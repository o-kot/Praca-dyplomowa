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15A67" w:rsidRDefault="00012FAD" w:rsidP="00705784">
      <w:pPr>
        <w:rPr>
          <w:ins w:id="15" w:author="Okot" w:date="2019-03-30T20:45:00Z"/>
          <w:lang w:val="en-US"/>
        </w:rPr>
      </w:pPr>
      <w:ins w:id="16" w:author="Okot" w:date="2019-03-31T13:56:00Z">
        <w:r w:rsidRPr="00F15A67">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lastRenderedPageBreak/>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2B0C62">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2B0C62">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2B0C62">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2B0C62">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2B0C62">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2B0C62">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2B0C62">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2B0C62">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2B0C62">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2B0C62">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2B0C62">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2B0C62">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2B0C62">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2B0C62">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2B0C62">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2B0C62" w:rsidRDefault="002B0C62" w:rsidP="001B63A1">
                            <w:pPr>
                              <w:pStyle w:val="Legenda"/>
                            </w:pPr>
                          </w:p>
                          <w:p w14:paraId="7179B975" w14:textId="29331B44" w:rsidR="002B0C62" w:rsidRDefault="002B0C62"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2B0C62" w:rsidRPr="001B63A1" w:rsidRDefault="002B0C62"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2B0C62" w:rsidRDefault="002B0C62" w:rsidP="001B63A1">
                      <w:pPr>
                        <w:pStyle w:val="Legenda"/>
                      </w:pPr>
                    </w:p>
                    <w:p w14:paraId="7179B975" w14:textId="29331B44" w:rsidR="002B0C62" w:rsidRDefault="002B0C62"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2B0C62" w:rsidRPr="001B63A1" w:rsidRDefault="002B0C62"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56FAD5DF"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312C8D">
        <w:t>3</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9E56F2">
        <w:t>[2</w:t>
      </w:r>
      <w:r w:rsidR="00312C8D">
        <w:t>8</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3952D615"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9E56F2">
        <w:t>[12</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54065B7"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20</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ED28BD8" w:rsidR="009B124B" w:rsidRDefault="00B414FF" w:rsidP="009B124B">
      <w:pPr>
        <w:pStyle w:val="Nagwek2"/>
      </w:pPr>
      <w:bookmarkStart w:id="60" w:name="_Toc5963727"/>
      <w:r>
        <w:t>2.1</w:t>
      </w:r>
      <w:r w:rsidR="009B124B">
        <w:t>.1. Energia</w:t>
      </w:r>
      <w:r w:rsidR="009E56F2">
        <w:t xml:space="preserve"> [2</w:t>
      </w:r>
      <w:r w:rsidR="00312C8D">
        <w:t>5</w:t>
      </w:r>
      <w:r w:rsidR="009E56F2">
        <w:t>,2</w:t>
      </w:r>
      <w:r w:rsidR="00312C8D">
        <w:t>6</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297966BC"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312C8D">
        <w:t>4</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593A62DF" w:rsidR="00E5576F" w:rsidRDefault="00E5576F" w:rsidP="00E5576F">
      <w:pPr>
        <w:ind w:firstLine="0"/>
      </w:pPr>
      <w:r>
        <w:t>Klasyfikacja poziomów aktywności fizycznej (PAL) wg FAO/WHO/UNU 2004 [</w:t>
      </w:r>
      <w:r w:rsidR="00312C8D">
        <w:t>25</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B06FEE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9E56F2">
        <w:t>21</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94CD67F"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9E56F2">
        <w:t>21</w:t>
      </w:r>
      <w:r>
        <w:t xml:space="preserve">].  </w:t>
      </w:r>
    </w:p>
    <w:p w14:paraId="13E19689" w14:textId="6EC7964C"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9E56F2">
        <w:t>21</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r w:rsidR="00D21093">
        <w:t>kcal.</w:t>
      </w:r>
      <w:r>
        <w:t>W skali tygodnia niedobór wynosiłby 429 kcal/dz. W zależności oczywiście od całkowitego 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00E0C87B" w:rsidR="002005C7" w:rsidRDefault="00220100" w:rsidP="00220100">
      <w:pPr>
        <w:ind w:firstLine="0"/>
      </w:pPr>
      <w:r>
        <w:t xml:space="preserve"> Podstawowa klasyfikacja wskaźnika BMI na podstawie Campbella </w:t>
      </w:r>
      <w:r w:rsidRPr="00EB398E">
        <w:t>[</w:t>
      </w:r>
      <w:r w:rsidR="009E56F2">
        <w:t>21</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72CF5ED4" w:rsidR="002005C7" w:rsidRDefault="002005C7" w:rsidP="00220100">
      <w:pPr>
        <w:ind w:firstLine="0"/>
      </w:pPr>
      <w:r>
        <w:t>Poszerzon</w:t>
      </w:r>
      <w:r w:rsidR="00F90F4F">
        <w:t>a klasyfikacja wskaźnika BMI  [</w:t>
      </w:r>
      <w:r w:rsidR="009E56F2">
        <w:t>17</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lastRenderedPageBreak/>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5F366CBE"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9E56F2">
        <w:t>21</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2061E193"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9E56F2">
        <w:t>7,2</w:t>
      </w:r>
      <w:r w:rsidR="00312C8D">
        <w:t>3</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13FF7C86" w:rsidR="006F5DB1" w:rsidRDefault="006F5DB1" w:rsidP="006F5DB1">
      <w:pPr>
        <w:pStyle w:val="Nagwek2"/>
      </w:pPr>
      <w:bookmarkStart w:id="140" w:name="_Toc5963729"/>
      <w:r>
        <w:t>2.1.3. Makroskładniki</w:t>
      </w:r>
      <w:r w:rsidR="009E56F2">
        <w:t xml:space="preserve"> [2</w:t>
      </w:r>
      <w:r w:rsidR="00312C8D">
        <w:t>4</w:t>
      </w:r>
      <w:r w:rsidR="009E56F2">
        <w:t>,2</w:t>
      </w:r>
      <w:r w:rsidR="00312C8D">
        <w:t>5</w:t>
      </w:r>
      <w:r w:rsidR="009E56F2">
        <w:t>,2</w:t>
      </w:r>
      <w:r w:rsidR="00312C8D">
        <w:t>6</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2A0391E0"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312C8D">
        <w:t>5</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2CFE4408"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312C8D">
        <w:t>24</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4CC6725A"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214EE1">
        <w:t>2</w:t>
      </w:r>
      <w:r w:rsidR="00312C8D">
        <w:t>8</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6FCACD3F"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312C8D">
        <w:t>4</w:t>
      </w:r>
      <w:ins w:id="376" w:author="Okot" w:date="2019-03-28T17:01:00Z">
        <w:r w:rsidR="00A9408E">
          <w:t>,</w:t>
        </w:r>
      </w:ins>
      <w:r w:rsidR="009E56F2">
        <w:t>2</w:t>
      </w:r>
      <w:r w:rsidR="00312C8D">
        <w:t>5</w:t>
      </w:r>
      <w:ins w:id="377" w:author="Okot" w:date="2019-03-28T17:01:00Z">
        <w:r w:rsidR="00A9408E">
          <w:t>,</w:t>
        </w:r>
      </w:ins>
      <w:r w:rsidR="009E56F2">
        <w:t>2</w:t>
      </w:r>
      <w:r w:rsidR="00312C8D">
        <w:t>6</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lastRenderedPageBreak/>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t>Tabela 2.6.</w:t>
        </w:r>
      </w:ins>
    </w:p>
    <w:p w14:paraId="0F94A5C2" w14:textId="370D6312"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312C8D">
        <w:t>25</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380DEBAD"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312C8D">
        <w:t>4</w:t>
      </w:r>
      <w:ins w:id="612" w:author="Okot" w:date="2019-03-30T15:59:00Z">
        <w:r w:rsidR="00D1584A">
          <w:t>,</w:t>
        </w:r>
      </w:ins>
      <w:r w:rsidR="009E56F2">
        <w:t>2</w:t>
      </w:r>
      <w:r w:rsidR="00312C8D">
        <w:t>5</w:t>
      </w:r>
      <w:ins w:id="613" w:author="Okot" w:date="2019-03-30T15:59:00Z">
        <w:r w:rsidR="00D1584A">
          <w:t>,</w:t>
        </w:r>
      </w:ins>
      <w:r w:rsidR="009E56F2">
        <w:t>2</w:t>
      </w:r>
      <w:r w:rsidR="00312C8D">
        <w:t>6</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 xml:space="preserve">12  kg zapasów </w:t>
        </w:r>
        <w:r w:rsidR="00B26574">
          <w:lastRenderedPageBreak/>
          <w:t>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ozostałe 5% pochodzi z 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w:t>
        </w:r>
        <w:r>
          <w:lastRenderedPageBreak/>
          <w:t xml:space="preserve">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0476F112"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312C8D">
        <w:t>4</w:t>
      </w:r>
      <w:ins w:id="746" w:author="Okot" w:date="2019-03-30T19:41:00Z">
        <w:r w:rsidR="00B66E9E">
          <w:t>,</w:t>
        </w:r>
      </w:ins>
      <w:r w:rsidR="009E56F2">
        <w:t>2</w:t>
      </w:r>
      <w:r w:rsidR="00312C8D">
        <w:t>5</w:t>
      </w:r>
      <w:ins w:id="747" w:author="Okot" w:date="2019-03-30T19:41:00Z">
        <w:r w:rsidR="00B66E9E">
          <w:t>,</w:t>
        </w:r>
      </w:ins>
      <w:r w:rsidR="009E56F2">
        <w:t>2</w:t>
      </w:r>
      <w:r w:rsidR="00312C8D">
        <w:t>6</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5BC0139A"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9E56F2">
        <w:t>21</w:t>
      </w:r>
      <w:ins w:id="826" w:author="Okot" w:date="2019-03-30T20:28:00Z">
        <w:r w:rsidR="001B4EBC">
          <w:t>,</w:t>
        </w:r>
      </w:ins>
      <w:r w:rsidR="009E56F2">
        <w:t>2</w:t>
      </w:r>
      <w:r w:rsidR="00312C8D">
        <w:t>3</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71FD61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w:t>
      </w:r>
      <w:r w:rsidR="009E56F2">
        <w:t>9</w:t>
      </w:r>
      <w:r w:rsidR="009C047A">
        <w:t>].</w:t>
      </w:r>
    </w:p>
    <w:p w14:paraId="49C74680" w14:textId="770B9072" w:rsidR="001A0FE8" w:rsidRDefault="002F7087" w:rsidP="00396176">
      <w:pPr>
        <w:rPr>
          <w:ins w:id="932" w:author="Okot" w:date="2019-03-30T20:07:00Z"/>
        </w:rPr>
      </w:pPr>
      <w:ins w:id="933" w:author="Okot" w:date="2019-03-30T17:22:00Z">
        <w:r>
          <w:lastRenderedPageBreak/>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9E56F2">
        <w:t>21</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1E4D8254"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24</w:t>
      </w:r>
      <w:ins w:id="981" w:author="Okot" w:date="2019-03-30T19:41:00Z">
        <w:r w:rsidR="00B66E9E">
          <w:t>,</w:t>
        </w:r>
      </w:ins>
      <w:r w:rsidR="00312C8D">
        <w:t>25</w:t>
      </w:r>
      <w:ins w:id="982" w:author="Okot" w:date="2019-03-30T19:41:00Z">
        <w:r w:rsidR="00B66E9E">
          <w:t>,</w:t>
        </w:r>
      </w:ins>
      <w:r w:rsidR="00312C8D">
        <w:t>26</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3EA22BE0"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312C8D">
        <w:t>5</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58239177"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312C8D">
        <w:t>25</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2A8A54CC"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Żywienia Instytutu Medycyny USA)</w:t>
        </w:r>
      </w:ins>
      <w:ins w:id="1113" w:author="Okot" w:date="2019-03-28T22:56:00Z">
        <w:r w:rsidR="0010307F">
          <w:t> </w:t>
        </w:r>
      </w:ins>
      <w:ins w:id="1114" w:author="Okot" w:date="2019-03-28T17:51:00Z">
        <w:r>
          <w:t>[1</w:t>
        </w:r>
      </w:ins>
      <w:r w:rsidR="00A03EAC">
        <w:t>1</w:t>
      </w:r>
      <w:ins w:id="1115" w:author="Okot" w:date="2019-03-28T17:51:00Z">
        <w:r>
          <w:t>]</w:t>
        </w:r>
      </w:ins>
      <w:ins w:id="1116" w:author="Okot" w:date="2019-03-28T17:49:00Z">
        <w:r w:rsidR="00741654">
          <w:t xml:space="preserve"> lub</w:t>
        </w:r>
      </w:ins>
      <w:ins w:id="1117" w:author="Okot" w:date="2019-03-28T17:51:00Z">
        <w:r>
          <w:t xml:space="preserve"> 10-20%</w:t>
        </w:r>
      </w:ins>
      <w:ins w:id="1118" w:author="Okot" w:date="2019-03-28T23:10:00Z">
        <w:r w:rsidR="0098475B">
          <w:t xml:space="preserve"> (Nordic Nutrition Recommendations z 2004 r</w:t>
        </w:r>
      </w:ins>
      <w:ins w:id="1119" w:author="Okot" w:date="2019-03-30T21:14:00Z">
        <w:r w:rsidR="0010307F">
          <w:t>.</w:t>
        </w:r>
      </w:ins>
      <w:ins w:id="1120" w:author="Okot" w:date="2019-03-28T23:10:00Z">
        <w:r w:rsidR="0098475B">
          <w:t>)</w:t>
        </w:r>
      </w:ins>
      <w:ins w:id="1121" w:author="Okot" w:date="2019-03-30T21:14:00Z">
        <w:r w:rsidR="0010307F">
          <w:t> </w:t>
        </w:r>
      </w:ins>
      <w:ins w:id="1122" w:author="Okot" w:date="2019-03-28T17:51:00Z">
        <w:r>
          <w:t>[</w:t>
        </w:r>
      </w:ins>
      <w:r w:rsidR="00312C8D">
        <w:t>24</w:t>
      </w:r>
      <w:ins w:id="1123" w:author="Okot" w:date="2019-03-28T17:51:00Z">
        <w:r>
          <w:t>]</w:t>
        </w:r>
      </w:ins>
      <w:ins w:id="1124"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5" w:author="Okot" w:date="2019-03-28T17:54:00Z">
        <w:r>
          <w:t>, a dzienne spożycie tego makroskładnika nie powinno prze</w:t>
        </w:r>
        <w:r w:rsidR="001648EA">
          <w:t>kraczać 10% całkowitej liczby skonsumowanych kalorii</w:t>
        </w:r>
      </w:ins>
      <w:ins w:id="1126" w:author="Okot" w:date="2019-03-28T22:56:00Z">
        <w:r w:rsidR="00741654">
          <w:t>,</w:t>
        </w:r>
      </w:ins>
      <w:ins w:id="1127" w:author="Okot" w:date="2019-03-28T17:54:00Z">
        <w:r w:rsidR="001648EA">
          <w:t xml:space="preserve"> zwłaszcza jeśli</w:t>
        </w:r>
      </w:ins>
      <w:ins w:id="1128" w:author="Okot" w:date="2019-03-28T17:55:00Z">
        <w:r w:rsidR="001648EA">
          <w:t xml:space="preserve"> spożywane jest głównie </w:t>
        </w:r>
      </w:ins>
      <w:ins w:id="1129" w:author="Okot" w:date="2019-03-28T17:56:00Z">
        <w:r w:rsidR="001648EA">
          <w:t>białko</w:t>
        </w:r>
      </w:ins>
      <w:ins w:id="1130" w:author="Okot" w:date="2019-03-28T17:55:00Z">
        <w:r w:rsidR="001648EA">
          <w:t xml:space="preserve"> pochodzenia zwierzęcego</w:t>
        </w:r>
      </w:ins>
      <w:r w:rsidR="009E56F2">
        <w:t> [18</w:t>
      </w:r>
      <w:r w:rsidR="00293130">
        <w:t>]</w:t>
      </w:r>
      <w:ins w:id="1131" w:author="Okot" w:date="2019-03-28T17:55:00Z">
        <w:r w:rsidR="001648EA">
          <w:t>.</w:t>
        </w:r>
      </w:ins>
      <w:ins w:id="1132" w:author="Okot" w:date="2019-03-28T17:54:00Z">
        <w:r w:rsidR="001648EA">
          <w:t xml:space="preserve"> </w:t>
        </w:r>
      </w:ins>
      <w:ins w:id="1133" w:author="Okot" w:date="2019-03-28T17:52:00Z">
        <w:r>
          <w:t xml:space="preserve"> </w:t>
        </w:r>
      </w:ins>
    </w:p>
    <w:p w14:paraId="2FDF0062" w14:textId="77777777" w:rsidR="009C414A" w:rsidRDefault="00614F36">
      <w:pPr>
        <w:rPr>
          <w:ins w:id="1134" w:author="Okot" w:date="2019-03-30T17:03:00Z"/>
        </w:rPr>
        <w:pPrChange w:id="1135" w:author="Okot" w:date="2019-03-28T13:48:00Z">
          <w:pPr>
            <w:ind w:firstLine="0"/>
            <w:jc w:val="left"/>
          </w:pPr>
        </w:pPrChange>
      </w:pPr>
      <w:ins w:id="1136" w:author="Okot" w:date="2019-03-28T23:50:00Z">
        <w:r>
          <w:t>W części</w:t>
        </w:r>
      </w:ins>
      <w:ins w:id="1137" w:author="Okot" w:date="2019-03-28T23:51:00Z">
        <w:r>
          <w:t xml:space="preserve"> 2.1.3.1. była mowa o</w:t>
        </w:r>
        <w:r w:rsidR="00834FF1">
          <w:t xml:space="preserve"> negatywnych skutkach pochłaniania</w:t>
        </w:r>
        <w:r>
          <w:t xml:space="preserve"> dużych ilości białka. Ze względu na ryzyko </w:t>
        </w:r>
      </w:ins>
      <w:ins w:id="1138" w:author="Okot" w:date="2019-03-28T23:52:00Z">
        <w:r>
          <w:t>szkód dla zdrowia</w:t>
        </w:r>
      </w:ins>
      <w:ins w:id="1139" w:author="Okot" w:date="2019-03-28T23:53:00Z">
        <w:r>
          <w:t xml:space="preserve"> IŻŻ sugeruje, żeby dorośli nie spożywali więcej niż 2 g białka/kg.m.c. Sportowcy</w:t>
        </w:r>
      </w:ins>
      <w:ins w:id="1140" w:author="Okot" w:date="2019-03-28T23:54:00Z">
        <w:r>
          <w:t xml:space="preserve"> mogą przesunąć tę granicę do 1,2-1,4 g/kg.m.c.</w:t>
        </w:r>
        <w:r w:rsidR="00E941AA">
          <w:t>, a w skrajnych przypadkach</w:t>
        </w:r>
      </w:ins>
      <w:ins w:id="1141" w:author="Okot" w:date="2019-03-28T23:53:00Z">
        <w:r>
          <w:t xml:space="preserve"> </w:t>
        </w:r>
      </w:ins>
      <w:ins w:id="1142" w:author="Okot" w:date="2019-03-28T23:54:00Z">
        <w:r w:rsidR="00E941AA">
          <w:t>uprawiania sportów wytrzymałościowych do 3</w:t>
        </w:r>
      </w:ins>
      <w:ins w:id="1143" w:author="Okot" w:date="2019-03-28T23:55:00Z">
        <w:r w:rsidR="00E941AA">
          <w:t> g/kg.m.c.</w:t>
        </w:r>
      </w:ins>
    </w:p>
    <w:p w14:paraId="191E8206" w14:textId="77777777" w:rsidR="00B66E9E" w:rsidRDefault="00B81B62">
      <w:pPr>
        <w:rPr>
          <w:ins w:id="1144" w:author="Okot" w:date="2019-03-31T13:54:00Z"/>
        </w:rPr>
        <w:pPrChange w:id="1145" w:author="Okot" w:date="2019-03-28T13:48:00Z">
          <w:pPr>
            <w:ind w:firstLine="0"/>
            <w:jc w:val="left"/>
          </w:pPr>
        </w:pPrChange>
      </w:pPr>
      <w:ins w:id="1146" w:author="Okot" w:date="2019-03-30T18:52:00Z">
        <w:r>
          <w:t>Wiele kontrowersji wiąże się z wytyczny</w:t>
        </w:r>
        <w:r w:rsidR="00834FF1">
          <w:t>mi odnośnie spożycia tłuszcz</w:t>
        </w:r>
      </w:ins>
      <w:r w:rsidR="00293130">
        <w:t>ów</w:t>
      </w:r>
      <w:ins w:id="1147" w:author="Okot" w:date="2019-03-30T18:52:00Z">
        <w:r w:rsidR="00834FF1">
          <w:t>.</w:t>
        </w:r>
      </w:ins>
      <w:ins w:id="1148" w:author="Okot" w:date="2019-03-31T14:44:00Z">
        <w:r w:rsidR="00834FF1">
          <w:t xml:space="preserve"> Większość instytucji</w:t>
        </w:r>
      </w:ins>
      <w:ins w:id="1149" w:author="Okot" w:date="2019-03-30T18:53:00Z">
        <w:r>
          <w:t xml:space="preserve"> </w:t>
        </w:r>
      </w:ins>
      <w:ins w:id="1150" w:author="Okot" w:date="2019-03-30T18:55:00Z">
        <w:r w:rsidR="00834FF1">
          <w:t>nie ustaliła</w:t>
        </w:r>
        <w:r w:rsidR="00582840">
          <w:t xml:space="preserve"> konkretnego zapotrzebowa</w:t>
        </w:r>
        <w:r w:rsidR="00834FF1">
          <w:t>nia, jedynie zakres dystrybucji.</w:t>
        </w:r>
      </w:ins>
      <w:ins w:id="1151" w:author="Okot" w:date="2019-03-31T14:44:00Z">
        <w:r w:rsidR="00834FF1">
          <w:t xml:space="preserve"> Według</w:t>
        </w:r>
      </w:ins>
      <w:ins w:id="1152" w:author="Okot" w:date="2019-03-30T18:55:00Z">
        <w:r w:rsidR="00582840">
          <w:t xml:space="preserve"> </w:t>
        </w:r>
      </w:ins>
      <w:ins w:id="1153" w:author="Okot" w:date="2019-03-31T14:44:00Z">
        <w:r w:rsidR="00834FF1">
          <w:t>USDA</w:t>
        </w:r>
      </w:ins>
      <w:ins w:id="1154" w:author="Okot" w:date="2019-03-30T18:55:00Z">
        <w:r w:rsidR="00582840">
          <w:t xml:space="preserve"> dla dorosłych wynosi</w:t>
        </w:r>
      </w:ins>
      <w:ins w:id="1155" w:author="Okot" w:date="2019-03-31T14:45:00Z">
        <w:r w:rsidR="00834FF1">
          <w:t xml:space="preserve"> on</w:t>
        </w:r>
      </w:ins>
      <w:ins w:id="1156" w:author="Okot" w:date="2019-03-30T18:55:00Z">
        <w:r w:rsidR="00582840">
          <w:t xml:space="preserve"> 20-35% całkowitej dziennej podaży </w:t>
        </w:r>
      </w:ins>
      <w:ins w:id="1157" w:author="Okot" w:date="2019-03-30T18:56:00Z">
        <w:r w:rsidR="00582840">
          <w:t>energii</w:t>
        </w:r>
      </w:ins>
      <w:ins w:id="1158" w:author="Okot" w:date="2019-03-30T18:55:00Z">
        <w:r w:rsidR="00582840">
          <w:t>.</w:t>
        </w:r>
      </w:ins>
      <w:ins w:id="1159" w:author="Okot" w:date="2019-03-30T18:56:00Z">
        <w:r w:rsidR="00582840">
          <w:t xml:space="preserve"> Jednak wiele badań wskazuje na to, że są to wartości wygórowane, biorąc pod uwagę szkodliwe działania tłuszczów </w:t>
        </w:r>
      </w:ins>
      <w:ins w:id="1160" w:author="Okot" w:date="2019-03-30T18:57:00Z">
        <w:r w:rsidR="00582840">
          <w:t>nasyconych</w:t>
        </w:r>
      </w:ins>
      <w:ins w:id="1161" w:author="Okot" w:date="2019-03-30T18:56:00Z">
        <w:r w:rsidR="00582840">
          <w:t xml:space="preserve">, które dla </w:t>
        </w:r>
      </w:ins>
      <w:ins w:id="1162" w:author="Okot" w:date="2019-03-30T18:57:00Z">
        <w:r w:rsidR="00582840">
          <w:t xml:space="preserve">wielu ludzi stanowią </w:t>
        </w:r>
      </w:ins>
      <w:ins w:id="1163" w:author="Okot" w:date="2019-03-31T14:09:00Z">
        <w:r w:rsidR="000B1407">
          <w:t>naj</w:t>
        </w:r>
      </w:ins>
      <w:ins w:id="1164" w:author="Okot" w:date="2019-03-30T18:57:00Z">
        <w:r w:rsidR="00582840">
          <w:t>większą czę</w:t>
        </w:r>
        <w:r w:rsidR="00B66E9E">
          <w:t>ść spożycia tego makroskładnika i należy je zmniejszyć do 15-25%.</w:t>
        </w:r>
      </w:ins>
      <w:ins w:id="1165" w:author="Okot" w:date="2019-03-30T19:43:00Z">
        <w:r w:rsidR="00B66E9E">
          <w:t xml:space="preserve"> Bardziej radykalni eksperci sugerują, że już 10% będzie wystarczające.</w:t>
        </w:r>
      </w:ins>
      <w:ins w:id="1166" w:author="Okot" w:date="2019-03-31T14:05:00Z">
        <w:r w:rsidR="000B1407">
          <w:t xml:space="preserve"> Z kolei raport WHO z 2005 r.</w:t>
        </w:r>
      </w:ins>
      <w:ins w:id="1167" w:author="Okot" w:date="2019-03-31T14:06:00Z">
        <w:r w:rsidR="000B1407">
          <w:t xml:space="preserve"> przyznaje co prawda, że należy pobierać nie więcej niż 30% energii z</w:t>
        </w:r>
      </w:ins>
      <w:ins w:id="1168" w:author="Okot" w:date="2019-03-31T14:07:00Z">
        <w:r w:rsidR="000B1407">
          <w:t xml:space="preserve"> tłuszczów, twierdzi jednak też, że ilość ta nie powinna się zmniejszać poniżej 15%.</w:t>
        </w:r>
      </w:ins>
      <w:ins w:id="1169" w:author="Okot" w:date="2019-03-31T14:06:00Z">
        <w:r w:rsidR="000B1407">
          <w:t xml:space="preserve"> </w:t>
        </w:r>
      </w:ins>
      <w:ins w:id="1170" w:author="Okot" w:date="2019-03-31T14:47:00Z">
        <w:r w:rsidR="00834FF1">
          <w:t>Z tymi ostatnimi ustaleniami pokrywają się rekomendacje IŻŻ.</w:t>
        </w:r>
      </w:ins>
    </w:p>
    <w:p w14:paraId="426EF287" w14:textId="77777777" w:rsidR="00C548B3" w:rsidRDefault="00B66E9E">
      <w:pPr>
        <w:rPr>
          <w:ins w:id="1171" w:author="Okot" w:date="2019-03-31T13:54:00Z"/>
        </w:rPr>
        <w:pPrChange w:id="1172" w:author="Okot" w:date="2019-03-28T13:48:00Z">
          <w:pPr>
            <w:ind w:firstLine="0"/>
            <w:jc w:val="left"/>
          </w:pPr>
        </w:pPrChange>
      </w:pPr>
      <w:ins w:id="1173" w:author="Okot" w:date="2019-03-30T19:44:00Z">
        <w:r>
          <w:lastRenderedPageBreak/>
          <w:t>O ile brak jednoznacznej konkluzji dotyczy całkowitej podaży</w:t>
        </w:r>
      </w:ins>
      <w:r w:rsidR="00293130">
        <w:t xml:space="preserve"> tłuszczów</w:t>
      </w:r>
      <w:ins w:id="1174" w:author="Okot" w:date="2019-03-30T19:44:00Z">
        <w:r>
          <w:t xml:space="preserve">, to ustalono </w:t>
        </w:r>
      </w:ins>
      <w:r w:rsidR="00416B5E">
        <w:t>sugerowaną</w:t>
      </w:r>
      <w:r w:rsidR="00293130">
        <w:t xml:space="preserve"> </w:t>
      </w:r>
      <w:ins w:id="1175" w:author="Okot" w:date="2019-03-30T19:44:00Z">
        <w:r>
          <w:t>dzienną dawkę</w:t>
        </w:r>
      </w:ins>
      <w:r w:rsidR="00293130">
        <w:t xml:space="preserve"> kwasów</w:t>
      </w:r>
      <w:ins w:id="1176" w:author="Okot" w:date="2019-03-30T19:44:00Z">
        <w:r>
          <w:t xml:space="preserve"> omega-3</w:t>
        </w:r>
      </w:ins>
      <w:r w:rsidR="00293130">
        <w:t>, która</w:t>
      </w:r>
      <w:ins w:id="1177" w:author="Okot" w:date="2019-03-30T19:44:00Z">
        <w:r>
          <w:t xml:space="preserve"> wynosi co najmniej 1,6</w:t>
        </w:r>
      </w:ins>
      <w:ins w:id="1178" w:author="Okot" w:date="2019-03-30T21:14:00Z">
        <w:r w:rsidR="00573BBB">
          <w:t> </w:t>
        </w:r>
      </w:ins>
      <w:ins w:id="1179" w:author="Okot" w:date="2019-03-30T19:44:00Z">
        <w:r w:rsidR="00573BBB">
          <w:t>g d</w:t>
        </w:r>
        <w:r>
          <w:t xml:space="preserve">la mężczyzn </w:t>
        </w:r>
        <w:r w:rsidR="00573BBB">
          <w:t>i</w:t>
        </w:r>
      </w:ins>
      <w:r w:rsidR="00293130">
        <w:t> </w:t>
      </w:r>
      <w:ins w:id="1180" w:author="Okot" w:date="2019-03-30T19:44:00Z">
        <w:r w:rsidR="00573BBB">
          <w:t>1,1 g </w:t>
        </w:r>
        <w:r>
          <w:t>dla kobiet.</w:t>
        </w:r>
      </w:ins>
      <w:ins w:id="1181" w:author="Okot" w:date="2019-03-30T19:46:00Z">
        <w:r>
          <w:t xml:space="preserve"> </w:t>
        </w:r>
      </w:ins>
      <w:ins w:id="1182" w:author="Okot" w:date="2019-03-30T17:03:00Z">
        <w:r w:rsidR="0070269B">
          <w:t>Zaleca się</w:t>
        </w:r>
      </w:ins>
      <w:ins w:id="1183" w:author="Okot" w:date="2019-03-30T19:47:00Z">
        <w:r>
          <w:t xml:space="preserve"> też</w:t>
        </w:r>
      </w:ins>
      <w:ins w:id="1184" w:author="Okot" w:date="2019-03-30T17:03:00Z">
        <w:r w:rsidR="0070269B">
          <w:t>, żeby zawartość</w:t>
        </w:r>
        <w:r w:rsidR="00C548B3">
          <w:t xml:space="preserve"> kwasu alfa-lino</w:t>
        </w:r>
      </w:ins>
      <w:ins w:id="1185" w:author="Okot" w:date="2019-03-30T17:04:00Z">
        <w:r w:rsidR="00C548B3">
          <w:t>lenowego</w:t>
        </w:r>
      </w:ins>
      <w:ins w:id="1186" w:author="Okot" w:date="2019-03-30T17:15:00Z">
        <w:r w:rsidR="0070269B">
          <w:t xml:space="preserve"> mierzona w kaloriach </w:t>
        </w:r>
      </w:ins>
      <w:ins w:id="1187" w:author="Okot" w:date="2019-03-30T17:04:00Z">
        <w:r w:rsidR="00C548B3">
          <w:t xml:space="preserve">kształtowała </w:t>
        </w:r>
      </w:ins>
      <w:ins w:id="1188" w:author="Okot" w:date="2019-03-30T17:05:00Z">
        <w:r w:rsidR="00C548B3">
          <w:t>się</w:t>
        </w:r>
      </w:ins>
      <w:ins w:id="1189" w:author="Okot" w:date="2019-03-30T17:04:00Z">
        <w:r w:rsidR="00C548B3">
          <w:t xml:space="preserve"> </w:t>
        </w:r>
      </w:ins>
      <w:ins w:id="1190" w:author="Okot" w:date="2019-03-30T17:05:00Z">
        <w:r w:rsidR="00C548B3">
          <w:t xml:space="preserve">na poziomie 0,5% całkowitej dziennej podaży energii. </w:t>
        </w:r>
      </w:ins>
    </w:p>
    <w:p w14:paraId="355AF06C" w14:textId="77777777" w:rsidR="007C5664" w:rsidRDefault="000266A6" w:rsidP="006F5DB1">
      <w:pPr>
        <w:rPr>
          <w:ins w:id="1191" w:author="Okot" w:date="2019-03-30T17:26:00Z"/>
        </w:rPr>
      </w:pPr>
      <w:ins w:id="1192" w:author="Okot" w:date="2019-03-31T13:54:00Z">
        <w:r>
          <w:t>Brak jest również ustalonych norm spożyci</w:t>
        </w:r>
      </w:ins>
      <w:r w:rsidR="00FD1C88">
        <w:t>a</w:t>
      </w:r>
      <w:ins w:id="1193" w:author="Okot" w:date="2019-03-31T13:54:00Z">
        <w:r>
          <w:t xml:space="preserve"> tłuszczów nasyconych. </w:t>
        </w:r>
      </w:ins>
      <w:ins w:id="1194" w:author="Okot" w:date="2019-03-31T13:55:00Z">
        <w:r>
          <w:t xml:space="preserve">W świetle </w:t>
        </w:r>
      </w:ins>
      <w:ins w:id="1195" w:author="Okot" w:date="2019-03-31T13:59:00Z">
        <w:r w:rsidR="00FD3B11">
          <w:t xml:space="preserve">aktualnych </w:t>
        </w:r>
      </w:ins>
      <w:ins w:id="1196" w:author="Okot" w:date="2019-03-31T13:55:00Z">
        <w:r>
          <w:t>badań</w:t>
        </w:r>
      </w:ins>
      <w:ins w:id="1197" w:author="Okot" w:date="2019-03-31T13:58:00Z">
        <w:r w:rsidR="00FD3B11">
          <w:t xml:space="preserve"> każda </w:t>
        </w:r>
      </w:ins>
      <w:ins w:id="1198" w:author="Okot" w:date="2019-03-31T13:59:00Z">
        <w:r w:rsidR="00FD3B11">
          <w:t xml:space="preserve">ilość </w:t>
        </w:r>
      </w:ins>
      <w:ins w:id="1199" w:author="Okot" w:date="2019-03-31T13:58:00Z">
        <w:r w:rsidR="00FD3B11">
          <w:t>SFA w pożywieniu podnosi ryzyko chorób serca.</w:t>
        </w:r>
      </w:ins>
      <w:ins w:id="1200" w:author="Okot" w:date="2019-03-31T13:59:00Z">
        <w:r w:rsidR="00FD3B11">
          <w:t xml:space="preserve"> Jednak nie znaleziono jeszcze metody całkowitej ich eliminacji z diety.</w:t>
        </w:r>
      </w:ins>
    </w:p>
    <w:p w14:paraId="7CC62EBB" w14:textId="77777777" w:rsidR="00567A53" w:rsidRDefault="00866AD1">
      <w:pPr>
        <w:rPr>
          <w:ins w:id="1201" w:author="Okot" w:date="2019-03-31T14:52:00Z"/>
        </w:rPr>
      </w:pPr>
      <w:ins w:id="1202" w:author="Okot" w:date="2019-03-30T17:26:00Z">
        <w:r>
          <w:t>Ustalone są normy zapotrzebowania na białko oraz limit tłuszczów w diecie.</w:t>
        </w:r>
      </w:ins>
      <w:ins w:id="1203" w:author="Okot" w:date="2019-03-30T17:27:00Z">
        <w:r>
          <w:t xml:space="preserve"> Cała reszta energii powinna </w:t>
        </w:r>
      </w:ins>
      <w:ins w:id="1204" w:author="Okot" w:date="2019-03-30T17:28:00Z">
        <w:r>
          <w:t>pochodzić z węglowodanów. Jak powiedziano w punkcie 2.1.3.3.</w:t>
        </w:r>
      </w:ins>
      <w:ins w:id="1205" w:author="Okot" w:date="2019-03-30T21:15:00Z">
        <w:r w:rsidR="00E67072">
          <w:t>,</w:t>
        </w:r>
      </w:ins>
      <w:ins w:id="1206" w:author="Okot" w:date="2019-03-30T17:28:00Z">
        <w:r>
          <w:t xml:space="preserve"> węglowodany to główne źródło zasilania człowieka, dlatego </w:t>
        </w:r>
      </w:ins>
      <w:r w:rsidR="00FD1C88">
        <w:t xml:space="preserve">ich </w:t>
      </w:r>
      <w:ins w:id="1207" w:author="Okot" w:date="2019-03-30T17:28:00Z">
        <w:r>
          <w:t xml:space="preserve">zawartość w diecie powinna być procentowo największa i </w:t>
        </w:r>
      </w:ins>
      <w:ins w:id="1208" w:author="Okot" w:date="2019-03-30T17:29:00Z">
        <w:r>
          <w:t>oscylować</w:t>
        </w:r>
      </w:ins>
      <w:ins w:id="1209" w:author="Okot" w:date="2019-03-30T17:28:00Z">
        <w:r>
          <w:t xml:space="preserve"> </w:t>
        </w:r>
      </w:ins>
      <w:ins w:id="1210" w:author="Okot" w:date="2019-03-30T17:29:00Z">
        <w:r w:rsidR="00567A53">
          <w:t>w okolicy 45-75</w:t>
        </w:r>
        <w:r>
          <w:t>%</w:t>
        </w:r>
      </w:ins>
      <w:ins w:id="1211" w:author="Okot" w:date="2019-03-30T17:30:00Z">
        <w:r>
          <w:t xml:space="preserve"> dziennego spożycia kalorii</w:t>
        </w:r>
      </w:ins>
      <w:ins w:id="1212" w:author="Okot" w:date="2019-03-30T17:32:00Z">
        <w:r>
          <w:t>,</w:t>
        </w:r>
      </w:ins>
      <w:ins w:id="1213" w:author="Okot" w:date="2019-03-30T17:30:00Z">
        <w:r>
          <w:t xml:space="preserve"> przy czym nie więcej niż 10% energii (dziennej, a nie jedynie pochodzącej z węglowodanów)</w:t>
        </w:r>
      </w:ins>
      <w:ins w:id="1214" w:author="Okot" w:date="2019-03-30T17:32:00Z">
        <w:r>
          <w:t xml:space="preserve"> powinno pochodzić z cukrów dodanych</w:t>
        </w:r>
      </w:ins>
      <w:ins w:id="1215" w:author="Okot" w:date="2019-03-30T17:29:00Z">
        <w:r>
          <w:t>.</w:t>
        </w:r>
      </w:ins>
      <w:ins w:id="1216" w:author="Okot" w:date="2019-03-30T17:26:00Z">
        <w:r>
          <w:t xml:space="preserve"> </w:t>
        </w:r>
      </w:ins>
      <w:ins w:id="1217" w:author="Okot" w:date="2019-03-31T15:00:00Z">
        <w:r w:rsidR="00CB64A1">
          <w:t>Jednocześnie w</w:t>
        </w:r>
      </w:ins>
      <w:ins w:id="1218" w:author="Okot" w:date="2019-03-31T14:50:00Z">
        <w:r w:rsidR="00567A53">
          <w:t>yznacznikiem zapotrzebowania na węglowodany jest ilość glukozy wymagana przez komórki mózgowe.</w:t>
        </w:r>
      </w:ins>
    </w:p>
    <w:p w14:paraId="59FBB16B" w14:textId="77777777" w:rsidR="00567A53" w:rsidRDefault="00567A53">
      <w:pPr>
        <w:rPr>
          <w:ins w:id="1219" w:author="Okot" w:date="2019-03-31T14:52:00Z"/>
        </w:rPr>
      </w:pPr>
    </w:p>
    <w:p w14:paraId="27D24EE2" w14:textId="77777777" w:rsidR="00567A53" w:rsidRDefault="00567A53">
      <w:pPr>
        <w:ind w:firstLine="0"/>
        <w:rPr>
          <w:ins w:id="1220" w:author="Okot" w:date="2019-03-31T14:55:00Z"/>
        </w:rPr>
        <w:pPrChange w:id="1221" w:author="Okot" w:date="2019-03-31T14:52:00Z">
          <w:pPr/>
        </w:pPrChange>
      </w:pPr>
      <w:ins w:id="1222" w:author="Okot" w:date="2019-03-31T14:52:00Z">
        <w:r>
          <w:t>Tabela</w:t>
        </w:r>
      </w:ins>
      <w:ins w:id="1223" w:author="Okot" w:date="2019-03-31T14:55:00Z">
        <w:r w:rsidR="001229B3">
          <w:t xml:space="preserve"> 2.</w:t>
        </w:r>
      </w:ins>
      <w:r w:rsidR="0024444E">
        <w:t>8</w:t>
      </w:r>
      <w:ins w:id="1224" w:author="Okot" w:date="2019-03-31T14:55:00Z">
        <w:r w:rsidR="001229B3">
          <w:t>.</w:t>
        </w:r>
      </w:ins>
    </w:p>
    <w:p w14:paraId="4A28F4FD" w14:textId="19F582F1" w:rsidR="001229B3" w:rsidRDefault="001229B3">
      <w:pPr>
        <w:ind w:firstLine="0"/>
        <w:rPr>
          <w:ins w:id="1225" w:author="Okot" w:date="2019-03-31T14:56:00Z"/>
        </w:rPr>
        <w:pPrChange w:id="1226" w:author="Okot" w:date="2019-03-31T14:52:00Z">
          <w:pPr/>
        </w:pPrChange>
      </w:pPr>
      <w:ins w:id="1227" w:author="Okot" w:date="2019-03-31T14:55:00Z">
        <w:r>
          <w:t>Zalecane spożycie węglowodanów ze względu na potrzeby mózgu [</w:t>
        </w:r>
      </w:ins>
      <w:r w:rsidR="00312C8D">
        <w:t>25</w:t>
      </w:r>
      <w:ins w:id="1228" w:author="Okot" w:date="2019-03-31T14:55:00Z">
        <w:r>
          <w:t>]</w:t>
        </w:r>
      </w:ins>
      <w:ins w:id="1229"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0" w:author="Okot" w:date="2019-03-31T14:56:00Z"/>
        </w:trPr>
        <w:tc>
          <w:tcPr>
            <w:tcW w:w="4530" w:type="dxa"/>
          </w:tcPr>
          <w:p w14:paraId="204B734A" w14:textId="77777777" w:rsidR="001229B3" w:rsidRDefault="001229B3">
            <w:pPr>
              <w:ind w:firstLine="0"/>
              <w:jc w:val="center"/>
              <w:rPr>
                <w:ins w:id="1231" w:author="Okot" w:date="2019-03-31T14:56:00Z"/>
              </w:rPr>
              <w:pPrChange w:id="1232" w:author="Okot" w:date="2019-03-31T14:56:00Z">
                <w:pPr>
                  <w:ind w:firstLine="0"/>
                </w:pPr>
              </w:pPrChange>
            </w:pPr>
            <w:ins w:id="1233" w:author="Okot" w:date="2019-03-31T14:56:00Z">
              <w:r>
                <w:rPr>
                  <w:b/>
                </w:rPr>
                <w:t>Grupa populacji</w:t>
              </w:r>
            </w:ins>
          </w:p>
        </w:tc>
        <w:tc>
          <w:tcPr>
            <w:tcW w:w="4531" w:type="dxa"/>
          </w:tcPr>
          <w:p w14:paraId="0992AE82" w14:textId="77777777" w:rsidR="001229B3" w:rsidRDefault="001229B3">
            <w:pPr>
              <w:ind w:firstLine="0"/>
              <w:jc w:val="center"/>
              <w:rPr>
                <w:ins w:id="1234" w:author="Okot" w:date="2019-03-31T14:56:00Z"/>
              </w:rPr>
              <w:pPrChange w:id="1235" w:author="Okot" w:date="2019-03-31T14:56:00Z">
                <w:pPr>
                  <w:ind w:firstLine="0"/>
                </w:pPr>
              </w:pPrChange>
            </w:pPr>
            <w:ins w:id="1236" w:author="Okot" w:date="2019-03-31T14:56:00Z">
              <w:r>
                <w:rPr>
                  <w:b/>
                </w:rPr>
                <w:t>Zapotrzebowanie (g/</w:t>
              </w:r>
              <w:r w:rsidRPr="00877302">
                <w:rPr>
                  <w:b/>
                </w:rPr>
                <w:t>dz</w:t>
              </w:r>
            </w:ins>
            <w:r w:rsidR="00A03EAC">
              <w:rPr>
                <w:b/>
              </w:rPr>
              <w:t>.</w:t>
            </w:r>
            <w:ins w:id="1237" w:author="Okot" w:date="2019-03-31T14:56:00Z">
              <w:r w:rsidRPr="00877302">
                <w:rPr>
                  <w:b/>
                </w:rPr>
                <w:t>)</w:t>
              </w:r>
            </w:ins>
          </w:p>
        </w:tc>
      </w:tr>
      <w:tr w:rsidR="001229B3" w14:paraId="75604158" w14:textId="77777777" w:rsidTr="001229B3">
        <w:trPr>
          <w:ins w:id="1238" w:author="Okot" w:date="2019-03-31T14:56:00Z"/>
        </w:trPr>
        <w:tc>
          <w:tcPr>
            <w:tcW w:w="4530" w:type="dxa"/>
          </w:tcPr>
          <w:p w14:paraId="5FDC8193" w14:textId="77777777" w:rsidR="001229B3" w:rsidRDefault="001229B3">
            <w:pPr>
              <w:ind w:firstLine="0"/>
              <w:jc w:val="center"/>
              <w:rPr>
                <w:ins w:id="1239" w:author="Okot" w:date="2019-03-31T14:56:00Z"/>
              </w:rPr>
              <w:pPrChange w:id="1240" w:author="Okot" w:date="2019-03-31T14:57:00Z">
                <w:pPr>
                  <w:ind w:firstLine="0"/>
                </w:pPr>
              </w:pPrChange>
            </w:pPr>
            <w:ins w:id="1241" w:author="Okot" w:date="2019-03-31T14:57:00Z">
              <w:r>
                <w:t>Wiek 0-0,5 roku</w:t>
              </w:r>
            </w:ins>
          </w:p>
        </w:tc>
        <w:tc>
          <w:tcPr>
            <w:tcW w:w="4531" w:type="dxa"/>
          </w:tcPr>
          <w:p w14:paraId="2963D146" w14:textId="77777777" w:rsidR="001229B3" w:rsidRDefault="001229B3">
            <w:pPr>
              <w:ind w:firstLine="0"/>
              <w:jc w:val="center"/>
              <w:rPr>
                <w:ins w:id="1242" w:author="Okot" w:date="2019-03-31T14:56:00Z"/>
              </w:rPr>
              <w:pPrChange w:id="1243" w:author="Okot" w:date="2019-03-31T14:57:00Z">
                <w:pPr>
                  <w:ind w:firstLine="0"/>
                </w:pPr>
              </w:pPrChange>
            </w:pPr>
            <w:ins w:id="1244" w:author="Okot" w:date="2019-03-31T14:57:00Z">
              <w:r>
                <w:t>60</w:t>
              </w:r>
            </w:ins>
          </w:p>
        </w:tc>
      </w:tr>
      <w:tr w:rsidR="001229B3" w14:paraId="56A620E9" w14:textId="77777777" w:rsidTr="001229B3">
        <w:trPr>
          <w:ins w:id="1245" w:author="Okot" w:date="2019-03-31T14:56:00Z"/>
        </w:trPr>
        <w:tc>
          <w:tcPr>
            <w:tcW w:w="4530" w:type="dxa"/>
          </w:tcPr>
          <w:p w14:paraId="08B7C1C9" w14:textId="77777777" w:rsidR="001229B3" w:rsidRDefault="001229B3">
            <w:pPr>
              <w:ind w:firstLine="0"/>
              <w:jc w:val="center"/>
              <w:rPr>
                <w:ins w:id="1246" w:author="Okot" w:date="2019-03-31T14:56:00Z"/>
              </w:rPr>
              <w:pPrChange w:id="1247" w:author="Okot" w:date="2019-03-31T14:57:00Z">
                <w:pPr>
                  <w:ind w:firstLine="0"/>
                </w:pPr>
              </w:pPrChange>
            </w:pPr>
            <w:ins w:id="1248" w:author="Okot" w:date="2019-03-31T14:57:00Z">
              <w:r>
                <w:t>Wiek 0,6-1 rok</w:t>
              </w:r>
            </w:ins>
          </w:p>
        </w:tc>
        <w:tc>
          <w:tcPr>
            <w:tcW w:w="4531" w:type="dxa"/>
          </w:tcPr>
          <w:p w14:paraId="0C91F664" w14:textId="77777777" w:rsidR="001229B3" w:rsidRDefault="001229B3">
            <w:pPr>
              <w:ind w:firstLine="0"/>
              <w:jc w:val="center"/>
              <w:rPr>
                <w:ins w:id="1249" w:author="Okot" w:date="2019-03-31T14:56:00Z"/>
              </w:rPr>
              <w:pPrChange w:id="1250" w:author="Okot" w:date="2019-03-31T14:58:00Z">
                <w:pPr>
                  <w:ind w:firstLine="0"/>
                </w:pPr>
              </w:pPrChange>
            </w:pPr>
            <w:ins w:id="1251" w:author="Okot" w:date="2019-03-31T14:58:00Z">
              <w:r>
                <w:t>95</w:t>
              </w:r>
            </w:ins>
          </w:p>
        </w:tc>
      </w:tr>
      <w:tr w:rsidR="001229B3" w14:paraId="14025455" w14:textId="77777777" w:rsidTr="001229B3">
        <w:trPr>
          <w:ins w:id="1252" w:author="Okot" w:date="2019-03-31T14:58:00Z"/>
        </w:trPr>
        <w:tc>
          <w:tcPr>
            <w:tcW w:w="4530" w:type="dxa"/>
          </w:tcPr>
          <w:p w14:paraId="3E496888" w14:textId="77777777" w:rsidR="001229B3" w:rsidRDefault="001229B3" w:rsidP="00405B12">
            <w:pPr>
              <w:ind w:firstLine="0"/>
              <w:jc w:val="center"/>
              <w:rPr>
                <w:ins w:id="1253" w:author="Okot" w:date="2019-03-31T14:58:00Z"/>
              </w:rPr>
            </w:pPr>
            <w:ins w:id="1254" w:author="Okot" w:date="2019-03-31T14:58:00Z">
              <w:r>
                <w:t>Wiek ≥ 1 roku</w:t>
              </w:r>
            </w:ins>
          </w:p>
        </w:tc>
        <w:tc>
          <w:tcPr>
            <w:tcW w:w="4531" w:type="dxa"/>
          </w:tcPr>
          <w:p w14:paraId="213BF3BD" w14:textId="77777777" w:rsidR="001229B3" w:rsidRDefault="001229B3" w:rsidP="00405B12">
            <w:pPr>
              <w:ind w:firstLine="0"/>
              <w:jc w:val="center"/>
              <w:rPr>
                <w:ins w:id="1255" w:author="Okot" w:date="2019-03-31T14:58:00Z"/>
              </w:rPr>
            </w:pPr>
            <w:ins w:id="1256" w:author="Okot" w:date="2019-03-31T14:58:00Z">
              <w:r>
                <w:t>130</w:t>
              </w:r>
            </w:ins>
          </w:p>
        </w:tc>
      </w:tr>
      <w:tr w:rsidR="001229B3" w14:paraId="7AF328BF" w14:textId="77777777" w:rsidTr="001229B3">
        <w:trPr>
          <w:ins w:id="1257" w:author="Okot" w:date="2019-03-31T14:58:00Z"/>
        </w:trPr>
        <w:tc>
          <w:tcPr>
            <w:tcW w:w="4530" w:type="dxa"/>
          </w:tcPr>
          <w:p w14:paraId="3869FCF9" w14:textId="77777777" w:rsidR="001229B3" w:rsidRDefault="001229B3" w:rsidP="001229B3">
            <w:pPr>
              <w:ind w:firstLine="0"/>
              <w:jc w:val="center"/>
              <w:rPr>
                <w:ins w:id="1258" w:author="Okot" w:date="2019-03-31T14:58:00Z"/>
              </w:rPr>
            </w:pPr>
            <w:ins w:id="1259" w:author="Okot" w:date="2019-03-31T14:59:00Z">
              <w:r>
                <w:t>Kobiety w ciąży</w:t>
              </w:r>
            </w:ins>
          </w:p>
        </w:tc>
        <w:tc>
          <w:tcPr>
            <w:tcW w:w="4531" w:type="dxa"/>
          </w:tcPr>
          <w:p w14:paraId="551AA9DB" w14:textId="77777777" w:rsidR="001229B3" w:rsidRDefault="001229B3" w:rsidP="001229B3">
            <w:pPr>
              <w:ind w:firstLine="0"/>
              <w:jc w:val="center"/>
              <w:rPr>
                <w:ins w:id="1260" w:author="Okot" w:date="2019-03-31T14:58:00Z"/>
              </w:rPr>
            </w:pPr>
            <w:ins w:id="1261" w:author="Okot" w:date="2019-03-31T14:58:00Z">
              <w:r>
                <w:t>175</w:t>
              </w:r>
            </w:ins>
          </w:p>
        </w:tc>
      </w:tr>
      <w:tr w:rsidR="001229B3" w14:paraId="1DB2EF5D" w14:textId="77777777" w:rsidTr="001229B3">
        <w:trPr>
          <w:ins w:id="1262" w:author="Okot" w:date="2019-03-31T14:59:00Z"/>
        </w:trPr>
        <w:tc>
          <w:tcPr>
            <w:tcW w:w="4530" w:type="dxa"/>
          </w:tcPr>
          <w:p w14:paraId="5D6F20B2" w14:textId="77777777" w:rsidR="001229B3" w:rsidRDefault="001229B3" w:rsidP="001229B3">
            <w:pPr>
              <w:ind w:firstLine="0"/>
              <w:jc w:val="center"/>
              <w:rPr>
                <w:ins w:id="1263" w:author="Okot" w:date="2019-03-31T14:59:00Z"/>
              </w:rPr>
            </w:pPr>
            <w:ins w:id="1264" w:author="Okot" w:date="2019-03-31T14:59:00Z">
              <w:r>
                <w:t>Kobiety w trakcie laktacji</w:t>
              </w:r>
            </w:ins>
          </w:p>
        </w:tc>
        <w:tc>
          <w:tcPr>
            <w:tcW w:w="4531" w:type="dxa"/>
          </w:tcPr>
          <w:p w14:paraId="0B462981" w14:textId="77777777" w:rsidR="001229B3" w:rsidRDefault="001229B3" w:rsidP="001229B3">
            <w:pPr>
              <w:ind w:firstLine="0"/>
              <w:jc w:val="center"/>
              <w:rPr>
                <w:ins w:id="1265" w:author="Okot" w:date="2019-03-31T14:59:00Z"/>
              </w:rPr>
            </w:pPr>
            <w:ins w:id="1266" w:author="Okot" w:date="2019-03-31T14:59:00Z">
              <w:r>
                <w:t>210</w:t>
              </w:r>
            </w:ins>
          </w:p>
        </w:tc>
      </w:tr>
    </w:tbl>
    <w:p w14:paraId="749590C8" w14:textId="77777777" w:rsidR="001229B3" w:rsidRDefault="001229B3">
      <w:pPr>
        <w:ind w:firstLine="0"/>
        <w:rPr>
          <w:ins w:id="1267" w:author="Okot" w:date="2019-03-31T14:56:00Z"/>
        </w:rPr>
        <w:pPrChange w:id="1268" w:author="Okot" w:date="2019-03-31T14:52:00Z">
          <w:pPr/>
        </w:pPrChange>
      </w:pPr>
    </w:p>
    <w:p w14:paraId="28E04C3B" w14:textId="77777777" w:rsidR="00335CA6" w:rsidRDefault="00866AD1">
      <w:pPr>
        <w:rPr>
          <w:ins w:id="1269" w:author="Okot" w:date="2019-03-31T15:09:00Z"/>
        </w:rPr>
      </w:pPr>
      <w:ins w:id="1270" w:author="Okot" w:date="2019-03-30T17:32:00Z">
        <w:r>
          <w:t>Bardziej precyzyjne są rekomendacje odnośnie błonnika pokarmowego: z</w:t>
        </w:r>
      </w:ins>
      <w:ins w:id="1271" w:author="Okot" w:date="2019-03-30T17:17:00Z">
        <w:r>
          <w:t>alecane spożycie</w:t>
        </w:r>
        <w:r w:rsidR="00335CA6">
          <w:t xml:space="preserve"> dla</w:t>
        </w:r>
        <w:r w:rsidR="00E67072">
          <w:t xml:space="preserve"> osoby dorosłej to </w:t>
        </w:r>
      </w:ins>
      <w:r w:rsidR="00FD1C88">
        <w:t xml:space="preserve">minimum </w:t>
      </w:r>
      <w:ins w:id="1272" w:author="Okot" w:date="2019-03-30T17:17:00Z">
        <w:r w:rsidR="00E67072">
          <w:t>25 g. </w:t>
        </w:r>
        <w:r w:rsidR="00335CA6">
          <w:t>D</w:t>
        </w:r>
        <w:r w:rsidR="00E67072">
          <w:t>zieci i młodzież między 10</w:t>
        </w:r>
      </w:ins>
      <w:ins w:id="1273" w:author="Okot" w:date="2019-03-30T21:15:00Z">
        <w:r w:rsidR="00E67072">
          <w:t> </w:t>
        </w:r>
      </w:ins>
      <w:ins w:id="1274" w:author="Okot" w:date="2019-03-30T17:17:00Z">
        <w:r w:rsidR="00E67072">
          <w:t>a</w:t>
        </w:r>
      </w:ins>
      <w:ins w:id="1275" w:author="Okot" w:date="2019-03-30T21:15:00Z">
        <w:r w:rsidR="00E67072">
          <w:t> </w:t>
        </w:r>
      </w:ins>
      <w:ins w:id="1276"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7" w:author="Okot" w:date="2019-03-31T15:18:00Z"/>
        </w:rPr>
      </w:pPr>
      <w:ins w:id="1278" w:author="Okot" w:date="2019-03-31T15:12:00Z">
        <w:r>
          <w:t xml:space="preserve">Jak można </w:t>
        </w:r>
      </w:ins>
      <w:ins w:id="1279" w:author="Okot" w:date="2019-03-31T15:14:00Z">
        <w:r>
          <w:t>było</w:t>
        </w:r>
      </w:ins>
      <w:ins w:id="1280" w:author="Okot" w:date="2019-03-31T15:12:00Z">
        <w:r>
          <w:t xml:space="preserve"> </w:t>
        </w:r>
      </w:ins>
      <w:ins w:id="1281" w:author="Okot" w:date="2019-03-31T15:14:00Z">
        <w:r>
          <w:t>przeczytać w</w:t>
        </w:r>
      </w:ins>
      <w:ins w:id="1282" w:author="Okot" w:date="2019-03-31T15:17:00Z">
        <w:r>
          <w:t xml:space="preserve"> punktach poświęconych </w:t>
        </w:r>
      </w:ins>
      <w:ins w:id="1283" w:author="Okot" w:date="2019-03-31T15:18:00Z">
        <w:r>
          <w:t>makroskładnikom</w:t>
        </w:r>
      </w:ins>
      <w:ins w:id="1284" w:author="Okot" w:date="2019-03-31T15:17:00Z">
        <w:r>
          <w:t>, ich</w:t>
        </w:r>
      </w:ins>
      <w:ins w:id="1285" w:author="Okot" w:date="2019-03-31T15:14:00Z">
        <w:r>
          <w:t xml:space="preserve"> </w:t>
        </w:r>
      </w:ins>
      <w:ins w:id="1286" w:author="Okot" w:date="2019-03-31T15:17:00Z">
        <w:r>
          <w:t>właściwa dystrybucja</w:t>
        </w:r>
      </w:ins>
      <w:ins w:id="1287" w:author="Okot" w:date="2019-03-31T15:12:00Z">
        <w:r>
          <w:t xml:space="preserve"> </w:t>
        </w:r>
      </w:ins>
      <w:ins w:id="1288" w:author="Okot" w:date="2019-03-31T15:13:00Z">
        <w:r>
          <w:t>jest istotn</w:t>
        </w:r>
      </w:ins>
      <w:ins w:id="1289" w:author="Okot" w:date="2019-03-31T15:17:00Z">
        <w:r>
          <w:t>a</w:t>
        </w:r>
      </w:ins>
      <w:ins w:id="1290" w:author="Okot" w:date="2019-03-31T15:13:00Z">
        <w:r>
          <w:t xml:space="preserve"> dla bezproblemowego funkcjonowa</w:t>
        </w:r>
      </w:ins>
      <w:ins w:id="1291" w:author="Okot" w:date="2019-03-31T15:14:00Z">
        <w:r>
          <w:t>nia organizmu, dlatego</w:t>
        </w:r>
      </w:ins>
      <w:ins w:id="1292" w:author="Okot" w:date="2019-03-31T15:18:00Z">
        <w:r>
          <w:t xml:space="preserve"> </w:t>
        </w:r>
      </w:ins>
      <w:r w:rsidR="00FD1C88">
        <w:t>najważniejsze</w:t>
      </w:r>
      <w:ins w:id="1293"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4" w:author="Okot" w:date="2019-03-31T15:20:00Z"/>
        </w:rPr>
      </w:pPr>
    </w:p>
    <w:p w14:paraId="4D38A105" w14:textId="77777777" w:rsidR="00405B12" w:rsidRDefault="00405B12">
      <w:pPr>
        <w:ind w:firstLine="0"/>
        <w:rPr>
          <w:ins w:id="1295" w:author="Okot" w:date="2019-03-31T15:20:00Z"/>
        </w:rPr>
        <w:pPrChange w:id="1296" w:author="Okot" w:date="2019-03-31T15:20:00Z">
          <w:pPr/>
        </w:pPrChange>
      </w:pPr>
      <w:ins w:id="1297" w:author="Okot" w:date="2019-03-31T15:20:00Z">
        <w:r>
          <w:t>Tabela 2</w:t>
        </w:r>
      </w:ins>
      <w:r w:rsidR="0024444E">
        <w:t>.9</w:t>
      </w:r>
      <w:ins w:id="1298" w:author="Okot" w:date="2019-03-31T15:20:00Z">
        <w:r>
          <w:t>.</w:t>
        </w:r>
      </w:ins>
    </w:p>
    <w:p w14:paraId="108629EA" w14:textId="5C89D1D5" w:rsidR="005E2604" w:rsidRDefault="008511DF">
      <w:pPr>
        <w:ind w:firstLine="0"/>
        <w:rPr>
          <w:ins w:id="1299" w:author="Okot" w:date="2019-03-31T15:21:00Z"/>
        </w:rPr>
        <w:pPrChange w:id="1300" w:author="Okot" w:date="2019-03-31T15:20:00Z">
          <w:pPr/>
        </w:pPrChange>
      </w:pPr>
      <w:ins w:id="1301" w:author="Okot" w:date="2019-03-31T15:21:00Z">
        <w:r>
          <w:t>Zalecana d</w:t>
        </w:r>
      </w:ins>
      <w:ins w:id="1302" w:author="Okot" w:date="2019-03-31T15:20:00Z">
        <w:r>
          <w:t>ystrybucja makro</w:t>
        </w:r>
      </w:ins>
      <w:r w:rsidR="00D502A8">
        <w:t>składników</w:t>
      </w:r>
      <w:ins w:id="1303" w:author="Okot" w:date="2019-03-31T15:20:00Z">
        <w:r>
          <w:t xml:space="preserve"> w diecie</w:t>
        </w:r>
      </w:ins>
      <w:ins w:id="1304" w:author="Okot" w:date="2019-03-31T15:18:00Z">
        <w:r w:rsidR="00405B12">
          <w:t xml:space="preserve"> </w:t>
        </w:r>
      </w:ins>
      <w:ins w:id="1305" w:author="Okot" w:date="2019-03-31T15:21:00Z">
        <w:r>
          <w:t>wg IŻŻ [</w:t>
        </w:r>
      </w:ins>
      <w:r w:rsidR="00312C8D">
        <w:t>25</w:t>
      </w:r>
      <w:ins w:id="1306"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7" w:author="Okot" w:date="2019-03-31T15:22:00Z"/>
        </w:trPr>
        <w:tc>
          <w:tcPr>
            <w:tcW w:w="3964" w:type="dxa"/>
          </w:tcPr>
          <w:p w14:paraId="0602BB78" w14:textId="77777777" w:rsidR="008511DF" w:rsidRPr="008511DF" w:rsidRDefault="008511DF">
            <w:pPr>
              <w:ind w:firstLine="0"/>
              <w:jc w:val="center"/>
              <w:rPr>
                <w:ins w:id="1308" w:author="Okot" w:date="2019-03-31T15:22:00Z"/>
                <w:b/>
                <w:rPrChange w:id="1309" w:author="Okot" w:date="2019-03-31T15:22:00Z">
                  <w:rPr>
                    <w:ins w:id="1310" w:author="Okot" w:date="2019-03-31T15:22:00Z"/>
                  </w:rPr>
                </w:rPrChange>
              </w:rPr>
              <w:pPrChange w:id="1311" w:author="Okot" w:date="2019-03-31T15:22:00Z">
                <w:pPr>
                  <w:ind w:firstLine="0"/>
                </w:pPr>
              </w:pPrChange>
            </w:pPr>
            <w:ins w:id="1312"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3" w:author="Okot" w:date="2019-03-31T15:22:00Z"/>
                <w:b/>
                <w:rPrChange w:id="1314" w:author="Okot" w:date="2019-03-31T15:23:00Z">
                  <w:rPr>
                    <w:ins w:id="1315" w:author="Okot" w:date="2019-03-31T15:22:00Z"/>
                  </w:rPr>
                </w:rPrChange>
              </w:rPr>
              <w:pPrChange w:id="1316" w:author="Okot" w:date="2019-03-31T15:23:00Z">
                <w:pPr>
                  <w:ind w:firstLine="0"/>
                </w:pPr>
              </w:pPrChange>
            </w:pPr>
            <w:ins w:id="131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18" w:author="Okot" w:date="2019-03-31T15:22:00Z"/>
                <w:b/>
                <w:rPrChange w:id="1319" w:author="Okot" w:date="2019-03-31T15:22:00Z">
                  <w:rPr>
                    <w:ins w:id="1320" w:author="Okot" w:date="2019-03-31T15:22:00Z"/>
                  </w:rPr>
                </w:rPrChange>
              </w:rPr>
              <w:pPrChange w:id="132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2" w:author="Okot" w:date="2019-03-31T15:22:00Z"/>
              </w:rPr>
              <w:pPrChange w:id="132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2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29" w:author="Okot" w:date="2019-03-31T15:22:00Z">
                  <w:rPr/>
                </w:rPrChange>
              </w:rPr>
              <w:pPrChange w:id="133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1" w:author="Okot" w:date="2019-03-31T15:22:00Z"/>
              </w:rPr>
              <w:pPrChange w:id="133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3" w:author="Okot" w:date="2019-03-31T15:10:00Z"/>
        </w:rPr>
      </w:pPr>
    </w:p>
    <w:p w14:paraId="44F7ABCE" w14:textId="4B9C3213" w:rsidR="006F5DB1" w:rsidRDefault="006F5DB1" w:rsidP="006F5DB1">
      <w:pPr>
        <w:pStyle w:val="Nagwek2"/>
      </w:pPr>
      <w:bookmarkStart w:id="1334" w:name="_Toc5963734"/>
      <w:r>
        <w:t>2.1.4. Witaminy i składniki mineralne</w:t>
      </w:r>
      <w:r w:rsidR="009E56F2">
        <w:t xml:space="preserve"> [2</w:t>
      </w:r>
      <w:r w:rsidR="00312C8D">
        <w:t>4</w:t>
      </w:r>
      <w:r w:rsidR="009E56F2">
        <w:t>,2</w:t>
      </w:r>
      <w:r w:rsidR="00312C8D">
        <w:t>5</w:t>
      </w:r>
      <w:r w:rsidR="009E56F2">
        <w:t>,2</w:t>
      </w:r>
      <w:r w:rsidR="00312C8D">
        <w:t>6</w:t>
      </w:r>
      <w:r w:rsidR="009E56F2">
        <w:t>,2</w:t>
      </w:r>
      <w:r w:rsidR="00312C8D">
        <w:t>8</w:t>
      </w:r>
      <w:r w:rsidR="00DA1886">
        <w:t>]</w:t>
      </w:r>
      <w:bookmarkEnd w:id="1334"/>
    </w:p>
    <w:p w14:paraId="6C86C850" w14:textId="77777777" w:rsidR="003B3440" w:rsidRDefault="003B3440" w:rsidP="003B3440"/>
    <w:p w14:paraId="09BF9409" w14:textId="46CDF3E8"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9E56F2">
        <w:t>21</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5" w:name="_Toc5963735"/>
      <w:r>
        <w:t xml:space="preserve">2.1.4.1. </w:t>
      </w:r>
      <w:r w:rsidR="00BE5A3D">
        <w:t>Cynk</w:t>
      </w:r>
      <w:bookmarkEnd w:id="133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6" w:name="_Toc5963736"/>
      <w:r>
        <w:t xml:space="preserve">2.1.4.2. </w:t>
      </w:r>
      <w:r w:rsidR="002D5603">
        <w:t>Fluor</w:t>
      </w:r>
      <w:bookmarkEnd w:id="133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7" w:name="_Toc5963737"/>
      <w:r>
        <w:lastRenderedPageBreak/>
        <w:t xml:space="preserve">2.1.4.3. </w:t>
      </w:r>
      <w:r w:rsidR="00422C09">
        <w:t>Fosfor</w:t>
      </w:r>
      <w:bookmarkEnd w:id="133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40FE74E3"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312C8D">
        <w:t>większać ryzyko chorób serca [23</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38" w:name="_Toc5963738"/>
      <w:r>
        <w:t xml:space="preserve">2.1.4.4. </w:t>
      </w:r>
      <w:r w:rsidR="000D5E29">
        <w:t>Jod</w:t>
      </w:r>
      <w:bookmarkEnd w:id="1338"/>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39" w:name="_Toc5963739"/>
      <w:r>
        <w:lastRenderedPageBreak/>
        <w:t xml:space="preserve">2.1.4.5. </w:t>
      </w:r>
      <w:r w:rsidR="00C102D5">
        <w:t>Magnez</w:t>
      </w:r>
      <w:bookmarkEnd w:id="1339"/>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0" w:name="_Toc5963740"/>
      <w:r>
        <w:t>2.1.4.6. Miedź</w:t>
      </w:r>
      <w:bookmarkEnd w:id="1340"/>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1" w:name="_Toc5963741"/>
      <w:r>
        <w:lastRenderedPageBreak/>
        <w:t>2.1.4.7</w:t>
      </w:r>
      <w:r w:rsidR="00846159">
        <w:t xml:space="preserve">. </w:t>
      </w:r>
      <w:r w:rsidR="003B3637">
        <w:t>Potas</w:t>
      </w:r>
      <w:bookmarkEnd w:id="1341"/>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2" w:name="_Toc5963742"/>
      <w:r>
        <w:t>2.1.4.</w:t>
      </w:r>
      <w:r w:rsidR="003C3C76">
        <w:t>8</w:t>
      </w:r>
      <w:r>
        <w:t xml:space="preserve">. </w:t>
      </w:r>
      <w:r w:rsidR="002F5269">
        <w:t>Selen</w:t>
      </w:r>
      <w:bookmarkEnd w:id="1342"/>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3" w:name="_Toc5963743"/>
      <w:r>
        <w:lastRenderedPageBreak/>
        <w:t>2.1.4.</w:t>
      </w:r>
      <w:r w:rsidR="003C3C76">
        <w:t>9</w:t>
      </w:r>
      <w:r>
        <w:t>.</w:t>
      </w:r>
      <w:r w:rsidR="00231370">
        <w:t xml:space="preserve"> </w:t>
      </w:r>
      <w:r w:rsidR="003B3440">
        <w:t>Sód</w:t>
      </w:r>
      <w:bookmarkEnd w:id="1343"/>
    </w:p>
    <w:p w14:paraId="7382E6F7" w14:textId="77777777" w:rsidR="00846159" w:rsidRDefault="00846159" w:rsidP="003B3440">
      <w:pPr>
        <w:rPr>
          <w:b/>
        </w:rPr>
      </w:pPr>
    </w:p>
    <w:p w14:paraId="7FE37AB4" w14:textId="5C895E26"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312C8D">
        <w:t>[23</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4" w:name="_Toc5963744"/>
      <w:r>
        <w:t>2.1.4.10</w:t>
      </w:r>
      <w:r w:rsidR="00846159">
        <w:t xml:space="preserve">. </w:t>
      </w:r>
      <w:r w:rsidR="000B2BAD">
        <w:t>Wapń</w:t>
      </w:r>
      <w:bookmarkEnd w:id="134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5" w:name="_Toc5963745"/>
      <w:r>
        <w:lastRenderedPageBreak/>
        <w:t>2.1.4.11</w:t>
      </w:r>
      <w:r w:rsidR="00846159">
        <w:t>.</w:t>
      </w:r>
      <w:r w:rsidR="00846159" w:rsidRPr="00846159">
        <w:rPr>
          <w:rStyle w:val="Nagwek2Znak"/>
        </w:rPr>
        <w:t xml:space="preserve"> </w:t>
      </w:r>
      <w:r w:rsidR="00143CE6">
        <w:t>Witamina A</w:t>
      </w:r>
      <w:bookmarkEnd w:id="1345"/>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6" w:name="_Toc5963746"/>
      <w:r>
        <w:t>2.1.4.12</w:t>
      </w:r>
      <w:r w:rsidR="00846159">
        <w:t xml:space="preserve">. </w:t>
      </w:r>
      <w:r w:rsidR="00326F17">
        <w:t>Witamina B</w:t>
      </w:r>
      <w:r w:rsidR="00326F17">
        <w:rPr>
          <w:vertAlign w:val="subscript"/>
        </w:rPr>
        <w:t>1</w:t>
      </w:r>
      <w:bookmarkEnd w:id="1346"/>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7" w:name="_Toc5963747"/>
      <w:r>
        <w:t>2.1.4.13</w:t>
      </w:r>
      <w:r w:rsidR="00846159">
        <w:t xml:space="preserve">. </w:t>
      </w:r>
      <w:r w:rsidR="00CF2F65">
        <w:t>Witamina B</w:t>
      </w:r>
      <w:r w:rsidR="00CF2F65">
        <w:rPr>
          <w:vertAlign w:val="subscript"/>
        </w:rPr>
        <w:t>2</w:t>
      </w:r>
      <w:bookmarkEnd w:id="1347"/>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48" w:name="_Toc5963748"/>
      <w:r>
        <w:lastRenderedPageBreak/>
        <w:t>2.1.4.14</w:t>
      </w:r>
      <w:r w:rsidR="00846159">
        <w:t xml:space="preserve">. </w:t>
      </w:r>
      <w:r w:rsidR="00755008">
        <w:t>Witamina B</w:t>
      </w:r>
      <w:r w:rsidR="00755008">
        <w:rPr>
          <w:vertAlign w:val="subscript"/>
        </w:rPr>
        <w:t>3</w:t>
      </w:r>
      <w:bookmarkEnd w:id="1348"/>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49" w:name="_Toc5963749"/>
      <w:r>
        <w:t>2.1.4.15</w:t>
      </w:r>
      <w:r w:rsidR="00846159">
        <w:t xml:space="preserve">. </w:t>
      </w:r>
      <w:r w:rsidR="009D74E6">
        <w:t>Witamina B</w:t>
      </w:r>
      <w:r w:rsidR="009D74E6">
        <w:rPr>
          <w:vertAlign w:val="subscript"/>
        </w:rPr>
        <w:t>4</w:t>
      </w:r>
      <w:bookmarkEnd w:id="1349"/>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0" w:name="_Toc5963750"/>
      <w:r>
        <w:t>2.1.4.16</w:t>
      </w:r>
      <w:r w:rsidR="00846159">
        <w:t xml:space="preserve">. </w:t>
      </w:r>
      <w:r w:rsidR="00C053F6">
        <w:t>Witamina B</w:t>
      </w:r>
      <w:r w:rsidR="00C053F6">
        <w:rPr>
          <w:vertAlign w:val="subscript"/>
        </w:rPr>
        <w:t>5</w:t>
      </w:r>
      <w:bookmarkEnd w:id="1350"/>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1" w:name="_Toc5963751"/>
      <w:r>
        <w:lastRenderedPageBreak/>
        <w:t>2.1.4.17</w:t>
      </w:r>
      <w:r w:rsidR="00846159">
        <w:t xml:space="preserve">. </w:t>
      </w:r>
      <w:r w:rsidR="00BD3FB5">
        <w:t>Witamina B</w:t>
      </w:r>
      <w:r w:rsidR="00BD3FB5">
        <w:rPr>
          <w:vertAlign w:val="subscript"/>
        </w:rPr>
        <w:t>6</w:t>
      </w:r>
      <w:bookmarkEnd w:id="1351"/>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2" w:name="_Toc5963752"/>
      <w:r>
        <w:t>2.1.4.18</w:t>
      </w:r>
      <w:r w:rsidR="00846159">
        <w:t xml:space="preserve">. </w:t>
      </w:r>
      <w:r w:rsidR="00755008">
        <w:t>Witamina B</w:t>
      </w:r>
      <w:r w:rsidR="00755008">
        <w:rPr>
          <w:vertAlign w:val="subscript"/>
        </w:rPr>
        <w:t>9</w:t>
      </w:r>
      <w:bookmarkEnd w:id="1352"/>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3" w:name="_Toc5963753"/>
      <w:r>
        <w:t>2.1.4.19</w:t>
      </w:r>
      <w:r w:rsidR="00846159">
        <w:t xml:space="preserve">. </w:t>
      </w:r>
      <w:r w:rsidR="00434E31">
        <w:t>Witamina B</w:t>
      </w:r>
      <w:r w:rsidR="00434E31">
        <w:rPr>
          <w:vertAlign w:val="subscript"/>
        </w:rPr>
        <w:t>12</w:t>
      </w:r>
      <w:bookmarkEnd w:id="1353"/>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4" w:name="_Toc5963754"/>
      <w:r>
        <w:t>2.1.4.20</w:t>
      </w:r>
      <w:r w:rsidR="00846159">
        <w:t xml:space="preserve">. </w:t>
      </w:r>
      <w:r w:rsidR="00C053F6">
        <w:t>Witamina C</w:t>
      </w:r>
      <w:bookmarkEnd w:id="135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5" w:name="_Toc5963755"/>
      <w:r>
        <w:t>2.1.4.2</w:t>
      </w:r>
      <w:r w:rsidR="003C3C76">
        <w:t>1</w:t>
      </w:r>
      <w:r>
        <w:t xml:space="preserve">. </w:t>
      </w:r>
      <w:r w:rsidR="00515536">
        <w:t>Witamin</w:t>
      </w:r>
      <w:r w:rsidR="00B5002F">
        <w:t>a</w:t>
      </w:r>
      <w:r w:rsidR="00515536">
        <w:t xml:space="preserve"> D</w:t>
      </w:r>
      <w:bookmarkEnd w:id="1355"/>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6" w:name="_Toc5963756"/>
      <w:r>
        <w:t>2.1.4.2</w:t>
      </w:r>
      <w:r w:rsidR="003C3C76">
        <w:t>2</w:t>
      </w:r>
      <w:r>
        <w:t xml:space="preserve">. </w:t>
      </w:r>
      <w:r w:rsidR="003B511D">
        <w:t>Witamina E</w:t>
      </w:r>
      <w:bookmarkEnd w:id="1356"/>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7" w:name="_Toc5963757"/>
      <w:r>
        <w:t>2.1.4.2</w:t>
      </w:r>
      <w:r w:rsidR="003C3C76">
        <w:t>3</w:t>
      </w:r>
      <w:r>
        <w:t xml:space="preserve">. </w:t>
      </w:r>
      <w:r w:rsidR="00FE7E80">
        <w:t>Witamina H</w:t>
      </w:r>
      <w:bookmarkEnd w:id="1357"/>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58" w:name="_Toc5963758"/>
      <w:r>
        <w:t>2.1.4.2</w:t>
      </w:r>
      <w:r w:rsidR="003C3C76">
        <w:t>4</w:t>
      </w:r>
      <w:r>
        <w:t xml:space="preserve">. </w:t>
      </w:r>
      <w:r w:rsidR="00341771">
        <w:t>Witamina K</w:t>
      </w:r>
      <w:bookmarkEnd w:id="1358"/>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59" w:name="_Toc5963759"/>
      <w:r>
        <w:lastRenderedPageBreak/>
        <w:t>2.1.4.2</w:t>
      </w:r>
      <w:r w:rsidR="003C3C76">
        <w:t>5</w:t>
      </w:r>
      <w:r>
        <w:t xml:space="preserve">. </w:t>
      </w:r>
      <w:r w:rsidR="000139A3">
        <w:t>Żelazo</w:t>
      </w:r>
      <w:bookmarkEnd w:id="1359"/>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67CA4155"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312C8D">
        <w:t>a może doprowadzić do anemii [23</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2420053" w:rsidR="00540593" w:rsidRDefault="009A7070" w:rsidP="00AA6750">
      <w:pPr>
        <w:pStyle w:val="Nagwek2"/>
      </w:pPr>
      <w:bookmarkStart w:id="1360" w:name="_Toc5963760"/>
      <w:r>
        <w:t>2.1.5</w:t>
      </w:r>
      <w:r w:rsidR="00540593">
        <w:t>. Składniki antyodżywcze</w:t>
      </w:r>
      <w:r w:rsidR="009E56F2">
        <w:t xml:space="preserve"> [2</w:t>
      </w:r>
      <w:r w:rsidR="00312C8D">
        <w:t>6</w:t>
      </w:r>
      <w:r w:rsidR="00540593">
        <w:t>]</w:t>
      </w:r>
      <w:bookmarkEnd w:id="1360"/>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3EEBA1EB" w:rsidR="001E6254" w:rsidRDefault="001E6254" w:rsidP="007D5D7A">
      <w:pPr>
        <w:pStyle w:val="Nagwek2"/>
      </w:pPr>
      <w:bookmarkStart w:id="1361" w:name="_Toc5963761"/>
      <w:r>
        <w:t>2.1.6. Cholesterol [</w:t>
      </w:r>
      <w:r w:rsidR="00312C8D">
        <w:t>25</w:t>
      </w:r>
      <w:r>
        <w:t>]</w:t>
      </w:r>
      <w:bookmarkEnd w:id="1361"/>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EE9C6BF"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9E56F2">
        <w:t>8</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19C7411A"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9E56F2">
        <w:t xml:space="preserve"> [2</w:t>
      </w:r>
      <w:r w:rsidR="00312C8D">
        <w:t>8</w:t>
      </w:r>
      <w:r w:rsidR="00C55D20">
        <w:t>]</w:t>
      </w:r>
      <w:r w:rsidR="00712E02">
        <w:t>.</w:t>
      </w:r>
    </w:p>
    <w:p w14:paraId="29FF558E" w14:textId="77777777" w:rsidR="00540593" w:rsidRPr="00540593" w:rsidRDefault="00540593" w:rsidP="00540593"/>
    <w:p w14:paraId="4381F4CA" w14:textId="410ACFD1" w:rsidR="00AA6750" w:rsidRDefault="00231370" w:rsidP="00AA6750">
      <w:pPr>
        <w:pStyle w:val="Nagwek2"/>
      </w:pPr>
      <w:bookmarkStart w:id="1362" w:name="_Toc5963762"/>
      <w:r>
        <w:t>2.1.7</w:t>
      </w:r>
      <w:r w:rsidR="00540593">
        <w:t xml:space="preserve">. </w:t>
      </w:r>
      <w:r w:rsidR="00AA6750">
        <w:t>Suplementy</w:t>
      </w:r>
      <w:r w:rsidR="002349CF">
        <w:t xml:space="preserve"> </w:t>
      </w:r>
      <w:r w:rsidR="003E3A0E">
        <w:t>diety </w:t>
      </w:r>
      <w:r w:rsidR="002349CF">
        <w:t>[</w:t>
      </w:r>
      <w:r w:rsidR="009E56F2">
        <w:t>2</w:t>
      </w:r>
      <w:r w:rsidR="00312C8D">
        <w:t>5</w:t>
      </w:r>
      <w:r w:rsidR="002349CF">
        <w:t>]</w:t>
      </w:r>
      <w:bookmarkEnd w:id="136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056E9C50"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9E56F2">
        <w:t>aminy D dziennie [2</w:t>
      </w:r>
      <w:r w:rsidR="00312C8D">
        <w:t>8</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45196634"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[25</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24</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9E56F2">
        <w:t> [24</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3" w:name="_Toc5963763"/>
      <w:r>
        <w:t>2.1.8</w:t>
      </w:r>
      <w:r w:rsidR="009A7070">
        <w:t xml:space="preserve">. </w:t>
      </w:r>
      <w:r w:rsidR="00AA13F1">
        <w:t>Biodostępność i interakcje</w:t>
      </w:r>
      <w:bookmarkEnd w:id="1363"/>
      <w:r w:rsidR="004B2A3B">
        <w:t xml:space="preserve"> </w:t>
      </w:r>
    </w:p>
    <w:p w14:paraId="1827F4D0" w14:textId="77777777" w:rsidR="00AA6750" w:rsidRDefault="00AA6750" w:rsidP="00572864">
      <w:pPr>
        <w:rPr>
          <w:b/>
        </w:rPr>
      </w:pPr>
    </w:p>
    <w:p w14:paraId="4FE79386" w14:textId="1264AB78"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312C8D">
        <w:t>6</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312C8D">
        <w:t xml:space="preserve"> [25</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5A92648E"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312C8D">
        <w:t xml:space="preserve"> wzrosnąć nawet do 40% [28</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5F610B27"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25</w:t>
      </w:r>
      <w:r>
        <w:t xml:space="preserve">, </w:t>
      </w:r>
      <w:r w:rsidR="00312C8D">
        <w:t>28</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41895407"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[21</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4" w:name="_Toc5963764"/>
      <w:r>
        <w:t>2.1.</w:t>
      </w:r>
      <w:r w:rsidR="00231370">
        <w:t>9</w:t>
      </w:r>
      <w:r w:rsidR="00572864">
        <w:t xml:space="preserve">. </w:t>
      </w:r>
      <w:r w:rsidR="00E86BF2">
        <w:t>Zapotrzebowanie i normy żywieniowe</w:t>
      </w:r>
      <w:bookmarkEnd w:id="136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C2E52EB"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510390">
        <w:t>6</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0B955F59"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10390">
        <w:t>25</w:t>
      </w:r>
      <w:r>
        <w:t xml:space="preserve">]. </w:t>
      </w:r>
    </w:p>
    <w:p w14:paraId="34FE007C" w14:textId="13DA166C"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10390">
        <w:t>25</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42BC5FFE"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510390">
        <w:t>6</w:t>
      </w:r>
      <w:r w:rsidR="0036251E">
        <w:t>]</w:t>
      </w:r>
      <w:r>
        <w:t>.</w:t>
      </w:r>
    </w:p>
    <w:p w14:paraId="531DDD5A" w14:textId="659D7476"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9E56F2">
        <w:t xml:space="preserve"> okresie kilkudziesięciu dni [24</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9E56F2">
        <w:t>2</w:t>
      </w:r>
      <w:r w:rsidR="00510390">
        <w:t>8</w:t>
      </w:r>
      <w:r w:rsidR="0036251E">
        <w:t>].</w:t>
      </w:r>
      <w:r w:rsidR="002D44E5">
        <w:t xml:space="preserve"> </w:t>
      </w:r>
    </w:p>
    <w:p w14:paraId="3BC1A59B" w14:textId="14F7BC49"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510390">
        <w:t>ebowanie może ulegać zmianie [25</w:t>
      </w:r>
      <w:r>
        <w:t>].</w:t>
      </w:r>
    </w:p>
    <w:p w14:paraId="0EFAFD6F" w14:textId="77777777" w:rsidR="0036251E" w:rsidRDefault="0036251E" w:rsidP="00572864"/>
    <w:p w14:paraId="4DD941CC" w14:textId="16411030" w:rsidR="00572864" w:rsidRDefault="00231370" w:rsidP="00572864">
      <w:pPr>
        <w:pStyle w:val="Nagwek2"/>
      </w:pPr>
      <w:bookmarkStart w:id="1365" w:name="_Toc5963765"/>
      <w:r>
        <w:t>2.1.10</w:t>
      </w:r>
      <w:r w:rsidR="00572864">
        <w:t>. Aktywność fizyczna</w:t>
      </w:r>
      <w:r w:rsidR="00510390">
        <w:t xml:space="preserve"> [25</w:t>
      </w:r>
      <w:r w:rsidR="00F23477">
        <w:t>]</w:t>
      </w:r>
      <w:bookmarkEnd w:id="136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6" w:name="_Toc5963766"/>
      <w:r>
        <w:t>2.1.</w:t>
      </w:r>
      <w:r w:rsidR="006C34EA">
        <w:t>1</w:t>
      </w:r>
      <w:r w:rsidR="00231370">
        <w:t>1</w:t>
      </w:r>
      <w:r>
        <w:t>. Podsumowanie</w:t>
      </w:r>
      <w:bookmarkEnd w:id="136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w:t>
      </w:r>
      <w:r w:rsidR="00141481">
        <w:lastRenderedPageBreak/>
        <w:t>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5B771504" w:rsidR="001B5F37" w:rsidRDefault="009111D5" w:rsidP="00F6709F">
      <w:pPr>
        <w:ind w:firstLine="0"/>
      </w:pPr>
      <w:r>
        <w:t>Zalecenia dotyczące żywienia i ruchu wg IŻŻ [</w:t>
      </w:r>
      <w:r w:rsidR="00510390">
        <w:t>25</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7" w:author="Okot" w:date="2019-03-31T15:22:00Z"/>
        </w:trPr>
        <w:tc>
          <w:tcPr>
            <w:tcW w:w="4106" w:type="dxa"/>
          </w:tcPr>
          <w:p w14:paraId="1AB19F27" w14:textId="77777777" w:rsidR="00F6709F" w:rsidRPr="008511DF" w:rsidRDefault="00F5436F">
            <w:pPr>
              <w:ind w:firstLine="0"/>
              <w:jc w:val="center"/>
              <w:rPr>
                <w:ins w:id="1368" w:author="Okot" w:date="2019-03-31T15:22:00Z"/>
                <w:b/>
                <w:rPrChange w:id="1369" w:author="Okot" w:date="2019-03-31T15:22:00Z">
                  <w:rPr>
                    <w:ins w:id="1370" w:author="Okot" w:date="2019-03-31T15:22:00Z"/>
                  </w:rPr>
                </w:rPrChange>
              </w:rPr>
              <w:pPrChange w:id="137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2" w:author="Okot" w:date="2019-03-31T15:22:00Z"/>
                <w:b/>
                <w:rPrChange w:id="1373" w:author="Okot" w:date="2019-03-31T15:23:00Z">
                  <w:rPr>
                    <w:ins w:id="1374" w:author="Okot" w:date="2019-03-31T15:22:00Z"/>
                  </w:rPr>
                </w:rPrChange>
              </w:rPr>
              <w:pPrChange w:id="1375" w:author="Okot" w:date="2019-03-31T15:23:00Z">
                <w:pPr>
                  <w:ind w:firstLine="0"/>
                </w:pPr>
              </w:pPrChange>
            </w:pPr>
            <w:ins w:id="137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7" w:author="Okot" w:date="2019-03-31T15:22:00Z"/>
                <w:b/>
                <w:rPrChange w:id="1378" w:author="Okot" w:date="2019-03-31T15:22:00Z">
                  <w:rPr>
                    <w:ins w:id="1379" w:author="Okot" w:date="2019-03-31T15:22:00Z"/>
                  </w:rPr>
                </w:rPrChange>
              </w:rPr>
              <w:pPrChange w:id="138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1" w:author="Okot" w:date="2019-03-31T15:22:00Z"/>
              </w:rPr>
              <w:pPrChange w:id="138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88" w:author="Okot" w:date="2019-03-31T15:22:00Z">
                  <w:rPr/>
                </w:rPrChange>
              </w:rPr>
              <w:pPrChange w:id="138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0" w:author="Okot" w:date="2019-03-31T15:22:00Z"/>
              </w:rPr>
              <w:pPrChange w:id="139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28CFC245" w:rsidR="00E70ADF" w:rsidRDefault="00520129" w:rsidP="009E01EB">
      <w:r>
        <w:t xml:space="preserve">Najpopularniejszą formą graficznej reprezentacji jest piramida żywienia. Po raz pierwszy opublikowano ją w 1974 r. w Szwecji. Początkowo miała formę dwuwymiarową i </w:t>
      </w:r>
      <w:r>
        <w:lastRenderedPageBreak/>
        <w:t>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DE4D7C">
        <w:t>16</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w:t>
      </w:r>
      <w:r>
        <w:lastRenderedPageBreak/>
        <w:t xml:space="preserve">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2E88616A"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DE4D7C">
        <w:t>15</w:t>
      </w:r>
      <w:r w:rsidR="00AC79E1">
        <w:t>]</w:t>
      </w:r>
      <w:r w:rsidR="00260EEF">
        <w:t>.</w:t>
      </w:r>
    </w:p>
    <w:p w14:paraId="77225108" w14:textId="4CCDE36A" w:rsidR="00B037AF" w:rsidRDefault="00B037AF" w:rsidP="00B037AF">
      <w:r>
        <w:t>Również Wielka Brytania i Australia korzyst</w:t>
      </w:r>
      <w:r w:rsidR="007D30C3">
        <w:t>a</w:t>
      </w:r>
      <w:r w:rsidR="00DE4D7C">
        <w:t>ją z grafik w formie talerzy [15</w:t>
      </w:r>
      <w:r>
        <w:t>].</w:t>
      </w:r>
    </w:p>
    <w:p w14:paraId="357F7B59" w14:textId="77777777" w:rsidR="00EB2201" w:rsidRDefault="00EB2201" w:rsidP="00B037AF"/>
    <w:p w14:paraId="7A8BA0A1" w14:textId="77777777" w:rsidR="00260EEF" w:rsidRDefault="00260EEF" w:rsidP="000C3D48"/>
    <w:p w14:paraId="599E4316" w14:textId="6F43892F"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DE4D7C">
        <w:t>14</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584BE208"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510390">
        <w:t> [23</w:t>
      </w:r>
      <w:r w:rsidR="007204EE">
        <w:t>]</w:t>
      </w:r>
      <w:r>
        <w:t>. Oczywiście, współcześnie odzn</w:t>
      </w:r>
      <w:r w:rsidR="00D25B8D">
        <w:t xml:space="preserve">aczanie zostało uproszczone i na </w:t>
      </w:r>
      <w:r w:rsidR="00D25B8D">
        <w:lastRenderedPageBreak/>
        <w:t xml:space="preserve">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7EADBCB6"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 xml:space="preserve">Najdokładniejsze, co można zrobić we własnym zakresie, żeby mieć pewność, że </w:t>
      </w:r>
      <w:r w:rsidR="00133F91">
        <w:lastRenderedPageBreak/>
        <w:t>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510390">
        <w:t>ym okresie czasu [25</w:t>
      </w:r>
      <w:r w:rsidR="00CA6162">
        <w:t>].</w:t>
      </w:r>
    </w:p>
    <w:p w14:paraId="5052C31B" w14:textId="6F987973"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510390">
        <w:t>8</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2" w:name="_Toc5963767"/>
      <w:r>
        <w:t xml:space="preserve">2.2. </w:t>
      </w:r>
      <w:r w:rsidR="00E375D2">
        <w:t>Porównanie wybranych produktów rynkowych</w:t>
      </w:r>
      <w:bookmarkEnd w:id="139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lastRenderedPageBreak/>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xml:space="preserve">, A, C, D, E, K), 10 pierwiastków (Wapń, Miedź, Żelazo, Magnez, Mangan, Fosfor, Potas, Selen, Sód, Cynk), </w:t>
      </w:r>
      <w:r>
        <w:lastRenderedPageBreak/>
        <w:t>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lastRenderedPageBreak/>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538743BB" w:rsidR="007B1862" w:rsidRDefault="00102F19" w:rsidP="007B1862">
      <w:r>
        <w:t xml:space="preserve">Jak widać na rysunku 2.15. ustalono, że </w:t>
      </w:r>
      <w:r w:rsidR="00EE776E">
        <w:t>użytkownik wstał o</w:t>
      </w:r>
      <w:r w:rsidR="00A52A3B">
        <w:t xml:space="preserve"> 9: 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4A04625B"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DE4D7C">
        <w:t>13</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394" w:name="_Toc5963771"/>
      <w:bookmarkEnd w:id="1393"/>
      <w:r>
        <w:rPr>
          <w:b/>
          <w:smallCaps/>
        </w:rPr>
        <w:br w:type="page"/>
      </w:r>
    </w:p>
    <w:p w14:paraId="1C40C19D" w14:textId="782C62D3" w:rsidR="00E375D2" w:rsidRDefault="00D03686" w:rsidP="00DA6236">
      <w:pPr>
        <w:pStyle w:val="Nagwek1"/>
      </w:pPr>
      <w:r>
        <w:lastRenderedPageBreak/>
        <w:t xml:space="preserve">3. </w:t>
      </w:r>
      <w:r w:rsidR="00E375D2">
        <w:t>Analiza systemu</w:t>
      </w:r>
      <w:bookmarkEnd w:id="1394"/>
    </w:p>
    <w:p w14:paraId="454FAC7D" w14:textId="77777777" w:rsidR="00DA6236" w:rsidRDefault="00DA6236" w:rsidP="00DA6236"/>
    <w:p w14:paraId="3637F475" w14:textId="4C31E990" w:rsidR="00DA6236" w:rsidRDefault="00DA6236" w:rsidP="00DA6236">
      <w:r>
        <w:t>W poprz</w:t>
      </w:r>
      <w:r w:rsidR="00402FDF">
        <w:t>ednim rozdziale skupiono się na opowiadaniu o zagadnieniach medycznych i mechanizmach biologicznych, które będą podwalinami merytorycznymi tworzonego oprogramowania. W tym rozdziale uwaga przejdzie na bardziej techniczną stronę aplikacji. Rozważana będzie jej konstrukcja architektoniczna, przybliżone zostaną dane</w:t>
      </w:r>
      <w:r w:rsidR="00E82FF2">
        <w:t>,</w:t>
      </w:r>
      <w:r w:rsidR="00402FDF">
        <w:t xml:space="preserve"> z jakimi powinna współpracować oraz funkcje, które będzie realizować.</w:t>
      </w:r>
    </w:p>
    <w:p w14:paraId="1E6CD70A" w14:textId="77777777" w:rsidR="00402FDF" w:rsidRPr="00DA6236" w:rsidRDefault="00402FDF" w:rsidP="00DA6236"/>
    <w:p w14:paraId="7B50624C" w14:textId="1518F227" w:rsidR="00E375D2" w:rsidRDefault="00212F1F" w:rsidP="00212F1F">
      <w:pPr>
        <w:pStyle w:val="Podtytu"/>
        <w:numPr>
          <w:ilvl w:val="0"/>
          <w:numId w:val="0"/>
        </w:numPr>
      </w:pPr>
      <w:bookmarkStart w:id="1395" w:name="_Toc5963772"/>
      <w:r>
        <w:t xml:space="preserve">3.1. </w:t>
      </w:r>
      <w:r w:rsidR="00E375D2">
        <w:t>Architektura systemu</w:t>
      </w:r>
      <w:bookmarkEnd w:id="1395"/>
    </w:p>
    <w:p w14:paraId="1E892CA9" w14:textId="77777777" w:rsidR="006C7541" w:rsidRPr="006C7541" w:rsidRDefault="006C7541" w:rsidP="006C7541"/>
    <w:p w14:paraId="55D7FBA3" w14:textId="611F7A7E" w:rsidR="00E375D2" w:rsidRDefault="00212F1F" w:rsidP="00212F1F">
      <w:pPr>
        <w:pStyle w:val="Podtytu"/>
        <w:numPr>
          <w:ilvl w:val="0"/>
          <w:numId w:val="0"/>
        </w:numPr>
      </w:pPr>
      <w:bookmarkStart w:id="1396" w:name="_Toc5963773"/>
      <w:r>
        <w:t xml:space="preserve">3.2. </w:t>
      </w:r>
      <w:r w:rsidR="00E375D2">
        <w:t>Model danych</w:t>
      </w:r>
      <w:bookmarkEnd w:id="1396"/>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2CAE2FEE" w:rsidR="00C9369F" w:rsidRDefault="00C9369F" w:rsidP="00E82FF2">
      <w:r>
        <w:t>Kolejnymi informacjami z jakimi aplikacja będzie pracować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lastRenderedPageBreak/>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51">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3333F77B" w:rsidR="00CA0F5B" w:rsidRDefault="0039638D" w:rsidP="00CA0F5B">
      <w:pPr>
        <w:ind w:firstLine="0"/>
        <w:jc w:val="center"/>
      </w:pPr>
      <w:r>
        <w:t>Rys. 3.1</w:t>
      </w:r>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49A0218C" w14:textId="77777777" w:rsidR="007E73EC" w:rsidRPr="00E82FF2" w:rsidRDefault="007E73EC" w:rsidP="00E82FF2"/>
    <w:p w14:paraId="228016B8" w14:textId="152985E9" w:rsidR="00212F1F" w:rsidRDefault="00212F1F" w:rsidP="00212F1F">
      <w:pPr>
        <w:pStyle w:val="Podtytu"/>
      </w:pPr>
      <w:r>
        <w:t>3.3. Wymagania funkcjonalne</w:t>
      </w:r>
    </w:p>
    <w:p w14:paraId="05DD4840" w14:textId="0580478F" w:rsidR="00212F1F" w:rsidRPr="00212F1F" w:rsidRDefault="00FB6AE0" w:rsidP="00212F1F">
      <w:pPr>
        <w:pStyle w:val="Podtytu"/>
      </w:pPr>
      <w:r>
        <w:t>3</w:t>
      </w:r>
      <w:r w:rsidR="00212F1F">
        <w:t>.4. Wymagania pozafunkcjonalne</w:t>
      </w:r>
    </w:p>
    <w:p w14:paraId="463DB6C7" w14:textId="4DD298B2" w:rsidR="00212F1F" w:rsidRPr="00212F1F" w:rsidRDefault="00212F1F" w:rsidP="00212F1F">
      <w:pPr>
        <w:ind w:firstLine="0"/>
      </w:pPr>
    </w:p>
    <w:p w14:paraId="48A692E4" w14:textId="77777777" w:rsidR="00622CCD" w:rsidRPr="00622CCD" w:rsidRDefault="00622CCD" w:rsidP="00622CCD">
      <w:pPr>
        <w:jc w:val="center"/>
      </w:pPr>
      <w:r>
        <w:t>* * *</w:t>
      </w:r>
    </w:p>
    <w:p w14:paraId="395E1902" w14:textId="77777777" w:rsidR="00A3312E" w:rsidRPr="00EA5EC0" w:rsidRDefault="00A3312E" w:rsidP="00A3312E">
      <w:pPr>
        <w:jc w:val="center"/>
        <w:rPr>
          <w:b/>
        </w:rPr>
      </w:pPr>
      <w:r>
        <w:rPr>
          <w:b/>
        </w:rPr>
        <w:t>[do projektu albo wymagań?]</w:t>
      </w:r>
    </w:p>
    <w:p w14:paraId="69F235F2" w14:textId="77777777" w:rsidR="00A3312E" w:rsidRDefault="00A3312E" w:rsidP="00A3312E">
      <w:r>
        <w:lastRenderedPageBreak/>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p w14:paraId="0C0C650D" w14:textId="77777777" w:rsidR="00A3312E" w:rsidRPr="00A3312E" w:rsidRDefault="00A3312E" w:rsidP="00A3312E"/>
    <w:p w14:paraId="13992E3A" w14:textId="38D6C6BF" w:rsidR="00E375D2" w:rsidRDefault="000069E0" w:rsidP="000069E0">
      <w:pPr>
        <w:pStyle w:val="Nagwek1"/>
      </w:pPr>
      <w:bookmarkStart w:id="1397" w:name="_Toc5963780"/>
      <w:r>
        <w:t xml:space="preserve">4. </w:t>
      </w:r>
      <w:bookmarkEnd w:id="1397"/>
      <w:r>
        <w:t>realizacja projektu</w:t>
      </w:r>
    </w:p>
    <w:p w14:paraId="1B3FF20B" w14:textId="77777777" w:rsidR="000069E0" w:rsidRDefault="000069E0" w:rsidP="000069E0"/>
    <w:p w14:paraId="6C29490C" w14:textId="77777777" w:rsidR="00C13144" w:rsidRDefault="000069E0" w:rsidP="000069E0">
      <w:r>
        <w:t>Realizując projekt informatyczny należy się zdecydować według którego modelu wytwarzania oprogramowanie chce się pracować. Planując niniejszą prace rozważane były dwie metodyki: kaskadowy i iteracyjny.</w:t>
      </w:r>
      <w:r w:rsidR="00C13144">
        <w:t xml:space="preserve"> </w:t>
      </w:r>
    </w:p>
    <w:p w14:paraId="7F3552D4" w14:textId="22923801"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wielkiego wybuchu” lub „zaćmienia” [22]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 następstwem czego będzie wydłużenie realizacji projektu, wzrost kosztów oraz niezadowolenie klienta. </w:t>
      </w:r>
    </w:p>
    <w:p w14:paraId="1DE32B65" w14:textId="192A8A54"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ważne w funkcjonowaniu zawodowych twórcy oprogramowana. Dlatego zdecydowano poświęcić czas na zaznajomienie się z iteracyjną metodą wdrażania oprogramowania i według niej realizować pracę inżynierską.</w:t>
      </w:r>
    </w:p>
    <w:p w14:paraId="7C47092B" w14:textId="015685FB" w:rsidR="006A34CD" w:rsidRDefault="00596828" w:rsidP="000069E0">
      <w:r>
        <w:lastRenderedPageBreak/>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[22]. </w:t>
      </w:r>
    </w:p>
    <w:p w14:paraId="0867BFC8" w14:textId="15C3129D"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[22]. Ciężko się z nimi nie zgodzić.</w:t>
      </w:r>
    </w:p>
    <w:p w14:paraId="6704A910" w14:textId="77777777" w:rsidR="000069E0" w:rsidRPr="000069E0" w:rsidRDefault="000069E0" w:rsidP="000069E0">
      <w:pPr>
        <w:rPr>
          <w:b/>
        </w:rPr>
      </w:pPr>
    </w:p>
    <w:p w14:paraId="768F2E66" w14:textId="3F23A0D7" w:rsidR="00E375D2" w:rsidRDefault="000069E0" w:rsidP="006E6D2A">
      <w:pPr>
        <w:pStyle w:val="Podtytu"/>
        <w:numPr>
          <w:ilvl w:val="0"/>
          <w:numId w:val="0"/>
        </w:numPr>
      </w:pPr>
      <w:bookmarkStart w:id="1398" w:name="_Toc5963781"/>
      <w:r>
        <w:t xml:space="preserve">4.1. </w:t>
      </w:r>
      <w:bookmarkEnd w:id="1398"/>
      <w:r w:rsidR="006E6D2A">
        <w:t>Opowieści klienta</w:t>
      </w:r>
    </w:p>
    <w:p w14:paraId="22BBB9D5" w14:textId="77777777" w:rsidR="00F24235" w:rsidRDefault="00F24235" w:rsidP="00F24235"/>
    <w:p w14:paraId="16D4D428" w14:textId="43843BDC" w:rsidR="00F24235" w:rsidRDefault="00F24235" w:rsidP="00F24235">
      <w:r>
        <w:t>Kluczem do stworzenia dobrego oprogramowania, czyli takiego które spełnia to, czego chce klient, jest jak najlepsze zrozumienie jego potrzeb. W tym celu na początku projektu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[22].</w:t>
      </w:r>
    </w:p>
    <w:p w14:paraId="1C4CBC3F" w14:textId="69B4128B" w:rsidR="00B355C5" w:rsidRDefault="00B355C5" w:rsidP="00B355C5">
      <w:pPr>
        <w:jc w:val="center"/>
      </w:pPr>
      <w:r>
        <w:lastRenderedPageBreak/>
        <w:t>Rys.4.1. Przykładowa opowieść kli</w:t>
      </w:r>
      <w:r w:rsidR="002B0C62">
        <w:t>enta [22]</w:t>
      </w:r>
      <w:r>
        <w:t>.</w:t>
      </w:r>
    </w:p>
    <w:p w14:paraId="46DE748F" w14:textId="77777777" w:rsidR="00B355C5" w:rsidRDefault="00B355C5" w:rsidP="00B355C5">
      <w:pPr>
        <w:jc w:val="center"/>
      </w:pPr>
    </w:p>
    <w:p w14:paraId="7A8BB442" w14:textId="70A07A37" w:rsidR="006E6B05" w:rsidRDefault="006E6B05" w:rsidP="006E6B05">
      <w:pPr>
        <w:ind w:firstLine="0"/>
      </w:pPr>
      <w:r>
        <w:tab/>
        <w:t xml:space="preserve">Przystępując do realizacji niniejszej pracy, uznano, że pomimo tego, że jest to projekt oryginalny, </w:t>
      </w:r>
      <w:r w:rsidR="003756C3">
        <w:t>niepodlegający</w:t>
      </w:r>
      <w:r>
        <w:t xml:space="preserve"> ocenie zewnętrznego zleceniodawcy, zapisanie opowieści będzie wartościowym procesem, który pozwoli uporządkować różne pomysły i lepiej rozplanować projekt. Dzięki zebraniu wszystkich opowieści na początku, łatwiej będzie później zaplanować kolejne iteracje i podjąć decyzję, które funkcje w nich uwzględnić.</w:t>
      </w:r>
    </w:p>
    <w:p w14:paraId="7EC6E1AC" w14:textId="77777777" w:rsidR="00A5313C" w:rsidRDefault="00A5313C" w:rsidP="006E6B05">
      <w:pPr>
        <w:ind w:firstLine="0"/>
      </w:pPr>
    </w:p>
    <w:p w14:paraId="0CC9DF7A" w14:textId="2531D2F2" w:rsidR="00A5313C" w:rsidRDefault="00A5313C" w:rsidP="00A5313C">
      <w:pPr>
        <w:pStyle w:val="Podtytu"/>
      </w:pPr>
      <w:r>
        <w:t>4.2. Narzędzia do realizacji projektu</w:t>
      </w:r>
    </w:p>
    <w:p w14:paraId="2ECC83EA" w14:textId="77777777" w:rsidR="00A5313C" w:rsidRDefault="00A5313C" w:rsidP="006E6B05">
      <w:pPr>
        <w:ind w:firstLine="0"/>
      </w:pPr>
    </w:p>
    <w:p w14:paraId="1D3BE057" w14:textId="77777777" w:rsidR="00A641F5" w:rsidRDefault="00A5313C" w:rsidP="006E6B05">
      <w:pPr>
        <w:ind w:firstLine="0"/>
      </w:pPr>
      <w:r>
        <w:tab/>
        <w:t xml:space="preserve">W poprzednim rozdziale mówiono dużo o tym, że dobra architektura projektu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0DB521FC" w14:textId="77777777" w:rsidR="00A641F5" w:rsidRDefault="00A641F5" w:rsidP="006E6B05">
      <w:pPr>
        <w:ind w:firstLine="0"/>
      </w:pPr>
    </w:p>
    <w:p w14:paraId="6CC2B834" w14:textId="4A34A1D2" w:rsidR="00A641F5" w:rsidRDefault="00A641F5" w:rsidP="006E6B05">
      <w:pPr>
        <w:ind w:firstLine="0"/>
      </w:pPr>
      <w:r>
        <w:t>4.2.1. Strona graficzna</w:t>
      </w:r>
    </w:p>
    <w:p w14:paraId="05219E3A" w14:textId="77777777" w:rsidR="00A641F5" w:rsidRDefault="00A641F5" w:rsidP="006E6B05">
      <w:pPr>
        <w:ind w:firstLine="0"/>
      </w:pPr>
    </w:p>
    <w:p w14:paraId="78E582C8" w14:textId="4B6D17D3" w:rsidR="00A641F5" w:rsidRDefault="00A641F5" w:rsidP="00A641F5">
      <w:pPr>
        <w:pStyle w:val="Nagwek2"/>
      </w:pPr>
      <w:r>
        <w:t>4.2.2.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7F773D6B" w:rsidR="00A641F5" w:rsidRDefault="00A641F5" w:rsidP="00A641F5">
      <w:pPr>
        <w:pStyle w:val="Nagwek2"/>
      </w:pPr>
      <w:r>
        <w:t>4.2.3. Baza danych</w:t>
      </w:r>
    </w:p>
    <w:p w14:paraId="1EAECCE2" w14:textId="77777777" w:rsidR="00A641F5" w:rsidRDefault="00A641F5" w:rsidP="00A641F5"/>
    <w:p w14:paraId="1806E0A9" w14:textId="1D684DCC" w:rsidR="00A641F5" w:rsidRDefault="00A641F5" w:rsidP="0013062F">
      <w:pPr>
        <w:pStyle w:val="Nagwek2"/>
      </w:pPr>
      <w:r>
        <w:t>4.2.4. Highcharts</w:t>
      </w:r>
    </w:p>
    <w:p w14:paraId="6EB0FD37" w14:textId="77777777" w:rsidR="00A5313C" w:rsidRDefault="00A5313C" w:rsidP="006E6B05">
      <w:pPr>
        <w:ind w:firstLine="0"/>
      </w:pPr>
    </w:p>
    <w:p w14:paraId="03EC5109" w14:textId="013760A3" w:rsidR="003756C3" w:rsidRDefault="00F853FF" w:rsidP="003756C3">
      <w:pPr>
        <w:pStyle w:val="Podtytu"/>
      </w:pPr>
      <w:r>
        <w:t>4.3</w:t>
      </w:r>
      <w:r w:rsidR="003756C3">
        <w:t>. I iteracja</w:t>
      </w:r>
      <w:r w:rsidR="002E7570">
        <w:t>: przygotowanie projektu</w:t>
      </w:r>
    </w:p>
    <w:p w14:paraId="7324FF43" w14:textId="77777777" w:rsidR="003756C3" w:rsidRDefault="003756C3" w:rsidP="003756C3"/>
    <w:p w14:paraId="6D61B063" w14:textId="279038A5" w:rsidR="003756C3" w:rsidRDefault="00240BF6" w:rsidP="003756C3">
      <w:r>
        <w:t xml:space="preserve">Początek realizacji projektu wiąże się z dodatkowymi zadaniami takimi jak uruchomienie środowiska, przygotowanie plików, postawienie bazy danych, itp. Z tego względu do realizacji w pierwszej iteracji wybrano niewiele funkcji – rejestrację nowych </w:t>
      </w:r>
      <w:r>
        <w:lastRenderedPageBreak/>
        <w:t>użytkowników oraz logowanie do systemu. Z</w:t>
      </w:r>
      <w:r w:rsidR="00A85184">
        <w:t>decydowano się również poświęcić czas</w:t>
      </w:r>
      <w:r>
        <w:t xml:space="preserve"> na dopracowanie projektu pod względem graficznym z uwzględnieniem zarówno kolorystyki, stworzenia logo oraz rozplanowania rozmieszczenia elementów na stronie wychodząc z założenia, że w następnych iteracjach dodawane będą jedynie kolejne funkcje, których widoczne na stronie elementy będzie można sformatować przy użyciu</w:t>
      </w:r>
      <w:r w:rsidR="00A85184">
        <w:t xml:space="preserve"> wcześniej przygotowanych CSSów, co w szerszej perspektywie pozwoli zaoszczędzić czas.</w:t>
      </w:r>
    </w:p>
    <w:p w14:paraId="4E50AB7E" w14:textId="77777777" w:rsidR="00EF6592" w:rsidRDefault="00EF6592" w:rsidP="003756C3"/>
    <w:p w14:paraId="191F20BE" w14:textId="71DDCB0A" w:rsidR="00EF6592" w:rsidRDefault="00F853FF" w:rsidP="00EF6592">
      <w:pPr>
        <w:pStyle w:val="Podtytu"/>
      </w:pPr>
      <w:r>
        <w:t>4.4</w:t>
      </w:r>
      <w:r w:rsidR="00EF6592">
        <w:t>. I</w:t>
      </w:r>
      <w:r w:rsidR="00EF6592">
        <w:t>I</w:t>
      </w:r>
      <w:r w:rsidR="00EF6592">
        <w:t xml:space="preserve">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77777777" w:rsidR="002E7570" w:rsidRDefault="002E7570" w:rsidP="00EF6592">
      <w:pPr>
        <w:ind w:firstLine="0"/>
      </w:pPr>
    </w:p>
    <w:p w14:paraId="135B2498" w14:textId="2EB0A7B3" w:rsidR="0031648F" w:rsidRDefault="00F853FF" w:rsidP="002E7570">
      <w:pPr>
        <w:pStyle w:val="Podtytu"/>
      </w:pPr>
      <w:r>
        <w:t>4.5</w:t>
      </w:r>
      <w:r w:rsidR="002E7570">
        <w:t>. II</w:t>
      </w:r>
      <w:r w:rsidR="002E7570">
        <w:t>I</w:t>
      </w:r>
      <w:r w:rsidR="002E7570">
        <w:t xml:space="preserve"> iteracja</w:t>
      </w:r>
      <w:r w:rsidR="0031648F">
        <w:t>: sedno aplikacji</w:t>
      </w:r>
    </w:p>
    <w:p w14:paraId="0BFF41B3" w14:textId="77777777" w:rsidR="00D11A45" w:rsidRDefault="00D11A45" w:rsidP="00D11A45"/>
    <w:p w14:paraId="5A881BDC" w14:textId="4032EA00" w:rsidR="00D11A45" w:rsidRPr="00D11A45" w:rsidRDefault="00D11A45" w:rsidP="00D11A45">
      <w:r>
        <w:t xml:space="preserve">Trzecia iteracja skupia się na najważniejszych funkcjach aplikacji: umożliwieniu użytkownikowi wprowadzania spożytych przez niego pokarmów i udzielaniu informacji zwrotnej na temat zrealizowanego celu i zaspokojeniu zapotrzebowania na wartości odżywcze. </w:t>
      </w:r>
    </w:p>
    <w:p w14:paraId="11DA24E5" w14:textId="77777777" w:rsidR="0031648F" w:rsidRDefault="0031648F" w:rsidP="002E7570">
      <w:pPr>
        <w:pStyle w:val="Podtytu"/>
      </w:pPr>
    </w:p>
    <w:p w14:paraId="78C60EA0" w14:textId="058E7A52" w:rsidR="0031648F" w:rsidRDefault="00F853FF" w:rsidP="0031648F">
      <w:pPr>
        <w:pStyle w:val="Podtytu"/>
      </w:pPr>
      <w:r>
        <w:t>4.6</w:t>
      </w:r>
      <w:r w:rsidR="0031648F">
        <w:t>. I</w:t>
      </w:r>
      <w:r w:rsidR="0031648F">
        <w:t>V</w:t>
      </w:r>
      <w:r w:rsidR="0031648F">
        <w:t xml:space="preserve"> iteracja</w:t>
      </w:r>
      <w:r w:rsidR="0031648F">
        <w:t>: uzupełni</w:t>
      </w:r>
      <w:r w:rsidR="00D11A45">
        <w:t>e</w:t>
      </w:r>
      <w:r w:rsidR="0031648F">
        <w:t>nie funkcjonalności</w:t>
      </w:r>
    </w:p>
    <w:p w14:paraId="6FBDA007" w14:textId="77777777" w:rsidR="0031648F" w:rsidRDefault="0031648F" w:rsidP="0031648F"/>
    <w:p w14:paraId="691D778E" w14:textId="4A99CB58" w:rsidR="00D11A45" w:rsidRDefault="00D11A45" w:rsidP="0031648F">
      <w:r>
        <w:t>W przedostatniej iteracji nacisk zostanie położony na zaimplementowanie funkcji, które jeszcze nie zostały zrealizowane oraz dopieszczeniu szczegółów graficznych.</w:t>
      </w:r>
    </w:p>
    <w:p w14:paraId="4EDE8B7B" w14:textId="77777777" w:rsidR="00D11A45" w:rsidRDefault="00D11A45" w:rsidP="0031648F"/>
    <w:p w14:paraId="221FB00B" w14:textId="3BE512A9" w:rsidR="0031648F" w:rsidRDefault="00F853FF" w:rsidP="0031648F">
      <w:pPr>
        <w:pStyle w:val="Podtytu"/>
      </w:pPr>
      <w:r>
        <w:t>4.7</w:t>
      </w:r>
      <w:r w:rsidR="0031648F">
        <w:t>. V</w:t>
      </w:r>
      <w:r w:rsidR="0031648F">
        <w:t xml:space="preserve"> iteracja</w:t>
      </w:r>
      <w:r w:rsidR="0031648F">
        <w:t>: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77777777" w:rsidR="002E7570" w:rsidRDefault="002E7570" w:rsidP="00EF6592">
      <w:pPr>
        <w:ind w:firstLine="0"/>
      </w:pPr>
    </w:p>
    <w:p w14:paraId="57B8BA54" w14:textId="77777777" w:rsidR="003756C3" w:rsidRPr="003756C3" w:rsidRDefault="003756C3" w:rsidP="003756C3"/>
    <w:p w14:paraId="6DF3FC42" w14:textId="77777777" w:rsidR="00E375D2" w:rsidRDefault="00E375D2" w:rsidP="00423CC1">
      <w:pPr>
        <w:pStyle w:val="Podtytu"/>
        <w:numPr>
          <w:ilvl w:val="0"/>
          <w:numId w:val="0"/>
        </w:numPr>
        <w:ind w:left="360"/>
      </w:pPr>
      <w:r>
        <w:t xml:space="preserve"> </w:t>
      </w:r>
      <w:bookmarkStart w:id="1399" w:name="_Toc5963782"/>
      <w:r>
        <w:t>Projekt interfejsów użytkownika</w:t>
      </w:r>
      <w:bookmarkEnd w:id="1399"/>
    </w:p>
    <w:p w14:paraId="44215DE5" w14:textId="77777777" w:rsidR="00E375D2" w:rsidRDefault="00E375D2" w:rsidP="00423CC1">
      <w:pPr>
        <w:pStyle w:val="Podtytu"/>
        <w:numPr>
          <w:ilvl w:val="0"/>
          <w:numId w:val="0"/>
        </w:numPr>
        <w:ind w:left="360"/>
      </w:pPr>
      <w:r>
        <w:t xml:space="preserve"> </w:t>
      </w:r>
      <w:bookmarkStart w:id="1400" w:name="_Toc5963783"/>
      <w:r>
        <w:t>Projekt logiki biznesowej</w:t>
      </w:r>
      <w:bookmarkEnd w:id="1400"/>
    </w:p>
    <w:p w14:paraId="3665D723" w14:textId="77777777" w:rsidR="00212F1F" w:rsidRPr="00212F1F" w:rsidRDefault="00212F1F" w:rsidP="00212F1F"/>
    <w:p w14:paraId="4F1C0603" w14:textId="77777777" w:rsidR="00E375D2" w:rsidRDefault="00E375D2" w:rsidP="00423CC1">
      <w:pPr>
        <w:pStyle w:val="Podtytu"/>
        <w:numPr>
          <w:ilvl w:val="0"/>
          <w:numId w:val="0"/>
        </w:numPr>
        <w:ind w:left="360"/>
      </w:pPr>
      <w:r>
        <w:t xml:space="preserve"> </w:t>
      </w:r>
      <w:bookmarkStart w:id="1401" w:name="_Toc5963784"/>
      <w:r>
        <w:t>Projekt testów</w:t>
      </w:r>
      <w:bookmarkEnd w:id="1401"/>
    </w:p>
    <w:p w14:paraId="011F898B" w14:textId="77777777" w:rsidR="00973C06" w:rsidRDefault="00973C06" w:rsidP="00423CC1">
      <w:pPr>
        <w:pStyle w:val="Nagwek2"/>
        <w:ind w:left="360"/>
      </w:pPr>
      <w:bookmarkStart w:id="1402" w:name="_Toc5963785"/>
      <w:r>
        <w:t>Testy funkcjonalne</w:t>
      </w:r>
      <w:bookmarkEnd w:id="1402"/>
    </w:p>
    <w:p w14:paraId="31EC54EA" w14:textId="77777777" w:rsidR="00973C06" w:rsidRDefault="00973C06" w:rsidP="00423CC1">
      <w:pPr>
        <w:pStyle w:val="Nagwek2"/>
        <w:ind w:left="360"/>
      </w:pPr>
      <w:bookmarkStart w:id="1403" w:name="_Toc5963786"/>
      <w:r>
        <w:t>Testy jednostkowe</w:t>
      </w:r>
      <w:bookmarkEnd w:id="1403"/>
    </w:p>
    <w:p w14:paraId="5282706C" w14:textId="77777777" w:rsidR="00973C06" w:rsidRDefault="00973C06" w:rsidP="00423CC1">
      <w:pPr>
        <w:pStyle w:val="Nagwek2"/>
        <w:ind w:left="360"/>
      </w:pPr>
      <w:bookmarkStart w:id="1404" w:name="_Toc5963787"/>
      <w:r>
        <w:t>Testy obciążeniowe</w:t>
      </w:r>
      <w:bookmarkEnd w:id="1404"/>
    </w:p>
    <w:p w14:paraId="711FB549" w14:textId="77777777" w:rsidR="00973C06" w:rsidRPr="00973C06" w:rsidRDefault="00973C06" w:rsidP="00423CC1">
      <w:pPr>
        <w:pStyle w:val="Nagwek2"/>
        <w:ind w:left="360"/>
      </w:pPr>
      <w:bookmarkStart w:id="1405" w:name="_Toc5963788"/>
      <w:r>
        <w:t>Testy użytkowników</w:t>
      </w:r>
      <w:bookmarkEnd w:id="1405"/>
    </w:p>
    <w:p w14:paraId="687AB624" w14:textId="77777777" w:rsidR="00E375D2" w:rsidRDefault="00E375D2" w:rsidP="00423CC1">
      <w:pPr>
        <w:pStyle w:val="Nagwek1"/>
        <w:ind w:left="360"/>
      </w:pPr>
      <w:bookmarkStart w:id="1406" w:name="_Toc5963789"/>
      <w:r>
        <w:t>implementacja</w:t>
      </w:r>
      <w:bookmarkEnd w:id="1406"/>
    </w:p>
    <w:p w14:paraId="46AA7066" w14:textId="77777777" w:rsidR="00E375D2" w:rsidRDefault="00E375D2" w:rsidP="00423CC1">
      <w:pPr>
        <w:pStyle w:val="Podtytu"/>
        <w:numPr>
          <w:ilvl w:val="0"/>
          <w:numId w:val="0"/>
        </w:numPr>
        <w:ind w:left="360"/>
      </w:pPr>
      <w:r>
        <w:t xml:space="preserve"> </w:t>
      </w:r>
      <w:bookmarkStart w:id="1407" w:name="_Toc5963790"/>
      <w:r>
        <w:t>Implementacja bazy danych</w:t>
      </w:r>
      <w:bookmarkEnd w:id="1407"/>
    </w:p>
    <w:p w14:paraId="13A6D36C" w14:textId="77777777" w:rsidR="00E375D2" w:rsidRDefault="00E375D2" w:rsidP="00423CC1">
      <w:pPr>
        <w:pStyle w:val="Podtytu"/>
        <w:numPr>
          <w:ilvl w:val="0"/>
          <w:numId w:val="0"/>
        </w:numPr>
        <w:ind w:left="360"/>
      </w:pPr>
      <w:r>
        <w:t xml:space="preserve"> </w:t>
      </w:r>
      <w:bookmarkStart w:id="1408" w:name="_Toc5963791"/>
      <w:r>
        <w:t>Implementacja logiki biznesowej</w:t>
      </w:r>
      <w:bookmarkEnd w:id="1408"/>
    </w:p>
    <w:p w14:paraId="02098BF6" w14:textId="77777777" w:rsidR="00E375D2" w:rsidRDefault="00E375D2" w:rsidP="00423CC1">
      <w:pPr>
        <w:pStyle w:val="Podtytu"/>
        <w:numPr>
          <w:ilvl w:val="0"/>
          <w:numId w:val="0"/>
        </w:numPr>
        <w:ind w:left="360"/>
      </w:pPr>
      <w:r>
        <w:t xml:space="preserve"> </w:t>
      </w:r>
      <w:bookmarkStart w:id="1409" w:name="_Toc5963792"/>
      <w:r>
        <w:t>Implementacja interfejsów użytkownika</w:t>
      </w:r>
      <w:bookmarkEnd w:id="1409"/>
    </w:p>
    <w:p w14:paraId="434B18E9" w14:textId="6AE9DD15" w:rsidR="00E375D2" w:rsidRDefault="002A0F9B" w:rsidP="002A0F9B">
      <w:pPr>
        <w:pStyle w:val="Nagwek1"/>
      </w:pPr>
      <w:bookmarkStart w:id="1410" w:name="_Toc5963793"/>
      <w:r>
        <w:t xml:space="preserve">5. </w:t>
      </w:r>
      <w:r w:rsidR="00E375D2" w:rsidRPr="002A0F9B">
        <w:t>testy</w:t>
      </w:r>
      <w:bookmarkEnd w:id="1410"/>
    </w:p>
    <w:p w14:paraId="3307737F" w14:textId="77777777" w:rsidR="00973C06" w:rsidRDefault="00973C06" w:rsidP="00423CC1">
      <w:pPr>
        <w:pStyle w:val="Podtytu"/>
        <w:numPr>
          <w:ilvl w:val="0"/>
          <w:numId w:val="0"/>
        </w:numPr>
        <w:ind w:left="360"/>
      </w:pPr>
      <w:r>
        <w:t xml:space="preserve"> </w:t>
      </w:r>
      <w:bookmarkStart w:id="1411" w:name="_Toc5963794"/>
      <w:r>
        <w:t>Testy funkcjonalne</w:t>
      </w:r>
      <w:bookmarkEnd w:id="1411"/>
    </w:p>
    <w:p w14:paraId="3FE6993E" w14:textId="77777777" w:rsidR="00973C06" w:rsidRDefault="00973C06" w:rsidP="00423CC1">
      <w:pPr>
        <w:pStyle w:val="Podtytu"/>
        <w:numPr>
          <w:ilvl w:val="0"/>
          <w:numId w:val="0"/>
        </w:numPr>
        <w:ind w:left="360"/>
      </w:pPr>
      <w:r>
        <w:t xml:space="preserve"> </w:t>
      </w:r>
      <w:bookmarkStart w:id="1412" w:name="_Toc5963795"/>
      <w:r>
        <w:t>Testy jednostkowe</w:t>
      </w:r>
      <w:bookmarkEnd w:id="1412"/>
    </w:p>
    <w:p w14:paraId="0C91ABA7" w14:textId="77777777" w:rsidR="00973C06" w:rsidRDefault="00973C06" w:rsidP="00423CC1">
      <w:pPr>
        <w:pStyle w:val="Podtytu"/>
        <w:numPr>
          <w:ilvl w:val="0"/>
          <w:numId w:val="0"/>
        </w:numPr>
        <w:ind w:left="360"/>
      </w:pPr>
      <w:r>
        <w:t xml:space="preserve"> </w:t>
      </w:r>
      <w:bookmarkStart w:id="1413" w:name="_Toc5963796"/>
      <w:r>
        <w:t>Testy obciążeniowe</w:t>
      </w:r>
      <w:bookmarkEnd w:id="1413"/>
    </w:p>
    <w:p w14:paraId="4B72EE20" w14:textId="77777777" w:rsidR="00973C06" w:rsidRDefault="00973C06" w:rsidP="00423CC1">
      <w:pPr>
        <w:pStyle w:val="Podtytu"/>
        <w:numPr>
          <w:ilvl w:val="0"/>
          <w:numId w:val="0"/>
        </w:numPr>
        <w:ind w:left="360"/>
      </w:pPr>
      <w:r>
        <w:t xml:space="preserve"> </w:t>
      </w:r>
      <w:bookmarkStart w:id="1414" w:name="_Toc5963797"/>
      <w:r>
        <w:t>Testy użytkowników</w:t>
      </w:r>
      <w:bookmarkEnd w:id="1414"/>
    </w:p>
    <w:p w14:paraId="1E836DC5" w14:textId="77777777" w:rsidR="00A87E01" w:rsidRPr="00A87E01" w:rsidRDefault="00A87E01" w:rsidP="00A87E01"/>
    <w:p w14:paraId="13260DE8" w14:textId="28D3719B" w:rsidR="00CD4B0E" w:rsidRDefault="002A0F9B" w:rsidP="002A0F9B">
      <w:pPr>
        <w:pStyle w:val="Nagwek1"/>
      </w:pPr>
      <w:bookmarkStart w:id="1415" w:name="_Toc5963798"/>
      <w:r>
        <w:t xml:space="preserve">6. </w:t>
      </w:r>
      <w:r w:rsidR="00CD4B0E" w:rsidRPr="002A0F9B">
        <w:t>wdrożenie</w:t>
      </w:r>
      <w:bookmarkEnd w:id="1415"/>
    </w:p>
    <w:p w14:paraId="51659AC8" w14:textId="77777777" w:rsidR="00A87E01" w:rsidRPr="00A87E01" w:rsidRDefault="00A87E01" w:rsidP="00A87E01"/>
    <w:p w14:paraId="35F02D50" w14:textId="52BA0E44" w:rsidR="00CD4B0E" w:rsidRDefault="002A0F9B" w:rsidP="002A0F9B">
      <w:pPr>
        <w:pStyle w:val="Nagwek1"/>
      </w:pPr>
      <w:bookmarkStart w:id="1416" w:name="_Toc5963799"/>
      <w:r>
        <w:t xml:space="preserve">7. </w:t>
      </w:r>
      <w:r w:rsidR="00CD4B0E">
        <w:t>podsumowanie</w:t>
      </w:r>
      <w:bookmarkEnd w:id="1416"/>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1C17055D" w:rsidR="00CD4B0E" w:rsidRDefault="002A0F9B" w:rsidP="00276AEC">
      <w:pPr>
        <w:pStyle w:val="Podtytu"/>
        <w:numPr>
          <w:ilvl w:val="0"/>
          <w:numId w:val="0"/>
        </w:numPr>
      </w:pPr>
      <w:bookmarkStart w:id="1417" w:name="_Toc5963800"/>
      <w:r>
        <w:lastRenderedPageBreak/>
        <w:t>7.1</w:t>
      </w:r>
      <w:r w:rsidR="00276AEC">
        <w:t xml:space="preserve">. </w:t>
      </w:r>
      <w:r w:rsidR="00CD4B0E">
        <w:t>Możliwości dalszego rozwoju</w:t>
      </w:r>
      <w:bookmarkEnd w:id="1417"/>
    </w:p>
    <w:p w14:paraId="5D810839" w14:textId="77777777" w:rsidR="00BB68C0" w:rsidRDefault="00BB68C0" w:rsidP="00BB68C0"/>
    <w:p w14:paraId="697A8F5B" w14:textId="1F35BDA4" w:rsidR="00CC47D5" w:rsidRDefault="00CC47D5" w:rsidP="00BB68C0">
      <w:r>
        <w:t xml:space="preserve">Nie istnieją aplikacje idealne. Zawsze znajdzie się coś, co z perspektywy czasu można poprawić, ulepszyć, zmienić albo dodać. Poniżej znajdują się </w:t>
      </w:r>
      <w:r w:rsidR="001E07CA">
        <w:t>moje refleksje na temat możliwych perspektyw na przyszłość dla stworzonego oprogramowana.</w:t>
      </w:r>
    </w:p>
    <w:p w14:paraId="1DDA9032" w14:textId="77777777" w:rsidR="00CC47D5" w:rsidRDefault="00CC47D5" w:rsidP="00BB68C0"/>
    <w:p w14:paraId="3A255610" w14:textId="2F72233F" w:rsidR="00276AEC" w:rsidRDefault="002A0F9B" w:rsidP="00276AEC">
      <w:pPr>
        <w:pStyle w:val="Nagwek2"/>
      </w:pPr>
      <w:bookmarkStart w:id="1418" w:name="_Toc5963801"/>
      <w:r>
        <w:t>7.1</w:t>
      </w:r>
      <w:r w:rsidR="00276AEC">
        <w:t>.1. Dokładność przekazywanych informacji</w:t>
      </w:r>
      <w:r w:rsidR="00C80EE1">
        <w:t xml:space="preserve"> zwrotnych</w:t>
      </w:r>
      <w:bookmarkEnd w:id="1418"/>
    </w:p>
    <w:p w14:paraId="4563781B" w14:textId="77777777" w:rsidR="00276AEC" w:rsidRDefault="00276AEC" w:rsidP="00BB68C0"/>
    <w:p w14:paraId="14038AEA" w14:textId="77777777"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 xml:space="preserve">standardów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3A7657E0"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FA318A6" w:rsidR="005F772E" w:rsidRDefault="000E6BB2" w:rsidP="00276AEC">
      <w:pPr>
        <w:pStyle w:val="Akapitzlist"/>
        <w:numPr>
          <w:ilvl w:val="0"/>
          <w:numId w:val="10"/>
        </w:numPr>
      </w:pPr>
      <w:r>
        <w:lastRenderedPageBreak/>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01F768CE" w14:textId="77777777" w:rsidR="002A0F9B" w:rsidRDefault="002A0F9B" w:rsidP="002A0F9B">
      <w:pPr>
        <w:pStyle w:val="Nagwek2"/>
      </w:pPr>
    </w:p>
    <w:p w14:paraId="3EA129B8" w14:textId="47AD14F0" w:rsidR="002A0F9B" w:rsidRDefault="002A0F9B" w:rsidP="002A0F9B">
      <w:pPr>
        <w:pStyle w:val="Nagwek2"/>
      </w:pPr>
      <w:r>
        <w:t>7.1.2. Wprowadzenie dodatkowych funkcjonalności</w:t>
      </w:r>
    </w:p>
    <w:p w14:paraId="349B5F8B" w14:textId="77777777" w:rsidR="002A0F9B" w:rsidRDefault="002A0F9B" w:rsidP="002A0F9B">
      <w:pPr>
        <w:pStyle w:val="Nagwek2"/>
      </w:pPr>
    </w:p>
    <w:p w14:paraId="11A1756D" w14:textId="20ABAE94"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 jest wad, zalet i braków. Jeśli wystarczająco wielu użytkowników zgłosi zapotrzebowanie na daną</w:t>
      </w:r>
      <w:r w:rsidR="007C1E47">
        <w:t xml:space="preserve"> funkcjonalność, warto rozważyć jej wdrożenie w wydaniu 2.0. wraz z innymi pomysłami, które prawie na pewno pojawiły się podczas pracy nad wydaniem 1.0.</w:t>
      </w:r>
    </w:p>
    <w:p w14:paraId="7D9A39E3" w14:textId="6DE86AC2" w:rsidR="007C1E47" w:rsidRDefault="007C1E47" w:rsidP="002A0F9B">
      <w:r>
        <w:lastRenderedPageBreak/>
        <w:t>W trakcie tworzenia tej pracy kilka takich się pojawiło i tylko ograniczenie czasowo nałożone na jej realizację sprawiło, że nie zdecydowano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4682F343" w14:textId="13843E35" w:rsidR="00D31DD4" w:rsidRPr="00D31DD4" w:rsidRDefault="00D31DD4" w:rsidP="007C1E47">
      <w:pPr>
        <w:pStyle w:val="Akapitzlist"/>
        <w:numPr>
          <w:ilvl w:val="0"/>
          <w:numId w:val="18"/>
        </w:numPr>
      </w:pPr>
      <w:r>
        <w:t xml:space="preserve">uwzględnienie </w:t>
      </w:r>
      <w:r w:rsidR="004C138B">
        <w:t>indeksu</w:t>
      </w:r>
      <w:r>
        <w:t xml:space="preserve"> oraz ładunku glikemicznego </w:t>
      </w:r>
      <w:r>
        <w:rPr>
          <w:b/>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624CE2B0" w14:textId="77777777" w:rsidR="00C22C04" w:rsidRDefault="00C22C04" w:rsidP="002A0F9B">
      <w:pPr>
        <w:pStyle w:val="Nagwek2"/>
      </w:pPr>
    </w:p>
    <w:p w14:paraId="58F4A602" w14:textId="77777777" w:rsidR="00C22C04" w:rsidRDefault="00C22C04" w:rsidP="00C22C04">
      <w:pPr>
        <w:pStyle w:val="Podtytu"/>
      </w:pPr>
      <w:r>
        <w:t xml:space="preserve">7.2. Wnioski końcowe </w:t>
      </w:r>
    </w:p>
    <w:p w14:paraId="36ACC842" w14:textId="77777777" w:rsidR="00C22C04" w:rsidRDefault="00C22C04" w:rsidP="00C22C04">
      <w:pPr>
        <w:pStyle w:val="Podtytu"/>
      </w:pPr>
    </w:p>
    <w:p w14:paraId="1D8B59D4" w14:textId="6BB90DB9" w:rsidR="00C22C04" w:rsidRDefault="00C22C04" w:rsidP="00C22C04">
      <w:r>
        <w:t>Wymyślenie tematu tej pracy, dokładne go zbadanie oraz pełny projekt i implementacja aplikacji wymagało włożenia dużo wysiłku i ogromnej motywacji. Wielokrotnie w trakcie pracy przychodziły trudne momenty, kiedy miałam ochotę się poddać. Co ciekawe nie wiązały się one z konkretnymi problemami do rozwiązania, a brakiem wiary we własne możliwości. Doprowadzenie procesu do końca pomogło mi w budowaniu pewności siebie jako programistka, a zbieranie materiałów do bibliografii znacznie poszerzyło moją wiedzę z zakresu tworzenia oprogramowania o tematy nie poruszane w trakcie toku nauczania, a których przydatność w dalszym życiu zawodowym będzie niepodważalna.</w:t>
      </w:r>
      <w:r w:rsidR="001E07CA">
        <w:t xml:space="preserve"> </w:t>
      </w:r>
      <w:bookmarkStart w:id="1419" w:name="_GoBack"/>
      <w:bookmarkEnd w:id="1419"/>
    </w:p>
    <w:p w14:paraId="0BB09589" w14:textId="3C918BCB" w:rsidR="000639F0" w:rsidRDefault="000639F0" w:rsidP="00C22C04">
      <w:pPr>
        <w:pStyle w:val="Podtytu"/>
        <w:rPr>
          <w:rFonts w:eastAsiaTheme="majorEastAsia"/>
          <w:sz w:val="28"/>
        </w:rPr>
      </w:pPr>
      <w:r>
        <w:br w:type="page"/>
      </w:r>
    </w:p>
    <w:p w14:paraId="10657221" w14:textId="77777777" w:rsidR="00CD4B0E" w:rsidRDefault="005225EA" w:rsidP="005225EA">
      <w:pPr>
        <w:pStyle w:val="Nagwek3"/>
      </w:pPr>
      <w:bookmarkStart w:id="1420" w:name="_Toc5963802"/>
      <w:r>
        <w:lastRenderedPageBreak/>
        <w:t>wykaz źródeł</w:t>
      </w:r>
      <w:bookmarkEnd w:id="1420"/>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52"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53"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54"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55"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56"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57"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58"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59"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60"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61" w:history="1">
        <w:r w:rsidR="007D1347" w:rsidRPr="00DD64EF">
          <w:rPr>
            <w:rStyle w:val="Hipercze"/>
          </w:rPr>
          <w:t>https://ncez.pl/abc-zywienia-/zasady-zdrowego-zywienia/piramida-zdrowego-zywienia-i-aktywnosci-fizycznej-dla-osob-doroslych z dnia 09.04.2019</w:t>
        </w:r>
      </w:hyperlink>
    </w:p>
    <w:p w14:paraId="4E6494C0" w14:textId="70C662EE" w:rsidR="007D1347" w:rsidRPr="00846ED8" w:rsidRDefault="007D1347" w:rsidP="007D1347">
      <w:pPr>
        <w:pStyle w:val="Akapitzlist"/>
        <w:numPr>
          <w:ilvl w:val="0"/>
          <w:numId w:val="8"/>
        </w:numPr>
      </w:pPr>
      <w:r>
        <w:t xml:space="preserve">Po Treningu </w:t>
      </w:r>
      <w:hyperlink r:id="rId62" w:history="1">
        <w:r w:rsidRPr="00DD64EF">
          <w:rPr>
            <w:rStyle w:val="Hipercze"/>
          </w:rPr>
          <w:t>https://potreningu.pl/</w:t>
        </w:r>
      </w:hyperlink>
      <w:r>
        <w:t xml:space="preserve"> z dnia 30.04.2019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63" w:history="1">
        <w:r w:rsidRPr="00846ED8">
          <w:rPr>
            <w:rStyle w:val="Hipercze"/>
          </w:rPr>
          <w:t>https://encyklopedia.pwn.pl/haslo/dieta;3892627.html</w:t>
        </w:r>
      </w:hyperlink>
      <w:r w:rsidRPr="00846ED8">
        <w:t xml:space="preserve"> </w:t>
      </w:r>
      <w:r>
        <w:t>z dnia 09.11.2018</w:t>
      </w:r>
    </w:p>
    <w:p w14:paraId="131EBB37" w14:textId="420A1213"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64" w:history="1">
        <w:r w:rsidRPr="00DD64EF">
          <w:rPr>
            <w:rStyle w:val="Hipercze"/>
            <w:lang w:val="en-US"/>
          </w:rPr>
          <w:t>https://www.ncbi.nlm.nih.gov/pubmed/19562864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65"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66"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lastRenderedPageBreak/>
        <w:t xml:space="preserve">Wikipedia. </w:t>
      </w:r>
      <w:r w:rsidR="00797509">
        <w:t>Piramida żywienia</w:t>
      </w:r>
      <w:r w:rsidR="00C33D7C">
        <w:t xml:space="preserve"> </w:t>
      </w:r>
      <w:hyperlink r:id="rId67"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68"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69"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70"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71"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21" w:name="_Toc5963803"/>
      <w:r w:rsidRPr="00A350AA">
        <w:rPr>
          <w:lang w:val="en-US"/>
        </w:rPr>
        <w:lastRenderedPageBreak/>
        <w:t>wykaz literatury</w:t>
      </w:r>
      <w:bookmarkEnd w:id="1421"/>
    </w:p>
    <w:p w14:paraId="213A1384" w14:textId="77777777" w:rsidR="00846ED8" w:rsidRPr="00A350AA" w:rsidRDefault="00846ED8" w:rsidP="00846ED8">
      <w:pPr>
        <w:rPr>
          <w:lang w:val="en-US"/>
        </w:rPr>
      </w:pPr>
    </w:p>
    <w:p w14:paraId="3116A438" w14:textId="2AC08943" w:rsidR="0086330C" w:rsidRDefault="00F77AD7" w:rsidP="0086330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86330C" w:rsidRPr="0086330C">
        <w:rPr>
          <w:noProof/>
          <w:lang w:val="en-US"/>
        </w:rPr>
        <w:t xml:space="preserve">Campbell, T. C. i Campbell, T. M. (2017). </w:t>
      </w:r>
      <w:r w:rsidR="0086330C">
        <w:rPr>
          <w:i/>
          <w:iCs/>
          <w:noProof/>
        </w:rPr>
        <w:t>Nowoczesne zasady odżywiania.</w:t>
      </w:r>
      <w:r w:rsidR="0086330C">
        <w:rPr>
          <w:noProof/>
        </w:rPr>
        <w:t xml:space="preserve"> Łódź: Galaktyka.</w:t>
      </w:r>
    </w:p>
    <w:p w14:paraId="4CA6C1B3" w14:textId="5C64F8C6" w:rsidR="0086330C" w:rsidRDefault="0086330C" w:rsidP="0086330C">
      <w:pPr>
        <w:pStyle w:val="Bibliografia"/>
        <w:numPr>
          <w:ilvl w:val="0"/>
          <w:numId w:val="8"/>
        </w:numPr>
        <w:rPr>
          <w:noProof/>
        </w:rPr>
      </w:pPr>
      <w:r w:rsidRPr="00F24235">
        <w:rPr>
          <w:noProof/>
          <w:lang w:val="en-US"/>
        </w:rPr>
        <w:t xml:space="preserve">Dan Pilone, R. M. (2008). </w:t>
      </w:r>
      <w:r w:rsidRPr="00F24235">
        <w:rPr>
          <w:i/>
          <w:iCs/>
          <w:noProof/>
          <w:lang w:val="en-US"/>
        </w:rPr>
        <w:t>Head First Software Development.</w:t>
      </w:r>
      <w:r w:rsidRPr="00F24235">
        <w:rPr>
          <w:noProof/>
          <w:lang w:val="en-US"/>
        </w:rPr>
        <w:t xml:space="preserve"> </w:t>
      </w:r>
      <w:r>
        <w:rPr>
          <w:noProof/>
        </w:rPr>
        <w:t>Gliwice: Helion.</w:t>
      </w:r>
    </w:p>
    <w:p w14:paraId="44CC21E9" w14:textId="77777777" w:rsidR="0086330C" w:rsidRDefault="0086330C" w:rsidP="0086330C">
      <w:pPr>
        <w:pStyle w:val="Bibliografia"/>
        <w:numPr>
          <w:ilvl w:val="0"/>
          <w:numId w:val="8"/>
        </w:numPr>
        <w:rPr>
          <w:noProof/>
        </w:rPr>
      </w:pPr>
      <w:r w:rsidRPr="0086330C">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663DBAE3" w14:textId="77777777" w:rsidR="0086330C" w:rsidRDefault="0086330C" w:rsidP="0086330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69378F19" w14:textId="77777777" w:rsidR="0086330C" w:rsidRDefault="0086330C" w:rsidP="0086330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3799CDC" w14:textId="77777777" w:rsidR="0086330C" w:rsidRDefault="0086330C" w:rsidP="0086330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3B83512E" w14:textId="77777777" w:rsidR="0086330C" w:rsidRDefault="0086330C" w:rsidP="0086330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3E51F512" w14:textId="77777777" w:rsidR="0086330C" w:rsidRDefault="0086330C" w:rsidP="0086330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86330C">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22" w:name="_Toc5963804"/>
      <w:r>
        <w:lastRenderedPageBreak/>
        <w:t>wykaz rysunków</w:t>
      </w:r>
      <w:bookmarkEnd w:id="1422"/>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56341604" w14:textId="19D3A05B" w:rsidR="00CA0F5B" w:rsidRDefault="00CA0F5B" w:rsidP="00CA0F5B">
      <w:pPr>
        <w:ind w:firstLine="708"/>
      </w:pPr>
      <w:r>
        <w:t>Rys. </w:t>
      </w:r>
      <w:r w:rsidR="0039638D">
        <w:t>3.</w:t>
      </w:r>
      <w:r>
        <w:t>1. Uproszczony diagram zależności pomiędzy przetwarzanymi danymi……..97</w:t>
      </w:r>
    </w:p>
    <w:p w14:paraId="2E2ED87E" w14:textId="77777777" w:rsidR="00CA0F5B" w:rsidRDefault="00CA0F5B" w:rsidP="003A297D"/>
    <w:p w14:paraId="3623CA32" w14:textId="77777777" w:rsidR="003A297D" w:rsidRDefault="003A297D" w:rsidP="00E95135"/>
    <w:p w14:paraId="068A12CB" w14:textId="77777777" w:rsidR="00E95135" w:rsidRDefault="00E95135" w:rsidP="00E95135">
      <w:pPr>
        <w:ind w:firstLine="0"/>
      </w:pPr>
    </w:p>
    <w:p w14:paraId="3C7DAC7B" w14:textId="77777777" w:rsidR="008A6FDC" w:rsidRDefault="008A6FDC" w:rsidP="00F24748">
      <w:pPr>
        <w:ind w:left="708" w:firstLine="1"/>
      </w:pPr>
    </w:p>
    <w:p w14:paraId="41081EF1" w14:textId="77777777" w:rsidR="00F24748" w:rsidRDefault="00F24748" w:rsidP="00736914"/>
    <w:p w14:paraId="61816A82" w14:textId="77777777" w:rsidR="00736914" w:rsidRDefault="00736914" w:rsidP="0067385F"/>
    <w:p w14:paraId="01529DD7" w14:textId="77777777" w:rsidR="0067385F" w:rsidRDefault="0067385F" w:rsidP="00827A4E"/>
    <w:p w14:paraId="3C1C377E" w14:textId="77777777" w:rsidR="00827A4E" w:rsidRDefault="00827A4E" w:rsidP="00A233B5"/>
    <w:p w14:paraId="03AE4743" w14:textId="77777777" w:rsidR="00A233B5" w:rsidRDefault="00A233B5" w:rsidP="003A601E"/>
    <w:p w14:paraId="516FFA44" w14:textId="77777777" w:rsidR="003A601E" w:rsidRPr="008C44E4" w:rsidRDefault="003A601E" w:rsidP="00A378CE"/>
    <w:p w14:paraId="26620736" w14:textId="77777777" w:rsidR="00A378CE" w:rsidRPr="008C44E4" w:rsidRDefault="00A378CE" w:rsidP="00DF6AE1">
      <w:pPr>
        <w:pStyle w:val="Wykazrysunkw"/>
      </w:pPr>
    </w:p>
    <w:p w14:paraId="19BB6C80" w14:textId="77777777" w:rsidR="000D1557" w:rsidRPr="008C44E4" w:rsidRDefault="000D1557">
      <w:pPr>
        <w:spacing w:after="160" w:line="259" w:lineRule="auto"/>
        <w:ind w:firstLine="0"/>
        <w:jc w:val="left"/>
        <w:rPr>
          <w:rFonts w:eastAsiaTheme="majorEastAsia" w:cstheme="majorBidi"/>
          <w:b/>
          <w:smallCaps/>
          <w:sz w:val="28"/>
        </w:rPr>
      </w:pPr>
      <w:r w:rsidRPr="008C44E4">
        <w:br w:type="page"/>
      </w:r>
    </w:p>
    <w:p w14:paraId="463E21B9" w14:textId="77777777" w:rsidR="005225EA" w:rsidRDefault="005225EA" w:rsidP="005225EA">
      <w:pPr>
        <w:pStyle w:val="Nagwek3"/>
      </w:pPr>
      <w:bookmarkStart w:id="1423" w:name="_Toc5963805"/>
      <w:r>
        <w:lastRenderedPageBreak/>
        <w:t>wykaz tabel</w:t>
      </w:r>
      <w:bookmarkEnd w:id="1423"/>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24" w:author="Okot" w:date="2019-03-28T12:43:00Z"/>
        </w:rPr>
      </w:pPr>
      <w:r>
        <w:t>Tabela 2.4. Ocena wagi na podstawie wagi i wzrostu…………………………………20</w:t>
      </w:r>
    </w:p>
    <w:p w14:paraId="552E9D62" w14:textId="05A951B3" w:rsidR="00312B8A" w:rsidRDefault="00312B8A" w:rsidP="00923D31">
      <w:pPr>
        <w:pStyle w:val="Wykazrysunkw"/>
      </w:pPr>
      <w:ins w:id="1425" w:author="Okot" w:date="2019-03-28T12:43:00Z">
        <w:r>
          <w:t>Tabela 2.5. Klasyczne równoważniki Atwatera……………………………………….2</w:t>
        </w:r>
      </w:ins>
      <w:r w:rsidR="0073419C">
        <w:t>2</w:t>
      </w:r>
    </w:p>
    <w:p w14:paraId="78588F11" w14:textId="77777777" w:rsidR="00923D31" w:rsidRDefault="00280791">
      <w:pPr>
        <w:rPr>
          <w:ins w:id="1426" w:author="Okot" w:date="2019-03-29T00:04:00Z"/>
        </w:rPr>
        <w:pPrChange w:id="1427" w:author="Okot" w:date="2019-03-28T23:26:00Z">
          <w:pPr>
            <w:pStyle w:val="Wykazrysunkw"/>
          </w:pPr>
        </w:pPrChange>
      </w:pPr>
      <w:ins w:id="1428" w:author="Okot" w:date="2019-03-28T23:26:00Z">
        <w:r>
          <w:t>Tabela 2.6.</w:t>
        </w:r>
      </w:ins>
      <w:ins w:id="1429" w:author="Okot" w:date="2019-03-31T14:53:00Z">
        <w:r w:rsidR="00DD78C5">
          <w:t xml:space="preserve"> </w:t>
        </w:r>
      </w:ins>
      <w:ins w:id="1430" w:author="Okot" w:date="2019-03-28T23:26:00Z">
        <w:r>
          <w:t>Podział aminokwasów ze względu na zdolność organizmu do ich syntezy</w:t>
        </w:r>
      </w:ins>
      <w:ins w:id="1431" w:author="Okot" w:date="2019-03-28T23:27:00Z">
        <w:r w:rsidR="00DD78C5">
          <w:t>.</w:t>
        </w:r>
        <w:r>
          <w:t>2</w:t>
        </w:r>
      </w:ins>
      <w:r w:rsidR="004F7692">
        <w:t>6</w:t>
      </w:r>
    </w:p>
    <w:p w14:paraId="78757C01" w14:textId="01B0B536" w:rsidR="00DD78C5" w:rsidRDefault="00DD78C5">
      <w:pPr>
        <w:rPr>
          <w:ins w:id="1432" w:author="Okot" w:date="2019-03-31T14:54:00Z"/>
        </w:rPr>
        <w:pPrChange w:id="1433" w:author="Okot" w:date="2019-03-31T14:53:00Z">
          <w:pPr>
            <w:ind w:firstLine="0"/>
          </w:pPr>
        </w:pPrChange>
      </w:pPr>
      <w:ins w:id="1434" w:author="Okot" w:date="2019-03-31T14:53:00Z">
        <w:r>
          <w:t>Tabela 2.7. Zalecane spożycie białka wg IŻŻ…………………</w:t>
        </w:r>
      </w:ins>
      <w:ins w:id="1435" w:author="Okot" w:date="2019-03-31T14:54:00Z">
        <w:r w:rsidR="005B362B">
          <w:t>………………………</w:t>
        </w:r>
      </w:ins>
      <w:r w:rsidR="004F7692">
        <w:t>3</w:t>
      </w:r>
      <w:r w:rsidR="00FE24B4">
        <w:t>1</w:t>
      </w:r>
    </w:p>
    <w:p w14:paraId="4E2323E1" w14:textId="77777777" w:rsidR="00FE1822" w:rsidRDefault="00FE1822">
      <w:pPr>
        <w:pPrChange w:id="1436" w:author="Okot" w:date="2019-03-31T14:53:00Z">
          <w:pPr>
            <w:ind w:firstLine="0"/>
          </w:pPr>
        </w:pPrChange>
      </w:pPr>
      <w:ins w:id="1437" w:author="Okot" w:date="2019-03-31T14:54:00Z">
        <w:r>
          <w:t xml:space="preserve">Tabela 2.8. </w:t>
        </w:r>
      </w:ins>
      <w:ins w:id="1438"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39" w:author="Okot" w:date="2019-03-31T15:21:00Z">
        <w:r>
          <w:t>Zalecana d</w:t>
        </w:r>
      </w:ins>
      <w:ins w:id="1440" w:author="Okot" w:date="2019-03-31T15:20:00Z">
        <w:r>
          <w:t>ystrybucja makro</w:t>
        </w:r>
      </w:ins>
      <w:r w:rsidR="00D502A8">
        <w:t>składników</w:t>
      </w:r>
      <w:ins w:id="1441" w:author="Okot" w:date="2019-03-31T15:20:00Z">
        <w:r>
          <w:t xml:space="preserve"> w diecie</w:t>
        </w:r>
      </w:ins>
      <w:ins w:id="1442" w:author="Okot" w:date="2019-03-31T15:18:00Z">
        <w:r>
          <w:t xml:space="preserve"> </w:t>
        </w:r>
      </w:ins>
      <w:ins w:id="1443"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50B42754" w14:textId="77777777" w:rsidR="00EE776E" w:rsidRDefault="00EE776E" w:rsidP="009111D5">
      <w:pPr>
        <w:ind w:firstLine="708"/>
      </w:pPr>
    </w:p>
    <w:p w14:paraId="75C04A81" w14:textId="77777777" w:rsidR="00736914" w:rsidRDefault="00736914" w:rsidP="009111D5">
      <w:pPr>
        <w:ind w:firstLine="708"/>
        <w:rPr>
          <w:ins w:id="1444" w:author="Okot" w:date="2019-03-31T14:53:00Z"/>
        </w:rPr>
      </w:pPr>
    </w:p>
    <w:p w14:paraId="373059F5" w14:textId="77777777" w:rsidR="006E08BE" w:rsidRDefault="006E08BE">
      <w:pPr>
        <w:rPr>
          <w:ins w:id="1445" w:author="Okot" w:date="2019-03-29T00:04:00Z"/>
        </w:rPr>
        <w:pPrChange w:id="1446" w:author="Okot" w:date="2019-03-29T00:04:00Z">
          <w:pPr>
            <w:ind w:firstLine="0"/>
          </w:pPr>
        </w:pPrChange>
      </w:pPr>
    </w:p>
    <w:p w14:paraId="54F7DEF3" w14:textId="77777777" w:rsidR="006E08BE" w:rsidRDefault="006E08BE">
      <w:pPr>
        <w:pPrChange w:id="1447" w:author="Okot" w:date="2019-03-28T23:26:00Z">
          <w:pPr>
            <w:pStyle w:val="Wykazrysunkw"/>
          </w:pPr>
        </w:pPrChange>
      </w:pPr>
    </w:p>
    <w:p w14:paraId="4430ED0A" w14:textId="77777777" w:rsidR="00434027" w:rsidRPr="00434027" w:rsidRDefault="00434027" w:rsidP="00434027"/>
    <w:sectPr w:rsidR="00434027" w:rsidRPr="00434027" w:rsidSect="00B37A77">
      <w:footerReference w:type="even" r:id="rId72"/>
      <w:footerReference w:type="default" r:id="rId73"/>
      <w:pgSz w:w="11906" w:h="16838" w:code="9"/>
      <w:pgMar w:top="1134" w:right="1134" w:bottom="1134" w:left="1701" w:header="0" w:footer="709"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3611F7" w14:textId="77777777" w:rsidR="0028448E" w:rsidRDefault="0028448E" w:rsidP="00745505">
      <w:pPr>
        <w:spacing w:line="240" w:lineRule="auto"/>
      </w:pPr>
      <w:r>
        <w:separator/>
      </w:r>
    </w:p>
  </w:endnote>
  <w:endnote w:type="continuationSeparator" w:id="0">
    <w:p w14:paraId="0CACF022" w14:textId="77777777" w:rsidR="0028448E" w:rsidRDefault="0028448E"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2B0C62" w:rsidRDefault="002B0C62">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2B0C62" w:rsidRDefault="002B0C62">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2B0C62" w:rsidRDefault="002B0C62">
        <w:pPr>
          <w:pStyle w:val="Stopka"/>
          <w:jc w:val="right"/>
        </w:pPr>
        <w:r>
          <w:fldChar w:fldCharType="begin"/>
        </w:r>
        <w:r>
          <w:instrText>PAGE   \* MERGEFORMAT</w:instrText>
        </w:r>
        <w:r>
          <w:fldChar w:fldCharType="separate"/>
        </w:r>
        <w:r w:rsidR="001E07CA">
          <w:rPr>
            <w:noProof/>
          </w:rPr>
          <w:t>110</w:t>
        </w:r>
        <w:r>
          <w:fldChar w:fldCharType="end"/>
        </w:r>
      </w:p>
    </w:sdtContent>
  </w:sdt>
  <w:p w14:paraId="487B3F65" w14:textId="77777777" w:rsidR="002B0C62" w:rsidRDefault="002B0C62">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3C33EB" w14:textId="77777777" w:rsidR="0028448E" w:rsidRDefault="0028448E" w:rsidP="00745505">
      <w:pPr>
        <w:spacing w:line="240" w:lineRule="auto"/>
      </w:pPr>
      <w:r>
        <w:separator/>
      </w:r>
    </w:p>
  </w:footnote>
  <w:footnote w:type="continuationSeparator" w:id="0">
    <w:p w14:paraId="1D2D819F" w14:textId="77777777" w:rsidR="0028448E" w:rsidRDefault="0028448E" w:rsidP="00745505">
      <w:pPr>
        <w:spacing w:line="240" w:lineRule="auto"/>
      </w:pPr>
      <w:r>
        <w:continuationSeparator/>
      </w:r>
    </w:p>
  </w:footnote>
  <w:footnote w:id="1">
    <w:p w14:paraId="7FCCE8A1" w14:textId="77777777" w:rsidR="002B0C62" w:rsidRDefault="002B0C62">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1"/>
  </w:num>
  <w:num w:numId="2">
    <w:abstractNumId w:val="3"/>
  </w:num>
  <w:num w:numId="3">
    <w:abstractNumId w:val="6"/>
  </w:num>
  <w:num w:numId="4">
    <w:abstractNumId w:val="5"/>
  </w:num>
  <w:num w:numId="5">
    <w:abstractNumId w:val="9"/>
  </w:num>
  <w:num w:numId="6">
    <w:abstractNumId w:val="14"/>
  </w:num>
  <w:num w:numId="7">
    <w:abstractNumId w:val="0"/>
  </w:num>
  <w:num w:numId="8">
    <w:abstractNumId w:val="4"/>
  </w:num>
  <w:num w:numId="9">
    <w:abstractNumId w:val="7"/>
  </w:num>
  <w:num w:numId="10">
    <w:abstractNumId w:val="1"/>
  </w:num>
  <w:num w:numId="11">
    <w:abstractNumId w:val="12"/>
  </w:num>
  <w:num w:numId="12">
    <w:abstractNumId w:val="8"/>
  </w:num>
  <w:num w:numId="13">
    <w:abstractNumId w:val="17"/>
  </w:num>
  <w:num w:numId="14">
    <w:abstractNumId w:val="16"/>
  </w:num>
  <w:num w:numId="15">
    <w:abstractNumId w:val="2"/>
  </w:num>
  <w:num w:numId="16">
    <w:abstractNumId w:val="15"/>
  </w:num>
  <w:num w:numId="17">
    <w:abstractNumId w:val="10"/>
  </w:num>
  <w:num w:numId="18">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9E0"/>
    <w:rsid w:val="0000788F"/>
    <w:rsid w:val="00012FAD"/>
    <w:rsid w:val="0001389F"/>
    <w:rsid w:val="00013986"/>
    <w:rsid w:val="000139A3"/>
    <w:rsid w:val="00014007"/>
    <w:rsid w:val="00014DD6"/>
    <w:rsid w:val="000216FF"/>
    <w:rsid w:val="00021A57"/>
    <w:rsid w:val="0002498E"/>
    <w:rsid w:val="000266A6"/>
    <w:rsid w:val="00027966"/>
    <w:rsid w:val="0003096C"/>
    <w:rsid w:val="00031B0E"/>
    <w:rsid w:val="0003205C"/>
    <w:rsid w:val="00032E2A"/>
    <w:rsid w:val="00037229"/>
    <w:rsid w:val="00040F54"/>
    <w:rsid w:val="000467A3"/>
    <w:rsid w:val="00051059"/>
    <w:rsid w:val="00053D71"/>
    <w:rsid w:val="00062AF1"/>
    <w:rsid w:val="00062B6C"/>
    <w:rsid w:val="000639F0"/>
    <w:rsid w:val="0006627D"/>
    <w:rsid w:val="00074FF6"/>
    <w:rsid w:val="00076673"/>
    <w:rsid w:val="00081558"/>
    <w:rsid w:val="0008182A"/>
    <w:rsid w:val="00082C5D"/>
    <w:rsid w:val="00084B06"/>
    <w:rsid w:val="00084BA1"/>
    <w:rsid w:val="000850EA"/>
    <w:rsid w:val="000860BB"/>
    <w:rsid w:val="0009101E"/>
    <w:rsid w:val="000A17D6"/>
    <w:rsid w:val="000A3B7D"/>
    <w:rsid w:val="000A4224"/>
    <w:rsid w:val="000B1407"/>
    <w:rsid w:val="000B1989"/>
    <w:rsid w:val="000B2BAD"/>
    <w:rsid w:val="000B674A"/>
    <w:rsid w:val="000C26E3"/>
    <w:rsid w:val="000C2F8C"/>
    <w:rsid w:val="000C3523"/>
    <w:rsid w:val="000C3D48"/>
    <w:rsid w:val="000C3FBD"/>
    <w:rsid w:val="000C78F3"/>
    <w:rsid w:val="000D03E9"/>
    <w:rsid w:val="000D1557"/>
    <w:rsid w:val="000D3A8A"/>
    <w:rsid w:val="000D5912"/>
    <w:rsid w:val="000D5E29"/>
    <w:rsid w:val="000D6271"/>
    <w:rsid w:val="000E1230"/>
    <w:rsid w:val="000E6BB2"/>
    <w:rsid w:val="000E6D4D"/>
    <w:rsid w:val="000F2B7A"/>
    <w:rsid w:val="000F4DC7"/>
    <w:rsid w:val="00101DE5"/>
    <w:rsid w:val="00102ED6"/>
    <w:rsid w:val="00102F19"/>
    <w:rsid w:val="0010307F"/>
    <w:rsid w:val="00107E90"/>
    <w:rsid w:val="001140FC"/>
    <w:rsid w:val="00114C35"/>
    <w:rsid w:val="00116FCD"/>
    <w:rsid w:val="0012093F"/>
    <w:rsid w:val="001229B3"/>
    <w:rsid w:val="001248D9"/>
    <w:rsid w:val="00124BDA"/>
    <w:rsid w:val="0013062F"/>
    <w:rsid w:val="001306F7"/>
    <w:rsid w:val="001312B8"/>
    <w:rsid w:val="00132B76"/>
    <w:rsid w:val="00133DC5"/>
    <w:rsid w:val="00133F91"/>
    <w:rsid w:val="001359A7"/>
    <w:rsid w:val="00136341"/>
    <w:rsid w:val="0014074C"/>
    <w:rsid w:val="00141481"/>
    <w:rsid w:val="00143CE6"/>
    <w:rsid w:val="00150A35"/>
    <w:rsid w:val="00150CD1"/>
    <w:rsid w:val="001522CE"/>
    <w:rsid w:val="00152A52"/>
    <w:rsid w:val="00161A35"/>
    <w:rsid w:val="0016203A"/>
    <w:rsid w:val="00163020"/>
    <w:rsid w:val="0016341E"/>
    <w:rsid w:val="00163659"/>
    <w:rsid w:val="001642AD"/>
    <w:rsid w:val="001648EA"/>
    <w:rsid w:val="00170AEB"/>
    <w:rsid w:val="0017471F"/>
    <w:rsid w:val="00175531"/>
    <w:rsid w:val="0017766B"/>
    <w:rsid w:val="00181929"/>
    <w:rsid w:val="00183C60"/>
    <w:rsid w:val="00184846"/>
    <w:rsid w:val="00184E94"/>
    <w:rsid w:val="001856D6"/>
    <w:rsid w:val="00190FE7"/>
    <w:rsid w:val="00193A93"/>
    <w:rsid w:val="00194ECB"/>
    <w:rsid w:val="001A00BC"/>
    <w:rsid w:val="001A0FE8"/>
    <w:rsid w:val="001A15E5"/>
    <w:rsid w:val="001A26B4"/>
    <w:rsid w:val="001A42F7"/>
    <w:rsid w:val="001A43F6"/>
    <w:rsid w:val="001A4604"/>
    <w:rsid w:val="001A51F1"/>
    <w:rsid w:val="001A6800"/>
    <w:rsid w:val="001A7BA6"/>
    <w:rsid w:val="001B1054"/>
    <w:rsid w:val="001B3530"/>
    <w:rsid w:val="001B39C0"/>
    <w:rsid w:val="001B4EBC"/>
    <w:rsid w:val="001B5A3E"/>
    <w:rsid w:val="001B5BC4"/>
    <w:rsid w:val="001B5F37"/>
    <w:rsid w:val="001B63A1"/>
    <w:rsid w:val="001B72D1"/>
    <w:rsid w:val="001C30D6"/>
    <w:rsid w:val="001C4B6E"/>
    <w:rsid w:val="001C7D41"/>
    <w:rsid w:val="001D0988"/>
    <w:rsid w:val="001D1CF0"/>
    <w:rsid w:val="001D2D07"/>
    <w:rsid w:val="001D429F"/>
    <w:rsid w:val="001D68D7"/>
    <w:rsid w:val="001D7206"/>
    <w:rsid w:val="001E07CA"/>
    <w:rsid w:val="001E0D9B"/>
    <w:rsid w:val="001E3BFF"/>
    <w:rsid w:val="001E6254"/>
    <w:rsid w:val="001F213C"/>
    <w:rsid w:val="001F39C0"/>
    <w:rsid w:val="001F6DE2"/>
    <w:rsid w:val="001F7182"/>
    <w:rsid w:val="002005C7"/>
    <w:rsid w:val="002008B5"/>
    <w:rsid w:val="002012ED"/>
    <w:rsid w:val="002023D8"/>
    <w:rsid w:val="00206024"/>
    <w:rsid w:val="00206673"/>
    <w:rsid w:val="00206E96"/>
    <w:rsid w:val="00207140"/>
    <w:rsid w:val="00207879"/>
    <w:rsid w:val="0021273E"/>
    <w:rsid w:val="0021282D"/>
    <w:rsid w:val="00212F1F"/>
    <w:rsid w:val="00214EE1"/>
    <w:rsid w:val="0021555A"/>
    <w:rsid w:val="00216577"/>
    <w:rsid w:val="00220100"/>
    <w:rsid w:val="002236A4"/>
    <w:rsid w:val="0022642C"/>
    <w:rsid w:val="00226B5D"/>
    <w:rsid w:val="00231141"/>
    <w:rsid w:val="00231370"/>
    <w:rsid w:val="00231586"/>
    <w:rsid w:val="00233206"/>
    <w:rsid w:val="002349CF"/>
    <w:rsid w:val="00234EA3"/>
    <w:rsid w:val="002408BC"/>
    <w:rsid w:val="00240BF6"/>
    <w:rsid w:val="0024444E"/>
    <w:rsid w:val="00251950"/>
    <w:rsid w:val="002532C2"/>
    <w:rsid w:val="002566CA"/>
    <w:rsid w:val="00260EEF"/>
    <w:rsid w:val="002647C1"/>
    <w:rsid w:val="002716DD"/>
    <w:rsid w:val="00274CDF"/>
    <w:rsid w:val="002761AD"/>
    <w:rsid w:val="00276AEC"/>
    <w:rsid w:val="0028039D"/>
    <w:rsid w:val="00280791"/>
    <w:rsid w:val="00284242"/>
    <w:rsid w:val="0028448E"/>
    <w:rsid w:val="002853AD"/>
    <w:rsid w:val="00287163"/>
    <w:rsid w:val="002875CE"/>
    <w:rsid w:val="00290FA2"/>
    <w:rsid w:val="00290FCB"/>
    <w:rsid w:val="00292A35"/>
    <w:rsid w:val="00293130"/>
    <w:rsid w:val="00297C44"/>
    <w:rsid w:val="002A0F9B"/>
    <w:rsid w:val="002A32B2"/>
    <w:rsid w:val="002A6E21"/>
    <w:rsid w:val="002B0C62"/>
    <w:rsid w:val="002B170A"/>
    <w:rsid w:val="002B49D5"/>
    <w:rsid w:val="002B55DF"/>
    <w:rsid w:val="002C0B35"/>
    <w:rsid w:val="002C58CB"/>
    <w:rsid w:val="002C7999"/>
    <w:rsid w:val="002D44E5"/>
    <w:rsid w:val="002D5191"/>
    <w:rsid w:val="002D5603"/>
    <w:rsid w:val="002E1EC4"/>
    <w:rsid w:val="002E30D1"/>
    <w:rsid w:val="002E3422"/>
    <w:rsid w:val="002E4769"/>
    <w:rsid w:val="002E7570"/>
    <w:rsid w:val="002F5269"/>
    <w:rsid w:val="002F5E16"/>
    <w:rsid w:val="002F7087"/>
    <w:rsid w:val="003000A7"/>
    <w:rsid w:val="00301B21"/>
    <w:rsid w:val="00304ADA"/>
    <w:rsid w:val="00310A5D"/>
    <w:rsid w:val="00312B8A"/>
    <w:rsid w:val="00312C8D"/>
    <w:rsid w:val="0031648F"/>
    <w:rsid w:val="00316844"/>
    <w:rsid w:val="00316CDD"/>
    <w:rsid w:val="0032603B"/>
    <w:rsid w:val="00326700"/>
    <w:rsid w:val="00326F17"/>
    <w:rsid w:val="00327188"/>
    <w:rsid w:val="00333279"/>
    <w:rsid w:val="00335CA6"/>
    <w:rsid w:val="00335DC4"/>
    <w:rsid w:val="00337E7B"/>
    <w:rsid w:val="0034129B"/>
    <w:rsid w:val="00341771"/>
    <w:rsid w:val="00341F3F"/>
    <w:rsid w:val="00343F48"/>
    <w:rsid w:val="003445D1"/>
    <w:rsid w:val="00345E40"/>
    <w:rsid w:val="00347E73"/>
    <w:rsid w:val="00351DFD"/>
    <w:rsid w:val="00352822"/>
    <w:rsid w:val="00354071"/>
    <w:rsid w:val="0035429B"/>
    <w:rsid w:val="003603BD"/>
    <w:rsid w:val="0036216E"/>
    <w:rsid w:val="0036251E"/>
    <w:rsid w:val="00362FC4"/>
    <w:rsid w:val="00363FD6"/>
    <w:rsid w:val="00370ED7"/>
    <w:rsid w:val="0037232F"/>
    <w:rsid w:val="00373D38"/>
    <w:rsid w:val="003756C3"/>
    <w:rsid w:val="0038237D"/>
    <w:rsid w:val="003828E7"/>
    <w:rsid w:val="0038558F"/>
    <w:rsid w:val="00387236"/>
    <w:rsid w:val="0039042B"/>
    <w:rsid w:val="003938B1"/>
    <w:rsid w:val="00393946"/>
    <w:rsid w:val="00396176"/>
    <w:rsid w:val="0039638D"/>
    <w:rsid w:val="003A297D"/>
    <w:rsid w:val="003A4179"/>
    <w:rsid w:val="003A601E"/>
    <w:rsid w:val="003A6960"/>
    <w:rsid w:val="003B02FD"/>
    <w:rsid w:val="003B3440"/>
    <w:rsid w:val="003B3637"/>
    <w:rsid w:val="003B5030"/>
    <w:rsid w:val="003B511D"/>
    <w:rsid w:val="003B7CBA"/>
    <w:rsid w:val="003C1E62"/>
    <w:rsid w:val="003C3C76"/>
    <w:rsid w:val="003C5494"/>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5B12"/>
    <w:rsid w:val="004146DF"/>
    <w:rsid w:val="00414E47"/>
    <w:rsid w:val="00416B5E"/>
    <w:rsid w:val="00422C09"/>
    <w:rsid w:val="00423CC1"/>
    <w:rsid w:val="004308E2"/>
    <w:rsid w:val="00430EA7"/>
    <w:rsid w:val="0043236F"/>
    <w:rsid w:val="00434027"/>
    <w:rsid w:val="00434E31"/>
    <w:rsid w:val="00441266"/>
    <w:rsid w:val="00445361"/>
    <w:rsid w:val="00446294"/>
    <w:rsid w:val="00447DD9"/>
    <w:rsid w:val="004504ED"/>
    <w:rsid w:val="00450530"/>
    <w:rsid w:val="00451062"/>
    <w:rsid w:val="00451A6F"/>
    <w:rsid w:val="0045595C"/>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8FF"/>
    <w:rsid w:val="004C5D2C"/>
    <w:rsid w:val="004C5E4F"/>
    <w:rsid w:val="004C73C2"/>
    <w:rsid w:val="004C7672"/>
    <w:rsid w:val="004D0FDC"/>
    <w:rsid w:val="004D610A"/>
    <w:rsid w:val="004D61F9"/>
    <w:rsid w:val="004D7842"/>
    <w:rsid w:val="004E0A6C"/>
    <w:rsid w:val="004E0F4C"/>
    <w:rsid w:val="004E1BE8"/>
    <w:rsid w:val="004E3892"/>
    <w:rsid w:val="004E56D0"/>
    <w:rsid w:val="004E5EC6"/>
    <w:rsid w:val="004E6854"/>
    <w:rsid w:val="004E6C53"/>
    <w:rsid w:val="004E7B3C"/>
    <w:rsid w:val="004F42B2"/>
    <w:rsid w:val="004F514E"/>
    <w:rsid w:val="004F69FD"/>
    <w:rsid w:val="004F7692"/>
    <w:rsid w:val="005015AF"/>
    <w:rsid w:val="00502F83"/>
    <w:rsid w:val="00503718"/>
    <w:rsid w:val="00504618"/>
    <w:rsid w:val="00510390"/>
    <w:rsid w:val="00510DA5"/>
    <w:rsid w:val="00515536"/>
    <w:rsid w:val="0051610E"/>
    <w:rsid w:val="005172A7"/>
    <w:rsid w:val="00520129"/>
    <w:rsid w:val="005209EF"/>
    <w:rsid w:val="005225EA"/>
    <w:rsid w:val="00522602"/>
    <w:rsid w:val="00530577"/>
    <w:rsid w:val="00530EF1"/>
    <w:rsid w:val="00531940"/>
    <w:rsid w:val="005346A3"/>
    <w:rsid w:val="00534800"/>
    <w:rsid w:val="00540593"/>
    <w:rsid w:val="00543C90"/>
    <w:rsid w:val="00543D51"/>
    <w:rsid w:val="005479D3"/>
    <w:rsid w:val="00550587"/>
    <w:rsid w:val="00557919"/>
    <w:rsid w:val="005611E6"/>
    <w:rsid w:val="0056149C"/>
    <w:rsid w:val="00562FC2"/>
    <w:rsid w:val="005640D4"/>
    <w:rsid w:val="00567A53"/>
    <w:rsid w:val="00567B02"/>
    <w:rsid w:val="00567E80"/>
    <w:rsid w:val="00572864"/>
    <w:rsid w:val="00573BBB"/>
    <w:rsid w:val="005750C0"/>
    <w:rsid w:val="0058012C"/>
    <w:rsid w:val="00582840"/>
    <w:rsid w:val="005847DB"/>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63B7"/>
    <w:rsid w:val="005A6413"/>
    <w:rsid w:val="005A6AC9"/>
    <w:rsid w:val="005A724D"/>
    <w:rsid w:val="005B1796"/>
    <w:rsid w:val="005B1A57"/>
    <w:rsid w:val="005B1B95"/>
    <w:rsid w:val="005B30B0"/>
    <w:rsid w:val="005B31AB"/>
    <w:rsid w:val="005B362B"/>
    <w:rsid w:val="005B6702"/>
    <w:rsid w:val="005C2B25"/>
    <w:rsid w:val="005C3D24"/>
    <w:rsid w:val="005C783B"/>
    <w:rsid w:val="005D4A75"/>
    <w:rsid w:val="005D62FC"/>
    <w:rsid w:val="005D7BA0"/>
    <w:rsid w:val="005E03C6"/>
    <w:rsid w:val="005E2604"/>
    <w:rsid w:val="005E51B4"/>
    <w:rsid w:val="005E64D0"/>
    <w:rsid w:val="005F0398"/>
    <w:rsid w:val="005F4CFF"/>
    <w:rsid w:val="005F772E"/>
    <w:rsid w:val="006003F9"/>
    <w:rsid w:val="00602CD4"/>
    <w:rsid w:val="00605515"/>
    <w:rsid w:val="006109D2"/>
    <w:rsid w:val="00611339"/>
    <w:rsid w:val="00611767"/>
    <w:rsid w:val="00614F36"/>
    <w:rsid w:val="00616BEB"/>
    <w:rsid w:val="00622CCD"/>
    <w:rsid w:val="00623458"/>
    <w:rsid w:val="00625AF8"/>
    <w:rsid w:val="006416BD"/>
    <w:rsid w:val="00642C33"/>
    <w:rsid w:val="006433E8"/>
    <w:rsid w:val="006447C3"/>
    <w:rsid w:val="006522D6"/>
    <w:rsid w:val="0065260F"/>
    <w:rsid w:val="00653C86"/>
    <w:rsid w:val="00654DD1"/>
    <w:rsid w:val="0065604B"/>
    <w:rsid w:val="006602B1"/>
    <w:rsid w:val="00661269"/>
    <w:rsid w:val="006642D9"/>
    <w:rsid w:val="00665D06"/>
    <w:rsid w:val="00667B13"/>
    <w:rsid w:val="0067385F"/>
    <w:rsid w:val="0067785F"/>
    <w:rsid w:val="006862E2"/>
    <w:rsid w:val="00691791"/>
    <w:rsid w:val="00694E64"/>
    <w:rsid w:val="0069541A"/>
    <w:rsid w:val="00696D41"/>
    <w:rsid w:val="006A1FF6"/>
    <w:rsid w:val="006A220F"/>
    <w:rsid w:val="006A34CD"/>
    <w:rsid w:val="006A3828"/>
    <w:rsid w:val="006A3B10"/>
    <w:rsid w:val="006A4F8E"/>
    <w:rsid w:val="006A621D"/>
    <w:rsid w:val="006B117D"/>
    <w:rsid w:val="006B28C1"/>
    <w:rsid w:val="006B4EF2"/>
    <w:rsid w:val="006C2A1F"/>
    <w:rsid w:val="006C34EA"/>
    <w:rsid w:val="006C407D"/>
    <w:rsid w:val="006C616A"/>
    <w:rsid w:val="006C61C9"/>
    <w:rsid w:val="006C7541"/>
    <w:rsid w:val="006C79B5"/>
    <w:rsid w:val="006D0720"/>
    <w:rsid w:val="006D0813"/>
    <w:rsid w:val="006D1D49"/>
    <w:rsid w:val="006D3FAD"/>
    <w:rsid w:val="006D6980"/>
    <w:rsid w:val="006D7E14"/>
    <w:rsid w:val="006E065E"/>
    <w:rsid w:val="006E08BE"/>
    <w:rsid w:val="006E0BB4"/>
    <w:rsid w:val="006E0F46"/>
    <w:rsid w:val="006E2BAC"/>
    <w:rsid w:val="006E5528"/>
    <w:rsid w:val="006E5FBD"/>
    <w:rsid w:val="006E6B05"/>
    <w:rsid w:val="006E6CDA"/>
    <w:rsid w:val="006E6D2A"/>
    <w:rsid w:val="006F083E"/>
    <w:rsid w:val="006F37F8"/>
    <w:rsid w:val="006F5DB1"/>
    <w:rsid w:val="006F7F09"/>
    <w:rsid w:val="00701337"/>
    <w:rsid w:val="00701EF8"/>
    <w:rsid w:val="0070269B"/>
    <w:rsid w:val="00705784"/>
    <w:rsid w:val="007078FF"/>
    <w:rsid w:val="00707FD1"/>
    <w:rsid w:val="00712417"/>
    <w:rsid w:val="00712E02"/>
    <w:rsid w:val="00713981"/>
    <w:rsid w:val="0071408B"/>
    <w:rsid w:val="00714F10"/>
    <w:rsid w:val="00715297"/>
    <w:rsid w:val="00720375"/>
    <w:rsid w:val="007204EE"/>
    <w:rsid w:val="0072343D"/>
    <w:rsid w:val="00732DE7"/>
    <w:rsid w:val="0073419C"/>
    <w:rsid w:val="00734860"/>
    <w:rsid w:val="00736716"/>
    <w:rsid w:val="0073671A"/>
    <w:rsid w:val="00736914"/>
    <w:rsid w:val="00737664"/>
    <w:rsid w:val="00741654"/>
    <w:rsid w:val="0074286C"/>
    <w:rsid w:val="00742BDF"/>
    <w:rsid w:val="00745505"/>
    <w:rsid w:val="0074626A"/>
    <w:rsid w:val="0074632D"/>
    <w:rsid w:val="007513E1"/>
    <w:rsid w:val="00751E23"/>
    <w:rsid w:val="0075339C"/>
    <w:rsid w:val="00755008"/>
    <w:rsid w:val="00756E5E"/>
    <w:rsid w:val="00756E96"/>
    <w:rsid w:val="007600DA"/>
    <w:rsid w:val="007605EA"/>
    <w:rsid w:val="00763621"/>
    <w:rsid w:val="007648F2"/>
    <w:rsid w:val="00764D2C"/>
    <w:rsid w:val="0076740D"/>
    <w:rsid w:val="0077532C"/>
    <w:rsid w:val="00780A45"/>
    <w:rsid w:val="00780B92"/>
    <w:rsid w:val="007911AF"/>
    <w:rsid w:val="00795C23"/>
    <w:rsid w:val="00797509"/>
    <w:rsid w:val="00797E7B"/>
    <w:rsid w:val="007A4FE3"/>
    <w:rsid w:val="007A6114"/>
    <w:rsid w:val="007B1862"/>
    <w:rsid w:val="007B2C74"/>
    <w:rsid w:val="007B4618"/>
    <w:rsid w:val="007B5927"/>
    <w:rsid w:val="007C1E47"/>
    <w:rsid w:val="007C5664"/>
    <w:rsid w:val="007C5875"/>
    <w:rsid w:val="007C6123"/>
    <w:rsid w:val="007D1347"/>
    <w:rsid w:val="007D26CE"/>
    <w:rsid w:val="007D30C3"/>
    <w:rsid w:val="007D32E9"/>
    <w:rsid w:val="007D5D7A"/>
    <w:rsid w:val="007E1661"/>
    <w:rsid w:val="007E73EC"/>
    <w:rsid w:val="007F5E0B"/>
    <w:rsid w:val="007F5FA2"/>
    <w:rsid w:val="007F7000"/>
    <w:rsid w:val="007F713F"/>
    <w:rsid w:val="007F7379"/>
    <w:rsid w:val="00806057"/>
    <w:rsid w:val="00815C5E"/>
    <w:rsid w:val="00821665"/>
    <w:rsid w:val="00821BDA"/>
    <w:rsid w:val="00827A4E"/>
    <w:rsid w:val="008306DD"/>
    <w:rsid w:val="00833EFD"/>
    <w:rsid w:val="00834FF1"/>
    <w:rsid w:val="00846159"/>
    <w:rsid w:val="00846ED8"/>
    <w:rsid w:val="00847450"/>
    <w:rsid w:val="00847890"/>
    <w:rsid w:val="00850208"/>
    <w:rsid w:val="008507C4"/>
    <w:rsid w:val="008511DF"/>
    <w:rsid w:val="008534CB"/>
    <w:rsid w:val="0086330C"/>
    <w:rsid w:val="00863A0C"/>
    <w:rsid w:val="00863E13"/>
    <w:rsid w:val="00866AD1"/>
    <w:rsid w:val="008705BC"/>
    <w:rsid w:val="0087311D"/>
    <w:rsid w:val="00874E80"/>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B6751"/>
    <w:rsid w:val="008C09DF"/>
    <w:rsid w:val="008C335A"/>
    <w:rsid w:val="008C3CB7"/>
    <w:rsid w:val="008C41AA"/>
    <w:rsid w:val="008C44E4"/>
    <w:rsid w:val="008E0BB5"/>
    <w:rsid w:val="008E15C5"/>
    <w:rsid w:val="008E1FD8"/>
    <w:rsid w:val="008E2A86"/>
    <w:rsid w:val="008E3994"/>
    <w:rsid w:val="008E4A7E"/>
    <w:rsid w:val="008E5667"/>
    <w:rsid w:val="008E6C8C"/>
    <w:rsid w:val="008E779E"/>
    <w:rsid w:val="008F1251"/>
    <w:rsid w:val="008F1561"/>
    <w:rsid w:val="008F1FEF"/>
    <w:rsid w:val="009044B4"/>
    <w:rsid w:val="00910792"/>
    <w:rsid w:val="009111D5"/>
    <w:rsid w:val="00911646"/>
    <w:rsid w:val="00913B78"/>
    <w:rsid w:val="009165C0"/>
    <w:rsid w:val="00917F69"/>
    <w:rsid w:val="00920DF1"/>
    <w:rsid w:val="009219E0"/>
    <w:rsid w:val="00923BE6"/>
    <w:rsid w:val="00923D31"/>
    <w:rsid w:val="0093177D"/>
    <w:rsid w:val="009320C6"/>
    <w:rsid w:val="00932100"/>
    <w:rsid w:val="00932433"/>
    <w:rsid w:val="009334DF"/>
    <w:rsid w:val="009334F6"/>
    <w:rsid w:val="009337E1"/>
    <w:rsid w:val="00934A17"/>
    <w:rsid w:val="00935A62"/>
    <w:rsid w:val="009409DC"/>
    <w:rsid w:val="00945480"/>
    <w:rsid w:val="009471B9"/>
    <w:rsid w:val="009501E5"/>
    <w:rsid w:val="00953F86"/>
    <w:rsid w:val="00955478"/>
    <w:rsid w:val="009627E7"/>
    <w:rsid w:val="00970F04"/>
    <w:rsid w:val="00973C06"/>
    <w:rsid w:val="00974D01"/>
    <w:rsid w:val="00980197"/>
    <w:rsid w:val="00980D2B"/>
    <w:rsid w:val="00981D5B"/>
    <w:rsid w:val="0098368F"/>
    <w:rsid w:val="0098475B"/>
    <w:rsid w:val="00986B8B"/>
    <w:rsid w:val="00990739"/>
    <w:rsid w:val="009914B9"/>
    <w:rsid w:val="009919FC"/>
    <w:rsid w:val="0099329A"/>
    <w:rsid w:val="009936CC"/>
    <w:rsid w:val="009956B0"/>
    <w:rsid w:val="009A067D"/>
    <w:rsid w:val="009A19EB"/>
    <w:rsid w:val="009A7070"/>
    <w:rsid w:val="009B004F"/>
    <w:rsid w:val="009B124B"/>
    <w:rsid w:val="009B457D"/>
    <w:rsid w:val="009B563A"/>
    <w:rsid w:val="009B5D18"/>
    <w:rsid w:val="009B5DD2"/>
    <w:rsid w:val="009B7B00"/>
    <w:rsid w:val="009C047A"/>
    <w:rsid w:val="009C37CF"/>
    <w:rsid w:val="009C414A"/>
    <w:rsid w:val="009C45F5"/>
    <w:rsid w:val="009C655D"/>
    <w:rsid w:val="009D012F"/>
    <w:rsid w:val="009D0345"/>
    <w:rsid w:val="009D18B5"/>
    <w:rsid w:val="009D3514"/>
    <w:rsid w:val="009D42BA"/>
    <w:rsid w:val="009D74E6"/>
    <w:rsid w:val="009E01EB"/>
    <w:rsid w:val="009E509F"/>
    <w:rsid w:val="009E53B4"/>
    <w:rsid w:val="009E56F2"/>
    <w:rsid w:val="009E5B00"/>
    <w:rsid w:val="009F0FF4"/>
    <w:rsid w:val="009F2B21"/>
    <w:rsid w:val="009F395E"/>
    <w:rsid w:val="00A02C02"/>
    <w:rsid w:val="00A030C3"/>
    <w:rsid w:val="00A03EAC"/>
    <w:rsid w:val="00A05D80"/>
    <w:rsid w:val="00A05FBC"/>
    <w:rsid w:val="00A0665F"/>
    <w:rsid w:val="00A0680F"/>
    <w:rsid w:val="00A06A59"/>
    <w:rsid w:val="00A10348"/>
    <w:rsid w:val="00A120AD"/>
    <w:rsid w:val="00A12A19"/>
    <w:rsid w:val="00A12DBD"/>
    <w:rsid w:val="00A13D92"/>
    <w:rsid w:val="00A17A91"/>
    <w:rsid w:val="00A22DD3"/>
    <w:rsid w:val="00A233B5"/>
    <w:rsid w:val="00A317DB"/>
    <w:rsid w:val="00A3312E"/>
    <w:rsid w:val="00A350AA"/>
    <w:rsid w:val="00A378CE"/>
    <w:rsid w:val="00A37B3B"/>
    <w:rsid w:val="00A40FFA"/>
    <w:rsid w:val="00A445FE"/>
    <w:rsid w:val="00A51088"/>
    <w:rsid w:val="00A52A3B"/>
    <w:rsid w:val="00A5313C"/>
    <w:rsid w:val="00A564F0"/>
    <w:rsid w:val="00A5675D"/>
    <w:rsid w:val="00A641F5"/>
    <w:rsid w:val="00A6616C"/>
    <w:rsid w:val="00A66E93"/>
    <w:rsid w:val="00A71954"/>
    <w:rsid w:val="00A73572"/>
    <w:rsid w:val="00A76687"/>
    <w:rsid w:val="00A76A84"/>
    <w:rsid w:val="00A832D9"/>
    <w:rsid w:val="00A84EF8"/>
    <w:rsid w:val="00A85184"/>
    <w:rsid w:val="00A87E01"/>
    <w:rsid w:val="00A908FB"/>
    <w:rsid w:val="00A9408E"/>
    <w:rsid w:val="00A9664B"/>
    <w:rsid w:val="00AA13F1"/>
    <w:rsid w:val="00AA45DD"/>
    <w:rsid w:val="00AA6750"/>
    <w:rsid w:val="00AB29B4"/>
    <w:rsid w:val="00AB7B58"/>
    <w:rsid w:val="00AC0770"/>
    <w:rsid w:val="00AC0EAE"/>
    <w:rsid w:val="00AC3362"/>
    <w:rsid w:val="00AC50FB"/>
    <w:rsid w:val="00AC5CC1"/>
    <w:rsid w:val="00AC5EBB"/>
    <w:rsid w:val="00AC7617"/>
    <w:rsid w:val="00AC79E1"/>
    <w:rsid w:val="00AC7BC6"/>
    <w:rsid w:val="00AD0DE7"/>
    <w:rsid w:val="00AD321A"/>
    <w:rsid w:val="00AD7F38"/>
    <w:rsid w:val="00AE02A8"/>
    <w:rsid w:val="00AE3BCA"/>
    <w:rsid w:val="00AE5758"/>
    <w:rsid w:val="00AE5E8C"/>
    <w:rsid w:val="00AE77B9"/>
    <w:rsid w:val="00B01341"/>
    <w:rsid w:val="00B01638"/>
    <w:rsid w:val="00B037AF"/>
    <w:rsid w:val="00B0381E"/>
    <w:rsid w:val="00B03E30"/>
    <w:rsid w:val="00B049CE"/>
    <w:rsid w:val="00B04A0C"/>
    <w:rsid w:val="00B053B3"/>
    <w:rsid w:val="00B06A83"/>
    <w:rsid w:val="00B14C79"/>
    <w:rsid w:val="00B1571E"/>
    <w:rsid w:val="00B158F4"/>
    <w:rsid w:val="00B161C7"/>
    <w:rsid w:val="00B17ADB"/>
    <w:rsid w:val="00B17FA7"/>
    <w:rsid w:val="00B20A02"/>
    <w:rsid w:val="00B26574"/>
    <w:rsid w:val="00B355C5"/>
    <w:rsid w:val="00B37A77"/>
    <w:rsid w:val="00B37B0A"/>
    <w:rsid w:val="00B37B5E"/>
    <w:rsid w:val="00B37D74"/>
    <w:rsid w:val="00B414FF"/>
    <w:rsid w:val="00B4222F"/>
    <w:rsid w:val="00B44056"/>
    <w:rsid w:val="00B459B8"/>
    <w:rsid w:val="00B47C9F"/>
    <w:rsid w:val="00B5002F"/>
    <w:rsid w:val="00B53204"/>
    <w:rsid w:val="00B53868"/>
    <w:rsid w:val="00B548AD"/>
    <w:rsid w:val="00B6041C"/>
    <w:rsid w:val="00B60F17"/>
    <w:rsid w:val="00B6136F"/>
    <w:rsid w:val="00B6647F"/>
    <w:rsid w:val="00B66E9E"/>
    <w:rsid w:val="00B708FE"/>
    <w:rsid w:val="00B71C87"/>
    <w:rsid w:val="00B76A53"/>
    <w:rsid w:val="00B803AA"/>
    <w:rsid w:val="00B81116"/>
    <w:rsid w:val="00B81B62"/>
    <w:rsid w:val="00B8484D"/>
    <w:rsid w:val="00B86C32"/>
    <w:rsid w:val="00B87079"/>
    <w:rsid w:val="00B91132"/>
    <w:rsid w:val="00B91443"/>
    <w:rsid w:val="00B94FC5"/>
    <w:rsid w:val="00BA0EF7"/>
    <w:rsid w:val="00BA34F5"/>
    <w:rsid w:val="00BA56E9"/>
    <w:rsid w:val="00BB2E9B"/>
    <w:rsid w:val="00BB2FDE"/>
    <w:rsid w:val="00BB57FA"/>
    <w:rsid w:val="00BB68C0"/>
    <w:rsid w:val="00BB7AD0"/>
    <w:rsid w:val="00BC141C"/>
    <w:rsid w:val="00BC1A26"/>
    <w:rsid w:val="00BC27D9"/>
    <w:rsid w:val="00BC6AC2"/>
    <w:rsid w:val="00BD09C5"/>
    <w:rsid w:val="00BD3500"/>
    <w:rsid w:val="00BD38E3"/>
    <w:rsid w:val="00BD3FB5"/>
    <w:rsid w:val="00BD6DEE"/>
    <w:rsid w:val="00BE3C41"/>
    <w:rsid w:val="00BE5A3D"/>
    <w:rsid w:val="00BE6C3C"/>
    <w:rsid w:val="00BE7CF8"/>
    <w:rsid w:val="00BE7DDB"/>
    <w:rsid w:val="00BE7EAB"/>
    <w:rsid w:val="00BF0D89"/>
    <w:rsid w:val="00BF1E15"/>
    <w:rsid w:val="00BF3437"/>
    <w:rsid w:val="00BF3A2B"/>
    <w:rsid w:val="00BF75C5"/>
    <w:rsid w:val="00C02D18"/>
    <w:rsid w:val="00C030CF"/>
    <w:rsid w:val="00C053F6"/>
    <w:rsid w:val="00C102D5"/>
    <w:rsid w:val="00C11285"/>
    <w:rsid w:val="00C13144"/>
    <w:rsid w:val="00C1331C"/>
    <w:rsid w:val="00C140A6"/>
    <w:rsid w:val="00C1585D"/>
    <w:rsid w:val="00C22C04"/>
    <w:rsid w:val="00C2303B"/>
    <w:rsid w:val="00C27657"/>
    <w:rsid w:val="00C332EE"/>
    <w:rsid w:val="00C33982"/>
    <w:rsid w:val="00C33D7C"/>
    <w:rsid w:val="00C42F4D"/>
    <w:rsid w:val="00C50EE6"/>
    <w:rsid w:val="00C548B3"/>
    <w:rsid w:val="00C54DBB"/>
    <w:rsid w:val="00C5568A"/>
    <w:rsid w:val="00C55D20"/>
    <w:rsid w:val="00C61291"/>
    <w:rsid w:val="00C617E3"/>
    <w:rsid w:val="00C62F96"/>
    <w:rsid w:val="00C63F12"/>
    <w:rsid w:val="00C65350"/>
    <w:rsid w:val="00C661D5"/>
    <w:rsid w:val="00C6754A"/>
    <w:rsid w:val="00C703DE"/>
    <w:rsid w:val="00C71DD8"/>
    <w:rsid w:val="00C729F3"/>
    <w:rsid w:val="00C73097"/>
    <w:rsid w:val="00C7347A"/>
    <w:rsid w:val="00C75CF5"/>
    <w:rsid w:val="00C76893"/>
    <w:rsid w:val="00C80C40"/>
    <w:rsid w:val="00C80EE1"/>
    <w:rsid w:val="00C826DF"/>
    <w:rsid w:val="00C87834"/>
    <w:rsid w:val="00C9369F"/>
    <w:rsid w:val="00C95664"/>
    <w:rsid w:val="00CA0F5B"/>
    <w:rsid w:val="00CA6162"/>
    <w:rsid w:val="00CA6711"/>
    <w:rsid w:val="00CB10D2"/>
    <w:rsid w:val="00CB1900"/>
    <w:rsid w:val="00CB3E1D"/>
    <w:rsid w:val="00CB3F2C"/>
    <w:rsid w:val="00CB4187"/>
    <w:rsid w:val="00CB44D1"/>
    <w:rsid w:val="00CB64A1"/>
    <w:rsid w:val="00CB6EBE"/>
    <w:rsid w:val="00CC34A3"/>
    <w:rsid w:val="00CC47D5"/>
    <w:rsid w:val="00CC51AE"/>
    <w:rsid w:val="00CC52A0"/>
    <w:rsid w:val="00CC54EE"/>
    <w:rsid w:val="00CC6C7C"/>
    <w:rsid w:val="00CC7E98"/>
    <w:rsid w:val="00CD2F2C"/>
    <w:rsid w:val="00CD49BD"/>
    <w:rsid w:val="00CD4B0E"/>
    <w:rsid w:val="00CD6729"/>
    <w:rsid w:val="00CD694B"/>
    <w:rsid w:val="00CD7C0F"/>
    <w:rsid w:val="00CE0D56"/>
    <w:rsid w:val="00CE21DA"/>
    <w:rsid w:val="00CE32DA"/>
    <w:rsid w:val="00CE3F6C"/>
    <w:rsid w:val="00CE4D93"/>
    <w:rsid w:val="00CE545E"/>
    <w:rsid w:val="00CF0915"/>
    <w:rsid w:val="00CF2F65"/>
    <w:rsid w:val="00CF47D2"/>
    <w:rsid w:val="00D00605"/>
    <w:rsid w:val="00D03686"/>
    <w:rsid w:val="00D06978"/>
    <w:rsid w:val="00D10C98"/>
    <w:rsid w:val="00D1132D"/>
    <w:rsid w:val="00D11A45"/>
    <w:rsid w:val="00D1584A"/>
    <w:rsid w:val="00D16A0D"/>
    <w:rsid w:val="00D20811"/>
    <w:rsid w:val="00D21093"/>
    <w:rsid w:val="00D2383C"/>
    <w:rsid w:val="00D25B8D"/>
    <w:rsid w:val="00D26F9B"/>
    <w:rsid w:val="00D31DD4"/>
    <w:rsid w:val="00D325DA"/>
    <w:rsid w:val="00D34B4F"/>
    <w:rsid w:val="00D35317"/>
    <w:rsid w:val="00D36FFB"/>
    <w:rsid w:val="00D40A5B"/>
    <w:rsid w:val="00D41CE9"/>
    <w:rsid w:val="00D41DF6"/>
    <w:rsid w:val="00D42E81"/>
    <w:rsid w:val="00D502A8"/>
    <w:rsid w:val="00D5117A"/>
    <w:rsid w:val="00D52626"/>
    <w:rsid w:val="00D5528C"/>
    <w:rsid w:val="00D5605C"/>
    <w:rsid w:val="00D64BD3"/>
    <w:rsid w:val="00D65022"/>
    <w:rsid w:val="00D668FD"/>
    <w:rsid w:val="00D66AE6"/>
    <w:rsid w:val="00D7313E"/>
    <w:rsid w:val="00D844AC"/>
    <w:rsid w:val="00D852B5"/>
    <w:rsid w:val="00D857B0"/>
    <w:rsid w:val="00D9253B"/>
    <w:rsid w:val="00D938AF"/>
    <w:rsid w:val="00D9682A"/>
    <w:rsid w:val="00D97AFD"/>
    <w:rsid w:val="00DA1886"/>
    <w:rsid w:val="00DA1C48"/>
    <w:rsid w:val="00DA421E"/>
    <w:rsid w:val="00DA5DC9"/>
    <w:rsid w:val="00DA6236"/>
    <w:rsid w:val="00DA649C"/>
    <w:rsid w:val="00DA74FC"/>
    <w:rsid w:val="00DA7A7D"/>
    <w:rsid w:val="00DB15A7"/>
    <w:rsid w:val="00DB5D6C"/>
    <w:rsid w:val="00DB6A4B"/>
    <w:rsid w:val="00DC0AB8"/>
    <w:rsid w:val="00DC1715"/>
    <w:rsid w:val="00DC6252"/>
    <w:rsid w:val="00DC6C8E"/>
    <w:rsid w:val="00DC7A84"/>
    <w:rsid w:val="00DC7F6F"/>
    <w:rsid w:val="00DD36BB"/>
    <w:rsid w:val="00DD5DBE"/>
    <w:rsid w:val="00DD78C5"/>
    <w:rsid w:val="00DE0640"/>
    <w:rsid w:val="00DE1533"/>
    <w:rsid w:val="00DE192C"/>
    <w:rsid w:val="00DE24E3"/>
    <w:rsid w:val="00DE3021"/>
    <w:rsid w:val="00DE34DA"/>
    <w:rsid w:val="00DE3D3A"/>
    <w:rsid w:val="00DE4D7C"/>
    <w:rsid w:val="00DF25C6"/>
    <w:rsid w:val="00DF42CE"/>
    <w:rsid w:val="00DF5A72"/>
    <w:rsid w:val="00DF68B6"/>
    <w:rsid w:val="00DF6AE1"/>
    <w:rsid w:val="00DF71B1"/>
    <w:rsid w:val="00E11C71"/>
    <w:rsid w:val="00E2043E"/>
    <w:rsid w:val="00E2103E"/>
    <w:rsid w:val="00E21825"/>
    <w:rsid w:val="00E266D8"/>
    <w:rsid w:val="00E27E2B"/>
    <w:rsid w:val="00E353FD"/>
    <w:rsid w:val="00E375D2"/>
    <w:rsid w:val="00E40A22"/>
    <w:rsid w:val="00E41D31"/>
    <w:rsid w:val="00E439FC"/>
    <w:rsid w:val="00E5043B"/>
    <w:rsid w:val="00E542DB"/>
    <w:rsid w:val="00E54822"/>
    <w:rsid w:val="00E5576F"/>
    <w:rsid w:val="00E572DD"/>
    <w:rsid w:val="00E64EC3"/>
    <w:rsid w:val="00E67072"/>
    <w:rsid w:val="00E70ADF"/>
    <w:rsid w:val="00E7217B"/>
    <w:rsid w:val="00E73BFE"/>
    <w:rsid w:val="00E742BE"/>
    <w:rsid w:val="00E75A1D"/>
    <w:rsid w:val="00E81C82"/>
    <w:rsid w:val="00E82947"/>
    <w:rsid w:val="00E82FF2"/>
    <w:rsid w:val="00E869B0"/>
    <w:rsid w:val="00E86BF2"/>
    <w:rsid w:val="00E871BB"/>
    <w:rsid w:val="00E905FE"/>
    <w:rsid w:val="00E907BE"/>
    <w:rsid w:val="00E9310A"/>
    <w:rsid w:val="00E93A64"/>
    <w:rsid w:val="00E941AA"/>
    <w:rsid w:val="00E943E4"/>
    <w:rsid w:val="00E95135"/>
    <w:rsid w:val="00E95384"/>
    <w:rsid w:val="00E95D7B"/>
    <w:rsid w:val="00EA0190"/>
    <w:rsid w:val="00EA05AF"/>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EF6592"/>
    <w:rsid w:val="00F006A0"/>
    <w:rsid w:val="00F01565"/>
    <w:rsid w:val="00F01E40"/>
    <w:rsid w:val="00F063D9"/>
    <w:rsid w:val="00F077B5"/>
    <w:rsid w:val="00F10290"/>
    <w:rsid w:val="00F10E79"/>
    <w:rsid w:val="00F14ACA"/>
    <w:rsid w:val="00F15A67"/>
    <w:rsid w:val="00F15C2B"/>
    <w:rsid w:val="00F20C33"/>
    <w:rsid w:val="00F21F76"/>
    <w:rsid w:val="00F23477"/>
    <w:rsid w:val="00F24235"/>
    <w:rsid w:val="00F245FF"/>
    <w:rsid w:val="00F24748"/>
    <w:rsid w:val="00F25C45"/>
    <w:rsid w:val="00F3254C"/>
    <w:rsid w:val="00F342FC"/>
    <w:rsid w:val="00F34874"/>
    <w:rsid w:val="00F430DC"/>
    <w:rsid w:val="00F44032"/>
    <w:rsid w:val="00F442BC"/>
    <w:rsid w:val="00F52008"/>
    <w:rsid w:val="00F53C62"/>
    <w:rsid w:val="00F5436F"/>
    <w:rsid w:val="00F549BD"/>
    <w:rsid w:val="00F55988"/>
    <w:rsid w:val="00F5637B"/>
    <w:rsid w:val="00F56601"/>
    <w:rsid w:val="00F61DDE"/>
    <w:rsid w:val="00F62D13"/>
    <w:rsid w:val="00F635E8"/>
    <w:rsid w:val="00F66036"/>
    <w:rsid w:val="00F6709F"/>
    <w:rsid w:val="00F70B32"/>
    <w:rsid w:val="00F725D9"/>
    <w:rsid w:val="00F77377"/>
    <w:rsid w:val="00F7738A"/>
    <w:rsid w:val="00F77AD7"/>
    <w:rsid w:val="00F8109E"/>
    <w:rsid w:val="00F853FF"/>
    <w:rsid w:val="00F8676A"/>
    <w:rsid w:val="00F877BF"/>
    <w:rsid w:val="00F8780B"/>
    <w:rsid w:val="00F90F4F"/>
    <w:rsid w:val="00F94918"/>
    <w:rsid w:val="00F97737"/>
    <w:rsid w:val="00FA1BA1"/>
    <w:rsid w:val="00FA2F21"/>
    <w:rsid w:val="00FA34C5"/>
    <w:rsid w:val="00FA6EB6"/>
    <w:rsid w:val="00FA746D"/>
    <w:rsid w:val="00FB0006"/>
    <w:rsid w:val="00FB2F6A"/>
    <w:rsid w:val="00FB37B5"/>
    <w:rsid w:val="00FB6AE0"/>
    <w:rsid w:val="00FC2D11"/>
    <w:rsid w:val="00FC5498"/>
    <w:rsid w:val="00FC5FCE"/>
    <w:rsid w:val="00FC62BC"/>
    <w:rsid w:val="00FC6C30"/>
    <w:rsid w:val="00FD1C88"/>
    <w:rsid w:val="00FD3B11"/>
    <w:rsid w:val="00FD48BC"/>
    <w:rsid w:val="00FD5240"/>
    <w:rsid w:val="00FD7904"/>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02F3D707-24D0-4CED-AD7F-452E69D85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hyperlink" Target="https://encyklopedia.pwn.pl/haslo/dieta;3892627.html" TargetMode="External"/><Relationship Id="rId68" Type="http://schemas.openxmlformats.org/officeDocument/2006/relationships/hyperlink" Target="https://pl.wikipedia.org/wiki/Wska%C5%BAnik_masy_cia%C5%82a%20"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ilewazy.pl" TargetMode="External"/><Relationship Id="rId53" Type="http://schemas.openxmlformats.org/officeDocument/2006/relationships/hyperlink" Target="https://cronometer.com/" TargetMode="External"/><Relationship Id="rId58" Type="http://schemas.openxmlformats.org/officeDocument/2006/relationships/hyperlink" Target="https://www.hsph.harvard.edu/nutritionsource/healthy-eating-plate/" TargetMode="External"/><Relationship Id="rId66" Type="http://schemas.openxmlformats.org/officeDocument/2006/relationships/hyperlink" Target="https://en.wikipedia.org/wiki/MyPlate"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ncez.pl/abc-zywienia-/zasady-zdrowego-zywienia/piramida-zdrowego-zywienia-i-aktywnosci-fizycznej-dla-osob-doroslych%20z%20dnia%2009.04.2019"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hyperlink" Target="http://www.fao.org/3/a-I7695e.pdf%20" TargetMode="External"/><Relationship Id="rId64" Type="http://schemas.openxmlformats.org/officeDocument/2006/relationships/hyperlink" Target="https://www.ncbi.nlm.nih.gov/pubmed/19562864" TargetMode="External"/><Relationship Id="rId69" Type="http://schemas.openxmlformats.org/officeDocument/2006/relationships/hyperlink" Target="https://www.who.int/gho/ncd/risk_factors/cholesterol_text/en/"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yperlink" Target="http://www.ilewazy.pl/" TargetMode="External"/><Relationship Id="rId67" Type="http://schemas.openxmlformats.org/officeDocument/2006/relationships/hyperlink" Target="https://en.wikipedia.org/wiki/Food_pyramid_(nutritio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jedzdobrze.pl/drdietman/" TargetMode="External"/><Relationship Id="rId62" Type="http://schemas.openxmlformats.org/officeDocument/2006/relationships/hyperlink" Target="https://potreningu.pl/" TargetMode="External"/><Relationship Id="rId70" Type="http://schemas.openxmlformats.org/officeDocument/2006/relationships/hyperlink" Target="https://www.who.int/nutrition/publications/guidelines/sugar_intake_information_note_en.pdf%20" TargetMode="Externa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s://stat.gov.pl/files/gfx/portalinformacyjny/pl/defaultaktualnosci/5513/10/1/1/zdrowie_i_zachowania_zdrowotne_mieszkancow_polski_w_swietle_badania_ehis_2014.pdf%20"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bankizywnosci.pl/wp-content/uploads/2018/10/Przewodnik-do-Raportu_FPBZ_-Nie-marnuj-jedzenia-2018.pdf%20" TargetMode="External"/><Relationship Id="rId60" Type="http://schemas.openxmlformats.org/officeDocument/2006/relationships/hyperlink" Target="https://www.jedzdobrze.pl/program-do-bilansowania-diety/" TargetMode="External"/><Relationship Id="rId65" Type="http://schemas.openxmlformats.org/officeDocument/2006/relationships/hyperlink" Target="https://www.choosemyplate.gov/"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hyperlink" Target="https://Facebook.com/outdoor.jest.cool"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portal.abczdrowie.pl/pytania/wizyta-u-dietetyka-w-ramach-nfz%20z%20dnia%2019.01.20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s>
</file>

<file path=customXml/itemProps1.xml><?xml version="1.0" encoding="utf-8"?>
<ds:datastoreItem xmlns:ds="http://schemas.openxmlformats.org/officeDocument/2006/customXml" ds:itemID="{81CDAB5A-1466-4971-A83E-66DF94919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3722</TotalTime>
  <Pages>111</Pages>
  <Words>27071</Words>
  <Characters>162426</Characters>
  <Application>Microsoft Office Word</Application>
  <DocSecurity>0</DocSecurity>
  <Lines>1353</Lines>
  <Paragraphs>378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189119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253</cp:revision>
  <dcterms:created xsi:type="dcterms:W3CDTF">2019-04-22T17:07:00Z</dcterms:created>
  <dcterms:modified xsi:type="dcterms:W3CDTF">2019-10-24T22:37:00Z</dcterms:modified>
</cp:coreProperties>
</file>