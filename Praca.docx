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t>FK – Foreign Key. Klucz obcy. 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074310">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074310">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074310">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074310">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074310">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074310">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074310">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074310">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074310">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074310">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07431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074310">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074310">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074310">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074310">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074310" w:rsidRDefault="00074310" w:rsidP="001B63A1">
                            <w:pPr>
                              <w:pStyle w:val="Legenda"/>
                            </w:pPr>
                          </w:p>
                          <w:p w14:paraId="7179B975" w14:textId="29331B44" w:rsidR="00074310" w:rsidRDefault="00074310"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074310" w:rsidRPr="001B63A1" w:rsidRDefault="00074310"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074310" w:rsidRDefault="00074310" w:rsidP="001B63A1">
                      <w:pPr>
                        <w:pStyle w:val="Legenda"/>
                      </w:pPr>
                    </w:p>
                    <w:p w14:paraId="7179B975" w14:textId="29331B44" w:rsidR="00074310" w:rsidRDefault="00074310"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074310" w:rsidRPr="001B63A1" w:rsidRDefault="00074310"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233274CF"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8C4EAD">
        <w:t>9</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w:t>
      </w:r>
      <w:r w:rsidR="00586F45">
        <w:lastRenderedPageBreak/>
        <w:t>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5" w:name="_Toc5963781"/>
      <w:r>
        <w:t xml:space="preserve">3.1. </w:t>
      </w:r>
      <w:bookmarkEnd w:id="1395"/>
      <w:r>
        <w:t>Opowieści klienta</w:t>
      </w:r>
    </w:p>
    <w:p w14:paraId="04CCC163" w14:textId="77777777" w:rsidR="00C619C3" w:rsidRDefault="00C619C3" w:rsidP="00C619C3"/>
    <w:p w14:paraId="3E2392F6" w14:textId="599FFC1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1F3F6751" w:rsidR="00C619C3" w:rsidRDefault="00C619C3" w:rsidP="00C619C3">
      <w:pPr>
        <w:jc w:val="center"/>
      </w:pPr>
      <w:r>
        <w:t>Rys. 3.1. Przykładowa opowieść klienta [22].</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14524258" w:rsidR="00E57467" w:rsidRDefault="00E57467" w:rsidP="00F21305">
      <w:pPr>
        <w:pStyle w:val="Akapitzlist"/>
        <w:numPr>
          <w:ilvl w:val="0"/>
          <w:numId w:val="21"/>
        </w:numPr>
      </w:pPr>
      <w:r>
        <w:t>System powinien wyświetlać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1180B73A" w:rsidR="00E57467" w:rsidRDefault="00E57467" w:rsidP="00E57467">
      <w:pPr>
        <w:pStyle w:val="Akapitzlist"/>
        <w:numPr>
          <w:ilvl w:val="0"/>
          <w:numId w:val="21"/>
        </w:numPr>
      </w:pPr>
      <w:r>
        <w:t>System powinien wyświetlać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6E6DDE12" w14:textId="2F5AC862" w:rsidR="00E57467" w:rsidRDefault="00E57467" w:rsidP="00E57467">
      <w:pPr>
        <w:pStyle w:val="Akapitzlist"/>
        <w:numPr>
          <w:ilvl w:val="0"/>
          <w:numId w:val="21"/>
        </w:numPr>
      </w:pPr>
      <w:r>
        <w:t>System powinien wyświetlać wykres przedstawiający zmianę obwodu pasa w czasie.</w:t>
      </w:r>
    </w:p>
    <w:p w14:paraId="075E0BFE" w14:textId="77777777" w:rsidR="00E57467" w:rsidRDefault="00E57467" w:rsidP="00F21305">
      <w:pPr>
        <w:pStyle w:val="Akapitzlist"/>
        <w:numPr>
          <w:ilvl w:val="0"/>
          <w:numId w:val="21"/>
        </w:numPr>
      </w:pP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06113FF0" w:rsidR="00E57467" w:rsidRDefault="00E57467" w:rsidP="00E6740F">
      <w:pPr>
        <w:pStyle w:val="Akapitzlist"/>
        <w:numPr>
          <w:ilvl w:val="0"/>
          <w:numId w:val="21"/>
        </w:numPr>
      </w:pPr>
      <w:r>
        <w:t>System powinien umożliwić użytkownikowi żądanie ponownego przeliczenia PPM, CPM i docelowej kaloryczności bazując na 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025CE3EC" w:rsidR="00DF0587" w:rsidRDefault="00DF0587" w:rsidP="00DF0587">
      <w:pPr>
        <w:pStyle w:val="Akapitzlist"/>
        <w:numPr>
          <w:ilvl w:val="0"/>
          <w:numId w:val="21"/>
        </w:numPr>
      </w:pPr>
      <w:r>
        <w:lastRenderedPageBreak/>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14EFA775" w14:textId="3AD2F110" w:rsidR="00F33F2E" w:rsidRDefault="00F33F2E" w:rsidP="00F33F2E">
      <w:pPr>
        <w:pStyle w:val="Akapitzlist"/>
        <w:numPr>
          <w:ilvl w:val="1"/>
          <w:numId w:val="21"/>
        </w:numPr>
      </w:pPr>
      <w:r>
        <w:t>Każda zmiana docelowej kaloryczności powinna powodować ponowne wyliczanie dziennego zapotrzebowania na makroskładniki.</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5A128183" w14:textId="2BBB1F9F" w:rsidR="00F33F2E" w:rsidRDefault="00F33F2E" w:rsidP="00F33F2E">
      <w:pPr>
        <w:pStyle w:val="Akapitzlist"/>
        <w:numPr>
          <w:ilvl w:val="1"/>
          <w:numId w:val="21"/>
        </w:numPr>
      </w:pPr>
      <w:r>
        <w:t>Każda zmiana docelowej kaloryczności powinna powodować ponowne wyliczanie dziennego</w:t>
      </w:r>
      <w:r w:rsidR="00E21318">
        <w:t>, procentowego</w:t>
      </w:r>
      <w:r>
        <w:t xml:space="preserve"> zapotrzebowania na makroskładniki.</w:t>
      </w:r>
    </w:p>
    <w:p w14:paraId="3F26EF9B" w14:textId="5B3B3C75"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w:t>
      </w:r>
      <w:commentRangeStart w:id="1396"/>
      <w:r w:rsidR="00E6740F">
        <w:t>płeć</w:t>
      </w:r>
      <w:commentRangeEnd w:id="1396"/>
      <w:r w:rsidR="00E6740F">
        <w:rPr>
          <w:rStyle w:val="Odwoaniedokomentarza"/>
        </w:rPr>
        <w:commentReference w:id="1396"/>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34D99752" w:rsidR="003B628C" w:rsidRDefault="00A9641B" w:rsidP="003B628C">
      <w:pPr>
        <w:pStyle w:val="Akapitzlist"/>
        <w:numPr>
          <w:ilvl w:val="1"/>
          <w:numId w:val="22"/>
        </w:numPr>
      </w:pPr>
      <w:r>
        <w:lastRenderedPageBreak/>
        <w:t>System powinien umożliwić użytkownikowi przeniesie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Na podstawie wprowadzonych produktów system powinien obliczyć zawartość kalorii (jeśli nie została 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lastRenderedPageBreak/>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System powinien obliczać zawartość składowych poszczególnych makroskładników, jeśli jest znana (cukrów, błonnika – w gramach, poszczególnych rodzajów tłuszczów – w procentach zgodnie z tabelą 2.9).</w:t>
      </w:r>
    </w:p>
    <w:p w14:paraId="16AEB84D" w14:textId="62C65799" w:rsidR="00AA7E71" w:rsidRDefault="00AA7E71" w:rsidP="00AA7E71">
      <w:pPr>
        <w:pStyle w:val="Akapitzlist"/>
        <w:numPr>
          <w:ilvl w:val="0"/>
          <w:numId w:val="22"/>
        </w:numPr>
      </w:pPr>
      <w:r>
        <w:lastRenderedPageBreak/>
        <w:t>System powinien na bieżąco obliczać zawartość witamin i składników mineralnych z dotychczas wprowadzonych w ciągu dnia posiłków.</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71F57DC4" w:rsidR="001B13ED" w:rsidRDefault="001B13ED" w:rsidP="001B13ED">
      <w:pPr>
        <w:pStyle w:val="Akapitzlist"/>
        <w:numPr>
          <w:ilvl w:val="1"/>
          <w:numId w:val="22"/>
        </w:numPr>
      </w:pPr>
      <w:r>
        <w:t>System powinien wyświetlać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t>System powinien porównywać dzienne spożycia danej witaminy lub składnika mineralnego z wyliczonym zapotrzebowaniem użytkownika i sygnalizować niedobory lub nadmierną podaż.</w:t>
      </w:r>
    </w:p>
    <w:p w14:paraId="775F245D" w14:textId="6E48D500" w:rsidR="00E21318" w:rsidRDefault="00E21318" w:rsidP="00E21318">
      <w:pPr>
        <w:pStyle w:val="Akapitzlist"/>
        <w:numPr>
          <w:ilvl w:val="0"/>
          <w:numId w:val="22"/>
        </w:numPr>
      </w:pPr>
      <w:r>
        <w:lastRenderedPageBreak/>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7" w:name="_Toc5963773"/>
      <w:r>
        <w:t>3.4</w:t>
      </w:r>
      <w:r w:rsidR="00212F1F">
        <w:t xml:space="preserve">. </w:t>
      </w:r>
      <w:r w:rsidR="00E375D2">
        <w:t>Model danych</w:t>
      </w:r>
      <w:bookmarkEnd w:id="1397"/>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lastRenderedPageBreak/>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5">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lastRenderedPageBreak/>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6">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lastRenderedPageBreak/>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8"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2CAA727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FC99D0C"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50B5615E"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w:t>
      </w:r>
      <w:r>
        <w:lastRenderedPageBreak/>
        <w:t>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153EBB7C" w14:textId="67F23F21" w:rsidR="00933A64" w:rsidRDefault="00933A64" w:rsidP="00933A64">
      <w:pPr>
        <w:jc w:val="center"/>
      </w:pPr>
      <w:r>
        <w:t>Rys.</w:t>
      </w:r>
      <w:r w:rsidR="007236B1">
        <w:t xml:space="preserve"> </w:t>
      </w:r>
      <w:r>
        <w:t>4.</w:t>
      </w:r>
      <w:r w:rsidR="00847C11">
        <w:t>4</w:t>
      </w:r>
      <w:r>
        <w:t>. Przykładowa opowieść 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5C7AAD11"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p>
    <w:p w14:paraId="694E515F" w14:textId="5BF5294D" w:rsidR="00372032" w:rsidRDefault="00372032" w:rsidP="00372032">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25CB9866" w:rsidR="00904E64" w:rsidRDefault="00904E64" w:rsidP="00904E64">
      <w:pPr>
        <w:ind w:firstLine="0"/>
      </w:pPr>
      <w:r>
        <w:t>Wykaz pól w tabeli Users</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13A4F0A2" w:rsidR="00074310" w:rsidRDefault="00074310" w:rsidP="00074310">
      <w:pPr>
        <w:ind w:firstLine="0"/>
      </w:pPr>
      <w:r>
        <w:tab/>
        <w:t>W pierwszej iteracji zostaną zbudowane solidne podwaliny graficzne pod prace w pozostałych iteracjach.</w:t>
      </w:r>
    </w:p>
    <w:p w14:paraId="5F1A6BC3" w14:textId="77777777" w:rsidR="00074310" w:rsidRDefault="00074310" w:rsidP="00074310">
      <w:pPr>
        <w:ind w:firstLine="0"/>
      </w:pPr>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1399"/>
      <w:r>
        <w:t>przez ludzi [].</w:t>
      </w:r>
      <w:commentRangeEnd w:id="1399"/>
      <w:r>
        <w:rPr>
          <w:rStyle w:val="Odwoaniedokomentarza"/>
        </w:rPr>
        <w:commentReference w:id="1399"/>
      </w:r>
    </w:p>
    <w:p w14:paraId="2A197DF3" w14:textId="7C21F500" w:rsidR="00074310" w:rsidRDefault="00074310" w:rsidP="00074310">
      <w:r>
        <w:lastRenderedPageBreak/>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54C3D283" w14:textId="7F33E176" w:rsidR="007E26FD" w:rsidRPr="007C447F" w:rsidRDefault="007E26FD" w:rsidP="007E26FD">
      <w:pPr>
        <w:ind w:firstLine="0"/>
      </w:pPr>
      <w:r>
        <w:t>4.4.2.4. Ekran tymczasowy widoczny po zalogowaniu użytkownika.</w:t>
      </w: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t>4.4.4.1. Implementacja bazy danych</w:t>
      </w:r>
    </w:p>
    <w:p w14:paraId="02E9F4D5" w14:textId="77777777" w:rsidR="00F23897" w:rsidRDefault="00F23897" w:rsidP="00F23897">
      <w:pPr>
        <w:ind w:firstLine="0"/>
      </w:pPr>
    </w:p>
    <w:p w14:paraId="27A32922" w14:textId="7142E543" w:rsidR="00F23897" w:rsidRDefault="00F23897" w:rsidP="00F23897">
      <w:pPr>
        <w:ind w:firstLine="0"/>
      </w:pPr>
      <w:r>
        <w:t>4.4.4.2. Implementacja interfejsów użytkownika</w:t>
      </w:r>
    </w:p>
    <w:p w14:paraId="13E2722D" w14:textId="77777777" w:rsidR="00F23897" w:rsidRDefault="00F23897" w:rsidP="00F23897">
      <w:pPr>
        <w:ind w:firstLine="0"/>
      </w:pPr>
    </w:p>
    <w:p w14:paraId="2E622F08" w14:textId="6D65AB73" w:rsidR="00F23897" w:rsidRPr="00F23897" w:rsidRDefault="00F23897" w:rsidP="00F23897">
      <w:pPr>
        <w:ind w:firstLine="0"/>
      </w:pPr>
      <w:r>
        <w:t>4.4.4.3. Implementacja logiki biznesowej</w:t>
      </w:r>
      <w:bookmarkStart w:id="1400" w:name="_GoBack"/>
      <w:bookmarkEnd w:id="1400"/>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lastRenderedPageBreak/>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0D47B800" w:rsidR="007236B1" w:rsidRDefault="007236B1" w:rsidP="007236B1">
      <w:pPr>
        <w:ind w:firstLine="0"/>
        <w:jc w:val="center"/>
      </w:pPr>
      <w:r>
        <w:t>Rys. 4.</w:t>
      </w:r>
      <w:r w:rsidR="00847C11">
        <w:t>5</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613426E8" w:rsidR="00F55F23" w:rsidRDefault="00F55F23" w:rsidP="00F55F23">
      <w:pPr>
        <w:jc w:val="center"/>
      </w:pPr>
      <w:r>
        <w:t xml:space="preserve">Rys. </w:t>
      </w:r>
      <w:r w:rsidR="00847C11">
        <w:t>4.6</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A840657" w14:textId="6A636DDA" w:rsidR="0003742D" w:rsidRDefault="0003742D" w:rsidP="0003742D">
      <w:pPr>
        <w:pStyle w:val="Nagwek2"/>
      </w:pPr>
      <w:r>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lastRenderedPageBreak/>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401" w:name="_Toc5963784"/>
      <w:r>
        <w:lastRenderedPageBreak/>
        <w:t>Projekt testów</w:t>
      </w:r>
      <w:bookmarkEnd w:id="1401"/>
    </w:p>
    <w:p w14:paraId="011F898B" w14:textId="77777777" w:rsidR="00973C06" w:rsidRDefault="00973C06" w:rsidP="00423CC1">
      <w:pPr>
        <w:pStyle w:val="Nagwek2"/>
        <w:ind w:left="360"/>
      </w:pPr>
      <w:bookmarkStart w:id="1402" w:name="_Toc5963785"/>
      <w:r>
        <w:t>Testy funkcjonalne</w:t>
      </w:r>
      <w:bookmarkEnd w:id="1402"/>
    </w:p>
    <w:p w14:paraId="31EC54EA" w14:textId="77777777" w:rsidR="00973C06" w:rsidRDefault="00973C06" w:rsidP="00423CC1">
      <w:pPr>
        <w:pStyle w:val="Nagwek2"/>
        <w:ind w:left="360"/>
      </w:pPr>
      <w:bookmarkStart w:id="1403" w:name="_Toc5963786"/>
      <w:r>
        <w:t>Testy jednostkowe</w:t>
      </w:r>
      <w:bookmarkEnd w:id="1403"/>
    </w:p>
    <w:p w14:paraId="5282706C" w14:textId="77777777" w:rsidR="00973C06" w:rsidRDefault="00973C06" w:rsidP="00423CC1">
      <w:pPr>
        <w:pStyle w:val="Nagwek2"/>
        <w:ind w:left="360"/>
      </w:pPr>
      <w:bookmarkStart w:id="1404" w:name="_Toc5963787"/>
      <w:r>
        <w:t>Testy obciążeniowe</w:t>
      </w:r>
      <w:bookmarkEnd w:id="1404"/>
    </w:p>
    <w:p w14:paraId="711FB549" w14:textId="77777777" w:rsidR="00973C06" w:rsidRPr="00973C06" w:rsidRDefault="00973C06" w:rsidP="00423CC1">
      <w:pPr>
        <w:pStyle w:val="Nagwek2"/>
        <w:ind w:left="360"/>
      </w:pPr>
      <w:bookmarkStart w:id="1405" w:name="_Toc5963788"/>
      <w:r>
        <w:t>Testy użytkowników</w:t>
      </w:r>
      <w:bookmarkEnd w:id="1405"/>
    </w:p>
    <w:p w14:paraId="46EAF48D" w14:textId="77777777" w:rsidR="0003742D" w:rsidRDefault="0003742D" w:rsidP="00266EEB">
      <w:pPr>
        <w:pStyle w:val="Nagwek1"/>
        <w:ind w:firstLine="360"/>
      </w:pPr>
      <w:bookmarkStart w:id="1406" w:name="_Toc5963793"/>
    </w:p>
    <w:p w14:paraId="434B18E9" w14:textId="77907923" w:rsidR="00E375D2" w:rsidRDefault="00E375D2" w:rsidP="00266EEB">
      <w:pPr>
        <w:pStyle w:val="Nagwek1"/>
        <w:ind w:firstLine="360"/>
      </w:pPr>
      <w:r w:rsidRPr="002A0F9B">
        <w:t>testy</w:t>
      </w:r>
      <w:bookmarkEnd w:id="1406"/>
    </w:p>
    <w:p w14:paraId="3307737F" w14:textId="77777777" w:rsidR="00973C06" w:rsidRDefault="00973C06" w:rsidP="00423CC1">
      <w:pPr>
        <w:pStyle w:val="Podtytu"/>
        <w:numPr>
          <w:ilvl w:val="0"/>
          <w:numId w:val="0"/>
        </w:numPr>
        <w:ind w:left="360"/>
      </w:pPr>
      <w:r>
        <w:t xml:space="preserve"> </w:t>
      </w:r>
      <w:bookmarkStart w:id="1407" w:name="_Toc5963794"/>
      <w:r>
        <w:t>Testy funkcjonalne</w:t>
      </w:r>
      <w:bookmarkEnd w:id="1407"/>
    </w:p>
    <w:p w14:paraId="3FE6993E" w14:textId="77777777" w:rsidR="00973C06" w:rsidRDefault="00973C06" w:rsidP="00423CC1">
      <w:pPr>
        <w:pStyle w:val="Podtytu"/>
        <w:numPr>
          <w:ilvl w:val="0"/>
          <w:numId w:val="0"/>
        </w:numPr>
        <w:ind w:left="360"/>
      </w:pPr>
      <w:r>
        <w:t xml:space="preserve"> </w:t>
      </w:r>
      <w:bookmarkStart w:id="1408" w:name="_Toc5963795"/>
      <w:r>
        <w:t>Testy jednostkowe</w:t>
      </w:r>
      <w:bookmarkEnd w:id="1408"/>
    </w:p>
    <w:p w14:paraId="0C91ABA7" w14:textId="77777777" w:rsidR="00973C06" w:rsidRDefault="00973C06" w:rsidP="00423CC1">
      <w:pPr>
        <w:pStyle w:val="Podtytu"/>
        <w:numPr>
          <w:ilvl w:val="0"/>
          <w:numId w:val="0"/>
        </w:numPr>
        <w:ind w:left="360"/>
      </w:pPr>
      <w:r>
        <w:t xml:space="preserve"> </w:t>
      </w:r>
      <w:bookmarkStart w:id="1409" w:name="_Toc5963796"/>
      <w:r>
        <w:t>Testy obciążeniowe</w:t>
      </w:r>
      <w:bookmarkEnd w:id="1409"/>
    </w:p>
    <w:p w14:paraId="4B72EE20" w14:textId="77777777" w:rsidR="00973C06" w:rsidRDefault="00973C06" w:rsidP="00423CC1">
      <w:pPr>
        <w:pStyle w:val="Podtytu"/>
        <w:numPr>
          <w:ilvl w:val="0"/>
          <w:numId w:val="0"/>
        </w:numPr>
        <w:ind w:left="360"/>
      </w:pPr>
      <w:r>
        <w:t xml:space="preserve"> </w:t>
      </w:r>
      <w:bookmarkStart w:id="1410" w:name="_Toc5963797"/>
      <w:r>
        <w:t>Testy użytkowników</w:t>
      </w:r>
      <w:bookmarkEnd w:id="1410"/>
    </w:p>
    <w:p w14:paraId="1E836DC5" w14:textId="77777777" w:rsidR="00A87E01" w:rsidRPr="00A87E01" w:rsidRDefault="00A87E01" w:rsidP="00A87E01"/>
    <w:p w14:paraId="13260DE8" w14:textId="76ABD168" w:rsidR="00CD4B0E" w:rsidRDefault="00266EEB" w:rsidP="002A0F9B">
      <w:pPr>
        <w:pStyle w:val="Nagwek1"/>
      </w:pPr>
      <w:bookmarkStart w:id="1411" w:name="_Toc5963798"/>
      <w:r>
        <w:t>5</w:t>
      </w:r>
      <w:r w:rsidR="002A0F9B">
        <w:t xml:space="preserve">. </w:t>
      </w:r>
      <w:r w:rsidR="00CD4B0E" w:rsidRPr="002A0F9B">
        <w:t>wdrożenie</w:t>
      </w:r>
      <w:bookmarkEnd w:id="1411"/>
    </w:p>
    <w:p w14:paraId="51659AC8" w14:textId="77777777" w:rsidR="00A87E01" w:rsidRPr="00A87E01" w:rsidRDefault="00A87E01" w:rsidP="00A87E01"/>
    <w:p w14:paraId="35F02D50" w14:textId="2950FF00" w:rsidR="00CD4B0E" w:rsidRDefault="00266EEB" w:rsidP="002A0F9B">
      <w:pPr>
        <w:pStyle w:val="Nagwek1"/>
      </w:pPr>
      <w:bookmarkStart w:id="1412" w:name="_Toc5963799"/>
      <w:r>
        <w:t>6</w:t>
      </w:r>
      <w:r w:rsidR="002A0F9B">
        <w:t xml:space="preserve">. </w:t>
      </w:r>
      <w:r w:rsidR="00CD4B0E">
        <w:t>podsumowanie</w:t>
      </w:r>
      <w:bookmarkEnd w:id="1412"/>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260D952" w:rsidR="00CD4B0E" w:rsidRDefault="0003742D" w:rsidP="00276AEC">
      <w:pPr>
        <w:pStyle w:val="Podtytu"/>
        <w:numPr>
          <w:ilvl w:val="0"/>
          <w:numId w:val="0"/>
        </w:numPr>
      </w:pPr>
      <w:bookmarkStart w:id="1413" w:name="_Toc5963800"/>
      <w:r>
        <w:t>6</w:t>
      </w:r>
      <w:r w:rsidR="002A0F9B">
        <w:t>.1</w:t>
      </w:r>
      <w:r w:rsidR="00276AEC">
        <w:t xml:space="preserve">. </w:t>
      </w:r>
      <w:r w:rsidR="00CD4B0E">
        <w:t>Możliwości dalszego rozwoju</w:t>
      </w:r>
      <w:bookmarkEnd w:id="1413"/>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3D7A8BD" w:rsidR="00276AEC" w:rsidRDefault="0003742D" w:rsidP="00276AEC">
      <w:pPr>
        <w:pStyle w:val="Nagwek2"/>
      </w:pPr>
      <w:bookmarkStart w:id="1414" w:name="_Toc5963801"/>
      <w:r>
        <w:lastRenderedPageBreak/>
        <w:t>6</w:t>
      </w:r>
      <w:r w:rsidR="002A0F9B">
        <w:t>.1</w:t>
      </w:r>
      <w:r w:rsidR="00276AEC">
        <w:t>.1. Dokładność przekazywanych informacji</w:t>
      </w:r>
      <w:r w:rsidR="00C80EE1">
        <w:t xml:space="preserve"> zwrotnych</w:t>
      </w:r>
      <w:bookmarkEnd w:id="1414"/>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t>
      </w:r>
      <w:r w:rsidR="00DF68B6">
        <w:lastRenderedPageBreak/>
        <w:t>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68AB669C" w:rsidR="002A0F9B" w:rsidRDefault="0003742D" w:rsidP="002A0F9B">
      <w:pPr>
        <w:pStyle w:val="Nagwek2"/>
      </w:pPr>
      <w:r>
        <w:t>6</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lastRenderedPageBreak/>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2E0835C2" w:rsidR="00266EEB" w:rsidRDefault="0003742D" w:rsidP="00C02350">
      <w:pPr>
        <w:pStyle w:val="Nagwek2"/>
      </w:pPr>
      <w:r>
        <w:t>6</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 xml:space="preserve">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w:t>
      </w:r>
      <w:r>
        <w:lastRenderedPageBreak/>
        <w:t>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FFCD8F5" w:rsidR="00C22C04" w:rsidRDefault="0003742D" w:rsidP="00C22C04">
      <w:pPr>
        <w:pStyle w:val="Podtytu"/>
      </w:pPr>
      <w:r>
        <w:t>6</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w:t>
      </w:r>
      <w:r>
        <w:lastRenderedPageBreak/>
        <w:t>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15" w:name="_Toc5963802"/>
      <w:r>
        <w:lastRenderedPageBreak/>
        <w:t>wykaz źródeł</w:t>
      </w:r>
      <w:bookmarkEnd w:id="1415"/>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7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16" w:name="_Toc5963803"/>
      <w:r w:rsidRPr="00A350AA">
        <w:rPr>
          <w:lang w:val="en-US"/>
        </w:rPr>
        <w:lastRenderedPageBreak/>
        <w:t>wykaz literatury</w:t>
      </w:r>
      <w:bookmarkEnd w:id="1416"/>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17" w:name="_Toc5963804"/>
      <w:r>
        <w:lastRenderedPageBreak/>
        <w:t>wykaz rysunków</w:t>
      </w:r>
      <w:bookmarkEnd w:id="1417"/>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B965229"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7D737D">
        <w:t>…</w:t>
      </w:r>
      <w:r>
        <w:t>97</w:t>
      </w:r>
    </w:p>
    <w:p w14:paraId="24C20E57" w14:textId="30D00844" w:rsidR="006A2D08" w:rsidRDefault="006A2D08" w:rsidP="006A2D08">
      <w:r>
        <w:t>Rys. 3.2. Głównym aktor w systemie………………………………………………….98</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5F63D5DB" w:rsidR="00006577" w:rsidRPr="007F1CEA" w:rsidRDefault="00006577" w:rsidP="00006577">
      <w:pPr>
        <w:ind w:left="708" w:firstLine="1"/>
      </w:pPr>
      <w:r>
        <w:t>Rys. 4.1. Porównanie tworzenia oprogramowania metodą kaskadową i iteracyjną....101</w:t>
      </w:r>
    </w:p>
    <w:p w14:paraId="5C3B1C35" w14:textId="31892062" w:rsidR="00DE61FA" w:rsidRDefault="00006577" w:rsidP="00DE61FA">
      <w:pPr>
        <w:ind w:firstLine="708"/>
      </w:pPr>
      <w:r>
        <w:t>Rys. 4.3</w:t>
      </w:r>
      <w:r w:rsidR="00DE61FA">
        <w:t>. Narzędzia i technologie wybrane do realizacji projektu……………………102</w:t>
      </w:r>
    </w:p>
    <w:p w14:paraId="167A14ED" w14:textId="71E06E62" w:rsidR="00933A64" w:rsidRDefault="00933A64" w:rsidP="00933A64">
      <w:r>
        <w:t>Rys.</w:t>
      </w:r>
      <w:r w:rsidR="007236B1">
        <w:t xml:space="preserve"> </w:t>
      </w:r>
      <w:r w:rsidR="00006577">
        <w:t>4.4</w:t>
      </w:r>
      <w:r>
        <w:t>. Przykładowa opowieść klienta wybrana do realizacja w I iteracji……</w:t>
      </w:r>
      <w:r w:rsidR="007236B1">
        <w:t>..</w:t>
      </w:r>
      <w:r>
        <w:t>…..</w:t>
      </w:r>
      <w:r w:rsidR="007236B1">
        <w:t>.</w:t>
      </w:r>
      <w:r w:rsidR="00847C11">
        <w:t>103</w:t>
      </w:r>
    </w:p>
    <w:p w14:paraId="24289531" w14:textId="381A35A0" w:rsidR="007236B1" w:rsidRDefault="00006577" w:rsidP="007236B1">
      <w:pPr>
        <w:ind w:firstLine="708"/>
      </w:pPr>
      <w:r>
        <w:t>Rys. 4.5</w:t>
      </w:r>
      <w:r w:rsidR="007236B1">
        <w:t>. Przykładowe opowieści klienta wybrane do r</w:t>
      </w:r>
      <w:r w:rsidR="00847C11">
        <w:t>ealizacji w II iteracji………...104</w:t>
      </w:r>
    </w:p>
    <w:p w14:paraId="055C4BBF" w14:textId="12BE214C" w:rsidR="009D15E1" w:rsidRDefault="00006577" w:rsidP="009D15E1">
      <w:r>
        <w:t>Rys. 4.6</w:t>
      </w:r>
      <w:r w:rsidR="009D15E1">
        <w:t>. Przykładowe opowieści klienta wybrane do realizacji w III ite</w:t>
      </w:r>
      <w:r w:rsidR="00847C11">
        <w:t>racji………..105</w:t>
      </w:r>
    </w:p>
    <w:p w14:paraId="2F0B2594" w14:textId="4F613610" w:rsidR="009716A0" w:rsidRDefault="00CF27FC" w:rsidP="009716A0">
      <w:r>
        <w:t>Rys. 4.</w:t>
      </w:r>
      <w:r w:rsidR="00006577">
        <w:t>7</w:t>
      </w:r>
      <w:r w:rsidR="009716A0">
        <w:t xml:space="preserve">. Przykładowe opowieści klienta wybrane do </w:t>
      </w:r>
      <w:r w:rsidR="00437363">
        <w:t>realizacji w IV iteracji………..105</w:t>
      </w:r>
    </w:p>
    <w:p w14:paraId="48CE50E4" w14:textId="77777777" w:rsidR="00D1070B" w:rsidRDefault="00D1070B" w:rsidP="009716A0"/>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18" w:name="_Toc5963805"/>
      <w:r w:rsidR="005225EA">
        <w:lastRenderedPageBreak/>
        <w:t>wykaz tabel</w:t>
      </w:r>
      <w:bookmarkEnd w:id="1418"/>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19" w:author="Okot" w:date="2019-03-28T12:43:00Z"/>
        </w:rPr>
      </w:pPr>
      <w:r>
        <w:t>Tabela 2.4. Ocena wagi na podstawie wagi i wzrostu…………………………………20</w:t>
      </w:r>
    </w:p>
    <w:p w14:paraId="552E9D62" w14:textId="05A951B3" w:rsidR="00312B8A" w:rsidRDefault="00312B8A" w:rsidP="00923D31">
      <w:pPr>
        <w:pStyle w:val="Wykazrysunkw"/>
      </w:pPr>
      <w:ins w:id="1420" w:author="Okot" w:date="2019-03-28T12:43:00Z">
        <w:r>
          <w:t>Tabela 2.5. Klasyczne równoważniki Atwatera……………………………………….2</w:t>
        </w:r>
      </w:ins>
      <w:r w:rsidR="0073419C">
        <w:t>2</w:t>
      </w:r>
    </w:p>
    <w:p w14:paraId="78588F11" w14:textId="77777777" w:rsidR="00923D31" w:rsidRDefault="00280791">
      <w:pPr>
        <w:rPr>
          <w:ins w:id="1421" w:author="Okot" w:date="2019-03-29T00:04:00Z"/>
        </w:rPr>
        <w:pPrChange w:id="1422" w:author="Okot" w:date="2019-03-28T23:26:00Z">
          <w:pPr>
            <w:pStyle w:val="Wykazrysunkw"/>
          </w:pPr>
        </w:pPrChange>
      </w:pPr>
      <w:ins w:id="1423" w:author="Okot" w:date="2019-03-28T23:26:00Z">
        <w:r>
          <w:t>Tabela 2.6.</w:t>
        </w:r>
      </w:ins>
      <w:ins w:id="1424" w:author="Okot" w:date="2019-03-31T14:53:00Z">
        <w:r w:rsidR="00DD78C5">
          <w:t xml:space="preserve"> </w:t>
        </w:r>
      </w:ins>
      <w:ins w:id="1425" w:author="Okot" w:date="2019-03-28T23:26:00Z">
        <w:r>
          <w:t>Podział aminokwasów ze względu na zdolność organizmu do ich syntezy</w:t>
        </w:r>
      </w:ins>
      <w:ins w:id="1426" w:author="Okot" w:date="2019-03-28T23:27:00Z">
        <w:r w:rsidR="00DD78C5">
          <w:t>.</w:t>
        </w:r>
        <w:r>
          <w:t>2</w:t>
        </w:r>
      </w:ins>
      <w:r w:rsidR="004F7692">
        <w:t>6</w:t>
      </w:r>
    </w:p>
    <w:p w14:paraId="78757C01" w14:textId="01B0B536" w:rsidR="00DD78C5" w:rsidRDefault="00DD78C5">
      <w:pPr>
        <w:rPr>
          <w:ins w:id="1427" w:author="Okot" w:date="2019-03-31T14:54:00Z"/>
        </w:rPr>
        <w:pPrChange w:id="1428" w:author="Okot" w:date="2019-03-31T14:53:00Z">
          <w:pPr>
            <w:ind w:firstLine="0"/>
          </w:pPr>
        </w:pPrChange>
      </w:pPr>
      <w:ins w:id="1429" w:author="Okot" w:date="2019-03-31T14:53:00Z">
        <w:r>
          <w:t>Tabela 2.7. Zalecane spożycie białka wg IŻŻ…………………</w:t>
        </w:r>
      </w:ins>
      <w:ins w:id="1430" w:author="Okot" w:date="2019-03-31T14:54:00Z">
        <w:r w:rsidR="005B362B">
          <w:t>………………………</w:t>
        </w:r>
      </w:ins>
      <w:r w:rsidR="004F7692">
        <w:t>3</w:t>
      </w:r>
      <w:r w:rsidR="00FE24B4">
        <w:t>1</w:t>
      </w:r>
    </w:p>
    <w:p w14:paraId="4E2323E1" w14:textId="77777777" w:rsidR="00FE1822" w:rsidRDefault="00FE1822">
      <w:pPr>
        <w:pPrChange w:id="1431" w:author="Okot" w:date="2019-03-31T14:53:00Z">
          <w:pPr>
            <w:ind w:firstLine="0"/>
          </w:pPr>
        </w:pPrChange>
      </w:pPr>
      <w:ins w:id="1432" w:author="Okot" w:date="2019-03-31T14:54:00Z">
        <w:r>
          <w:t xml:space="preserve">Tabela 2.8. </w:t>
        </w:r>
      </w:ins>
      <w:ins w:id="1433"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34" w:author="Okot" w:date="2019-03-31T15:21:00Z">
        <w:r>
          <w:t>Zalecana d</w:t>
        </w:r>
      </w:ins>
      <w:ins w:id="1435" w:author="Okot" w:date="2019-03-31T15:20:00Z">
        <w:r>
          <w:t>ystrybucja makro</w:t>
        </w:r>
      </w:ins>
      <w:r w:rsidR="00D502A8">
        <w:t>składników</w:t>
      </w:r>
      <w:ins w:id="1436" w:author="Okot" w:date="2019-03-31T15:20:00Z">
        <w:r>
          <w:t xml:space="preserve"> w diecie</w:t>
        </w:r>
      </w:ins>
      <w:ins w:id="1437" w:author="Okot" w:date="2019-03-31T15:18:00Z">
        <w:r>
          <w:t xml:space="preserve"> </w:t>
        </w:r>
      </w:ins>
      <w:ins w:id="1438"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383488DD" w:rsidR="00DF64C5" w:rsidRDefault="00DF64C5" w:rsidP="00DF64C5">
      <w:pPr>
        <w:ind w:firstLine="708"/>
      </w:pPr>
      <w:r>
        <w:t>Tabela 4.1. Wykaz pól w tabeli Users………………………………………………..112</w:t>
      </w: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39" w:author="Okot" w:date="2019-03-31T14:53:00Z"/>
        </w:rPr>
      </w:pPr>
    </w:p>
    <w:p w14:paraId="373059F5" w14:textId="77777777" w:rsidR="006E08BE" w:rsidRDefault="006E08BE">
      <w:pPr>
        <w:rPr>
          <w:ins w:id="1440" w:author="Okot" w:date="2019-03-29T00:04:00Z"/>
        </w:rPr>
        <w:pPrChange w:id="1441" w:author="Okot" w:date="2019-03-29T00:04:00Z">
          <w:pPr>
            <w:ind w:firstLine="0"/>
          </w:pPr>
        </w:pPrChange>
      </w:pPr>
    </w:p>
    <w:p w14:paraId="54F7DEF3" w14:textId="77777777" w:rsidR="006E08BE" w:rsidRDefault="006E08BE">
      <w:pPr>
        <w:pPrChange w:id="1442"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1855A15" w14:textId="77777777" w:rsidR="00A45AE6" w:rsidRDefault="00A45AE6" w:rsidP="00A45AE6">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4430ED0A" w14:textId="191DA6F6" w:rsidR="00434027" w:rsidRPr="00434027" w:rsidRDefault="00434027" w:rsidP="00434027"/>
    <w:sectPr w:rsidR="00434027" w:rsidRPr="00434027" w:rsidSect="00B37A77">
      <w:footerReference w:type="even" r:id="rId82"/>
      <w:footerReference w:type="default" r:id="rId8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6" w:author="Okot" w:date="2019-11-05T09:18:00Z" w:initials="O">
    <w:p w14:paraId="42386CB3" w14:textId="236E800C" w:rsidR="00074310" w:rsidRDefault="00074310">
      <w:pPr>
        <w:pStyle w:val="Tekstkomentarza"/>
      </w:pPr>
      <w:r>
        <w:rPr>
          <w:rStyle w:val="Odwoaniedokomentarza"/>
        </w:rPr>
        <w:annotationRef/>
      </w:r>
      <w:r>
        <w:t>Po powrocie z zakupów, zajrzeć do tabel, co tam jeszcze trzeba uwzględniać.</w:t>
      </w:r>
    </w:p>
  </w:comment>
  <w:comment w:id="1399" w:author="Okot" w:date="2019-11-09T11:50:00Z" w:initials="O">
    <w:p w14:paraId="29A517F9" w14:textId="77777777" w:rsidR="00074310" w:rsidRDefault="00074310">
      <w:pPr>
        <w:pStyle w:val="Tekstkomentarza"/>
      </w:pPr>
      <w:r>
        <w:rPr>
          <w:rStyle w:val="Odwoaniedokomentarza"/>
        </w:rPr>
        <w:annotationRef/>
      </w:r>
      <w:r>
        <w:t>Dogrzebać się do badań/źródeł</w:t>
      </w:r>
    </w:p>
    <w:p w14:paraId="3D957796" w14:textId="77777777" w:rsidR="00074310" w:rsidRDefault="00074310">
      <w:pPr>
        <w:pStyle w:val="Tekstkomentarza"/>
      </w:pPr>
    </w:p>
    <w:p w14:paraId="30996026" w14:textId="5D192B75" w:rsidR="00074310" w:rsidRDefault="00074310">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386CB3" w15:done="0"/>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30D443" w14:textId="77777777" w:rsidR="00E323A7" w:rsidRDefault="00E323A7" w:rsidP="00745505">
      <w:pPr>
        <w:spacing w:line="240" w:lineRule="auto"/>
      </w:pPr>
      <w:r>
        <w:separator/>
      </w:r>
    </w:p>
  </w:endnote>
  <w:endnote w:type="continuationSeparator" w:id="0">
    <w:p w14:paraId="42012FFD" w14:textId="77777777" w:rsidR="00E323A7" w:rsidRDefault="00E323A7"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074310" w:rsidRDefault="00074310">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074310" w:rsidRDefault="00074310">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074310" w:rsidRDefault="00074310">
        <w:pPr>
          <w:pStyle w:val="Stopka"/>
          <w:jc w:val="right"/>
        </w:pPr>
        <w:r>
          <w:fldChar w:fldCharType="begin"/>
        </w:r>
        <w:r>
          <w:instrText>PAGE   \* MERGEFORMAT</w:instrText>
        </w:r>
        <w:r>
          <w:fldChar w:fldCharType="separate"/>
        </w:r>
        <w:r w:rsidR="00F23897">
          <w:rPr>
            <w:noProof/>
          </w:rPr>
          <w:t>111</w:t>
        </w:r>
        <w:r>
          <w:fldChar w:fldCharType="end"/>
        </w:r>
      </w:p>
    </w:sdtContent>
  </w:sdt>
  <w:p w14:paraId="487B3F65" w14:textId="77777777" w:rsidR="00074310" w:rsidRDefault="00074310">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1C4BE6" w14:textId="77777777" w:rsidR="00E323A7" w:rsidRDefault="00E323A7" w:rsidP="00745505">
      <w:pPr>
        <w:spacing w:line="240" w:lineRule="auto"/>
      </w:pPr>
      <w:r>
        <w:separator/>
      </w:r>
    </w:p>
  </w:footnote>
  <w:footnote w:type="continuationSeparator" w:id="0">
    <w:p w14:paraId="655FF9F2" w14:textId="77777777" w:rsidR="00E323A7" w:rsidRDefault="00E323A7" w:rsidP="00745505">
      <w:pPr>
        <w:spacing w:line="240" w:lineRule="auto"/>
      </w:pPr>
      <w:r>
        <w:continuationSeparator/>
      </w:r>
    </w:p>
  </w:footnote>
  <w:footnote w:id="1">
    <w:p w14:paraId="7FCCE8A1" w14:textId="77777777" w:rsidR="00074310" w:rsidRDefault="00074310">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3742D"/>
    <w:rsid w:val="00040F54"/>
    <w:rsid w:val="0004609A"/>
    <w:rsid w:val="000467A3"/>
    <w:rsid w:val="00051059"/>
    <w:rsid w:val="00053D71"/>
    <w:rsid w:val="00062AF1"/>
    <w:rsid w:val="00062B6C"/>
    <w:rsid w:val="000639F0"/>
    <w:rsid w:val="0006627D"/>
    <w:rsid w:val="00074310"/>
    <w:rsid w:val="00074FF6"/>
    <w:rsid w:val="00076673"/>
    <w:rsid w:val="00080BE8"/>
    <w:rsid w:val="00081558"/>
    <w:rsid w:val="0008182A"/>
    <w:rsid w:val="00082C5D"/>
    <w:rsid w:val="00084B06"/>
    <w:rsid w:val="00084BA1"/>
    <w:rsid w:val="000850EA"/>
    <w:rsid w:val="0008539F"/>
    <w:rsid w:val="000860BB"/>
    <w:rsid w:val="0009101E"/>
    <w:rsid w:val="000A17D6"/>
    <w:rsid w:val="000A3B7D"/>
    <w:rsid w:val="000A4224"/>
    <w:rsid w:val="000B1407"/>
    <w:rsid w:val="000B1989"/>
    <w:rsid w:val="000B2BAD"/>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6BB2"/>
    <w:rsid w:val="000E6D4D"/>
    <w:rsid w:val="000F2B7A"/>
    <w:rsid w:val="000F4DC7"/>
    <w:rsid w:val="000F6E38"/>
    <w:rsid w:val="00101DE5"/>
    <w:rsid w:val="00102ED6"/>
    <w:rsid w:val="00102F19"/>
    <w:rsid w:val="0010307F"/>
    <w:rsid w:val="00107E90"/>
    <w:rsid w:val="001140FC"/>
    <w:rsid w:val="00114C35"/>
    <w:rsid w:val="00116FCD"/>
    <w:rsid w:val="0012093F"/>
    <w:rsid w:val="001229B3"/>
    <w:rsid w:val="001248D9"/>
    <w:rsid w:val="00124BDA"/>
    <w:rsid w:val="0013062F"/>
    <w:rsid w:val="001306F7"/>
    <w:rsid w:val="001312B8"/>
    <w:rsid w:val="00132B76"/>
    <w:rsid w:val="00133DC5"/>
    <w:rsid w:val="00133F91"/>
    <w:rsid w:val="001358EE"/>
    <w:rsid w:val="001359A7"/>
    <w:rsid w:val="00136341"/>
    <w:rsid w:val="001401C4"/>
    <w:rsid w:val="0014074C"/>
    <w:rsid w:val="00141481"/>
    <w:rsid w:val="00143CE6"/>
    <w:rsid w:val="00150A35"/>
    <w:rsid w:val="00150CD1"/>
    <w:rsid w:val="001518C9"/>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2A62"/>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2CED"/>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134C"/>
    <w:rsid w:val="002236A4"/>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11BC"/>
    <w:rsid w:val="002647C1"/>
    <w:rsid w:val="00266EEB"/>
    <w:rsid w:val="002716DD"/>
    <w:rsid w:val="00274CDF"/>
    <w:rsid w:val="002761AD"/>
    <w:rsid w:val="00276AEC"/>
    <w:rsid w:val="0028039D"/>
    <w:rsid w:val="00280791"/>
    <w:rsid w:val="00284242"/>
    <w:rsid w:val="0028448E"/>
    <w:rsid w:val="002853AD"/>
    <w:rsid w:val="00287163"/>
    <w:rsid w:val="002875CE"/>
    <w:rsid w:val="00287630"/>
    <w:rsid w:val="00290FA2"/>
    <w:rsid w:val="00290FCB"/>
    <w:rsid w:val="00292A35"/>
    <w:rsid w:val="00293130"/>
    <w:rsid w:val="00297C44"/>
    <w:rsid w:val="002A0F9B"/>
    <w:rsid w:val="002A32B2"/>
    <w:rsid w:val="002A6E21"/>
    <w:rsid w:val="002B0C62"/>
    <w:rsid w:val="002B170A"/>
    <w:rsid w:val="002B49D5"/>
    <w:rsid w:val="002B55DF"/>
    <w:rsid w:val="002C0B35"/>
    <w:rsid w:val="002C58CB"/>
    <w:rsid w:val="002C7999"/>
    <w:rsid w:val="002D44E5"/>
    <w:rsid w:val="002D5191"/>
    <w:rsid w:val="002D5603"/>
    <w:rsid w:val="002E1EC4"/>
    <w:rsid w:val="002E30D1"/>
    <w:rsid w:val="002E3422"/>
    <w:rsid w:val="002E4769"/>
    <w:rsid w:val="002E7570"/>
    <w:rsid w:val="002F436B"/>
    <w:rsid w:val="002F5269"/>
    <w:rsid w:val="002F5E16"/>
    <w:rsid w:val="002F7087"/>
    <w:rsid w:val="003000A7"/>
    <w:rsid w:val="00301B21"/>
    <w:rsid w:val="00301E34"/>
    <w:rsid w:val="00304ADA"/>
    <w:rsid w:val="00310A5D"/>
    <w:rsid w:val="00312B8A"/>
    <w:rsid w:val="00312C8D"/>
    <w:rsid w:val="00315196"/>
    <w:rsid w:val="0031648F"/>
    <w:rsid w:val="00316844"/>
    <w:rsid w:val="00316CDD"/>
    <w:rsid w:val="0032603B"/>
    <w:rsid w:val="00326700"/>
    <w:rsid w:val="00326F17"/>
    <w:rsid w:val="00327188"/>
    <w:rsid w:val="003331CF"/>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70ED7"/>
    <w:rsid w:val="00372032"/>
    <w:rsid w:val="0037232F"/>
    <w:rsid w:val="00373D38"/>
    <w:rsid w:val="003756C3"/>
    <w:rsid w:val="0038237D"/>
    <w:rsid w:val="003828E7"/>
    <w:rsid w:val="0038558F"/>
    <w:rsid w:val="00387236"/>
    <w:rsid w:val="0039042B"/>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2DB9"/>
    <w:rsid w:val="004E3892"/>
    <w:rsid w:val="004E56D0"/>
    <w:rsid w:val="004E5EC6"/>
    <w:rsid w:val="004E6854"/>
    <w:rsid w:val="004E6C53"/>
    <w:rsid w:val="004E7B3C"/>
    <w:rsid w:val="004F42B2"/>
    <w:rsid w:val="004F514E"/>
    <w:rsid w:val="004F69FD"/>
    <w:rsid w:val="004F7692"/>
    <w:rsid w:val="005015AF"/>
    <w:rsid w:val="00502F83"/>
    <w:rsid w:val="00503718"/>
    <w:rsid w:val="00503DE2"/>
    <w:rsid w:val="00504618"/>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5D06"/>
    <w:rsid w:val="00667B13"/>
    <w:rsid w:val="0067385F"/>
    <w:rsid w:val="0067785F"/>
    <w:rsid w:val="00677F87"/>
    <w:rsid w:val="006862E2"/>
    <w:rsid w:val="00691791"/>
    <w:rsid w:val="00694E64"/>
    <w:rsid w:val="0069541A"/>
    <w:rsid w:val="00696D41"/>
    <w:rsid w:val="006978EB"/>
    <w:rsid w:val="006A1FF6"/>
    <w:rsid w:val="006A220F"/>
    <w:rsid w:val="006A2D08"/>
    <w:rsid w:val="006A34CD"/>
    <w:rsid w:val="006A3828"/>
    <w:rsid w:val="006A3B10"/>
    <w:rsid w:val="006A4F8E"/>
    <w:rsid w:val="006A5CC8"/>
    <w:rsid w:val="006A621D"/>
    <w:rsid w:val="006B117D"/>
    <w:rsid w:val="006B28C1"/>
    <w:rsid w:val="006B4EF2"/>
    <w:rsid w:val="006C2A1F"/>
    <w:rsid w:val="006C34EA"/>
    <w:rsid w:val="006C407D"/>
    <w:rsid w:val="006C616A"/>
    <w:rsid w:val="006C61C9"/>
    <w:rsid w:val="006C7541"/>
    <w:rsid w:val="006C79B5"/>
    <w:rsid w:val="006D0720"/>
    <w:rsid w:val="006D0813"/>
    <w:rsid w:val="006D0B90"/>
    <w:rsid w:val="006D1D49"/>
    <w:rsid w:val="006D3FAD"/>
    <w:rsid w:val="006D6980"/>
    <w:rsid w:val="006D7E14"/>
    <w:rsid w:val="006E065E"/>
    <w:rsid w:val="006E08BE"/>
    <w:rsid w:val="006E0BB4"/>
    <w:rsid w:val="006E0F46"/>
    <w:rsid w:val="006E2BAC"/>
    <w:rsid w:val="006E3D53"/>
    <w:rsid w:val="006E5528"/>
    <w:rsid w:val="006E5FBD"/>
    <w:rsid w:val="006E6B05"/>
    <w:rsid w:val="006E6CDA"/>
    <w:rsid w:val="006E6D2A"/>
    <w:rsid w:val="006E7D3C"/>
    <w:rsid w:val="006F064B"/>
    <w:rsid w:val="006F083E"/>
    <w:rsid w:val="006F37F8"/>
    <w:rsid w:val="006F5DB1"/>
    <w:rsid w:val="006F7F09"/>
    <w:rsid w:val="00701337"/>
    <w:rsid w:val="00701EF8"/>
    <w:rsid w:val="0070269B"/>
    <w:rsid w:val="00705784"/>
    <w:rsid w:val="007078FF"/>
    <w:rsid w:val="00707FD1"/>
    <w:rsid w:val="00712417"/>
    <w:rsid w:val="00712E02"/>
    <w:rsid w:val="00713981"/>
    <w:rsid w:val="00714019"/>
    <w:rsid w:val="0071408B"/>
    <w:rsid w:val="00714F10"/>
    <w:rsid w:val="00715297"/>
    <w:rsid w:val="00720375"/>
    <w:rsid w:val="007204EE"/>
    <w:rsid w:val="00720DC0"/>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600DA"/>
    <w:rsid w:val="007605EA"/>
    <w:rsid w:val="00761268"/>
    <w:rsid w:val="00763621"/>
    <w:rsid w:val="007648F2"/>
    <w:rsid w:val="00764D2C"/>
    <w:rsid w:val="0076740D"/>
    <w:rsid w:val="0077532C"/>
    <w:rsid w:val="00780A45"/>
    <w:rsid w:val="00780B92"/>
    <w:rsid w:val="007911AF"/>
    <w:rsid w:val="00791BB3"/>
    <w:rsid w:val="00795C23"/>
    <w:rsid w:val="00797509"/>
    <w:rsid w:val="00797E7B"/>
    <w:rsid w:val="007A4FE3"/>
    <w:rsid w:val="007A6114"/>
    <w:rsid w:val="007B1862"/>
    <w:rsid w:val="007B205C"/>
    <w:rsid w:val="007B2C74"/>
    <w:rsid w:val="007B4618"/>
    <w:rsid w:val="007B5725"/>
    <w:rsid w:val="007B5927"/>
    <w:rsid w:val="007C1E47"/>
    <w:rsid w:val="007C447F"/>
    <w:rsid w:val="007C5664"/>
    <w:rsid w:val="007C5875"/>
    <w:rsid w:val="007C6123"/>
    <w:rsid w:val="007D1347"/>
    <w:rsid w:val="007D26CE"/>
    <w:rsid w:val="007D30C3"/>
    <w:rsid w:val="007D32E9"/>
    <w:rsid w:val="007D5D7A"/>
    <w:rsid w:val="007D737D"/>
    <w:rsid w:val="007E1661"/>
    <w:rsid w:val="007E26FD"/>
    <w:rsid w:val="007E73EC"/>
    <w:rsid w:val="007F1CEA"/>
    <w:rsid w:val="007F5E0B"/>
    <w:rsid w:val="007F5FA2"/>
    <w:rsid w:val="007F7000"/>
    <w:rsid w:val="007F713F"/>
    <w:rsid w:val="007F7379"/>
    <w:rsid w:val="008044D0"/>
    <w:rsid w:val="00806057"/>
    <w:rsid w:val="008063E4"/>
    <w:rsid w:val="008069FE"/>
    <w:rsid w:val="00815C5E"/>
    <w:rsid w:val="00821665"/>
    <w:rsid w:val="00821BDA"/>
    <w:rsid w:val="00827A4E"/>
    <w:rsid w:val="008306DD"/>
    <w:rsid w:val="00833EFD"/>
    <w:rsid w:val="00834FF1"/>
    <w:rsid w:val="00846159"/>
    <w:rsid w:val="00846ED8"/>
    <w:rsid w:val="00847450"/>
    <w:rsid w:val="00847890"/>
    <w:rsid w:val="00847C11"/>
    <w:rsid w:val="00850208"/>
    <w:rsid w:val="008507C4"/>
    <w:rsid w:val="008511DF"/>
    <w:rsid w:val="008534CB"/>
    <w:rsid w:val="00861D30"/>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6086"/>
    <w:rsid w:val="009044B4"/>
    <w:rsid w:val="00904610"/>
    <w:rsid w:val="00904E64"/>
    <w:rsid w:val="0091079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34DF"/>
    <w:rsid w:val="009334F6"/>
    <w:rsid w:val="009337E1"/>
    <w:rsid w:val="00933A64"/>
    <w:rsid w:val="00934A17"/>
    <w:rsid w:val="00935A62"/>
    <w:rsid w:val="009409DC"/>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D5B"/>
    <w:rsid w:val="0098368F"/>
    <w:rsid w:val="0098475B"/>
    <w:rsid w:val="00986B8B"/>
    <w:rsid w:val="00990739"/>
    <w:rsid w:val="009914B9"/>
    <w:rsid w:val="009919FC"/>
    <w:rsid w:val="0099329A"/>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2BA"/>
    <w:rsid w:val="009D74E6"/>
    <w:rsid w:val="009E01EB"/>
    <w:rsid w:val="009E37DA"/>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45AE6"/>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41B"/>
    <w:rsid w:val="00A9664B"/>
    <w:rsid w:val="00AA13F1"/>
    <w:rsid w:val="00AA3730"/>
    <w:rsid w:val="00AA45DD"/>
    <w:rsid w:val="00AA6750"/>
    <w:rsid w:val="00AA7E71"/>
    <w:rsid w:val="00AB29B4"/>
    <w:rsid w:val="00AB7B58"/>
    <w:rsid w:val="00AB7ED3"/>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AF132C"/>
    <w:rsid w:val="00AF31FB"/>
    <w:rsid w:val="00AF48FE"/>
    <w:rsid w:val="00B01341"/>
    <w:rsid w:val="00B01638"/>
    <w:rsid w:val="00B037AF"/>
    <w:rsid w:val="00B0381E"/>
    <w:rsid w:val="00B03E30"/>
    <w:rsid w:val="00B049CE"/>
    <w:rsid w:val="00B04A0C"/>
    <w:rsid w:val="00B053B3"/>
    <w:rsid w:val="00B068E6"/>
    <w:rsid w:val="00B06A83"/>
    <w:rsid w:val="00B13CEA"/>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A63EF"/>
    <w:rsid w:val="00BB018E"/>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30CF"/>
    <w:rsid w:val="00C053F6"/>
    <w:rsid w:val="00C102D5"/>
    <w:rsid w:val="00C11285"/>
    <w:rsid w:val="00C13144"/>
    <w:rsid w:val="00C1331C"/>
    <w:rsid w:val="00C140A6"/>
    <w:rsid w:val="00C1585D"/>
    <w:rsid w:val="00C22C04"/>
    <w:rsid w:val="00C2303B"/>
    <w:rsid w:val="00C27657"/>
    <w:rsid w:val="00C332EE"/>
    <w:rsid w:val="00C33982"/>
    <w:rsid w:val="00C33D7C"/>
    <w:rsid w:val="00C42F4D"/>
    <w:rsid w:val="00C46BA7"/>
    <w:rsid w:val="00C50EE6"/>
    <w:rsid w:val="00C548B3"/>
    <w:rsid w:val="00C54DBB"/>
    <w:rsid w:val="00C5568A"/>
    <w:rsid w:val="00C55D20"/>
    <w:rsid w:val="00C61291"/>
    <w:rsid w:val="00C617E3"/>
    <w:rsid w:val="00C619C3"/>
    <w:rsid w:val="00C62F96"/>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05A5"/>
    <w:rsid w:val="00CC34A3"/>
    <w:rsid w:val="00CC47D5"/>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584A"/>
    <w:rsid w:val="00D16A0D"/>
    <w:rsid w:val="00D20811"/>
    <w:rsid w:val="00D21093"/>
    <w:rsid w:val="00D2383C"/>
    <w:rsid w:val="00D25AA7"/>
    <w:rsid w:val="00D25B8D"/>
    <w:rsid w:val="00D26F9B"/>
    <w:rsid w:val="00D31DD4"/>
    <w:rsid w:val="00D325DA"/>
    <w:rsid w:val="00D32984"/>
    <w:rsid w:val="00D34B4F"/>
    <w:rsid w:val="00D35317"/>
    <w:rsid w:val="00D36FFB"/>
    <w:rsid w:val="00D40A5B"/>
    <w:rsid w:val="00D41CE9"/>
    <w:rsid w:val="00D41DF6"/>
    <w:rsid w:val="00D42326"/>
    <w:rsid w:val="00D42E81"/>
    <w:rsid w:val="00D502A8"/>
    <w:rsid w:val="00D5117A"/>
    <w:rsid w:val="00D52626"/>
    <w:rsid w:val="00D5528C"/>
    <w:rsid w:val="00D5605C"/>
    <w:rsid w:val="00D64BD3"/>
    <w:rsid w:val="00D65022"/>
    <w:rsid w:val="00D668FD"/>
    <w:rsid w:val="00D66AE6"/>
    <w:rsid w:val="00D7313E"/>
    <w:rsid w:val="00D82E09"/>
    <w:rsid w:val="00D844AC"/>
    <w:rsid w:val="00D852B5"/>
    <w:rsid w:val="00D857B0"/>
    <w:rsid w:val="00D86D91"/>
    <w:rsid w:val="00D9253B"/>
    <w:rsid w:val="00D938AF"/>
    <w:rsid w:val="00D9682A"/>
    <w:rsid w:val="00D97AFD"/>
    <w:rsid w:val="00DA1886"/>
    <w:rsid w:val="00DA1C48"/>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11C71"/>
    <w:rsid w:val="00E2043E"/>
    <w:rsid w:val="00E2103E"/>
    <w:rsid w:val="00E21318"/>
    <w:rsid w:val="00E21825"/>
    <w:rsid w:val="00E2456B"/>
    <w:rsid w:val="00E266D8"/>
    <w:rsid w:val="00E27E2B"/>
    <w:rsid w:val="00E323A7"/>
    <w:rsid w:val="00E3507D"/>
    <w:rsid w:val="00E353FD"/>
    <w:rsid w:val="00E375D2"/>
    <w:rsid w:val="00E40A22"/>
    <w:rsid w:val="00E41D31"/>
    <w:rsid w:val="00E439FC"/>
    <w:rsid w:val="00E5043B"/>
    <w:rsid w:val="00E542DB"/>
    <w:rsid w:val="00E54822"/>
    <w:rsid w:val="00E5576F"/>
    <w:rsid w:val="00E572DD"/>
    <w:rsid w:val="00E57467"/>
    <w:rsid w:val="00E64EC3"/>
    <w:rsid w:val="00E67072"/>
    <w:rsid w:val="00E6740F"/>
    <w:rsid w:val="00E70ADF"/>
    <w:rsid w:val="00E7217B"/>
    <w:rsid w:val="00E73BFE"/>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5718"/>
    <w:rsid w:val="00F063D9"/>
    <w:rsid w:val="00F077B5"/>
    <w:rsid w:val="00F10290"/>
    <w:rsid w:val="00F10E79"/>
    <w:rsid w:val="00F14ACA"/>
    <w:rsid w:val="00F15A67"/>
    <w:rsid w:val="00F15C2B"/>
    <w:rsid w:val="00F20C33"/>
    <w:rsid w:val="00F21305"/>
    <w:rsid w:val="00F21F76"/>
    <w:rsid w:val="00F23477"/>
    <w:rsid w:val="00F2389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C51"/>
    <w:rsid w:val="00F97737"/>
    <w:rsid w:val="00FA1BA1"/>
    <w:rsid w:val="00FA2F21"/>
    <w:rsid w:val="00FA34C5"/>
    <w:rsid w:val="00FA4D48"/>
    <w:rsid w:val="00FA6EB6"/>
    <w:rsid w:val="00FA746D"/>
    <w:rsid w:val="00FB0006"/>
    <w:rsid w:val="00FB2F6A"/>
    <w:rsid w:val="00FB37B5"/>
    <w:rsid w:val="00FB6AE0"/>
    <w:rsid w:val="00FC2D11"/>
    <w:rsid w:val="00FC5498"/>
    <w:rsid w:val="00FC5FCE"/>
    <w:rsid w:val="00FC62BC"/>
    <w:rsid w:val="00FC6C30"/>
    <w:rsid w:val="00FC784C"/>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s://cronometer.com/" TargetMode="External"/><Relationship Id="rId68" Type="http://schemas.openxmlformats.org/officeDocument/2006/relationships/hyperlink" Target="https://www.hsph.harvard.edu/nutritionsource/healthy-eating-plate/" TargetMode="External"/><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comments" Target="comments.xml"/><Relationship Id="rId58" Type="http://schemas.openxmlformats.org/officeDocument/2006/relationships/image" Target="media/image49.png"/><Relationship Id="rId74" Type="http://schemas.openxmlformats.org/officeDocument/2006/relationships/hyperlink" Target="https://www.ncbi.nlm.nih.gov/pubmed/19562864" TargetMode="External"/><Relationship Id="rId79" Type="http://schemas.openxmlformats.org/officeDocument/2006/relationships/hyperlink" Target="https://www.who.int/gho/ncd/risk_factors/cholesterol_text/en/" TargetMode="Externa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hyperlink" Target="https://www.jedzdobrze.pl/drdietman/" TargetMode="External"/><Relationship Id="rId69" Type="http://schemas.openxmlformats.org/officeDocument/2006/relationships/hyperlink" Target="http://www.ilewazy.pl/" TargetMode="External"/><Relationship Id="rId77"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potreningu.pl/" TargetMode="External"/><Relationship Id="rId80" Type="http://schemas.openxmlformats.org/officeDocument/2006/relationships/hyperlink" Target="https://www.who.int/nutrition/publications/guidelines/sugar_intake_information_note_en.pdf%20"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stat.gov.pl/files/gfx/portalinformacyjny/pl/defaultaktualnosci/5513/10/1/1/zdrowie_i_zachowania_zdrowotne_mieszkancow_polski_w_swietle_badania_ehis_2014.pdf%20" TargetMode="External"/><Relationship Id="rId20" Type="http://schemas.openxmlformats.org/officeDocument/2006/relationships/image" Target="media/image14.png"/><Relationship Id="rId41" Type="http://schemas.openxmlformats.org/officeDocument/2006/relationships/image" Target="media/image35.png"/><Relationship Id="rId54" Type="http://schemas.microsoft.com/office/2011/relationships/commentsExtended" Target="commentsExtended.xml"/><Relationship Id="rId62" Type="http://schemas.openxmlformats.org/officeDocument/2006/relationships/hyperlink" Target="https://bankizywnosci.pl/wp-content/uploads/2018/10/Przewodnik-do-Raportu_FPBZ_-Nie-marnuj-jedzenia-2018.pdf%20" TargetMode="External"/><Relationship Id="rId70" Type="http://schemas.openxmlformats.org/officeDocument/2006/relationships/hyperlink" Target="https://www.jedzdobrze.pl/program-do-bilansowania-diety/" TargetMode="External"/><Relationship Id="rId75" Type="http://schemas.openxmlformats.org/officeDocument/2006/relationships/hyperlink" Target="https://www.choosemyplate.gov/"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Facebook.com/outdoor.jest.cool" TargetMode="External"/><Relationship Id="rId73" Type="http://schemas.openxmlformats.org/officeDocument/2006/relationships/hyperlink" Target="https://encyklopedia.pwn.pl/haslo/dieta;3892627.html" TargetMode="External"/><Relationship Id="rId78" Type="http://schemas.openxmlformats.org/officeDocument/2006/relationships/hyperlink" Target="https://pl.wikipedia.org/wiki/Wska%C5%BAnik_masy_cia%C5%82a%20" TargetMode="External"/><Relationship Id="rId81" Type="http://schemas.openxmlformats.org/officeDocument/2006/relationships/hyperlink" Target="https://portal.abczdrowie.pl/pytania/wizyta-u-dietetyka-w-ramach-nfz%20z%20dnia%2019.01.201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hyperlink" Target="https://ncez.pl/abc-zywienia-/zasady-zdrowego-zywienia/piramida-zdrowego-zywienia-i-aktywnosci-fizycznej-dla-osob-doroslych%20z%20dnia%2009.04.2019"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www.fao.org/3/a-I7695e.pdf%20" TargetMode="External"/><Relationship Id="rId61" Type="http://schemas.openxmlformats.org/officeDocument/2006/relationships/image" Target="media/image52.png"/><Relationship Id="rId8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2B670AFC-46C4-4395-9EEF-62DCED309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740</TotalTime>
  <Pages>128</Pages>
  <Words>30554</Words>
  <Characters>183324</Characters>
  <Application>Microsoft Office Word</Application>
  <DocSecurity>0</DocSecurity>
  <Lines>1527</Lines>
  <Paragraphs>426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213452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102</cp:revision>
  <dcterms:created xsi:type="dcterms:W3CDTF">2019-10-30T07:46:00Z</dcterms:created>
  <dcterms:modified xsi:type="dcterms:W3CDTF">2019-11-09T11:21:00Z</dcterms:modified>
</cp:coreProperties>
</file>