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A0DC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A0DC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A0DC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A0DC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A0DC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FA0DC8" w:rsidRDefault="00FA0DC8" w:rsidP="001B63A1">
                            <w:pPr>
                              <w:pStyle w:val="Legenda"/>
                            </w:pPr>
                          </w:p>
                          <w:p w14:paraId="7179B975" w14:textId="29331B44" w:rsidR="00FA0DC8" w:rsidRDefault="00FA0DC8"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FA0DC8" w:rsidRPr="001B63A1" w:rsidRDefault="00FA0DC8"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FA0DC8" w:rsidRDefault="00FA0DC8" w:rsidP="001B63A1">
                      <w:pPr>
                        <w:pStyle w:val="Legenda"/>
                      </w:pPr>
                    </w:p>
                    <w:p w14:paraId="7179B975" w14:textId="29331B44" w:rsidR="00FA0DC8" w:rsidRDefault="00FA0DC8"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FA0DC8" w:rsidRPr="001B63A1" w:rsidRDefault="00FA0DC8"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0" w:author="Okot" w:date="2019-11-27T12:28:00Z"/>
        </w:rPr>
      </w:pPr>
      <w:r>
        <w:t xml:space="preserve">System </w:t>
      </w:r>
      <w:del w:id="1851" w:author="Okot" w:date="2019-11-23T08:05:00Z">
        <w:r w:rsidDel="00D94DF9">
          <w:delText>powinien umożliwić</w:delText>
        </w:r>
      </w:del>
      <w:ins w:id="1852" w:author="Okot" w:date="2019-11-23T08:05:00Z">
        <w:r w:rsidR="00D94DF9">
          <w:t>daje</w:t>
        </w:r>
      </w:ins>
      <w:r>
        <w:t xml:space="preserve"> użytkownikowi </w:t>
      </w:r>
      <w:ins w:id="1853" w:author="Okot" w:date="2019-11-23T08:05:00Z">
        <w:r w:rsidR="00D94DF9">
          <w:t xml:space="preserve">możliwość </w:t>
        </w:r>
      </w:ins>
      <w:r>
        <w:t>zapisani</w:t>
      </w:r>
      <w:ins w:id="1854" w:author="Okot" w:date="2019-11-23T08:05:00Z">
        <w:r w:rsidR="00D94DF9">
          <w:t>a</w:t>
        </w:r>
      </w:ins>
      <w:del w:id="18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6" w:author="Okot" w:date="2019-11-23T08:05:00Z">
        <w:r w:rsidDel="00D94DF9">
          <w:delText xml:space="preserve">powinny </w:delText>
        </w:r>
      </w:del>
      <w:ins w:id="1857" w:author="Okot" w:date="2019-11-23T08:05:00Z">
        <w:r w:rsidR="00D94DF9">
          <w:t xml:space="preserve">mają </w:t>
        </w:r>
      </w:ins>
      <w:r>
        <w:t xml:space="preserve">być zapisane w przeliczeniu na 100 </w:t>
      </w:r>
      <w:del w:id="1858" w:author="Okot" w:date="2019-11-23T08:05:00Z">
        <w:r w:rsidDel="00D94DF9">
          <w:delText>g. Jeśli</w:delText>
        </w:r>
      </w:del>
      <w:ins w:id="1859" w:author="Okot" w:date="2019-11-23T08:05:00Z">
        <w:r w:rsidR="00D94DF9">
          <w:t>g. Jeśli</w:t>
        </w:r>
      </w:ins>
      <w:r>
        <w:t xml:space="preserve"> podana </w:t>
      </w:r>
      <w:ins w:id="1860" w:author="Okot" w:date="2019-11-23T08:05:00Z">
        <w:r w:rsidR="00D94DF9">
          <w:t xml:space="preserve">przez użytkownika </w:t>
        </w:r>
      </w:ins>
      <w:r>
        <w:t>waga produktu nie wynosi 100 g, przed zapisaniem w bazie produktów</w:t>
      </w:r>
      <w:ins w:id="1861" w:author="Okot" w:date="2019-11-23T08:05:00Z">
        <w:r w:rsidR="00D94DF9">
          <w:t>,</w:t>
        </w:r>
      </w:ins>
      <w:r>
        <w:t xml:space="preserve"> system p</w:t>
      </w:r>
      <w:ins w:id="1862" w:author="Okot" w:date="2019-11-23T08:06:00Z">
        <w:r w:rsidR="00D94DF9">
          <w:t>rzelicza</w:t>
        </w:r>
      </w:ins>
      <w:del w:id="186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28:00Z">
        <w:r>
          <w:t>Użytkownik mo</w:t>
        </w:r>
      </w:ins>
      <w:ins w:id="1867" w:author="Okot" w:date="2019-11-27T12:33:00Z">
        <w:r>
          <w:t>że</w:t>
        </w:r>
      </w:ins>
      <w:ins w:id="1868" w:author="Okot" w:date="2019-11-27T12:28:00Z">
        <w:r>
          <w:t xml:space="preserve"> przeglądać produkty, która sam doda</w:t>
        </w:r>
      </w:ins>
      <w:ins w:id="1869" w:author="Okot" w:date="2019-11-27T12:29:00Z">
        <w:r>
          <w:t>ł.</w:t>
        </w:r>
      </w:ins>
    </w:p>
    <w:p w14:paraId="224EE893" w14:textId="5A1CAA45" w:rsidR="002272A1" w:rsidRDefault="002272A1">
      <w:pPr>
        <w:pStyle w:val="Akapitzlist"/>
        <w:numPr>
          <w:ilvl w:val="3"/>
          <w:numId w:val="22"/>
        </w:numPr>
        <w:rPr>
          <w:ins w:id="1870" w:author="Okot" w:date="2019-11-27T12:35:00Z"/>
        </w:rPr>
        <w:pPrChange w:id="1871" w:author="Okot" w:date="2019-11-27T12:34:00Z">
          <w:pPr>
            <w:pStyle w:val="Akapitzlist"/>
            <w:numPr>
              <w:ilvl w:val="2"/>
              <w:numId w:val="22"/>
            </w:numPr>
            <w:ind w:left="2215" w:hanging="360"/>
          </w:pPr>
        </w:pPrChange>
      </w:pPr>
      <w:ins w:id="18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3" w:author="Okot" w:date="2019-11-27T12:34:00Z">
          <w:pPr>
            <w:pStyle w:val="Akapitzlist"/>
            <w:numPr>
              <w:ilvl w:val="2"/>
              <w:numId w:val="22"/>
            </w:numPr>
            <w:ind w:left="2215" w:hanging="360"/>
          </w:pPr>
        </w:pPrChange>
      </w:pPr>
      <w:ins w:id="18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5" w:author="Okot" w:date="2019-11-23T08:06:00Z">
        <w:r w:rsidDel="00D94DF9">
          <w:delText>powinien umożliwić</w:delText>
        </w:r>
      </w:del>
      <w:del w:id="1876" w:author="Okot" w:date="2019-11-23T08:21:00Z">
        <w:r w:rsidDel="00A0080C">
          <w:delText xml:space="preserve"> użytkownikowi</w:delText>
        </w:r>
      </w:del>
      <w:ins w:id="18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8" w:author="Okot" w:date="2019-11-23T08:06:00Z">
        <w:r w:rsidDel="00D94DF9">
          <w:delText>powinien móc</w:delText>
        </w:r>
      </w:del>
      <w:ins w:id="1879" w:author="Okot" w:date="2019-11-23T08:06:00Z">
        <w:r w:rsidR="00D94DF9">
          <w:t>może</w:t>
        </w:r>
      </w:ins>
      <w:r>
        <w:t xml:space="preserve"> wybrać, że chce go rozłożyć na składniki. System </w:t>
      </w:r>
      <w:del w:id="1880" w:author="Okot" w:date="2019-11-23T08:06:00Z">
        <w:r w:rsidDel="00D94DF9">
          <w:delText xml:space="preserve">powinien </w:delText>
        </w:r>
      </w:del>
      <w:ins w:id="1881" w:author="Okot" w:date="2019-11-23T08:06:00Z">
        <w:r w:rsidR="00D94DF9">
          <w:t xml:space="preserve">daje mu </w:t>
        </w:r>
      </w:ins>
      <w:r>
        <w:t xml:space="preserve">wtedy </w:t>
      </w:r>
      <w:del w:id="1882" w:author="Okot" w:date="2019-11-23T08:06:00Z">
        <w:r w:rsidDel="00D94DF9">
          <w:delText>u</w:delText>
        </w:r>
      </w:del>
      <w:r>
        <w:t>możliw</w:t>
      </w:r>
      <w:ins w:id="1883" w:author="Okot" w:date="2019-11-23T08:06:00Z">
        <w:r w:rsidR="00D94DF9">
          <w:t>ość</w:t>
        </w:r>
      </w:ins>
      <w:del w:id="1884" w:author="Okot" w:date="2019-11-23T08:06:00Z">
        <w:r w:rsidDel="00D94DF9">
          <w:delText>ić</w:delText>
        </w:r>
      </w:del>
      <w:r>
        <w:t xml:space="preserve"> </w:t>
      </w:r>
      <w:del w:id="1885" w:author="Okot" w:date="2019-11-23T08:06:00Z">
        <w:r w:rsidDel="00D94DF9">
          <w:delText xml:space="preserve">użytkownikowi </w:delText>
        </w:r>
      </w:del>
      <w:r>
        <w:t>wyb</w:t>
      </w:r>
      <w:ins w:id="1886" w:author="Okot" w:date="2019-11-23T08:06:00Z">
        <w:r w:rsidR="00D94DF9">
          <w:t>oru</w:t>
        </w:r>
      </w:ins>
      <w:del w:id="1887" w:author="Okot" w:date="2019-11-23T08:06:00Z">
        <w:r w:rsidDel="00D94DF9">
          <w:delText>ór</w:delText>
        </w:r>
      </w:del>
      <w:r>
        <w:t xml:space="preserve"> pojedynczych produktów z bazy i podani</w:t>
      </w:r>
      <w:del w:id="1888" w:author="Okot" w:date="2019-11-23T08:06:00Z">
        <w:r w:rsidDel="00D94DF9">
          <w:delText>e</w:delText>
        </w:r>
      </w:del>
      <w:ins w:id="18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0" w:author="Okot" w:date="2019-11-23T08:06:00Z">
        <w:r w:rsidDel="00D94DF9">
          <w:delText>powinien obliczyć</w:delText>
        </w:r>
      </w:del>
      <w:ins w:id="18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2" w:author="Okot" w:date="2019-11-23T08:07:00Z">
          <w:pPr>
            <w:pStyle w:val="Akapitzlist"/>
            <w:numPr>
              <w:ilvl w:val="1"/>
              <w:numId w:val="22"/>
            </w:numPr>
            <w:ind w:left="1495" w:hanging="360"/>
            <w:jc w:val="left"/>
          </w:pPr>
        </w:pPrChange>
      </w:pPr>
      <w:r>
        <w:t xml:space="preserve">System </w:t>
      </w:r>
      <w:del w:id="1893" w:author="Okot" w:date="2019-11-23T08:07:00Z">
        <w:r w:rsidDel="00D94DF9">
          <w:delText>powinien umożliwić</w:delText>
        </w:r>
      </w:del>
      <w:ins w:id="1894" w:author="Okot" w:date="2019-11-23T08:07:00Z">
        <w:r w:rsidR="00D94DF9">
          <w:t>umożliwia</w:t>
        </w:r>
      </w:ins>
      <w:r>
        <w:t xml:space="preserve"> użytkownikowi dodanie do posiłku gotowego dania </w:t>
      </w:r>
      <w:del w:id="1895" w:author="Okot" w:date="2019-11-23T08:07:00Z">
        <w:r w:rsidDel="00D94DF9">
          <w:delText>p</w:delText>
        </w:r>
      </w:del>
      <w:ins w:id="1896" w:author="Okot" w:date="2019-11-23T08:07:00Z">
        <w:r w:rsidR="00D94DF9">
          <w:t>p</w:t>
        </w:r>
      </w:ins>
      <w:r>
        <w:t xml:space="preserve">rzygotowanego z zapisanego w systemie przepisu. </w:t>
      </w:r>
      <w:r w:rsidR="00D42326">
        <w:t xml:space="preserve">W zależności od wybranego wcześniej sposobu pomiaru porcji, użytkownik </w:t>
      </w:r>
      <w:ins w:id="1897" w:author="Okot" w:date="2019-11-23T08:07:00Z">
        <w:r w:rsidR="00D94DF9">
          <w:t xml:space="preserve">musi </w:t>
        </w:r>
      </w:ins>
      <w:r w:rsidR="00D42326">
        <w:t>w</w:t>
      </w:r>
      <w:ins w:id="1898" w:author="Okot" w:date="2019-11-23T08:07:00Z">
        <w:r w:rsidR="00D94DF9">
          <w:t>prowadzić</w:t>
        </w:r>
      </w:ins>
      <w:del w:id="18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0" w:author="Okot" w:date="2019-11-23T08:07:00Z">
        <w:r w:rsidR="00D94DF9">
          <w:t xml:space="preserve">ma </w:t>
        </w:r>
      </w:ins>
      <w:del w:id="1901" w:author="Okot" w:date="2019-11-23T08:07:00Z">
        <w:r w:rsidDel="00D94DF9">
          <w:delText xml:space="preserve">powinien </w:delText>
        </w:r>
      </w:del>
      <w:r>
        <w:t>umożliwi</w:t>
      </w:r>
      <w:ins w:id="1902" w:author="Okot" w:date="2019-11-23T08:07:00Z">
        <w:r w:rsidR="00D94DF9">
          <w:t>ać</w:t>
        </w:r>
      </w:ins>
      <w:del w:id="19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4" w:author="Okot" w:date="2019-11-23T08:08:00Z">
        <w:r w:rsidR="00D94DF9">
          <w:t>daje użytkownikowi</w:t>
        </w:r>
      </w:ins>
      <w:del w:id="1905" w:author="Okot" w:date="2019-11-23T08:08:00Z">
        <w:r w:rsidDel="00D94DF9">
          <w:delText>powinien</w:delText>
        </w:r>
      </w:del>
      <w:r>
        <w:t xml:space="preserve"> </w:t>
      </w:r>
      <w:ins w:id="1906" w:author="Okot" w:date="2019-11-23T08:08:00Z">
        <w:r w:rsidR="00D94DF9">
          <w:t>możliwość</w:t>
        </w:r>
      </w:ins>
      <w:del w:id="1907" w:author="Okot" w:date="2019-11-23T08:08:00Z">
        <w:r w:rsidDel="00D94DF9">
          <w:delText>umożliwiać</w:delText>
        </w:r>
      </w:del>
      <w:r>
        <w:t xml:space="preserve"> dodani</w:t>
      </w:r>
      <w:ins w:id="1908" w:author="Okot" w:date="2019-11-23T08:08:00Z">
        <w:r w:rsidR="00D94DF9">
          <w:t>a</w:t>
        </w:r>
      </w:ins>
      <w:del w:id="1909" w:author="Okot" w:date="2019-11-23T08:08:00Z">
        <w:r w:rsidDel="00D94DF9">
          <w:delText>e</w:delText>
        </w:r>
      </w:del>
      <w:r>
        <w:t xml:space="preserve"> lub usunięci</w:t>
      </w:r>
      <w:ins w:id="1910" w:author="Okot" w:date="2019-11-23T08:08:00Z">
        <w:r w:rsidR="00D94DF9">
          <w:t>a</w:t>
        </w:r>
      </w:ins>
      <w:del w:id="19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2" w:author="Okot" w:date="2019-11-27T13:43:00Z"/>
        </w:rPr>
      </w:pPr>
      <w:r>
        <w:t xml:space="preserve">System </w:t>
      </w:r>
      <w:del w:id="1913" w:author="Okot" w:date="2019-11-23T08:08:00Z">
        <w:r w:rsidDel="00D94DF9">
          <w:delText>powinien przechowywać</w:delText>
        </w:r>
      </w:del>
      <w:ins w:id="19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5" w:author="Okot" w:date="2019-11-27T13:43:00Z">
          <w:pPr>
            <w:pStyle w:val="Akapitzlist"/>
            <w:numPr>
              <w:ilvl w:val="2"/>
              <w:numId w:val="22"/>
            </w:numPr>
            <w:ind w:left="2215" w:hanging="360"/>
          </w:pPr>
        </w:pPrChange>
      </w:pPr>
      <w:ins w:id="19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7" w:author="Okot" w:date="2019-11-23T08:08:00Z">
        <w:r w:rsidDel="00D94DF9">
          <w:delText xml:space="preserve">powinien </w:delText>
        </w:r>
      </w:del>
      <w:r>
        <w:t>umożliwi</w:t>
      </w:r>
      <w:ins w:id="1918" w:author="Okot" w:date="2019-11-23T08:08:00Z">
        <w:r w:rsidR="00D94DF9">
          <w:t>a</w:t>
        </w:r>
      </w:ins>
      <w:del w:id="19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0" w:author="Okot" w:date="2019-11-23T08:10:00Z">
        <w:r w:rsidDel="00D94DF9">
          <w:delText>powinien przechowywać</w:delText>
        </w:r>
      </w:del>
      <w:ins w:id="1921" w:author="Okot" w:date="2019-11-23T08:10:00Z">
        <w:r w:rsidR="00D94DF9">
          <w:t>przechowuje</w:t>
        </w:r>
      </w:ins>
      <w:r>
        <w:t xml:space="preserve"> stworzoną potrawę do momentu, </w:t>
      </w:r>
      <w:ins w:id="1922" w:author="Okot" w:date="2019-11-23T08:10:00Z">
        <w:r w:rsidR="00D94DF9">
          <w:t>gdy</w:t>
        </w:r>
      </w:ins>
      <w:del w:id="19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4" w:author="Okot" w:date="2019-11-23T08:11:00Z">
        <w:r w:rsidDel="00D94DF9">
          <w:delText>powinien wyliczać</w:delText>
        </w:r>
      </w:del>
      <w:ins w:id="1925" w:author="Okot" w:date="2019-11-23T08:11:00Z">
        <w:r w:rsidR="00D94DF9">
          <w:t>oblicza</w:t>
        </w:r>
      </w:ins>
      <w:r>
        <w:t xml:space="preserve">, ile porcji lub gram potrawy pozostało, po tym jak użytkownik doda cześć potrawy do </w:t>
      </w:r>
      <w:del w:id="19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7" w:author="Okot" w:date="2019-11-23T08:11:00Z">
        <w:r w:rsidDel="00D94DF9">
          <w:delText>powinien umożliwić</w:delText>
        </w:r>
      </w:del>
      <w:ins w:id="19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9" w:author="Okot" w:date="2019-11-23T08:11:00Z">
        <w:r w:rsidR="00395D9C" w:rsidDel="00D94DF9">
          <w:delText xml:space="preserve">powinien </w:delText>
        </w:r>
      </w:del>
      <w:r w:rsidR="00395D9C">
        <w:t>oblicza</w:t>
      </w:r>
      <w:del w:id="19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1" w:author="Okot" w:date="2019-11-23T08:11:00Z">
        <w:r w:rsidDel="00D94DF9">
          <w:delText xml:space="preserve">powinien </w:delText>
        </w:r>
      </w:del>
      <w:r>
        <w:t>oblicza</w:t>
      </w:r>
      <w:del w:id="19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3" w:author="Okot" w:date="2019-11-23T08:12:00Z">
        <w:r w:rsidDel="00D94DF9">
          <w:delText xml:space="preserve">powinien </w:delText>
        </w:r>
      </w:del>
      <w:r>
        <w:t>na bieżąco oblicza</w:t>
      </w:r>
      <w:del w:id="19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w:t>
      </w:r>
      <w:r w:rsidR="00315196">
        <w:t>blicza</w:t>
      </w:r>
      <w:del w:id="1937" w:author="Okot" w:date="2019-11-23T08:13:00Z">
        <w:r w:rsidR="00315196" w:rsidDel="00D94DF9">
          <w:delText>ć</w:delText>
        </w:r>
      </w:del>
      <w:r w:rsidR="00315196">
        <w:t xml:space="preserve"> zawartość makroskładników w gramach</w:t>
      </w:r>
      <w:ins w:id="1938" w:author="Okot" w:date="2019-11-23T08:13:00Z">
        <w:r w:rsidR="00D94DF9">
          <w:t>.</w:t>
        </w:r>
      </w:ins>
    </w:p>
    <w:p w14:paraId="276C638E" w14:textId="0896893F"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procentową zawartość każdego makroskładnika</w:t>
      </w:r>
      <w:ins w:id="1942" w:author="Okot" w:date="2019-11-23T08:13:00Z">
        <w:r w:rsidR="00D94DF9">
          <w:t>.</w:t>
        </w:r>
      </w:ins>
    </w:p>
    <w:p w14:paraId="7785CAAD" w14:textId="56B44559" w:rsidR="00315196" w:rsidRDefault="00315196">
      <w:pPr>
        <w:pStyle w:val="Akapitzlist"/>
        <w:numPr>
          <w:ilvl w:val="1"/>
          <w:numId w:val="22"/>
        </w:numPr>
        <w:pPrChange w:id="1943" w:author="Okot" w:date="2019-11-23T08:13:00Z">
          <w:pPr>
            <w:pStyle w:val="Akapitzlist"/>
            <w:numPr>
              <w:ilvl w:val="1"/>
              <w:numId w:val="22"/>
            </w:numPr>
            <w:ind w:left="2124" w:hanging="989"/>
          </w:pPr>
        </w:pPrChange>
      </w:pPr>
      <w:r>
        <w:t xml:space="preserve">System </w:t>
      </w:r>
      <w:del w:id="1944" w:author="Okot" w:date="2019-11-23T08:13:00Z">
        <w:r w:rsidDel="00D94DF9">
          <w:delText xml:space="preserve">powinien </w:delText>
        </w:r>
      </w:del>
      <w:r>
        <w:t>oblicza</w:t>
      </w:r>
      <w:del w:id="19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6" w:author="Okot" w:date="2019-11-23T08:14:00Z">
        <w:r w:rsidDel="00A0080C">
          <w:delText xml:space="preserve">powinien </w:delText>
        </w:r>
      </w:del>
      <w:r>
        <w:t>na bieżąco oblicza</w:t>
      </w:r>
      <w:del w:id="1947"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8" w:author="Okot" w:date="2019-11-23T08:14:00Z">
        <w:r w:rsidDel="00A0080C">
          <w:delText xml:space="preserve">powinien </w:delText>
        </w:r>
      </w:del>
      <w:r>
        <w:t>wylicza</w:t>
      </w:r>
      <w:del w:id="1949"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0" w:author="Okot" w:date="2019-11-23T08:14:00Z">
        <w:r w:rsidDel="00A0080C">
          <w:delText xml:space="preserve">powinien </w:delText>
        </w:r>
      </w:del>
      <w:r>
        <w:t>wylicza</w:t>
      </w:r>
      <w:del w:id="1951"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8" w:author="Okot" w:date="2019-11-23T08:21:00Z">
        <w:r w:rsidDel="00A0080C">
          <w:delText xml:space="preserve">powinien </w:delText>
        </w:r>
      </w:del>
      <w:r>
        <w:t>porówn</w:t>
      </w:r>
      <w:ins w:id="1959" w:author="Okot" w:date="2019-11-23T08:21:00Z">
        <w:r w:rsidR="00A0080C">
          <w:t>uje</w:t>
        </w:r>
      </w:ins>
      <w:del w:id="1960" w:author="Okot" w:date="2019-11-23T08:21:00Z">
        <w:r w:rsidDel="00A0080C">
          <w:delText>ywać</w:delText>
        </w:r>
      </w:del>
      <w:r>
        <w:t xml:space="preserve"> sumę kalorii spożytych w ciągu dnia z kalorycznością docelową i </w:t>
      </w:r>
      <w:ins w:id="1961" w:author="Okot" w:date="2019-11-23T08:22:00Z">
        <w:r w:rsidR="00A0080C">
          <w:t>oblicza</w:t>
        </w:r>
      </w:ins>
      <w:del w:id="19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3" w:author="Okot" w:date="2019-11-23T08:22:00Z">
        <w:r w:rsidDel="00A0080C">
          <w:delText xml:space="preserve">powinien </w:delText>
        </w:r>
      </w:del>
      <w:r>
        <w:t>wyświetla</w:t>
      </w:r>
      <w:del w:id="1964"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5" w:author="Okot" w:date="2019-11-23T08:22:00Z">
        <w:r w:rsidDel="00A0080C">
          <w:delText xml:space="preserve">powinien </w:delText>
        </w:r>
      </w:del>
      <w:r>
        <w:t>na bieżąco wyświetla</w:t>
      </w:r>
      <w:del w:id="1966"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8" w:author="Okot" w:date="2019-11-23T08:22:00Z">
        <w:r w:rsidDel="00A0080C">
          <w:delText xml:space="preserve">powinien </w:delText>
        </w:r>
      </w:del>
      <w:r>
        <w:t>porów</w:t>
      </w:r>
      <w:ins w:id="1969" w:author="Okot" w:date="2019-11-23T08:22:00Z">
        <w:r w:rsidR="00A0080C">
          <w:t>nuje</w:t>
        </w:r>
      </w:ins>
      <w:del w:id="1970" w:author="Okot" w:date="2019-11-23T08:22:00Z">
        <w:r w:rsidDel="00A0080C">
          <w:delText>nywać</w:delText>
        </w:r>
      </w:del>
      <w:r>
        <w:t xml:space="preserve"> gramaturę spożytych w ciągu dnia makroskładników z wartością docelową i </w:t>
      </w:r>
      <w:ins w:id="1971" w:author="Okot" w:date="2019-11-23T08:22:00Z">
        <w:r w:rsidR="00A0080C">
          <w:t>obl</w:t>
        </w:r>
      </w:ins>
      <w:del w:id="1972" w:author="Okot" w:date="2019-11-23T08:22:00Z">
        <w:r w:rsidDel="00A0080C">
          <w:delText>wyl</w:delText>
        </w:r>
      </w:del>
      <w:r>
        <w:t>icza</w:t>
      </w:r>
      <w:del w:id="197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4" w:author="Okot" w:date="2019-11-23T08:22:00Z">
        <w:r w:rsidDel="00A0080C">
          <w:delText xml:space="preserve">powinien </w:delText>
        </w:r>
      </w:del>
      <w:r>
        <w:t>wyświetla</w:t>
      </w:r>
      <w:del w:id="1975" w:author="Okot" w:date="2019-11-23T08:22:00Z">
        <w:r w:rsidDel="00A0080C">
          <w:delText>ć</w:delText>
        </w:r>
      </w:del>
      <w:r>
        <w:t xml:space="preserve"> informację o różnicy i sygnaliz</w:t>
      </w:r>
      <w:ins w:id="1976" w:author="Okot" w:date="2019-11-23T08:22:00Z">
        <w:r w:rsidR="00A0080C">
          <w:t>uje</w:t>
        </w:r>
      </w:ins>
      <w:del w:id="197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8" w:author="Okot" w:date="2019-11-23T08:22:00Z">
        <w:r w:rsidDel="00A0080C">
          <w:delText xml:space="preserve">powinien </w:delText>
        </w:r>
      </w:del>
      <w:r>
        <w:t>gener</w:t>
      </w:r>
      <w:ins w:id="1979" w:author="Okot" w:date="2019-11-23T08:22:00Z">
        <w:r w:rsidR="00A0080C">
          <w:t>uje</w:t>
        </w:r>
      </w:ins>
      <w:del w:id="198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1" w:author="Okot" w:date="2019-11-23T08:23:00Z">
        <w:r w:rsidDel="00A0080C">
          <w:delText xml:space="preserve">powinien </w:delText>
        </w:r>
      </w:del>
      <w:r>
        <w:t>porówn</w:t>
      </w:r>
      <w:del w:id="1982" w:author="Okot" w:date="2019-11-23T08:23:00Z">
        <w:r w:rsidDel="00A0080C">
          <w:delText>ywać</w:delText>
        </w:r>
      </w:del>
      <w:ins w:id="1983" w:author="Okot" w:date="2019-11-23T08:23:00Z">
        <w:r w:rsidR="00A0080C">
          <w:t>uje</w:t>
        </w:r>
      </w:ins>
      <w:r>
        <w:t xml:space="preserve"> procent spożycia danego makroskładnika z docelowym procentowym zapotrzebowaniem na niego i sygnaliz</w:t>
      </w:r>
      <w:ins w:id="1984" w:author="Okot" w:date="2019-11-23T08:23:00Z">
        <w:r w:rsidR="00A0080C">
          <w:t>uje</w:t>
        </w:r>
      </w:ins>
      <w:del w:id="198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0" w:author="Okot" w:date="2019-11-23T08:23:00Z">
        <w:r w:rsidDel="00A0080C">
          <w:delText xml:space="preserve">powinien </w:delText>
        </w:r>
      </w:del>
      <w:r>
        <w:t>porówn</w:t>
      </w:r>
      <w:del w:id="1991" w:author="Okot" w:date="2019-11-23T08:23:00Z">
        <w:r w:rsidDel="00A0080C">
          <w:delText>ywać</w:delText>
        </w:r>
      </w:del>
      <w:ins w:id="1992" w:author="Okot" w:date="2019-11-23T08:23:00Z">
        <w:r w:rsidR="00A0080C">
          <w:t>uje</w:t>
        </w:r>
      </w:ins>
      <w:r>
        <w:t xml:space="preserve"> dzienne spożycia danej witaminy lub składnika mineralnego z wyliczonym zapotrzebowaniem użytkownika i sygnaliz</w:t>
      </w:r>
      <w:del w:id="1993" w:author="Okot" w:date="2019-11-23T08:23:00Z">
        <w:r w:rsidDel="00A0080C">
          <w:delText>ować</w:delText>
        </w:r>
      </w:del>
      <w:ins w:id="1994"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4:00Z">
        <w:r w:rsidDel="00A0080C">
          <w:delText>ywać</w:delText>
        </w:r>
      </w:del>
      <w:ins w:id="1997"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8" w:author="Okot" w:date="2019-11-23T08:24:00Z">
        <w:r w:rsidR="00F564ED">
          <w:t>uje</w:t>
        </w:r>
      </w:ins>
      <w:del w:id="1999"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2000" w:author="Okot" w:date="2019-11-23T08:24:00Z">
        <w:r w:rsidDel="00F564ED">
          <w:delText xml:space="preserve">powinien </w:delText>
        </w:r>
      </w:del>
      <w:r>
        <w:t>umożliwi</w:t>
      </w:r>
      <w:ins w:id="2001" w:author="Okot" w:date="2019-11-23T08:24:00Z">
        <w:r w:rsidR="00F564ED">
          <w:t>a</w:t>
        </w:r>
      </w:ins>
      <w:del w:id="2002"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3" w:author="Okot" w:date="2019-11-19T20:45:00Z">
        <w:r w:rsidDel="00B9397A">
          <w:delText>3</w:delText>
        </w:r>
      </w:del>
      <w:ins w:id="2004" w:author="Okot" w:date="2019-11-19T20:45:00Z">
        <w:r w:rsidR="00B9397A">
          <w:t>4</w:t>
        </w:r>
      </w:ins>
      <w:r>
        <w:t>.</w:t>
      </w:r>
      <w:ins w:id="2005" w:author="Okot" w:date="2019-11-19T20:45:00Z">
        <w:r w:rsidR="00B9397A">
          <w:t>2</w:t>
        </w:r>
      </w:ins>
      <w:del w:id="200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7" w:name="_Toc5963773"/>
      <w:ins w:id="2008" w:author="Okot" w:date="2019-11-19T20:46:00Z">
        <w:r>
          <w:t>4</w:t>
        </w:r>
      </w:ins>
      <w:del w:id="2009" w:author="Okot" w:date="2019-11-19T20:46:00Z">
        <w:r w:rsidR="006A5CC8" w:rsidDel="00B9397A">
          <w:delText>3</w:delText>
        </w:r>
      </w:del>
      <w:r w:rsidR="006A5CC8">
        <w:t>.</w:t>
      </w:r>
      <w:ins w:id="2010" w:author="Okot" w:date="2019-11-19T20:46:00Z">
        <w:r>
          <w:t>3</w:t>
        </w:r>
      </w:ins>
      <w:del w:id="2011" w:author="Okot" w:date="2019-11-19T20:46:00Z">
        <w:r w:rsidR="006A5CC8" w:rsidDel="00B9397A">
          <w:delText>4</w:delText>
        </w:r>
      </w:del>
      <w:r w:rsidR="00212F1F">
        <w:t xml:space="preserve">. </w:t>
      </w:r>
      <w:r w:rsidR="00E375D2">
        <w:t>Model danych</w:t>
      </w:r>
      <w:bookmarkEnd w:id="200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rPr>
          <w:rPrChange w:id="2012" w:author="Okot" w:date="2019-12-03T18:16:00Z">
            <w:rPr/>
          </w:rPrChange>
        </w:rPr>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w:t>
      </w:r>
      <w:r w:rsidRPr="00761BAF">
        <w:rPr>
          <w:rPrChange w:id="2013" w:author="Okot" w:date="2019-12-03T18:16:00Z">
            <w:rPr/>
          </w:rPrChange>
        </w:rPr>
        <w:t xml:space="preserve">danych </w:t>
      </w:r>
      <w:r w:rsidR="00FB6AE0" w:rsidRPr="00761BAF">
        <w:rPr>
          <w:rPrChange w:id="2014" w:author="Okot" w:date="2019-12-03T18:16:00Z">
            <w:rPr/>
          </w:rPrChange>
        </w:rPr>
        <w:t>o</w:t>
      </w:r>
      <w:r w:rsidR="00FB6AE0" w:rsidRPr="00761BAF">
        <w:rPr>
          <w:b/>
          <w:rPrChange w:id="2015" w:author="Okot" w:date="2019-12-03T18:14:00Z">
            <w:rPr/>
          </w:rPrChange>
        </w:rPr>
        <w:t xml:space="preserve"> </w:t>
      </w:r>
      <w:r w:rsidR="00FB6AE0" w:rsidRPr="00761BAF">
        <w:rPr>
          <w:rPrChange w:id="2016" w:author="Okot" w:date="2019-12-03T18:16:00Z">
            <w:rPr/>
          </w:rPrChange>
        </w:rPr>
        <w:t>zapotrzebowaniu</w:t>
      </w:r>
      <w:r w:rsidR="00FB6AE0">
        <w:t xml:space="preserve"> na poszczególne składniki ludzi w róż</w:t>
      </w:r>
      <w:r w:rsidR="00C9369F">
        <w:t>nym wieku i różnej płci. System</w:t>
      </w:r>
      <w:r w:rsidR="00FB6AE0">
        <w:t xml:space="preserve"> będzie przechowywał </w:t>
      </w:r>
      <w:r w:rsidR="00FB6AE0" w:rsidRPr="00761BAF">
        <w:rPr>
          <w:rPrChange w:id="2017" w:author="Okot" w:date="2019-12-03T18:16:00Z">
            <w:rPr/>
          </w:rPrChange>
        </w:rPr>
        <w:t>dane</w:t>
      </w:r>
      <w:r w:rsidR="00FB6AE0" w:rsidRPr="00761BAF">
        <w:rPr>
          <w:b/>
          <w:rPrChange w:id="2018" w:author="Okot" w:date="2019-12-03T18:14:00Z">
            <w:rPr/>
          </w:rPrChange>
        </w:rPr>
        <w:t xml:space="preserve"> </w:t>
      </w:r>
      <w:r w:rsidR="00FB6AE0" w:rsidRPr="00761BAF">
        <w:rPr>
          <w:rPrChange w:id="2019" w:author="Okot" w:date="2019-12-03T18:16:00Z">
            <w:rPr/>
          </w:rPrChange>
        </w:rPr>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0" w:author="Okot" w:date="2019-12-03T18:14:00Z">
        <w:r w:rsidR="00761BAF">
          <w:t xml:space="preserve"> oraz</w:t>
        </w:r>
      </w:ins>
      <w:del w:id="2021"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rPr>
          <w:rPrChange w:id="2022" w:author="Okot" w:date="2019-12-03T18:16:00Z">
            <w:rPr/>
          </w:rPrChange>
        </w:rPr>
        <w:t xml:space="preserve">dzienne </w:t>
      </w:r>
      <w:r w:rsidR="00FB6AE0" w:rsidRPr="00761BAF">
        <w:rPr>
          <w:rPrChange w:id="2023" w:author="Okot" w:date="2019-12-03T18:16:00Z">
            <w:rPr/>
          </w:rPrChange>
        </w:rPr>
        <w:t>z</w:t>
      </w:r>
      <w:r w:rsidR="00450530" w:rsidRPr="00761BAF">
        <w:rPr>
          <w:rPrChange w:id="2024" w:author="Okot" w:date="2019-12-03T18:16:00Z">
            <w:rPr/>
          </w:rPrChange>
        </w:rPr>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rsidP="00F260AD">
      <w:pPr>
        <w:ind w:firstLine="0"/>
        <w:rPr>
          <w:ins w:id="2025" w:author="Okot" w:date="2019-12-03T19:59:00Z"/>
        </w:rPr>
        <w:pPrChange w:id="2026" w:author="Okot" w:date="2019-12-03T19:59:00Z">
          <w:pPr/>
        </w:pPrChange>
      </w:pPr>
    </w:p>
    <w:p w14:paraId="0EC30277" w14:textId="77777777" w:rsidR="00F260AD" w:rsidRDefault="00F260AD" w:rsidP="00F260AD">
      <w:pPr>
        <w:ind w:firstLine="0"/>
        <w:pPrChange w:id="2027" w:author="Okot" w:date="2019-12-03T19:59:00Z">
          <w:pPr/>
        </w:pPrChange>
      </w:pPr>
    </w:p>
    <w:p w14:paraId="0D08F15D" w14:textId="58ADDEA4" w:rsidR="00CA0F5B" w:rsidRDefault="00CA0F5B" w:rsidP="00B70E54">
      <w:pPr>
        <w:ind w:firstLine="0"/>
        <w:jc w:val="center"/>
        <w:pPrChange w:id="2028"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29" w:author="Okot" w:date="2019-11-19T20:46:00Z">
        <w:r w:rsidR="00B9397A">
          <w:t>4</w:t>
        </w:r>
      </w:ins>
      <w:del w:id="2030" w:author="Okot" w:date="2019-11-19T20:46:00Z">
        <w:r w:rsidDel="00B9397A">
          <w:delText>3</w:delText>
        </w:r>
      </w:del>
      <w:r>
        <w:t>.</w:t>
      </w:r>
      <w:ins w:id="2031" w:author="Okot" w:date="2019-11-19T20:46:00Z">
        <w:r w:rsidR="00B9397A">
          <w:t>1</w:t>
        </w:r>
      </w:ins>
      <w:del w:id="2032"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3" w:author="Okot" w:date="2019-11-19T20:46:00Z">
        <w:r>
          <w:t>4</w:t>
        </w:r>
      </w:ins>
      <w:del w:id="2034" w:author="Okot" w:date="2019-11-19T20:46:00Z">
        <w:r w:rsidR="006A5CC8" w:rsidDel="00B9397A">
          <w:delText>3</w:delText>
        </w:r>
      </w:del>
      <w:r w:rsidR="006A5CC8">
        <w:t>.</w:t>
      </w:r>
      <w:ins w:id="2035" w:author="Okot" w:date="2019-11-19T20:46:00Z">
        <w:r>
          <w:t>4</w:t>
        </w:r>
      </w:ins>
      <w:del w:id="2036"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3EA905AE">
            <wp:extent cx="3027600" cy="1425600"/>
            <wp:effectExtent l="190500" t="190500" r="192405" b="19367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1425600"/>
                    </a:xfrm>
                    <a:prstGeom prst="rect">
                      <a:avLst/>
                    </a:prstGeom>
                    <a:ln>
                      <a:noFill/>
                    </a:ln>
                    <a:effectLst>
                      <a:outerShdw blurRad="190500" algn="tl" rotWithShape="0">
                        <a:srgbClr val="000000">
                          <a:alpha val="70000"/>
                        </a:srgbClr>
                      </a:outerShdw>
                    </a:effectLst>
                  </pic:spPr>
                </pic:pic>
              </a:graphicData>
            </a:graphic>
          </wp:inline>
        </w:drawing>
      </w:r>
    </w:p>
    <w:p w14:paraId="5E6EBFC6" w14:textId="754BBE6C" w:rsidR="008063E4" w:rsidDel="00B70E54" w:rsidRDefault="008063E4" w:rsidP="006A2D08">
      <w:pPr>
        <w:jc w:val="center"/>
        <w:rPr>
          <w:del w:id="2037" w:author="Okot" w:date="2019-12-03T19:58:00Z"/>
        </w:rPr>
      </w:pPr>
    </w:p>
    <w:p w14:paraId="2D57A3D6" w14:textId="31154F80" w:rsidR="006A2D08" w:rsidRDefault="006A2D08" w:rsidP="006A2D08">
      <w:pPr>
        <w:jc w:val="center"/>
      </w:pPr>
      <w:r>
        <w:t xml:space="preserve">Rys. </w:t>
      </w:r>
      <w:ins w:id="2038" w:author="Okot" w:date="2019-11-19T20:47:00Z">
        <w:r w:rsidR="00F17AC7">
          <w:t>4</w:t>
        </w:r>
      </w:ins>
      <w:del w:id="2039" w:author="Okot" w:date="2019-11-19T20:47:00Z">
        <w:r w:rsidDel="00F17AC7">
          <w:delText>3</w:delText>
        </w:r>
      </w:del>
      <w:r>
        <w:t>.</w:t>
      </w:r>
      <w:ins w:id="2040" w:author="Okot" w:date="2019-11-19T20:47:00Z">
        <w:r w:rsidR="00F17AC7">
          <w:t>2</w:t>
        </w:r>
      </w:ins>
      <w:del w:id="2041"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2EE0BC71" w:rsidR="00CC05A5" w:rsidRDefault="00CC05A5" w:rsidP="008C4EAD">
      <w:r>
        <w:t xml:space="preserve">Rozważano też wprowadzenie administrator, ale ostatecznie uznano, że przy aktualnie planowych funkcjach, administrator nie będzie potrzebny. </w:t>
      </w:r>
      <w:del w:id="2042"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43" w:author="Okot" w:date="2019-12-03T19:55:00Z"/>
        </w:rPr>
      </w:pPr>
      <w:ins w:id="2044" w:author="Okot" w:date="2019-11-19T20:47:00Z">
        <w:r>
          <w:t>4</w:t>
        </w:r>
      </w:ins>
      <w:del w:id="2045" w:author="Okot" w:date="2019-11-19T20:47:00Z">
        <w:r w:rsidR="006A5CC8" w:rsidDel="008B4519">
          <w:delText>3</w:delText>
        </w:r>
      </w:del>
      <w:r w:rsidR="006A5CC8">
        <w:t>.</w:t>
      </w:r>
      <w:ins w:id="2046" w:author="Okot" w:date="2019-11-19T20:47:00Z">
        <w:r>
          <w:t>5</w:t>
        </w:r>
      </w:ins>
      <w:del w:id="2047" w:author="Okot" w:date="2019-11-19T20:47:00Z">
        <w:r w:rsidR="006A5CC8" w:rsidDel="008B4519">
          <w:delText>6</w:delText>
        </w:r>
      </w:del>
      <w:r w:rsidR="008D7472">
        <w:t>. Przypadki użycia</w:t>
      </w:r>
    </w:p>
    <w:p w14:paraId="4D9A9A55" w14:textId="77777777" w:rsidR="00B70E54" w:rsidRPr="00B70E54" w:rsidRDefault="00B70E54" w:rsidP="00B70E54">
      <w:pPr>
        <w:ind w:firstLine="0"/>
        <w:rPr>
          <w:rPrChange w:id="2048" w:author="Okot" w:date="2019-12-03T19:55:00Z">
            <w:rPr/>
          </w:rPrChange>
        </w:rPr>
        <w:pPrChange w:id="2049" w:author="Okot" w:date="2019-12-03T19:55:00Z">
          <w:pPr>
            <w:pStyle w:val="Podtytu"/>
          </w:pPr>
        </w:pPrChange>
      </w:pPr>
    </w:p>
    <w:p w14:paraId="2C4C617D" w14:textId="0DAF6F9D" w:rsidR="008D7472" w:rsidRDefault="00B70E54" w:rsidP="00B70E54">
      <w:pPr>
        <w:ind w:firstLine="0"/>
        <w:pPrChange w:id="2050" w:author="Okot" w:date="2019-12-03T19:58:00Z">
          <w:pPr/>
        </w:pPrChange>
      </w:pPr>
      <w:ins w:id="2051" w:author="Okot" w:date="2019-12-03T19:58:00Z">
        <w:r>
          <w:rPr>
            <w:noProof/>
            <w:lang w:eastAsia="pl-PL"/>
          </w:rPr>
          <w:drawing>
            <wp:inline distT="0" distB="0" distL="0" distR="0" wp14:anchorId="1E598AD1" wp14:editId="02FC94AF">
              <wp:extent cx="5634000" cy="3488400"/>
              <wp:effectExtent l="190500" t="190500" r="195580" b="18859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png"/>
                      <pic:cNvPicPr/>
                    </pic:nvPicPr>
                    <pic:blipFill>
                      <a:blip r:embed="rId62">
                        <a:extLst>
                          <a:ext uri="{28A0092B-C50C-407E-A947-70E740481C1C}">
                            <a14:useLocalDpi xmlns:a14="http://schemas.microsoft.com/office/drawing/2010/main" val="0"/>
                          </a:ext>
                        </a:extLst>
                      </a:blip>
                      <a:stretch>
                        <a:fillRect/>
                      </a:stretch>
                    </pic:blipFill>
                    <pic:spPr>
                      <a:xfrm>
                        <a:off x="0" y="0"/>
                        <a:ext cx="5634000" cy="3488400"/>
                      </a:xfrm>
                      <a:prstGeom prst="rect">
                        <a:avLst/>
                      </a:prstGeom>
                      <a:ln>
                        <a:noFill/>
                      </a:ln>
                      <a:effectLst>
                        <a:outerShdw blurRad="190500" algn="tl" rotWithShape="0">
                          <a:srgbClr val="000000">
                            <a:alpha val="70000"/>
                          </a:srgbClr>
                        </a:outerShdw>
                      </a:effectLst>
                    </pic:spPr>
                  </pic:pic>
                </a:graphicData>
              </a:graphic>
            </wp:inline>
          </w:drawing>
        </w:r>
      </w:ins>
    </w:p>
    <w:p w14:paraId="2B4F0BF5" w14:textId="412022B5" w:rsidR="008D7472" w:rsidRDefault="008D7472" w:rsidP="008D7472">
      <w:pPr>
        <w:jc w:val="center"/>
      </w:pPr>
      <w:r>
        <w:t xml:space="preserve">Rys. </w:t>
      </w:r>
      <w:del w:id="2052" w:author="Okot" w:date="2019-11-19T20:47:00Z">
        <w:r w:rsidDel="00F17AC7">
          <w:delText>3</w:delText>
        </w:r>
      </w:del>
      <w:ins w:id="2053" w:author="Okot" w:date="2019-11-19T20:47:00Z">
        <w:r w:rsidR="00F17AC7">
          <w:t>4</w:t>
        </w:r>
      </w:ins>
      <w:r>
        <w:t>.</w:t>
      </w:r>
      <w:ins w:id="2054" w:author="Okot" w:date="2019-11-19T20:47:00Z">
        <w:r w:rsidR="00F17AC7">
          <w:t>3</w:t>
        </w:r>
      </w:ins>
      <w:del w:id="2055"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2056" w:author="Okot" w:date="2019-12-03T20:02:00Z">
        <w:r>
          <w:lastRenderedPageBreak/>
          <w:tab/>
          <w:t xml:space="preserve"> </w:t>
        </w:r>
      </w:ins>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23356DB4" w:rsidR="00D86D91" w:rsidRPr="00654D3A" w:rsidRDefault="00D86D91" w:rsidP="00714019">
      <w:pPr>
        <w:ind w:firstLine="0"/>
        <w:rPr>
          <w:b/>
          <w:i/>
          <w:color w:val="FF0000"/>
          <w:sz w:val="32"/>
          <w:szCs w:val="32"/>
        </w:rPr>
      </w:pPr>
      <w:r w:rsidRPr="00654D3A">
        <w:rPr>
          <w:b/>
          <w:i/>
          <w:color w:val="FF0000"/>
          <w:sz w:val="32"/>
          <w:szCs w:val="32"/>
        </w:rPr>
        <w:t xml:space="preserve">Każdy z przypadków opisać start-end, każdy rozbieramy </w:t>
      </w:r>
      <w:del w:id="2057" w:author="Okot" w:date="2019-12-03T20:04:00Z">
        <w:r w:rsidRPr="00654D3A" w:rsidDel="0037654F">
          <w:rPr>
            <w:b/>
            <w:i/>
            <w:color w:val="FF0000"/>
            <w:sz w:val="32"/>
            <w:szCs w:val="32"/>
          </w:rPr>
          <w:delText xml:space="preserve">do komiksu oraz </w:delText>
        </w:r>
      </w:del>
      <w:r w:rsidRPr="00654D3A">
        <w:rPr>
          <w:b/>
          <w:i/>
          <w:color w:val="FF0000"/>
          <w:sz w:val="32"/>
          <w:szCs w:val="32"/>
        </w:rPr>
        <w:t>scenariusza i scenariusz</w:t>
      </w:r>
      <w:ins w:id="2058" w:author="Okot" w:date="2019-12-03T20:04:00Z">
        <w:r w:rsidR="0037654F">
          <w:rPr>
            <w:b/>
            <w:i/>
            <w:color w:val="FF0000"/>
            <w:sz w:val="32"/>
            <w:szCs w:val="32"/>
          </w:rPr>
          <w:t>y</w:t>
        </w:r>
      </w:ins>
      <w:del w:id="2059" w:author="Okot" w:date="2019-12-03T20:04:00Z">
        <w:r w:rsidRPr="00654D3A" w:rsidDel="0037654F">
          <w:rPr>
            <w:b/>
            <w:i/>
            <w:color w:val="FF0000"/>
            <w:sz w:val="32"/>
            <w:szCs w:val="32"/>
          </w:rPr>
          <w:delText>a</w:delText>
        </w:r>
      </w:del>
      <w:r w:rsidRPr="00654D3A">
        <w:rPr>
          <w:b/>
          <w:i/>
          <w:color w:val="FF0000"/>
          <w:sz w:val="32"/>
          <w:szCs w:val="32"/>
        </w:rPr>
        <w:t xml:space="preserve"> alternatywn</w:t>
      </w:r>
      <w:ins w:id="2060" w:author="Okot" w:date="2019-12-03T20:04:00Z">
        <w:r w:rsidR="0037654F">
          <w:rPr>
            <w:b/>
            <w:i/>
            <w:color w:val="FF0000"/>
            <w:sz w:val="32"/>
            <w:szCs w:val="32"/>
          </w:rPr>
          <w:t>ych if są</w:t>
        </w:r>
      </w:ins>
      <w:bookmarkStart w:id="2061" w:name="_GoBack"/>
      <w:bookmarkEnd w:id="2061"/>
      <w:del w:id="2062"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2063" w:name="_Toc5963780"/>
      <w:r>
        <w:rPr>
          <w:rFonts w:eastAsiaTheme="minorEastAsia" w:cstheme="minorBidi"/>
          <w:smallCaps/>
          <w:szCs w:val="22"/>
        </w:rPr>
        <w:br w:type="page"/>
      </w:r>
    </w:p>
    <w:p w14:paraId="13992E3A" w14:textId="25F7CAD8" w:rsidR="00E375D2" w:rsidRDefault="000069E0" w:rsidP="000069E0">
      <w:pPr>
        <w:pStyle w:val="Nagwek1"/>
      </w:pPr>
      <w:del w:id="2064" w:author="Okot" w:date="2019-11-19T20:50:00Z">
        <w:r w:rsidDel="00122EDB">
          <w:lastRenderedPageBreak/>
          <w:delText>4</w:delText>
        </w:r>
      </w:del>
      <w:ins w:id="2065" w:author="Okot" w:date="2019-11-19T20:50:00Z">
        <w:r w:rsidR="00122EDB">
          <w:t>5</w:t>
        </w:r>
      </w:ins>
      <w:r>
        <w:t xml:space="preserve">. </w:t>
      </w:r>
      <w:bookmarkEnd w:id="2063"/>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66" w:author="Okot" w:date="2019-11-19T20:50:00Z">
        <w:r w:rsidR="00122EDB">
          <w:t>5</w:t>
        </w:r>
      </w:ins>
      <w:del w:id="2067"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68" w:author="Okot" w:date="2019-11-19T20:51:00Z">
        <w:r>
          <w:lastRenderedPageBreak/>
          <w:t>5</w:t>
        </w:r>
      </w:ins>
      <w:del w:id="2069" w:author="Okot" w:date="2019-11-19T20:51:00Z">
        <w:r w:rsidR="000F6E38" w:rsidDel="00122EDB">
          <w:delText>4</w:delText>
        </w:r>
      </w:del>
      <w:r w:rsidR="000F6E38">
        <w:t>.</w:t>
      </w:r>
      <w:ins w:id="2070" w:author="Okot" w:date="2019-11-19T20:51:00Z">
        <w:r>
          <w:t>1</w:t>
        </w:r>
      </w:ins>
      <w:del w:id="2071" w:author="Okot" w:date="2019-11-19T20:51:00Z">
        <w:r w:rsidR="000F6E38" w:rsidDel="00122EDB">
          <w:delText>2</w:delText>
        </w:r>
      </w:del>
      <w:r w:rsidR="000F6E38">
        <w:t>. Architektura systemu</w:t>
      </w:r>
    </w:p>
    <w:p w14:paraId="1A0D55FC" w14:textId="77777777" w:rsidR="000F6E38" w:rsidRDefault="000F6E38">
      <w:pPr>
        <w:pPrChange w:id="2072" w:author="Okot" w:date="2019-11-23T07:16:00Z">
          <w:pPr>
            <w:pStyle w:val="Podtytu"/>
          </w:pPr>
        </w:pPrChange>
      </w:pPr>
    </w:p>
    <w:p w14:paraId="0CC9DF7A" w14:textId="184B32A6" w:rsidR="00A5313C" w:rsidRDefault="00122EDB" w:rsidP="00A5313C">
      <w:pPr>
        <w:pStyle w:val="Podtytu"/>
      </w:pPr>
      <w:ins w:id="2073" w:author="Okot" w:date="2019-11-19T20:51:00Z">
        <w:r>
          <w:t>5</w:t>
        </w:r>
      </w:ins>
      <w:del w:id="2074" w:author="Okot" w:date="2019-11-19T20:51:00Z">
        <w:r w:rsidR="000F6E38" w:rsidDel="00122EDB">
          <w:delText>4</w:delText>
        </w:r>
      </w:del>
      <w:r w:rsidR="000F6E38">
        <w:t>.</w:t>
      </w:r>
      <w:ins w:id="2075" w:author="Okot" w:date="2019-11-19T20:51:00Z">
        <w:r>
          <w:t>2</w:t>
        </w:r>
      </w:ins>
      <w:del w:id="2076"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77" w:author="Okot" w:date="2019-11-19T20:50:00Z">
        <w:r w:rsidR="00122EDB">
          <w:t>5</w:t>
        </w:r>
      </w:ins>
      <w:del w:id="2078"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79" w:author="Okot" w:date="2019-11-19T20:52:00Z">
        <w:r>
          <w:t>5</w:t>
        </w:r>
      </w:ins>
      <w:del w:id="2080" w:author="Okot" w:date="2019-11-19T20:52:00Z">
        <w:r w:rsidR="000F6E38" w:rsidDel="00122EDB">
          <w:delText>4</w:delText>
        </w:r>
      </w:del>
      <w:r w:rsidR="000F6E38">
        <w:t>.</w:t>
      </w:r>
      <w:ins w:id="2081" w:author="Okot" w:date="2019-11-19T20:52:00Z">
        <w:r>
          <w:t>2</w:t>
        </w:r>
      </w:ins>
      <w:del w:id="2082"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83" w:author="Okot" w:date="2019-11-19T20:52:00Z">
        <w:r>
          <w:t>5</w:t>
        </w:r>
      </w:ins>
      <w:del w:id="2084" w:author="Okot" w:date="2019-11-19T20:52:00Z">
        <w:r w:rsidR="00A641F5" w:rsidDel="00122EDB">
          <w:delText>4</w:delText>
        </w:r>
      </w:del>
      <w:r w:rsidR="00A641F5">
        <w:t>.</w:t>
      </w:r>
      <w:ins w:id="2085" w:author="Okot" w:date="2019-11-19T20:52:00Z">
        <w:r>
          <w:t>2</w:t>
        </w:r>
      </w:ins>
      <w:del w:id="2086"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87" w:author="Okot" w:date="2019-11-19T20:52:00Z">
        <w:r>
          <w:t>5</w:t>
        </w:r>
      </w:ins>
      <w:del w:id="2088" w:author="Okot" w:date="2019-11-19T20:52:00Z">
        <w:r w:rsidR="000F6E38" w:rsidDel="00122EDB">
          <w:delText>4</w:delText>
        </w:r>
      </w:del>
      <w:r w:rsidR="000F6E38">
        <w:t>.</w:t>
      </w:r>
      <w:ins w:id="2089" w:author="Okot" w:date="2019-11-19T20:52:00Z">
        <w:r>
          <w:t>2</w:t>
        </w:r>
      </w:ins>
      <w:del w:id="2090"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91" w:author="Okot" w:date="2019-11-19T20:52:00Z">
        <w:r>
          <w:t>5</w:t>
        </w:r>
      </w:ins>
      <w:del w:id="2092" w:author="Okot" w:date="2019-11-19T20:52:00Z">
        <w:r w:rsidR="00A641F5" w:rsidDel="00122EDB">
          <w:delText>4</w:delText>
        </w:r>
      </w:del>
      <w:r w:rsidR="00A641F5">
        <w:t>.</w:t>
      </w:r>
      <w:ins w:id="2093" w:author="Okot" w:date="2019-11-19T20:52:00Z">
        <w:r>
          <w:t>2</w:t>
        </w:r>
      </w:ins>
      <w:del w:id="2094"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95" w:author="Okot" w:date="2019-11-19T20:52:00Z">
        <w:r>
          <w:t>5</w:t>
        </w:r>
      </w:ins>
      <w:del w:id="2096" w:author="Okot" w:date="2019-11-19T20:52:00Z">
        <w:r w:rsidR="000F6E38" w:rsidDel="00122EDB">
          <w:delText>4</w:delText>
        </w:r>
      </w:del>
      <w:r w:rsidR="000F6E38">
        <w:t>.</w:t>
      </w:r>
      <w:ins w:id="2097" w:author="Okot" w:date="2019-11-19T20:52:00Z">
        <w:r>
          <w:t>2</w:t>
        </w:r>
      </w:ins>
      <w:del w:id="2098"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2099" w:author="Okot" w:date="2019-11-19T20:52:00Z">
        <w:r>
          <w:t>5</w:t>
        </w:r>
      </w:ins>
      <w:del w:id="2100" w:author="Okot" w:date="2019-11-19T20:52:00Z">
        <w:r w:rsidR="00F853FF" w:rsidDel="00122EDB">
          <w:delText>4</w:delText>
        </w:r>
      </w:del>
      <w:r w:rsidR="00F853FF">
        <w:t>.</w:t>
      </w:r>
      <w:ins w:id="2101" w:author="Okot" w:date="2019-11-19T20:52:00Z">
        <w:r>
          <w:t>3</w:t>
        </w:r>
      </w:ins>
      <w:del w:id="2102" w:author="Okot" w:date="2019-11-19T20:52:00Z">
        <w:r w:rsidR="001401C4" w:rsidDel="00122EDB">
          <w:delText>4</w:delText>
        </w:r>
      </w:del>
      <w:r w:rsidR="003756C3">
        <w:t>. I iteracja</w:t>
      </w:r>
      <w:r w:rsidR="001401C4">
        <w:t xml:space="preserve">: podwaliny </w:t>
      </w:r>
      <w:ins w:id="2103" w:author="Okot" w:date="2019-12-03T18:17:00Z">
        <w:r w:rsidR="00A26129">
          <w:t>systemu</w:t>
        </w:r>
      </w:ins>
      <w:del w:id="2104"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2105"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106" w:author="Okot" w:date="2019-11-19T20:51:00Z"/>
        </w:rPr>
        <w:pPrChange w:id="2107" w:author="Okot" w:date="2019-11-19T20:51:00Z">
          <w:pPr>
            <w:ind w:firstLine="0"/>
          </w:pPr>
        </w:pPrChange>
      </w:pPr>
    </w:p>
    <w:p w14:paraId="3F4D583C" w14:textId="1B1A0888" w:rsidR="00933A64" w:rsidDel="00122EDB" w:rsidRDefault="00933A64">
      <w:pPr>
        <w:rPr>
          <w:del w:id="2108" w:author="Okot" w:date="2019-11-19T20:51:00Z"/>
        </w:rPr>
        <w:pPrChange w:id="2109" w:author="Okot" w:date="2019-11-19T20:51:00Z">
          <w:pPr>
            <w:ind w:firstLine="0"/>
            <w:jc w:val="center"/>
          </w:pPr>
        </w:pPrChange>
      </w:pPr>
      <w:del w:id="211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4">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111" w:author="Okot" w:date="2019-11-19T20:51:00Z">
          <w:pPr>
            <w:jc w:val="center"/>
          </w:pPr>
        </w:pPrChange>
      </w:pPr>
      <w:del w:id="2112" w:author="Okot" w:date="2019-11-18T19:42:00Z">
        <w:r w:rsidDel="00875EFE">
          <w:delText xml:space="preserve">opowieść </w:delText>
        </w:r>
      </w:del>
      <w:del w:id="2113"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114" w:author="Okot" w:date="2019-11-19T20:52:00Z">
        <w:r>
          <w:t>5</w:t>
        </w:r>
      </w:ins>
      <w:del w:id="2115" w:author="Okot" w:date="2019-11-19T20:52:00Z">
        <w:r w:rsidR="00861D30" w:rsidDel="00122EDB">
          <w:delText>4</w:delText>
        </w:r>
      </w:del>
      <w:r w:rsidR="00861D30">
        <w:t>.</w:t>
      </w:r>
      <w:ins w:id="2116" w:author="Okot" w:date="2019-11-19T20:52:00Z">
        <w:r>
          <w:t>3</w:t>
        </w:r>
      </w:ins>
      <w:del w:id="2117"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118" w:author="Okot" w:date="2019-11-19T20:52:00Z">
        <w:r>
          <w:t>5</w:t>
        </w:r>
      </w:ins>
      <w:del w:id="2119" w:author="Okot" w:date="2019-11-19T20:52:00Z">
        <w:r w:rsidR="00372032" w:rsidDel="00122EDB">
          <w:delText>4</w:delText>
        </w:r>
      </w:del>
      <w:r w:rsidR="00372032">
        <w:t>.</w:t>
      </w:r>
      <w:ins w:id="2120" w:author="Okot" w:date="2019-11-19T20:52:00Z">
        <w:r>
          <w:t>3</w:t>
        </w:r>
      </w:ins>
      <w:del w:id="212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122" w:author="Okot" w:date="2019-11-19T20:52:00Z">
        <w:r w:rsidDel="00122EDB">
          <w:delText>4</w:delText>
        </w:r>
      </w:del>
      <w:ins w:id="2123" w:author="Okot" w:date="2019-11-19T20:52:00Z">
        <w:r w:rsidR="00122EDB">
          <w:t>5</w:t>
        </w:r>
      </w:ins>
      <w:r>
        <w:t>.</w:t>
      </w:r>
      <w:ins w:id="2124" w:author="Okot" w:date="2019-11-19T20:52:00Z">
        <w:r w:rsidR="00122EDB">
          <w:t>3</w:t>
        </w:r>
      </w:ins>
      <w:del w:id="212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126" w:author="Okot" w:date="2019-11-19T20:52:00Z">
        <w:r w:rsidR="00122EDB">
          <w:t>5</w:t>
        </w:r>
      </w:ins>
      <w:del w:id="212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128" w:author="Okot" w:date="2019-11-19T20:53:00Z">
        <w:r>
          <w:t>5</w:t>
        </w:r>
      </w:ins>
      <w:del w:id="2129" w:author="Okot" w:date="2019-11-19T20:53:00Z">
        <w:r w:rsidR="00861D30" w:rsidDel="00122EDB">
          <w:delText>4</w:delText>
        </w:r>
      </w:del>
      <w:r w:rsidR="00861D30">
        <w:t>.</w:t>
      </w:r>
      <w:ins w:id="2130" w:author="Okot" w:date="2019-11-19T20:53:00Z">
        <w:r>
          <w:t>3</w:t>
        </w:r>
      </w:ins>
      <w:del w:id="2131"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132" w:author="Okot" w:date="2019-11-18T21:55:00Z"/>
        </w:rPr>
      </w:pPr>
      <w:r>
        <w:tab/>
        <w:t>W pierwszej iteracji zostaną zbudowane solidne podwaliny graficzne pod prace w pozostałych iteracjach</w:t>
      </w:r>
      <w:ins w:id="2133" w:author="Okot" w:date="2019-11-18T21:52:00Z">
        <w:r w:rsidR="009941A6">
          <w:t>. Należy więc przyjrzeć się kolorystyce strony, zaprojektować logo, oraz pierwsze ekrany</w:t>
        </w:r>
      </w:ins>
      <w:ins w:id="2134" w:author="Okot" w:date="2019-11-18T21:53:00Z">
        <w:r w:rsidR="009941A6">
          <w:t>: stronę główną aplikacji oraz ekran rejestracji. Ponieważ iteracja ta przewiduje możliwość logowania si</w:t>
        </w:r>
      </w:ins>
      <w:ins w:id="2135" w:author="Okot" w:date="2019-11-18T21:54:00Z">
        <w:r w:rsidR="009941A6">
          <w:t xml:space="preserve">ę do systemu, można by uwzględnić ekran widoczny po poprawnym zalogowaniu, ale z racji tego, że byłby to ekran tymczasowy, zdecydowano nie marnować zasobów na </w:t>
        </w:r>
      </w:ins>
      <w:ins w:id="2136" w:author="Okot" w:date="2019-11-18T21:55:00Z">
        <w:r w:rsidR="009941A6">
          <w:t>szczegółowe projektowanie go. Być może efekt logowania zostanie jedynie ograniczony do wyświetlenia komunikatu – ostateczna decyzja zostanie podjęta w trakcie implementacji.</w:t>
        </w:r>
      </w:ins>
      <w:del w:id="2137" w:author="Okot" w:date="2019-11-18T21:52:00Z">
        <w:r w:rsidDel="009941A6">
          <w:delText>.</w:delText>
        </w:r>
      </w:del>
    </w:p>
    <w:p w14:paraId="5F1A6BC3" w14:textId="77777777" w:rsidR="00074310" w:rsidRDefault="00074310" w:rsidP="00074310">
      <w:pPr>
        <w:ind w:firstLine="0"/>
        <w:rPr>
          <w:ins w:id="2138"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39" w:author="Okot" w:date="2019-11-19T20:53:00Z">
        <w:r>
          <w:t>5</w:t>
        </w:r>
      </w:ins>
      <w:del w:id="2140" w:author="Okot" w:date="2019-11-19T20:53:00Z">
        <w:r w:rsidR="00074310" w:rsidDel="00122EDB">
          <w:delText>4</w:delText>
        </w:r>
      </w:del>
      <w:r w:rsidR="00074310">
        <w:t>.</w:t>
      </w:r>
      <w:ins w:id="2141" w:author="Okot" w:date="2019-11-19T20:53:00Z">
        <w:r>
          <w:t>3</w:t>
        </w:r>
      </w:ins>
      <w:del w:id="2142"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43"/>
      <w:r>
        <w:t>przez ludzi [].</w:t>
      </w:r>
      <w:commentRangeEnd w:id="2143"/>
      <w:r>
        <w:rPr>
          <w:rStyle w:val="Odwoaniedokomentarza"/>
        </w:rPr>
        <w:commentReference w:id="2143"/>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44" w:author="Okot" w:date="2019-11-19T20:53:00Z">
        <w:r w:rsidDel="00122EDB">
          <w:delText>4</w:delText>
        </w:r>
      </w:del>
      <w:ins w:id="2145" w:author="Okot" w:date="2019-11-19T20:53:00Z">
        <w:r w:rsidR="00122EDB">
          <w:t>5</w:t>
        </w:r>
      </w:ins>
      <w:r>
        <w:t>.</w:t>
      </w:r>
      <w:ins w:id="2146" w:author="Okot" w:date="2019-11-19T20:53:00Z">
        <w:r w:rsidR="00122EDB">
          <w:t>3</w:t>
        </w:r>
      </w:ins>
      <w:del w:id="214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48" w:author="Okot" w:date="2019-11-19T20:53:00Z">
        <w:r>
          <w:t>5</w:t>
        </w:r>
      </w:ins>
      <w:del w:id="2149" w:author="Okot" w:date="2019-11-19T20:53:00Z">
        <w:r w:rsidR="007E26FD" w:rsidDel="00122EDB">
          <w:delText>4</w:delText>
        </w:r>
      </w:del>
      <w:r w:rsidR="007E26FD">
        <w:t>.</w:t>
      </w:r>
      <w:ins w:id="2150" w:author="Okot" w:date="2019-11-19T20:53:00Z">
        <w:r>
          <w:t>3</w:t>
        </w:r>
      </w:ins>
      <w:del w:id="2151"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7">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52" w:author="Okot" w:date="2019-11-18T19:43:00Z"/>
        </w:rPr>
        <w:pPrChange w:id="2153" w:author="Okot" w:date="2019-11-18T19:41:00Z">
          <w:pPr>
            <w:ind w:firstLine="0"/>
          </w:pPr>
        </w:pPrChange>
      </w:pPr>
    </w:p>
    <w:p w14:paraId="054DD1DB" w14:textId="283F3E53" w:rsidR="00875EFE" w:rsidRDefault="00122EDB">
      <w:pPr>
        <w:ind w:firstLine="0"/>
        <w:jc w:val="center"/>
        <w:pPrChange w:id="2154" w:author="Okot" w:date="2019-11-18T19:41:00Z">
          <w:pPr>
            <w:ind w:firstLine="0"/>
          </w:pPr>
        </w:pPrChange>
      </w:pPr>
      <w:ins w:id="2155" w:author="Okot" w:date="2019-11-18T19:41:00Z">
        <w:r>
          <w:t>Rys. 5</w:t>
        </w:r>
        <w:r w:rsidR="00875EFE">
          <w:t>.</w:t>
        </w:r>
      </w:ins>
      <w:ins w:id="2156" w:author="Okot" w:date="2019-11-18T19:43:00Z">
        <w:r>
          <w:t>3</w:t>
        </w:r>
        <w:r w:rsidR="00875EFE">
          <w:t>. Projekt ekranu startowego aplikacji.</w:t>
        </w:r>
      </w:ins>
    </w:p>
    <w:p w14:paraId="157876FC" w14:textId="77777777" w:rsidR="00875EFE" w:rsidRDefault="00875EFE" w:rsidP="007E26FD">
      <w:pPr>
        <w:ind w:firstLine="0"/>
        <w:rPr>
          <w:ins w:id="2157" w:author="Okot" w:date="2019-11-18T19:45:00Z"/>
        </w:rPr>
      </w:pPr>
    </w:p>
    <w:p w14:paraId="13C1663B" w14:textId="2D1E59D3" w:rsidR="00F47B5E" w:rsidRDefault="00F47B5E">
      <w:pPr>
        <w:ind w:firstLine="0"/>
      </w:pPr>
      <w:ins w:id="2158" w:author="Okot" w:date="2019-11-18T19:45:00Z">
        <w:r>
          <w:tab/>
          <w:t xml:space="preserve">W górnej części aplikacji zaplanowano </w:t>
        </w:r>
        <w:r w:rsidR="00015A49">
          <w:t>pasek menu</w:t>
        </w:r>
      </w:ins>
      <w:ins w:id="2159" w:author="Okot" w:date="2019-11-18T21:43:00Z">
        <w:r w:rsidR="00015A49">
          <w:t> </w:t>
        </w:r>
      </w:ins>
      <w:ins w:id="2160" w:author="Okot" w:date="2019-11-18T21:42:00Z">
        <w:r w:rsidR="00015A49">
          <w:t>(</w:t>
        </w:r>
      </w:ins>
      <w:ins w:id="2161" w:author="Okot" w:date="2019-11-18T19:45:00Z">
        <w:r w:rsidR="00015A49">
          <w:t>1</w:t>
        </w:r>
      </w:ins>
      <w:ins w:id="2162" w:author="Okot" w:date="2019-11-18T21:42:00Z">
        <w:r w:rsidR="00015A49">
          <w:t>)</w:t>
        </w:r>
      </w:ins>
      <w:ins w:id="2163" w:author="Okot" w:date="2019-11-18T21:41:00Z">
        <w:r w:rsidR="00015A49">
          <w:t xml:space="preserve"> </w:t>
        </w:r>
      </w:ins>
      <w:ins w:id="2164" w:author="Okot" w:date="2019-11-18T19:45:00Z">
        <w:r>
          <w:t>z przyciskami i/lub formularzami s</w:t>
        </w:r>
      </w:ins>
      <w:ins w:id="2165" w:author="Okot" w:date="2019-11-18T19:46:00Z">
        <w:r>
          <w:t>łużąc</w:t>
        </w:r>
        <w:r w:rsidR="00015A49">
          <w:t>ymi do logowania i rejestracji</w:t>
        </w:r>
      </w:ins>
      <w:ins w:id="2166" w:author="Okot" w:date="2019-11-18T21:43:00Z">
        <w:r w:rsidR="00015A49">
          <w:t> </w:t>
        </w:r>
      </w:ins>
      <w:ins w:id="2167" w:author="Okot" w:date="2019-11-18T21:42:00Z">
        <w:r w:rsidR="00015A49">
          <w:t>(</w:t>
        </w:r>
      </w:ins>
      <w:ins w:id="2168" w:author="Okot" w:date="2019-11-18T19:46:00Z">
        <w:r w:rsidR="00015A49">
          <w:t>2</w:t>
        </w:r>
      </w:ins>
      <w:ins w:id="2169" w:author="Okot" w:date="2019-11-18T21:42:00Z">
        <w:r w:rsidR="00015A49">
          <w:t>)</w:t>
        </w:r>
      </w:ins>
      <w:ins w:id="2170" w:author="Okot" w:date="2019-11-18T19:46:00Z">
        <w:r>
          <w:t>. W centralnej części aplikacji umieszczono miejsce na nazwę</w:t>
        </w:r>
        <w:r w:rsidR="00015A49">
          <w:t xml:space="preserve"> aplikacji</w:t>
        </w:r>
      </w:ins>
      <w:ins w:id="2171" w:author="Okot" w:date="2019-11-18T21:43:00Z">
        <w:r w:rsidR="00015A49">
          <w:t> </w:t>
        </w:r>
      </w:ins>
      <w:ins w:id="2172" w:author="Okot" w:date="2019-11-18T21:42:00Z">
        <w:r w:rsidR="00015A49">
          <w:t>(</w:t>
        </w:r>
      </w:ins>
      <w:ins w:id="2173" w:author="Okot" w:date="2019-11-18T19:46:00Z">
        <w:r w:rsidR="00015A49">
          <w:t>3</w:t>
        </w:r>
      </w:ins>
      <w:ins w:id="2174" w:author="Okot" w:date="2019-11-18T21:42:00Z">
        <w:r w:rsidR="00015A49">
          <w:t>)</w:t>
        </w:r>
      </w:ins>
      <w:ins w:id="2175" w:author="Okot" w:date="2019-11-18T19:46:00Z">
        <w:r w:rsidR="00015A49">
          <w:t xml:space="preserve"> oraz logo</w:t>
        </w:r>
      </w:ins>
      <w:ins w:id="2176" w:author="Okot" w:date="2019-11-18T21:43:00Z">
        <w:r w:rsidR="00015A49">
          <w:t> </w:t>
        </w:r>
      </w:ins>
      <w:ins w:id="2177" w:author="Okot" w:date="2019-11-18T21:42:00Z">
        <w:r w:rsidR="00015A49">
          <w:t>(</w:t>
        </w:r>
      </w:ins>
      <w:ins w:id="2178" w:author="Okot" w:date="2019-11-18T19:46:00Z">
        <w:r w:rsidR="00015A49">
          <w:t>4</w:t>
        </w:r>
      </w:ins>
      <w:ins w:id="2179" w:author="Okot" w:date="2019-11-18T21:42:00Z">
        <w:r w:rsidR="00015A49">
          <w:t>)</w:t>
        </w:r>
      </w:ins>
      <w:ins w:id="2180" w:author="Okot" w:date="2019-11-18T19:46:00Z">
        <w:r>
          <w:t>, a pod nimi pola, w kt</w:t>
        </w:r>
      </w:ins>
      <w:ins w:id="2181" w:author="Okot" w:date="2019-11-18T19:47:00Z">
        <w:r>
          <w:t>órych znajdą się teksty marketingowe mówiące krótko o tym, co to za aplikacja, zachęcają</w:t>
        </w:r>
        <w:r w:rsidR="00015A49">
          <w:t>ce do korzystania z niej</w:t>
        </w:r>
      </w:ins>
      <w:ins w:id="2182" w:author="Okot" w:date="2019-11-18T21:43:00Z">
        <w:r w:rsidR="00015A49">
          <w:t> </w:t>
        </w:r>
      </w:ins>
      <w:ins w:id="2183" w:author="Okot" w:date="2019-11-18T21:42:00Z">
        <w:r w:rsidR="00015A49">
          <w:t>(</w:t>
        </w:r>
      </w:ins>
      <w:ins w:id="2184" w:author="Okot" w:date="2019-11-18T19:47:00Z">
        <w:r w:rsidR="00015A49">
          <w:t>5</w:t>
        </w:r>
      </w:ins>
      <w:ins w:id="2185" w:author="Okot" w:date="2019-11-18T21:42:00Z">
        <w:r w:rsidR="00015A49">
          <w:t>)</w:t>
        </w:r>
      </w:ins>
      <w:ins w:id="2186" w:author="Okot" w:date="2019-11-18T19:47:00Z">
        <w:r>
          <w:t>. Na dole strony wydzielono miejsce na stopk</w:t>
        </w:r>
      </w:ins>
      <w:ins w:id="2187" w:author="Okot" w:date="2019-11-18T19:48:00Z">
        <w:r>
          <w:t>ę</w:t>
        </w:r>
      </w:ins>
      <w:ins w:id="2188" w:author="Okot" w:date="2019-11-18T21:43:00Z">
        <w:r w:rsidR="00015A49">
          <w:t> </w:t>
        </w:r>
      </w:ins>
      <w:ins w:id="2189" w:author="Okot" w:date="2019-11-18T21:42:00Z">
        <w:r w:rsidR="00015A49">
          <w:t>(</w:t>
        </w:r>
      </w:ins>
      <w:ins w:id="2190" w:author="Okot" w:date="2019-11-18T19:48:00Z">
        <w:r w:rsidR="00015A49">
          <w:t>7</w:t>
        </w:r>
      </w:ins>
      <w:ins w:id="2191" w:author="Okot" w:date="2019-11-18T21:42:00Z">
        <w:r w:rsidR="00015A49">
          <w:t>)</w:t>
        </w:r>
      </w:ins>
      <w:ins w:id="2192" w:author="Okot" w:date="2019-11-18T19:48:00Z">
        <w:r>
          <w:t xml:space="preserve"> oddzieloną od reszty strony linią</w:t>
        </w:r>
      </w:ins>
      <w:ins w:id="2193" w:author="Okot" w:date="2019-11-18T21:43:00Z">
        <w:r w:rsidR="00015A49">
          <w:t> </w:t>
        </w:r>
      </w:ins>
      <w:ins w:id="2194" w:author="Okot" w:date="2019-11-18T21:42:00Z">
        <w:r w:rsidR="00015A49">
          <w:t>(</w:t>
        </w:r>
      </w:ins>
      <w:ins w:id="2195" w:author="Okot" w:date="2019-11-18T19:48:00Z">
        <w:r w:rsidR="00015A49">
          <w:t>6</w:t>
        </w:r>
      </w:ins>
      <w:ins w:id="2196" w:author="Okot" w:date="2019-11-18T21:42:00Z">
        <w:r w:rsidR="00015A49">
          <w:t>)</w:t>
        </w:r>
      </w:ins>
      <w:ins w:id="2197" w:author="Okot" w:date="2019-11-18T19:48:00Z">
        <w:r>
          <w:t>.</w:t>
        </w:r>
      </w:ins>
    </w:p>
    <w:p w14:paraId="0068CEEB" w14:textId="77777777" w:rsidR="00015A49" w:rsidRDefault="00015A49" w:rsidP="007E26FD">
      <w:pPr>
        <w:ind w:firstLine="0"/>
        <w:rPr>
          <w:ins w:id="2198" w:author="Okot" w:date="2019-11-18T21:43:00Z"/>
        </w:rPr>
      </w:pPr>
    </w:p>
    <w:p w14:paraId="4FD6C9FD" w14:textId="4C4E3633" w:rsidR="00015A49" w:rsidRDefault="007E26FD" w:rsidP="007E26FD">
      <w:pPr>
        <w:ind w:firstLine="0"/>
        <w:rPr>
          <w:ins w:id="2199" w:author="Okot" w:date="2019-11-18T21:44:00Z"/>
        </w:rPr>
      </w:pPr>
      <w:del w:id="2200" w:author="Okot" w:date="2019-11-19T20:54:00Z">
        <w:r w:rsidDel="00262253">
          <w:delText>4</w:delText>
        </w:r>
      </w:del>
      <w:ins w:id="2201" w:author="Okot" w:date="2019-11-19T20:54:00Z">
        <w:r w:rsidR="00262253">
          <w:t>5</w:t>
        </w:r>
      </w:ins>
      <w:r>
        <w:t>.</w:t>
      </w:r>
      <w:ins w:id="2202" w:author="Okot" w:date="2019-11-19T20:54:00Z">
        <w:r w:rsidR="00262253">
          <w:t>3</w:t>
        </w:r>
      </w:ins>
      <w:del w:id="2203" w:author="Okot" w:date="2019-11-19T20:54:00Z">
        <w:r w:rsidDel="00262253">
          <w:delText>4</w:delText>
        </w:r>
      </w:del>
      <w:r>
        <w:t xml:space="preserve">.2.4. </w:t>
      </w:r>
      <w:ins w:id="2204" w:author="Okot" w:date="2019-11-18T21:44:00Z">
        <w:r w:rsidR="00015A49">
          <w:t>Okno rejestracji nowego użytkownika</w:t>
        </w:r>
      </w:ins>
    </w:p>
    <w:p w14:paraId="6EF10BB4" w14:textId="77777777" w:rsidR="00015A49" w:rsidRDefault="00015A49" w:rsidP="007E26FD">
      <w:pPr>
        <w:ind w:firstLine="0"/>
        <w:rPr>
          <w:ins w:id="2205" w:author="Okot" w:date="2019-11-18T21:44:00Z"/>
        </w:rPr>
      </w:pPr>
    </w:p>
    <w:p w14:paraId="28B88251" w14:textId="481277F6" w:rsidR="00015A49" w:rsidRDefault="00015A49">
      <w:pPr>
        <w:rPr>
          <w:ins w:id="2206" w:author="Okot" w:date="2019-11-18T21:45:00Z"/>
        </w:rPr>
        <w:pPrChange w:id="2207" w:author="Okot" w:date="2019-11-18T21:44:00Z">
          <w:pPr>
            <w:ind w:firstLine="0"/>
          </w:pPr>
        </w:pPrChange>
      </w:pPr>
      <w:ins w:id="2208" w:author="Okot" w:date="2019-11-18T21:44:00Z">
        <w:r>
          <w:t>Rejestracja nowego użytkownika będzie się odbywać przez formularz, który będzie wyświetlany po klikni</w:t>
        </w:r>
      </w:ins>
      <w:ins w:id="2209" w:author="Okot" w:date="2019-11-18T21:45:00Z">
        <w:r>
          <w:t>ęciu na przycisk.</w:t>
        </w:r>
      </w:ins>
    </w:p>
    <w:p w14:paraId="7D15CAD0" w14:textId="77777777" w:rsidR="00015A49" w:rsidRDefault="00015A49">
      <w:pPr>
        <w:rPr>
          <w:ins w:id="2210" w:author="Okot" w:date="2019-11-18T21:45:00Z"/>
        </w:rPr>
        <w:pPrChange w:id="2211" w:author="Okot" w:date="2019-11-18T21:44:00Z">
          <w:pPr>
            <w:ind w:firstLine="0"/>
          </w:pPr>
        </w:pPrChange>
      </w:pPr>
    </w:p>
    <w:p w14:paraId="0790EF83" w14:textId="3C3E6D5B" w:rsidR="00015A49" w:rsidRDefault="00015A49">
      <w:pPr>
        <w:ind w:firstLine="0"/>
        <w:jc w:val="center"/>
        <w:rPr>
          <w:ins w:id="2212" w:author="Okot" w:date="2019-11-18T21:44:00Z"/>
        </w:rPr>
        <w:pPrChange w:id="2213" w:author="Okot" w:date="2019-11-18T21:50:00Z">
          <w:pPr>
            <w:ind w:firstLine="0"/>
          </w:pPr>
        </w:pPrChange>
      </w:pPr>
      <w:ins w:id="2214"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8">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215" w:author="Okot" w:date="2019-11-18T21:46:00Z"/>
        </w:rPr>
        <w:pPrChange w:id="2216" w:author="Okot" w:date="2019-11-18T21:46:00Z">
          <w:pPr>
            <w:ind w:firstLine="0"/>
          </w:pPr>
        </w:pPrChange>
      </w:pPr>
    </w:p>
    <w:p w14:paraId="68082FA7" w14:textId="0B429B3F" w:rsidR="00015A49" w:rsidRDefault="00262253">
      <w:pPr>
        <w:ind w:firstLine="0"/>
        <w:jc w:val="center"/>
        <w:rPr>
          <w:ins w:id="2217" w:author="Okot" w:date="2019-11-18T21:47:00Z"/>
        </w:rPr>
        <w:pPrChange w:id="2218" w:author="Okot" w:date="2019-11-18T21:50:00Z">
          <w:pPr>
            <w:ind w:firstLine="0"/>
          </w:pPr>
        </w:pPrChange>
      </w:pPr>
      <w:ins w:id="2219" w:author="Okot" w:date="2019-11-18T21:46:00Z">
        <w:r>
          <w:t>Rys. 5.4</w:t>
        </w:r>
        <w:r w:rsidR="00015A49">
          <w:t>. Projekt interfejsu służącego do</w:t>
        </w:r>
      </w:ins>
      <w:ins w:id="2220" w:author="Okot" w:date="2019-11-18T21:47:00Z">
        <w:r w:rsidR="00015A49">
          <w:t xml:space="preserve"> rejestracji nowych użytkowników.</w:t>
        </w:r>
      </w:ins>
    </w:p>
    <w:p w14:paraId="08BE31A0" w14:textId="77777777" w:rsidR="00015A49" w:rsidRDefault="00015A49">
      <w:pPr>
        <w:ind w:firstLine="0"/>
        <w:jc w:val="center"/>
        <w:rPr>
          <w:ins w:id="2221" w:author="Okot" w:date="2019-11-18T21:48:00Z"/>
        </w:rPr>
        <w:pPrChange w:id="2222" w:author="Okot" w:date="2019-11-18T21:46:00Z">
          <w:pPr>
            <w:ind w:firstLine="0"/>
          </w:pPr>
        </w:pPrChange>
      </w:pPr>
    </w:p>
    <w:p w14:paraId="7D407718" w14:textId="1333112E" w:rsidR="006D35C1" w:rsidRPr="007C447F" w:rsidRDefault="006907FC">
      <w:pPr>
        <w:pPrChange w:id="2223" w:author="Okot" w:date="2019-11-19T20:54:00Z">
          <w:pPr>
            <w:ind w:firstLine="0"/>
          </w:pPr>
        </w:pPrChange>
      </w:pPr>
      <w:ins w:id="2224" w:author="Okot" w:date="2019-11-18T21:48:00Z">
        <w:r>
          <w:t>Zadecydowano, że formularz rejestracji będzie wyświetlany</w:t>
        </w:r>
        <w:r w:rsidR="002E5BDA">
          <w:t xml:space="preserve"> przy u</w:t>
        </w:r>
      </w:ins>
      <w:ins w:id="2225" w:author="Okot" w:date="2019-11-25T06:53:00Z">
        <w:r w:rsidR="002E5BDA">
          <w:t>życiu</w:t>
        </w:r>
      </w:ins>
      <w:ins w:id="2226" w:author="Okot" w:date="2019-11-18T21:48:00Z">
        <w:r w:rsidR="002E5BDA">
          <w:t xml:space="preserve"> okna modalnego</w:t>
        </w:r>
        <w:r>
          <w:t>. Będzie się na nie składać przycisk anulowania akcji rejestracji</w:t>
        </w:r>
      </w:ins>
      <w:ins w:id="2227" w:author="Okot" w:date="2019-11-18T21:49:00Z">
        <w:r>
          <w:t> (8), sam formularz (10) oraz przycisk zatwierdzający rejestrację (11). Oprócz tego przewidziano przestrzeń, w której będą się wyświetlały potencjalne komunikaty zwrotne od systemu do użytkownika (9)</w:t>
        </w:r>
      </w:ins>
      <w:ins w:id="2228" w:author="Okot" w:date="2019-11-18T21:50:00Z">
        <w:r>
          <w:t xml:space="preserve"> np.: że rejestracja się powiodła</w:t>
        </w:r>
      </w:ins>
      <w:ins w:id="2229" w:author="Okot" w:date="2019-11-18T21:49:00Z">
        <w:r>
          <w:t>.</w:t>
        </w:r>
      </w:ins>
      <w:del w:id="2230"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231" w:author="Okot" w:date="2019-11-19T20:54:00Z">
        <w:r>
          <w:t>5</w:t>
        </w:r>
      </w:ins>
      <w:del w:id="2232" w:author="Okot" w:date="2019-11-19T20:54:00Z">
        <w:r w:rsidR="0003742D" w:rsidDel="00262253">
          <w:delText>4</w:delText>
        </w:r>
      </w:del>
      <w:r w:rsidR="0003742D">
        <w:t>.</w:t>
      </w:r>
      <w:ins w:id="2233" w:author="Okot" w:date="2019-11-19T20:54:00Z">
        <w:r>
          <w:t>3</w:t>
        </w:r>
      </w:ins>
      <w:del w:id="2234"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235" w:author="Okot" w:date="2019-11-19T20:55:00Z">
        <w:r w:rsidDel="00262253">
          <w:delText>4.</w:delText>
        </w:r>
      </w:del>
      <w:ins w:id="2236" w:author="Okot" w:date="2019-11-19T20:55:00Z">
        <w:r w:rsidR="00262253">
          <w:t>5.3</w:t>
        </w:r>
      </w:ins>
      <w:del w:id="2237"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38" w:author="Okot" w:date="2019-11-19T20:55:00Z">
        <w:r w:rsidDel="00262253">
          <w:delText>4</w:delText>
        </w:r>
      </w:del>
      <w:ins w:id="2239" w:author="Okot" w:date="2019-11-19T20:55:00Z">
        <w:r w:rsidR="00262253">
          <w:t>5</w:t>
        </w:r>
      </w:ins>
      <w:r>
        <w:t>.</w:t>
      </w:r>
      <w:ins w:id="2240" w:author="Okot" w:date="2019-11-19T20:55:00Z">
        <w:r w:rsidR="00262253">
          <w:t>3</w:t>
        </w:r>
      </w:ins>
      <w:del w:id="2241"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42" w:author="Okot" w:date="2019-11-19T20:55:00Z">
        <w:r>
          <w:t>5</w:t>
        </w:r>
      </w:ins>
      <w:del w:id="2243" w:author="Okot" w:date="2019-11-19T20:55:00Z">
        <w:r w:rsidR="00F23897" w:rsidDel="00262253">
          <w:delText>4</w:delText>
        </w:r>
      </w:del>
      <w:r w:rsidR="00F23897">
        <w:t>.</w:t>
      </w:r>
      <w:ins w:id="2244" w:author="Okot" w:date="2019-11-19T20:55:00Z">
        <w:r>
          <w:t>3</w:t>
        </w:r>
      </w:ins>
      <w:del w:id="2245"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46" w:author="Okot" w:date="2019-11-19T20:55:00Z">
        <w:r>
          <w:t>5</w:t>
        </w:r>
      </w:ins>
      <w:del w:id="2247" w:author="Okot" w:date="2019-11-19T20:55:00Z">
        <w:r w:rsidR="00A366F5" w:rsidDel="00262253">
          <w:delText>4</w:delText>
        </w:r>
      </w:del>
      <w:r w:rsidR="00A366F5">
        <w:t>.</w:t>
      </w:r>
      <w:ins w:id="2248" w:author="Okot" w:date="2019-11-19T20:55:00Z">
        <w:r>
          <w:t>3</w:t>
        </w:r>
      </w:ins>
      <w:del w:id="2249"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9">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50" w:author="Okot" w:date="2019-11-19T20:55:00Z">
        <w:r w:rsidR="00262253">
          <w:t>5</w:t>
        </w:r>
      </w:ins>
      <w:del w:id="2251" w:author="Okot" w:date="2019-11-19T20:55:00Z">
        <w:r w:rsidDel="00262253">
          <w:delText>4</w:delText>
        </w:r>
      </w:del>
      <w:r>
        <w:t>.</w:t>
      </w:r>
      <w:ins w:id="2252" w:author="Okot" w:date="2019-11-19T20:55:00Z">
        <w:r w:rsidR="00262253">
          <w:t>5</w:t>
        </w:r>
      </w:ins>
      <w:del w:id="2253"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54" w:author="Okot" w:date="2019-11-19T20:55:00Z">
        <w:r w:rsidDel="00262253">
          <w:delText>R</w:delText>
        </w:r>
      </w:del>
      <w:ins w:id="2255" w:author="Okot" w:date="2019-11-19T20:55:00Z">
        <w:r w:rsidR="00262253">
          <w:t>r</w:t>
        </w:r>
      </w:ins>
      <w:r>
        <w:t xml:space="preserve">ysunku </w:t>
      </w:r>
      <w:ins w:id="2256" w:author="Okot" w:date="2019-11-19T20:55:00Z">
        <w:r w:rsidR="00262253">
          <w:t>5</w:t>
        </w:r>
      </w:ins>
      <w:del w:id="2257" w:author="Okot" w:date="2019-11-19T20:55:00Z">
        <w:r w:rsidDel="00262253">
          <w:delText>4</w:delText>
        </w:r>
      </w:del>
      <w:r>
        <w:t>.</w:t>
      </w:r>
      <w:ins w:id="2258" w:author="Okot" w:date="2019-11-19T20:55:00Z">
        <w:r w:rsidR="00262253">
          <w:t>5</w:t>
        </w:r>
      </w:ins>
      <w:del w:id="2259"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60" w:author="Okot" w:date="2019-11-19T20:56:00Z">
        <w:r>
          <w:t>5</w:t>
        </w:r>
      </w:ins>
      <w:del w:id="2261" w:author="Okot" w:date="2019-11-19T20:56:00Z">
        <w:r w:rsidR="00F23897" w:rsidDel="00262253">
          <w:delText>4</w:delText>
        </w:r>
      </w:del>
      <w:r w:rsidR="00F23897">
        <w:t>.</w:t>
      </w:r>
      <w:ins w:id="2262" w:author="Okot" w:date="2019-11-19T20:56:00Z">
        <w:r>
          <w:t>3</w:t>
        </w:r>
      </w:ins>
      <w:del w:id="2263"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64" w:author="Okot" w:date="2019-11-19T20:56:00Z">
        <w:r>
          <w:t>5</w:t>
        </w:r>
      </w:ins>
      <w:del w:id="2265" w:author="Okot" w:date="2019-11-19T20:56:00Z">
        <w:r w:rsidR="0003742D" w:rsidDel="00262253">
          <w:delText>4</w:delText>
        </w:r>
      </w:del>
      <w:r w:rsidR="0003742D">
        <w:t>.</w:t>
      </w:r>
      <w:ins w:id="2266" w:author="Okot" w:date="2019-11-19T20:56:00Z">
        <w:r>
          <w:t>3</w:t>
        </w:r>
      </w:ins>
      <w:del w:id="2267"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68" w:author="Okot" w:date="2019-11-19T20:56:00Z">
        <w:r>
          <w:lastRenderedPageBreak/>
          <w:t>5</w:t>
        </w:r>
      </w:ins>
      <w:del w:id="2269" w:author="Okot" w:date="2019-11-19T20:56:00Z">
        <w:r w:rsidR="0003742D" w:rsidDel="00262253">
          <w:delText>4</w:delText>
        </w:r>
      </w:del>
      <w:r w:rsidR="0003742D">
        <w:t>.</w:t>
      </w:r>
      <w:ins w:id="2270" w:author="Okot" w:date="2019-11-19T20:56:00Z">
        <w:r>
          <w:t>3</w:t>
        </w:r>
      </w:ins>
      <w:del w:id="2271"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72" w:author="Okot" w:date="2019-11-19T20:56:00Z">
        <w:r>
          <w:t>5</w:t>
        </w:r>
      </w:ins>
      <w:del w:id="2273" w:author="Okot" w:date="2019-11-19T20:56:00Z">
        <w:r w:rsidR="001401C4" w:rsidDel="00262253">
          <w:delText>4</w:delText>
        </w:r>
      </w:del>
      <w:r w:rsidR="001401C4">
        <w:t>.</w:t>
      </w:r>
      <w:ins w:id="2274" w:author="Okot" w:date="2019-11-19T20:56:00Z">
        <w:r>
          <w:t>4</w:t>
        </w:r>
      </w:ins>
      <w:del w:id="2275"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76" w:author="Okot" w:date="2019-11-19T20:56:00Z"/>
        </w:rPr>
      </w:pPr>
    </w:p>
    <w:p w14:paraId="78430F91" w14:textId="1BD42A1F" w:rsidR="007236B1" w:rsidDel="00262253" w:rsidRDefault="007236B1" w:rsidP="00EF6592">
      <w:pPr>
        <w:ind w:firstLine="0"/>
        <w:rPr>
          <w:del w:id="2277" w:author="Okot" w:date="2019-11-19T20:56:00Z"/>
        </w:rPr>
      </w:pPr>
      <w:del w:id="227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79" w:author="Okot" w:date="2019-11-19T20:56:00Z"/>
        </w:rPr>
      </w:pPr>
      <w:del w:id="2280" w:author="Okot" w:date="2019-11-19T20:56:00Z">
        <w:r w:rsidDel="00262253">
          <w:tab/>
        </w:r>
      </w:del>
    </w:p>
    <w:p w14:paraId="380B0179" w14:textId="252D2F02" w:rsidR="007236B1" w:rsidDel="00262253" w:rsidRDefault="007236B1" w:rsidP="007236B1">
      <w:pPr>
        <w:ind w:firstLine="0"/>
        <w:jc w:val="center"/>
        <w:rPr>
          <w:del w:id="2281" w:author="Okot" w:date="2019-11-19T20:56:00Z"/>
        </w:rPr>
      </w:pPr>
      <w:del w:id="228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283" w:author="Okot" w:date="2019-11-27T10:36:00Z">
          <w:pPr>
            <w:pStyle w:val="Nagwek2"/>
          </w:pPr>
        </w:pPrChange>
      </w:pPr>
    </w:p>
    <w:p w14:paraId="0708CB96" w14:textId="7D309E92" w:rsidR="00573E70" w:rsidRDefault="00262253" w:rsidP="00573E70">
      <w:pPr>
        <w:pStyle w:val="Nagwek2"/>
      </w:pPr>
      <w:ins w:id="2284" w:author="Okot" w:date="2019-11-19T20:56:00Z">
        <w:r>
          <w:t>5</w:t>
        </w:r>
      </w:ins>
      <w:del w:id="2285" w:author="Okot" w:date="2019-11-19T20:56:00Z">
        <w:r w:rsidR="0003742D" w:rsidDel="00262253">
          <w:delText>4</w:delText>
        </w:r>
      </w:del>
      <w:r w:rsidR="0003742D">
        <w:t>.</w:t>
      </w:r>
      <w:ins w:id="2286" w:author="Okot" w:date="2019-11-19T20:56:00Z">
        <w:r>
          <w:t>4</w:t>
        </w:r>
      </w:ins>
      <w:del w:id="2287"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88" w:author="Okot" w:date="2019-11-19T20:56:00Z">
        <w:r w:rsidR="00262253">
          <w:t>5</w:t>
        </w:r>
      </w:ins>
      <w:del w:id="2289"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90" w:author="Okot" w:date="2019-11-19T20:57:00Z">
        <w:r w:rsidR="00262253">
          <w:t>5</w:t>
        </w:r>
      </w:ins>
      <w:del w:id="2291"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92" w:author="Okot" w:date="2019-11-19T20:57:00Z">
        <w:r w:rsidR="00262253">
          <w:t>5</w:t>
        </w:r>
      </w:ins>
      <w:del w:id="2293"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94" w:author="Okot" w:date="2019-11-19T20:57:00Z">
        <w:r w:rsidR="00262253">
          <w:t>5</w:t>
        </w:r>
      </w:ins>
      <w:del w:id="2295"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96" w:author="Okot" w:date="2019-11-19T20:57:00Z">
        <w:r w:rsidR="00775565" w:rsidDel="00262253">
          <w:delText>4</w:delText>
        </w:r>
      </w:del>
      <w:ins w:id="2297"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98"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99"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300"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301" w:author="Okot" w:date="2019-03-28T23:02:00Z">
              <w:r>
                <w:t>T</w:t>
              </w:r>
            </w:ins>
            <w:r w:rsidR="00757B38">
              <w:t>h</w:t>
            </w:r>
            <w:ins w:id="2302"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303" w:author="Okot" w:date="2019-03-28T23:02:00Z">
              <w:r>
                <w:t>Trypto</w:t>
              </w:r>
            </w:ins>
            <w:r w:rsidR="00757B38">
              <w:t>ph</w:t>
            </w:r>
            <w:ins w:id="2304"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305" w:author="Okot" w:date="2019-11-19T20:57:00Z">
        <w:r w:rsidR="00262253">
          <w:t>5</w:t>
        </w:r>
      </w:ins>
      <w:del w:id="2306"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307" w:author="Okot" w:date="2019-11-19T20:58:00Z">
        <w:r w:rsidR="00262253">
          <w:t>5</w:t>
        </w:r>
      </w:ins>
      <w:del w:id="2308"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309" w:author="Okot" w:date="2019-11-19T20:58:00Z">
        <w:r w:rsidR="00262253">
          <w:t>5</w:t>
        </w:r>
      </w:ins>
      <w:del w:id="2310"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311" w:author="Okot" w:date="2019-11-19T20:58:00Z">
        <w:r w:rsidR="00262253">
          <w:t>5</w:t>
        </w:r>
      </w:ins>
      <w:del w:id="2312"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31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31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31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316" w:author="Okot" w:date="2019-03-28T23:02:00Z">
              <w:r>
                <w:t>T</w:t>
              </w:r>
            </w:ins>
            <w:r>
              <w:t>h</w:t>
            </w:r>
            <w:ins w:id="231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318" w:author="Okot" w:date="2019-03-28T23:02:00Z">
              <w:r>
                <w:t>Trypto</w:t>
              </w:r>
            </w:ins>
            <w:r>
              <w:t>ph</w:t>
            </w:r>
            <w:ins w:id="231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2320" w:author="Okot" w:date="2019-11-25T06:56:00Z"/>
        </w:rPr>
      </w:pPr>
      <w:ins w:id="2321" w:author="Okot" w:date="2019-11-19T20:58:00Z">
        <w:r>
          <w:t>5</w:t>
        </w:r>
      </w:ins>
      <w:del w:id="2322" w:author="Okot" w:date="2019-11-19T20:58:00Z">
        <w:r w:rsidR="0003742D" w:rsidDel="00262253">
          <w:delText>4</w:delText>
        </w:r>
      </w:del>
      <w:r w:rsidR="0003742D">
        <w:t>.</w:t>
      </w:r>
      <w:ins w:id="2323" w:author="Okot" w:date="2019-11-19T20:58:00Z">
        <w:r>
          <w:t>4</w:t>
        </w:r>
      </w:ins>
      <w:del w:id="2324" w:author="Okot" w:date="2019-11-19T20:58:00Z">
        <w:r w:rsidR="0003742D" w:rsidDel="00262253">
          <w:delText>5</w:delText>
        </w:r>
      </w:del>
      <w:r w:rsidR="00573E70">
        <w:t>.2. Projekt interfejsów</w:t>
      </w:r>
      <w:ins w:id="2325" w:author="Okot" w:date="2019-12-03T18:18:00Z">
        <w:r w:rsidR="004E24A6">
          <w:t xml:space="preserve"> użytkownika</w:t>
        </w:r>
      </w:ins>
    </w:p>
    <w:p w14:paraId="2926D17A" w14:textId="77777777" w:rsidR="002E5BDA" w:rsidRDefault="002E5BDA">
      <w:pPr>
        <w:rPr>
          <w:ins w:id="2326" w:author="Okot" w:date="2019-11-25T06:56:00Z"/>
        </w:rPr>
        <w:pPrChange w:id="2327" w:author="Okot" w:date="2019-11-25T06:56:00Z">
          <w:pPr>
            <w:pStyle w:val="Nagwek2"/>
          </w:pPr>
        </w:pPrChange>
      </w:pPr>
    </w:p>
    <w:p w14:paraId="513EFEE6" w14:textId="2A6B3DB6" w:rsidR="002E5BDA" w:rsidRDefault="004E24A6">
      <w:pPr>
        <w:rPr>
          <w:ins w:id="2328" w:author="Okot" w:date="2019-11-25T07:09:00Z"/>
        </w:rPr>
        <w:pPrChange w:id="2329" w:author="Okot" w:date="2019-11-25T06:56:00Z">
          <w:pPr>
            <w:pStyle w:val="Nagwek2"/>
          </w:pPr>
        </w:pPrChange>
      </w:pPr>
      <w:ins w:id="2330" w:author="Okot" w:date="2019-12-03T18:18:00Z">
        <w:r>
          <w:t>W</w:t>
        </w:r>
      </w:ins>
      <w:ins w:id="2331" w:author="Okot" w:date="2019-11-25T06:57:00Z">
        <w:r w:rsidR="002E5BDA">
          <w:t xml:space="preserve"> tej iteracji należy przygotować</w:t>
        </w:r>
      </w:ins>
      <w:ins w:id="2332" w:author="Okot" w:date="2019-11-25T06:58:00Z">
        <w:r w:rsidR="002E5BDA">
          <w:t xml:space="preserve"> interfejs umożliwiający użytkownikowi pracę ze swoimi danymi. Przy okazji zostanie przygotowana strona, na kt</w:t>
        </w:r>
      </w:ins>
      <w:ins w:id="2333" w:author="Okot" w:date="2019-11-25T06:59:00Z">
        <w:r w:rsidR="002E5BDA">
          <w:t>órej będzie można przeczytać, z jaką aplikacją użytkownik ma do czynienia.</w:t>
        </w:r>
      </w:ins>
    </w:p>
    <w:p w14:paraId="0766A46D" w14:textId="18635C2E" w:rsidR="00EA1B71" w:rsidRDefault="00EA1B71">
      <w:pPr>
        <w:rPr>
          <w:ins w:id="2334" w:author="Okot" w:date="2019-11-25T06:59:00Z"/>
        </w:rPr>
        <w:pPrChange w:id="2335" w:author="Okot" w:date="2019-11-25T06:56:00Z">
          <w:pPr>
            <w:pStyle w:val="Nagwek2"/>
          </w:pPr>
        </w:pPrChange>
      </w:pPr>
      <w:ins w:id="2336" w:author="Okot" w:date="2019-11-25T07:09:00Z">
        <w:r>
          <w:t xml:space="preserve">Wiele elementów graficznych </w:t>
        </w:r>
      </w:ins>
      <w:ins w:id="2337" w:author="Okot" w:date="2019-11-25T07:10:00Z">
        <w:r>
          <w:t>(formularze, okna dialogowe, okna modalne) będą wyglądać bardzo do siebie podobnie, różnić się będą jedynie np.: tekstem komunikatu, polami formularza, etc. Dlatego ze względu na objętość pracy część tych element</w:t>
        </w:r>
      </w:ins>
      <w:ins w:id="2338" w:author="Okot" w:date="2019-11-25T07:11:00Z">
        <w:r>
          <w:t xml:space="preserve">ów nie dostanie osobnego rysunku projektowego, jedynie opis słowny.  </w:t>
        </w:r>
      </w:ins>
    </w:p>
    <w:p w14:paraId="1669AAAA" w14:textId="77777777" w:rsidR="002E5BDA" w:rsidRDefault="002E5BDA">
      <w:pPr>
        <w:ind w:firstLine="0"/>
        <w:rPr>
          <w:ins w:id="2339" w:author="Okot" w:date="2019-11-25T06:59:00Z"/>
        </w:rPr>
        <w:pPrChange w:id="2340" w:author="Okot" w:date="2019-11-25T06:59:00Z">
          <w:pPr>
            <w:pStyle w:val="Nagwek2"/>
          </w:pPr>
        </w:pPrChange>
      </w:pPr>
    </w:p>
    <w:p w14:paraId="6EC50975" w14:textId="5BF4F8CE" w:rsidR="002E5BDA" w:rsidRDefault="002E5BDA">
      <w:pPr>
        <w:ind w:firstLine="0"/>
        <w:rPr>
          <w:ins w:id="2341" w:author="Okot" w:date="2019-11-25T06:59:00Z"/>
        </w:rPr>
        <w:pPrChange w:id="2342" w:author="Okot" w:date="2019-11-25T06:59:00Z">
          <w:pPr>
            <w:pStyle w:val="Nagwek2"/>
          </w:pPr>
        </w:pPrChange>
      </w:pPr>
      <w:ins w:id="2343" w:author="Okot" w:date="2019-11-25T06:59:00Z">
        <w:r>
          <w:t>5.4.2.1. Pierwsze logowanie</w:t>
        </w:r>
      </w:ins>
    </w:p>
    <w:p w14:paraId="00C335D6" w14:textId="77777777" w:rsidR="002E5BDA" w:rsidRDefault="002E5BDA">
      <w:pPr>
        <w:ind w:firstLine="0"/>
        <w:rPr>
          <w:ins w:id="2344" w:author="Okot" w:date="2019-11-25T07:11:00Z"/>
        </w:rPr>
        <w:pPrChange w:id="2345" w:author="Okot" w:date="2019-11-25T06:59:00Z">
          <w:pPr>
            <w:pStyle w:val="Nagwek2"/>
          </w:pPr>
        </w:pPrChange>
      </w:pPr>
    </w:p>
    <w:p w14:paraId="36D41FC3" w14:textId="7C11DD73" w:rsidR="00EA1B71" w:rsidRDefault="00057C33">
      <w:pPr>
        <w:rPr>
          <w:ins w:id="2346" w:author="Okot" w:date="2019-11-25T07:14:00Z"/>
        </w:rPr>
        <w:pPrChange w:id="2347" w:author="Okot" w:date="2019-11-25T07:12:00Z">
          <w:pPr>
            <w:pStyle w:val="Nagwek2"/>
          </w:pPr>
        </w:pPrChange>
      </w:pPr>
      <w:ins w:id="2348" w:author="Okot" w:date="2019-11-25T07:12:00Z">
        <w:r>
          <w:t>Po pierwszym poprawnym logowaniu użytkownikowi zostanie wyświetlone okno modalne zawierające formularz</w:t>
        </w:r>
      </w:ins>
      <w:ins w:id="2349" w:author="Okot" w:date="2019-11-25T15:37:00Z">
        <w:r w:rsidR="00BA079E">
          <w:t xml:space="preserve"> (10)</w:t>
        </w:r>
      </w:ins>
      <w:ins w:id="2350" w:author="Okot" w:date="2019-11-25T07:12:00Z">
        <w:r>
          <w:t xml:space="preserve"> s</w:t>
        </w:r>
      </w:ins>
      <w:ins w:id="2351" w:author="Okot" w:date="2019-11-25T07:13:00Z">
        <w:r>
          <w:t xml:space="preserve">łużący do wprowadzenia podstawowych danych: daty </w:t>
        </w:r>
        <w:r>
          <w:lastRenderedPageBreak/>
          <w:t>urodzenia, płci i wzrostu. Wypełnienie formularza nie jest obowiązkowe – użytkownik będzie m</w:t>
        </w:r>
      </w:ins>
      <w:ins w:id="2352" w:author="Okot" w:date="2019-11-25T07:14:00Z">
        <w:r>
          <w:t>ógł</w:t>
        </w:r>
      </w:ins>
      <w:ins w:id="2353" w:author="Okot" w:date="2019-11-25T07:13:00Z">
        <w:r>
          <w:t xml:space="preserve"> go zamkn</w:t>
        </w:r>
      </w:ins>
      <w:ins w:id="2354" w:author="Okot" w:date="2019-11-25T07:14:00Z">
        <w:r>
          <w:t>ą</w:t>
        </w:r>
      </w:ins>
      <w:ins w:id="2355" w:author="Okot" w:date="2019-11-25T07:13:00Z">
        <w:r>
          <w:t>ć</w:t>
        </w:r>
      </w:ins>
      <w:ins w:id="2356" w:author="Okot" w:date="2019-11-25T07:14:00Z">
        <w:r>
          <w:t xml:space="preserve"> bez zapisywania danych</w:t>
        </w:r>
      </w:ins>
      <w:ins w:id="2357" w:author="Okot" w:date="2019-11-25T15:37:00Z">
        <w:r w:rsidR="00BA079E">
          <w:t xml:space="preserve"> (8)</w:t>
        </w:r>
      </w:ins>
      <w:ins w:id="2358" w:author="Okot" w:date="2019-11-25T07:14:00Z">
        <w:r>
          <w:t>.</w:t>
        </w:r>
      </w:ins>
    </w:p>
    <w:p w14:paraId="52E1D1F5" w14:textId="77777777" w:rsidR="00057C33" w:rsidRDefault="00057C33">
      <w:pPr>
        <w:rPr>
          <w:ins w:id="2359" w:author="Okot" w:date="2019-11-25T07:14:00Z"/>
        </w:rPr>
        <w:pPrChange w:id="2360" w:author="Okot" w:date="2019-11-25T07:12:00Z">
          <w:pPr>
            <w:pStyle w:val="Nagwek2"/>
          </w:pPr>
        </w:pPrChange>
      </w:pPr>
    </w:p>
    <w:p w14:paraId="144A9510" w14:textId="56F3D964" w:rsidR="00057C33" w:rsidRDefault="00057C33">
      <w:pPr>
        <w:ind w:firstLine="0"/>
        <w:rPr>
          <w:ins w:id="2361" w:author="Okot" w:date="2019-11-25T07:11:00Z"/>
        </w:rPr>
        <w:pPrChange w:id="2362" w:author="Okot" w:date="2019-11-25T07:14:00Z">
          <w:pPr>
            <w:pStyle w:val="Nagwek2"/>
          </w:pPr>
        </w:pPrChange>
      </w:pPr>
      <w:ins w:id="236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64" w:author="Okot" w:date="2019-11-25T07:15:00Z"/>
        </w:rPr>
        <w:pPrChange w:id="2365" w:author="Okot" w:date="2019-11-25T06:59:00Z">
          <w:pPr>
            <w:pStyle w:val="Nagwek2"/>
          </w:pPr>
        </w:pPrChange>
      </w:pPr>
    </w:p>
    <w:p w14:paraId="7E1A923D" w14:textId="0FC659A2" w:rsidR="00057C33" w:rsidRDefault="00057C33">
      <w:pPr>
        <w:ind w:firstLine="0"/>
        <w:jc w:val="center"/>
        <w:rPr>
          <w:ins w:id="2366" w:author="Okot" w:date="2019-11-25T07:16:00Z"/>
        </w:rPr>
        <w:pPrChange w:id="2367" w:author="Okot" w:date="2019-11-25T07:15:00Z">
          <w:pPr>
            <w:pStyle w:val="Nagwek2"/>
          </w:pPr>
        </w:pPrChange>
      </w:pPr>
      <w:ins w:id="2368" w:author="Okot" w:date="2019-11-25T07:15:00Z">
        <w:r>
          <w:t>Rys. 5.6. Ekran widoczny po pierwszym zalogowaniu u</w:t>
        </w:r>
      </w:ins>
      <w:ins w:id="2369" w:author="Okot" w:date="2019-11-25T07:16:00Z">
        <w:r>
          <w:t>żytkownika.</w:t>
        </w:r>
      </w:ins>
    </w:p>
    <w:p w14:paraId="17D63545" w14:textId="77777777" w:rsidR="00057C33" w:rsidRDefault="00057C33">
      <w:pPr>
        <w:ind w:firstLine="0"/>
        <w:jc w:val="center"/>
        <w:rPr>
          <w:ins w:id="2370" w:author="Okot" w:date="2019-11-25T07:16:00Z"/>
        </w:rPr>
        <w:pPrChange w:id="2371" w:author="Okot" w:date="2019-11-25T07:15:00Z">
          <w:pPr>
            <w:pStyle w:val="Nagwek2"/>
          </w:pPr>
        </w:pPrChange>
      </w:pPr>
    </w:p>
    <w:p w14:paraId="1F9319D7" w14:textId="21462A75" w:rsidR="00C42AE7" w:rsidRDefault="00BA079E">
      <w:pPr>
        <w:rPr>
          <w:ins w:id="2372" w:author="Okot" w:date="2019-11-25T16:40:00Z"/>
        </w:rPr>
        <w:pPrChange w:id="2373" w:author="Okot" w:date="2019-11-25T07:16:00Z">
          <w:pPr>
            <w:pStyle w:val="Nagwek2"/>
          </w:pPr>
        </w:pPrChange>
      </w:pPr>
      <w:ins w:id="2374" w:author="Okot" w:date="2019-11-25T15:38:00Z">
        <w:r>
          <w:t xml:space="preserve">Nad formularzem została przewidziane przestrzeń, w której będą zwracane potencjalne komunikaty o błędach (9). </w:t>
        </w:r>
      </w:ins>
      <w:ins w:id="2375" w:author="Okot" w:date="2019-11-25T16:40:00Z">
        <w:r w:rsidR="00EE7C5B">
          <w:t>W lewym górnym rogu, widać już zarezerwowaną przestrzeń na nawigację po aplikacji (12). Na tym etapie przewidywane s</w:t>
        </w:r>
      </w:ins>
      <w:ins w:id="2376" w:author="Okot" w:date="2019-11-25T16:41:00Z">
        <w:r w:rsidR="00EE7C5B">
          <w:t xml:space="preserve">ą dwie podstrony: „Twoje dane” i „O aplikacji”. </w:t>
        </w:r>
      </w:ins>
      <w:ins w:id="2377" w:author="Okot" w:date="2019-12-03T18:19:00Z">
        <w:r w:rsidR="004E24A6">
          <w:t xml:space="preserve">Zapisanie płci użytkownika będzie skutkowało tym, że </w:t>
        </w:r>
      </w:ins>
      <w:ins w:id="2378" w:author="Okot" w:date="2019-12-03T18:23:00Z">
        <w:r w:rsidR="00A02AC0">
          <w:t xml:space="preserve">we </w:t>
        </w:r>
      </w:ins>
      <w:ins w:id="2379" w:author="Okot" w:date="2019-12-03T18:19:00Z">
        <w:r w:rsidR="00A02AC0">
          <w:t>wszystkich</w:t>
        </w:r>
        <w:r w:rsidR="004E24A6">
          <w:t xml:space="preserve"> wyś</w:t>
        </w:r>
        <w:r w:rsidR="00A02AC0">
          <w:t>wietlanyc</w:t>
        </w:r>
      </w:ins>
      <w:ins w:id="2380" w:author="Okot" w:date="2019-12-03T18:23:00Z">
        <w:r w:rsidR="00A02AC0">
          <w:t>h</w:t>
        </w:r>
      </w:ins>
      <w:ins w:id="2381" w:author="Okot" w:date="2019-12-03T18:19:00Z">
        <w:r w:rsidR="00A02AC0">
          <w:t xml:space="preserve"> komunikatach</w:t>
        </w:r>
        <w:r w:rsidR="004E24A6">
          <w:t xml:space="preserve"> </w:t>
        </w:r>
      </w:ins>
      <w:ins w:id="2382" w:author="Okot" w:date="2019-12-03T18:20:00Z">
        <w:r w:rsidR="004E24A6">
          <w:t>końcówki fleksyjne</w:t>
        </w:r>
      </w:ins>
      <w:ins w:id="2383" w:author="Okot" w:date="2019-12-03T18:23:00Z">
        <w:r w:rsidR="00A02AC0">
          <w:t xml:space="preserve"> będą</w:t>
        </w:r>
      </w:ins>
      <w:ins w:id="238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2385" w:author="Okot" w:date="2019-11-25T06:59:00Z"/>
        </w:rPr>
        <w:pPrChange w:id="2386" w:author="Okot" w:date="2019-11-25T07:16:00Z">
          <w:pPr>
            <w:pStyle w:val="Nagwek2"/>
          </w:pPr>
        </w:pPrChange>
      </w:pPr>
    </w:p>
    <w:p w14:paraId="5FF9DB2A" w14:textId="628F83BF" w:rsidR="002E5BDA" w:rsidRDefault="002E5BDA">
      <w:pPr>
        <w:ind w:firstLine="0"/>
        <w:rPr>
          <w:ins w:id="2387" w:author="Okot" w:date="2019-11-25T16:44:00Z"/>
        </w:rPr>
        <w:pPrChange w:id="2388" w:author="Okot" w:date="2019-11-25T06:59:00Z">
          <w:pPr>
            <w:pStyle w:val="Nagwek2"/>
          </w:pPr>
        </w:pPrChange>
      </w:pPr>
      <w:ins w:id="2389" w:author="Okot" w:date="2019-11-25T06:59:00Z">
        <w:r>
          <w:t>5.4.2.2. Dane użytkownika</w:t>
        </w:r>
      </w:ins>
    </w:p>
    <w:p w14:paraId="39BD6E63" w14:textId="77777777" w:rsidR="00EE7C5B" w:rsidRDefault="00EE7C5B">
      <w:pPr>
        <w:ind w:firstLine="0"/>
        <w:rPr>
          <w:ins w:id="2390" w:author="Okot" w:date="2019-11-25T16:44:00Z"/>
        </w:rPr>
        <w:pPrChange w:id="2391" w:author="Okot" w:date="2019-11-25T06:59:00Z">
          <w:pPr>
            <w:pStyle w:val="Nagwek2"/>
          </w:pPr>
        </w:pPrChange>
      </w:pPr>
    </w:p>
    <w:p w14:paraId="6DAE0BB6" w14:textId="77777777" w:rsidR="00EE7C5B" w:rsidRDefault="00EE7C5B" w:rsidP="00EE7C5B">
      <w:pPr>
        <w:rPr>
          <w:ins w:id="2392" w:author="Okot" w:date="2019-11-25T16:46:00Z"/>
        </w:rPr>
      </w:pPr>
      <w:ins w:id="2393" w:author="Okot" w:date="2019-11-25T16:46:00Z">
        <w:r>
          <w:t>Po poprawnym przesłaniu formularza, użytkownik zostanie przekierowany na stronę ze swoimi danymi.</w:t>
        </w:r>
      </w:ins>
    </w:p>
    <w:p w14:paraId="334098FE" w14:textId="77777777" w:rsidR="00EE7C5B" w:rsidRDefault="00EE7C5B">
      <w:pPr>
        <w:ind w:firstLine="0"/>
        <w:rPr>
          <w:ins w:id="2394" w:author="Okot" w:date="2019-11-25T16:46:00Z"/>
        </w:rPr>
        <w:pPrChange w:id="2395" w:author="Okot" w:date="2019-11-25T06:59:00Z">
          <w:pPr>
            <w:pStyle w:val="Nagwek2"/>
          </w:pPr>
        </w:pPrChange>
      </w:pPr>
    </w:p>
    <w:p w14:paraId="49043F06" w14:textId="7472A54F" w:rsidR="00EE7C5B" w:rsidRDefault="00EE7C5B">
      <w:pPr>
        <w:ind w:firstLine="0"/>
        <w:rPr>
          <w:ins w:id="2396" w:author="Okot" w:date="2019-11-25T06:59:00Z"/>
        </w:rPr>
        <w:pPrChange w:id="2397" w:author="Okot" w:date="2019-11-25T06:59:00Z">
          <w:pPr>
            <w:pStyle w:val="Nagwek2"/>
          </w:pPr>
        </w:pPrChange>
      </w:pPr>
      <w:ins w:id="2398"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99" w:author="Okot" w:date="2019-11-25T16:47:00Z"/>
        </w:rPr>
        <w:pPrChange w:id="2400" w:author="Okot" w:date="2019-11-25T16:47:00Z">
          <w:pPr>
            <w:pStyle w:val="Nagwek2"/>
          </w:pPr>
        </w:pPrChange>
      </w:pPr>
    </w:p>
    <w:p w14:paraId="70DD35D6" w14:textId="4AB3A97D" w:rsidR="00EE7C5B" w:rsidRDefault="00EE7C5B">
      <w:pPr>
        <w:ind w:firstLine="0"/>
        <w:jc w:val="center"/>
        <w:rPr>
          <w:ins w:id="2401" w:author="Okot" w:date="2019-11-25T16:52:00Z"/>
        </w:rPr>
        <w:pPrChange w:id="2402" w:author="Okot" w:date="2019-11-25T16:47:00Z">
          <w:pPr>
            <w:pStyle w:val="Nagwek2"/>
          </w:pPr>
        </w:pPrChange>
      </w:pPr>
      <w:ins w:id="2403" w:author="Okot" w:date="2019-11-25T16:47:00Z">
        <w:r>
          <w:t>Rys. 5.7. Projekt interfejsu profilu użytkownika.</w:t>
        </w:r>
      </w:ins>
    </w:p>
    <w:p w14:paraId="1A8AC180" w14:textId="77777777" w:rsidR="008C6157" w:rsidRDefault="008C6157">
      <w:pPr>
        <w:ind w:firstLine="0"/>
        <w:jc w:val="center"/>
        <w:rPr>
          <w:ins w:id="2404" w:author="Okot" w:date="2019-11-25T16:52:00Z"/>
        </w:rPr>
        <w:pPrChange w:id="2405" w:author="Okot" w:date="2019-11-25T16:47:00Z">
          <w:pPr>
            <w:pStyle w:val="Nagwek2"/>
          </w:pPr>
        </w:pPrChange>
      </w:pPr>
    </w:p>
    <w:p w14:paraId="582E1D52" w14:textId="2D0EA032" w:rsidR="008C6157" w:rsidRDefault="008C6157">
      <w:pPr>
        <w:rPr>
          <w:ins w:id="2406" w:author="Okot" w:date="2019-11-25T16:58:00Z"/>
        </w:rPr>
        <w:pPrChange w:id="2407" w:author="Okot" w:date="2019-11-25T16:52:00Z">
          <w:pPr>
            <w:pStyle w:val="Nagwek2"/>
          </w:pPr>
        </w:pPrChange>
      </w:pPr>
      <w:ins w:id="2408" w:author="Okot" w:date="2019-11-25T16:52:00Z">
        <w:r>
          <w:t>Rozważa się umieszczenie ma</w:t>
        </w:r>
      </w:ins>
      <w:ins w:id="2409" w:author="Okot" w:date="2019-11-25T16:53:00Z">
        <w:r>
          <w:t xml:space="preserve">łego logo aplikacji w lewym górnym logu (13). </w:t>
        </w:r>
      </w:ins>
      <w:ins w:id="2410" w:author="Okot" w:date="2019-11-25T16:54:00Z">
        <w:r>
          <w:t>Centralny obszar na górze strony przewidziany jest na informację o docelowej dziennej kaloryczności użytkownika</w:t>
        </w:r>
      </w:ins>
      <w:ins w:id="2411" w:author="Okot" w:date="2019-11-25T16:56:00Z">
        <w:r>
          <w:t> (21) oraz</w:t>
        </w:r>
      </w:ins>
      <w:ins w:id="2412" w:author="Okot" w:date="2019-11-25T16:54:00Z">
        <w:r>
          <w:t xml:space="preserve"> przycisk</w:t>
        </w:r>
      </w:ins>
      <w:ins w:id="2413" w:author="Okot" w:date="2019-11-25T16:58:00Z">
        <w:r>
          <w:t> (22)</w:t>
        </w:r>
      </w:ins>
      <w:ins w:id="2414" w:author="Okot" w:date="2019-11-25T16:54:00Z">
        <w:r>
          <w:t>, kt</w:t>
        </w:r>
      </w:ins>
      <w:ins w:id="2415" w:author="Okot" w:date="2019-11-25T16:55:00Z">
        <w:r>
          <w:t>órym użytkownik będzie mógł przesłać żądanie ponownego jej wyliczenia.</w:t>
        </w:r>
      </w:ins>
      <w:ins w:id="2416" w:author="Okot" w:date="2019-11-25T16:56:00Z">
        <w:r>
          <w:t xml:space="preserve"> Zanim jednak wyliczenia zostanie wykonane po raz pierwszy w obszarze </w:t>
        </w:r>
      </w:ins>
      <w:ins w:id="2417" w:author="Okot" w:date="2019-11-25T16:57:00Z">
        <w:r>
          <w:t>(21) b</w:t>
        </w:r>
      </w:ins>
      <w:ins w:id="2418" w:author="Okot" w:date="2019-11-25T16:58:00Z">
        <w:r>
          <w:t>ędzie tekst zachęcający do wyliczenia swojego zapotrzebowania.</w:t>
        </w:r>
      </w:ins>
    </w:p>
    <w:p w14:paraId="184FFDB4" w14:textId="71F4857D" w:rsidR="008C6157" w:rsidRDefault="008C6157">
      <w:pPr>
        <w:rPr>
          <w:ins w:id="2419" w:author="Okot" w:date="2019-11-25T17:27:00Z"/>
        </w:rPr>
        <w:pPrChange w:id="2420" w:author="Okot" w:date="2019-11-25T16:52:00Z">
          <w:pPr>
            <w:pStyle w:val="Nagwek2"/>
          </w:pPr>
        </w:pPrChange>
      </w:pPr>
      <w:ins w:id="2421" w:author="Okot" w:date="2019-11-25T16:58:00Z">
        <w:r>
          <w:t>Środkowy obszar strony będą zajmowa</w:t>
        </w:r>
      </w:ins>
      <w:ins w:id="2422" w:author="Okot" w:date="2019-11-25T16:59:00Z">
        <w:r>
          <w:t>ły dane użytkownika. W lewej kolumnie (14) wypisane będą dane, które użytkownik wprowadził po zalogowaniu</w:t>
        </w:r>
      </w:ins>
      <w:ins w:id="2423" w:author="Okot" w:date="2019-11-25T17:00:00Z">
        <w:r>
          <w:t>: płeć, data urodzenia, wzrost. Obok każdej pozycji będzie znajdować się przycisk do edycji tej informacji (15). Jeśli użytkownik nie wprowadzi</w:t>
        </w:r>
      </w:ins>
      <w:ins w:id="2424" w:author="Okot" w:date="2019-11-25T17:01:00Z">
        <w:r>
          <w:t>ł swoich danych od razu po zalogowaniu pod nagłówkiem będzie znajdować się przycisk do aktywacji formularza. Wszystkie formularze, zar</w:t>
        </w:r>
      </w:ins>
      <w:ins w:id="2425" w:author="Okot" w:date="2019-11-25T17:02:00Z">
        <w:r>
          <w:t xml:space="preserve">ówno pierwszego wprowadzania danych, jak i ich edycji będę wyświetlane na oknach modalnych, takich jak na rysunku 5.6. </w:t>
        </w:r>
      </w:ins>
      <w:ins w:id="2426" w:author="Okot" w:date="2019-11-25T17:03:00Z">
        <w:r w:rsidR="00AE2348">
          <w:t>Środkowa kolumna jest przewidziana na wymiary użytkownika: jego wagę, obwód bioder i talii. Dopóki nie zostaną wprowadzone po raz pierwszy pod nag</w:t>
        </w:r>
      </w:ins>
      <w:ins w:id="2427" w:author="Okot" w:date="2019-11-25T17:04:00Z">
        <w:r w:rsidR="00AE2348">
          <w:t>łówkiem będzie się znajdował przycisk (16) wywołujący formularz do ich uzupełniania.</w:t>
        </w:r>
      </w:ins>
      <w:ins w:id="2428" w:author="Okot" w:date="2019-11-25T17:22:00Z">
        <w:r w:rsidR="00AB742F">
          <w:t xml:space="preserve"> W prawej kolumnie będzie znajdować się suwak</w:t>
        </w:r>
      </w:ins>
      <w:ins w:id="2429" w:author="Okot" w:date="2019-11-25T17:24:00Z">
        <w:r w:rsidR="00AB742F">
          <w:t> (17)</w:t>
        </w:r>
      </w:ins>
      <w:ins w:id="2430" w:author="Okot" w:date="2019-11-25T17:22:00Z">
        <w:r w:rsidR="00AB742F">
          <w:t xml:space="preserve">, umożliwiający użytkownikowi określenie swojego stopnia </w:t>
        </w:r>
        <w:r w:rsidR="00AB742F">
          <w:lastRenderedPageBreak/>
          <w:t>aktywności fizycznej oraz przycisk</w:t>
        </w:r>
      </w:ins>
      <w:ins w:id="2431" w:author="Okot" w:date="2019-11-25T17:24:00Z">
        <w:r w:rsidR="00AB742F">
          <w:t> (18)</w:t>
        </w:r>
      </w:ins>
      <w:ins w:id="2432" w:author="Okot" w:date="2019-11-25T17:22:00Z">
        <w:r w:rsidR="00AB742F">
          <w:t xml:space="preserve"> do zapisu tej informacji, a pod nim</w:t>
        </w:r>
      </w:ins>
      <w:ins w:id="2433" w:author="Okot" w:date="2019-11-25T17:23:00Z">
        <w:r w:rsidR="00AB742F">
          <w:t>i lista rozwijana</w:t>
        </w:r>
      </w:ins>
      <w:ins w:id="2434" w:author="Okot" w:date="2019-11-25T17:24:00Z">
        <w:r w:rsidR="00AB742F">
          <w:t> (19)</w:t>
        </w:r>
      </w:ins>
      <w:ins w:id="2435" w:author="Okot" w:date="2019-11-25T17:23:00Z">
        <w:r w:rsidR="00AB742F">
          <w:t xml:space="preserve"> umożliwiająca użytkownikowi wybranie celu dietetycznego oraz przycisk</w:t>
        </w:r>
      </w:ins>
      <w:ins w:id="2436" w:author="Okot" w:date="2019-11-25T17:24:00Z">
        <w:r w:rsidR="00AB742F">
          <w:t xml:space="preserve"> (20) </w:t>
        </w:r>
      </w:ins>
      <w:ins w:id="2437" w:author="Okot" w:date="2019-11-25T17:23:00Z">
        <w:r w:rsidR="00AB742F">
          <w:t>do zapisu tego celu.</w:t>
        </w:r>
      </w:ins>
      <w:ins w:id="2438" w:author="Okot" w:date="2019-11-25T17:24:00Z">
        <w:r w:rsidR="00AB742F">
          <w:t xml:space="preserve"> Kiedy te informacje zostaną zapisane zamiast suwaka i listy rozwijanej pod nag</w:t>
        </w:r>
      </w:ins>
      <w:ins w:id="2439" w:author="Okot" w:date="2019-11-25T17:26:00Z">
        <w:r w:rsidR="00AB742F">
          <w:t>łówkami</w:t>
        </w:r>
      </w:ins>
      <w:ins w:id="2440" w:author="Okot" w:date="2019-11-25T17:24:00Z">
        <w:r w:rsidR="00AB742F">
          <w:t xml:space="preserve"> wy</w:t>
        </w:r>
      </w:ins>
      <w:ins w:id="2441" w:author="Okot" w:date="2019-11-25T17:25:00Z">
        <w:r w:rsidR="00AB742F">
          <w:t xml:space="preserve">świetlany będzie </w:t>
        </w:r>
      </w:ins>
      <w:ins w:id="2442" w:author="Okot" w:date="2019-11-25T17:26:00Z">
        <w:r w:rsidR="00AB742F">
          <w:t>tekst</w:t>
        </w:r>
      </w:ins>
      <w:ins w:id="2443" w:author="Okot" w:date="2019-11-25T17:25:00Z">
        <w:r w:rsidR="00AB742F">
          <w:t xml:space="preserve"> informujący</w:t>
        </w:r>
      </w:ins>
      <w:ins w:id="2444" w:author="Okot" w:date="2019-11-25T17:26:00Z">
        <w:r w:rsidR="00AB742F">
          <w:t xml:space="preserve"> o tym, co zostało ustalone oraz przyciski do edycji tych wyborów.</w:t>
        </w:r>
        <w:r w:rsidR="0005557E">
          <w:t xml:space="preserve"> Wciśnięcie przycisku edycji w tym wypadku nie wywo</w:t>
        </w:r>
      </w:ins>
      <w:ins w:id="2445" w:author="Okot" w:date="2019-11-25T17:27:00Z">
        <w:r w:rsidR="0005557E">
          <w:t>ła okna modalnego, tylko przywróci z powrotem suwak lub listę oraz przyciski do zapisu danych.</w:t>
        </w:r>
      </w:ins>
    </w:p>
    <w:p w14:paraId="0100DC22" w14:textId="45A8FCD9" w:rsidR="00E1407F" w:rsidRDefault="00E1407F">
      <w:pPr>
        <w:rPr>
          <w:ins w:id="2446" w:author="Okot" w:date="2019-11-27T12:11:00Z"/>
        </w:rPr>
        <w:pPrChange w:id="2447" w:author="Okot" w:date="2019-11-25T16:52:00Z">
          <w:pPr>
            <w:pStyle w:val="Nagwek2"/>
          </w:pPr>
        </w:pPrChange>
      </w:pPr>
      <w:ins w:id="2448" w:author="Okot" w:date="2019-11-25T17:27:00Z">
        <w:r>
          <w:t>Między informacją o ustalonej docelowej kaloryczności a obszarem z danymi została przewidziana przestrzeń, w kt</w:t>
        </w:r>
      </w:ins>
      <w:ins w:id="2449" w:author="Okot" w:date="2019-11-25T17:28:00Z">
        <w:r>
          <w:t>órej będą mogły się wyświetlać potencjalne komunikaty błędów.</w:t>
        </w:r>
      </w:ins>
    </w:p>
    <w:p w14:paraId="0F4078DC" w14:textId="5A895BC0" w:rsidR="0051068A" w:rsidRDefault="0051068A">
      <w:pPr>
        <w:rPr>
          <w:ins w:id="2450" w:author="Okot" w:date="2019-11-25T17:28:00Z"/>
        </w:rPr>
        <w:pPrChange w:id="2451" w:author="Okot" w:date="2019-11-25T16:52:00Z">
          <w:pPr>
            <w:pStyle w:val="Nagwek2"/>
          </w:pPr>
        </w:pPrChange>
      </w:pPr>
      <w:ins w:id="2452" w:author="Okot" w:date="2019-11-27T12:11:00Z">
        <w:r>
          <w:t>Po aktywacji przycisku do w</w:t>
        </w:r>
      </w:ins>
      <w:ins w:id="2453" w:author="Okot" w:date="2019-11-27T12:12:00Z">
        <w:r>
          <w:t>yliczania docelowej kaloryczności, zostanie wyświetlone okno modalne z informacją o rezultacie wyliczeń oraz dwoma przyciskami</w:t>
        </w:r>
      </w:ins>
      <w:ins w:id="2454" w:author="Okot" w:date="2019-11-27T12:13:00Z">
        <w:r>
          <w:t xml:space="preserve">: jednym służącym do akceptacji proponowanej wartości oraz drugim do edycji. </w:t>
        </w:r>
      </w:ins>
      <w:ins w:id="2455" w:author="Okot" w:date="2019-11-27T12:14:00Z">
        <w:r>
          <w:t>Przycisk do edycji powoduje wyświetlenie formularza z polem, w kt</w:t>
        </w:r>
      </w:ins>
      <w:ins w:id="2456" w:author="Okot" w:date="2019-11-27T12:15:00Z">
        <w:r>
          <w:t>óre użytkownik może wprowadzić swoją propozycję.</w:t>
        </w:r>
      </w:ins>
      <w:ins w:id="2457" w:author="Okot" w:date="2019-11-27T12:18:00Z">
        <w:r>
          <w:t xml:space="preserve"> System wyświetli komunikat </w:t>
        </w:r>
      </w:ins>
      <w:ins w:id="2458" w:author="Okot" w:date="2019-11-27T12:19:00Z">
        <w:r>
          <w:t>błędu, jeśli</w:t>
        </w:r>
      </w:ins>
      <w:ins w:id="2459" w:author="Okot" w:date="2019-11-27T12:18:00Z">
        <w:r>
          <w:t xml:space="preserve"> proponowana wartość b</w:t>
        </w:r>
      </w:ins>
      <w:ins w:id="2460" w:author="Okot" w:date="2019-11-27T12:19:00Z">
        <w:r>
          <w:t>ędzie niższa niż PPM użytkownika albo sprzeczna z jego celem. Jeśli wartość zostanie zaakceptowana, okno modalne się zamknie, a użytkownikowi zostanie wy</w:t>
        </w:r>
      </w:ins>
      <w:ins w:id="2461" w:author="Okot" w:date="2019-11-27T12:20:00Z">
        <w:r>
          <w:t>świetlona strona z jego danymi.</w:t>
        </w:r>
      </w:ins>
    </w:p>
    <w:p w14:paraId="57CBEF52" w14:textId="26E2DD7B" w:rsidR="00E1407F" w:rsidRDefault="00E1407F">
      <w:pPr>
        <w:rPr>
          <w:ins w:id="2462" w:author="Okot" w:date="2019-11-25T16:58:00Z"/>
        </w:rPr>
        <w:pPrChange w:id="2463" w:author="Okot" w:date="2019-11-25T16:52:00Z">
          <w:pPr>
            <w:pStyle w:val="Nagwek2"/>
          </w:pPr>
        </w:pPrChange>
      </w:pPr>
      <w:ins w:id="2464" w:author="Okot" w:date="2019-11-25T17:29:00Z">
        <w:r>
          <w:t>W projekcie przyciski są przedstawione za pomocą prostych ikonek, żeby</w:t>
        </w:r>
      </w:ins>
      <w:ins w:id="2465" w:author="Okot" w:date="2019-11-25T17:31:00Z">
        <w:r>
          <w:t xml:space="preserve"> przekaz wizualny był czytelny bez szczegółowego wczytywania się w opis słowny. W</w:t>
        </w:r>
        <w:r w:rsidR="00673E7E">
          <w:t xml:space="preserve"> trakcie implementacji wi</w:t>
        </w:r>
      </w:ins>
      <w:ins w:id="2466" w:author="Okot" w:date="2019-11-25T17:37:00Z">
        <w:r w:rsidR="00673E7E">
          <w:t>ększość p</w:t>
        </w:r>
      </w:ins>
      <w:ins w:id="2467" w:author="Okot" w:date="2019-11-25T17:31:00Z">
        <w:r w:rsidR="00673E7E">
          <w:t>rzycisk</w:t>
        </w:r>
      </w:ins>
      <w:ins w:id="2468" w:author="Okot" w:date="2019-11-25T17:37:00Z">
        <w:r w:rsidR="00673E7E">
          <w:t>ów</w:t>
        </w:r>
      </w:ins>
      <w:ins w:id="2469" w:author="Okot" w:date="2019-11-25T17:31:00Z">
        <w:r w:rsidR="00A95F40">
          <w:t xml:space="preserve"> b</w:t>
        </w:r>
      </w:ins>
      <w:ins w:id="2470" w:author="Okot" w:date="2019-11-25T17:34:00Z">
        <w:r w:rsidR="00A95F40">
          <w:t>ęd</w:t>
        </w:r>
        <w:r w:rsidR="00673E7E">
          <w:t>zie dostosowana</w:t>
        </w:r>
        <w:r w:rsidR="00A95F40">
          <w:t xml:space="preserve"> do trend</w:t>
        </w:r>
      </w:ins>
      <w:ins w:id="2471" w:author="Okot" w:date="2019-11-25T17:35:00Z">
        <w:r w:rsidR="00A95F40">
          <w:t>ów projektowych z ostatnich lat, czyli będą si</w:t>
        </w:r>
      </w:ins>
      <w:ins w:id="2472" w:author="Okot" w:date="2019-11-25T17:36:00Z">
        <w:r w:rsidR="00A95F40">
          <w:t>ę składały z tekstu na kolorowym prostoką</w:t>
        </w:r>
        <w:r w:rsidR="00FC7753">
          <w:t>cie.</w:t>
        </w:r>
      </w:ins>
    </w:p>
    <w:p w14:paraId="391AF915" w14:textId="77777777" w:rsidR="008C6157" w:rsidRDefault="008C6157">
      <w:pPr>
        <w:rPr>
          <w:ins w:id="2473" w:author="Okot" w:date="2019-11-25T06:59:00Z"/>
        </w:rPr>
        <w:pPrChange w:id="2474" w:author="Okot" w:date="2019-11-25T16:52:00Z">
          <w:pPr>
            <w:pStyle w:val="Nagwek2"/>
          </w:pPr>
        </w:pPrChange>
      </w:pPr>
    </w:p>
    <w:p w14:paraId="36BE13F9" w14:textId="0E992E52" w:rsidR="002E5BDA" w:rsidRDefault="002E5BDA">
      <w:pPr>
        <w:ind w:firstLine="0"/>
        <w:rPr>
          <w:ins w:id="2475" w:author="Okot" w:date="2019-11-25T17:39:00Z"/>
        </w:rPr>
        <w:pPrChange w:id="2476" w:author="Okot" w:date="2019-11-25T06:59:00Z">
          <w:pPr>
            <w:pStyle w:val="Nagwek2"/>
          </w:pPr>
        </w:pPrChange>
      </w:pPr>
      <w:ins w:id="2477" w:author="Okot" w:date="2019-11-25T07:00:00Z">
        <w:r>
          <w:t>5.4.2.3. O aplikacji</w:t>
        </w:r>
      </w:ins>
    </w:p>
    <w:p w14:paraId="2D96209C" w14:textId="77777777" w:rsidR="00F25B77" w:rsidRDefault="00F25B77">
      <w:pPr>
        <w:ind w:firstLine="0"/>
        <w:rPr>
          <w:ins w:id="2478" w:author="Okot" w:date="2019-11-25T17:39:00Z"/>
        </w:rPr>
        <w:pPrChange w:id="2479" w:author="Okot" w:date="2019-11-25T06:59:00Z">
          <w:pPr>
            <w:pStyle w:val="Nagwek2"/>
          </w:pPr>
        </w:pPrChange>
      </w:pPr>
    </w:p>
    <w:p w14:paraId="736DD1D1" w14:textId="11873639" w:rsidR="00F25B77" w:rsidRDefault="00F25B77">
      <w:pPr>
        <w:rPr>
          <w:ins w:id="2480" w:author="Okot" w:date="2019-11-25T06:59:00Z"/>
        </w:rPr>
        <w:pPrChange w:id="2481" w:author="Okot" w:date="2019-11-25T17:39:00Z">
          <w:pPr>
            <w:pStyle w:val="Nagwek2"/>
          </w:pPr>
        </w:pPrChange>
      </w:pPr>
      <w:ins w:id="2482" w:author="Okot" w:date="2019-11-25T17:39:00Z">
        <w:r>
          <w:t>Po namyśle zdecydowano się nie umieszczać graficznego projektu tej podstrony, ze względu na jej ograniczon</w:t>
        </w:r>
      </w:ins>
      <w:ins w:id="2483" w:author="Okot" w:date="2019-11-25T17:40:00Z">
        <w:r>
          <w:t>ą zawartość. Na stronie należy zawrze</w:t>
        </w:r>
      </w:ins>
      <w:ins w:id="2484" w:author="Okot" w:date="2019-11-25T17:41:00Z">
        <w:r>
          <w:t>ć</w:t>
        </w:r>
      </w:ins>
      <w:ins w:id="2485" w:author="Okot" w:date="2019-11-25T17:40:00Z">
        <w:r>
          <w:t xml:space="preserve"> logo oraz centralnie umiejscowiony tekst, dbając o to, żeby jego format gwarantowa</w:t>
        </w:r>
      </w:ins>
      <w:ins w:id="2486" w:author="Okot" w:date="2019-11-25T17:41:00Z">
        <w:r>
          <w:t>ł czytelność i przejrzystość.</w:t>
        </w:r>
      </w:ins>
    </w:p>
    <w:p w14:paraId="1808B535" w14:textId="77777777" w:rsidR="002E5BDA" w:rsidRPr="002E5BDA" w:rsidRDefault="002E5BDA">
      <w:pPr>
        <w:ind w:firstLine="0"/>
        <w:rPr>
          <w:rPrChange w:id="2487" w:author="Okot" w:date="2019-11-25T06:56:00Z">
            <w:rPr/>
          </w:rPrChange>
        </w:rPr>
        <w:pPrChange w:id="2488" w:author="Okot" w:date="2019-11-25T06:59:00Z">
          <w:pPr>
            <w:pStyle w:val="Nagwek2"/>
          </w:pPr>
        </w:pPrChange>
      </w:pPr>
    </w:p>
    <w:p w14:paraId="55563479" w14:textId="4F44F37C" w:rsidR="0003742D" w:rsidRDefault="00262253" w:rsidP="00573E70">
      <w:pPr>
        <w:pStyle w:val="Nagwek2"/>
      </w:pPr>
      <w:ins w:id="2489" w:author="Okot" w:date="2019-11-19T20:58:00Z">
        <w:r>
          <w:t>5</w:t>
        </w:r>
      </w:ins>
      <w:del w:id="2490" w:author="Okot" w:date="2019-11-19T20:58:00Z">
        <w:r w:rsidR="0003742D" w:rsidDel="00262253">
          <w:delText>4</w:delText>
        </w:r>
      </w:del>
      <w:r w:rsidR="0003742D">
        <w:t>.</w:t>
      </w:r>
      <w:ins w:id="2491" w:author="Okot" w:date="2019-11-19T20:58:00Z">
        <w:r>
          <w:t>4</w:t>
        </w:r>
      </w:ins>
      <w:del w:id="2492"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93" w:author="Okot" w:date="2019-11-19T20:58:00Z">
        <w:r>
          <w:t>5</w:t>
        </w:r>
      </w:ins>
      <w:del w:id="2494" w:author="Okot" w:date="2019-11-19T20:58:00Z">
        <w:r w:rsidR="0003742D" w:rsidDel="00262253">
          <w:delText>4</w:delText>
        </w:r>
      </w:del>
      <w:r w:rsidR="0003742D">
        <w:t>.</w:t>
      </w:r>
      <w:ins w:id="2495" w:author="Okot" w:date="2019-11-19T20:58:00Z">
        <w:r>
          <w:t>4</w:t>
        </w:r>
      </w:ins>
      <w:del w:id="2496"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97" w:author="Okot" w:date="2019-11-19T20:58:00Z">
        <w:r>
          <w:t>5</w:t>
        </w:r>
      </w:ins>
      <w:del w:id="2498" w:author="Okot" w:date="2019-11-19T20:58:00Z">
        <w:r w:rsidR="0003742D" w:rsidDel="00262253">
          <w:delText>4</w:delText>
        </w:r>
      </w:del>
      <w:r w:rsidR="0003742D">
        <w:t>.</w:t>
      </w:r>
      <w:ins w:id="2499" w:author="Okot" w:date="2019-11-19T20:58:00Z">
        <w:r>
          <w:t>4</w:t>
        </w:r>
      </w:ins>
      <w:del w:id="2500"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501" w:author="Okot" w:date="2019-11-19T20:58:00Z">
        <w:r>
          <w:t>5</w:t>
        </w:r>
      </w:ins>
      <w:del w:id="2502" w:author="Okot" w:date="2019-11-19T20:58:00Z">
        <w:r w:rsidR="0003742D" w:rsidDel="00262253">
          <w:delText>4</w:delText>
        </w:r>
      </w:del>
      <w:r w:rsidR="0003742D">
        <w:t>.</w:t>
      </w:r>
      <w:ins w:id="2503" w:author="Okot" w:date="2019-11-19T20:58:00Z">
        <w:r>
          <w:t>4</w:t>
        </w:r>
      </w:ins>
      <w:del w:id="2504"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505" w:author="Okot" w:date="2019-11-19T20:59:00Z">
        <w:r>
          <w:t>5</w:t>
        </w:r>
      </w:ins>
      <w:del w:id="2506" w:author="Okot" w:date="2019-11-19T20:59:00Z">
        <w:r w:rsidR="001401C4" w:rsidDel="00544DC3">
          <w:delText>4</w:delText>
        </w:r>
      </w:del>
      <w:r w:rsidR="001401C4">
        <w:t>.</w:t>
      </w:r>
      <w:ins w:id="2507" w:author="Okot" w:date="2019-11-19T20:59:00Z">
        <w:r>
          <w:t>5</w:t>
        </w:r>
      </w:ins>
      <w:del w:id="250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509" w:author="Okot" w:date="2019-11-19T20:59:00Z"/>
        </w:rPr>
      </w:pPr>
    </w:p>
    <w:p w14:paraId="4911D3C8" w14:textId="349F483F" w:rsidR="00F55F23" w:rsidDel="00544DC3" w:rsidRDefault="00F55F23" w:rsidP="00F55F23">
      <w:pPr>
        <w:ind w:firstLine="0"/>
        <w:rPr>
          <w:del w:id="2510" w:author="Okot" w:date="2019-11-19T20:59:00Z"/>
        </w:rPr>
      </w:pPr>
      <w:del w:id="251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512" w:author="Okot" w:date="2019-11-19T20:59:00Z"/>
        </w:rPr>
      </w:pPr>
    </w:p>
    <w:p w14:paraId="4BF66C28" w14:textId="4C720693" w:rsidR="00F55F23" w:rsidDel="00544DC3" w:rsidRDefault="00F55F23" w:rsidP="00F55F23">
      <w:pPr>
        <w:jc w:val="center"/>
        <w:rPr>
          <w:del w:id="2513" w:author="Okot" w:date="2019-11-19T20:59:00Z"/>
        </w:rPr>
      </w:pPr>
      <w:del w:id="251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515" w:author="Okot" w:date="2019-11-19T20:59:00Z">
        <w:r>
          <w:t>5</w:t>
        </w:r>
      </w:ins>
      <w:del w:id="2516" w:author="Okot" w:date="2019-11-19T20:59:00Z">
        <w:r w:rsidR="0003742D" w:rsidDel="00544DC3">
          <w:delText>4</w:delText>
        </w:r>
      </w:del>
      <w:r w:rsidR="0003742D">
        <w:t>.</w:t>
      </w:r>
      <w:ins w:id="2517" w:author="Okot" w:date="2019-11-19T20:59:00Z">
        <w:r>
          <w:t>5</w:t>
        </w:r>
      </w:ins>
      <w:del w:id="251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519" w:author="Okot" w:date="2019-11-19T21:00:00Z">
        <w:r w:rsidR="00544DC3">
          <w:t>5</w:t>
        </w:r>
      </w:ins>
      <w:del w:id="252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521" w:author="Okot" w:date="2019-11-19T21:00:00Z">
        <w:r w:rsidR="00544DC3">
          <w:t>5</w:t>
        </w:r>
      </w:ins>
      <w:del w:id="252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523" w:author="Okot" w:date="2019-11-19T21:00:00Z">
        <w:r w:rsidR="00544DC3">
          <w:t>5</w:t>
        </w:r>
      </w:ins>
      <w:del w:id="2524"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525" w:author="Okot" w:date="2019-11-19T21:00:00Z">
        <w:r w:rsidR="00544DC3">
          <w:t>5</w:t>
        </w:r>
      </w:ins>
      <w:del w:id="2526"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52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52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52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530" w:author="Okot" w:date="2019-03-28T23:02:00Z">
              <w:r>
                <w:t>T</w:t>
              </w:r>
            </w:ins>
            <w:r>
              <w:t>h</w:t>
            </w:r>
            <w:ins w:id="253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532" w:author="Okot" w:date="2019-03-28T23:02:00Z">
              <w:r>
                <w:t>Trypto</w:t>
              </w:r>
            </w:ins>
            <w:r>
              <w:t>ph</w:t>
            </w:r>
            <w:ins w:id="253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534" w:author="Okot" w:date="2019-11-19T21:00:00Z">
        <w:r w:rsidR="00544DC3">
          <w:t>5</w:t>
        </w:r>
      </w:ins>
      <w:del w:id="253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53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53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53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539" w:author="Okot" w:date="2019-03-28T23:02:00Z">
              <w:r>
                <w:t>T</w:t>
              </w:r>
            </w:ins>
            <w:r>
              <w:t>h</w:t>
            </w:r>
            <w:ins w:id="254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541" w:author="Okot" w:date="2019-03-28T23:02:00Z">
              <w:r>
                <w:t>Trypto</w:t>
              </w:r>
            </w:ins>
            <w:r>
              <w:t>ph</w:t>
            </w:r>
            <w:ins w:id="254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543"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544" w:author="Okot" w:date="2019-11-26T08:05:00Z"/>
        </w:rPr>
      </w:pPr>
      <w:ins w:id="2545" w:author="Okot" w:date="2019-11-19T21:01:00Z">
        <w:r>
          <w:t>5</w:t>
        </w:r>
      </w:ins>
      <w:del w:id="2546" w:author="Okot" w:date="2019-11-19T21:01:00Z">
        <w:r w:rsidR="0003742D" w:rsidDel="00544DC3">
          <w:delText>4</w:delText>
        </w:r>
      </w:del>
      <w:r w:rsidR="0003742D">
        <w:t>.</w:t>
      </w:r>
      <w:ins w:id="2547" w:author="Okot" w:date="2019-11-19T21:01:00Z">
        <w:r>
          <w:t>5</w:t>
        </w:r>
      </w:ins>
      <w:del w:id="2548" w:author="Okot" w:date="2019-11-19T21:01:00Z">
        <w:r w:rsidR="0003742D" w:rsidDel="00544DC3">
          <w:delText>6</w:delText>
        </w:r>
      </w:del>
      <w:r w:rsidR="0003742D">
        <w:t>.2. Projekt interfejsów</w:t>
      </w:r>
      <w:ins w:id="2549" w:author="Okot" w:date="2019-11-26T08:05:00Z">
        <w:r w:rsidR="00BC0047">
          <w:t xml:space="preserve"> graficznych</w:t>
        </w:r>
      </w:ins>
    </w:p>
    <w:p w14:paraId="4CEE305B" w14:textId="77777777" w:rsidR="00BC0047" w:rsidRDefault="00BC0047">
      <w:pPr>
        <w:rPr>
          <w:ins w:id="2550" w:author="Okot" w:date="2019-11-26T08:05:00Z"/>
        </w:rPr>
        <w:pPrChange w:id="2551" w:author="Okot" w:date="2019-11-26T08:05:00Z">
          <w:pPr>
            <w:pStyle w:val="Nagwek2"/>
          </w:pPr>
        </w:pPrChange>
      </w:pPr>
    </w:p>
    <w:p w14:paraId="68C1E806" w14:textId="3250A849" w:rsidR="00BC0047" w:rsidRDefault="00BC0047">
      <w:pPr>
        <w:rPr>
          <w:ins w:id="2552" w:author="Okot" w:date="2019-11-26T08:07:00Z"/>
        </w:rPr>
        <w:pPrChange w:id="2553" w:author="Okot" w:date="2019-11-26T08:05:00Z">
          <w:pPr>
            <w:pStyle w:val="Nagwek2"/>
          </w:pPr>
        </w:pPrChange>
      </w:pPr>
      <w:ins w:id="2554" w:author="Okot" w:date="2019-11-26T08:05:00Z">
        <w:r>
          <w:t xml:space="preserve">W tej iteracji zostanie zmieniona strona wyświetlana jako pierwsza po zalogowaniu. </w:t>
        </w:r>
      </w:ins>
      <w:ins w:id="2555" w:author="Okot" w:date="2019-11-26T08:06:00Z">
        <w:r>
          <w:t>Zostaną dodane interfejsy umożliwiające użytkownikowi wprowadzanie i przeglądanie posiłków oraz wprowadzi się kilka mniejszych poprawek na wcze</w:t>
        </w:r>
      </w:ins>
      <w:ins w:id="2556" w:author="Okot" w:date="2019-11-26T08:07:00Z">
        <w:r>
          <w:t>śniej zaprojektowanych stronach.</w:t>
        </w:r>
      </w:ins>
    </w:p>
    <w:p w14:paraId="3F581CAB" w14:textId="77777777" w:rsidR="00BC0047" w:rsidRDefault="00BC0047">
      <w:pPr>
        <w:rPr>
          <w:ins w:id="2557" w:author="Okot" w:date="2019-11-26T08:07:00Z"/>
        </w:rPr>
        <w:pPrChange w:id="2558" w:author="Okot" w:date="2019-11-26T08:05:00Z">
          <w:pPr>
            <w:pStyle w:val="Nagwek2"/>
          </w:pPr>
        </w:pPrChange>
      </w:pPr>
    </w:p>
    <w:p w14:paraId="5B54BC07" w14:textId="65DB225E" w:rsidR="00BC0047" w:rsidRDefault="00BC0047">
      <w:pPr>
        <w:pStyle w:val="Nagwek2"/>
        <w:rPr>
          <w:ins w:id="2559" w:author="Okot" w:date="2019-11-26T08:08:00Z"/>
        </w:rPr>
      </w:pPr>
      <w:ins w:id="2560" w:author="Okot" w:date="2019-11-26T08:07:00Z">
        <w:r>
          <w:t xml:space="preserve">5.5.2.1. Nowa strona startowa </w:t>
        </w:r>
      </w:ins>
      <w:ins w:id="2561" w:author="Okot" w:date="2019-11-26T08:08:00Z">
        <w:r>
          <w:t>–</w:t>
        </w:r>
      </w:ins>
      <w:ins w:id="2562" w:author="Okot" w:date="2019-11-26T08:07:00Z">
        <w:r>
          <w:t xml:space="preserve"> posiłki</w:t>
        </w:r>
      </w:ins>
    </w:p>
    <w:p w14:paraId="3E14A2CA" w14:textId="77777777" w:rsidR="00BC0047" w:rsidRDefault="00BC0047">
      <w:pPr>
        <w:ind w:firstLine="0"/>
        <w:rPr>
          <w:ins w:id="2563" w:author="Okot" w:date="2019-11-26T08:24:00Z"/>
        </w:rPr>
        <w:pPrChange w:id="2564" w:author="Okot" w:date="2019-11-26T08:24:00Z">
          <w:pPr>
            <w:pStyle w:val="Nagwek2"/>
          </w:pPr>
        </w:pPrChange>
      </w:pPr>
    </w:p>
    <w:p w14:paraId="3F0EFC8B" w14:textId="0A678489" w:rsidR="00262E8B" w:rsidRPr="00BC0047" w:rsidRDefault="00262E8B">
      <w:pPr>
        <w:ind w:firstLine="0"/>
        <w:jc w:val="center"/>
        <w:rPr>
          <w:rPrChange w:id="2565" w:author="Okot" w:date="2019-11-26T08:08:00Z">
            <w:rPr/>
          </w:rPrChange>
        </w:rPr>
        <w:pPrChange w:id="2566" w:author="Okot" w:date="2019-11-26T08:24:00Z">
          <w:pPr>
            <w:pStyle w:val="Nagwek2"/>
          </w:pPr>
        </w:pPrChange>
      </w:pPr>
      <w:ins w:id="256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68" w:author="Okot" w:date="2019-11-26T08:25:00Z"/>
        </w:rPr>
      </w:pPr>
    </w:p>
    <w:p w14:paraId="3124E919" w14:textId="501BEFD2" w:rsidR="00B22C92" w:rsidRDefault="00B22C92" w:rsidP="00B22C92">
      <w:pPr>
        <w:ind w:firstLine="0"/>
        <w:jc w:val="center"/>
        <w:rPr>
          <w:ins w:id="2569" w:author="Okot" w:date="2019-11-26T08:30:00Z"/>
        </w:rPr>
      </w:pPr>
      <w:ins w:id="2570" w:author="Okot" w:date="2019-11-26T08:25:00Z">
        <w:r>
          <w:lastRenderedPageBreak/>
          <w:t>Rys. 5.8. Projekt nowej strony startowej dla zalogowanych u</w:t>
        </w:r>
      </w:ins>
      <w:ins w:id="2571" w:author="Okot" w:date="2019-11-26T08:26:00Z">
        <w:r>
          <w:t>żytkowników.</w:t>
        </w:r>
      </w:ins>
    </w:p>
    <w:p w14:paraId="01F66EF9" w14:textId="77777777" w:rsidR="00874B60" w:rsidRDefault="00874B60" w:rsidP="00B22C92">
      <w:pPr>
        <w:ind w:firstLine="0"/>
        <w:jc w:val="center"/>
        <w:rPr>
          <w:ins w:id="2572" w:author="Okot" w:date="2019-11-26T08:30:00Z"/>
        </w:rPr>
      </w:pPr>
    </w:p>
    <w:p w14:paraId="660C0339" w14:textId="2F900698" w:rsidR="00874B60" w:rsidRDefault="00874B60">
      <w:pPr>
        <w:rPr>
          <w:ins w:id="2573" w:author="Okot" w:date="2019-11-26T08:33:00Z"/>
        </w:rPr>
        <w:pPrChange w:id="2574" w:author="Okot" w:date="2019-11-26T08:30:00Z">
          <w:pPr>
            <w:ind w:firstLine="0"/>
            <w:jc w:val="center"/>
          </w:pPr>
        </w:pPrChange>
      </w:pPr>
      <w:ins w:id="2575" w:author="Okot" w:date="2019-11-26T08:30:00Z">
        <w:r>
          <w:t>Nawigacja</w:t>
        </w:r>
      </w:ins>
      <w:ins w:id="2576" w:author="Okot" w:date="2019-11-26T08:31:00Z">
        <w:r>
          <w:t> (12) zostanie uzupełniona o kolejne pozycje: „Posiłki” oraz „Lista przepisów”</w:t>
        </w:r>
      </w:ins>
      <w:ins w:id="2577" w:author="Okot" w:date="2019-11-27T12:39:00Z">
        <w:r w:rsidR="00EC4383">
          <w:t xml:space="preserve"> oraz „Produkty”</w:t>
        </w:r>
      </w:ins>
      <w:ins w:id="2578" w:author="Okot" w:date="2019-11-26T08:31:00Z">
        <w:r>
          <w:t>. W centralnym górnym obszarze wyświetlana będzie data bie</w:t>
        </w:r>
      </w:ins>
      <w:ins w:id="2579" w:author="Okot" w:date="2019-11-26T08:32:00Z">
        <w:r>
          <w:t xml:space="preserve">żąca (24) oraz </w:t>
        </w:r>
      </w:ins>
      <w:ins w:id="2580" w:author="Okot" w:date="2019-11-26T08:38:00Z">
        <w:r w:rsidR="006E3332">
          <w:t>przyciski</w:t>
        </w:r>
      </w:ins>
      <w:ins w:id="2581" w:author="Okot" w:date="2019-11-26T08:32:00Z">
        <w:r>
          <w:t xml:space="preserve"> nawigacyjne</w:t>
        </w:r>
      </w:ins>
      <w:ins w:id="2582" w:author="Okot" w:date="2019-11-26T08:33:00Z">
        <w:r>
          <w:t> (28)</w:t>
        </w:r>
      </w:ins>
      <w:ins w:id="2583" w:author="Okot" w:date="2019-11-26T08:32:00Z">
        <w:r>
          <w:t>, dzięki którym użytkownik będzie mógł przeglądać wcześniejsze/późniejsze dni</w:t>
        </w:r>
      </w:ins>
      <w:ins w:id="2584" w:author="Okot" w:date="2019-11-26T08:33:00Z">
        <w:r>
          <w:t>.</w:t>
        </w:r>
      </w:ins>
    </w:p>
    <w:p w14:paraId="4A551678" w14:textId="349B4AB7" w:rsidR="00091A6C" w:rsidRDefault="00091A6C">
      <w:pPr>
        <w:rPr>
          <w:ins w:id="2585" w:author="Okot" w:date="2019-11-26T08:41:00Z"/>
        </w:rPr>
        <w:pPrChange w:id="2586" w:author="Okot" w:date="2019-11-26T08:30:00Z">
          <w:pPr>
            <w:ind w:firstLine="0"/>
            <w:jc w:val="center"/>
          </w:pPr>
        </w:pPrChange>
      </w:pPr>
      <w:ins w:id="2587" w:author="Okot" w:date="2019-11-26T08:33:00Z">
        <w:r>
          <w:t>Pod datą będą wyświetlane informacje na temat spożycia kalorii oraz makroskładników (w gramach) z całego dnia (25) oraz przycisk</w:t>
        </w:r>
      </w:ins>
      <w:ins w:id="2588" w:author="Okot" w:date="2019-11-26T08:34:00Z">
        <w:r>
          <w:t xml:space="preserve"> (29) </w:t>
        </w:r>
      </w:ins>
      <w:ins w:id="2589" w:author="Okot" w:date="2019-11-26T08:33:00Z">
        <w:r>
          <w:t>aktywuj</w:t>
        </w:r>
      </w:ins>
      <w:ins w:id="2590" w:author="Okot" w:date="2019-11-26T08:34:00Z">
        <w:r>
          <w:t>ący wyświetlenie</w:t>
        </w:r>
      </w:ins>
      <w:ins w:id="2591" w:author="Okot" w:date="2019-12-01T18:15:00Z">
        <w:r w:rsidR="00524802">
          <w:t xml:space="preserve"> okna modalnego zawierającego dane na temat</w:t>
        </w:r>
      </w:ins>
      <w:ins w:id="2592" w:author="Okot" w:date="2019-11-26T08:34:00Z">
        <w:r>
          <w:t xml:space="preserve"> spożycia pierwiastków i witamin.</w:t>
        </w:r>
      </w:ins>
      <w:ins w:id="2593"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94" w:author="Okot" w:date="2019-11-26T11:03:00Z"/>
        </w:rPr>
        <w:pPrChange w:id="2595" w:author="Okot" w:date="2019-11-26T08:30:00Z">
          <w:pPr>
            <w:ind w:firstLine="0"/>
            <w:jc w:val="center"/>
          </w:pPr>
        </w:pPrChange>
      </w:pPr>
      <w:ins w:id="2596" w:author="Okot" w:date="2019-11-26T08:41:00Z">
        <w:r>
          <w:t>Centralny obszar strony</w:t>
        </w:r>
      </w:ins>
      <w:ins w:id="2597" w:author="Okot" w:date="2019-11-26T08:42:00Z">
        <w:r>
          <w:t> (26)</w:t>
        </w:r>
      </w:ins>
      <w:ins w:id="2598" w:author="Okot" w:date="2019-11-26T08:41:00Z">
        <w:r>
          <w:t xml:space="preserve"> będą zajmowa</w:t>
        </w:r>
      </w:ins>
      <w:ins w:id="2599" w:author="Okot" w:date="2019-11-26T08:42:00Z">
        <w:r>
          <w:t>ły informacje o posiłkach spożytych w ciągu dnia. Wyświetlanie powinno by</w:t>
        </w:r>
      </w:ins>
      <w:ins w:id="2600" w:author="Okot" w:date="2019-11-26T08:43:00Z">
        <w:r>
          <w:t>ć skoncentrowane na środku ekranu, dlatego kiedy użytkownik wprowadzi pierwszy posiłek będzie on widoczny w centrum strony. Dodawanie kolejnych posiłków będzie powodowa</w:t>
        </w:r>
      </w:ins>
      <w:ins w:id="2601" w:author="Okot" w:date="2019-11-26T08:44:00Z">
        <w:r>
          <w:t>ło równomierne rozszerzanie widoku w obie strony maksymalnie do uzyskaniu sześciu kolumn – po jednej dla każdego posiłku.</w:t>
        </w:r>
      </w:ins>
      <w:ins w:id="2602"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603" w:author="Okot" w:date="2019-11-26T08:46:00Z">
        <w:r w:rsidR="0038065A">
          <w:t>D</w:t>
        </w:r>
        <w:r w:rsidR="00A26D47">
          <w:t>o dodawania nowych pokarm</w:t>
        </w:r>
      </w:ins>
      <w:ins w:id="2604" w:author="Okot" w:date="2019-11-26T12:13:00Z">
        <w:r w:rsidR="00A26D47">
          <w:t>ów</w:t>
        </w:r>
      </w:ins>
      <w:ins w:id="2605" w:author="Okot" w:date="2019-11-26T08:46:00Z">
        <w:r w:rsidR="0038065A">
          <w:t xml:space="preserve"> będzie służył przycisk (27), aktywujący okno modalne. </w:t>
        </w:r>
      </w:ins>
      <w:ins w:id="2606" w:author="Okot" w:date="2019-11-26T08:47:00Z">
        <w:r w:rsidR="0038065A">
          <w:t>Przycisk będzie widoczny w lewej części ekranu.</w:t>
        </w:r>
      </w:ins>
    </w:p>
    <w:p w14:paraId="4BAFB0D9" w14:textId="77777777" w:rsidR="006A5ABB" w:rsidRDefault="006A5ABB">
      <w:pPr>
        <w:ind w:firstLine="0"/>
        <w:rPr>
          <w:ins w:id="2607" w:author="Okot" w:date="2019-11-26T11:03:00Z"/>
        </w:rPr>
        <w:pPrChange w:id="2608" w:author="Okot" w:date="2019-11-26T11:03:00Z">
          <w:pPr>
            <w:ind w:firstLine="0"/>
            <w:jc w:val="center"/>
          </w:pPr>
        </w:pPrChange>
      </w:pPr>
    </w:p>
    <w:p w14:paraId="2E204515" w14:textId="52665BEA" w:rsidR="006A5ABB" w:rsidRDefault="006A5ABB">
      <w:pPr>
        <w:ind w:firstLine="0"/>
        <w:jc w:val="center"/>
        <w:rPr>
          <w:ins w:id="2609" w:author="Okot" w:date="2019-11-26T08:25:00Z"/>
        </w:rPr>
      </w:pPr>
      <w:ins w:id="2610"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611" w:author="Okot" w:date="2019-11-26T11:03:00Z"/>
        </w:rPr>
        <w:pPrChange w:id="2612" w:author="Okot" w:date="2019-11-27T10:41:00Z">
          <w:pPr>
            <w:pStyle w:val="Nagwek2"/>
          </w:pPr>
        </w:pPrChange>
      </w:pPr>
    </w:p>
    <w:p w14:paraId="41F39AF8" w14:textId="0B2495FC" w:rsidR="006A5ABB" w:rsidRDefault="006A5ABB">
      <w:pPr>
        <w:jc w:val="center"/>
        <w:rPr>
          <w:ins w:id="2613" w:author="Okot" w:date="2019-11-26T11:03:00Z"/>
        </w:rPr>
        <w:pPrChange w:id="2614" w:author="Okot" w:date="2019-11-27T10:41:00Z">
          <w:pPr>
            <w:ind w:firstLine="0"/>
            <w:jc w:val="center"/>
          </w:pPr>
        </w:pPrChange>
      </w:pPr>
      <w:ins w:id="2615" w:author="Okot" w:date="2019-11-26T11:03:00Z">
        <w:r>
          <w:t>Rys. 5.9. Projekt wyświetlania spożytych posi</w:t>
        </w:r>
      </w:ins>
      <w:ins w:id="2616" w:author="Okot" w:date="2019-11-26T11:04:00Z">
        <w:r>
          <w:t>łków</w:t>
        </w:r>
      </w:ins>
      <w:ins w:id="2617" w:author="Okot" w:date="2019-11-26T11:03:00Z">
        <w:r>
          <w:t>.</w:t>
        </w:r>
      </w:ins>
    </w:p>
    <w:p w14:paraId="14A2BB2E" w14:textId="77777777" w:rsidR="006A5ABB" w:rsidRDefault="006A5ABB">
      <w:pPr>
        <w:rPr>
          <w:ins w:id="2618" w:author="Okot" w:date="2019-11-26T11:05:00Z"/>
        </w:rPr>
        <w:pPrChange w:id="2619" w:author="Okot" w:date="2019-11-27T10:41:00Z">
          <w:pPr>
            <w:pStyle w:val="Nagwek2"/>
          </w:pPr>
        </w:pPrChange>
      </w:pPr>
    </w:p>
    <w:p w14:paraId="0ACC4240" w14:textId="77777777" w:rsidR="000A798B" w:rsidRDefault="00223236">
      <w:pPr>
        <w:rPr>
          <w:ins w:id="2620" w:author="Okot" w:date="2019-11-26T11:10:00Z"/>
        </w:rPr>
        <w:pPrChange w:id="2621" w:author="Okot" w:date="2019-11-27T10:41:00Z">
          <w:pPr>
            <w:pStyle w:val="Nagwek2"/>
          </w:pPr>
        </w:pPrChange>
      </w:pPr>
      <w:ins w:id="2622" w:author="Okot" w:date="2019-11-26T11:05:00Z">
        <w:r>
          <w:lastRenderedPageBreak/>
          <w:t>Jak widać na powyższym rysunku, ka</w:t>
        </w:r>
      </w:ins>
      <w:ins w:id="2623" w:author="Okot" w:date="2019-11-26T11:06:00Z">
        <w:r>
          <w:t>żdy posiłek będzie miał swoją kolumnę, na górze, której znajdzie się nagłówek z nazwą posiłku, a pod nim łączna liczba kalorii, jaką ten posiłek dostarczył. Poniżej będzie wy</w:t>
        </w:r>
      </w:ins>
      <w:ins w:id="2624" w:author="Okot" w:date="2019-11-26T11:07:00Z">
        <w:r>
          <w:t>świetlana godzina spożycia posiłku i wylistowane jego składowe. Obok nazwy spożytego produktu lub potrawy, po prawej stronie, umieszczone będą przyciski s</w:t>
        </w:r>
      </w:ins>
      <w:ins w:id="2625" w:author="Okot" w:date="2019-11-26T11:08:00Z">
        <w:r>
          <w:t>łużące do usunięcia lub edycji danej pozycji (30). Jeśli użytkownik spożył dany posi</w:t>
        </w:r>
      </w:ins>
      <w:ins w:id="2626"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627" w:author="Okot" w:date="2019-11-26T11:20:00Z"/>
        </w:rPr>
        <w:pPrChange w:id="2628" w:author="Okot" w:date="2019-11-27T10:41:00Z">
          <w:pPr>
            <w:pStyle w:val="Nagwek2"/>
          </w:pPr>
        </w:pPrChange>
      </w:pPr>
      <w:ins w:id="2629" w:author="Okot" w:date="2019-11-26T11:10:00Z">
        <w:r>
          <w:t>Przycisk „Usuń” wywoła pojawienie się okna dialogowego, w którym użytkownik będzie musiał potwierdzi</w:t>
        </w:r>
      </w:ins>
      <w:ins w:id="2630" w:author="Okot" w:date="2019-11-26T11:11:00Z">
        <w:r>
          <w:t>ć lub anulować akcję.</w:t>
        </w:r>
      </w:ins>
    </w:p>
    <w:p w14:paraId="06ED490C" w14:textId="77777777" w:rsidR="00661E33" w:rsidRDefault="00661E33">
      <w:pPr>
        <w:rPr>
          <w:ins w:id="2631" w:author="Okot" w:date="2019-11-26T11:20:00Z"/>
        </w:rPr>
        <w:pPrChange w:id="2632" w:author="Okot" w:date="2019-11-27T10:41:00Z">
          <w:pPr>
            <w:pStyle w:val="Nagwek2"/>
          </w:pPr>
        </w:pPrChange>
      </w:pPr>
    </w:p>
    <w:p w14:paraId="27187E43" w14:textId="1BF83951" w:rsidR="00223236" w:rsidRDefault="00661E33">
      <w:pPr>
        <w:jc w:val="center"/>
        <w:rPr>
          <w:ins w:id="2633" w:author="Okot" w:date="2019-11-26T11:06:00Z"/>
        </w:rPr>
        <w:pPrChange w:id="2634" w:author="Okot" w:date="2019-11-27T10:41:00Z">
          <w:pPr>
            <w:pStyle w:val="Nagwek2"/>
          </w:pPr>
        </w:pPrChange>
      </w:pPr>
      <w:ins w:id="2635"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636" w:author="Okot" w:date="2019-11-26T11:21:00Z"/>
        </w:rPr>
        <w:pPrChange w:id="2637" w:author="Okot" w:date="2019-11-27T10:41:00Z">
          <w:pPr>
            <w:pStyle w:val="Nagwek2"/>
          </w:pPr>
        </w:pPrChange>
      </w:pPr>
      <w:ins w:id="2638" w:author="Okot" w:date="2019-11-26T11:06:00Z">
        <w:r>
          <w:t xml:space="preserve"> </w:t>
        </w:r>
      </w:ins>
    </w:p>
    <w:p w14:paraId="6473F1C0" w14:textId="3B606570" w:rsidR="00661E33" w:rsidRDefault="00661E33">
      <w:pPr>
        <w:jc w:val="center"/>
        <w:rPr>
          <w:ins w:id="2639" w:author="Okot" w:date="2019-11-26T11:21:00Z"/>
        </w:rPr>
        <w:pPrChange w:id="2640" w:author="Okot" w:date="2019-11-27T10:41:00Z">
          <w:pPr>
            <w:pStyle w:val="Nagwek2"/>
          </w:pPr>
        </w:pPrChange>
      </w:pPr>
      <w:ins w:id="2641" w:author="Okot" w:date="2019-11-26T11:21:00Z">
        <w:r>
          <w:t>Rys. 5.10. Projekt okna dialogowego.</w:t>
        </w:r>
      </w:ins>
    </w:p>
    <w:p w14:paraId="19DC817D" w14:textId="77777777" w:rsidR="00661E33" w:rsidRDefault="00661E33">
      <w:pPr>
        <w:rPr>
          <w:ins w:id="2642" w:author="Okot" w:date="2019-11-26T11:21:00Z"/>
        </w:rPr>
        <w:pPrChange w:id="2643" w:author="Okot" w:date="2019-11-27T10:41:00Z">
          <w:pPr>
            <w:pStyle w:val="Nagwek2"/>
          </w:pPr>
        </w:pPrChange>
      </w:pPr>
    </w:p>
    <w:p w14:paraId="7C204909" w14:textId="50C0CF88" w:rsidR="00661E33" w:rsidRDefault="009721D6">
      <w:pPr>
        <w:rPr>
          <w:ins w:id="2644" w:author="Okot" w:date="2019-11-26T11:25:00Z"/>
        </w:rPr>
        <w:pPrChange w:id="2645" w:author="Okot" w:date="2019-11-27T10:41:00Z">
          <w:pPr>
            <w:pStyle w:val="Nagwek2"/>
          </w:pPr>
        </w:pPrChange>
      </w:pPr>
      <w:ins w:id="2646"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47" w:author="Okot" w:date="2019-11-26T15:27:00Z"/>
        </w:rPr>
        <w:pPrChange w:id="2648" w:author="Okot" w:date="2019-11-27T10:41:00Z">
          <w:pPr>
            <w:pStyle w:val="Nagwek2"/>
          </w:pPr>
        </w:pPrChange>
      </w:pPr>
      <w:ins w:id="2649" w:author="Okot" w:date="2019-11-26T11:26:00Z">
        <w:r>
          <w:t>Przycisk „Edytuj” aktywuje okno modalne z formularzem do edycji wagi produktu/potrawy.</w:t>
        </w:r>
      </w:ins>
      <w:ins w:id="2650" w:author="Okot" w:date="2019-11-26T11:27:00Z">
        <w:r>
          <w:t xml:space="preserve"> Formularz będzie wygląda</w:t>
        </w:r>
      </w:ins>
      <w:ins w:id="2651" w:author="Okot" w:date="2019-11-26T11:28:00Z">
        <w:r w:rsidR="00D16E78">
          <w:t xml:space="preserve">ć </w:t>
        </w:r>
      </w:ins>
      <w:ins w:id="2652" w:author="Okot" w:date="2019-11-26T19:13:00Z">
        <w:r w:rsidR="001C080F">
          <w:t>podobnie</w:t>
        </w:r>
      </w:ins>
      <w:ins w:id="2653" w:author="Okot" w:date="2019-11-26T11:28:00Z">
        <w:r>
          <w:t>, jak formularz dodawania pożywienia </w:t>
        </w:r>
        <w:r w:rsidRPr="00D16E78">
          <w:rPr>
            <w:rPrChange w:id="2654" w:author="Okot" w:date="2019-11-26T15:16:00Z">
              <w:rPr/>
            </w:rPrChange>
          </w:rPr>
          <w:t>(</w:t>
        </w:r>
        <w:r w:rsidR="00023E3E">
          <w:rPr>
            <w:rPrChange w:id="2655" w:author="Okot" w:date="2019-11-26T15:16:00Z">
              <w:rPr/>
            </w:rPrChange>
          </w:rPr>
          <w:t>rysunek 5.13</w:t>
        </w:r>
        <w:r w:rsidRPr="00D16E78">
          <w:rPr>
            <w:rPrChange w:id="2656" w:author="Okot" w:date="2019-11-26T15:16:00Z">
              <w:rPr/>
            </w:rPrChange>
          </w:rPr>
          <w:t>)</w:t>
        </w:r>
        <w:r>
          <w:t xml:space="preserve"> z tą różnicą, że pole z wyborem produktu/potrawy będzie nieaktywne </w:t>
        </w:r>
      </w:ins>
      <w:ins w:id="2657" w:author="Okot" w:date="2019-11-26T11:29:00Z">
        <w:r>
          <w:t>–</w:t>
        </w:r>
      </w:ins>
      <w:ins w:id="2658" w:author="Okot" w:date="2019-11-26T11:28:00Z">
        <w:r>
          <w:t xml:space="preserve"> do edycji dost</w:t>
        </w:r>
      </w:ins>
      <w:ins w:id="265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60" w:author="Okot" w:date="2019-11-26T15:27:00Z"/>
        </w:rPr>
        <w:pPrChange w:id="2661" w:author="Okot" w:date="2019-11-27T10:41:00Z">
          <w:pPr>
            <w:pStyle w:val="Nagwek2"/>
          </w:pPr>
        </w:pPrChange>
      </w:pPr>
    </w:p>
    <w:p w14:paraId="425A0418" w14:textId="53C5837D" w:rsidR="00A26D47" w:rsidRDefault="006C0520">
      <w:pPr>
        <w:jc w:val="center"/>
        <w:rPr>
          <w:ins w:id="2662" w:author="Okot" w:date="2019-11-26T12:12:00Z"/>
        </w:rPr>
        <w:pPrChange w:id="2663" w:author="Okot" w:date="2019-11-27T10:41:00Z">
          <w:pPr>
            <w:pStyle w:val="Nagwek2"/>
          </w:pPr>
        </w:pPrChange>
      </w:pPr>
      <w:ins w:id="2664"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7">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65" w:author="Okot" w:date="2019-11-26T12:25:00Z"/>
        </w:rPr>
        <w:pPrChange w:id="2666" w:author="Okot" w:date="2019-11-27T10:41:00Z">
          <w:pPr>
            <w:pStyle w:val="Nagwek2"/>
          </w:pPr>
        </w:pPrChange>
      </w:pPr>
    </w:p>
    <w:p w14:paraId="79D89535" w14:textId="6D9AF055" w:rsidR="00A26D47" w:rsidRDefault="006C0520">
      <w:pPr>
        <w:jc w:val="center"/>
        <w:rPr>
          <w:ins w:id="2667" w:author="Okot" w:date="2019-11-27T12:40:00Z"/>
        </w:rPr>
        <w:pPrChange w:id="2668" w:author="Okot" w:date="2019-11-27T10:41:00Z">
          <w:pPr>
            <w:pStyle w:val="Nagwek2"/>
          </w:pPr>
        </w:pPrChange>
      </w:pPr>
      <w:ins w:id="2669" w:author="Okot" w:date="2019-11-26T12:23:00Z">
        <w:r>
          <w:t>Rys.</w:t>
        </w:r>
      </w:ins>
      <w:ins w:id="2670" w:author="Okot" w:date="2019-11-26T12:24:00Z">
        <w:r w:rsidR="00051C6B">
          <w:t> 5.11</w:t>
        </w:r>
        <w:r>
          <w:t>. Okno wyboru sposobu dodawania spożytego pożywienia.</w:t>
        </w:r>
      </w:ins>
    </w:p>
    <w:p w14:paraId="4359C910" w14:textId="77777777" w:rsidR="00EC4383" w:rsidRDefault="00EC4383">
      <w:pPr>
        <w:jc w:val="center"/>
        <w:rPr>
          <w:ins w:id="2671" w:author="Okot" w:date="2019-11-26T12:26:00Z"/>
        </w:rPr>
        <w:pPrChange w:id="2672" w:author="Okot" w:date="2019-11-27T10:41:00Z">
          <w:pPr>
            <w:pStyle w:val="Nagwek2"/>
          </w:pPr>
        </w:pPrChange>
      </w:pPr>
    </w:p>
    <w:p w14:paraId="4881C9C8" w14:textId="68AD96FA" w:rsidR="00675DDD" w:rsidRDefault="0096311E">
      <w:pPr>
        <w:rPr>
          <w:ins w:id="2673" w:author="Okot" w:date="2019-11-26T11:26:00Z"/>
        </w:rPr>
        <w:pPrChange w:id="2674" w:author="Okot" w:date="2019-11-27T10:41:00Z">
          <w:pPr>
            <w:pStyle w:val="Nagwek2"/>
          </w:pPr>
        </w:pPrChange>
      </w:pPr>
      <w:ins w:id="2675" w:author="Okot" w:date="2019-11-26T12:33:00Z">
        <w:r>
          <w:t xml:space="preserve">Po </w:t>
        </w:r>
      </w:ins>
      <w:ins w:id="2676" w:author="Okot" w:date="2019-11-26T12:26:00Z">
        <w:r>
          <w:t>a</w:t>
        </w:r>
        <w:r w:rsidR="00675DDD">
          <w:t>ktywowani</w:t>
        </w:r>
      </w:ins>
      <w:ins w:id="2677" w:author="Okot" w:date="2019-11-26T19:30:00Z">
        <w:r w:rsidR="00051C6B">
          <w:t>u</w:t>
        </w:r>
      </w:ins>
      <w:ins w:id="2678" w:author="Okot" w:date="2019-11-26T12:26:00Z">
        <w:r w:rsidR="00675DDD">
          <w:t xml:space="preserve"> przycisku dodawania pożywienia użytkownikowi zostanie w</w:t>
        </w:r>
        <w:r w:rsidR="00051C6B">
          <w:t xml:space="preserve">yświetlony formularz </w:t>
        </w:r>
      </w:ins>
      <w:ins w:id="2679"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80" w:author="Okot" w:date="2019-11-26T19:32:00Z">
        <w:r w:rsidR="00051C6B">
          <w:t>. Po wprowadzeniu tych danych użytkownik może wybrać czy chce dodać potrawę (przycisk 34) czy pojedynczy produkt (przycisk 35).</w:t>
        </w:r>
      </w:ins>
      <w:ins w:id="2681" w:author="Okot" w:date="2019-11-26T19:33:00Z">
        <w:r w:rsidR="00051C6B">
          <w:t xml:space="preserve"> Może też</w:t>
        </w:r>
      </w:ins>
      <w:ins w:id="2682" w:author="Okot" w:date="2019-11-26T12:27:00Z">
        <w:r w:rsidR="00675DDD">
          <w:t xml:space="preserve"> zamkn</w:t>
        </w:r>
      </w:ins>
      <w:ins w:id="2683" w:author="Okot" w:date="2019-11-26T12:28:00Z">
        <w:r w:rsidR="00675DDD">
          <w:t>ąć okno bez wprowadzania czegokolwie</w:t>
        </w:r>
      </w:ins>
      <w:ins w:id="2684"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85" w:author="Okot" w:date="2019-11-26T12:35:00Z"/>
        </w:rPr>
        <w:pPrChange w:id="2686" w:author="Okot" w:date="2019-11-27T10:41:00Z">
          <w:pPr>
            <w:pStyle w:val="Nagwek2"/>
          </w:pPr>
        </w:pPrChange>
      </w:pPr>
      <w:ins w:id="2687" w:author="Okot" w:date="2019-11-26T12:34:00Z">
        <w:r>
          <w:t>Jeśli użytkownik nie stworzył jeszcze żadnego przepisu albo nie ma aktywnej gotowej potrawy, po wybraniu przez niego opcji „Dodaj potrawę” zostanie wyświetlone okno dialogowe informuj</w:t>
        </w:r>
      </w:ins>
      <w:ins w:id="2688" w:author="Okot" w:date="2019-11-26T12:35:00Z">
        <w:r w:rsidR="00051C6B">
          <w:t>ące go</w:t>
        </w:r>
        <w:r>
          <w:t xml:space="preserve"> o braku potraw do dodania.</w:t>
        </w:r>
      </w:ins>
    </w:p>
    <w:p w14:paraId="619BFD39" w14:textId="0E59EBCC" w:rsidR="0096311E" w:rsidRDefault="00FD18CC">
      <w:pPr>
        <w:rPr>
          <w:ins w:id="2689" w:author="Okot" w:date="2019-11-26T12:35:00Z"/>
        </w:rPr>
        <w:pPrChange w:id="2690" w:author="Okot" w:date="2019-11-27T10:41:00Z">
          <w:pPr>
            <w:pStyle w:val="Nagwek2"/>
          </w:pPr>
        </w:pPrChange>
      </w:pPr>
      <w:ins w:id="2691" w:author="Okot" w:date="2019-11-26T12:35:00Z">
        <w:r>
          <w:t>Wybranie opcji „Dodaj produkt” przekieruje użytkownika do formularza wyboru produktów.</w:t>
        </w:r>
      </w:ins>
    </w:p>
    <w:p w14:paraId="58534A65" w14:textId="77777777" w:rsidR="00FD18CC" w:rsidRDefault="00FD18CC">
      <w:pPr>
        <w:rPr>
          <w:ins w:id="2692" w:author="Okot" w:date="2019-11-26T15:14:00Z"/>
        </w:rPr>
        <w:pPrChange w:id="2693" w:author="Okot" w:date="2019-11-27T10:41:00Z">
          <w:pPr>
            <w:pStyle w:val="Nagwek2"/>
          </w:pPr>
        </w:pPrChange>
      </w:pPr>
    </w:p>
    <w:p w14:paraId="3D414D7A" w14:textId="5708347F" w:rsidR="00D16E78" w:rsidRDefault="00D16E78">
      <w:pPr>
        <w:ind w:firstLine="0"/>
        <w:jc w:val="center"/>
        <w:rPr>
          <w:ins w:id="2694" w:author="Okot" w:date="2019-11-26T12:35:00Z"/>
        </w:rPr>
        <w:pPrChange w:id="2695" w:author="Okot" w:date="2019-11-27T10:44:00Z">
          <w:pPr>
            <w:pStyle w:val="Nagwek2"/>
          </w:pPr>
        </w:pPrChange>
      </w:pPr>
      <w:ins w:id="2696"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697" w:author="Okot" w:date="2019-11-26T15:16:00Z"/>
        </w:rPr>
        <w:pPrChange w:id="2698" w:author="Okot" w:date="2019-11-27T10:41:00Z">
          <w:pPr>
            <w:pStyle w:val="Nagwek2"/>
          </w:pPr>
        </w:pPrChange>
      </w:pPr>
    </w:p>
    <w:p w14:paraId="2AB7A230" w14:textId="409606B2" w:rsidR="00FD18CC" w:rsidRDefault="00D16E78">
      <w:pPr>
        <w:jc w:val="center"/>
        <w:rPr>
          <w:ins w:id="2699" w:author="Okot" w:date="2019-11-26T15:17:00Z"/>
        </w:rPr>
        <w:pPrChange w:id="2700" w:author="Okot" w:date="2019-11-27T10:41:00Z">
          <w:pPr>
            <w:pStyle w:val="Nagwek2"/>
          </w:pPr>
        </w:pPrChange>
      </w:pPr>
      <w:ins w:id="2701" w:author="Okot" w:date="2019-11-26T15:15:00Z">
        <w:r>
          <w:t>Rys. </w:t>
        </w:r>
        <w:r w:rsidR="00BC6B90">
          <w:t>5.12</w:t>
        </w:r>
        <w:r>
          <w:t>. Okno dodawania spożytego produktu.</w:t>
        </w:r>
      </w:ins>
    </w:p>
    <w:p w14:paraId="5FEBCFBA" w14:textId="77777777" w:rsidR="00D16E78" w:rsidRDefault="00D16E78">
      <w:pPr>
        <w:rPr>
          <w:ins w:id="2702" w:author="Okot" w:date="2019-11-26T15:17:00Z"/>
        </w:rPr>
        <w:pPrChange w:id="2703" w:author="Okot" w:date="2019-11-27T10:41:00Z">
          <w:pPr>
            <w:pStyle w:val="Nagwek2"/>
          </w:pPr>
        </w:pPrChange>
      </w:pPr>
    </w:p>
    <w:p w14:paraId="72FC030A" w14:textId="2E43334E" w:rsidR="00D16E78" w:rsidRDefault="00D16E78">
      <w:pPr>
        <w:rPr>
          <w:ins w:id="2704" w:author="Okot" w:date="2019-11-26T15:23:00Z"/>
        </w:rPr>
        <w:pPrChange w:id="2705" w:author="Okot" w:date="2019-11-27T10:41:00Z">
          <w:pPr>
            <w:pStyle w:val="Nagwek2"/>
          </w:pPr>
        </w:pPrChange>
      </w:pPr>
      <w:ins w:id="2706" w:author="Okot" w:date="2019-11-26T15:17:00Z">
        <w:r>
          <w:t>Formularz dodawania produktu do posiłku składa się z dw</w:t>
        </w:r>
      </w:ins>
      <w:ins w:id="2707" w:author="Okot" w:date="2019-11-26T15:22:00Z">
        <w:r>
          <w:t>óch</w:t>
        </w:r>
      </w:ins>
      <w:ins w:id="2708" w:author="Okot" w:date="2019-11-26T15:17:00Z">
        <w:r>
          <w:t xml:space="preserve"> pól: </w:t>
        </w:r>
      </w:ins>
      <w:ins w:id="2709" w:author="Okot" w:date="2019-11-26T15:22:00Z">
        <w:r>
          <w:t>n</w:t>
        </w:r>
      </w:ins>
      <w:ins w:id="2710" w:author="Okot" w:date="2019-11-26T15:17:00Z">
        <w:r>
          <w:t>azwy produktu</w:t>
        </w:r>
      </w:ins>
      <w:ins w:id="2711" w:author="Okot" w:date="2019-11-26T15:19:00Z">
        <w:r w:rsidR="00B578AE">
          <w:t> (36</w:t>
        </w:r>
        <w:r>
          <w:t>)</w:t>
        </w:r>
      </w:ins>
      <w:ins w:id="2712" w:author="Okot" w:date="2019-11-26T15:17:00Z">
        <w:r>
          <w:t xml:space="preserve"> oraz wagi</w:t>
        </w:r>
      </w:ins>
      <w:ins w:id="2713" w:author="Okot" w:date="2019-11-26T15:19:00Z">
        <w:r w:rsidR="00B578AE">
          <w:t> (37</w:t>
        </w:r>
        <w:r>
          <w:t>)</w:t>
        </w:r>
      </w:ins>
      <w:ins w:id="2714" w:author="Okot" w:date="2019-11-26T15:17:00Z">
        <w:r>
          <w:t>. Kiedy użytkownik zaczyna wpisywać nazwę produktu w pole, system podpowiada produkty zaczynaj</w:t>
        </w:r>
      </w:ins>
      <w:ins w:id="2715" w:author="Okot" w:date="2019-11-26T15:18:00Z">
        <w:r>
          <w:t>ące się od tej samej zbitki liter. Po wybraniu produktu użytkownik wpisuje jego wagę</w:t>
        </w:r>
      </w:ins>
      <w:ins w:id="2716" w:author="Okot" w:date="2019-11-26T15:19:00Z">
        <w:r>
          <w:t>. Kiedy te dwie rzeczy są uzupełnione można zapisać</w:t>
        </w:r>
      </w:ins>
      <w:ins w:id="2717" w:author="Okot" w:date="2019-11-26T15:20:00Z">
        <w:r>
          <w:t xml:space="preserve"> pożywienie i wr</w:t>
        </w:r>
      </w:ins>
      <w:ins w:id="2718" w:author="Okot" w:date="2019-11-26T15:21:00Z">
        <w:r>
          <w:t>ócić do okna startoweg</w:t>
        </w:r>
        <w:r w:rsidR="00B578AE">
          <w:t>o za pomocą przycisku zapisu (40</w:t>
        </w:r>
        <w:r>
          <w:t>) lub aktywować przycisk dodawania kolejnego produ</w:t>
        </w:r>
        <w:r w:rsidR="00B578AE">
          <w:t>ktu (38</w:t>
        </w:r>
        <w:r>
          <w:t>)</w:t>
        </w:r>
      </w:ins>
      <w:ins w:id="2719" w:author="Okot" w:date="2019-11-26T19:35:00Z">
        <w:r w:rsidR="00B578AE">
          <w:t xml:space="preserve"> – wywoła to wyświetlenie kolejnych pól takich samych jak</w:t>
        </w:r>
      </w:ins>
      <w:ins w:id="2720" w:author="Okot" w:date="2019-11-26T19:36:00Z">
        <w:r w:rsidR="00B578AE">
          <w:t> (36) i (37) bezpośrednio po oryginalnymi polami oraz obniżenie przycisku (</w:t>
        </w:r>
        <w:r w:rsidR="00BC6B90">
          <w:t>38</w:t>
        </w:r>
        <w:r w:rsidR="00B578AE">
          <w:t>)</w:t>
        </w:r>
      </w:ins>
      <w:ins w:id="2721" w:author="Okot" w:date="2019-11-26T15:22:00Z">
        <w:r>
          <w:t xml:space="preserve">. </w:t>
        </w:r>
      </w:ins>
      <w:ins w:id="2722" w:author="Okot" w:date="2019-11-26T15:23:00Z">
        <w:r>
          <w:t xml:space="preserve">Można też wyjść z formularza bez zapisywania czegokolwiek (8). </w:t>
        </w:r>
      </w:ins>
    </w:p>
    <w:p w14:paraId="16BA4FDA" w14:textId="77777777" w:rsidR="00023E3E" w:rsidRDefault="00D16E78">
      <w:pPr>
        <w:rPr>
          <w:ins w:id="2723" w:author="Okot" w:date="2019-11-26T19:37:00Z"/>
        </w:rPr>
        <w:pPrChange w:id="2724" w:author="Okot" w:date="2019-11-27T10:41:00Z">
          <w:pPr>
            <w:pStyle w:val="Nagwek2"/>
          </w:pPr>
        </w:pPrChange>
      </w:pPr>
      <w:ins w:id="2725" w:author="Okot" w:date="2019-11-26T15:23:00Z">
        <w:r>
          <w:t>Jeśli użytkownik będzie próbował zapisać formularz, w którym będzie brakowało danych, system wyś</w:t>
        </w:r>
        <w:r w:rsidR="00C000EC">
          <w:t>wietli okno dialogowe, informuj</w:t>
        </w:r>
      </w:ins>
      <w:ins w:id="2726" w:author="Okot" w:date="2019-11-26T15:24:00Z">
        <w:r w:rsidR="00C000EC">
          <w:t>ące, jaki błąd wyst</w:t>
        </w:r>
      </w:ins>
      <w:ins w:id="2727" w:author="Okot" w:date="2019-11-26T15:25:00Z">
        <w:r w:rsidR="00C000EC">
          <w:t>ąpił.</w:t>
        </w:r>
      </w:ins>
    </w:p>
    <w:p w14:paraId="22C26018" w14:textId="3B665149" w:rsidR="00BC6B90" w:rsidRDefault="00BC6B90">
      <w:pPr>
        <w:rPr>
          <w:ins w:id="2728" w:author="Okot" w:date="2019-11-27T10:46:00Z"/>
        </w:rPr>
        <w:pPrChange w:id="2729" w:author="Okot" w:date="2019-11-27T10:41:00Z">
          <w:pPr>
            <w:pStyle w:val="Nagwek2"/>
          </w:pPr>
        </w:pPrChange>
      </w:pPr>
      <w:ins w:id="2730" w:author="Okot" w:date="2019-11-26T19:37:00Z">
        <w:r>
          <w:t>Aktywowanie dodawania produktu spoza bazy</w:t>
        </w:r>
      </w:ins>
      <w:ins w:id="2731" w:author="Okot" w:date="2019-11-26T19:39:00Z">
        <w:r>
          <w:t xml:space="preserve"> przekieruje użytkownika do formularza dodawania nowego produktu</w:t>
        </w:r>
      </w:ins>
      <w:ins w:id="2732" w:author="Okot" w:date="2019-11-26T19:40:00Z">
        <w:r>
          <w:t> (rysunek 5.13)</w:t>
        </w:r>
      </w:ins>
      <w:ins w:id="2733" w:author="Okot" w:date="2019-11-26T19:37:00Z">
        <w:r>
          <w:t xml:space="preserve"> </w:t>
        </w:r>
      </w:ins>
      <w:ins w:id="2734" w:author="Okot" w:date="2019-11-26T19:40:00Z">
        <w:r>
          <w:t xml:space="preserve">Jeśli w momencie aktywacji formularz dodawania produktu do posiłku był poprawnie wypełniony, </w:t>
        </w:r>
      </w:ins>
      <w:ins w:id="2735" w:author="Okot" w:date="2019-11-26T19:37:00Z">
        <w:r>
          <w:t>wy</w:t>
        </w:r>
      </w:ins>
      <w:ins w:id="2736" w:author="Okot" w:date="2019-11-26T19:40:00Z">
        <w:r>
          <w:t>świetlone zostanie</w:t>
        </w:r>
      </w:ins>
      <w:ins w:id="2737" w:author="Okot" w:date="2019-11-26T19:38:00Z">
        <w:r>
          <w:t xml:space="preserve"> okno dialogowe pytające czy zapisać dotychczas wprowadzone produkty. Po potwierdzeniu lub anulowaniu tej akcji u</w:t>
        </w:r>
      </w:ins>
      <w:ins w:id="2738" w:author="Okot" w:date="2019-11-26T19:39:00Z">
        <w:r>
          <w:t xml:space="preserve">żytkownik zostanie przekierowany do </w:t>
        </w:r>
      </w:ins>
      <w:ins w:id="2739" w:author="Okot" w:date="2019-11-26T19:41:00Z">
        <w:r>
          <w:t xml:space="preserve">w/w </w:t>
        </w:r>
      </w:ins>
      <w:ins w:id="2740" w:author="Okot" w:date="2019-11-26T19:39:00Z">
        <w:r>
          <w:t>formularza.</w:t>
        </w:r>
      </w:ins>
    </w:p>
    <w:p w14:paraId="2F436543" w14:textId="77777777" w:rsidR="00D15F31" w:rsidRDefault="00D15F31">
      <w:pPr>
        <w:ind w:firstLine="0"/>
        <w:rPr>
          <w:ins w:id="2741" w:author="Okot" w:date="2019-11-27T10:46:00Z"/>
        </w:rPr>
        <w:pPrChange w:id="2742" w:author="Okot" w:date="2019-11-27T10:46:00Z">
          <w:pPr>
            <w:pStyle w:val="Nagwek2"/>
          </w:pPr>
        </w:pPrChange>
      </w:pPr>
    </w:p>
    <w:p w14:paraId="47907A21" w14:textId="3FD007E7" w:rsidR="00D15F31" w:rsidRDefault="00D15F31">
      <w:pPr>
        <w:ind w:firstLine="0"/>
        <w:jc w:val="center"/>
        <w:rPr>
          <w:ins w:id="2743" w:author="Okot" w:date="2019-11-26T19:41:00Z"/>
        </w:rPr>
        <w:pPrChange w:id="2744" w:author="Okot" w:date="2019-11-27T10:48:00Z">
          <w:pPr>
            <w:pStyle w:val="Nagwek2"/>
          </w:pPr>
        </w:pPrChange>
      </w:pPr>
      <w:ins w:id="2745"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9">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746" w:author="Okot" w:date="2019-11-26T19:41:00Z"/>
        </w:rPr>
        <w:pPrChange w:id="2747" w:author="Okot" w:date="2019-11-27T10:41:00Z">
          <w:pPr>
            <w:pStyle w:val="Nagwek2"/>
          </w:pPr>
        </w:pPrChange>
      </w:pPr>
    </w:p>
    <w:p w14:paraId="61BFC632" w14:textId="0D0F115D" w:rsidR="00BB7F69" w:rsidRDefault="00BB7F69">
      <w:pPr>
        <w:jc w:val="center"/>
        <w:rPr>
          <w:ins w:id="2748" w:author="Okot" w:date="2019-11-26T19:41:00Z"/>
        </w:rPr>
      </w:pPr>
      <w:ins w:id="2749" w:author="Okot" w:date="2019-11-26T19:41:00Z">
        <w:r>
          <w:t>Rys. 5.13. Formularz dodawania produktu spoza bazy.</w:t>
        </w:r>
      </w:ins>
    </w:p>
    <w:p w14:paraId="04EF0C84" w14:textId="77777777" w:rsidR="00BB7F69" w:rsidRDefault="00BB7F69">
      <w:pPr>
        <w:rPr>
          <w:ins w:id="2750" w:author="Okot" w:date="2019-11-27T10:51:00Z"/>
        </w:rPr>
        <w:pPrChange w:id="2751" w:author="Okot" w:date="2019-11-27T10:41:00Z">
          <w:pPr>
            <w:pStyle w:val="Nagwek2"/>
          </w:pPr>
        </w:pPrChange>
      </w:pPr>
    </w:p>
    <w:p w14:paraId="5A90926F" w14:textId="5F79702E" w:rsidR="00F41E80" w:rsidRDefault="00D15F31">
      <w:pPr>
        <w:rPr>
          <w:ins w:id="2752" w:author="Okot" w:date="2019-11-27T11:26:00Z"/>
        </w:rPr>
        <w:pPrChange w:id="2753" w:author="Okot" w:date="2019-11-27T10:41:00Z">
          <w:pPr>
            <w:pStyle w:val="Nagwek2"/>
          </w:pPr>
        </w:pPrChange>
      </w:pPr>
      <w:ins w:id="2754" w:author="Okot" w:date="2019-11-27T10:51:00Z">
        <w:r>
          <w:t>Podstawowy formularz dodawania nowego produktu sk</w:t>
        </w:r>
      </w:ins>
      <w:ins w:id="2755" w:author="Okot" w:date="2019-11-27T10:52:00Z">
        <w:r>
          <w:t>łada się z sześciu pól: nazwy produktu</w:t>
        </w:r>
      </w:ins>
      <w:ins w:id="2756" w:author="Okot" w:date="2019-11-27T12:06:00Z">
        <w:r w:rsidR="00373225">
          <w:t> (42)</w:t>
        </w:r>
      </w:ins>
      <w:ins w:id="2757" w:author="Okot" w:date="2019-11-27T10:52:00Z">
        <w:r>
          <w:t>, wagi</w:t>
        </w:r>
      </w:ins>
      <w:ins w:id="2758" w:author="Okot" w:date="2019-11-27T12:06:00Z">
        <w:r w:rsidR="00373225">
          <w:t> (43)</w:t>
        </w:r>
      </w:ins>
      <w:ins w:id="2759" w:author="Okot" w:date="2019-11-27T10:52:00Z">
        <w:r>
          <w:t>, kalorii</w:t>
        </w:r>
      </w:ins>
      <w:ins w:id="2760" w:author="Okot" w:date="2019-11-27T12:06:00Z">
        <w:r w:rsidR="00373225">
          <w:t> (</w:t>
        </w:r>
      </w:ins>
      <w:ins w:id="2761" w:author="Okot" w:date="2019-11-27T12:07:00Z">
        <w:r w:rsidR="00373225">
          <w:t>44)</w:t>
        </w:r>
      </w:ins>
      <w:ins w:id="2762" w:author="Okot" w:date="2019-11-27T10:52:00Z">
        <w:r>
          <w:t>, białka</w:t>
        </w:r>
      </w:ins>
      <w:ins w:id="2763" w:author="Okot" w:date="2019-11-27T12:07:00Z">
        <w:r w:rsidR="00373225">
          <w:t> (45)</w:t>
        </w:r>
      </w:ins>
      <w:ins w:id="2764" w:author="Okot" w:date="2019-11-27T10:52:00Z">
        <w:r>
          <w:t>, węglowodanów</w:t>
        </w:r>
      </w:ins>
      <w:ins w:id="2765" w:author="Okot" w:date="2019-11-27T12:07:00Z">
        <w:r w:rsidR="00373225">
          <w:t> (46)</w:t>
        </w:r>
      </w:ins>
      <w:ins w:id="2766" w:author="Okot" w:date="2019-11-27T10:52:00Z">
        <w:r>
          <w:t xml:space="preserve"> i tłuszczów</w:t>
        </w:r>
      </w:ins>
      <w:ins w:id="2767" w:author="Okot" w:date="2019-11-27T12:07:00Z">
        <w:r w:rsidR="00373225">
          <w:t> (47)</w:t>
        </w:r>
      </w:ins>
      <w:ins w:id="2768" w:author="Okot" w:date="2019-11-27T11:14:00Z">
        <w:r w:rsidR="00F41E80">
          <w:t xml:space="preserve"> oraz dwóch przycisków: jednego służącego do dodania produktu do posi</w:t>
        </w:r>
      </w:ins>
      <w:ins w:id="2769" w:author="Okot" w:date="2019-11-27T11:15:00Z">
        <w:r w:rsidR="00F41E80">
          <w:t>łku</w:t>
        </w:r>
      </w:ins>
      <w:ins w:id="2770" w:author="Okot" w:date="2019-11-27T12:07:00Z">
        <w:r w:rsidR="00373225">
          <w:t> (48)</w:t>
        </w:r>
      </w:ins>
      <w:ins w:id="2771" w:author="Okot" w:date="2019-11-27T11:15:00Z">
        <w:r w:rsidR="00F41E80">
          <w:t xml:space="preserve"> i drugiego </w:t>
        </w:r>
      </w:ins>
      <w:ins w:id="2772" w:author="Okot" w:date="2019-11-27T11:16:00Z">
        <w:r w:rsidR="00F41E80">
          <w:t>służącego do zapisu produktu na stałe w bazie</w:t>
        </w:r>
      </w:ins>
      <w:ins w:id="2773" w:author="Okot" w:date="2019-11-27T12:07:00Z">
        <w:r w:rsidR="00373225">
          <w:t> (40)</w:t>
        </w:r>
      </w:ins>
      <w:ins w:id="2774" w:author="Okot" w:date="2019-11-27T11:16:00Z">
        <w:r w:rsidR="00F41E80">
          <w:t>.</w:t>
        </w:r>
      </w:ins>
    </w:p>
    <w:p w14:paraId="64A1387A" w14:textId="6BAC6555" w:rsidR="00022AEC" w:rsidRDefault="00022AEC">
      <w:pPr>
        <w:rPr>
          <w:ins w:id="2775" w:author="Okot" w:date="2019-11-27T11:13:00Z"/>
        </w:rPr>
        <w:pPrChange w:id="2776" w:author="Okot" w:date="2019-11-27T10:41:00Z">
          <w:pPr>
            <w:pStyle w:val="Nagwek2"/>
          </w:pPr>
        </w:pPrChange>
      </w:pPr>
      <w:ins w:id="2777" w:author="Okot" w:date="2019-11-27T11:27:00Z">
        <w:r>
          <w:t>Kiedy użytkownik będzie chciał dodać produkt do posiłku wystarczy</w:t>
        </w:r>
      </w:ins>
      <w:ins w:id="2778" w:author="Okot" w:date="2019-11-27T11:29:00Z">
        <w:r>
          <w:t>,</w:t>
        </w:r>
      </w:ins>
      <w:ins w:id="2779" w:author="Okot" w:date="2019-11-27T11:27:00Z">
        <w:r>
          <w:t xml:space="preserve"> że wprowadzi nazwę</w:t>
        </w:r>
      </w:ins>
      <w:ins w:id="2780" w:author="Okot" w:date="2019-11-27T11:28:00Z">
        <w:r>
          <w:t xml:space="preserve"> produktu. </w:t>
        </w:r>
      </w:ins>
      <w:ins w:id="2781" w:author="Okot" w:date="2019-11-27T11:29:00Z">
        <w:r>
          <w:t>Nazwa produktu musi by</w:t>
        </w:r>
      </w:ins>
      <w:ins w:id="2782" w:author="Okot" w:date="2019-11-27T11:30:00Z">
        <w:r>
          <w:t xml:space="preserve">ć unikalna. </w:t>
        </w:r>
      </w:ins>
      <w:ins w:id="2783" w:author="Okot" w:date="2019-11-27T11:31:00Z">
        <w:r>
          <w:t>Jeśli w bazie znajduje się już produkt o takiej</w:t>
        </w:r>
      </w:ins>
      <w:ins w:id="2784" w:author="Okot" w:date="2019-11-27T11:32:00Z">
        <w:r>
          <w:t xml:space="preserve"> nazwie</w:t>
        </w:r>
      </w:ins>
      <w:ins w:id="2785" w:author="Okot" w:date="2019-11-27T11:31:00Z">
        <w:r>
          <w:t>,</w:t>
        </w:r>
      </w:ins>
      <w:ins w:id="2786" w:author="Okot" w:date="2019-11-27T11:32:00Z">
        <w:r>
          <w:t xml:space="preserve"> kiedy u</w:t>
        </w:r>
      </w:ins>
      <w:ins w:id="2787" w:author="Okot" w:date="2019-11-27T11:33:00Z">
        <w:r>
          <w:t>żytkownik będzie chciał dodać lub za</w:t>
        </w:r>
      </w:ins>
      <w:ins w:id="2788" w:author="Okot" w:date="2019-11-27T11:34:00Z">
        <w:r>
          <w:t>pisać produkt, wyświetli się okno dialogowe informujące o powt</w:t>
        </w:r>
      </w:ins>
      <w:ins w:id="2789" w:author="Okot" w:date="2019-11-27T11:35:00Z">
        <w:r>
          <w:t>órzeniu.</w:t>
        </w:r>
      </w:ins>
      <w:ins w:id="2790" w:author="Okot" w:date="2019-11-27T11:33:00Z">
        <w:r>
          <w:t xml:space="preserve"> </w:t>
        </w:r>
      </w:ins>
      <w:ins w:id="2791" w:author="Okot" w:date="2019-11-27T11:32:00Z">
        <w:r>
          <w:t xml:space="preserve"> </w:t>
        </w:r>
      </w:ins>
      <w:ins w:id="2792" w:author="Okot" w:date="2019-11-27T11:31:00Z">
        <w:r>
          <w:t xml:space="preserve"> </w:t>
        </w:r>
      </w:ins>
    </w:p>
    <w:p w14:paraId="79EA9BAD" w14:textId="77777777" w:rsidR="00980FBF" w:rsidRDefault="00D15F31">
      <w:pPr>
        <w:rPr>
          <w:ins w:id="2793" w:author="Okot" w:date="2019-11-27T11:43:00Z"/>
        </w:rPr>
        <w:pPrChange w:id="2794" w:author="Okot" w:date="2019-11-27T10:41:00Z">
          <w:pPr>
            <w:pStyle w:val="Nagwek2"/>
          </w:pPr>
        </w:pPrChange>
      </w:pPr>
      <w:ins w:id="2795" w:author="Okot" w:date="2019-11-27T10:53:00Z">
        <w:r>
          <w:t xml:space="preserve">Jeśli użytkownik </w:t>
        </w:r>
      </w:ins>
      <w:ins w:id="2796" w:author="Okot" w:date="2019-11-27T10:54:00Z">
        <w:r>
          <w:t>będzie</w:t>
        </w:r>
      </w:ins>
      <w:ins w:id="2797" w:author="Okot" w:date="2019-11-27T11:39:00Z">
        <w:r w:rsidR="00980FBF">
          <w:t xml:space="preserve"> chciał zapisać produkt w bazie na stałe, oprócz unikalnej nazwy produktu, musi jeszcze wprowadzi</w:t>
        </w:r>
      </w:ins>
      <w:ins w:id="2798" w:author="Okot" w:date="2019-11-27T11:40:00Z">
        <w:r w:rsidR="00980FBF">
          <w:t>ć</w:t>
        </w:r>
      </w:ins>
      <w:ins w:id="2799" w:author="Okot" w:date="2019-11-27T11:41:00Z">
        <w:r w:rsidR="00980FBF">
          <w:t xml:space="preserve"> jego kaloryczno</w:t>
        </w:r>
      </w:ins>
      <w:ins w:id="2800" w:author="Okot" w:date="2019-11-27T11:42:00Z">
        <w:r w:rsidR="00980FBF">
          <w:t>ść oraz spożytą wagę. Jeżeli będzie</w:t>
        </w:r>
      </w:ins>
      <w:ins w:id="2801" w:author="Okot" w:date="2019-11-27T10:54:00Z">
        <w:r>
          <w:t xml:space="preserve"> próbował zapisać produkt nie wprowadziwszy tych danych, wyświetlone zostanie okno dialogowe in</w:t>
        </w:r>
        <w:r w:rsidR="00BC17F7">
          <w:t xml:space="preserve">formujące o </w:t>
        </w:r>
      </w:ins>
      <w:ins w:id="2802" w:author="Okot" w:date="2019-11-27T10:56:00Z">
        <w:r w:rsidR="00BC17F7">
          <w:t xml:space="preserve">braku niezbędnych informacji. </w:t>
        </w:r>
      </w:ins>
    </w:p>
    <w:p w14:paraId="4DBD6566" w14:textId="7DE2AE5A" w:rsidR="00D15F31" w:rsidRDefault="00980FBF">
      <w:pPr>
        <w:rPr>
          <w:ins w:id="2803" w:author="Okot" w:date="2019-11-26T15:25:00Z"/>
        </w:rPr>
        <w:pPrChange w:id="2804" w:author="Okot" w:date="2019-11-27T10:41:00Z">
          <w:pPr>
            <w:pStyle w:val="Nagwek2"/>
          </w:pPr>
        </w:pPrChange>
      </w:pPr>
      <w:ins w:id="2805" w:author="Okot" w:date="2019-11-27T11:44:00Z">
        <w:r>
          <w:t>Niezależnie od tego czy u</w:t>
        </w:r>
      </w:ins>
      <w:ins w:id="2806" w:author="Okot" w:date="2019-11-27T11:45:00Z">
        <w:r>
          <w:t xml:space="preserve">żytkownik dodaje produkt do posiłku jednorazowo czy wprowadza go na stałe do </w:t>
        </w:r>
      </w:ins>
      <w:ins w:id="2807" w:author="Okot" w:date="2019-11-27T11:46:00Z">
        <w:r>
          <w:t>systemu</w:t>
        </w:r>
      </w:ins>
      <w:ins w:id="2808" w:author="Okot" w:date="2019-11-27T11:45:00Z">
        <w:r w:rsidR="0090453F">
          <w:t xml:space="preserve"> po</w:t>
        </w:r>
      </w:ins>
      <w:ins w:id="2809" w:author="Okot" w:date="2019-11-27T11:02:00Z">
        <w:r w:rsidR="0090453F">
          <w:t xml:space="preserve"> wprowadzeniu</w:t>
        </w:r>
        <w:r w:rsidR="00BC17F7">
          <w:t xml:space="preserve"> informacj</w:t>
        </w:r>
      </w:ins>
      <w:ins w:id="2810" w:author="Okot" w:date="2019-11-27T11:49:00Z">
        <w:r w:rsidR="0090453F">
          <w:t>i</w:t>
        </w:r>
      </w:ins>
      <w:ins w:id="2811" w:author="Okot" w:date="2019-11-27T11:02:00Z">
        <w:r w:rsidR="00BC17F7">
          <w:t xml:space="preserve"> w tej cz</w:t>
        </w:r>
      </w:ins>
      <w:ins w:id="2812" w:author="Okot" w:date="2019-11-27T11:03:00Z">
        <w:r w:rsidR="00BC17F7">
          <w:t xml:space="preserve">ęści formularza, może zdecydować </w:t>
        </w:r>
      </w:ins>
      <w:ins w:id="2813" w:author="Okot" w:date="2019-11-27T11:49:00Z">
        <w:r w:rsidR="0090453F">
          <w:t xml:space="preserve">poprzestać </w:t>
        </w:r>
      </w:ins>
      <w:ins w:id="2814" w:author="Okot" w:date="2019-11-27T11:50:00Z">
        <w:r w:rsidR="0090453F">
          <w:t>na tych</w:t>
        </w:r>
      </w:ins>
      <w:ins w:id="2815" w:author="Okot" w:date="2019-11-27T11:49:00Z">
        <w:r w:rsidR="0090453F">
          <w:t xml:space="preserve"> informa</w:t>
        </w:r>
      </w:ins>
      <w:ins w:id="2816" w:author="Okot" w:date="2019-11-27T11:50:00Z">
        <w:r w:rsidR="0090453F">
          <w:t>cja</w:t>
        </w:r>
      </w:ins>
      <w:ins w:id="2817" w:author="Okot" w:date="2019-11-27T11:49:00Z">
        <w:r w:rsidR="0090453F">
          <w:t xml:space="preserve">ch lub </w:t>
        </w:r>
      </w:ins>
      <w:ins w:id="2818" w:author="Okot" w:date="2019-11-27T11:04:00Z">
        <w:r w:rsidR="00BC17F7">
          <w:t>przejść do dalszej części formularza</w:t>
        </w:r>
      </w:ins>
      <w:ins w:id="2819" w:author="Okot" w:date="2019-11-27T12:04:00Z">
        <w:r w:rsidR="00373225">
          <w:t> (41)</w:t>
        </w:r>
      </w:ins>
      <w:ins w:id="2820" w:author="Okot" w:date="2019-11-27T11:03:00Z">
        <w:r w:rsidR="0090453F">
          <w:t>,</w:t>
        </w:r>
      </w:ins>
      <w:ins w:id="2821" w:author="Okot" w:date="2019-11-27T11:50:00Z">
        <w:r w:rsidR="0090453F">
          <w:t xml:space="preserve"> </w:t>
        </w:r>
      </w:ins>
      <w:ins w:id="2822" w:author="Okot" w:date="2019-11-27T11:03:00Z">
        <w:r w:rsidR="0090453F">
          <w:t>kt</w:t>
        </w:r>
      </w:ins>
      <w:ins w:id="2823" w:author="Okot" w:date="2019-11-27T11:50:00Z">
        <w:r w:rsidR="0090453F">
          <w:t xml:space="preserve">óra </w:t>
        </w:r>
      </w:ins>
      <w:ins w:id="2824" w:author="Okot" w:date="2019-11-27T11:51:00Z">
        <w:r w:rsidR="0090453F">
          <w:t xml:space="preserve">pod względem graficznym </w:t>
        </w:r>
      </w:ins>
      <w:ins w:id="2825" w:author="Okot" w:date="2019-11-27T11:50:00Z">
        <w:r w:rsidR="0090453F">
          <w:t>wygląda tak samo</w:t>
        </w:r>
      </w:ins>
      <w:ins w:id="2826" w:author="Okot" w:date="2019-11-27T11:03:00Z">
        <w:r w:rsidR="0090453F">
          <w:t xml:space="preserve">. </w:t>
        </w:r>
      </w:ins>
      <w:ins w:id="2827" w:author="Okot" w:date="2019-11-27T11:52:00Z">
        <w:r w:rsidR="0090453F">
          <w:t>Nowe pola, które użytkownik może wypełnić to</w:t>
        </w:r>
      </w:ins>
      <w:ins w:id="2828" w:author="Okot" w:date="2019-11-27T11:53:00Z">
        <w:r w:rsidR="0090453F">
          <w:t>: cukier, błonnik, t</w:t>
        </w:r>
      </w:ins>
      <w:ins w:id="2829" w:author="Okot" w:date="2019-11-27T11:54:00Z">
        <w:r w:rsidR="0090453F">
          <w:t xml:space="preserve">łuszcze </w:t>
        </w:r>
      </w:ins>
      <w:ins w:id="2830" w:author="Okot" w:date="2019-11-27T11:55:00Z">
        <w:r w:rsidR="0090453F">
          <w:t>nasycone,</w:t>
        </w:r>
      </w:ins>
      <w:ins w:id="2831" w:author="Okot" w:date="2019-11-27T11:56:00Z">
        <w:r w:rsidR="0090453F">
          <w:t xml:space="preserve"> wielonienasycone,</w:t>
        </w:r>
      </w:ins>
      <w:ins w:id="2832" w:author="Okot" w:date="2019-11-27T11:55:00Z">
        <w:r w:rsidR="0090453F">
          <w:t xml:space="preserve"> trans, Omega-3, </w:t>
        </w:r>
      </w:ins>
      <w:ins w:id="2833" w:author="Okot" w:date="2019-11-27T11:56:00Z">
        <w:r w:rsidR="0090453F">
          <w:t>ALA</w:t>
        </w:r>
        <w:r w:rsidR="00866A42">
          <w:t xml:space="preserve">. </w:t>
        </w:r>
        <w:r w:rsidR="00866A42">
          <w:lastRenderedPageBreak/>
          <w:t xml:space="preserve">Wszystkie pola są nieobowiązkowe. </w:t>
        </w:r>
      </w:ins>
      <w:ins w:id="2834" w:author="Okot" w:date="2019-11-27T11:57:00Z">
        <w:r w:rsidR="00866A42">
          <w:t>Użytkownik może wypełnić jedno, kilka lub żadne, a następnie zadecydować czy chce dodać produkt do posiłku, zapisać w bazie albo przejść do dalszej części formularza</w:t>
        </w:r>
      </w:ins>
      <w:ins w:id="2835" w:author="Okot" w:date="2019-11-27T11:58:00Z">
        <w:r w:rsidR="00866A42">
          <w:t>, k</w:t>
        </w:r>
        <w:r w:rsidR="00373225">
          <w:t xml:space="preserve">tóra zawiera pola poświęcone aminokwasom </w:t>
        </w:r>
      </w:ins>
      <w:ins w:id="2836" w:author="Okot" w:date="2019-11-27T11:59:00Z">
        <w:r w:rsidR="00373225">
          <w:t>–</w:t>
        </w:r>
      </w:ins>
      <w:ins w:id="2837" w:author="Okot" w:date="2019-11-27T11:58:00Z">
        <w:r w:rsidR="00373225">
          <w:t xml:space="preserve"> r</w:t>
        </w:r>
      </w:ins>
      <w:ins w:id="2838" w:author="Okot" w:date="2019-11-27T11:59:00Z">
        <w:r w:rsidR="00373225">
          <w:t>ównież nieobowiązkowe</w:t>
        </w:r>
      </w:ins>
      <w:ins w:id="2839" w:author="Okot" w:date="2019-11-27T11:58:00Z">
        <w:r w:rsidR="00373225">
          <w:t>. Kolejna część formula</w:t>
        </w:r>
      </w:ins>
      <w:ins w:id="2840" w:author="Okot" w:date="2019-11-27T11:59:00Z">
        <w:r w:rsidR="00373225">
          <w:t xml:space="preserve">rza zawiera pola dotyczące witamin a ostatnia pierwiastków. </w:t>
        </w:r>
      </w:ins>
      <w:ins w:id="2841" w:author="Okot" w:date="2019-11-27T12:01:00Z">
        <w:r w:rsidR="00373225">
          <w:t xml:space="preserve">Ostatnia część </w:t>
        </w:r>
      </w:ins>
      <w:ins w:id="2842" w:author="Okot" w:date="2019-11-27T12:03:00Z">
        <w:r w:rsidR="00373225">
          <w:t>formularza nie zawiera przekierowania do kolejnych (</w:t>
        </w:r>
      </w:ins>
      <w:ins w:id="2843" w:author="Okot" w:date="2019-11-27T12:04:00Z">
        <w:r w:rsidR="00373225">
          <w:t>41). Na każdym etapie użytkownik może zrezygnować całkowicie z wype</w:t>
        </w:r>
      </w:ins>
      <w:ins w:id="2844" w:author="Okot" w:date="2019-11-27T12:06:00Z">
        <w:r w:rsidR="00373225">
          <w:t>łnienia (8).</w:t>
        </w:r>
      </w:ins>
    </w:p>
    <w:p w14:paraId="0E80EA85" w14:textId="6009014D" w:rsidR="00023E3E" w:rsidRDefault="00BB70AE">
      <w:pPr>
        <w:rPr>
          <w:ins w:id="2845" w:author="Okot" w:date="2019-11-26T19:47:00Z"/>
        </w:rPr>
        <w:pPrChange w:id="2846" w:author="Okot" w:date="2019-11-27T10:41:00Z">
          <w:pPr>
            <w:pStyle w:val="Nagwek2"/>
          </w:pPr>
        </w:pPrChange>
      </w:pPr>
      <w:ins w:id="2847" w:author="Okot" w:date="2019-11-26T19:42:00Z">
        <w:r>
          <w:t>Formularz dodawania gotowej potrawy wygląda tak samo jak formularz dodawania produktu z wyj</w:t>
        </w:r>
      </w:ins>
      <w:ins w:id="2848" w:author="Okot" w:date="2019-11-26T19:43:00Z">
        <w:r>
          <w:t>ątkiem pozycji (39), której nie ma. Zmieniony jest również nagłówek nad polem (36) na „Wybierz potrawę”</w:t>
        </w:r>
      </w:ins>
      <w:ins w:id="2849" w:author="Okot" w:date="2019-11-26T19:44:00Z">
        <w:r>
          <w:t>. Nagłówek nad polem (37) brzmi „Wprowadź wagę” (domyślnie) albo „Wprowadź liczbę porcji</w:t>
        </w:r>
      </w:ins>
      <w:ins w:id="2850" w:author="Okot" w:date="2019-11-26T19:45:00Z">
        <w:r>
          <w:t>” (jeśli potrawa jest mierzona w porcjach). Obok pola (37) zamiast „g/ml” pojawia się skrót „g” (domyślnie) lub „porcji”</w:t>
        </w:r>
      </w:ins>
      <w:ins w:id="2851" w:author="Okot" w:date="2019-11-26T19:46:00Z">
        <w:r>
          <w:t> (jeśli potrawa jest mierzona w porcjach).</w:t>
        </w:r>
      </w:ins>
    </w:p>
    <w:p w14:paraId="00FA1882" w14:textId="77777777" w:rsidR="001706A7" w:rsidRDefault="001706A7">
      <w:pPr>
        <w:rPr>
          <w:ins w:id="2852" w:author="Okot" w:date="2019-11-26T19:47:00Z"/>
        </w:rPr>
        <w:pPrChange w:id="2853" w:author="Okot" w:date="2019-11-27T10:41:00Z">
          <w:pPr>
            <w:pStyle w:val="Nagwek2"/>
          </w:pPr>
        </w:pPrChange>
      </w:pPr>
    </w:p>
    <w:p w14:paraId="0B5A093C" w14:textId="16BF4058" w:rsidR="001706A7" w:rsidRDefault="00E72B2E" w:rsidP="001706A7">
      <w:pPr>
        <w:pStyle w:val="Nagwek2"/>
        <w:rPr>
          <w:ins w:id="2854" w:author="Okot" w:date="2019-11-27T13:04:00Z"/>
        </w:rPr>
      </w:pPr>
      <w:ins w:id="2855" w:author="Okot" w:date="2019-11-26T19:47:00Z">
        <w:r>
          <w:t>5.5.2.2</w:t>
        </w:r>
        <w:r w:rsidR="001706A7">
          <w:t>. Zarządzenie potrawami</w:t>
        </w:r>
      </w:ins>
    </w:p>
    <w:p w14:paraId="621DC501" w14:textId="77777777" w:rsidR="004F30E8" w:rsidRDefault="004F30E8">
      <w:pPr>
        <w:ind w:firstLine="0"/>
        <w:rPr>
          <w:ins w:id="2856" w:author="Okot" w:date="2019-11-27T13:45:00Z"/>
        </w:rPr>
        <w:pPrChange w:id="2857" w:author="Okot" w:date="2019-11-27T13:44:00Z">
          <w:pPr>
            <w:pStyle w:val="Nagwek2"/>
          </w:pPr>
        </w:pPrChange>
      </w:pPr>
    </w:p>
    <w:p w14:paraId="14E29457" w14:textId="0C93DF93" w:rsidR="00285C49" w:rsidRDefault="00C167CB">
      <w:pPr>
        <w:ind w:firstLine="0"/>
        <w:jc w:val="center"/>
        <w:rPr>
          <w:ins w:id="2858" w:author="Okot" w:date="2019-11-27T13:04:00Z"/>
        </w:rPr>
        <w:pPrChange w:id="2859" w:author="Okot" w:date="2019-11-27T13:51:00Z">
          <w:pPr>
            <w:pStyle w:val="Nagwek2"/>
          </w:pPr>
        </w:pPrChange>
      </w:pPr>
      <w:ins w:id="2860"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61" w:author="Okot" w:date="2019-11-27T13:51:00Z"/>
        </w:rPr>
        <w:pPrChange w:id="2862" w:author="Okot" w:date="2019-11-27T13:04:00Z">
          <w:pPr>
            <w:pStyle w:val="Nagwek2"/>
          </w:pPr>
        </w:pPrChange>
      </w:pPr>
    </w:p>
    <w:p w14:paraId="1667FD9C" w14:textId="0918DBBE" w:rsidR="00C167CB" w:rsidRDefault="00C167CB">
      <w:pPr>
        <w:jc w:val="center"/>
        <w:rPr>
          <w:ins w:id="2863" w:author="Okot" w:date="2019-11-27T13:54:00Z"/>
        </w:rPr>
        <w:pPrChange w:id="2864" w:author="Okot" w:date="2019-11-27T13:51:00Z">
          <w:pPr>
            <w:pStyle w:val="Nagwek2"/>
          </w:pPr>
        </w:pPrChange>
      </w:pPr>
      <w:ins w:id="2865" w:author="Okot" w:date="2019-11-27T13:51:00Z">
        <w:r>
          <w:t>Rys. 5.14. Strona zarządzania przepisami i potrawami.</w:t>
        </w:r>
      </w:ins>
    </w:p>
    <w:p w14:paraId="4D311C3B" w14:textId="77777777" w:rsidR="00FA46C6" w:rsidRDefault="00FA46C6">
      <w:pPr>
        <w:jc w:val="center"/>
        <w:rPr>
          <w:ins w:id="2866" w:author="Okot" w:date="2019-11-27T13:54:00Z"/>
        </w:rPr>
        <w:pPrChange w:id="2867" w:author="Okot" w:date="2019-11-27T13:51:00Z">
          <w:pPr>
            <w:pStyle w:val="Nagwek2"/>
          </w:pPr>
        </w:pPrChange>
      </w:pPr>
    </w:p>
    <w:p w14:paraId="600B1493" w14:textId="0B302585" w:rsidR="00FA46C6" w:rsidRDefault="001543AF">
      <w:pPr>
        <w:rPr>
          <w:ins w:id="2868" w:author="Okot" w:date="2019-11-27T13:56:00Z"/>
        </w:rPr>
        <w:pPrChange w:id="2869" w:author="Okot" w:date="2019-11-27T13:54:00Z">
          <w:pPr>
            <w:pStyle w:val="Nagwek2"/>
          </w:pPr>
        </w:pPrChange>
      </w:pPr>
      <w:ins w:id="2870" w:author="Okot" w:date="2019-11-27T13:55:00Z">
        <w:r>
          <w:lastRenderedPageBreak/>
          <w:t>Jeśli użytkownik</w:t>
        </w:r>
        <w:r w:rsidR="00FA46C6">
          <w:t xml:space="preserve"> nie dodał jeszcze żadnego przepisu, na g</w:t>
        </w:r>
      </w:ins>
      <w:ins w:id="2871"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872" w:author="Okot" w:date="2019-11-27T14:40:00Z"/>
        </w:rPr>
        <w:pPrChange w:id="2873" w:author="Okot" w:date="2019-11-27T13:54:00Z">
          <w:pPr>
            <w:pStyle w:val="Nagwek2"/>
          </w:pPr>
        </w:pPrChange>
      </w:pPr>
      <w:ins w:id="2874" w:author="Okot" w:date="2019-11-27T13:56:00Z">
        <w:r>
          <w:t>Jeśli są już wprowadzone przepisy, ich lista</w:t>
        </w:r>
      </w:ins>
      <w:ins w:id="2875" w:author="Okot" w:date="2019-11-27T13:57:00Z">
        <w:r>
          <w:t> (50)</w:t>
        </w:r>
      </w:ins>
      <w:ins w:id="2876" w:author="Okot" w:date="2019-11-27T13:56:00Z">
        <w:r>
          <w:t xml:space="preserve"> jest wy</w:t>
        </w:r>
      </w:ins>
      <w:ins w:id="2877" w:author="Okot" w:date="2019-11-27T13:57:00Z">
        <w:r>
          <w:t>świetlana po lewej stronie</w:t>
        </w:r>
      </w:ins>
      <w:ins w:id="2878" w:author="Okot" w:date="2019-11-27T13:58:00Z">
        <w:r>
          <w:t xml:space="preserve"> w kolejności alfabetycznej pod nagłówkiem „Lista przepisów” (49).</w:t>
        </w:r>
      </w:ins>
      <w:ins w:id="2879" w:author="Okot" w:date="2019-11-27T13:57:00Z">
        <w:r>
          <w:t xml:space="preserve"> </w:t>
        </w:r>
      </w:ins>
      <w:ins w:id="2880" w:author="Okot" w:date="2019-11-27T13:56:00Z">
        <w:r>
          <w:t xml:space="preserve"> </w:t>
        </w:r>
      </w:ins>
      <w:ins w:id="2881" w:author="Okot" w:date="2019-11-27T14:38:00Z">
        <w:r w:rsidR="00B91A3F">
          <w:t>Obok każdego przepisu znajdu</w:t>
        </w:r>
      </w:ins>
      <w:ins w:id="2882" w:author="Okot" w:date="2019-11-27T14:39:00Z">
        <w:r w:rsidR="00B91A3F">
          <w:t>ją się trzy przyciski: jeden służący do usunięcia przepisu z systemu (53), drugi do jego edycji (55) oraz trzeci</w:t>
        </w:r>
      </w:ins>
      <w:ins w:id="2883" w:author="Okot" w:date="2019-11-27T14:40:00Z">
        <w:r w:rsidR="00B91A3F">
          <w:t> (57)</w:t>
        </w:r>
      </w:ins>
      <w:ins w:id="2884" w:author="Okot" w:date="2019-11-27T14:39:00Z">
        <w:r w:rsidR="00B91A3F">
          <w:t>, dzi</w:t>
        </w:r>
      </w:ins>
      <w:ins w:id="2885" w:author="Okot" w:date="2019-11-27T14:40:00Z">
        <w:r w:rsidR="00B91A3F">
          <w:t>ęki któremu użytkownik może stworzyć potrawę z przepisu.</w:t>
        </w:r>
      </w:ins>
    </w:p>
    <w:p w14:paraId="38E4C8C2" w14:textId="7FE284A6" w:rsidR="00B91A3F" w:rsidRDefault="00B91A3F">
      <w:pPr>
        <w:rPr>
          <w:ins w:id="2886" w:author="Okot" w:date="2019-11-27T14:58:00Z"/>
        </w:rPr>
        <w:pPrChange w:id="2887" w:author="Okot" w:date="2019-11-27T13:54:00Z">
          <w:pPr>
            <w:pStyle w:val="Nagwek2"/>
          </w:pPr>
        </w:pPrChange>
      </w:pPr>
      <w:ins w:id="2888" w:author="Okot" w:date="2019-11-27T14:42:00Z">
        <w:r>
          <w:t xml:space="preserve">Po prawej stronie będzie wyświetlana </w:t>
        </w:r>
      </w:ins>
      <w:ins w:id="2889" w:author="Okot" w:date="2019-11-27T14:48:00Z">
        <w:r w:rsidR="003F1601">
          <w:t xml:space="preserve">pod nagłówkiem „Aktywne potrawy” (51) </w:t>
        </w:r>
      </w:ins>
      <w:ins w:id="2890" w:author="Okot" w:date="2019-11-27T14:42:00Z">
        <w:r>
          <w:t>lista gotowych potraw stworzonyc</w:t>
        </w:r>
      </w:ins>
      <w:ins w:id="2891" w:author="Okot" w:date="2019-11-27T14:47:00Z">
        <w:r>
          <w:t>h</w:t>
        </w:r>
      </w:ins>
      <w:ins w:id="2892" w:author="Okot" w:date="2019-11-27T14:42:00Z">
        <w:r>
          <w:t xml:space="preserve"> z przepis</w:t>
        </w:r>
      </w:ins>
      <w:ins w:id="2893" w:author="Okot" w:date="2019-11-27T14:43:00Z">
        <w:r>
          <w:t>ów</w:t>
        </w:r>
      </w:ins>
      <w:ins w:id="2894" w:author="Okot" w:date="2019-11-27T14:47:00Z">
        <w:r>
          <w:t> </w:t>
        </w:r>
      </w:ins>
      <w:ins w:id="2895" w:author="Okot" w:date="2019-11-27T14:48:00Z">
        <w:r>
          <w:t>(</w:t>
        </w:r>
      </w:ins>
      <w:ins w:id="2896" w:author="Okot" w:date="2019-11-27T14:47:00Z">
        <w:r>
          <w:t>52)</w:t>
        </w:r>
      </w:ins>
      <w:ins w:id="2897" w:author="Okot" w:date="2019-11-27T14:51:00Z">
        <w:r w:rsidR="003F1601">
          <w:t xml:space="preserve"> oraz przyciski </w:t>
        </w:r>
      </w:ins>
      <w:ins w:id="2898" w:author="Okot" w:date="2019-11-27T14:52:00Z">
        <w:r w:rsidR="003F1601">
          <w:t>służące do zaznaczenia przepisu jako zakończony (54)</w:t>
        </w:r>
      </w:ins>
      <w:ins w:id="2899" w:author="Okot" w:date="2019-11-27T14:48:00Z">
        <w:r w:rsidR="003F1601">
          <w:t>.</w:t>
        </w:r>
      </w:ins>
    </w:p>
    <w:p w14:paraId="4DC31EAA" w14:textId="77777777" w:rsidR="00817EE4" w:rsidRDefault="00E36826">
      <w:pPr>
        <w:rPr>
          <w:ins w:id="2900" w:author="Okot" w:date="2019-11-27T15:08:00Z"/>
        </w:rPr>
        <w:pPrChange w:id="2901" w:author="Okot" w:date="2019-11-27T13:54:00Z">
          <w:pPr>
            <w:pStyle w:val="Nagwek2"/>
          </w:pPr>
        </w:pPrChange>
      </w:pPr>
      <w:ins w:id="2902" w:author="Okot" w:date="2019-11-27T14:58:00Z">
        <w:r>
          <w:t>Wciśni</w:t>
        </w:r>
      </w:ins>
      <w:ins w:id="2903" w:author="Okot" w:date="2019-11-27T14:59:00Z">
        <w:r>
          <w:t>ęcie przycisku (56) wywołuje okno modalne zawierające formularz, wygl</w:t>
        </w:r>
      </w:ins>
      <w:ins w:id="2904" w:author="Okot" w:date="2019-11-27T15:00:00Z">
        <w:r>
          <w:t>ądający podobnie jak na rysunku 5.12.,</w:t>
        </w:r>
      </w:ins>
      <w:ins w:id="2905" w:author="Okot" w:date="2019-11-27T15:01:00Z">
        <w:r>
          <w:t xml:space="preserve"> składający się z pola „Nazwa przepisu</w:t>
        </w:r>
      </w:ins>
      <w:ins w:id="2906" w:author="Okot" w:date="2019-11-27T15:02:00Z">
        <w:r>
          <w:t>”, przycisku dodawania kolejnych składników, które użytkownik mo</w:t>
        </w:r>
      </w:ins>
      <w:ins w:id="2907" w:author="Okot" w:date="2019-11-27T15:03:00Z">
        <w:r>
          <w:t>że wybrać spośród znajdujących się w bazie oraz przycisku s</w:t>
        </w:r>
      </w:ins>
      <w:ins w:id="2908" w:author="Okot" w:date="2019-11-27T15:04:00Z">
        <w:r>
          <w:t>łużącego do zapisu przepisu. Nie mogą istnieć dwa przepisy o takiej samej nazwie – jeśli użytkownik b</w:t>
        </w:r>
      </w:ins>
      <w:ins w:id="2909" w:author="Okot" w:date="2019-11-27T15:06:00Z">
        <w:r>
          <w:t>ędzie próbował dodać kolejny przepis o takiej samej nazwie, zostanie wyświetlone okno dialogowe z komunikatem b</w:t>
        </w:r>
      </w:ins>
      <w:ins w:id="2910" w:author="Okot" w:date="2019-11-27T15:07:00Z">
        <w:r>
          <w:t>łędu.</w:t>
        </w:r>
      </w:ins>
    </w:p>
    <w:p w14:paraId="454E6F77" w14:textId="10647BE5" w:rsidR="00E36826" w:rsidRDefault="00817EE4">
      <w:pPr>
        <w:rPr>
          <w:ins w:id="2911" w:author="Okot" w:date="2019-11-27T13:54:00Z"/>
        </w:rPr>
        <w:pPrChange w:id="2912" w:author="Okot" w:date="2019-11-27T13:54:00Z">
          <w:pPr>
            <w:pStyle w:val="Nagwek2"/>
          </w:pPr>
        </w:pPrChange>
      </w:pPr>
      <w:ins w:id="2913" w:author="Okot" w:date="2019-11-27T15:08:00Z">
        <w:r>
          <w:t>Aktywowanie przycisku</w:t>
        </w:r>
      </w:ins>
      <w:ins w:id="2914" w:author="Okot" w:date="2019-11-27T15:09:00Z">
        <w:r>
          <w:t> (</w:t>
        </w:r>
      </w:ins>
      <w:ins w:id="2915" w:author="Okot" w:date="2019-11-27T15:10:00Z">
        <w:r w:rsidR="00295CFE">
          <w:t>53</w:t>
        </w:r>
        <w:r>
          <w:t>)</w:t>
        </w:r>
      </w:ins>
      <w:ins w:id="2916" w:author="Okot" w:date="2019-11-27T15:11:00Z">
        <w:r>
          <w:t xml:space="preserve"> spowoduje wyświetlenie okna dialogowego z prośbą o potwierdzenie decyzji usunięcia przepisu.</w:t>
        </w:r>
      </w:ins>
      <w:ins w:id="2917" w:author="Okot" w:date="2019-11-27T15:13:00Z">
        <w:r>
          <w:t xml:space="preserve"> </w:t>
        </w:r>
      </w:ins>
      <w:ins w:id="2918" w:author="Okot" w:date="2019-11-27T15:14:00Z">
        <w:r>
          <w:t>Podobnie w przypadku wciśnięcia przycisku (54).</w:t>
        </w:r>
      </w:ins>
      <w:ins w:id="2919" w:author="Okot" w:date="2019-11-27T15:20:00Z">
        <w:r w:rsidR="00C51122">
          <w:t xml:space="preserve"> Wciśnięcie przycisku edycji (55) wywo</w:t>
        </w:r>
      </w:ins>
      <w:ins w:id="2920" w:author="Okot" w:date="2019-11-27T15:21:00Z">
        <w:r w:rsidR="00C51122">
          <w:t>ła okno modalne zawierające nazwę przepisu, listę składników oraz przyciski: do zmiany nazwy przepisu, usunięcia lub dodania składnika</w:t>
        </w:r>
      </w:ins>
      <w:ins w:id="2921" w:author="Okot" w:date="2019-11-27T15:22:00Z">
        <w:r w:rsidR="00C51122">
          <w:t>, zapisania zmian oraz zamknięcia okna bez zapisywania zmian.</w:t>
        </w:r>
      </w:ins>
    </w:p>
    <w:p w14:paraId="6A1AE7E1" w14:textId="764555A4" w:rsidR="00FA46C6" w:rsidRDefault="00295CFE">
      <w:pPr>
        <w:rPr>
          <w:ins w:id="2922" w:author="Okot" w:date="2019-11-29T14:41:00Z"/>
        </w:rPr>
        <w:pPrChange w:id="2923" w:author="Okot" w:date="2019-11-27T13:54:00Z">
          <w:pPr>
            <w:pStyle w:val="Nagwek2"/>
          </w:pPr>
        </w:pPrChange>
      </w:pPr>
      <w:ins w:id="2924" w:author="Okot" w:date="2019-11-29T14:37:00Z">
        <w:r>
          <w:t>Wciśnięcie przycisku (57) wywo</w:t>
        </w:r>
      </w:ins>
      <w:ins w:id="2925" w:author="Okot" w:date="2019-11-29T14:38:00Z">
        <w:r>
          <w:t>ła pojawienie się okna modalnego wyglądającego podobne jak wszystkie do tej pory, zawierającego formularz z nazwą przepisu, list</w:t>
        </w:r>
      </w:ins>
      <w:ins w:id="2926" w:author="Okot" w:date="2019-11-29T14:39:00Z">
        <w:r>
          <w:t xml:space="preserve">ą składników oraz polem, obok każdego ze składników, w które należy wprowadzić wagę użytego produktu. </w:t>
        </w:r>
      </w:ins>
      <w:ins w:id="2927" w:author="Okot" w:date="2019-11-29T14:40:00Z">
        <w:r>
          <w:t xml:space="preserve">Jeśli waga nie zostanie wprowadzona, zostanie uznane, że ten składnik nie został użyty w tej </w:t>
        </w:r>
        <w:r w:rsidR="00E67B8C">
          <w:t>instancji potrawy.</w:t>
        </w:r>
      </w:ins>
      <w:ins w:id="2928" w:author="Okot" w:date="2019-11-29T18:47:00Z">
        <w:r w:rsidR="00E67B8C">
          <w:t xml:space="preserve"> Chociaż puste pola są akceptowane, przy przechodzeniu do kolejnych kroków system wy</w:t>
        </w:r>
      </w:ins>
      <w:ins w:id="2929" w:author="Okot" w:date="2019-11-29T18:48:00Z">
        <w:r w:rsidR="00E67B8C">
          <w:t>świetli okno dialogowe informujące, że nie wszystkie pola zostały wypełnione, w którym trzeba będzie potwierdzić, że jest to zgodne ze stanem faktycznym.</w:t>
        </w:r>
      </w:ins>
      <w:ins w:id="2930" w:author="Okot" w:date="2019-11-29T18:49:00Z">
        <w:r w:rsidR="00E67B8C">
          <w:t xml:space="preserve"> Jeśli waga żadnego składnika nie została uzupełnione zostanie wyświetlony komunikat błędu, informujący, że potrwa nie może zostać stworzona.</w:t>
        </w:r>
      </w:ins>
      <w:ins w:id="2931" w:author="Okot" w:date="2019-11-29T14:40:00Z">
        <w:r w:rsidR="00D564AF">
          <w:t xml:space="preserve"> </w:t>
        </w:r>
      </w:ins>
      <w:ins w:id="2932"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2933" w:author="Okot" w:date="2019-11-29T18:49:00Z"/>
        </w:rPr>
        <w:pPrChange w:id="2934" w:author="Okot" w:date="2019-11-29T18:44:00Z">
          <w:pPr>
            <w:pStyle w:val="Nagwek2"/>
          </w:pPr>
        </w:pPrChange>
      </w:pPr>
      <w:ins w:id="2935" w:author="Okot" w:date="2019-11-29T18:44:00Z">
        <w:r>
          <w:t>Jak widać na poniższym rysunku 5.15. użytkownik ma do wyboru dwa przyciski</w:t>
        </w:r>
      </w:ins>
      <w:ins w:id="2936" w:author="Okot" w:date="2019-11-29T18:45:00Z">
        <w:r>
          <w:t>: jeden, który powinien zostać wciśnięty, jeśli użytkownik chce podać wagę potrawy</w:t>
        </w:r>
      </w:ins>
      <w:ins w:id="2937" w:author="Okot" w:date="2019-11-29T18:46:00Z">
        <w:r>
          <w:t> (59)</w:t>
        </w:r>
      </w:ins>
      <w:ins w:id="2938" w:author="Okot" w:date="2019-11-29T18:45:00Z">
        <w:r>
          <w:t xml:space="preserve"> i przy </w:t>
        </w:r>
        <w:r>
          <w:lastRenderedPageBreak/>
          <w:t>późniejszym wprowadzaniu jej do dziennego jadłospisu ważyć spo</w:t>
        </w:r>
      </w:ins>
      <w:ins w:id="2939" w:author="Okot" w:date="2019-11-29T18:46:00Z">
        <w:r>
          <w:t>żywaną ilość oraz drugi (60), po wciśnięciu którego określał będzie z ilu (równych</w:t>
        </w:r>
      </w:ins>
      <w:ins w:id="2940" w:author="Okot" w:date="2019-11-29T18:47:00Z">
        <w:r>
          <w:t>) porcji</w:t>
        </w:r>
      </w:ins>
      <w:ins w:id="2941" w:author="Okot" w:date="2019-11-29T18:46:00Z">
        <w:r>
          <w:t xml:space="preserve"> składa się potrawa</w:t>
        </w:r>
      </w:ins>
      <w:ins w:id="2942" w:author="Okot" w:date="2019-11-29T18:47:00Z">
        <w:r>
          <w:t>.</w:t>
        </w:r>
      </w:ins>
    </w:p>
    <w:p w14:paraId="5CF36BDD" w14:textId="77777777" w:rsidR="00E67B8C" w:rsidRDefault="00E67B8C">
      <w:pPr>
        <w:rPr>
          <w:ins w:id="2943" w:author="Okot" w:date="2019-11-29T15:07:00Z"/>
        </w:rPr>
        <w:pPrChange w:id="2944" w:author="Okot" w:date="2019-11-29T18:44:00Z">
          <w:pPr>
            <w:pStyle w:val="Nagwek2"/>
          </w:pPr>
        </w:pPrChange>
      </w:pPr>
    </w:p>
    <w:p w14:paraId="64507420" w14:textId="490D4FC4" w:rsidR="00591716" w:rsidRDefault="00591716">
      <w:pPr>
        <w:ind w:firstLine="0"/>
        <w:jc w:val="center"/>
        <w:rPr>
          <w:ins w:id="2945" w:author="Okot" w:date="2019-11-29T14:41:00Z"/>
        </w:rPr>
        <w:pPrChange w:id="2946" w:author="Okot" w:date="2019-11-29T15:07:00Z">
          <w:pPr>
            <w:pStyle w:val="Nagwek2"/>
          </w:pPr>
        </w:pPrChange>
      </w:pPr>
      <w:ins w:id="2947"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1">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48" w:author="Okot" w:date="2019-11-29T14:37:00Z"/>
        </w:rPr>
        <w:pPrChange w:id="2949" w:author="Okot" w:date="2019-11-27T13:54:00Z">
          <w:pPr>
            <w:pStyle w:val="Nagwek2"/>
          </w:pPr>
        </w:pPrChange>
      </w:pPr>
    </w:p>
    <w:p w14:paraId="2252F33E" w14:textId="52A1F65A" w:rsidR="00295CFE" w:rsidRDefault="00591716">
      <w:pPr>
        <w:jc w:val="center"/>
        <w:rPr>
          <w:ins w:id="2950" w:author="Okot" w:date="2019-11-29T15:08:00Z"/>
        </w:rPr>
        <w:pPrChange w:id="2951" w:author="Okot" w:date="2019-11-29T15:07:00Z">
          <w:pPr>
            <w:pStyle w:val="Nagwek2"/>
          </w:pPr>
        </w:pPrChange>
      </w:pPr>
      <w:ins w:id="2952" w:author="Okot" w:date="2019-11-29T15:07:00Z">
        <w:r>
          <w:t>Rys. </w:t>
        </w:r>
        <w:r w:rsidR="00901BF1">
          <w:t>5.1</w:t>
        </w:r>
      </w:ins>
      <w:ins w:id="2953" w:author="Okot" w:date="2019-11-29T15:08:00Z">
        <w:r w:rsidR="00901BF1">
          <w:t>5</w:t>
        </w:r>
      </w:ins>
      <w:ins w:id="2954" w:author="Okot" w:date="2019-11-29T15:07:00Z">
        <w:r>
          <w:t>.</w:t>
        </w:r>
      </w:ins>
      <w:ins w:id="2955" w:author="Okot" w:date="2019-11-29T15:08:00Z">
        <w:r>
          <w:t> Wybór sposobu pomiaru potrawy.</w:t>
        </w:r>
      </w:ins>
    </w:p>
    <w:p w14:paraId="7A7BDB7B" w14:textId="77777777" w:rsidR="00591716" w:rsidRDefault="00591716">
      <w:pPr>
        <w:rPr>
          <w:ins w:id="2956" w:author="Okot" w:date="2019-11-29T18:50:00Z"/>
        </w:rPr>
        <w:pPrChange w:id="2957" w:author="Okot" w:date="2019-11-29T18:50:00Z">
          <w:pPr>
            <w:pStyle w:val="Nagwek2"/>
          </w:pPr>
        </w:pPrChange>
      </w:pPr>
    </w:p>
    <w:p w14:paraId="54AFACEA" w14:textId="148416D4" w:rsidR="00E67B8C" w:rsidRDefault="00E67B8C">
      <w:pPr>
        <w:rPr>
          <w:ins w:id="2958" w:author="Okot" w:date="2019-11-29T18:52:00Z"/>
        </w:rPr>
        <w:pPrChange w:id="2959" w:author="Okot" w:date="2019-11-29T18:50:00Z">
          <w:pPr>
            <w:pStyle w:val="Nagwek2"/>
          </w:pPr>
        </w:pPrChange>
      </w:pPr>
      <w:ins w:id="2960" w:author="Okot" w:date="2019-11-29T18:50:00Z">
        <w:r>
          <w:t>Pole do wprowadzania wagi lub liczby porcji (58) będzie się pojawiało dopiero po wciśnięciu któregoś z przycisk</w:t>
        </w:r>
      </w:ins>
      <w:ins w:id="2961" w:author="Okot" w:date="2019-11-29T18:51:00Z">
        <w:r>
          <w:t>ów.</w:t>
        </w:r>
      </w:ins>
      <w:ins w:id="2962" w:author="Okot" w:date="2019-11-29T18:52:00Z">
        <w:r>
          <w:t xml:space="preserve"> Tekst wyświetlany obok pola (61) będzie się różnił w zależności od wybranej opcji.</w:t>
        </w:r>
      </w:ins>
    </w:p>
    <w:p w14:paraId="22363460" w14:textId="5272032A" w:rsidR="00E67B8C" w:rsidRDefault="00E67B8C">
      <w:pPr>
        <w:rPr>
          <w:ins w:id="2963" w:author="Okot" w:date="2019-11-29T18:50:00Z"/>
        </w:rPr>
        <w:pPrChange w:id="2964" w:author="Okot" w:date="2019-11-29T18:50:00Z">
          <w:pPr>
            <w:pStyle w:val="Nagwek2"/>
          </w:pPr>
        </w:pPrChange>
      </w:pPr>
      <w:ins w:id="2965" w:author="Okot" w:date="2019-11-29T18:52:00Z">
        <w:r>
          <w:t>Ponownie u</w:t>
        </w:r>
      </w:ins>
      <w:ins w:id="2966" w:author="Okot" w:date="2019-11-29T18:53:00Z">
        <w:r>
          <w:t xml:space="preserve">żytkownik może skorzystać z przycisku do zapisania potrawy (40) lub zamknąć okno bez zapisywania danych (8). Jeśli użytkownik będzie próbował zapisać potrawę, ale pole (58) będzie puste lub liczba </w:t>
        </w:r>
      </w:ins>
      <w:ins w:id="2967" w:author="Okot" w:date="2019-11-29T18:54:00Z">
        <w:r w:rsidR="00941541">
          <w:t xml:space="preserve">porcji </w:t>
        </w:r>
      </w:ins>
      <w:ins w:id="2968" w:author="Okot" w:date="2019-11-29T18:53:00Z">
        <w:r>
          <w:t>potrawy nie zostanie okre</w:t>
        </w:r>
      </w:ins>
      <w:ins w:id="2969" w:author="Okot" w:date="2019-11-29T18:54:00Z">
        <w:r>
          <w:t>ślona liczbą naturalną</w:t>
        </w:r>
        <w:r w:rsidR="00941541">
          <w:t>, zostanie wyświetlony odpowiedni komunikat błę</w:t>
        </w:r>
      </w:ins>
      <w:ins w:id="2970" w:author="Okot" w:date="2019-11-29T18:55:00Z">
        <w:r w:rsidR="00941541">
          <w:t>du.</w:t>
        </w:r>
      </w:ins>
    </w:p>
    <w:p w14:paraId="017DDDB9" w14:textId="77777777" w:rsidR="00E67B8C" w:rsidRPr="004F30E8" w:rsidRDefault="00E67B8C">
      <w:pPr>
        <w:jc w:val="center"/>
        <w:rPr>
          <w:ins w:id="2971" w:author="Okot" w:date="2019-11-27T12:40:00Z"/>
          <w:rPrChange w:id="2972" w:author="Okot" w:date="2019-11-27T13:04:00Z">
            <w:rPr>
              <w:ins w:id="2973" w:author="Okot" w:date="2019-11-27T12:40:00Z"/>
            </w:rPr>
          </w:rPrChange>
        </w:rPr>
        <w:pPrChange w:id="2974" w:author="Okot" w:date="2019-11-29T15:07:00Z">
          <w:pPr>
            <w:pStyle w:val="Nagwek2"/>
          </w:pPr>
        </w:pPrChange>
      </w:pPr>
    </w:p>
    <w:p w14:paraId="56661B66" w14:textId="10D38088" w:rsidR="00EC4383" w:rsidRPr="00EC4383" w:rsidRDefault="00EC4383">
      <w:pPr>
        <w:pStyle w:val="Nagwek2"/>
        <w:rPr>
          <w:ins w:id="2975" w:author="Okot" w:date="2019-11-26T19:47:00Z"/>
        </w:rPr>
      </w:pPr>
      <w:ins w:id="2976" w:author="Okot" w:date="2019-11-27T12:41:00Z">
        <w:r>
          <w:t>5.5.2.3. Zarządzanie produktami</w:t>
        </w:r>
      </w:ins>
    </w:p>
    <w:p w14:paraId="158ADD57" w14:textId="2AA62A8A" w:rsidR="001706A7" w:rsidRDefault="00691A61">
      <w:pPr>
        <w:tabs>
          <w:tab w:val="left" w:pos="4062"/>
        </w:tabs>
        <w:rPr>
          <w:ins w:id="2977" w:author="Okot" w:date="2019-11-29T19:18:00Z"/>
        </w:rPr>
        <w:pPrChange w:id="2978" w:author="Okot" w:date="2019-11-29T19:18:00Z">
          <w:pPr>
            <w:pStyle w:val="Nagwek2"/>
          </w:pPr>
        </w:pPrChange>
      </w:pPr>
      <w:ins w:id="2979" w:author="Okot" w:date="2019-11-29T19:18:00Z">
        <w:r>
          <w:tab/>
        </w:r>
      </w:ins>
    </w:p>
    <w:p w14:paraId="43BAB046" w14:textId="3E2C8D57" w:rsidR="00691A61" w:rsidRDefault="00691A61">
      <w:pPr>
        <w:tabs>
          <w:tab w:val="left" w:pos="4062"/>
        </w:tabs>
        <w:rPr>
          <w:ins w:id="2980" w:author="Okot" w:date="2019-11-29T19:18:00Z"/>
        </w:rPr>
        <w:pPrChange w:id="2981" w:author="Okot" w:date="2019-11-29T19:18:00Z">
          <w:pPr>
            <w:pStyle w:val="Nagwek2"/>
          </w:pPr>
        </w:pPrChange>
      </w:pPr>
      <w:ins w:id="298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2983" w:author="Okot" w:date="2019-11-29T21:19:00Z"/>
        </w:rPr>
        <w:pPrChange w:id="2984" w:author="Okot" w:date="2019-11-29T21:18:00Z">
          <w:pPr>
            <w:pStyle w:val="Nagwek2"/>
          </w:pPr>
        </w:pPrChange>
      </w:pPr>
    </w:p>
    <w:p w14:paraId="10833E92" w14:textId="36CA8801" w:rsidR="00BF77B8" w:rsidRDefault="00BF77B8">
      <w:pPr>
        <w:tabs>
          <w:tab w:val="left" w:pos="4062"/>
        </w:tabs>
        <w:ind w:firstLine="0"/>
        <w:jc w:val="center"/>
        <w:rPr>
          <w:ins w:id="2985" w:author="Okot" w:date="2019-11-26T19:53:00Z"/>
        </w:rPr>
        <w:pPrChange w:id="2986" w:author="Okot" w:date="2019-11-29T21:19:00Z">
          <w:pPr>
            <w:pStyle w:val="Nagwek2"/>
          </w:pPr>
        </w:pPrChange>
      </w:pPr>
      <w:ins w:id="2987"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2988" w:author="Okot" w:date="2019-11-29T21:19:00Z"/>
        </w:rPr>
      </w:pPr>
    </w:p>
    <w:p w14:paraId="62481E8E" w14:textId="1DF350A0" w:rsidR="008D5DCC" w:rsidRDefault="00901BF1" w:rsidP="008D5DCC">
      <w:pPr>
        <w:jc w:val="center"/>
        <w:rPr>
          <w:ins w:id="2989" w:author="Okot" w:date="2019-11-26T19:53:00Z"/>
        </w:rPr>
      </w:pPr>
      <w:ins w:id="2990" w:author="Okot" w:date="2019-11-26T19:53:00Z">
        <w:r>
          <w:t>Rys. 5.16</w:t>
        </w:r>
        <w:r w:rsidR="00BF77B8">
          <w:t>. Strona zarządzania produktami w</w:t>
        </w:r>
      </w:ins>
      <w:ins w:id="2991" w:author="Okot" w:date="2019-11-29T21:19:00Z">
        <w:r w:rsidR="00BF77B8">
          <w:t>łasnymi</w:t>
        </w:r>
      </w:ins>
      <w:ins w:id="2992" w:author="Okot" w:date="2019-11-26T19:53:00Z">
        <w:r w:rsidR="008D5DCC">
          <w:t>.</w:t>
        </w:r>
      </w:ins>
    </w:p>
    <w:p w14:paraId="000F33F0" w14:textId="77777777" w:rsidR="008D5DCC" w:rsidRDefault="008D5DCC">
      <w:pPr>
        <w:rPr>
          <w:ins w:id="2993" w:author="Okot" w:date="2019-11-30T11:49:00Z"/>
        </w:rPr>
        <w:pPrChange w:id="2994" w:author="Okot" w:date="2019-11-26T15:17:00Z">
          <w:pPr>
            <w:pStyle w:val="Nagwek2"/>
          </w:pPr>
        </w:pPrChange>
      </w:pPr>
    </w:p>
    <w:p w14:paraId="3C54EBEC" w14:textId="1EED43D8" w:rsidR="00655B45" w:rsidRDefault="00655B45">
      <w:pPr>
        <w:rPr>
          <w:ins w:id="2995" w:author="Okot" w:date="2019-11-30T12:00:00Z"/>
        </w:rPr>
        <w:pPrChange w:id="2996" w:author="Okot" w:date="2019-11-26T15:17:00Z">
          <w:pPr>
            <w:pStyle w:val="Nagwek2"/>
          </w:pPr>
        </w:pPrChange>
      </w:pPr>
      <w:ins w:id="2997" w:author="Okot" w:date="2019-11-30T11:52:00Z">
        <w:r>
          <w:t>Nagłówek strony (49) głosi „Twoje produkty”</w:t>
        </w:r>
      </w:ins>
      <w:ins w:id="2998" w:author="Okot" w:date="2019-11-30T11:54:00Z">
        <w:r>
          <w:t>. Obok niego znajduje się pole (64), w które użytkownik może wpisać nazwę produktu, który chce znaleźć lub jej fragment</w:t>
        </w:r>
      </w:ins>
      <w:ins w:id="2999" w:author="Okot" w:date="2019-11-30T11:59:00Z">
        <w:r w:rsidR="00C06420">
          <w:t xml:space="preserve"> oraz przycisk aktywuj</w:t>
        </w:r>
      </w:ins>
      <w:ins w:id="3000" w:author="Okot" w:date="2019-11-30T12:00:00Z">
        <w:r w:rsidR="00C06420">
          <w:t>ący wyszukiwanie (65).</w:t>
        </w:r>
      </w:ins>
    </w:p>
    <w:p w14:paraId="640B41EE" w14:textId="2D82FA4A" w:rsidR="00C06420" w:rsidRDefault="00C06420">
      <w:pPr>
        <w:rPr>
          <w:ins w:id="3001" w:author="Okot" w:date="2019-11-26T15:25:00Z"/>
        </w:rPr>
        <w:pPrChange w:id="3002" w:author="Okot" w:date="2019-11-26T15:17:00Z">
          <w:pPr>
            <w:pStyle w:val="Nagwek2"/>
          </w:pPr>
        </w:pPrChange>
      </w:pPr>
      <w:ins w:id="3003" w:author="Okot" w:date="2019-11-30T12:00:00Z">
        <w:r>
          <w:t>Centralny obszar strony zajmuje tabela</w:t>
        </w:r>
      </w:ins>
      <w:ins w:id="3004" w:author="Okot" w:date="2019-11-30T12:02:00Z">
        <w:r>
          <w:t xml:space="preserve"> (62) z produktami, które użytkownik do tej pory wprowadził. </w:t>
        </w:r>
      </w:ins>
      <w:ins w:id="3005" w:author="Okot" w:date="2019-11-30T12:03:00Z">
        <w:r>
          <w:t>Tabela składa się z pięciu kolumn: nazwy produktu, zawartości kalorii, białka, tłuszczu oraz węglowodanów w 100 g produktu</w:t>
        </w:r>
      </w:ins>
      <w:ins w:id="3006" w:author="Okot" w:date="2019-11-30T12:04:00Z">
        <w:r>
          <w:t xml:space="preserve">. </w:t>
        </w:r>
      </w:ins>
      <w:ins w:id="3007" w:author="Okot" w:date="2019-11-30T12:06:00Z">
        <w:r>
          <w:t xml:space="preserve">Obok każdego wiersza z produktem </w:t>
        </w:r>
      </w:ins>
      <w:ins w:id="3008" w:author="Okot" w:date="2019-11-30T12:07:00Z">
        <w:r>
          <w:t>widnieją trzy przyciski</w:t>
        </w:r>
      </w:ins>
      <w:ins w:id="3009" w:author="Okot" w:date="2019-11-30T12:08:00Z">
        <w:r w:rsidR="003C6E7E">
          <w:t>: jeden s</w:t>
        </w:r>
      </w:ins>
      <w:ins w:id="3010" w:author="Okot" w:date="2019-11-30T12:09:00Z">
        <w:r w:rsidR="003C6E7E">
          <w:t>łużący do edycji danych produktu</w:t>
        </w:r>
      </w:ins>
      <w:ins w:id="3011" w:author="Okot" w:date="2019-11-30T12:12:00Z">
        <w:r w:rsidR="003C6E7E">
          <w:t> (55), drugi do usuwania produktu</w:t>
        </w:r>
      </w:ins>
      <w:ins w:id="3012" w:author="Okot" w:date="2019-11-30T12:13:00Z">
        <w:r w:rsidR="003C6E7E">
          <w:t> (</w:t>
        </w:r>
        <w:r w:rsidR="005A40B2">
          <w:t>55</w:t>
        </w:r>
        <w:r w:rsidR="003C6E7E">
          <w:t>) oraz trzeci, kt</w:t>
        </w:r>
      </w:ins>
      <w:ins w:id="3013" w:author="Okot" w:date="2019-11-30T12:17:00Z">
        <w:r w:rsidR="003C6E7E">
          <w:t xml:space="preserve">óry wyświetla </w:t>
        </w:r>
      </w:ins>
      <w:ins w:id="3014" w:author="Okot" w:date="2019-11-30T12:18:00Z">
        <w:r w:rsidR="003C6E7E">
          <w:t>szczegóły produktu</w:t>
        </w:r>
      </w:ins>
      <w:ins w:id="3015" w:author="Okot" w:date="2019-11-30T12:17:00Z">
        <w:r w:rsidR="003C6E7E">
          <w:t> (63)</w:t>
        </w:r>
      </w:ins>
      <w:ins w:id="3016" w:author="Okot" w:date="2019-11-30T12:26:00Z">
        <w:r w:rsidR="000D4B0B">
          <w:t xml:space="preserve"> – po naciśnięciu pojawia się okno modalne, z któ</w:t>
        </w:r>
      </w:ins>
      <w:ins w:id="301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3018" w:author="Okot" w:date="2019-11-30T12:28:00Z">
        <w:r w:rsidR="00BF3E34">
          <w:t xml:space="preserve"> okna</w:t>
        </w:r>
      </w:ins>
      <w:ins w:id="3019" w:author="Okot" w:date="2019-11-30T12:27:00Z">
        <w:r w:rsidR="00BF3E34">
          <w:t xml:space="preserve"> znajduje się też przycisk </w:t>
        </w:r>
      </w:ins>
      <w:ins w:id="3020"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3021" w:author="Okot" w:date="2019-11-30T12:29:00Z">
        <w:r w:rsidR="004C7CE3">
          <w:t>wygląda formularz ukazujący się po wciśnięciu przycisku (55). Formularz można zamknąć bez zapisywania lub zapisać zmiany.</w:t>
        </w:r>
      </w:ins>
      <w:ins w:id="3022" w:author="Okot" w:date="2019-12-01T07:53:00Z">
        <w:r w:rsidR="00E2797E">
          <w:t xml:space="preserve"> Obowiązkowym polem jest zawarto</w:t>
        </w:r>
      </w:ins>
      <w:ins w:id="3023" w:author="Okot" w:date="2019-12-01T07:54:00Z">
        <w:r w:rsidR="00E2797E">
          <w:t>ść kalorii.</w:t>
        </w:r>
      </w:ins>
      <w:ins w:id="3024" w:author="Okot" w:date="2019-12-01T07:48:00Z">
        <w:r w:rsidR="00B52216">
          <w:t xml:space="preserve"> Pod polami do wprowadzania wart</w:t>
        </w:r>
        <w:r w:rsidR="00E2797E">
          <w:t>ości odżywczych znajduje się przycisk wyboru z etykiet</w:t>
        </w:r>
      </w:ins>
      <w:ins w:id="3025" w:author="Okot" w:date="2019-12-01T07:49:00Z">
        <w:r w:rsidR="00E2797E">
          <w:t>ą „Z</w:t>
        </w:r>
      </w:ins>
      <w:ins w:id="3026" w:author="Okot" w:date="2019-12-01T07:50:00Z">
        <w:r w:rsidR="00E2797E">
          <w:t xml:space="preserve">awartość w 100 g?”. Przycisk jest </w:t>
        </w:r>
      </w:ins>
      <w:ins w:id="3027" w:author="Okot" w:date="2019-12-01T07:48:00Z">
        <w:r w:rsidR="00E2797E">
          <w:lastRenderedPageBreak/>
          <w:t>domy</w:t>
        </w:r>
      </w:ins>
      <w:ins w:id="3028" w:author="Okot" w:date="2019-12-01T07:49:00Z">
        <w:r w:rsidR="00E2797E">
          <w:t>ślnie zaznaczony.</w:t>
        </w:r>
      </w:ins>
      <w:ins w:id="3029" w:author="Okot" w:date="2019-12-01T07:50:00Z">
        <w:r w:rsidR="00E2797E">
          <w:t xml:space="preserve"> Odznaczenie go spowoduje pojawienie si</w:t>
        </w:r>
      </w:ins>
      <w:ins w:id="3030" w:author="Okot" w:date="2019-12-01T07:51:00Z">
        <w:r w:rsidR="00E2797E">
          <w:t>ę pola, w kt</w:t>
        </w:r>
      </w:ins>
      <w:ins w:id="3031" w:author="Okot" w:date="2019-12-01T07:52:00Z">
        <w:r w:rsidR="00E2797E">
          <w:t xml:space="preserve">óre należy wprowadzić wagę, której dotyczą wprowadzone wartości. </w:t>
        </w:r>
      </w:ins>
      <w:ins w:id="3032" w:author="Okot" w:date="2019-12-01T07:53:00Z">
        <w:r w:rsidR="00E2797E">
          <w:t xml:space="preserve">Przy próbie zapisu będzie sprawdzane czy pola </w:t>
        </w:r>
      </w:ins>
      <w:ins w:id="3033" w:author="Okot" w:date="2019-12-01T07:58:00Z">
        <w:r w:rsidR="00E2797E">
          <w:t xml:space="preserve">obowiązkowe są wypełnione oraz czy wszystkie pola </w:t>
        </w:r>
      </w:ins>
      <w:ins w:id="3034" w:author="Okot" w:date="2019-12-01T07:53:00Z">
        <w:r w:rsidR="00E2797E">
          <w:t>zostały wypełnione poprawnie.</w:t>
        </w:r>
      </w:ins>
      <w:ins w:id="3035" w:author="Okot" w:date="2019-12-01T07:55:00Z">
        <w:r w:rsidR="00E2797E">
          <w:t xml:space="preserve"> Jeśli nie, wyświetli się odpowiedni komunikat błędu.</w:t>
        </w:r>
      </w:ins>
    </w:p>
    <w:p w14:paraId="728DDABF" w14:textId="4F420D3A" w:rsidR="0021328C" w:rsidRDefault="00D16E78" w:rsidP="0021328C">
      <w:pPr>
        <w:rPr>
          <w:ins w:id="3036" w:author="Okot" w:date="2019-12-01T08:00:00Z"/>
        </w:rPr>
      </w:pPr>
      <w:ins w:id="3037" w:author="Okot" w:date="2019-11-26T15:23:00Z">
        <w:r>
          <w:t xml:space="preserve"> </w:t>
        </w:r>
      </w:ins>
      <w:ins w:id="3038" w:author="Okot" w:date="2019-11-30T12:32:00Z">
        <w:r w:rsidR="005A40B2">
          <w:t>W dolnej lewej części strony będzie się znajdować przycisk służący do dodawania nowego produktu</w:t>
        </w:r>
      </w:ins>
      <w:ins w:id="3039" w:author="Okot" w:date="2019-11-30T12:33:00Z">
        <w:r w:rsidR="005A40B2">
          <w:t> (56), którego naciśnięcie wyświetli taki sam formularz jak przy edycji produktu, tylko że</w:t>
        </w:r>
      </w:ins>
      <w:ins w:id="3040" w:author="Okot" w:date="2019-12-01T07:58:00Z">
        <w:r w:rsidR="008A1F0B">
          <w:t xml:space="preserve"> całkowicie</w:t>
        </w:r>
      </w:ins>
      <w:ins w:id="3041" w:author="Okot" w:date="2019-11-30T12:33:00Z">
        <w:r w:rsidR="008A1F0B">
          <w:t xml:space="preserve"> niewypełniony. </w:t>
        </w:r>
      </w:ins>
      <w:ins w:id="3042" w:author="Okot" w:date="2019-12-01T07:59:00Z">
        <w:r w:rsidR="008A1F0B">
          <w:t xml:space="preserve">Dodatkowym polem będzie też „Nazwa produktu”, która musi być unikalna. </w:t>
        </w:r>
      </w:ins>
      <w:ins w:id="3043"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3044" w:author="Okot" w:date="2019-11-26T08:25:00Z"/>
          <w:rPrChange w:id="3045" w:author="Okot" w:date="2019-11-26T11:03:00Z">
            <w:rPr>
              <w:ins w:id="3046" w:author="Okot" w:date="2019-11-26T08:25:00Z"/>
            </w:rPr>
          </w:rPrChange>
        </w:rPr>
        <w:pPrChange w:id="3047" w:author="Okot" w:date="2019-11-26T15:17:00Z">
          <w:pPr>
            <w:pStyle w:val="Nagwek2"/>
          </w:pPr>
        </w:pPrChange>
      </w:pPr>
    </w:p>
    <w:p w14:paraId="037A46B9" w14:textId="18254F03" w:rsidR="0003742D" w:rsidRPr="0003742D" w:rsidRDefault="00544DC3" w:rsidP="0003742D">
      <w:pPr>
        <w:pStyle w:val="Nagwek2"/>
      </w:pPr>
      <w:ins w:id="3048" w:author="Okot" w:date="2019-11-19T21:01:00Z">
        <w:r>
          <w:t>5</w:t>
        </w:r>
      </w:ins>
      <w:del w:id="3049" w:author="Okot" w:date="2019-11-19T21:01:00Z">
        <w:r w:rsidR="0003742D" w:rsidDel="00544DC3">
          <w:delText>4</w:delText>
        </w:r>
      </w:del>
      <w:r w:rsidR="0003742D">
        <w:t>.</w:t>
      </w:r>
      <w:ins w:id="3050" w:author="Okot" w:date="2019-11-19T21:01:00Z">
        <w:r>
          <w:t>5</w:t>
        </w:r>
      </w:ins>
      <w:del w:id="3051"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052" w:author="Okot" w:date="2019-11-19T21:01:00Z">
        <w:r w:rsidDel="00544DC3">
          <w:delText>4</w:delText>
        </w:r>
      </w:del>
      <w:ins w:id="3053" w:author="Okot" w:date="2019-11-19T21:01:00Z">
        <w:r w:rsidR="00544DC3">
          <w:t>5</w:t>
        </w:r>
      </w:ins>
      <w:r>
        <w:t>.</w:t>
      </w:r>
      <w:ins w:id="3054" w:author="Okot" w:date="2019-11-19T21:01:00Z">
        <w:r w:rsidR="00544DC3">
          <w:t>5</w:t>
        </w:r>
      </w:ins>
      <w:del w:id="3055" w:author="Okot" w:date="2019-11-19T21:01:00Z">
        <w:r w:rsidDel="00544DC3">
          <w:delText>6</w:delText>
        </w:r>
      </w:del>
      <w:r>
        <w:t>.4. Implementacja</w:t>
      </w:r>
    </w:p>
    <w:p w14:paraId="4ECCB9E8" w14:textId="3AF82D64" w:rsidR="0003742D" w:rsidRDefault="00544DC3" w:rsidP="0003742D">
      <w:pPr>
        <w:pStyle w:val="Nagwek2"/>
      </w:pPr>
      <w:ins w:id="3056" w:author="Okot" w:date="2019-11-19T21:01:00Z">
        <w:r>
          <w:t>5</w:t>
        </w:r>
      </w:ins>
      <w:del w:id="3057" w:author="Okot" w:date="2019-11-19T21:01:00Z">
        <w:r w:rsidR="0003742D" w:rsidDel="00544DC3">
          <w:delText>4</w:delText>
        </w:r>
      </w:del>
      <w:r w:rsidR="0003742D">
        <w:t>.</w:t>
      </w:r>
      <w:ins w:id="3058" w:author="Okot" w:date="2019-11-19T21:01:00Z">
        <w:r>
          <w:t>5</w:t>
        </w:r>
      </w:ins>
      <w:del w:id="3059" w:author="Okot" w:date="2019-11-19T21:01:00Z">
        <w:r w:rsidR="0003742D" w:rsidDel="00544DC3">
          <w:delText>6</w:delText>
        </w:r>
      </w:del>
      <w:r w:rsidR="0003742D">
        <w:t>.5. Testy</w:t>
      </w:r>
    </w:p>
    <w:p w14:paraId="1F04CC4E" w14:textId="2C8FF2BF" w:rsidR="0003742D" w:rsidRDefault="00544DC3" w:rsidP="0003742D">
      <w:pPr>
        <w:pStyle w:val="Nagwek2"/>
      </w:pPr>
      <w:ins w:id="3060" w:author="Okot" w:date="2019-11-19T21:01:00Z">
        <w:r>
          <w:t>5</w:t>
        </w:r>
      </w:ins>
      <w:del w:id="3061" w:author="Okot" w:date="2019-11-19T21:01:00Z">
        <w:r w:rsidR="0003742D" w:rsidDel="00544DC3">
          <w:delText>4</w:delText>
        </w:r>
      </w:del>
      <w:r w:rsidR="0003742D">
        <w:t>.</w:t>
      </w:r>
      <w:ins w:id="3062" w:author="Okot" w:date="2019-11-19T21:01:00Z">
        <w:r>
          <w:t>5</w:t>
        </w:r>
      </w:ins>
      <w:del w:id="3063"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64" w:author="Okot" w:date="2019-11-19T21:01:00Z">
        <w:r>
          <w:t>5</w:t>
        </w:r>
      </w:ins>
      <w:del w:id="3065" w:author="Okot" w:date="2019-11-19T21:01:00Z">
        <w:r w:rsidR="001401C4" w:rsidDel="00544DC3">
          <w:delText>4</w:delText>
        </w:r>
      </w:del>
      <w:r w:rsidR="001401C4">
        <w:t>.</w:t>
      </w:r>
      <w:ins w:id="3066" w:author="Okot" w:date="2019-11-19T21:01:00Z">
        <w:r>
          <w:t>6</w:t>
        </w:r>
      </w:ins>
      <w:del w:id="3067"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068" w:author="Okot" w:date="2019-11-26T08:04:00Z">
        <w:r w:rsidDel="00BC0047">
          <w:delText xml:space="preserve">dopieszczeniu </w:delText>
        </w:r>
      </w:del>
      <w:ins w:id="3069"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070" w:author="Okot" w:date="2019-11-19T21:01:00Z"/>
        </w:rPr>
      </w:pPr>
    </w:p>
    <w:p w14:paraId="10DFB138" w14:textId="30AA1FE4" w:rsidR="009716A0" w:rsidDel="00544DC3" w:rsidRDefault="009716A0" w:rsidP="009716A0">
      <w:pPr>
        <w:ind w:firstLine="0"/>
        <w:rPr>
          <w:del w:id="3071" w:author="Okot" w:date="2019-11-19T21:01:00Z"/>
        </w:rPr>
      </w:pPr>
      <w:del w:id="3072"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073" w:author="Okot" w:date="2019-11-19T21:01:00Z"/>
        </w:rPr>
      </w:pPr>
    </w:p>
    <w:p w14:paraId="3DD88134" w14:textId="620E3E96" w:rsidR="009716A0" w:rsidDel="00544DC3" w:rsidRDefault="00B82171" w:rsidP="009716A0">
      <w:pPr>
        <w:jc w:val="center"/>
        <w:rPr>
          <w:del w:id="3074" w:author="Okot" w:date="2019-11-19T21:01:00Z"/>
        </w:rPr>
      </w:pPr>
      <w:del w:id="3075"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076" w:author="Okot" w:date="2019-12-01T08:13:00Z"/>
        </w:rPr>
      </w:pPr>
      <w:ins w:id="3077" w:author="Okot" w:date="2019-11-19T21:01:00Z">
        <w:r>
          <w:t>5</w:t>
        </w:r>
      </w:ins>
      <w:del w:id="3078" w:author="Okot" w:date="2019-11-19T21:01:00Z">
        <w:r w:rsidR="0003742D" w:rsidDel="00544DC3">
          <w:delText>4</w:delText>
        </w:r>
      </w:del>
      <w:r w:rsidR="0003742D">
        <w:t>.</w:t>
      </w:r>
      <w:ins w:id="3079" w:author="Okot" w:date="2019-11-19T21:01:00Z">
        <w:r>
          <w:t>6</w:t>
        </w:r>
      </w:ins>
      <w:del w:id="3080" w:author="Okot" w:date="2019-11-19T21:01:00Z">
        <w:r w:rsidR="0003742D" w:rsidDel="00544DC3">
          <w:delText>7</w:delText>
        </w:r>
      </w:del>
      <w:r w:rsidR="0003742D">
        <w:t>.1. Projekt interfejsów</w:t>
      </w:r>
      <w:ins w:id="3081" w:author="Okot" w:date="2019-12-01T10:28:00Z">
        <w:r w:rsidR="009506F6">
          <w:t xml:space="preserve"> użytkownika</w:t>
        </w:r>
      </w:ins>
    </w:p>
    <w:p w14:paraId="12036C5A" w14:textId="77777777" w:rsidR="007C3CDE" w:rsidRDefault="007C3CDE">
      <w:pPr>
        <w:rPr>
          <w:ins w:id="3082" w:author="Okot" w:date="2019-12-01T08:13:00Z"/>
        </w:rPr>
        <w:pPrChange w:id="3083" w:author="Okot" w:date="2019-12-01T08:13:00Z">
          <w:pPr>
            <w:pStyle w:val="Nagwek2"/>
          </w:pPr>
        </w:pPrChange>
      </w:pPr>
    </w:p>
    <w:p w14:paraId="7A662BBD" w14:textId="3DF9C551" w:rsidR="007C3CDE" w:rsidRDefault="007C3CDE">
      <w:pPr>
        <w:rPr>
          <w:ins w:id="3084" w:author="Okot" w:date="2019-12-01T08:28:00Z"/>
        </w:rPr>
        <w:pPrChange w:id="3085" w:author="Okot" w:date="2019-12-01T08:16:00Z">
          <w:pPr>
            <w:pStyle w:val="Nagwek2"/>
          </w:pPr>
        </w:pPrChange>
      </w:pPr>
      <w:ins w:id="3086" w:author="Okot" w:date="2019-12-01T08:14:00Z">
        <w:r>
          <w:t>W tej iteracji pojawi si</w:t>
        </w:r>
      </w:ins>
      <w:ins w:id="3087" w:author="Okot" w:date="2019-12-01T08:15:00Z">
        <w:r>
          <w:t>ę jedna nowa pozycja w menu: „</w:t>
        </w:r>
      </w:ins>
      <w:ins w:id="3088" w:author="Okot" w:date="2019-12-01T08:16:00Z">
        <w:r>
          <w:t xml:space="preserve">Baza produktów”. Poza tym </w:t>
        </w:r>
      </w:ins>
      <w:ins w:id="3089" w:author="Okot" w:date="2019-12-01T08:27:00Z">
        <w:r w:rsidR="00A22B17">
          <w:t>modyfikacji ulegnie</w:t>
        </w:r>
      </w:ins>
      <w:ins w:id="3090" w:author="Okot" w:date="2019-12-01T08:16:00Z">
        <w:r w:rsidR="00A22B17">
          <w:t xml:space="preserve"> strona startowa</w:t>
        </w:r>
        <w:r>
          <w:t xml:space="preserve"> oraz strona z danymi u</w:t>
        </w:r>
      </w:ins>
      <w:ins w:id="3091" w:author="Okot" w:date="2019-12-01T08:17:00Z">
        <w:r>
          <w:t xml:space="preserve">żytkownika – dodane </w:t>
        </w:r>
        <w:r w:rsidR="00A22B17">
          <w:t>zostan</w:t>
        </w:r>
      </w:ins>
      <w:ins w:id="3092" w:author="Okot" w:date="2019-12-01T08:28:00Z">
        <w:r w:rsidR="00A22B17">
          <w:t>ą</w:t>
        </w:r>
      </w:ins>
      <w:ins w:id="3093" w:author="Okot" w:date="2019-12-01T08:17:00Z">
        <w:r>
          <w:t xml:space="preserve"> wykresy.</w:t>
        </w:r>
      </w:ins>
    </w:p>
    <w:p w14:paraId="42E0AE8D" w14:textId="77777777" w:rsidR="00113B43" w:rsidRDefault="00113B43">
      <w:pPr>
        <w:rPr>
          <w:ins w:id="3094" w:author="Okot" w:date="2019-12-01T08:28:00Z"/>
        </w:rPr>
        <w:pPrChange w:id="3095" w:author="Okot" w:date="2019-12-01T08:16:00Z">
          <w:pPr>
            <w:pStyle w:val="Nagwek2"/>
          </w:pPr>
        </w:pPrChange>
      </w:pPr>
    </w:p>
    <w:p w14:paraId="40953781" w14:textId="5C0CE714" w:rsidR="00113B43" w:rsidRDefault="00113B43">
      <w:pPr>
        <w:pStyle w:val="Nagwek2"/>
        <w:rPr>
          <w:ins w:id="3096" w:author="Okot" w:date="2019-12-01T10:29:00Z"/>
        </w:rPr>
      </w:pPr>
      <w:ins w:id="3097" w:author="Okot" w:date="2019-12-01T08:28:00Z">
        <w:r>
          <w:t>5.6.1.1. Baza produktów</w:t>
        </w:r>
      </w:ins>
    </w:p>
    <w:p w14:paraId="7AE41E67" w14:textId="77777777" w:rsidR="00C622D8" w:rsidRDefault="00C622D8">
      <w:pPr>
        <w:ind w:firstLine="0"/>
        <w:rPr>
          <w:ins w:id="3098" w:author="Okot" w:date="2019-12-01T10:29:00Z"/>
        </w:rPr>
        <w:pPrChange w:id="3099" w:author="Okot" w:date="2019-12-01T10:29:00Z">
          <w:pPr>
            <w:pStyle w:val="Nagwek2"/>
          </w:pPr>
        </w:pPrChange>
      </w:pPr>
    </w:p>
    <w:p w14:paraId="431075B6" w14:textId="0D9FDB4F" w:rsidR="00C622D8" w:rsidRDefault="000F4E68">
      <w:pPr>
        <w:rPr>
          <w:ins w:id="3100" w:author="Okot" w:date="2019-12-01T10:29:00Z"/>
        </w:rPr>
        <w:pPrChange w:id="3101" w:author="Okot" w:date="2019-12-01T10:29:00Z">
          <w:pPr>
            <w:pStyle w:val="Nagwek2"/>
          </w:pPr>
        </w:pPrChange>
      </w:pPr>
      <w:ins w:id="3102" w:author="Okot" w:date="2019-12-01T10:32:00Z">
        <w:r>
          <w:t>Na górze strony znajduje się pole wyszukiwania w formie rozwijanej listy</w:t>
        </w:r>
      </w:ins>
      <w:ins w:id="3103" w:author="Okot" w:date="2019-12-01T10:33:00Z">
        <w:r>
          <w:t> (66) zawierającej wszystkie makro- i mikroskładniki</w:t>
        </w:r>
      </w:ins>
      <w:ins w:id="3104" w:author="Okot" w:date="2019-12-01T10:36:00Z">
        <w:r>
          <w:t xml:space="preserve"> oraz przycisk (65) aktywujący wyszukiwanie.</w:t>
        </w:r>
      </w:ins>
    </w:p>
    <w:p w14:paraId="1C6F59E5" w14:textId="65C3BD7B" w:rsidR="00C622D8" w:rsidRPr="00C622D8" w:rsidRDefault="00C622D8">
      <w:pPr>
        <w:ind w:firstLine="0"/>
        <w:jc w:val="center"/>
        <w:rPr>
          <w:ins w:id="3105" w:author="Okot" w:date="2019-12-01T08:28:00Z"/>
          <w:rPrChange w:id="3106" w:author="Okot" w:date="2019-12-01T10:29:00Z">
            <w:rPr>
              <w:ins w:id="3107" w:author="Okot" w:date="2019-12-01T08:28:00Z"/>
            </w:rPr>
          </w:rPrChange>
        </w:rPr>
        <w:pPrChange w:id="3108" w:author="Okot" w:date="2019-12-01T10:30:00Z">
          <w:pPr>
            <w:pStyle w:val="Nagwek2"/>
          </w:pPr>
        </w:pPrChange>
      </w:pPr>
      <w:ins w:id="3109"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110" w:author="Okot" w:date="2019-12-01T10:30:00Z"/>
        </w:rPr>
        <w:pPrChange w:id="3111" w:author="Okot" w:date="2019-12-01T10:30:00Z">
          <w:pPr>
            <w:pStyle w:val="Nagwek2"/>
          </w:pPr>
        </w:pPrChange>
      </w:pPr>
    </w:p>
    <w:p w14:paraId="0A783DFF" w14:textId="1043D9CE" w:rsidR="00C622D8" w:rsidRDefault="00C622D8">
      <w:pPr>
        <w:jc w:val="center"/>
        <w:rPr>
          <w:ins w:id="3112" w:author="Okot" w:date="2019-12-01T10:39:00Z"/>
        </w:rPr>
        <w:pPrChange w:id="3113" w:author="Okot" w:date="2019-12-01T10:30:00Z">
          <w:pPr>
            <w:pStyle w:val="Nagwek2"/>
          </w:pPr>
        </w:pPrChange>
      </w:pPr>
      <w:ins w:id="3114" w:author="Okot" w:date="2019-12-01T10:30:00Z">
        <w:r>
          <w:t>Rys. 5.17. Wyszukiwarka produkt</w:t>
        </w:r>
      </w:ins>
      <w:ins w:id="3115" w:author="Okot" w:date="2019-12-01T10:31:00Z">
        <w:r>
          <w:t>ów.</w:t>
        </w:r>
      </w:ins>
    </w:p>
    <w:p w14:paraId="66CBE990" w14:textId="77777777" w:rsidR="000F4E68" w:rsidRDefault="000F4E68">
      <w:pPr>
        <w:jc w:val="center"/>
        <w:rPr>
          <w:ins w:id="3116" w:author="Okot" w:date="2019-12-01T10:39:00Z"/>
        </w:rPr>
        <w:pPrChange w:id="3117" w:author="Okot" w:date="2019-12-01T10:30:00Z">
          <w:pPr>
            <w:pStyle w:val="Nagwek2"/>
          </w:pPr>
        </w:pPrChange>
      </w:pPr>
    </w:p>
    <w:p w14:paraId="37CC268F" w14:textId="4B66082D" w:rsidR="000F4E68" w:rsidRDefault="000F4E68">
      <w:pPr>
        <w:rPr>
          <w:ins w:id="3118" w:author="Okot" w:date="2019-12-01T10:31:00Z"/>
        </w:rPr>
        <w:pPrChange w:id="3119" w:author="Okot" w:date="2019-12-01T10:39:00Z">
          <w:pPr>
            <w:pStyle w:val="Nagwek2"/>
          </w:pPr>
        </w:pPrChange>
      </w:pPr>
      <w:ins w:id="3120" w:author="Okot" w:date="2019-12-01T10:40:00Z">
        <w:r>
          <w:t>Rezultatem uruchomienia wyszukiwania</w:t>
        </w:r>
        <w:r w:rsidR="00225491">
          <w:t xml:space="preserve"> będzie wyświetlenie tabeli (67) zawierającej </w:t>
        </w:r>
      </w:ins>
      <w:ins w:id="3121" w:author="Okot" w:date="2019-12-01T10:49:00Z">
        <w:r w:rsidR="001408CF">
          <w:t xml:space="preserve">20 </w:t>
        </w:r>
      </w:ins>
      <w:ins w:id="3122" w:author="Okot" w:date="2019-12-01T10:40:00Z">
        <w:r w:rsidR="001408CF">
          <w:t>produkt</w:t>
        </w:r>
      </w:ins>
      <w:ins w:id="3123" w:author="Okot" w:date="2019-12-01T10:49:00Z">
        <w:r w:rsidR="001408CF">
          <w:t>ów</w:t>
        </w:r>
      </w:ins>
      <w:ins w:id="3124" w:author="Okot" w:date="2019-12-01T10:40:00Z">
        <w:r w:rsidR="00225491">
          <w:t xml:space="preserve"> o najwi</w:t>
        </w:r>
      </w:ins>
      <w:ins w:id="3125" w:author="Okot" w:date="2019-12-01T10:41:00Z">
        <w:r w:rsidR="00225491">
          <w:t>ększej zawartości wybranego składnika</w:t>
        </w:r>
      </w:ins>
      <w:ins w:id="3126" w:author="Okot" w:date="2019-12-01T10:43:00Z">
        <w:r w:rsidR="00225491">
          <w:t xml:space="preserve"> w 100 g</w:t>
        </w:r>
      </w:ins>
      <w:ins w:id="3127" w:author="Okot" w:date="2019-12-01T10:41:00Z">
        <w:r w:rsidR="00225491">
          <w:t xml:space="preserve">. </w:t>
        </w:r>
      </w:ins>
      <w:ins w:id="3128" w:author="Okot" w:date="2019-12-01T10:42:00Z">
        <w:r w:rsidR="00225491">
          <w:t xml:space="preserve">Tabela składa się z kolumn: nazwa produktu, kalorie, białko, </w:t>
        </w:r>
      </w:ins>
      <w:ins w:id="3129" w:author="Okot" w:date="2019-12-01T10:43:00Z">
        <w:r w:rsidR="00225491">
          <w:t xml:space="preserve">tłuszcz, węglowodany oraz </w:t>
        </w:r>
      </w:ins>
      <w:ins w:id="3130" w:author="Okot" w:date="2019-12-01T10:45:00Z">
        <w:r w:rsidR="00225491">
          <w:t>kolumny z wybranym przez użytkownika składnikiem (68). Jeśli wybranym składnikiem był jeden z makroskładników, kolumna (68) nie zostanie wy</w:t>
        </w:r>
      </w:ins>
      <w:ins w:id="3131" w:author="Okot" w:date="2019-12-01T10:46:00Z">
        <w:r w:rsidR="00225491">
          <w:t>świetlona.</w:t>
        </w:r>
      </w:ins>
    </w:p>
    <w:p w14:paraId="3EA6637F" w14:textId="77777777" w:rsidR="00C622D8" w:rsidRDefault="00C622D8">
      <w:pPr>
        <w:jc w:val="center"/>
        <w:rPr>
          <w:ins w:id="3132" w:author="Okot" w:date="2019-12-01T08:28:00Z"/>
        </w:rPr>
        <w:pPrChange w:id="3133" w:author="Okot" w:date="2019-12-01T10:30:00Z">
          <w:pPr>
            <w:pStyle w:val="Nagwek2"/>
          </w:pPr>
        </w:pPrChange>
      </w:pPr>
    </w:p>
    <w:p w14:paraId="7609CC45" w14:textId="3AE18CE6" w:rsidR="00113B43" w:rsidRDefault="00113B43">
      <w:pPr>
        <w:pStyle w:val="Nagwek2"/>
        <w:rPr>
          <w:ins w:id="3134" w:author="Okot" w:date="2019-12-01T08:28:00Z"/>
        </w:rPr>
      </w:pPr>
      <w:ins w:id="3135" w:author="Okot" w:date="2019-12-01T08:28:00Z">
        <w:r>
          <w:t>5.6.1.2. Zmodyfikowana strona startowa</w:t>
        </w:r>
      </w:ins>
    </w:p>
    <w:p w14:paraId="79E71749" w14:textId="77777777" w:rsidR="00113B43" w:rsidRDefault="00113B43">
      <w:pPr>
        <w:rPr>
          <w:ins w:id="3136" w:author="Okot" w:date="2019-12-01T18:08:00Z"/>
        </w:rPr>
        <w:pPrChange w:id="3137" w:author="Okot" w:date="2019-12-01T08:28:00Z">
          <w:pPr>
            <w:pStyle w:val="Nagwek2"/>
          </w:pPr>
        </w:pPrChange>
      </w:pPr>
    </w:p>
    <w:p w14:paraId="1A7BFCA9" w14:textId="68389490" w:rsidR="009B4B6B" w:rsidRDefault="009B4B6B">
      <w:pPr>
        <w:rPr>
          <w:ins w:id="3138" w:author="Okot" w:date="2019-12-01T15:45:00Z"/>
        </w:rPr>
        <w:pPrChange w:id="3139" w:author="Okot" w:date="2019-12-01T08:28:00Z">
          <w:pPr>
            <w:pStyle w:val="Nagwek2"/>
          </w:pPr>
        </w:pPrChange>
      </w:pPr>
      <w:ins w:id="3140" w:author="Okot" w:date="2019-12-01T18:08:00Z">
        <w:r>
          <w:t>Do strony startowej zostanie dodany wykres kołowy procentowego rozkładu spożycia makroskładników w ciągu dnia</w:t>
        </w:r>
      </w:ins>
      <w:ins w:id="3141" w:author="Okot" w:date="2019-12-01T18:09:00Z">
        <w:r>
          <w:t> (69)</w:t>
        </w:r>
      </w:ins>
      <w:ins w:id="3142" w:author="Okot" w:date="2019-12-01T18:08:00Z">
        <w:r>
          <w:t xml:space="preserve">. </w:t>
        </w:r>
      </w:ins>
      <w:ins w:id="3143" w:author="Okot" w:date="2019-12-01T18:09:00Z">
        <w:r>
          <w:t>B</w:t>
        </w:r>
      </w:ins>
      <w:ins w:id="3144" w:author="Okot" w:date="2019-12-01T18:08:00Z">
        <w:r>
          <w:t>ędzie</w:t>
        </w:r>
      </w:ins>
      <w:ins w:id="3145" w:author="Okot" w:date="2019-12-01T18:10:00Z">
        <w:r>
          <w:t xml:space="preserve"> on</w:t>
        </w:r>
      </w:ins>
      <w:ins w:id="3146" w:author="Okot" w:date="2019-12-01T18:08:00Z">
        <w:r>
          <w:t xml:space="preserve"> aktualizowany na bieżąco wraz z dodawaniem przez u</w:t>
        </w:r>
      </w:ins>
      <w:ins w:id="3147" w:author="Okot" w:date="2019-12-01T18:09:00Z">
        <w:r>
          <w:t xml:space="preserve">żytkownika nowego pożywienia. </w:t>
        </w:r>
      </w:ins>
      <w:ins w:id="3148" w:author="Okot" w:date="2019-12-01T18:10:00Z">
        <w:r>
          <w:t xml:space="preserve">Wykres zostanie umiejscowiony </w:t>
        </w:r>
      </w:ins>
      <w:ins w:id="3149" w:author="Okot" w:date="2019-12-01T18:11:00Z">
        <w:r>
          <w:t>informacjami na temat spożycia kalorii oraz makroskładników (w gramach) oraz nad tabelą spożytych posiłków. </w:t>
        </w:r>
      </w:ins>
    </w:p>
    <w:p w14:paraId="011D933E" w14:textId="173E7108" w:rsidR="00F81A91" w:rsidRDefault="00F81A91">
      <w:pPr>
        <w:ind w:firstLine="0"/>
        <w:rPr>
          <w:ins w:id="3150" w:author="Okot" w:date="2019-12-01T08:28:00Z"/>
        </w:rPr>
        <w:pPrChange w:id="3151" w:author="Okot" w:date="2019-12-01T15:46:00Z">
          <w:pPr>
            <w:pStyle w:val="Nagwek2"/>
          </w:pPr>
        </w:pPrChange>
      </w:pPr>
      <w:ins w:id="3152"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3153" w:author="Okot" w:date="2019-12-01T15:46:00Z"/>
        </w:rPr>
        <w:pPrChange w:id="3154" w:author="Okot" w:date="2019-12-02T12:57:00Z">
          <w:pPr>
            <w:jc w:val="center"/>
          </w:pPr>
        </w:pPrChange>
      </w:pPr>
      <w:ins w:id="3155" w:author="Okot" w:date="2019-12-02T12:57:00Z">
        <w:r>
          <w:tab/>
        </w:r>
      </w:ins>
    </w:p>
    <w:p w14:paraId="7D6D999E" w14:textId="33A060FF" w:rsidR="00F81A91" w:rsidRDefault="00F81A91" w:rsidP="00F81A91">
      <w:pPr>
        <w:jc w:val="center"/>
        <w:rPr>
          <w:ins w:id="3156" w:author="Okot" w:date="2019-12-01T18:11:00Z"/>
        </w:rPr>
      </w:pPr>
      <w:ins w:id="3157" w:author="Okot" w:date="2019-12-01T15:46:00Z">
        <w:r>
          <w:t xml:space="preserve">Rys. 5.18. </w:t>
        </w:r>
      </w:ins>
      <w:ins w:id="3158" w:author="Okot" w:date="2019-12-01T15:47:00Z">
        <w:r>
          <w:t>Zmodyfikowana strona startowa</w:t>
        </w:r>
      </w:ins>
      <w:ins w:id="3159" w:author="Okot" w:date="2019-12-01T15:46:00Z">
        <w:r>
          <w:t>.</w:t>
        </w:r>
      </w:ins>
    </w:p>
    <w:p w14:paraId="5DA859F0" w14:textId="77777777" w:rsidR="009B4B6B" w:rsidRDefault="009B4B6B" w:rsidP="00F81A91">
      <w:pPr>
        <w:jc w:val="center"/>
        <w:rPr>
          <w:ins w:id="3160" w:author="Okot" w:date="2019-12-01T18:11:00Z"/>
        </w:rPr>
      </w:pPr>
    </w:p>
    <w:p w14:paraId="1E8F2F2C" w14:textId="1726550B" w:rsidR="009B4B6B" w:rsidRDefault="009B4B6B">
      <w:pPr>
        <w:rPr>
          <w:ins w:id="3161" w:author="Okot" w:date="2019-12-01T15:46:00Z"/>
        </w:rPr>
        <w:pPrChange w:id="3162" w:author="Okot" w:date="2019-12-01T18:11:00Z">
          <w:pPr>
            <w:jc w:val="center"/>
          </w:pPr>
        </w:pPrChange>
      </w:pPr>
      <w:ins w:id="3163" w:author="Okot" w:date="2019-12-01T18:11:00Z">
        <w:r>
          <w:t xml:space="preserve">Po kliknięciu na część wykresu poświęconą danemu makroskładnikowi zostanie </w:t>
        </w:r>
      </w:ins>
      <w:ins w:id="3164" w:author="Okot" w:date="2019-12-01T18:12:00Z">
        <w:r>
          <w:t>wyświetlona dodatkowa informacja (70) na temat spożycia składowych tego makroskładnika:  cukru i b</w:t>
        </w:r>
      </w:ins>
      <w:ins w:id="3165" w:author="Okot" w:date="2019-12-01T18:13:00Z">
        <w:r>
          <w:t>łonnika dla węglowodanów, aminokwasów dla białka oraz różnych rodzajó</w:t>
        </w:r>
      </w:ins>
      <w:ins w:id="3166"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3167" w:author="Okot" w:date="2019-12-01T15:46:00Z"/>
        </w:rPr>
        <w:pPrChange w:id="3168" w:author="Okot" w:date="2019-12-01T15:46:00Z">
          <w:pPr>
            <w:pStyle w:val="Nagwek2"/>
          </w:pPr>
        </w:pPrChange>
      </w:pPr>
    </w:p>
    <w:p w14:paraId="31755384" w14:textId="7F9A247F" w:rsidR="00113B43" w:rsidRDefault="00113B43">
      <w:pPr>
        <w:pStyle w:val="Nagwek2"/>
        <w:rPr>
          <w:ins w:id="3169" w:author="Okot" w:date="2019-12-01T18:16:00Z"/>
        </w:rPr>
      </w:pPr>
      <w:ins w:id="3170" w:author="Okot" w:date="2019-12-01T08:28:00Z">
        <w:r>
          <w:t>5.6.1.3. Zmodyfikowana strona z danymi użytkownika</w:t>
        </w:r>
      </w:ins>
    </w:p>
    <w:p w14:paraId="2FC4B462" w14:textId="77777777" w:rsidR="00993406" w:rsidRDefault="00993406">
      <w:pPr>
        <w:ind w:firstLine="0"/>
        <w:rPr>
          <w:ins w:id="3171" w:author="Okot" w:date="2019-12-03T17:24:00Z"/>
        </w:rPr>
        <w:pPrChange w:id="3172" w:author="Okot" w:date="2019-12-02T12:57:00Z">
          <w:pPr>
            <w:pStyle w:val="Nagwek2"/>
          </w:pPr>
        </w:pPrChange>
      </w:pPr>
    </w:p>
    <w:p w14:paraId="14878E74" w14:textId="6B2ADE50" w:rsidR="00FA0DC8" w:rsidRDefault="00FA0DC8">
      <w:pPr>
        <w:ind w:firstLine="0"/>
        <w:rPr>
          <w:ins w:id="3173" w:author="Okot" w:date="2019-12-03T17:36:00Z"/>
        </w:rPr>
        <w:pPrChange w:id="3174" w:author="Okot" w:date="2019-12-02T12:57:00Z">
          <w:pPr>
            <w:pStyle w:val="Nagwek2"/>
          </w:pPr>
        </w:pPrChange>
      </w:pPr>
      <w:ins w:id="3175" w:author="Okot" w:date="2019-12-03T17:24:00Z">
        <w:r>
          <w:tab/>
          <w:t>Do strony z danymi użytkownika zostan</w:t>
        </w:r>
      </w:ins>
      <w:ins w:id="3176" w:author="Okot" w:date="2019-12-03T17:25:00Z">
        <w:r>
          <w:t>ą dodane trzy wykresy. Pierwszy (79) będzie przedstawiał zmianę wagi</w:t>
        </w:r>
        <w:r w:rsidR="00B061E3">
          <w:t xml:space="preserve"> w czasie. Obok nagłówka wykresu</w:t>
        </w:r>
        <w:r>
          <w:t xml:space="preserve"> zos</w:t>
        </w:r>
      </w:ins>
      <w:ins w:id="3177"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3178" w:author="Okot" w:date="2019-12-03T17:28:00Z">
        <w:r>
          <w:t>Pod nagłówkiem wyświetlana będzie informacja o zmianie wagi od czasu wprowadzenia pierwszego pomiaru</w:t>
        </w:r>
      </w:ins>
      <w:ins w:id="3179" w:author="Okot" w:date="2019-12-03T17:31:00Z">
        <w:r>
          <w:t xml:space="preserve"> oraz od </w:t>
        </w:r>
      </w:ins>
      <w:ins w:id="3180" w:author="Okot" w:date="2019-12-03T17:32:00Z">
        <w:r>
          <w:t>ostatniego</w:t>
        </w:r>
      </w:ins>
      <w:ins w:id="3181" w:author="Okot" w:date="2019-12-03T17:31:00Z">
        <w:r>
          <w:t xml:space="preserve"> </w:t>
        </w:r>
      </w:ins>
      <w:ins w:id="3182" w:author="Okot" w:date="2019-12-03T17:32:00Z">
        <w:r>
          <w:t xml:space="preserve">zapisanego pomiaru (76). Po kliknięciu w konkretny pomiar na wykresie wyświetlona zostanie </w:t>
        </w:r>
        <w:r>
          <w:lastRenderedPageBreak/>
          <w:t>jego data oraz warto</w:t>
        </w:r>
      </w:ins>
      <w:ins w:id="3183" w:author="Okot" w:date="2019-12-03T17:33:00Z">
        <w:r>
          <w:t>ść (82) oraz przycisk do usunięcia pomiaru (83) albo jego edycji</w:t>
        </w:r>
      </w:ins>
      <w:ins w:id="3184" w:author="Okot" w:date="2019-12-03T17:34:00Z">
        <w:r>
          <w:t> (84). Wciśnięcie przycisku (83) spowoduje wyświetlenia okna dialogowego służącego do potwierdzenia decyzji o usunięciu</w:t>
        </w:r>
        <w:r w:rsidR="00163E5B">
          <w:t xml:space="preserve"> wpisu. </w:t>
        </w:r>
      </w:ins>
      <w:ins w:id="3185"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rsidP="00B061E3">
      <w:pPr>
        <w:rPr>
          <w:ins w:id="3186" w:author="Okot" w:date="2019-12-03T17:38:00Z"/>
        </w:rPr>
        <w:pPrChange w:id="3187" w:author="Okot" w:date="2019-12-03T17:38:00Z">
          <w:pPr>
            <w:pStyle w:val="Nagwek2"/>
          </w:pPr>
        </w:pPrChange>
      </w:pPr>
      <w:ins w:id="3188" w:author="Okot" w:date="2019-12-03T17:36:00Z">
        <w:r>
          <w:t>Drugi wykres (80</w:t>
        </w:r>
        <w:r>
          <w:t>)</w:t>
        </w:r>
        <w:r>
          <w:t xml:space="preserve"> będzie przedstawiał zmianę obwodu pasa</w:t>
        </w:r>
        <w:r>
          <w:t xml:space="preserve"> w czasie. Obok nagłówka wykres</w:t>
        </w:r>
        <w:r>
          <w:t>u</w:t>
        </w:r>
        <w:r>
          <w:t xml:space="preserve"> zostanie umiejscowi</w:t>
        </w:r>
        <w:r>
          <w:t>ony przycisk aktualizowania pomiaru (74</w:t>
        </w:r>
        <w:r>
          <w:t>), którego wciśnięcie spowoduje wyświetlenie okna z mini-formularzem, który będzie</w:t>
        </w:r>
        <w:r>
          <w:t xml:space="preserve"> zawierał tylko jedno pole (obw</w:t>
        </w:r>
      </w:ins>
      <w:ins w:id="3189" w:author="Okot" w:date="2019-12-03T17:37:00Z">
        <w:r>
          <w:t>ód pasa</w:t>
        </w:r>
      </w:ins>
      <w:ins w:id="3190" w:author="Okot" w:date="2019-12-03T17:36:00Z">
        <w:r>
          <w:t xml:space="preserve">), przycisk zatwierdzania oraz przycisk zamknięcia okna bez zapisywania danych. Pod nagłówkiem wyświetlana </w:t>
        </w:r>
        <w:r>
          <w:t>będzie informacja o zmianie obwodu</w:t>
        </w:r>
        <w:r>
          <w:t xml:space="preserve"> od czasu wprowadzenia pierwszego pomiaru oraz od ostatniego </w:t>
        </w:r>
        <w:r>
          <w:t>zapisanego pomiaru (77</w:t>
        </w:r>
        <w:r>
          <w:t>). Po kliknięciu w konkretny</w:t>
        </w:r>
        <w:r>
          <w:t xml:space="preserve"> pomiar na wykresie wyświetlone zostan</w:t>
        </w:r>
      </w:ins>
      <w:ins w:id="3191" w:author="Okot" w:date="2019-12-03T17:38:00Z">
        <w:r>
          <w:t>ą takie same informacje jak w przypadku wykresu zmiany wagi, tylko dotyczące obwodu pasa.</w:t>
        </w:r>
      </w:ins>
    </w:p>
    <w:p w14:paraId="7E5153B7" w14:textId="77777777" w:rsidR="00B061E3" w:rsidRDefault="00B061E3" w:rsidP="00B061E3">
      <w:pPr>
        <w:rPr>
          <w:ins w:id="3192" w:author="Okot" w:date="2019-12-02T12:57:00Z"/>
        </w:rPr>
        <w:pPrChange w:id="3193" w:author="Okot" w:date="2019-12-03T17:38:00Z">
          <w:pPr>
            <w:pStyle w:val="Nagwek2"/>
          </w:pPr>
        </w:pPrChange>
      </w:pPr>
    </w:p>
    <w:p w14:paraId="41C41FF8" w14:textId="76CCDA95" w:rsidR="006A6BB2" w:rsidRPr="00993406" w:rsidRDefault="006A6BB2">
      <w:pPr>
        <w:ind w:firstLine="0"/>
        <w:jc w:val="center"/>
        <w:rPr>
          <w:ins w:id="3194" w:author="Okot" w:date="2019-12-01T08:17:00Z"/>
          <w:rPrChange w:id="3195" w:author="Okot" w:date="2019-12-01T18:16:00Z">
            <w:rPr>
              <w:ins w:id="3196" w:author="Okot" w:date="2019-12-01T08:17:00Z"/>
            </w:rPr>
          </w:rPrChange>
        </w:rPr>
        <w:pPrChange w:id="3197" w:author="Okot" w:date="2019-12-02T12:57:00Z">
          <w:pPr>
            <w:pStyle w:val="Nagwek2"/>
          </w:pPr>
        </w:pPrChange>
      </w:pPr>
      <w:ins w:id="3198"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6">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3199" w:author="Okot" w:date="2019-12-02T12:58:00Z"/>
        </w:rPr>
      </w:pPr>
    </w:p>
    <w:p w14:paraId="7BD4AAD8" w14:textId="2EE8EF61" w:rsidR="006A6BB2" w:rsidRDefault="006A6BB2" w:rsidP="006A6BB2">
      <w:pPr>
        <w:jc w:val="center"/>
        <w:rPr>
          <w:ins w:id="3200" w:author="Okot" w:date="2019-12-02T12:57:00Z"/>
        </w:rPr>
      </w:pPr>
      <w:ins w:id="3201" w:author="Okot" w:date="2019-12-02T12:57:00Z">
        <w:r>
          <w:t>Rys. 5.1</w:t>
        </w:r>
      </w:ins>
      <w:ins w:id="3202" w:author="Okot" w:date="2019-12-02T12:58:00Z">
        <w:r>
          <w:t>9</w:t>
        </w:r>
      </w:ins>
      <w:ins w:id="3203" w:author="Okot" w:date="2019-12-02T12:57:00Z">
        <w:r>
          <w:t>. Zmodyfikowana strona z danymi u</w:t>
        </w:r>
      </w:ins>
      <w:ins w:id="3204" w:author="Okot" w:date="2019-12-02T12:58:00Z">
        <w:r>
          <w:t>żytkownika</w:t>
        </w:r>
      </w:ins>
      <w:ins w:id="3205" w:author="Okot" w:date="2019-12-02T12:57:00Z">
        <w:r>
          <w:t>.</w:t>
        </w:r>
      </w:ins>
    </w:p>
    <w:p w14:paraId="5E30C7C9" w14:textId="4DBA739C" w:rsidR="00B061E3" w:rsidRDefault="00B061E3" w:rsidP="00B061E3">
      <w:pPr>
        <w:rPr>
          <w:ins w:id="3206" w:author="Okot" w:date="2019-12-03T18:00:00Z"/>
        </w:rPr>
      </w:pPr>
      <w:ins w:id="3207" w:author="Okot" w:date="2019-12-03T17:38:00Z">
        <w:r>
          <w:lastRenderedPageBreak/>
          <w:t>Trzeci</w:t>
        </w:r>
        <w:r>
          <w:t xml:space="preserve"> wykres</w:t>
        </w:r>
        <w:r>
          <w:t> (81</w:t>
        </w:r>
        <w:r>
          <w:t>) będzie przedstawiał zmianę obwodu</w:t>
        </w:r>
        <w:r>
          <w:t xml:space="preserve"> bioder</w:t>
        </w:r>
        <w:r>
          <w:t xml:space="preserve"> w czasie. Obok nagłówka wykresu zostanie umiejscowiony przycisk aktualizowania pomiaru</w:t>
        </w:r>
        <w:r>
          <w:t> (75</w:t>
        </w:r>
        <w:r>
          <w:t>),</w:t>
        </w:r>
      </w:ins>
      <w:ins w:id="3208" w:author="Okot" w:date="2019-12-03T17:39:00Z">
        <w:r>
          <w:t xml:space="preserve"> który będzie działał tak samo jak w dwóch w/w opisanych przypadkach</w:t>
        </w:r>
      </w:ins>
      <w:ins w:id="3209" w:author="Okot" w:date="2019-12-03T17:38:00Z">
        <w:r>
          <w:t xml:space="preserve">. Pod nagłówkiem wyświetlana będzie informacja o zmianie obwodu od czasu wprowadzenia pierwszego pomiaru oraz od ostatniego </w:t>
        </w:r>
        <w:r>
          <w:t>zapisanego pomiaru (78</w:t>
        </w:r>
        <w:r>
          <w:t>). Po kliknięciu w konkretny pomiar na wykresie wyświetlone zostaną takie same informacje jak</w:t>
        </w:r>
        <w:r>
          <w:t xml:space="preserve"> w przypadku</w:t>
        </w:r>
      </w:ins>
      <w:ins w:id="3210" w:author="Okot" w:date="2019-12-03T17:39:00Z">
        <w:r>
          <w:t xml:space="preserve"> poprzednich</w:t>
        </w:r>
      </w:ins>
      <w:ins w:id="3211" w:author="Okot" w:date="2019-12-03T17:38:00Z">
        <w:r>
          <w:t xml:space="preserve"> wykres</w:t>
        </w:r>
      </w:ins>
      <w:ins w:id="3212" w:author="Okot" w:date="2019-12-03T17:39:00Z">
        <w:r>
          <w:t>ów</w:t>
        </w:r>
      </w:ins>
      <w:ins w:id="3213" w:author="Okot" w:date="2019-12-03T17:38:00Z">
        <w:r>
          <w:t>, tylko dotyczą</w:t>
        </w:r>
        <w:r>
          <w:t>ce obwodu bioder</w:t>
        </w:r>
        <w:r>
          <w:t>.</w:t>
        </w:r>
      </w:ins>
    </w:p>
    <w:p w14:paraId="59A16A31" w14:textId="6E84A558" w:rsidR="00A21867" w:rsidRDefault="00A21867" w:rsidP="00A21867">
      <w:pPr>
        <w:rPr>
          <w:ins w:id="3214" w:author="Okot" w:date="2019-12-03T17:38:00Z"/>
        </w:rPr>
        <w:pPrChange w:id="3215" w:author="Okot" w:date="2019-12-03T18:00:00Z">
          <w:pPr/>
        </w:pPrChange>
      </w:pPr>
      <w:ins w:id="3216" w:author="Okot" w:date="2019-12-03T18:00:00Z">
        <w:r>
          <w:t>Dane użytkownika, które wcześniej zajmowały cał</w:t>
        </w:r>
      </w:ins>
      <w:ins w:id="3217" w:author="Okot" w:date="2019-12-03T18:01:00Z">
        <w:r>
          <w:t>ą stronę (trzy kolumny), zostaną przeniesione do jednej kolumny w lewej części ekranu. Na górze wyświetlane będ</w:t>
        </w:r>
      </w:ins>
      <w:ins w:id="3218" w:author="Okot" w:date="2019-12-03T18:02:00Z">
        <w:r>
          <w:t>ą dane stałe: płeć, data urodzenia, wzrost</w:t>
        </w:r>
      </w:ins>
      <w:ins w:id="3219" w:author="Okot" w:date="2019-12-03T18:03:00Z">
        <w:r>
          <w:t> (</w:t>
        </w:r>
      </w:ins>
      <w:ins w:id="3220" w:author="Okot" w:date="2019-12-03T18:02:00Z">
        <w:r>
          <w:t>14) oraz przyciski do ich edycji (15). Pod spodem będą wyświetlane dane dotyczące pomiaró</w:t>
        </w:r>
      </w:ins>
      <w:ins w:id="3221" w:author="Okot" w:date="2019-12-03T18:03:00Z">
        <w:r>
          <w:t>w: wagi, obwodu pasa i talii (71) – ich najbardziej aktualne wartości. Jeśli użytkownik jeszcze nie wprowadził pierwszych pomiarów, wyświetlany będzie przycisk</w:t>
        </w:r>
      </w:ins>
      <w:ins w:id="3222" w:author="Okot" w:date="2019-12-03T18:04:00Z">
        <w:r>
          <w:t> (16) jak na rysunku 5.7.</w:t>
        </w:r>
      </w:ins>
      <w:ins w:id="3223" w:author="Okot" w:date="2019-12-03T18:05:00Z">
        <w:r>
          <w:t xml:space="preserve"> Kolejnym elementem będzie suwak określania aktywności fizycznej (17), którego działanie nie zmieni się w stosunku do poprzedniej iteracji interfejsu. </w:t>
        </w:r>
      </w:ins>
      <w:ins w:id="3224" w:author="Okot" w:date="2019-12-03T18:06:00Z">
        <w:r>
          <w:t xml:space="preserve">Na końcu będzie umiejscowiona sekcja dotycząca celu użytkownika. Ze względów estetycznych decydowano się zmienić listę rozwijaną na przyciski (72). </w:t>
        </w:r>
      </w:ins>
      <w:ins w:id="3225" w:author="Okot" w:date="2019-12-03T18:07:00Z">
        <w:r>
          <w:t>W momencie zapisania celu, widoczna pozostanie jedynie jedna sylwetka wraz z opisem s</w:t>
        </w:r>
      </w:ins>
      <w:ins w:id="3226" w:author="Okot" w:date="2019-12-03T18:08:00Z">
        <w:r>
          <w:t>łownym celu.</w:t>
        </w:r>
      </w:ins>
    </w:p>
    <w:p w14:paraId="09EBE8CF" w14:textId="77777777" w:rsidR="007C3CDE" w:rsidRPr="006A6BB2" w:rsidRDefault="007C3CDE" w:rsidP="00B061E3">
      <w:pPr>
        <w:rPr>
          <w:rPrChange w:id="3227" w:author="Okot" w:date="2019-12-02T12:57:00Z">
            <w:rPr/>
          </w:rPrChange>
        </w:rPr>
        <w:pPrChange w:id="3228" w:author="Okot" w:date="2019-12-03T17:38:00Z">
          <w:pPr>
            <w:pStyle w:val="Nagwek2"/>
          </w:pPr>
        </w:pPrChange>
      </w:pPr>
    </w:p>
    <w:p w14:paraId="3C078DA2" w14:textId="5175F450" w:rsidR="0003742D" w:rsidRPr="0003742D" w:rsidRDefault="00544DC3" w:rsidP="0003742D">
      <w:pPr>
        <w:pStyle w:val="Nagwek2"/>
      </w:pPr>
      <w:ins w:id="3229" w:author="Okot" w:date="2019-11-19T21:01:00Z">
        <w:r>
          <w:t>5</w:t>
        </w:r>
      </w:ins>
      <w:del w:id="3230" w:author="Okot" w:date="2019-11-19T21:01:00Z">
        <w:r w:rsidR="0003742D" w:rsidDel="00544DC3">
          <w:delText>4</w:delText>
        </w:r>
      </w:del>
      <w:r w:rsidR="0003742D">
        <w:t>.</w:t>
      </w:r>
      <w:ins w:id="3231" w:author="Okot" w:date="2019-11-19T21:01:00Z">
        <w:r>
          <w:t>6</w:t>
        </w:r>
      </w:ins>
      <w:del w:id="3232"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233" w:author="Okot" w:date="2019-11-19T21:01:00Z">
        <w:r>
          <w:t>5</w:t>
        </w:r>
      </w:ins>
      <w:del w:id="3234" w:author="Okot" w:date="2019-11-19T21:01:00Z">
        <w:r w:rsidR="0003742D" w:rsidDel="00544DC3">
          <w:delText>4</w:delText>
        </w:r>
      </w:del>
      <w:r w:rsidR="0003742D">
        <w:t>.</w:t>
      </w:r>
      <w:ins w:id="3235" w:author="Okot" w:date="2019-11-19T21:01:00Z">
        <w:r>
          <w:t>6</w:t>
        </w:r>
      </w:ins>
      <w:del w:id="3236" w:author="Okot" w:date="2019-11-19T21:01:00Z">
        <w:r w:rsidR="0003742D" w:rsidDel="00544DC3">
          <w:delText>7</w:delText>
        </w:r>
      </w:del>
      <w:r w:rsidR="0003742D">
        <w:t>.3. Implementacja</w:t>
      </w:r>
    </w:p>
    <w:p w14:paraId="79CD6E59" w14:textId="4A2D63D3" w:rsidR="0003742D" w:rsidRDefault="00544DC3" w:rsidP="0003742D">
      <w:pPr>
        <w:pStyle w:val="Nagwek2"/>
      </w:pPr>
      <w:ins w:id="3237" w:author="Okot" w:date="2019-11-19T21:01:00Z">
        <w:r>
          <w:t>5</w:t>
        </w:r>
      </w:ins>
      <w:del w:id="3238" w:author="Okot" w:date="2019-11-19T21:01:00Z">
        <w:r w:rsidR="0003742D" w:rsidDel="00544DC3">
          <w:delText>4</w:delText>
        </w:r>
      </w:del>
      <w:r w:rsidR="0003742D">
        <w:t>.</w:t>
      </w:r>
      <w:ins w:id="3239" w:author="Okot" w:date="2019-11-19T21:01:00Z">
        <w:r>
          <w:t>6</w:t>
        </w:r>
      </w:ins>
      <w:del w:id="3240" w:author="Okot" w:date="2019-11-19T21:01:00Z">
        <w:r w:rsidR="0003742D" w:rsidDel="00544DC3">
          <w:delText>7</w:delText>
        </w:r>
      </w:del>
      <w:r w:rsidR="0003742D">
        <w:t>.4. Testy</w:t>
      </w:r>
    </w:p>
    <w:p w14:paraId="590F3C20" w14:textId="339146C3" w:rsidR="0003742D" w:rsidRDefault="00544DC3" w:rsidP="0003742D">
      <w:pPr>
        <w:pStyle w:val="Nagwek2"/>
      </w:pPr>
      <w:ins w:id="3241" w:author="Okot" w:date="2019-11-19T21:01:00Z">
        <w:r>
          <w:t>5</w:t>
        </w:r>
      </w:ins>
      <w:del w:id="3242" w:author="Okot" w:date="2019-11-19T21:01:00Z">
        <w:r w:rsidR="0003742D" w:rsidDel="00544DC3">
          <w:delText>4</w:delText>
        </w:r>
      </w:del>
      <w:r w:rsidR="0003742D">
        <w:t>.</w:t>
      </w:r>
      <w:ins w:id="3243" w:author="Okot" w:date="2019-11-19T21:01:00Z">
        <w:r>
          <w:t>6</w:t>
        </w:r>
      </w:ins>
      <w:del w:id="3244"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245" w:author="Okot" w:date="2019-11-19T21:01:00Z">
        <w:r>
          <w:t>5</w:t>
        </w:r>
      </w:ins>
      <w:del w:id="3246" w:author="Okot" w:date="2019-11-19T21:01:00Z">
        <w:r w:rsidR="00F853FF" w:rsidDel="00544DC3">
          <w:delText>4</w:delText>
        </w:r>
      </w:del>
      <w:r w:rsidR="00F853FF">
        <w:t>.</w:t>
      </w:r>
      <w:ins w:id="3247" w:author="Okot" w:date="2019-11-19T21:01:00Z">
        <w:r>
          <w:t>7</w:t>
        </w:r>
      </w:ins>
      <w:del w:id="3248"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249" w:author="Okot" w:date="2019-11-19T21:01:00Z">
        <w:r>
          <w:t>5</w:t>
        </w:r>
      </w:ins>
      <w:del w:id="3250" w:author="Okot" w:date="2019-11-19T21:01:00Z">
        <w:r w:rsidR="0003742D" w:rsidDel="00544DC3">
          <w:delText>4</w:delText>
        </w:r>
      </w:del>
      <w:r w:rsidR="0003742D">
        <w:t>.</w:t>
      </w:r>
      <w:ins w:id="3251" w:author="Okot" w:date="2019-11-19T21:01:00Z">
        <w:r>
          <w:t>7</w:t>
        </w:r>
      </w:ins>
      <w:del w:id="3252" w:author="Okot" w:date="2019-11-19T21:01:00Z">
        <w:r w:rsidR="0003742D" w:rsidDel="00544DC3">
          <w:delText>8</w:delText>
        </w:r>
      </w:del>
      <w:r w:rsidR="0003742D">
        <w:t>.1. Projekt logiki biznesowej</w:t>
      </w:r>
    </w:p>
    <w:p w14:paraId="0ED9576B" w14:textId="6DDB92C5" w:rsidR="0003742D" w:rsidRDefault="00544DC3" w:rsidP="00EF6592">
      <w:pPr>
        <w:ind w:firstLine="0"/>
      </w:pPr>
      <w:ins w:id="3253" w:author="Okot" w:date="2019-11-19T21:01:00Z">
        <w:r>
          <w:t>5</w:t>
        </w:r>
      </w:ins>
      <w:del w:id="3254" w:author="Okot" w:date="2019-11-19T21:01:00Z">
        <w:r w:rsidR="0003742D" w:rsidDel="00544DC3">
          <w:delText>4</w:delText>
        </w:r>
      </w:del>
      <w:r w:rsidR="0003742D">
        <w:t>.</w:t>
      </w:r>
      <w:ins w:id="3255" w:author="Okot" w:date="2019-11-19T21:01:00Z">
        <w:r>
          <w:t>7</w:t>
        </w:r>
      </w:ins>
      <w:del w:id="3256" w:author="Okot" w:date="2019-11-19T21:01:00Z">
        <w:r w:rsidR="0003742D" w:rsidDel="00544DC3">
          <w:delText>8</w:delText>
        </w:r>
      </w:del>
      <w:r w:rsidR="0003742D">
        <w:t>.2. Implementacja</w:t>
      </w:r>
    </w:p>
    <w:p w14:paraId="27C80D1C" w14:textId="128795F5" w:rsidR="0003742D" w:rsidRDefault="00544DC3" w:rsidP="00EF6592">
      <w:pPr>
        <w:ind w:firstLine="0"/>
      </w:pPr>
      <w:ins w:id="3257" w:author="Okot" w:date="2019-11-19T21:01:00Z">
        <w:r>
          <w:t>5</w:t>
        </w:r>
      </w:ins>
      <w:del w:id="3258" w:author="Okot" w:date="2019-11-19T21:01:00Z">
        <w:r w:rsidR="0003742D" w:rsidDel="00544DC3">
          <w:delText>4</w:delText>
        </w:r>
      </w:del>
      <w:r w:rsidR="0003742D">
        <w:t>.</w:t>
      </w:r>
      <w:ins w:id="3259" w:author="Okot" w:date="2019-11-19T21:02:00Z">
        <w:r>
          <w:t>7</w:t>
        </w:r>
      </w:ins>
      <w:del w:id="3260" w:author="Okot" w:date="2019-11-19T21:01:00Z">
        <w:r w:rsidR="0003742D" w:rsidDel="00544DC3">
          <w:delText>8</w:delText>
        </w:r>
      </w:del>
      <w:r w:rsidR="0003742D">
        <w:t>.3. Testy końcowe</w:t>
      </w:r>
    </w:p>
    <w:p w14:paraId="28D02CE1" w14:textId="21552A17" w:rsidR="0003742D" w:rsidRDefault="00544DC3" w:rsidP="00EF6592">
      <w:pPr>
        <w:ind w:firstLine="0"/>
      </w:pPr>
      <w:ins w:id="3261" w:author="Okot" w:date="2019-11-19T21:02:00Z">
        <w:r>
          <w:t>5</w:t>
        </w:r>
      </w:ins>
      <w:del w:id="3262" w:author="Okot" w:date="2019-11-19T21:02:00Z">
        <w:r w:rsidR="0003742D" w:rsidDel="00544DC3">
          <w:delText>4</w:delText>
        </w:r>
      </w:del>
      <w:r w:rsidR="0003742D">
        <w:t>.</w:t>
      </w:r>
      <w:ins w:id="3263" w:author="Okot" w:date="2019-11-19T21:02:00Z">
        <w:r>
          <w:t>7</w:t>
        </w:r>
      </w:ins>
      <w:del w:id="3264"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265" w:name="_Toc5963784"/>
      <w:r>
        <w:t>Projekt testów</w:t>
      </w:r>
      <w:bookmarkEnd w:id="3265"/>
    </w:p>
    <w:p w14:paraId="011F898B" w14:textId="77777777" w:rsidR="00973C06" w:rsidRDefault="00973C06" w:rsidP="00423CC1">
      <w:pPr>
        <w:pStyle w:val="Nagwek2"/>
        <w:ind w:left="360"/>
      </w:pPr>
      <w:bookmarkStart w:id="3266" w:name="_Toc5963785"/>
      <w:r>
        <w:t>Testy funkcjonalne</w:t>
      </w:r>
      <w:bookmarkEnd w:id="3266"/>
    </w:p>
    <w:p w14:paraId="31EC54EA" w14:textId="77777777" w:rsidR="00973C06" w:rsidRDefault="00973C06" w:rsidP="00423CC1">
      <w:pPr>
        <w:pStyle w:val="Nagwek2"/>
        <w:ind w:left="360"/>
      </w:pPr>
      <w:bookmarkStart w:id="3267" w:name="_Toc5963786"/>
      <w:r>
        <w:t>Testy jednostkowe</w:t>
      </w:r>
      <w:bookmarkEnd w:id="3267"/>
    </w:p>
    <w:p w14:paraId="5282706C" w14:textId="77777777" w:rsidR="00973C06" w:rsidRDefault="00973C06" w:rsidP="00423CC1">
      <w:pPr>
        <w:pStyle w:val="Nagwek2"/>
        <w:ind w:left="360"/>
      </w:pPr>
      <w:bookmarkStart w:id="3268" w:name="_Toc5963787"/>
      <w:r>
        <w:t>Testy obciążeniowe</w:t>
      </w:r>
      <w:bookmarkEnd w:id="3268"/>
    </w:p>
    <w:p w14:paraId="711FB549" w14:textId="77777777" w:rsidR="00973C06" w:rsidRPr="00973C06" w:rsidRDefault="00973C06" w:rsidP="00423CC1">
      <w:pPr>
        <w:pStyle w:val="Nagwek2"/>
        <w:ind w:left="360"/>
      </w:pPr>
      <w:bookmarkStart w:id="3269" w:name="_Toc5963788"/>
      <w:r>
        <w:t>Testy użytkowników</w:t>
      </w:r>
      <w:bookmarkEnd w:id="3269"/>
    </w:p>
    <w:p w14:paraId="46EAF48D" w14:textId="77777777" w:rsidR="0003742D" w:rsidRDefault="0003742D" w:rsidP="00266EEB">
      <w:pPr>
        <w:pStyle w:val="Nagwek1"/>
        <w:ind w:firstLine="360"/>
      </w:pPr>
      <w:bookmarkStart w:id="3270" w:name="_Toc5963793"/>
    </w:p>
    <w:p w14:paraId="434B18E9" w14:textId="7D81005D" w:rsidR="00E375D2" w:rsidRDefault="00D4664E" w:rsidP="00CF3BB8">
      <w:pPr>
        <w:pStyle w:val="Nagwek1"/>
      </w:pPr>
      <w:ins w:id="3271" w:author="Okot" w:date="2019-11-19T21:02:00Z">
        <w:r>
          <w:t>6</w:t>
        </w:r>
      </w:ins>
      <w:del w:id="3272" w:author="Okot" w:date="2019-11-19T21:02:00Z">
        <w:r w:rsidR="00213C06" w:rsidDel="00D4664E">
          <w:delText>5</w:delText>
        </w:r>
      </w:del>
      <w:r w:rsidR="00CF3BB8">
        <w:t xml:space="preserve">. </w:t>
      </w:r>
      <w:r w:rsidR="00E375D2" w:rsidRPr="002A0F9B">
        <w:t>testy</w:t>
      </w:r>
      <w:bookmarkEnd w:id="327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273" w:name="_Toc5963794"/>
      <w:r>
        <w:t>Testy funkcjonalne</w:t>
      </w:r>
      <w:bookmarkEnd w:id="3273"/>
    </w:p>
    <w:p w14:paraId="3FE6993E" w14:textId="77777777" w:rsidR="00973C06" w:rsidRDefault="00973C06" w:rsidP="00423CC1">
      <w:pPr>
        <w:pStyle w:val="Podtytu"/>
        <w:numPr>
          <w:ilvl w:val="0"/>
          <w:numId w:val="0"/>
        </w:numPr>
        <w:ind w:left="360"/>
      </w:pPr>
      <w:r>
        <w:t xml:space="preserve"> </w:t>
      </w:r>
      <w:bookmarkStart w:id="3274" w:name="_Toc5963795"/>
      <w:r>
        <w:t>Testy jednostkowe</w:t>
      </w:r>
      <w:bookmarkEnd w:id="3274"/>
    </w:p>
    <w:p w14:paraId="0C91ABA7" w14:textId="77777777" w:rsidR="00973C06" w:rsidRDefault="00973C06" w:rsidP="00423CC1">
      <w:pPr>
        <w:pStyle w:val="Podtytu"/>
        <w:numPr>
          <w:ilvl w:val="0"/>
          <w:numId w:val="0"/>
        </w:numPr>
        <w:ind w:left="360"/>
      </w:pPr>
      <w:r>
        <w:t xml:space="preserve"> </w:t>
      </w:r>
      <w:bookmarkStart w:id="3275" w:name="_Toc5963796"/>
      <w:r>
        <w:t>Testy obciążeniowe</w:t>
      </w:r>
      <w:bookmarkEnd w:id="3275"/>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276" w:name="_Toc5963797"/>
      <w:ins w:id="3277" w:author="Okot" w:date="2019-11-19T21:02:00Z">
        <w:r>
          <w:t>6</w:t>
        </w:r>
      </w:ins>
      <w:del w:id="3278" w:author="Okot" w:date="2019-11-19T21:02:00Z">
        <w:r w:rsidR="00213C06" w:rsidDel="00D4664E">
          <w:delText>5</w:delText>
        </w:r>
      </w:del>
      <w:r w:rsidR="00DD225C">
        <w:t xml:space="preserve">.X. </w:t>
      </w:r>
      <w:r w:rsidR="00973C06">
        <w:t>Testy użytkowników</w:t>
      </w:r>
      <w:bookmarkEnd w:id="327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279" w:author="Okot" w:date="2019-11-19T21:02:00Z">
        <w:r w:rsidDel="005E78C8">
          <w:delText>5</w:delText>
        </w:r>
      </w:del>
      <w:ins w:id="328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281" w:author="Okot" w:date="2019-11-19T21:02:00Z">
        <w:r w:rsidDel="005E78C8">
          <w:delText>5</w:delText>
        </w:r>
      </w:del>
      <w:ins w:id="328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283" w:author="Okot" w:date="2019-11-19T21:02:00Z">
        <w:r>
          <w:t>6</w:t>
        </w:r>
      </w:ins>
      <w:del w:id="328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285" w:author="Okot" w:date="2019-11-19T21:02:00Z">
        <w:r w:rsidR="005E78C8">
          <w:t>6</w:t>
        </w:r>
      </w:ins>
      <w:del w:id="328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287" w:author="Okot" w:date="2019-11-19T21:02:00Z">
        <w:r w:rsidR="005E78C8">
          <w:t>6</w:t>
        </w:r>
      </w:ins>
      <w:del w:id="328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289" w:name="_Toc5963798"/>
      <w:ins w:id="3290" w:author="Okot" w:date="2019-11-19T21:02:00Z">
        <w:r>
          <w:t>7</w:t>
        </w:r>
      </w:ins>
      <w:del w:id="3291" w:author="Okot" w:date="2019-11-19T21:02:00Z">
        <w:r w:rsidR="00E57BA1" w:rsidDel="005E78C8">
          <w:delText>6</w:delText>
        </w:r>
      </w:del>
      <w:r w:rsidR="002A0F9B">
        <w:t xml:space="preserve">. </w:t>
      </w:r>
      <w:r w:rsidR="00CD4B0E" w:rsidRPr="002A0F9B">
        <w:t>wdrożenie</w:t>
      </w:r>
      <w:bookmarkEnd w:id="3289"/>
    </w:p>
    <w:p w14:paraId="51659AC8" w14:textId="77777777" w:rsidR="00A87E01" w:rsidRPr="00A87E01" w:rsidRDefault="00A87E01" w:rsidP="00A87E01"/>
    <w:p w14:paraId="35F02D50" w14:textId="40219379" w:rsidR="00CD4B0E" w:rsidRDefault="005E78C8" w:rsidP="002A0F9B">
      <w:pPr>
        <w:pStyle w:val="Nagwek1"/>
      </w:pPr>
      <w:bookmarkStart w:id="3292" w:name="_Toc5963799"/>
      <w:ins w:id="3293" w:author="Okot" w:date="2019-11-19T21:02:00Z">
        <w:r>
          <w:t>8</w:t>
        </w:r>
      </w:ins>
      <w:del w:id="3294" w:author="Okot" w:date="2019-11-19T21:02:00Z">
        <w:r w:rsidR="00E57BA1" w:rsidDel="005E78C8">
          <w:delText>7</w:delText>
        </w:r>
      </w:del>
      <w:r w:rsidR="002A0F9B">
        <w:t xml:space="preserve">. </w:t>
      </w:r>
      <w:r w:rsidR="00CD4B0E">
        <w:t>podsumowanie</w:t>
      </w:r>
      <w:bookmarkEnd w:id="329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295" w:name="_Toc5963800"/>
      <w:ins w:id="3296" w:author="Okot" w:date="2019-11-19T21:02:00Z">
        <w:r>
          <w:t>8</w:t>
        </w:r>
      </w:ins>
      <w:del w:id="3297" w:author="Okot" w:date="2019-11-19T21:02:00Z">
        <w:r w:rsidR="00E57BA1" w:rsidDel="005E78C8">
          <w:delText>7</w:delText>
        </w:r>
      </w:del>
      <w:r w:rsidR="002A0F9B">
        <w:t>.1</w:t>
      </w:r>
      <w:r w:rsidR="00276AEC">
        <w:t xml:space="preserve">. </w:t>
      </w:r>
      <w:r w:rsidR="00CD4B0E">
        <w:t>Możliwości dalszego rozwoju</w:t>
      </w:r>
      <w:bookmarkEnd w:id="329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298" w:name="_Toc5963801"/>
      <w:ins w:id="3299" w:author="Okot" w:date="2019-11-19T21:02:00Z">
        <w:r>
          <w:t>8</w:t>
        </w:r>
      </w:ins>
      <w:del w:id="3300" w:author="Okot" w:date="2019-11-19T21:02:00Z">
        <w:r w:rsidR="00E57BA1" w:rsidDel="005E78C8">
          <w:delText>7</w:delText>
        </w:r>
      </w:del>
      <w:r w:rsidR="002A0F9B">
        <w:t>.1</w:t>
      </w:r>
      <w:r w:rsidR="00276AEC">
        <w:t>.1. Dokładność przekazywanych informacji</w:t>
      </w:r>
      <w:r w:rsidR="00C80EE1">
        <w:t xml:space="preserve"> zwrotnych</w:t>
      </w:r>
      <w:bookmarkEnd w:id="329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301" w:author="Okot" w:date="2019-11-19T21:02:00Z">
        <w:r>
          <w:t>8</w:t>
        </w:r>
      </w:ins>
      <w:del w:id="330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303" w:author="Okot" w:date="2019-11-19T21:03:00Z">
        <w:r>
          <w:t>8</w:t>
        </w:r>
      </w:ins>
      <w:del w:id="3304"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305" w:author="Okot" w:date="2019-11-19T21:03:00Z">
        <w:r>
          <w:lastRenderedPageBreak/>
          <w:t>8</w:t>
        </w:r>
      </w:ins>
      <w:del w:id="3306"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307"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3308"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309" w:name="_Toc5963802"/>
      <w:r>
        <w:lastRenderedPageBreak/>
        <w:t>wykaz źródeł</w:t>
      </w:r>
      <w:bookmarkEnd w:id="3309"/>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9"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0"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1"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2"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3"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4"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5"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6"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7"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0"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2"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3"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4"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5"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6"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7"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8"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310" w:name="_Toc5963803"/>
      <w:r w:rsidRPr="00A350AA">
        <w:rPr>
          <w:lang w:val="en-US"/>
        </w:rPr>
        <w:lastRenderedPageBreak/>
        <w:t>wykaz literatury</w:t>
      </w:r>
      <w:bookmarkEnd w:id="3310"/>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311" w:name="_Toc5963804"/>
      <w:r>
        <w:lastRenderedPageBreak/>
        <w:t>wykaz rysunków</w:t>
      </w:r>
      <w:bookmarkEnd w:id="3311"/>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312" w:author="Okot" w:date="2019-11-19T10:20:00Z"/>
        </w:rPr>
      </w:pPr>
      <w:r>
        <w:t>Rys. 3.1. Przykładowa opowieść użytkownika…..……………………………………96</w:t>
      </w:r>
    </w:p>
    <w:p w14:paraId="5A2F3E41" w14:textId="1777525A" w:rsidR="002B1E50" w:rsidRDefault="002B1E50">
      <w:pPr>
        <w:spacing w:after="160" w:line="259" w:lineRule="auto"/>
        <w:ind w:firstLine="708"/>
        <w:rPr>
          <w:ins w:id="3313" w:author="Okot" w:date="2019-11-19T20:15:00Z"/>
        </w:rPr>
        <w:pPrChange w:id="3314" w:author="Okot" w:date="2019-11-19T10:20:00Z">
          <w:pPr>
            <w:spacing w:after="160" w:line="259" w:lineRule="auto"/>
            <w:ind w:firstLine="0"/>
            <w:jc w:val="center"/>
          </w:pPr>
        </w:pPrChange>
      </w:pPr>
      <w:ins w:id="3315" w:author="Okot" w:date="2019-11-19T10:20:00Z">
        <w:r>
          <w:t>Rys. 3.2. Informacje od klienta: ogólny zarys aplikacji………………………………..97</w:t>
        </w:r>
      </w:ins>
    </w:p>
    <w:p w14:paraId="7577FFA5" w14:textId="66088B8C" w:rsidR="00EC0D7F" w:rsidRDefault="00C01006">
      <w:pPr>
        <w:ind w:firstLine="708"/>
        <w:rPr>
          <w:ins w:id="3316" w:author="Okot" w:date="2019-11-19T20:21:00Z"/>
        </w:rPr>
        <w:pPrChange w:id="3317" w:author="Okot" w:date="2019-11-19T20:22:00Z">
          <w:pPr>
            <w:ind w:firstLine="0"/>
            <w:jc w:val="center"/>
          </w:pPr>
        </w:pPrChange>
      </w:pPr>
      <w:ins w:id="3318" w:author="Okot" w:date="2019-11-19T20:15:00Z">
        <w:r>
          <w:t>Rys. 3.3. Opowieści klienta powiązane z zakładaniem konta przez użytkownik</w:t>
        </w:r>
      </w:ins>
      <w:ins w:id="3319" w:author="Okot" w:date="2019-11-19T20:21:00Z">
        <w:r w:rsidR="00EC0D7F">
          <w:t>a</w:t>
        </w:r>
      </w:ins>
      <w:ins w:id="3320" w:author="Okot" w:date="2019-11-19T20:22:00Z">
        <w:r w:rsidR="00EC0D7F">
          <w:t>..</w:t>
        </w:r>
      </w:ins>
      <w:ins w:id="3321" w:author="Okot" w:date="2019-11-19T20:21:00Z">
        <w:r w:rsidR="00EC0D7F">
          <w:t>…..</w:t>
        </w:r>
      </w:ins>
      <w:ins w:id="3322" w:author="Okot" w:date="2019-11-19T20:15:00Z">
        <w:r>
          <w:t>98</w:t>
        </w:r>
      </w:ins>
    </w:p>
    <w:p w14:paraId="1A0D8AAA" w14:textId="591E0370" w:rsidR="00037B9A" w:rsidRDefault="00037B9A">
      <w:pPr>
        <w:ind w:firstLine="708"/>
        <w:rPr>
          <w:ins w:id="3323" w:author="Okot" w:date="2019-11-19T20:14:00Z"/>
        </w:rPr>
        <w:pPrChange w:id="3324" w:author="Okot" w:date="2019-11-19T20:21:00Z">
          <w:pPr>
            <w:ind w:firstLine="0"/>
            <w:jc w:val="center"/>
          </w:pPr>
        </w:pPrChange>
      </w:pPr>
      <w:ins w:id="3325" w:author="Okot" w:date="2019-11-19T20:14:00Z">
        <w:r>
          <w:t xml:space="preserve">Rys. 3.4. Opowieści klienta dotyczące danych </w:t>
        </w:r>
      </w:ins>
      <w:ins w:id="3326" w:author="Okot" w:date="2019-11-19T20:21:00Z">
        <w:r w:rsidR="00EC0D7F">
          <w:t>u</w:t>
        </w:r>
      </w:ins>
      <w:ins w:id="3327" w:author="Okot" w:date="2019-11-19T20:14:00Z">
        <w:r>
          <w:t>żytkownika…</w:t>
        </w:r>
      </w:ins>
      <w:ins w:id="3328" w:author="Okot" w:date="2019-11-19T20:15:00Z">
        <w:r>
          <w:t>……………………….</w:t>
        </w:r>
      </w:ins>
      <w:ins w:id="3329" w:author="Okot" w:date="2019-11-19T20:14:00Z">
        <w:r>
          <w:t>98</w:t>
        </w:r>
      </w:ins>
    </w:p>
    <w:p w14:paraId="6999741F" w14:textId="29EBC9D1" w:rsidR="0056777E" w:rsidRDefault="0056777E">
      <w:pPr>
        <w:rPr>
          <w:ins w:id="3330" w:author="Okot" w:date="2019-11-19T20:27:00Z"/>
        </w:rPr>
        <w:pPrChange w:id="3331" w:author="Okot" w:date="2019-11-19T20:20:00Z">
          <w:pPr>
            <w:jc w:val="center"/>
          </w:pPr>
        </w:pPrChange>
      </w:pPr>
      <w:ins w:id="3332" w:author="Okot" w:date="2019-11-19T20:20:00Z">
        <w:r>
          <w:t>Rys. 3.5. Opowieści klienta zwią</w:t>
        </w:r>
        <w:r w:rsidR="004C51AE">
          <w:t>zane z obliczeniem</w:t>
        </w:r>
        <w:r>
          <w:t xml:space="preserve"> zapotrzebowań…</w:t>
        </w:r>
      </w:ins>
      <w:ins w:id="3333" w:author="Okot" w:date="2019-11-19T20:22:00Z">
        <w:r w:rsidR="004C51AE">
          <w:t>..</w:t>
        </w:r>
      </w:ins>
      <w:ins w:id="3334" w:author="Okot" w:date="2019-11-19T20:20:00Z">
        <w:r>
          <w:t>…………</w:t>
        </w:r>
      </w:ins>
      <w:ins w:id="3335" w:author="Okot" w:date="2019-11-19T20:22:00Z">
        <w:r w:rsidR="004C51AE">
          <w:t>.</w:t>
        </w:r>
      </w:ins>
      <w:ins w:id="3336" w:author="Okot" w:date="2019-11-19T20:20:00Z">
        <w:r>
          <w:t>….99</w:t>
        </w:r>
      </w:ins>
    </w:p>
    <w:p w14:paraId="0BBB8DC2" w14:textId="4B049F9F" w:rsidR="00F84902" w:rsidRDefault="00F84902">
      <w:pPr>
        <w:ind w:firstLine="708"/>
        <w:rPr>
          <w:ins w:id="3337" w:author="Okot" w:date="2019-11-19T20:38:00Z"/>
        </w:rPr>
        <w:pPrChange w:id="3338" w:author="Okot" w:date="2019-11-19T20:27:00Z">
          <w:pPr>
            <w:ind w:firstLine="0"/>
            <w:jc w:val="center"/>
          </w:pPr>
        </w:pPrChange>
      </w:pPr>
      <w:ins w:id="3339" w:author="Okot" w:date="2019-11-19T20:27:00Z">
        <w:r>
          <w:t>Rys. 3.6. Opowieści klienta związane z wprowadzaniem spożytych pokarmów…….100</w:t>
        </w:r>
      </w:ins>
    </w:p>
    <w:p w14:paraId="663F6102" w14:textId="54C4D2D9" w:rsidR="00B371D0" w:rsidRDefault="00B371D0">
      <w:pPr>
        <w:ind w:firstLine="708"/>
        <w:rPr>
          <w:ins w:id="3340" w:author="Okot" w:date="2019-11-19T20:27:00Z"/>
        </w:rPr>
        <w:pPrChange w:id="3341" w:author="Okot" w:date="2019-11-19T20:27:00Z">
          <w:pPr>
            <w:ind w:firstLine="0"/>
            <w:jc w:val="center"/>
          </w:pPr>
        </w:pPrChange>
      </w:pPr>
      <w:ins w:id="3342" w:author="Okot" w:date="2019-11-19T20:38:00Z">
        <w:r>
          <w:t>Rys. 3.7. Opowieści klienta związane z obliczaniem realizacji zapotrzebowań……..100</w:t>
        </w:r>
      </w:ins>
    </w:p>
    <w:p w14:paraId="68993FBE" w14:textId="71E391DA" w:rsidR="002B1E50" w:rsidRDefault="00B371D0" w:rsidP="00CE003E">
      <w:pPr>
        <w:ind w:firstLine="708"/>
      </w:pPr>
      <w:ins w:id="3343"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344" w:author="Okot" w:date="2019-11-19T10:20:00Z"/>
        </w:rPr>
      </w:pPr>
      <w:del w:id="3345"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346" w:author="Okot" w:date="2019-11-19T20:46:00Z">
            <w:rPr>
              <w:highlight w:val="magenta"/>
            </w:rPr>
          </w:rPrChange>
        </w:rPr>
        <w:t>Rys. </w:t>
      </w:r>
      <w:ins w:id="3347" w:author="Okot" w:date="2019-11-19T20:46:00Z">
        <w:r w:rsidR="00B9397A" w:rsidRPr="00B9397A">
          <w:rPr>
            <w:rPrChange w:id="3348" w:author="Okot" w:date="2019-11-19T20:46:00Z">
              <w:rPr>
                <w:highlight w:val="magenta"/>
              </w:rPr>
            </w:rPrChange>
          </w:rPr>
          <w:t>4</w:t>
        </w:r>
      </w:ins>
      <w:del w:id="3349" w:author="Okot" w:date="2019-11-19T20:46:00Z">
        <w:r w:rsidR="0039638D" w:rsidRPr="00B9397A" w:rsidDel="00B9397A">
          <w:rPr>
            <w:rPrChange w:id="3350" w:author="Okot" w:date="2019-11-19T20:46:00Z">
              <w:rPr>
                <w:highlight w:val="magenta"/>
              </w:rPr>
            </w:rPrChange>
          </w:rPr>
          <w:delText>3</w:delText>
        </w:r>
      </w:del>
      <w:r w:rsidR="0039638D" w:rsidRPr="00B9397A">
        <w:rPr>
          <w:rPrChange w:id="3351" w:author="Okot" w:date="2019-11-19T20:46:00Z">
            <w:rPr>
              <w:highlight w:val="magenta"/>
            </w:rPr>
          </w:rPrChange>
        </w:rPr>
        <w:t>.</w:t>
      </w:r>
      <w:ins w:id="3352" w:author="Okot" w:date="2019-11-19T20:46:00Z">
        <w:r w:rsidR="00B9397A" w:rsidRPr="00B9397A">
          <w:rPr>
            <w:rPrChange w:id="3353" w:author="Okot" w:date="2019-11-19T20:46:00Z">
              <w:rPr>
                <w:highlight w:val="magenta"/>
              </w:rPr>
            </w:rPrChange>
          </w:rPr>
          <w:t>1</w:t>
        </w:r>
      </w:ins>
      <w:del w:id="3354" w:author="Okot" w:date="2019-11-19T20:46:00Z">
        <w:r w:rsidR="003331CF" w:rsidRPr="00B9397A" w:rsidDel="00B9397A">
          <w:rPr>
            <w:rPrChange w:id="3355" w:author="Okot" w:date="2019-11-19T20:46:00Z">
              <w:rPr>
                <w:highlight w:val="magenta"/>
              </w:rPr>
            </w:rPrChange>
          </w:rPr>
          <w:delText>3</w:delText>
        </w:r>
      </w:del>
      <w:r w:rsidRPr="00B9397A">
        <w:t>.</w:t>
      </w:r>
      <w:r>
        <w:t> Uproszczony diagram zależności pomiędzy przetwarzanymi danymi……</w:t>
      </w:r>
      <w:r w:rsidR="004D28CC">
        <w:t>.1</w:t>
      </w:r>
      <w:ins w:id="3356" w:author="Okot" w:date="2019-11-19T20:46:00Z">
        <w:r w:rsidR="00B9397A">
          <w:t>10</w:t>
        </w:r>
      </w:ins>
      <w:del w:id="3357" w:author="Okot" w:date="2019-11-19T20:46:00Z">
        <w:r w:rsidR="004D28CC" w:rsidDel="00B9397A">
          <w:delText>06</w:delText>
        </w:r>
      </w:del>
    </w:p>
    <w:p w14:paraId="24C20E57" w14:textId="6F4DE601" w:rsidR="006A2D08" w:rsidRDefault="006A7B0A" w:rsidP="006A2D08">
      <w:r>
        <w:t xml:space="preserve">Rys. </w:t>
      </w:r>
      <w:del w:id="3358" w:author="Okot" w:date="2019-11-19T20:46:00Z">
        <w:r w:rsidDel="00B9397A">
          <w:delText>3</w:delText>
        </w:r>
      </w:del>
      <w:ins w:id="3359" w:author="Okot" w:date="2019-11-19T20:46:00Z">
        <w:r w:rsidR="00B9397A">
          <w:t>4</w:t>
        </w:r>
      </w:ins>
      <w:r>
        <w:t>.</w:t>
      </w:r>
      <w:ins w:id="3360" w:author="Okot" w:date="2019-11-19T20:46:00Z">
        <w:r w:rsidR="00B9397A">
          <w:t>2</w:t>
        </w:r>
      </w:ins>
      <w:del w:id="3361" w:author="Okot" w:date="2019-11-19T20:46:00Z">
        <w:r w:rsidDel="00B9397A">
          <w:delText>4</w:delText>
        </w:r>
      </w:del>
      <w:r w:rsidR="006A2D08">
        <w:t xml:space="preserve">. Głównym aktor </w:t>
      </w:r>
      <w:r w:rsidR="004D28CC">
        <w:t>w systemie………………………………………………..1</w:t>
      </w:r>
      <w:ins w:id="3362" w:author="Okot" w:date="2019-11-19T20:48:00Z">
        <w:r w:rsidR="005D04AF">
          <w:t>11</w:t>
        </w:r>
      </w:ins>
      <w:del w:id="3363" w:author="Okot" w:date="2019-11-19T20:48:00Z">
        <w:r w:rsidR="004D28CC" w:rsidDel="005D04AF">
          <w:delText>07</w:delText>
        </w:r>
      </w:del>
    </w:p>
    <w:p w14:paraId="439F5C6D" w14:textId="5FC4DB9E" w:rsidR="008D7472" w:rsidRDefault="008D7472" w:rsidP="008D7472">
      <w:pPr>
        <w:ind w:left="708" w:firstLine="1"/>
      </w:pPr>
      <w:r>
        <w:t xml:space="preserve">Rys. </w:t>
      </w:r>
      <w:ins w:id="3364" w:author="Okot" w:date="2019-11-19T20:46:00Z">
        <w:r w:rsidR="00B9397A">
          <w:t>4</w:t>
        </w:r>
      </w:ins>
      <w:del w:id="3365" w:author="Okot" w:date="2019-11-19T20:46:00Z">
        <w:r w:rsidDel="00B9397A">
          <w:delText>3</w:delText>
        </w:r>
      </w:del>
      <w:r>
        <w:t>.3. Diagram przypadków użycia dla aplikacji wspomagającej prawidłowe bilansowanie diety…………………………………………………………………</w:t>
      </w:r>
      <w:ins w:id="3366" w:author="Okot" w:date="2019-11-19T20:48:00Z">
        <w:r w:rsidR="005D04AF">
          <w:t>...</w:t>
        </w:r>
      </w:ins>
      <w:del w:id="3367" w:author="Okot" w:date="2019-11-19T20:48:00Z">
        <w:r w:rsidDel="005D04AF">
          <w:delText>….</w:delText>
        </w:r>
      </w:del>
      <w:ins w:id="3368" w:author="Okot" w:date="2019-11-19T20:48:00Z">
        <w:r w:rsidR="005D04AF">
          <w:t>111</w:t>
        </w:r>
      </w:ins>
      <w:del w:id="3369" w:author="Okot" w:date="2019-11-19T20:48:00Z">
        <w:r w:rsidDel="005D04AF">
          <w:delText>98</w:delText>
        </w:r>
      </w:del>
    </w:p>
    <w:p w14:paraId="6C4E1BB2" w14:textId="22A154D6" w:rsidR="004376B0" w:rsidDel="00691296" w:rsidRDefault="004376B0" w:rsidP="004376B0">
      <w:pPr>
        <w:ind w:left="708" w:firstLine="1"/>
        <w:rPr>
          <w:moveFrom w:id="3370" w:author="Okot" w:date="2019-11-19T20:48:00Z"/>
        </w:rPr>
      </w:pPr>
      <w:moveFromRangeStart w:id="3371" w:author="Okot" w:date="2019-11-19T20:48:00Z" w:name="move25088933"/>
      <w:moveFrom w:id="3372" w:author="Okot" w:date="2019-11-19T20:48:00Z">
        <w:r w:rsidRPr="00E90223" w:rsidDel="00691296">
          <w:rPr>
            <w:highlight w:val="yellow"/>
            <w:rPrChange w:id="3373"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374" w:author="Okot" w:date="2019-11-19T20:48:00Z"/>
        </w:rPr>
      </w:pPr>
      <w:moveFrom w:id="3375" w:author="Okot" w:date="2019-11-19T20:48:00Z">
        <w:r w:rsidRPr="00E90223" w:rsidDel="00691296">
          <w:rPr>
            <w:highlight w:val="yellow"/>
            <w:rPrChange w:id="3376"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371"/>
    <w:p w14:paraId="06581D50" w14:textId="243B6422" w:rsidR="00006577" w:rsidRPr="007F1CEA" w:rsidRDefault="00006577" w:rsidP="00006577">
      <w:pPr>
        <w:ind w:left="708" w:firstLine="1"/>
      </w:pPr>
      <w:r>
        <w:t xml:space="preserve">Rys. </w:t>
      </w:r>
      <w:ins w:id="3377" w:author="Okot" w:date="2019-11-19T20:48:00Z">
        <w:r w:rsidR="00B07DDA">
          <w:t>5</w:t>
        </w:r>
      </w:ins>
      <w:del w:id="3378" w:author="Okot" w:date="2019-11-19T20:48:00Z">
        <w:r w:rsidDel="00B07DDA">
          <w:delText>4</w:delText>
        </w:r>
      </w:del>
      <w:r>
        <w:t>.1. Porównanie tworzenia oprogramowania metodą kaskadową i iteracyjną....1</w:t>
      </w:r>
      <w:ins w:id="3379" w:author="Okot" w:date="2019-11-19T21:03:00Z">
        <w:r w:rsidR="00BD4A6D">
          <w:t>14</w:t>
        </w:r>
      </w:ins>
      <w:del w:id="3380"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381" w:author="Okot" w:date="2019-11-19T20:48:00Z">
        <w:r w:rsidR="00B07DDA">
          <w:t>5</w:t>
        </w:r>
      </w:ins>
      <w:del w:id="3382" w:author="Okot" w:date="2019-11-19T20:48:00Z">
        <w:r w:rsidDel="00B07DDA">
          <w:delText>4</w:delText>
        </w:r>
      </w:del>
      <w:r>
        <w:t>.2</w:t>
      </w:r>
      <w:r w:rsidR="00DE61FA">
        <w:t>. Narzędzia i technologie wybrane do real</w:t>
      </w:r>
      <w:r>
        <w:t>izacji projektu……………………11</w:t>
      </w:r>
      <w:ins w:id="3383" w:author="Okot" w:date="2019-11-19T21:04:00Z">
        <w:r w:rsidR="00BD4A6D">
          <w:t>5</w:t>
        </w:r>
      </w:ins>
      <w:del w:id="3384" w:author="Okot" w:date="2019-11-19T21:04:00Z">
        <w:r w:rsidDel="00BD4A6D">
          <w:delText>0</w:delText>
        </w:r>
      </w:del>
    </w:p>
    <w:p w14:paraId="334072EA" w14:textId="1C8F5CCA" w:rsidR="00875EFE" w:rsidRDefault="00933A64">
      <w:pPr>
        <w:ind w:firstLine="708"/>
        <w:rPr>
          <w:ins w:id="3385" w:author="Okot" w:date="2019-11-18T21:47:00Z"/>
        </w:rPr>
        <w:pPrChange w:id="3386" w:author="Okot" w:date="2019-11-18T19:44:00Z">
          <w:pPr/>
        </w:pPrChange>
      </w:pPr>
      <w:del w:id="3387" w:author="Okot" w:date="2019-11-19T20:49:00Z">
        <w:r w:rsidDel="00B07DDA">
          <w:delText>Rys.</w:delText>
        </w:r>
        <w:r w:rsidR="007236B1" w:rsidDel="00B07DDA">
          <w:delText xml:space="preserve"> </w:delText>
        </w:r>
      </w:del>
      <w:del w:id="3388" w:author="Okot" w:date="2019-11-19T20:48:00Z">
        <w:r w:rsidR="00006577" w:rsidDel="00B07DDA">
          <w:delText>4</w:delText>
        </w:r>
      </w:del>
      <w:del w:id="3389"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390"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391" w:author="Okot" w:date="2019-11-18T21:47:00Z"/>
        </w:rPr>
        <w:pPrChange w:id="3392" w:author="Okot" w:date="2019-11-18T21:47:00Z">
          <w:pPr>
            <w:ind w:firstLine="0"/>
            <w:jc w:val="center"/>
          </w:pPr>
        </w:pPrChange>
      </w:pPr>
      <w:ins w:id="3393"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394" w:author="Okot" w:date="2019-11-18T21:47:00Z"/>
        </w:rPr>
        <w:pPrChange w:id="3395" w:author="Okot" w:date="2019-11-18T19:44:00Z">
          <w:pPr/>
        </w:pPrChange>
      </w:pPr>
    </w:p>
    <w:p w14:paraId="3A0575DC" w14:textId="77777777" w:rsidR="00057C33" w:rsidRDefault="00A366F5" w:rsidP="00506803">
      <w:pPr>
        <w:ind w:firstLine="708"/>
        <w:rPr>
          <w:ins w:id="3396" w:author="Okot" w:date="2019-11-25T07:16:00Z"/>
        </w:rPr>
      </w:pPr>
      <w:r w:rsidRPr="00CB34B9">
        <w:t xml:space="preserve">Rys. </w:t>
      </w:r>
      <w:ins w:id="3397" w:author="Okot" w:date="2019-11-19T20:48:00Z">
        <w:r w:rsidR="00B07DDA" w:rsidRPr="00CB34B9">
          <w:rPr>
            <w:rPrChange w:id="3398" w:author="Okot" w:date="2019-11-19T20:49:00Z">
              <w:rPr>
                <w:highlight w:val="yellow"/>
              </w:rPr>
            </w:rPrChange>
          </w:rPr>
          <w:t>5</w:t>
        </w:r>
      </w:ins>
      <w:del w:id="3399" w:author="Okot" w:date="2019-11-19T20:48:00Z">
        <w:r w:rsidRPr="00CB34B9" w:rsidDel="00B07DDA">
          <w:delText>4</w:delText>
        </w:r>
      </w:del>
      <w:r w:rsidRPr="00CB34B9">
        <w:t>.</w:t>
      </w:r>
      <w:ins w:id="3400" w:author="Okot" w:date="2019-11-19T20:48:00Z">
        <w:r w:rsidR="00B07DDA" w:rsidRPr="00CB34B9">
          <w:rPr>
            <w:rPrChange w:id="3401" w:author="Okot" w:date="2019-11-19T20:49:00Z">
              <w:rPr>
                <w:highlight w:val="yellow"/>
              </w:rPr>
            </w:rPrChange>
          </w:rPr>
          <w:t>5</w:t>
        </w:r>
      </w:ins>
      <w:del w:id="3402" w:author="Okot" w:date="2019-11-19T20:48:00Z">
        <w:r w:rsidRPr="00CB34B9" w:rsidDel="00B07DDA">
          <w:delText>4</w:delText>
        </w:r>
      </w:del>
      <w:r w:rsidRPr="00CB34B9">
        <w:t>.</w:t>
      </w:r>
      <w:r>
        <w:t xml:space="preserve"> Ilustracja etapów prac</w:t>
      </w:r>
      <w:r w:rsidR="006A7B0A">
        <w:t>y nad logo…………………………………………...1</w:t>
      </w:r>
      <w:ins w:id="3403" w:author="Okot" w:date="2019-11-19T21:04:00Z">
        <w:r w:rsidR="0044293B">
          <w:t>21</w:t>
        </w:r>
      </w:ins>
    </w:p>
    <w:p w14:paraId="260950D6" w14:textId="4A2286B3" w:rsidR="00057C33" w:rsidRDefault="00057C33">
      <w:pPr>
        <w:ind w:firstLine="708"/>
        <w:rPr>
          <w:ins w:id="3404" w:author="Okot" w:date="2019-11-25T16:48:00Z"/>
        </w:rPr>
        <w:pPrChange w:id="3405" w:author="Okot" w:date="2019-11-25T07:16:00Z">
          <w:pPr>
            <w:ind w:firstLine="0"/>
            <w:jc w:val="center"/>
          </w:pPr>
        </w:pPrChange>
      </w:pPr>
      <w:ins w:id="3406" w:author="Okot" w:date="2019-11-25T07:16:00Z">
        <w:r>
          <w:t>Rys. 5.6. Ekran widoczny po pierwszym zalogowaniu użytkownika………………..132</w:t>
        </w:r>
      </w:ins>
    </w:p>
    <w:p w14:paraId="62F6B679" w14:textId="2E9910D9" w:rsidR="00EE7C5B" w:rsidRDefault="00EE7C5B">
      <w:pPr>
        <w:ind w:firstLine="708"/>
        <w:rPr>
          <w:ins w:id="3407" w:author="Okot" w:date="2019-11-26T08:26:00Z"/>
        </w:rPr>
        <w:pPrChange w:id="3408" w:author="Okot" w:date="2019-11-25T16:48:00Z">
          <w:pPr>
            <w:ind w:firstLine="0"/>
            <w:jc w:val="center"/>
          </w:pPr>
        </w:pPrChange>
      </w:pPr>
      <w:ins w:id="3409" w:author="Okot" w:date="2019-11-25T16:48:00Z">
        <w:r>
          <w:t>Rys. 5.7. Projekt interfejsu profilu użytkownika…………………………………….133</w:t>
        </w:r>
      </w:ins>
    </w:p>
    <w:p w14:paraId="04F83735" w14:textId="18A1F5A7" w:rsidR="00B22C92" w:rsidRDefault="00B22C92">
      <w:pPr>
        <w:ind w:firstLine="708"/>
        <w:rPr>
          <w:ins w:id="3410" w:author="Okot" w:date="2019-11-26T11:04:00Z"/>
        </w:rPr>
        <w:pPrChange w:id="3411" w:author="Okot" w:date="2019-11-26T08:26:00Z">
          <w:pPr>
            <w:ind w:firstLine="0"/>
            <w:jc w:val="center"/>
          </w:pPr>
        </w:pPrChange>
      </w:pPr>
      <w:ins w:id="3412" w:author="Okot" w:date="2019-11-26T08:26:00Z">
        <w:r>
          <w:lastRenderedPageBreak/>
          <w:t>Rys. 5.8. Projekt nowej strony startowej dla zalogowanych użytkowników………...143</w:t>
        </w:r>
      </w:ins>
    </w:p>
    <w:p w14:paraId="47300610" w14:textId="00EB922D" w:rsidR="006A5ABB" w:rsidRDefault="006A5ABB">
      <w:pPr>
        <w:ind w:firstLine="708"/>
        <w:rPr>
          <w:ins w:id="3413" w:author="Okot" w:date="2019-11-26T11:22:00Z"/>
        </w:rPr>
        <w:pPrChange w:id="3414" w:author="Okot" w:date="2019-11-26T11:04:00Z">
          <w:pPr>
            <w:ind w:firstLine="0"/>
            <w:jc w:val="center"/>
          </w:pPr>
        </w:pPrChange>
      </w:pPr>
      <w:ins w:id="3415" w:author="Okot" w:date="2019-11-26T11:04:00Z">
        <w:r>
          <w:t>Rys. 5.9. Projekt wyświetlania spożytych posiłków………………………………....144</w:t>
        </w:r>
      </w:ins>
    </w:p>
    <w:p w14:paraId="629F38AA" w14:textId="2131ED03" w:rsidR="00661E33" w:rsidRDefault="00661E33">
      <w:pPr>
        <w:rPr>
          <w:ins w:id="3416" w:author="Okot" w:date="2019-11-26T15:26:00Z"/>
        </w:rPr>
        <w:pPrChange w:id="3417" w:author="Okot" w:date="2019-11-26T11:22:00Z">
          <w:pPr>
            <w:jc w:val="center"/>
          </w:pPr>
        </w:pPrChange>
      </w:pPr>
      <w:ins w:id="3418" w:author="Okot" w:date="2019-11-26T11:22:00Z">
        <w:r>
          <w:t>Rys. 5.10. Projekt okna dialogowego………………………………………………..145</w:t>
        </w:r>
      </w:ins>
    </w:p>
    <w:p w14:paraId="61219C64" w14:textId="755D524B" w:rsidR="00023E3E" w:rsidRDefault="00023E3E">
      <w:pPr>
        <w:rPr>
          <w:ins w:id="3419" w:author="Okot" w:date="2019-11-26T12:24:00Z"/>
        </w:rPr>
        <w:pPrChange w:id="3420" w:author="Okot" w:date="2019-11-26T11:22:00Z">
          <w:pPr>
            <w:jc w:val="center"/>
          </w:pPr>
        </w:pPrChange>
      </w:pPr>
      <w:ins w:id="3421" w:author="Okot" w:date="2019-11-26T15:26:00Z">
        <w:r>
          <w:t>Rys. 5.11. Wybór posiłku……………………………………………………………</w:t>
        </w:r>
      </w:ins>
      <w:ins w:id="3422" w:author="Okot" w:date="2019-11-26T19:34:00Z">
        <w:r w:rsidR="00BA3F71">
          <w:t>14</w:t>
        </w:r>
      </w:ins>
      <w:ins w:id="3423" w:author="Okot" w:date="2019-11-27T12:21:00Z">
        <w:r w:rsidR="00F4361C">
          <w:t>6</w:t>
        </w:r>
      </w:ins>
    </w:p>
    <w:p w14:paraId="010AAA01" w14:textId="44F4E218" w:rsidR="00023E3E" w:rsidRDefault="00023E3E">
      <w:pPr>
        <w:rPr>
          <w:ins w:id="3424" w:author="Okot" w:date="2019-11-26T19:41:00Z"/>
        </w:rPr>
        <w:pPrChange w:id="3425" w:author="Okot" w:date="2019-11-26T15:26:00Z">
          <w:pPr>
            <w:jc w:val="center"/>
          </w:pPr>
        </w:pPrChange>
      </w:pPr>
      <w:ins w:id="3426" w:author="Okot" w:date="2019-11-26T15:26:00Z">
        <w:r>
          <w:t>Rys. 5.1</w:t>
        </w:r>
      </w:ins>
      <w:ins w:id="3427" w:author="Okot" w:date="2019-11-26T19:34:00Z">
        <w:r w:rsidR="00BA3F71">
          <w:t>2</w:t>
        </w:r>
      </w:ins>
      <w:ins w:id="3428" w:author="Okot" w:date="2019-11-26T15:26:00Z">
        <w:r>
          <w:t>. Okno dodawania spoż</w:t>
        </w:r>
        <w:r w:rsidR="00F4361C">
          <w:t>ytego produktu…………………………………….147</w:t>
        </w:r>
      </w:ins>
    </w:p>
    <w:p w14:paraId="193D9B1B" w14:textId="6ED673BB" w:rsidR="00BB7F69" w:rsidRDefault="00BB7F69">
      <w:pPr>
        <w:rPr>
          <w:ins w:id="3429" w:author="Okot" w:date="2019-11-27T13:52:00Z"/>
        </w:rPr>
        <w:pPrChange w:id="3430" w:author="Okot" w:date="2019-11-26T19:41:00Z">
          <w:pPr>
            <w:jc w:val="center"/>
          </w:pPr>
        </w:pPrChange>
      </w:pPr>
      <w:ins w:id="3431" w:author="Okot" w:date="2019-11-26T19:41:00Z">
        <w:r>
          <w:t>Rys. 5.13. Formularz dodawania produktu spoza bazy</w:t>
        </w:r>
      </w:ins>
      <w:ins w:id="3432" w:author="Okot" w:date="2019-11-26T19:42:00Z">
        <w:r>
          <w:t>………………………………14</w:t>
        </w:r>
      </w:ins>
      <w:ins w:id="3433" w:author="Okot" w:date="2019-11-27T12:22:00Z">
        <w:r w:rsidR="00F4361C">
          <w:t>8</w:t>
        </w:r>
      </w:ins>
    </w:p>
    <w:p w14:paraId="18DF96F6" w14:textId="37C8FC38" w:rsidR="00C167CB" w:rsidRDefault="00C167CB">
      <w:pPr>
        <w:rPr>
          <w:ins w:id="3434" w:author="Okot" w:date="2019-11-29T15:08:00Z"/>
        </w:rPr>
        <w:pPrChange w:id="3435" w:author="Okot" w:date="2019-11-27T13:52:00Z">
          <w:pPr>
            <w:jc w:val="center"/>
          </w:pPr>
        </w:pPrChange>
      </w:pPr>
      <w:ins w:id="3436" w:author="Okot" w:date="2019-11-27T13:52:00Z">
        <w:r>
          <w:t>Rys. 5.14. Strona zarządzania przepisami i potrawami………………………………149</w:t>
        </w:r>
      </w:ins>
    </w:p>
    <w:p w14:paraId="05B4C158" w14:textId="7E6FD4BC" w:rsidR="00591716" w:rsidRDefault="00591716">
      <w:pPr>
        <w:rPr>
          <w:ins w:id="3437" w:author="Okot" w:date="2019-11-29T21:19:00Z"/>
        </w:rPr>
        <w:pPrChange w:id="3438" w:author="Okot" w:date="2019-11-29T15:08:00Z">
          <w:pPr>
            <w:jc w:val="center"/>
          </w:pPr>
        </w:pPrChange>
      </w:pPr>
      <w:ins w:id="3439" w:author="Okot" w:date="2019-11-29T15:08:00Z">
        <w:r>
          <w:t>Rys. 5.15. Wybór sposobu pomiaru potrawy………………………………………...151</w:t>
        </w:r>
      </w:ins>
    </w:p>
    <w:p w14:paraId="62CCEE72" w14:textId="7C31D5AE" w:rsidR="000708A4" w:rsidRDefault="000708A4">
      <w:pPr>
        <w:rPr>
          <w:ins w:id="3440" w:author="Okot" w:date="2019-12-01T10:31:00Z"/>
        </w:rPr>
        <w:pPrChange w:id="3441" w:author="Okot" w:date="2019-11-29T21:20:00Z">
          <w:pPr>
            <w:jc w:val="center"/>
          </w:pPr>
        </w:pPrChange>
      </w:pPr>
      <w:ins w:id="3442" w:author="Okot" w:date="2019-11-29T21:19:00Z">
        <w:r>
          <w:t>Rys. 5.16. Strona zarządzania produktami własnymi</w:t>
        </w:r>
      </w:ins>
      <w:ins w:id="3443" w:author="Okot" w:date="2019-11-29T21:20:00Z">
        <w:r>
          <w:t>………………………………..152</w:t>
        </w:r>
      </w:ins>
    </w:p>
    <w:p w14:paraId="5B593AB6" w14:textId="1A2AD358" w:rsidR="00C622D8" w:rsidRDefault="00C622D8">
      <w:pPr>
        <w:rPr>
          <w:ins w:id="3444" w:author="Okot" w:date="2019-12-01T15:47:00Z"/>
        </w:rPr>
        <w:pPrChange w:id="3445" w:author="Okot" w:date="2019-12-01T10:31:00Z">
          <w:pPr>
            <w:jc w:val="center"/>
          </w:pPr>
        </w:pPrChange>
      </w:pPr>
      <w:ins w:id="3446" w:author="Okot" w:date="2019-12-01T10:31:00Z">
        <w:r>
          <w:t>Rys. 5.17. Wyszukiwarka produktów………………………………………………..154</w:t>
        </w:r>
      </w:ins>
    </w:p>
    <w:p w14:paraId="2F7B777D" w14:textId="4A82CE93" w:rsidR="00F81A91" w:rsidRDefault="00F81A91">
      <w:pPr>
        <w:rPr>
          <w:ins w:id="3447" w:author="Okot" w:date="2019-12-02T12:58:00Z"/>
        </w:rPr>
        <w:pPrChange w:id="3448" w:author="Okot" w:date="2019-12-01T15:47:00Z">
          <w:pPr>
            <w:jc w:val="center"/>
          </w:pPr>
        </w:pPrChange>
      </w:pPr>
      <w:ins w:id="3449" w:author="Okot" w:date="2019-12-01T15:47:00Z">
        <w:r>
          <w:t>Rys. 5.18. Zmodyfikowana strona startowa………………………………………</w:t>
        </w:r>
      </w:ins>
      <w:ins w:id="3450" w:author="Okot" w:date="2019-12-01T15:48:00Z">
        <w:r>
          <w:t>….</w:t>
        </w:r>
      </w:ins>
      <w:ins w:id="3451" w:author="Okot" w:date="2019-12-01T15:47:00Z">
        <w:r>
          <w:t>155</w:t>
        </w:r>
      </w:ins>
    </w:p>
    <w:p w14:paraId="055A72E1" w14:textId="6A7A0418" w:rsidR="006A6BB2" w:rsidRDefault="006A6BB2">
      <w:pPr>
        <w:rPr>
          <w:ins w:id="3452" w:author="Okot" w:date="2019-12-02T12:58:00Z"/>
        </w:rPr>
        <w:pPrChange w:id="3453" w:author="Okot" w:date="2019-12-02T12:58:00Z">
          <w:pPr>
            <w:jc w:val="center"/>
          </w:pPr>
        </w:pPrChange>
      </w:pPr>
      <w:ins w:id="3454" w:author="Okot" w:date="2019-12-02T12:58:00Z">
        <w:r>
          <w:t>Rys. 5.19. Zmodyfikowana strona z danymi użytkownika…………………………..156</w:t>
        </w:r>
      </w:ins>
    </w:p>
    <w:p w14:paraId="1F5119E0" w14:textId="77777777" w:rsidR="006A6BB2" w:rsidRDefault="006A6BB2">
      <w:pPr>
        <w:rPr>
          <w:ins w:id="3455" w:author="Okot" w:date="2019-12-01T15:47:00Z"/>
        </w:rPr>
        <w:pPrChange w:id="3456" w:author="Okot" w:date="2019-12-01T15:47:00Z">
          <w:pPr>
            <w:jc w:val="center"/>
          </w:pPr>
        </w:pPrChange>
      </w:pPr>
    </w:p>
    <w:p w14:paraId="7955E1F6" w14:textId="787C59D8" w:rsidR="00A366F5" w:rsidDel="00F6492A" w:rsidRDefault="006A7B0A" w:rsidP="00506803">
      <w:pPr>
        <w:ind w:firstLine="708"/>
        <w:rPr>
          <w:del w:id="3457" w:author="Okot" w:date="2019-11-26T11:04:00Z"/>
        </w:rPr>
      </w:pPr>
      <w:del w:id="3458" w:author="Okot" w:date="2019-11-19T21:04:00Z">
        <w:r w:rsidDel="0044293B">
          <w:delText>15</w:delText>
        </w:r>
      </w:del>
    </w:p>
    <w:p w14:paraId="24289531" w14:textId="2BB91D5E" w:rsidR="007236B1" w:rsidDel="00B07DDA" w:rsidRDefault="00506803" w:rsidP="007236B1">
      <w:pPr>
        <w:ind w:firstLine="708"/>
        <w:rPr>
          <w:del w:id="3459" w:author="Okot" w:date="2019-11-19T20:49:00Z"/>
        </w:rPr>
      </w:pPr>
      <w:del w:id="346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461" w:author="Okot" w:date="2019-11-19T20:49:00Z"/>
        </w:rPr>
      </w:pPr>
      <w:del w:id="346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463" w:author="Okot" w:date="2019-11-19T20:49:00Z"/>
        </w:rPr>
      </w:pPr>
      <w:del w:id="346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3465" w:author="Okot" w:date="2019-11-18T19:44:00Z"/>
        </w:rPr>
      </w:pPr>
      <w:r>
        <w:t xml:space="preserve">Rys. </w:t>
      </w:r>
      <w:ins w:id="3466" w:author="Okot" w:date="2019-11-19T20:49:00Z">
        <w:r w:rsidR="00B07DDA">
          <w:t>6</w:t>
        </w:r>
      </w:ins>
      <w:del w:id="3467" w:author="Okot" w:date="2019-11-19T20:49:00Z">
        <w:r w:rsidDel="00B07DDA">
          <w:delText>5</w:delText>
        </w:r>
      </w:del>
      <w:r>
        <w:t>.1. Porównanie poziomu ferrytyny w odstępie 2</w:t>
      </w:r>
      <w:ins w:id="3468" w:author="Okot" w:date="2019-11-26T11:04:00Z">
        <w:r w:rsidR="00223236">
          <w:t>.</w:t>
        </w:r>
      </w:ins>
      <w:r>
        <w:t xml:space="preserve"> miesięcy……………..…..…1</w:t>
      </w:r>
      <w:ins w:id="3469" w:author="Okot" w:date="2019-12-03T18:26:00Z">
        <w:r w:rsidR="00D21AB0">
          <w:t>59</w:t>
        </w:r>
      </w:ins>
      <w:del w:id="3470" w:author="Okot" w:date="2019-11-19T21:04:00Z">
        <w:r w:rsidDel="0044293B">
          <w:delText>38</w:delText>
        </w:r>
      </w:del>
    </w:p>
    <w:p w14:paraId="1FF6F3A5" w14:textId="77777777" w:rsidR="00691296" w:rsidRDefault="00691296" w:rsidP="007236B1">
      <w:pPr>
        <w:ind w:firstLine="708"/>
        <w:rPr>
          <w:ins w:id="3471" w:author="Okot" w:date="2019-11-19T20:48:00Z"/>
        </w:rPr>
      </w:pPr>
    </w:p>
    <w:p w14:paraId="1C8B45C8" w14:textId="77777777" w:rsidR="00691296" w:rsidRDefault="00691296" w:rsidP="00F94926">
      <w:pPr>
        <w:rPr>
          <w:ins w:id="3472" w:author="Okot" w:date="2019-11-19T20:48:00Z"/>
        </w:rPr>
      </w:pPr>
    </w:p>
    <w:p w14:paraId="0A2D1BEF" w14:textId="77777777" w:rsidR="00691296" w:rsidRDefault="00691296" w:rsidP="00691296">
      <w:pPr>
        <w:ind w:left="708" w:firstLine="1"/>
        <w:rPr>
          <w:moveTo w:id="3473" w:author="Okot" w:date="2019-11-19T20:48:00Z"/>
        </w:rPr>
      </w:pPr>
      <w:moveToRangeStart w:id="3474" w:author="Okot" w:date="2019-11-19T20:48:00Z" w:name="move25088933"/>
      <w:moveTo w:id="347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476" w:author="Okot" w:date="2019-11-19T20:48:00Z"/>
        </w:rPr>
      </w:pPr>
      <w:moveTo w:id="347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474"/>
    <w:p w14:paraId="2600DD0E" w14:textId="77777777" w:rsidR="00691296" w:rsidRPr="00A87E01" w:rsidRDefault="00691296" w:rsidP="00F94926">
      <w:pPr>
        <w:rPr>
          <w:ins w:id="3478" w:author="Okot" w:date="2019-11-19T20:48:00Z"/>
        </w:rPr>
      </w:pPr>
    </w:p>
    <w:p w14:paraId="0D1E0F04" w14:textId="5FA0A873" w:rsidR="00F94926" w:rsidDel="00C404FB" w:rsidRDefault="00F94926" w:rsidP="009716A0">
      <w:pPr>
        <w:rPr>
          <w:del w:id="3479" w:author="Okot" w:date="2019-11-18T19:44:00Z"/>
        </w:rPr>
      </w:pPr>
    </w:p>
    <w:p w14:paraId="4F0FDFD7" w14:textId="316B33F2" w:rsidR="009716A0" w:rsidDel="00C404FB" w:rsidRDefault="009716A0" w:rsidP="009D15E1">
      <w:pPr>
        <w:rPr>
          <w:del w:id="348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481" w:name="_Toc5963805"/>
      <w:r w:rsidR="005225EA">
        <w:lastRenderedPageBreak/>
        <w:t>wykaz tabel</w:t>
      </w:r>
      <w:bookmarkEnd w:id="348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482" w:author="Okot" w:date="2019-03-28T12:43:00Z"/>
        </w:rPr>
      </w:pPr>
      <w:r>
        <w:t>Tabela 2.4. Ocena wagi na podstawie wagi i wzrostu…………………………………20</w:t>
      </w:r>
    </w:p>
    <w:p w14:paraId="552E9D62" w14:textId="05A951B3" w:rsidR="00312B8A" w:rsidRDefault="00312B8A" w:rsidP="00923D31">
      <w:pPr>
        <w:pStyle w:val="Wykazrysunkw"/>
      </w:pPr>
      <w:ins w:id="3483" w:author="Okot" w:date="2019-03-28T12:43:00Z">
        <w:r>
          <w:t>Tabela 2.5. Klasyczne równoważniki Atwatera……………………………………….2</w:t>
        </w:r>
      </w:ins>
      <w:r w:rsidR="0073419C">
        <w:t>2</w:t>
      </w:r>
    </w:p>
    <w:p w14:paraId="78588F11" w14:textId="77777777" w:rsidR="00923D31" w:rsidRDefault="00280791">
      <w:pPr>
        <w:rPr>
          <w:ins w:id="3484" w:author="Okot" w:date="2019-03-29T00:04:00Z"/>
        </w:rPr>
        <w:pPrChange w:id="3485" w:author="Okot" w:date="2019-03-28T23:26:00Z">
          <w:pPr>
            <w:pStyle w:val="Wykazrysunkw"/>
          </w:pPr>
        </w:pPrChange>
      </w:pPr>
      <w:ins w:id="3486" w:author="Okot" w:date="2019-03-28T23:26:00Z">
        <w:r>
          <w:t>Tabela 2.6.</w:t>
        </w:r>
      </w:ins>
      <w:ins w:id="3487" w:author="Okot" w:date="2019-03-31T14:53:00Z">
        <w:r w:rsidR="00DD78C5">
          <w:t xml:space="preserve"> </w:t>
        </w:r>
      </w:ins>
      <w:ins w:id="3488" w:author="Okot" w:date="2019-03-28T23:26:00Z">
        <w:r>
          <w:t>Podział aminokwasów ze względu na zdolność organizmu do ich syntezy</w:t>
        </w:r>
      </w:ins>
      <w:ins w:id="3489" w:author="Okot" w:date="2019-03-28T23:27:00Z">
        <w:r w:rsidR="00DD78C5">
          <w:t>.</w:t>
        </w:r>
        <w:r>
          <w:t>2</w:t>
        </w:r>
      </w:ins>
      <w:r w:rsidR="004F7692">
        <w:t>6</w:t>
      </w:r>
    </w:p>
    <w:p w14:paraId="78757C01" w14:textId="01B0B536" w:rsidR="00DD78C5" w:rsidRDefault="00DD78C5">
      <w:pPr>
        <w:rPr>
          <w:ins w:id="3490" w:author="Okot" w:date="2019-03-31T14:54:00Z"/>
        </w:rPr>
        <w:pPrChange w:id="3491" w:author="Okot" w:date="2019-03-31T14:53:00Z">
          <w:pPr>
            <w:ind w:firstLine="0"/>
          </w:pPr>
        </w:pPrChange>
      </w:pPr>
      <w:ins w:id="3492" w:author="Okot" w:date="2019-03-31T14:53:00Z">
        <w:r>
          <w:t>Tabela 2.7. Zalecane spożycie białka wg IŻŻ…………………</w:t>
        </w:r>
      </w:ins>
      <w:ins w:id="3493" w:author="Okot" w:date="2019-03-31T14:54:00Z">
        <w:r w:rsidR="005B362B">
          <w:t>………………………</w:t>
        </w:r>
      </w:ins>
      <w:r w:rsidR="004F7692">
        <w:t>3</w:t>
      </w:r>
      <w:r w:rsidR="00FE24B4">
        <w:t>1</w:t>
      </w:r>
    </w:p>
    <w:p w14:paraId="4E2323E1" w14:textId="77777777" w:rsidR="00FE1822" w:rsidRDefault="00FE1822">
      <w:pPr>
        <w:pPrChange w:id="3494" w:author="Okot" w:date="2019-03-31T14:53:00Z">
          <w:pPr>
            <w:ind w:firstLine="0"/>
          </w:pPr>
        </w:pPrChange>
      </w:pPr>
      <w:ins w:id="3495" w:author="Okot" w:date="2019-03-31T14:54:00Z">
        <w:r>
          <w:t xml:space="preserve">Tabela 2.8. </w:t>
        </w:r>
      </w:ins>
      <w:ins w:id="349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497" w:author="Okot" w:date="2019-03-31T15:21:00Z">
        <w:r>
          <w:t>Zalecana d</w:t>
        </w:r>
      </w:ins>
      <w:ins w:id="3498" w:author="Okot" w:date="2019-03-31T15:20:00Z">
        <w:r>
          <w:t>ystrybucja makro</w:t>
        </w:r>
      </w:ins>
      <w:r w:rsidR="00D502A8">
        <w:t>składników</w:t>
      </w:r>
      <w:ins w:id="3499" w:author="Okot" w:date="2019-03-31T15:20:00Z">
        <w:r>
          <w:t xml:space="preserve"> w diecie</w:t>
        </w:r>
      </w:ins>
      <w:ins w:id="3500" w:author="Okot" w:date="2019-03-31T15:18:00Z">
        <w:r>
          <w:t xml:space="preserve"> </w:t>
        </w:r>
      </w:ins>
      <w:ins w:id="350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502" w:author="Okot" w:date="2019-11-19T21:04:00Z">
        <w:r w:rsidR="00032081">
          <w:t>4</w:t>
        </w:r>
      </w:ins>
      <w:del w:id="3503"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504" w:author="Okot" w:date="2019-11-19T21:04:00Z">
        <w:r w:rsidR="00032081">
          <w:t>4</w:t>
        </w:r>
      </w:ins>
      <w:del w:id="3505"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506" w:author="Okot" w:date="2019-11-19T21:04:00Z">
        <w:r w:rsidR="00032081">
          <w:t>5</w:t>
        </w:r>
      </w:ins>
      <w:del w:id="3507" w:author="Okot" w:date="2019-11-19T21:04:00Z">
        <w:r w:rsidR="004D3CF4" w:rsidDel="00032081">
          <w:delText>4</w:delText>
        </w:r>
      </w:del>
      <w:r w:rsidR="004D3CF4">
        <w:t>.1. Wykaz pól w tabeli User</w:t>
      </w:r>
      <w:r>
        <w:t>………………………………………………</w:t>
      </w:r>
      <w:r w:rsidR="004D3CF4">
        <w:t>…</w:t>
      </w:r>
      <w:r>
        <w:t>11</w:t>
      </w:r>
      <w:ins w:id="3508" w:author="Okot" w:date="2019-11-19T21:05:00Z">
        <w:r w:rsidR="008D5DCC">
          <w:t>5</w:t>
        </w:r>
      </w:ins>
      <w:del w:id="3509" w:author="Okot" w:date="2019-11-19T21:05:00Z">
        <w:r w:rsidDel="00032081">
          <w:delText>2</w:delText>
        </w:r>
      </w:del>
    </w:p>
    <w:p w14:paraId="0CCF0B68" w14:textId="1FD48C97" w:rsidR="006B7A04" w:rsidRDefault="006B7A04" w:rsidP="006B7A04">
      <w:pPr>
        <w:ind w:firstLine="708"/>
      </w:pPr>
      <w:r>
        <w:t xml:space="preserve">Tabela </w:t>
      </w:r>
      <w:ins w:id="3510" w:author="Okot" w:date="2019-11-19T21:04:00Z">
        <w:r w:rsidR="00032081">
          <w:t>5</w:t>
        </w:r>
      </w:ins>
      <w:del w:id="3511" w:author="Okot" w:date="2019-11-19T21:04:00Z">
        <w:r w:rsidDel="00032081">
          <w:delText>4</w:delText>
        </w:r>
      </w:del>
      <w:r>
        <w:t xml:space="preserve">.2. </w:t>
      </w:r>
      <w:r w:rsidR="004D3CF4">
        <w:t>Wykaz pól w tabeli Target…..</w:t>
      </w:r>
      <w:r>
        <w:t>…………………………………………...1</w:t>
      </w:r>
      <w:ins w:id="3512" w:author="Okot" w:date="2019-11-19T21:05:00Z">
        <w:r w:rsidR="00032081">
          <w:t>2</w:t>
        </w:r>
      </w:ins>
      <w:ins w:id="3513" w:author="Okot" w:date="2019-11-26T19:48:00Z">
        <w:r w:rsidR="008D5DCC">
          <w:t>1</w:t>
        </w:r>
      </w:ins>
      <w:del w:id="3514"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515" w:author="Okot" w:date="2019-11-19T21:04:00Z">
        <w:r w:rsidR="00032081">
          <w:t>5</w:t>
        </w:r>
      </w:ins>
      <w:del w:id="3516" w:author="Okot" w:date="2019-11-19T21:04:00Z">
        <w:r w:rsidDel="00032081">
          <w:delText>4</w:delText>
        </w:r>
      </w:del>
      <w:r>
        <w:t>.3. Wykaz pół w tabeli Activity……………………………………………..1</w:t>
      </w:r>
      <w:ins w:id="3517" w:author="Okot" w:date="2019-11-19T21:05:00Z">
        <w:r w:rsidR="008D5DCC">
          <w:t>21</w:t>
        </w:r>
      </w:ins>
      <w:del w:id="3518"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519" w:author="Okot" w:date="2019-11-19T21:04:00Z">
        <w:r w:rsidR="00032081">
          <w:t>5</w:t>
        </w:r>
      </w:ins>
      <w:del w:id="3520" w:author="Okot" w:date="2019-11-19T21:04:00Z">
        <w:r w:rsidDel="00032081">
          <w:delText>4</w:delText>
        </w:r>
      </w:del>
      <w:r>
        <w:t>.4. Wykaz pól w tabeli UserData……………………………………………1</w:t>
      </w:r>
      <w:ins w:id="3521" w:author="Okot" w:date="2019-11-19T21:05:00Z">
        <w:r w:rsidR="008D5DCC">
          <w:t>2</w:t>
        </w:r>
      </w:ins>
      <w:ins w:id="3522" w:author="Okot" w:date="2019-11-26T19:49:00Z">
        <w:r w:rsidR="008D5DCC">
          <w:t>2</w:t>
        </w:r>
      </w:ins>
      <w:del w:id="3523"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524" w:author="Okot" w:date="2019-11-19T21:04:00Z">
        <w:r w:rsidR="00032081">
          <w:t>5</w:t>
        </w:r>
      </w:ins>
      <w:del w:id="3525" w:author="Okot" w:date="2019-11-19T21:04:00Z">
        <w:r w:rsidDel="00032081">
          <w:delText>4</w:delText>
        </w:r>
      </w:del>
      <w:r>
        <w:t>.5. Wykaz pól w tabeli UserMeasurements…………………………………1</w:t>
      </w:r>
      <w:ins w:id="3526" w:author="Okot" w:date="2019-11-19T21:05:00Z">
        <w:r w:rsidR="008D5DCC">
          <w:t>22</w:t>
        </w:r>
      </w:ins>
      <w:del w:id="3527" w:author="Okot" w:date="2019-11-19T21:05:00Z">
        <w:r w:rsidDel="00032081">
          <w:delText>17</w:delText>
        </w:r>
      </w:del>
    </w:p>
    <w:p w14:paraId="1AB5CFF5" w14:textId="37BA4EEC" w:rsidR="00B15FC7" w:rsidRDefault="00775565" w:rsidP="00B15FC7">
      <w:pPr>
        <w:ind w:firstLine="708"/>
      </w:pPr>
      <w:r>
        <w:t xml:space="preserve">Tabela </w:t>
      </w:r>
      <w:ins w:id="3528" w:author="Okot" w:date="2019-11-19T21:04:00Z">
        <w:r w:rsidR="00032081">
          <w:t>5</w:t>
        </w:r>
      </w:ins>
      <w:del w:id="3529" w:author="Okot" w:date="2019-11-19T21:04:00Z">
        <w:r w:rsidDel="00032081">
          <w:delText>4</w:delText>
        </w:r>
      </w:del>
      <w:r>
        <w:t>.6</w:t>
      </w:r>
      <w:r w:rsidR="00B15FC7">
        <w:t>. Wykaz pól w tabeli U</w:t>
      </w:r>
      <w:r w:rsidR="00C146A7">
        <w:t>serRequisition…………………………………….1</w:t>
      </w:r>
      <w:ins w:id="3530" w:author="Okot" w:date="2019-11-19T21:05:00Z">
        <w:r w:rsidR="00032081">
          <w:t>2</w:t>
        </w:r>
      </w:ins>
      <w:ins w:id="3531" w:author="Okot" w:date="2019-11-26T19:49:00Z">
        <w:r w:rsidR="008D5DCC">
          <w:t>3</w:t>
        </w:r>
      </w:ins>
      <w:del w:id="3532"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533" w:author="Okot" w:date="2019-11-19T21:04:00Z">
        <w:r w:rsidR="00032081">
          <w:t>5</w:t>
        </w:r>
      </w:ins>
      <w:del w:id="3534" w:author="Okot" w:date="2019-11-19T21:04:00Z">
        <w:r w:rsidDel="00032081">
          <w:delText>4</w:delText>
        </w:r>
      </w:del>
      <w:r>
        <w:t>.7</w:t>
      </w:r>
      <w:r w:rsidR="009933A9">
        <w:t>. Wykaz pól w tabeli Pro</w:t>
      </w:r>
      <w:r w:rsidR="006A1C53">
        <w:t>teinRequisition………………………………….1</w:t>
      </w:r>
      <w:ins w:id="3535" w:author="Okot" w:date="2019-11-19T21:05:00Z">
        <w:r w:rsidR="00032081">
          <w:t>2</w:t>
        </w:r>
      </w:ins>
      <w:ins w:id="3536" w:author="Okot" w:date="2019-11-26T19:49:00Z">
        <w:r w:rsidR="008D5DCC">
          <w:t>7</w:t>
        </w:r>
      </w:ins>
      <w:del w:id="3537" w:author="Okot" w:date="2019-11-19T21:05:00Z">
        <w:r w:rsidR="006A1C53" w:rsidDel="00032081">
          <w:delText>22</w:delText>
        </w:r>
      </w:del>
    </w:p>
    <w:p w14:paraId="39A9396B" w14:textId="59E32220" w:rsidR="00B22824" w:rsidRDefault="00775565" w:rsidP="009933A9">
      <w:pPr>
        <w:ind w:firstLine="708"/>
      </w:pPr>
      <w:r>
        <w:t xml:space="preserve">Tabela </w:t>
      </w:r>
      <w:ins w:id="3538" w:author="Okot" w:date="2019-11-19T21:04:00Z">
        <w:r w:rsidR="00032081">
          <w:t>5</w:t>
        </w:r>
      </w:ins>
      <w:del w:id="3539" w:author="Okot" w:date="2019-11-19T21:04:00Z">
        <w:r w:rsidDel="00032081">
          <w:delText>4</w:delText>
        </w:r>
      </w:del>
      <w:r>
        <w:t>.8</w:t>
      </w:r>
      <w:r w:rsidR="00B22824">
        <w:t>. Wykaz pól w tabeli Amino</w:t>
      </w:r>
      <w:r w:rsidR="00AC6880">
        <w:t>A</w:t>
      </w:r>
      <w:r w:rsidR="00B22824">
        <w:t>cidsRequisition………………………</w:t>
      </w:r>
      <w:r w:rsidR="00A6073A">
        <w:t>.</w:t>
      </w:r>
      <w:r w:rsidR="006A1C53">
        <w:t>…...1</w:t>
      </w:r>
      <w:ins w:id="3540" w:author="Okot" w:date="2019-11-19T21:05:00Z">
        <w:r w:rsidR="00032081">
          <w:t>2</w:t>
        </w:r>
      </w:ins>
      <w:ins w:id="3541" w:author="Okot" w:date="2019-11-26T19:50:00Z">
        <w:r w:rsidR="008D5DCC">
          <w:t>8</w:t>
        </w:r>
      </w:ins>
      <w:del w:id="3542"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543" w:author="Okot" w:date="2019-11-19T21:04:00Z">
        <w:r w:rsidDel="00032081">
          <w:delText>4</w:delText>
        </w:r>
      </w:del>
      <w:ins w:id="3544" w:author="Okot" w:date="2019-11-19T21:04:00Z">
        <w:r w:rsidR="00032081">
          <w:t>5</w:t>
        </w:r>
      </w:ins>
      <w:r>
        <w:t>.9</w:t>
      </w:r>
      <w:r w:rsidR="00DD6DB8">
        <w:t>. Wykaz pól w tabeli GeneralRequisition…………………………………</w:t>
      </w:r>
      <w:r w:rsidR="000822D9">
        <w:t>12</w:t>
      </w:r>
      <w:ins w:id="3545" w:author="Okot" w:date="2019-11-26T19:50:00Z">
        <w:r w:rsidR="008D5DCC">
          <w:t>8</w:t>
        </w:r>
      </w:ins>
      <w:del w:id="3546" w:author="Okot" w:date="2019-11-19T21:05:00Z">
        <w:r w:rsidR="00942409" w:rsidDel="00032081">
          <w:delText>3</w:delText>
        </w:r>
      </w:del>
    </w:p>
    <w:p w14:paraId="7AE071BE" w14:textId="60A0BEE5" w:rsidR="00A6073A" w:rsidRDefault="00775565" w:rsidP="00A6073A">
      <w:pPr>
        <w:ind w:firstLine="708"/>
      </w:pPr>
      <w:r>
        <w:t xml:space="preserve">Tabela </w:t>
      </w:r>
      <w:ins w:id="3547" w:author="Okot" w:date="2019-11-19T21:04:00Z">
        <w:r w:rsidR="00032081">
          <w:t>5</w:t>
        </w:r>
      </w:ins>
      <w:del w:id="3548" w:author="Okot" w:date="2019-11-19T21:04:00Z">
        <w:r w:rsidDel="00032081">
          <w:delText>4</w:delText>
        </w:r>
      </w:del>
      <w:r>
        <w:t>.10</w:t>
      </w:r>
      <w:r w:rsidR="00A6073A">
        <w:t>. Wykaz pól w tabel</w:t>
      </w:r>
      <w:r>
        <w:t>i ProductInfo………………….</w:t>
      </w:r>
      <w:r w:rsidR="00942409">
        <w:t>……………………1</w:t>
      </w:r>
      <w:ins w:id="3549" w:author="Okot" w:date="2019-11-26T19:50:00Z">
        <w:r w:rsidR="008D5DCC">
          <w:t>29</w:t>
        </w:r>
      </w:ins>
      <w:del w:id="3550" w:author="Okot" w:date="2019-11-19T21:05:00Z">
        <w:r w:rsidR="00942409" w:rsidDel="00032081">
          <w:delText>24</w:delText>
        </w:r>
      </w:del>
    </w:p>
    <w:p w14:paraId="5331F567" w14:textId="7C62C91A" w:rsidR="007C1627" w:rsidRDefault="00775565" w:rsidP="007C1627">
      <w:pPr>
        <w:ind w:firstLine="708"/>
      </w:pPr>
      <w:r>
        <w:t xml:space="preserve">Tabela </w:t>
      </w:r>
      <w:ins w:id="3551" w:author="Okot" w:date="2019-11-19T21:04:00Z">
        <w:r w:rsidR="00032081">
          <w:t>5</w:t>
        </w:r>
      </w:ins>
      <w:del w:id="3552" w:author="Okot" w:date="2019-11-19T21:04:00Z">
        <w:r w:rsidDel="00032081">
          <w:delText>4</w:delText>
        </w:r>
      </w:del>
      <w:r>
        <w:t>.11</w:t>
      </w:r>
      <w:r w:rsidR="007C1627">
        <w:t>. Wykaz pól w tabeli Meal……………………………………………….1</w:t>
      </w:r>
      <w:ins w:id="3553" w:author="Okot" w:date="2019-11-19T21:05:00Z">
        <w:r w:rsidR="00032081">
          <w:t>3</w:t>
        </w:r>
      </w:ins>
      <w:ins w:id="3554" w:author="Okot" w:date="2019-11-26T19:50:00Z">
        <w:r w:rsidR="008D5DCC">
          <w:t>5</w:t>
        </w:r>
      </w:ins>
      <w:del w:id="3555"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556" w:author="Okot" w:date="2019-11-19T21:04:00Z">
        <w:r w:rsidR="00032081">
          <w:t>5</w:t>
        </w:r>
      </w:ins>
      <w:del w:id="3557" w:author="Okot" w:date="2019-11-19T21:04:00Z">
        <w:r w:rsidDel="00032081">
          <w:delText>4</w:delText>
        </w:r>
      </w:del>
      <w:r>
        <w:t>.12</w:t>
      </w:r>
      <w:r w:rsidR="000B3C37">
        <w:t>. Wykaz pól w tabeli Recipe……………………………………………..1</w:t>
      </w:r>
      <w:ins w:id="3558" w:author="Okot" w:date="2019-11-19T21:05:00Z">
        <w:r w:rsidR="008D5DCC">
          <w:t>35</w:t>
        </w:r>
      </w:ins>
      <w:del w:id="3559" w:author="Okot" w:date="2019-11-19T21:05:00Z">
        <w:r w:rsidR="000B3C37" w:rsidDel="00032081">
          <w:delText>28</w:delText>
        </w:r>
      </w:del>
    </w:p>
    <w:p w14:paraId="506534E5" w14:textId="040D48EE" w:rsidR="00910B22" w:rsidRDefault="00910B22" w:rsidP="00910B22">
      <w:pPr>
        <w:ind w:firstLine="708"/>
      </w:pPr>
      <w:r>
        <w:t xml:space="preserve">Tabela </w:t>
      </w:r>
      <w:ins w:id="3560" w:author="Okot" w:date="2019-11-19T21:04:00Z">
        <w:r w:rsidR="00032081">
          <w:t>5</w:t>
        </w:r>
      </w:ins>
      <w:del w:id="3561" w:author="Okot" w:date="2019-11-19T21:04:00Z">
        <w:r w:rsidDel="00032081">
          <w:delText>4</w:delText>
        </w:r>
      </w:del>
      <w:r>
        <w:t>.13. Wykaz pól w tabeli RecipeProducts……………………………………1</w:t>
      </w:r>
      <w:ins w:id="3562" w:author="Okot" w:date="2019-11-19T21:05:00Z">
        <w:r w:rsidR="00032081">
          <w:t>3</w:t>
        </w:r>
      </w:ins>
      <w:ins w:id="3563" w:author="Okot" w:date="2019-11-26T19:51:00Z">
        <w:r w:rsidR="008D5DCC">
          <w:t>6</w:t>
        </w:r>
      </w:ins>
      <w:del w:id="3564" w:author="Okot" w:date="2019-11-19T21:05:00Z">
        <w:r w:rsidDel="00032081">
          <w:delText>28</w:delText>
        </w:r>
      </w:del>
    </w:p>
    <w:p w14:paraId="335EA967" w14:textId="5F064FC5" w:rsidR="00FE1635" w:rsidRDefault="00775565" w:rsidP="00FE1635">
      <w:pPr>
        <w:ind w:firstLine="708"/>
      </w:pPr>
      <w:r>
        <w:t xml:space="preserve">Tabela </w:t>
      </w:r>
      <w:ins w:id="3565" w:author="Okot" w:date="2019-11-19T21:04:00Z">
        <w:r w:rsidR="00032081">
          <w:t>5</w:t>
        </w:r>
      </w:ins>
      <w:del w:id="3566" w:author="Okot" w:date="2019-11-19T21:04:00Z">
        <w:r w:rsidDel="00032081">
          <w:delText>4</w:delText>
        </w:r>
      </w:del>
      <w:r>
        <w:t>.1</w:t>
      </w:r>
      <w:r w:rsidR="00910B22">
        <w:t>4</w:t>
      </w:r>
      <w:r w:rsidR="00FE1635">
        <w:t>. Wykaz pól w tab</w:t>
      </w:r>
      <w:r w:rsidR="00910B22">
        <w:t>eli Complete</w:t>
      </w:r>
      <w:r w:rsidR="00FE1635">
        <w:t>Recipe…………………………………..1</w:t>
      </w:r>
      <w:ins w:id="3567" w:author="Okot" w:date="2019-11-19T21:05:00Z">
        <w:r w:rsidR="008D5DCC">
          <w:t>36</w:t>
        </w:r>
      </w:ins>
      <w:del w:id="3568"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569" w:author="Okot" w:date="2019-11-19T21:04:00Z">
        <w:r w:rsidR="00032081">
          <w:t>5</w:t>
        </w:r>
      </w:ins>
      <w:del w:id="3570" w:author="Okot" w:date="2019-11-19T21:04:00Z">
        <w:r w:rsidDel="00032081">
          <w:delText>4</w:delText>
        </w:r>
      </w:del>
      <w:r>
        <w:t>.15</w:t>
      </w:r>
      <w:r w:rsidR="00310ABF">
        <w:t>. Wykaz pól w tabeli Eaten……</w:t>
      </w:r>
      <w:r w:rsidR="0007291D">
        <w:t>…………………………………………</w:t>
      </w:r>
      <w:r w:rsidR="00310ABF">
        <w:t>1</w:t>
      </w:r>
      <w:ins w:id="3571" w:author="Okot" w:date="2019-11-19T21:05:00Z">
        <w:r w:rsidR="00F94214">
          <w:t>40</w:t>
        </w:r>
      </w:ins>
      <w:del w:id="3572"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573" w:author="Okot" w:date="2019-03-31T14:53:00Z"/>
        </w:rPr>
      </w:pPr>
    </w:p>
    <w:p w14:paraId="373059F5" w14:textId="77777777" w:rsidR="006E08BE" w:rsidRDefault="006E08BE">
      <w:pPr>
        <w:rPr>
          <w:ins w:id="3574" w:author="Okot" w:date="2019-03-29T00:04:00Z"/>
        </w:rPr>
        <w:pPrChange w:id="3575" w:author="Okot" w:date="2019-03-29T00:04:00Z">
          <w:pPr>
            <w:ind w:firstLine="0"/>
          </w:pPr>
        </w:pPrChange>
      </w:pPr>
    </w:p>
    <w:p w14:paraId="54F7DEF3" w14:textId="77777777" w:rsidR="006E08BE" w:rsidRDefault="006E08BE">
      <w:pPr>
        <w:pPrChange w:id="3576"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5765C158"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9"/>
      <w:footerReference w:type="default" r:id="rId110"/>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43" w:author="Okot" w:date="2019-11-09T11:50:00Z" w:initials="O">
    <w:p w14:paraId="29A517F9" w14:textId="77777777" w:rsidR="00FA0DC8" w:rsidRDefault="00FA0DC8">
      <w:pPr>
        <w:pStyle w:val="Tekstkomentarza"/>
      </w:pPr>
      <w:r>
        <w:rPr>
          <w:rStyle w:val="Odwoaniedokomentarza"/>
        </w:rPr>
        <w:annotationRef/>
      </w:r>
      <w:r>
        <w:t>Dogrzebać się do badań/źródeł</w:t>
      </w:r>
    </w:p>
    <w:p w14:paraId="3D957796" w14:textId="77777777" w:rsidR="00FA0DC8" w:rsidRDefault="00FA0DC8">
      <w:pPr>
        <w:pStyle w:val="Tekstkomentarza"/>
      </w:pPr>
    </w:p>
    <w:p w14:paraId="30996026" w14:textId="5D192B75" w:rsidR="00FA0DC8" w:rsidRDefault="00FA0DC8">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0D9EA3" w14:textId="77777777" w:rsidR="004737AF" w:rsidRDefault="004737AF" w:rsidP="00745505">
      <w:pPr>
        <w:spacing w:line="240" w:lineRule="auto"/>
      </w:pPr>
      <w:r>
        <w:separator/>
      </w:r>
    </w:p>
  </w:endnote>
  <w:endnote w:type="continuationSeparator" w:id="0">
    <w:p w14:paraId="475EEFFF" w14:textId="77777777" w:rsidR="004737AF" w:rsidRDefault="004737A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FA0DC8" w:rsidRDefault="00FA0DC8">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FA0DC8" w:rsidRDefault="00FA0DC8">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FA0DC8" w:rsidRDefault="00FA0DC8">
        <w:pPr>
          <w:pStyle w:val="Stopka"/>
          <w:jc w:val="right"/>
        </w:pPr>
        <w:r>
          <w:fldChar w:fldCharType="begin"/>
        </w:r>
        <w:r>
          <w:instrText>PAGE   \* MERGEFORMAT</w:instrText>
        </w:r>
        <w:r>
          <w:fldChar w:fldCharType="separate"/>
        </w:r>
        <w:r w:rsidR="0037654F">
          <w:rPr>
            <w:noProof/>
          </w:rPr>
          <w:t>121</w:t>
        </w:r>
        <w:r>
          <w:fldChar w:fldCharType="end"/>
        </w:r>
      </w:p>
    </w:sdtContent>
  </w:sdt>
  <w:p w14:paraId="487B3F65" w14:textId="77777777" w:rsidR="00FA0DC8" w:rsidRDefault="00FA0DC8">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CE97B7" w14:textId="77777777" w:rsidR="004737AF" w:rsidRDefault="004737AF" w:rsidP="00745505">
      <w:pPr>
        <w:spacing w:line="240" w:lineRule="auto"/>
      </w:pPr>
      <w:r>
        <w:separator/>
      </w:r>
    </w:p>
  </w:footnote>
  <w:footnote w:type="continuationSeparator" w:id="0">
    <w:p w14:paraId="014319B0" w14:textId="77777777" w:rsidR="004737AF" w:rsidRDefault="004737AF" w:rsidP="00745505">
      <w:pPr>
        <w:spacing w:line="240" w:lineRule="auto"/>
      </w:pPr>
      <w:r>
        <w:continuationSeparator/>
      </w:r>
    </w:p>
  </w:footnote>
  <w:footnote w:id="1">
    <w:p w14:paraId="7FCCE8A1" w14:textId="77777777" w:rsidR="00FA0DC8" w:rsidRDefault="00FA0DC8">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0E54"/>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cronometer.com/" TargetMode="External"/><Relationship Id="rId112" Type="http://schemas.microsoft.com/office/2011/relationships/people" Target="people.xml"/><Relationship Id="rId16" Type="http://schemas.openxmlformats.org/officeDocument/2006/relationships/image" Target="media/image10.png"/><Relationship Id="rId107" Type="http://schemas.openxmlformats.org/officeDocument/2006/relationships/hyperlink" Target="https://www.who.int/nutrition/publications/guidelines/sugar_intake_information_note_en.pdf%20"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choosemyplate.gov/" TargetMode="External"/><Relationship Id="rId5" Type="http://schemas.openxmlformats.org/officeDocument/2006/relationships/webSettings" Target="webSettings.xml"/><Relationship Id="rId90" Type="http://schemas.openxmlformats.org/officeDocument/2006/relationships/hyperlink" Target="https://www.jedzdobrze.pl/drdietman/" TargetMode="External"/><Relationship Id="rId95" Type="http://schemas.openxmlformats.org/officeDocument/2006/relationships/hyperlink" Target="http://www.ilewazy.p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en.wikipedia.org/wiki/MyPlate" TargetMode="External"/><Relationship Id="rId108" Type="http://schemas.openxmlformats.org/officeDocument/2006/relationships/hyperlink" Target="https://portal.abczdrowie.pl/pytania/wizyta-u-dietetyka-w-ramach-nfz%20z%20dnia%2019.01.2019"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Facebook.com/outdoor.jest.cool" TargetMode="External"/><Relationship Id="rId96" Type="http://schemas.openxmlformats.org/officeDocument/2006/relationships/hyperlink" Target="https://www.jedzdobrze.pl/program-do-bilansowania-die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who.int/gho/ncd/risk_factors/cholesterol_text/en/"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comments" Target="comments.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hsph.harvard.edu/nutritionsource/healthy-eating-plate/" TargetMode="External"/><Relationship Id="rId99" Type="http://schemas.openxmlformats.org/officeDocument/2006/relationships/hyperlink" Target="https://www.postgresql.org/docs/12/" TargetMode="External"/><Relationship Id="rId101" Type="http://schemas.openxmlformats.org/officeDocument/2006/relationships/hyperlink" Target="https://wncbi.nlm.nih.gov/pubmed/19562864"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1.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ncez.pl/abc-zywienia-/zasady-zdrowego-zywienia/piramida-zdrowego-zywienia-i-aktywnosci-fizycznej-dla-osob-doroslych%20z%20dnia%2009.04.2019" TargetMode="External"/><Relationship Id="rId104" Type="http://schemas.openxmlformats.org/officeDocument/2006/relationships/hyperlink" Target="https://en.wikipedia.org/wiki/Food_pyramid_(nutrition)"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www.fao.org/3/a-I7695e.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microsoft.com/office/2011/relationships/commentsExtended" Target="commentsExtended.xml"/><Relationship Id="rId87" Type="http://schemas.openxmlformats.org/officeDocument/2006/relationships/image" Target="media/image78.png"/><Relationship Id="rId110"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encyklopedia.pwn.pl/haslo/dieta;3892627.html" TargetMode="External"/><Relationship Id="rId105" Type="http://schemas.openxmlformats.org/officeDocument/2006/relationships/hyperlink" Target="https://pl.wikipedia.org/wiki/Wska%C5%BAnik_masy_cia%C5%82a%2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stat.gov.pl/files/gfx/portalinformacyjny/pl/defaultaktualnosci/5513/10/1/1/zdrowie_i_zachowania_zdrowotne_mieszkancow_polski_w_swietle_badania_ehis_2014.pdf%20" TargetMode="External"/><Relationship Id="rId98" Type="http://schemas.openxmlformats.org/officeDocument/2006/relationships/hyperlink" Target="https://potreningu.p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hyperlink" Target="https://bankizywnosci.pl/wp-content/uploads/2018/10/Przewodnik-do-Raportu_FPBZ_-Nie-marnuj-jedzenia-2018.pdf%20" TargetMode="External"/><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E5A5BA85-1977-433D-A907-5980A388B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6188</TotalTime>
  <Pages>173</Pages>
  <Words>38936</Words>
  <Characters>233618</Characters>
  <Application>Microsoft Office Word</Application>
  <DocSecurity>0</DocSecurity>
  <Lines>1946</Lines>
  <Paragraphs>544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272010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413</cp:revision>
  <dcterms:created xsi:type="dcterms:W3CDTF">2019-10-30T07:46:00Z</dcterms:created>
  <dcterms:modified xsi:type="dcterms:W3CDTF">2019-12-03T19:04:00Z</dcterms:modified>
</cp:coreProperties>
</file>