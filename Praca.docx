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091841">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091841">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091841">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091841">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091841">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091841">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091841">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091841">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091841">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091841">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091841">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091841">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091841">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091841">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091841">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091841" w:rsidRDefault="00091841" w:rsidP="001B63A1">
                            <w:pPr>
                              <w:pStyle w:val="Legenda"/>
                            </w:pPr>
                          </w:p>
                          <w:p w14:paraId="7179B975" w14:textId="29331B44" w:rsidR="00091841" w:rsidRDefault="00091841"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091841" w:rsidRPr="001B63A1" w:rsidRDefault="00091841"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091841" w:rsidRDefault="00091841" w:rsidP="001B63A1">
                      <w:pPr>
                        <w:pStyle w:val="Legenda"/>
                      </w:pPr>
                    </w:p>
                    <w:p w14:paraId="7179B975" w14:textId="29331B44" w:rsidR="00091841" w:rsidRDefault="00091841"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091841" w:rsidRPr="001B63A1" w:rsidRDefault="00091841"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0" w:name="_Toc5963727"/>
      <w:r>
        <w:t>2.1</w:t>
      </w:r>
      <w:r w:rsidR="009B124B">
        <w:t>.1. Energia</w:t>
      </w:r>
      <w:r w:rsidR="009E56F2">
        <w:t xml:space="preserve"> [2</w:t>
      </w:r>
      <w:r w:rsidR="00100248">
        <w:t>6</w:t>
      </w:r>
      <w:r w:rsidR="009E56F2">
        <w:t>,2</w:t>
      </w:r>
      <w:r w:rsidR="00E2330C">
        <w:t>7</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0" w:name="_Toc5963729"/>
      <w:r>
        <w:t>2.1.3. Makroskładniki</w:t>
      </w:r>
      <w:r w:rsidR="009E56F2">
        <w:t xml:space="preserve"> [2</w:t>
      </w:r>
      <w:r w:rsidR="00100248">
        <w:t>5</w:t>
      </w:r>
      <w:r w:rsidR="009E56F2">
        <w:t>,2</w:t>
      </w:r>
      <w:r w:rsidR="00100248">
        <w:t>6</w:t>
      </w:r>
      <w:r w:rsidR="009E56F2">
        <w:t>,2</w:t>
      </w:r>
      <w:r w:rsidR="00E2330C">
        <w:t>7</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375AB266"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100248">
        <w:t>6</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15F2D4DF"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100248">
        <w:t>25</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0C34F7D1"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E2330C">
        <w:t>30</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05B3F6B8"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100248">
        <w:t>5</w:t>
      </w:r>
      <w:ins w:id="376" w:author="Okot" w:date="2019-03-28T17:01:00Z">
        <w:r w:rsidR="00A9408E">
          <w:t>,</w:t>
        </w:r>
      </w:ins>
      <w:r w:rsidR="009E56F2">
        <w:t>2</w:t>
      </w:r>
      <w:r w:rsidR="00100248">
        <w:t>6</w:t>
      </w:r>
      <w:ins w:id="377" w:author="Okot" w:date="2019-03-28T17:01:00Z">
        <w:r w:rsidR="00A9408E">
          <w:t>,</w:t>
        </w:r>
      </w:ins>
      <w:r w:rsidR="009E56F2">
        <w:t>2</w:t>
      </w:r>
      <w:r w:rsidR="00E2330C">
        <w:t>7</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lastRenderedPageBreak/>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lastRenderedPageBreak/>
          <w:t>Tabela 2.6.</w:t>
        </w:r>
      </w:ins>
    </w:p>
    <w:p w14:paraId="0F94A5C2" w14:textId="3406EB56"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100248">
        <w:t>26</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52F4BBE0"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100248">
        <w:t>5</w:t>
      </w:r>
      <w:ins w:id="612" w:author="Okot" w:date="2019-03-30T15:59:00Z">
        <w:r w:rsidR="00D1584A">
          <w:t>,</w:t>
        </w:r>
      </w:ins>
      <w:r w:rsidR="009E56F2">
        <w:t>2</w:t>
      </w:r>
      <w:r w:rsidR="00100248">
        <w:t>6</w:t>
      </w:r>
      <w:ins w:id="613" w:author="Okot" w:date="2019-03-30T15:59:00Z">
        <w:r w:rsidR="00D1584A">
          <w:t>,</w:t>
        </w:r>
      </w:ins>
      <w:r w:rsidR="009E56F2">
        <w:t>2</w:t>
      </w:r>
      <w:r w:rsidR="00E2330C">
        <w:t>7</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12  kg zapasów 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 xml:space="preserve">ozostałe 5% pochodzi z </w:t>
        </w:r>
        <w:r w:rsidR="007A6114">
          <w:lastRenderedPageBreak/>
          <w:t>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35C46DBD"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100248">
        <w:t>5</w:t>
      </w:r>
      <w:ins w:id="746" w:author="Okot" w:date="2019-03-30T19:41:00Z">
        <w:r w:rsidR="00B66E9E">
          <w:t>,</w:t>
        </w:r>
      </w:ins>
      <w:r w:rsidR="009E56F2">
        <w:t>2</w:t>
      </w:r>
      <w:r w:rsidR="00100248">
        <w:t>6</w:t>
      </w:r>
      <w:ins w:id="747" w:author="Okot" w:date="2019-03-30T19:41:00Z">
        <w:r w:rsidR="00B66E9E">
          <w:t>,</w:t>
        </w:r>
      </w:ins>
      <w:r w:rsidR="009E56F2">
        <w:t>2</w:t>
      </w:r>
      <w:r w:rsidR="00E2330C">
        <w:t>7</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064CBAA6"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26" w:author="Okot" w:date="2019-03-30T20:28:00Z">
        <w:r w:rsidR="001B4EBC">
          <w:t>,</w:t>
        </w:r>
      </w:ins>
      <w:r w:rsidR="009E56F2">
        <w:t>2</w:t>
      </w:r>
      <w:r w:rsidR="000E5AB3">
        <w:t>4</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lastRenderedPageBreak/>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2" w:author="Okot" w:date="2019-03-30T20:07:00Z"/>
        </w:rPr>
      </w:pPr>
      <w:ins w:id="933" w:author="Okot" w:date="2019-03-30T17:22:00Z">
        <w:r>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t>
        </w:r>
        <w:r w:rsidR="001C4B6E">
          <w:lastRenderedPageBreak/>
          <w:t xml:space="preserve">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BA3BD6">
        <w:t>22</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211F35E7"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w:t>
      </w:r>
      <w:r w:rsidR="00100248">
        <w:t>5</w:t>
      </w:r>
      <w:ins w:id="981" w:author="Okot" w:date="2019-03-30T19:41:00Z">
        <w:r w:rsidR="00B66E9E">
          <w:t>,</w:t>
        </w:r>
      </w:ins>
      <w:r w:rsidR="00100248">
        <w:t>26</w:t>
      </w:r>
      <w:ins w:id="982" w:author="Okot" w:date="2019-03-30T19:41:00Z">
        <w:r w:rsidR="00B66E9E">
          <w:t>,</w:t>
        </w:r>
      </w:ins>
      <w:r w:rsidR="00E2330C">
        <w:t>27</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0C633897"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100248">
        <w:t>6</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7A636AFE"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100248">
        <w:t>26</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667F985C"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w:t>
        </w:r>
      </w:ins>
      <w:r w:rsidR="00D74608">
        <w:t>Ż</w:t>
      </w:r>
      <w:ins w:id="1113" w:author="Okot" w:date="2019-03-28T17:49:00Z">
        <w:r>
          <w:t>ywi</w:t>
        </w:r>
      </w:ins>
      <w:r w:rsidR="00D74608">
        <w:t>e</w:t>
      </w:r>
      <w:ins w:id="1114" w:author="Okot" w:date="2019-03-28T17:49:00Z">
        <w:r>
          <w:t xml:space="preserve">nia </w:t>
        </w:r>
      </w:ins>
      <w:r w:rsidR="00D74608">
        <w:t>Instytutu Medycyny USA</w:t>
      </w:r>
      <w:r w:rsidR="00B80D15" w:rsidRPr="00B80D15">
        <w:t>)</w:t>
      </w:r>
      <w:ins w:id="1115" w:author="Okot" w:date="2019-03-28T22:56:00Z">
        <w:r w:rsidR="0010307F" w:rsidRPr="00B80D15">
          <w:t> </w:t>
        </w:r>
      </w:ins>
      <w:ins w:id="1116" w:author="Okot" w:date="2019-03-28T17:51:00Z">
        <w:r w:rsidRPr="00B80D15">
          <w:t>[</w:t>
        </w:r>
      </w:ins>
      <w:r w:rsidR="00D74608">
        <w:t>25</w:t>
      </w:r>
      <w:ins w:id="1117" w:author="Okot" w:date="2019-03-28T17:51:00Z">
        <w:r w:rsidRPr="00B80D15">
          <w:t>]</w:t>
        </w:r>
      </w:ins>
      <w:r w:rsidR="00B80D15">
        <w:t xml:space="preserve"> </w:t>
      </w:r>
      <w:ins w:id="1118" w:author="Okot" w:date="2019-03-28T17:49:00Z">
        <w:r w:rsidR="00741654">
          <w:t>lub</w:t>
        </w:r>
      </w:ins>
      <w:ins w:id="1119" w:author="Okot" w:date="2019-03-28T17:51:00Z">
        <w:r>
          <w:t xml:space="preserve"> 10-20%</w:t>
        </w:r>
      </w:ins>
      <w:ins w:id="1120" w:author="Okot" w:date="2019-03-28T23:10:00Z">
        <w:r w:rsidR="0098475B">
          <w:t xml:space="preserve"> (Nordic Nutrition Recommendations z 2004 r</w:t>
        </w:r>
      </w:ins>
      <w:ins w:id="1121" w:author="Okot" w:date="2019-03-30T21:14:00Z">
        <w:r w:rsidR="0010307F">
          <w:t>.</w:t>
        </w:r>
      </w:ins>
      <w:ins w:id="1122" w:author="Okot" w:date="2019-03-28T23:10:00Z">
        <w:r w:rsidR="0098475B">
          <w:t>)</w:t>
        </w:r>
      </w:ins>
      <w:ins w:id="1123" w:author="Okot" w:date="2019-03-30T21:14:00Z">
        <w:r w:rsidR="0010307F">
          <w:t> </w:t>
        </w:r>
      </w:ins>
      <w:ins w:id="1124" w:author="Okot" w:date="2019-03-28T17:51:00Z">
        <w:r>
          <w:t>[</w:t>
        </w:r>
      </w:ins>
      <w:r w:rsidR="0077649F">
        <w:t>26</w:t>
      </w:r>
      <w:ins w:id="1125" w:author="Okot" w:date="2019-03-28T17:51:00Z">
        <w:r>
          <w:t>]</w:t>
        </w:r>
      </w:ins>
      <w:ins w:id="1126"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7" w:author="Okot" w:date="2019-03-28T17:54:00Z">
        <w:r>
          <w:t>, a dzienne spożycie tego makroskładnika nie powinno prze</w:t>
        </w:r>
        <w:r w:rsidR="001648EA">
          <w:t xml:space="preserve">kraczać 10% całkowitej liczby </w:t>
        </w:r>
        <w:r w:rsidR="001648EA" w:rsidRPr="00B80D15">
          <w:t>skonsumowanych kalorii</w:t>
        </w:r>
      </w:ins>
      <w:ins w:id="1128" w:author="Okot" w:date="2019-03-28T22:56:00Z">
        <w:r w:rsidR="00741654" w:rsidRPr="00B80D15">
          <w:t>,</w:t>
        </w:r>
      </w:ins>
      <w:ins w:id="1129" w:author="Okot" w:date="2019-03-28T17:54:00Z">
        <w:r w:rsidR="001648EA" w:rsidRPr="00B80D15">
          <w:t xml:space="preserve"> zwłaszcza jeśli</w:t>
        </w:r>
      </w:ins>
      <w:ins w:id="1130" w:author="Okot" w:date="2019-03-28T17:55:00Z">
        <w:r w:rsidR="001648EA" w:rsidRPr="00B80D15">
          <w:t xml:space="preserve"> spożywane jest głównie </w:t>
        </w:r>
      </w:ins>
      <w:ins w:id="1131" w:author="Okot" w:date="2019-03-28T17:56:00Z">
        <w:r w:rsidR="001648EA" w:rsidRPr="00B80D15">
          <w:t>białko</w:t>
        </w:r>
      </w:ins>
      <w:ins w:id="1132" w:author="Okot" w:date="2019-03-28T17:55:00Z">
        <w:r w:rsidR="001648EA" w:rsidRPr="00B80D15">
          <w:t xml:space="preserve"> pochodzenia zwierzęcego</w:t>
        </w:r>
      </w:ins>
      <w:r w:rsidR="0073700A" w:rsidRPr="00B80D15">
        <w:t> </w:t>
      </w:r>
      <w:r w:rsidR="0077649F">
        <w:t>[22</w:t>
      </w:r>
      <w:r w:rsidR="00293130" w:rsidRPr="00B80D15">
        <w:t>]</w:t>
      </w:r>
      <w:ins w:id="1133" w:author="Okot" w:date="2019-03-28T17:55:00Z">
        <w:r w:rsidR="001648EA" w:rsidRPr="00B80D15">
          <w:t>.</w:t>
        </w:r>
      </w:ins>
      <w:ins w:id="1134" w:author="Okot" w:date="2019-03-28T17:54:00Z">
        <w:r w:rsidR="001648EA">
          <w:t xml:space="preserve"> </w:t>
        </w:r>
      </w:ins>
      <w:ins w:id="1135" w:author="Okot" w:date="2019-03-28T17:52:00Z">
        <w:r>
          <w:t xml:space="preserve"> </w:t>
        </w:r>
      </w:ins>
    </w:p>
    <w:p w14:paraId="2FDF0062" w14:textId="77777777" w:rsidR="009C414A" w:rsidRDefault="00614F36">
      <w:pPr>
        <w:rPr>
          <w:ins w:id="1136" w:author="Okot" w:date="2019-03-30T17:03:00Z"/>
        </w:rPr>
        <w:pPrChange w:id="1137" w:author="Okot" w:date="2019-03-28T13:48:00Z">
          <w:pPr>
            <w:ind w:firstLine="0"/>
            <w:jc w:val="left"/>
          </w:pPr>
        </w:pPrChange>
      </w:pPr>
      <w:ins w:id="1138" w:author="Okot" w:date="2019-03-28T23:50:00Z">
        <w:r>
          <w:t>W części</w:t>
        </w:r>
      </w:ins>
      <w:ins w:id="1139" w:author="Okot" w:date="2019-03-28T23:51:00Z">
        <w:r>
          <w:t xml:space="preserve"> 2.1.3.1. była mowa o</w:t>
        </w:r>
        <w:r w:rsidR="00834FF1">
          <w:t xml:space="preserve"> negatywnych skutkach pochłaniania</w:t>
        </w:r>
        <w:r>
          <w:t xml:space="preserve"> dużych ilości białka. Ze względu na ryzyko </w:t>
        </w:r>
      </w:ins>
      <w:ins w:id="1140" w:author="Okot" w:date="2019-03-28T23:52:00Z">
        <w:r>
          <w:t>szkód dla zdrowia</w:t>
        </w:r>
      </w:ins>
      <w:ins w:id="1141" w:author="Okot" w:date="2019-03-28T23:53:00Z">
        <w:r>
          <w:t xml:space="preserve"> IŻŻ sugeruje, żeby dorośli nie spożywali więcej niż 2 g białka/kg.m.c. Sportowcy</w:t>
        </w:r>
      </w:ins>
      <w:ins w:id="1142" w:author="Okot" w:date="2019-03-28T23:54:00Z">
        <w:r>
          <w:t xml:space="preserve"> mogą przesunąć tę granicę do 1,2-1,4 g/kg.m.c.</w:t>
        </w:r>
        <w:r w:rsidR="00E941AA">
          <w:t>, a w skrajnych przypadkach</w:t>
        </w:r>
      </w:ins>
      <w:ins w:id="1143" w:author="Okot" w:date="2019-03-28T23:53:00Z">
        <w:r>
          <w:t xml:space="preserve"> </w:t>
        </w:r>
      </w:ins>
      <w:ins w:id="1144" w:author="Okot" w:date="2019-03-28T23:54:00Z">
        <w:r w:rsidR="00E941AA">
          <w:t>uprawiania sportów wytrzymałościowych do 3</w:t>
        </w:r>
      </w:ins>
      <w:ins w:id="1145" w:author="Okot" w:date="2019-03-28T23:55:00Z">
        <w:r w:rsidR="00E941AA">
          <w:t> g/kg.m.c.</w:t>
        </w:r>
      </w:ins>
    </w:p>
    <w:p w14:paraId="191E8206" w14:textId="77777777" w:rsidR="00B66E9E" w:rsidRDefault="00B81B62">
      <w:pPr>
        <w:rPr>
          <w:ins w:id="1146" w:author="Okot" w:date="2019-03-31T13:54:00Z"/>
        </w:rPr>
        <w:pPrChange w:id="1147" w:author="Okot" w:date="2019-03-28T13:48:00Z">
          <w:pPr>
            <w:ind w:firstLine="0"/>
            <w:jc w:val="left"/>
          </w:pPr>
        </w:pPrChange>
      </w:pPr>
      <w:ins w:id="1148" w:author="Okot" w:date="2019-03-30T18:52:00Z">
        <w:r>
          <w:t>Wiele kontrowersji wiąże się z wytyczny</w:t>
        </w:r>
        <w:r w:rsidR="00834FF1">
          <w:t>mi odnośnie spożycia tłuszcz</w:t>
        </w:r>
      </w:ins>
      <w:r w:rsidR="00293130">
        <w:t>ów</w:t>
      </w:r>
      <w:ins w:id="1149" w:author="Okot" w:date="2019-03-30T18:52:00Z">
        <w:r w:rsidR="00834FF1">
          <w:t>.</w:t>
        </w:r>
      </w:ins>
      <w:ins w:id="1150" w:author="Okot" w:date="2019-03-31T14:44:00Z">
        <w:r w:rsidR="00834FF1">
          <w:t xml:space="preserve"> Większość instytucji</w:t>
        </w:r>
      </w:ins>
      <w:ins w:id="1151" w:author="Okot" w:date="2019-03-30T18:53:00Z">
        <w:r>
          <w:t xml:space="preserve"> </w:t>
        </w:r>
      </w:ins>
      <w:ins w:id="1152" w:author="Okot" w:date="2019-03-30T18:55:00Z">
        <w:r w:rsidR="00834FF1">
          <w:t>nie ustaliła</w:t>
        </w:r>
        <w:r w:rsidR="00582840">
          <w:t xml:space="preserve"> konkretnego zapotrzebowa</w:t>
        </w:r>
        <w:r w:rsidR="00834FF1">
          <w:t>nia, jedynie zakres dystrybucji.</w:t>
        </w:r>
      </w:ins>
      <w:ins w:id="1153" w:author="Okot" w:date="2019-03-31T14:44:00Z">
        <w:r w:rsidR="00834FF1">
          <w:t xml:space="preserve"> Według</w:t>
        </w:r>
      </w:ins>
      <w:ins w:id="1154" w:author="Okot" w:date="2019-03-30T18:55:00Z">
        <w:r w:rsidR="00582840">
          <w:t xml:space="preserve"> </w:t>
        </w:r>
      </w:ins>
      <w:ins w:id="1155" w:author="Okot" w:date="2019-03-31T14:44:00Z">
        <w:r w:rsidR="00834FF1">
          <w:t>USDA</w:t>
        </w:r>
      </w:ins>
      <w:ins w:id="1156" w:author="Okot" w:date="2019-03-30T18:55:00Z">
        <w:r w:rsidR="00582840">
          <w:t xml:space="preserve"> dla dorosłych wynosi</w:t>
        </w:r>
      </w:ins>
      <w:ins w:id="1157" w:author="Okot" w:date="2019-03-31T14:45:00Z">
        <w:r w:rsidR="00834FF1">
          <w:t xml:space="preserve"> on</w:t>
        </w:r>
      </w:ins>
      <w:ins w:id="1158" w:author="Okot" w:date="2019-03-30T18:55:00Z">
        <w:r w:rsidR="00582840">
          <w:t xml:space="preserve"> 20-35% całkowitej dziennej podaży </w:t>
        </w:r>
      </w:ins>
      <w:ins w:id="1159" w:author="Okot" w:date="2019-03-30T18:56:00Z">
        <w:r w:rsidR="00582840">
          <w:t>energii</w:t>
        </w:r>
      </w:ins>
      <w:ins w:id="1160" w:author="Okot" w:date="2019-03-30T18:55:00Z">
        <w:r w:rsidR="00582840">
          <w:t>.</w:t>
        </w:r>
      </w:ins>
      <w:ins w:id="1161" w:author="Okot" w:date="2019-03-30T18:56:00Z">
        <w:r w:rsidR="00582840">
          <w:t xml:space="preserve"> Jednak wiele badań wskazuje na to, że są to wartości wygórowane, biorąc pod uwagę szkodliwe działania tłuszczów </w:t>
        </w:r>
      </w:ins>
      <w:ins w:id="1162" w:author="Okot" w:date="2019-03-30T18:57:00Z">
        <w:r w:rsidR="00582840">
          <w:t>nasyconych</w:t>
        </w:r>
      </w:ins>
      <w:ins w:id="1163" w:author="Okot" w:date="2019-03-30T18:56:00Z">
        <w:r w:rsidR="00582840">
          <w:t xml:space="preserve">, które dla </w:t>
        </w:r>
      </w:ins>
      <w:ins w:id="1164" w:author="Okot" w:date="2019-03-30T18:57:00Z">
        <w:r w:rsidR="00582840">
          <w:t xml:space="preserve">wielu ludzi stanowią </w:t>
        </w:r>
      </w:ins>
      <w:ins w:id="1165" w:author="Okot" w:date="2019-03-31T14:09:00Z">
        <w:r w:rsidR="000B1407">
          <w:t>naj</w:t>
        </w:r>
      </w:ins>
      <w:ins w:id="1166" w:author="Okot" w:date="2019-03-30T18:57:00Z">
        <w:r w:rsidR="00582840">
          <w:t>większą czę</w:t>
        </w:r>
        <w:r w:rsidR="00B66E9E">
          <w:t>ść spożycia tego makroskładnika i należy je zmniejszyć do 15-25%.</w:t>
        </w:r>
      </w:ins>
      <w:ins w:id="1167" w:author="Okot" w:date="2019-03-30T19:43:00Z">
        <w:r w:rsidR="00B66E9E">
          <w:t xml:space="preserve"> Bardziej radykalni eksperci sugerują, że już 10% będzie wystarczające.</w:t>
        </w:r>
      </w:ins>
      <w:ins w:id="1168" w:author="Okot" w:date="2019-03-31T14:05:00Z">
        <w:r w:rsidR="000B1407">
          <w:t xml:space="preserve"> Z kolei raport WHO z 2005 r.</w:t>
        </w:r>
      </w:ins>
      <w:ins w:id="1169" w:author="Okot" w:date="2019-03-31T14:06:00Z">
        <w:r w:rsidR="000B1407">
          <w:t xml:space="preserve"> przyznaje co prawda, że należy pobierać nie więcej niż 30% energii z</w:t>
        </w:r>
      </w:ins>
      <w:ins w:id="1170" w:author="Okot" w:date="2019-03-31T14:07:00Z">
        <w:r w:rsidR="000B1407">
          <w:t xml:space="preserve"> tłuszczów, twierdzi jednak też, że ilość ta nie powinna się zmniejszać poniżej 15%.</w:t>
        </w:r>
      </w:ins>
      <w:ins w:id="1171" w:author="Okot" w:date="2019-03-31T14:06:00Z">
        <w:r w:rsidR="000B1407">
          <w:t xml:space="preserve"> </w:t>
        </w:r>
      </w:ins>
      <w:ins w:id="1172" w:author="Okot" w:date="2019-03-31T14:47:00Z">
        <w:r w:rsidR="00834FF1">
          <w:t>Z tymi ostatnimi ustaleniami pokrywają się rekomendacje IŻŻ.</w:t>
        </w:r>
      </w:ins>
    </w:p>
    <w:p w14:paraId="426EF287" w14:textId="77777777" w:rsidR="00C548B3" w:rsidRDefault="00B66E9E">
      <w:pPr>
        <w:rPr>
          <w:ins w:id="1173" w:author="Okot" w:date="2019-03-31T13:54:00Z"/>
        </w:rPr>
        <w:pPrChange w:id="1174" w:author="Okot" w:date="2019-03-28T13:48:00Z">
          <w:pPr>
            <w:ind w:firstLine="0"/>
            <w:jc w:val="left"/>
          </w:pPr>
        </w:pPrChange>
      </w:pPr>
      <w:ins w:id="1175" w:author="Okot" w:date="2019-03-30T19:44:00Z">
        <w:r>
          <w:lastRenderedPageBreak/>
          <w:t>O ile brak jednoznacznej konkluzji dotyczy całkowitej podaży</w:t>
        </w:r>
      </w:ins>
      <w:r w:rsidR="00293130">
        <w:t xml:space="preserve"> tłuszczów</w:t>
      </w:r>
      <w:ins w:id="1176" w:author="Okot" w:date="2019-03-30T19:44:00Z">
        <w:r>
          <w:t xml:space="preserve">, to ustalono </w:t>
        </w:r>
      </w:ins>
      <w:r w:rsidR="00416B5E">
        <w:t>sugerowaną</w:t>
      </w:r>
      <w:r w:rsidR="00293130">
        <w:t xml:space="preserve"> </w:t>
      </w:r>
      <w:ins w:id="1177" w:author="Okot" w:date="2019-03-30T19:44:00Z">
        <w:r>
          <w:t>dzienną dawkę</w:t>
        </w:r>
      </w:ins>
      <w:r w:rsidR="00293130">
        <w:t xml:space="preserve"> kwasów</w:t>
      </w:r>
      <w:ins w:id="1178" w:author="Okot" w:date="2019-03-30T19:44:00Z">
        <w:r>
          <w:t xml:space="preserve"> omega-3</w:t>
        </w:r>
      </w:ins>
      <w:r w:rsidR="00293130">
        <w:t>, która</w:t>
      </w:r>
      <w:ins w:id="1179" w:author="Okot" w:date="2019-03-30T19:44:00Z">
        <w:r>
          <w:t xml:space="preserve"> wynosi co najmniej 1,6</w:t>
        </w:r>
      </w:ins>
      <w:ins w:id="1180" w:author="Okot" w:date="2019-03-30T21:14:00Z">
        <w:r w:rsidR="00573BBB">
          <w:t> </w:t>
        </w:r>
      </w:ins>
      <w:ins w:id="1181" w:author="Okot" w:date="2019-03-30T19:44:00Z">
        <w:r w:rsidR="00573BBB">
          <w:t>g d</w:t>
        </w:r>
        <w:r>
          <w:t xml:space="preserve">la mężczyzn </w:t>
        </w:r>
        <w:r w:rsidR="00573BBB">
          <w:t>i</w:t>
        </w:r>
      </w:ins>
      <w:r w:rsidR="00293130">
        <w:t> </w:t>
      </w:r>
      <w:ins w:id="1182" w:author="Okot" w:date="2019-03-30T19:44:00Z">
        <w:r w:rsidR="00573BBB">
          <w:t>1,1 g </w:t>
        </w:r>
        <w:r>
          <w:t>dla kobiet.</w:t>
        </w:r>
      </w:ins>
      <w:ins w:id="1183" w:author="Okot" w:date="2019-03-30T19:46:00Z">
        <w:r>
          <w:t xml:space="preserve"> </w:t>
        </w:r>
      </w:ins>
      <w:ins w:id="1184" w:author="Okot" w:date="2019-03-30T17:03:00Z">
        <w:r w:rsidR="0070269B">
          <w:t>Zaleca się</w:t>
        </w:r>
      </w:ins>
      <w:ins w:id="1185" w:author="Okot" w:date="2019-03-30T19:47:00Z">
        <w:r>
          <w:t xml:space="preserve"> też</w:t>
        </w:r>
      </w:ins>
      <w:ins w:id="1186" w:author="Okot" w:date="2019-03-30T17:03:00Z">
        <w:r w:rsidR="0070269B">
          <w:t>, żeby zawartość</w:t>
        </w:r>
        <w:r w:rsidR="00C548B3">
          <w:t xml:space="preserve"> kwasu alfa-lino</w:t>
        </w:r>
      </w:ins>
      <w:ins w:id="1187" w:author="Okot" w:date="2019-03-30T17:04:00Z">
        <w:r w:rsidR="00C548B3">
          <w:t>lenowego</w:t>
        </w:r>
      </w:ins>
      <w:ins w:id="1188" w:author="Okot" w:date="2019-03-30T17:15:00Z">
        <w:r w:rsidR="0070269B">
          <w:t xml:space="preserve"> mierzona w kaloriach </w:t>
        </w:r>
      </w:ins>
      <w:ins w:id="1189" w:author="Okot" w:date="2019-03-30T17:04:00Z">
        <w:r w:rsidR="00C548B3">
          <w:t xml:space="preserve">kształtowała </w:t>
        </w:r>
      </w:ins>
      <w:ins w:id="1190" w:author="Okot" w:date="2019-03-30T17:05:00Z">
        <w:r w:rsidR="00C548B3">
          <w:t>się</w:t>
        </w:r>
      </w:ins>
      <w:ins w:id="1191" w:author="Okot" w:date="2019-03-30T17:04:00Z">
        <w:r w:rsidR="00C548B3">
          <w:t xml:space="preserve"> </w:t>
        </w:r>
      </w:ins>
      <w:ins w:id="1192" w:author="Okot" w:date="2019-03-30T17:05:00Z">
        <w:r w:rsidR="00C548B3">
          <w:t xml:space="preserve">na poziomie 0,5% całkowitej dziennej podaży energii. </w:t>
        </w:r>
      </w:ins>
    </w:p>
    <w:p w14:paraId="355AF06C" w14:textId="77777777" w:rsidR="007C5664" w:rsidRDefault="000266A6" w:rsidP="006F5DB1">
      <w:pPr>
        <w:rPr>
          <w:ins w:id="1193" w:author="Okot" w:date="2019-03-30T17:26:00Z"/>
        </w:rPr>
      </w:pPr>
      <w:ins w:id="1194" w:author="Okot" w:date="2019-03-31T13:54:00Z">
        <w:r>
          <w:t>Brak jest również ustalonych norm spożyci</w:t>
        </w:r>
      </w:ins>
      <w:r w:rsidR="00FD1C88">
        <w:t>a</w:t>
      </w:r>
      <w:ins w:id="1195" w:author="Okot" w:date="2019-03-31T13:54:00Z">
        <w:r>
          <w:t xml:space="preserve"> tłuszczów nasyconych. </w:t>
        </w:r>
      </w:ins>
      <w:ins w:id="1196" w:author="Okot" w:date="2019-03-31T13:55:00Z">
        <w:r>
          <w:t xml:space="preserve">W świetle </w:t>
        </w:r>
      </w:ins>
      <w:ins w:id="1197" w:author="Okot" w:date="2019-03-31T13:59:00Z">
        <w:r w:rsidR="00FD3B11">
          <w:t xml:space="preserve">aktualnych </w:t>
        </w:r>
      </w:ins>
      <w:ins w:id="1198" w:author="Okot" w:date="2019-03-31T13:55:00Z">
        <w:r>
          <w:t>badań</w:t>
        </w:r>
      </w:ins>
      <w:ins w:id="1199" w:author="Okot" w:date="2019-03-31T13:58:00Z">
        <w:r w:rsidR="00FD3B11">
          <w:t xml:space="preserve"> każda </w:t>
        </w:r>
      </w:ins>
      <w:ins w:id="1200" w:author="Okot" w:date="2019-03-31T13:59:00Z">
        <w:r w:rsidR="00FD3B11">
          <w:t xml:space="preserve">ilość </w:t>
        </w:r>
      </w:ins>
      <w:ins w:id="1201" w:author="Okot" w:date="2019-03-31T13:58:00Z">
        <w:r w:rsidR="00FD3B11">
          <w:t>SFA w pożywieniu podnosi ryzyko chorób serca.</w:t>
        </w:r>
      </w:ins>
      <w:ins w:id="1202" w:author="Okot" w:date="2019-03-31T13:59:00Z">
        <w:r w:rsidR="00FD3B11">
          <w:t xml:space="preserve"> Jednak nie znaleziono jeszcze metody całkowitej ich eliminacji z diety.</w:t>
        </w:r>
      </w:ins>
    </w:p>
    <w:p w14:paraId="7CC62EBB" w14:textId="77777777" w:rsidR="00567A53" w:rsidRDefault="00866AD1">
      <w:pPr>
        <w:rPr>
          <w:ins w:id="1203" w:author="Okot" w:date="2019-03-31T14:52:00Z"/>
        </w:rPr>
      </w:pPr>
      <w:ins w:id="1204" w:author="Okot" w:date="2019-03-30T17:26:00Z">
        <w:r>
          <w:t>Ustalone są normy zapotrzebowania na białko oraz limit tłuszczów w diecie.</w:t>
        </w:r>
      </w:ins>
      <w:ins w:id="1205" w:author="Okot" w:date="2019-03-30T17:27:00Z">
        <w:r>
          <w:t xml:space="preserve"> Cała reszta energii powinna </w:t>
        </w:r>
      </w:ins>
      <w:ins w:id="1206" w:author="Okot" w:date="2019-03-30T17:28:00Z">
        <w:r>
          <w:t>pochodzić z węglowodanów. Jak powiedziano w punkcie 2.1.3.3.</w:t>
        </w:r>
      </w:ins>
      <w:ins w:id="1207" w:author="Okot" w:date="2019-03-30T21:15:00Z">
        <w:r w:rsidR="00E67072">
          <w:t>,</w:t>
        </w:r>
      </w:ins>
      <w:ins w:id="1208" w:author="Okot" w:date="2019-03-30T17:28:00Z">
        <w:r>
          <w:t xml:space="preserve"> węglowodany to główne źródło zasilania człowieka, dlatego </w:t>
        </w:r>
      </w:ins>
      <w:r w:rsidR="00FD1C88">
        <w:t xml:space="preserve">ich </w:t>
      </w:r>
      <w:ins w:id="1209" w:author="Okot" w:date="2019-03-30T17:28:00Z">
        <w:r>
          <w:t xml:space="preserve">zawartość w diecie powinna być procentowo największa i </w:t>
        </w:r>
      </w:ins>
      <w:ins w:id="1210" w:author="Okot" w:date="2019-03-30T17:29:00Z">
        <w:r>
          <w:t>oscylować</w:t>
        </w:r>
      </w:ins>
      <w:ins w:id="1211" w:author="Okot" w:date="2019-03-30T17:28:00Z">
        <w:r>
          <w:t xml:space="preserve"> </w:t>
        </w:r>
      </w:ins>
      <w:ins w:id="1212" w:author="Okot" w:date="2019-03-30T17:29:00Z">
        <w:r w:rsidR="00567A53">
          <w:t>w okolicy 45-75</w:t>
        </w:r>
        <w:r>
          <w:t>%</w:t>
        </w:r>
      </w:ins>
      <w:ins w:id="1213" w:author="Okot" w:date="2019-03-30T17:30:00Z">
        <w:r>
          <w:t xml:space="preserve"> dziennego spożycia kalorii</w:t>
        </w:r>
      </w:ins>
      <w:ins w:id="1214" w:author="Okot" w:date="2019-03-30T17:32:00Z">
        <w:r>
          <w:t>,</w:t>
        </w:r>
      </w:ins>
      <w:ins w:id="1215" w:author="Okot" w:date="2019-03-30T17:30:00Z">
        <w:r>
          <w:t xml:space="preserve"> przy czym nie więcej niż 10% energii (dziennej, a nie jedynie pochodzącej z węglowodanów)</w:t>
        </w:r>
      </w:ins>
      <w:ins w:id="1216" w:author="Okot" w:date="2019-03-30T17:32:00Z">
        <w:r>
          <w:t xml:space="preserve"> powinno pochodzić z cukrów dodanych</w:t>
        </w:r>
      </w:ins>
      <w:ins w:id="1217" w:author="Okot" w:date="2019-03-30T17:29:00Z">
        <w:r>
          <w:t>.</w:t>
        </w:r>
      </w:ins>
      <w:ins w:id="1218" w:author="Okot" w:date="2019-03-30T17:26:00Z">
        <w:r>
          <w:t xml:space="preserve"> </w:t>
        </w:r>
      </w:ins>
      <w:ins w:id="1219" w:author="Okot" w:date="2019-03-31T15:00:00Z">
        <w:r w:rsidR="00CB64A1">
          <w:t>Jednocześnie w</w:t>
        </w:r>
      </w:ins>
      <w:ins w:id="1220" w:author="Okot" w:date="2019-03-31T14:50:00Z">
        <w:r w:rsidR="00567A53">
          <w:t>yznacznikiem zapotrzebowania na węglowodany jest ilość glukozy wymagana przez komórki mózgowe.</w:t>
        </w:r>
      </w:ins>
    </w:p>
    <w:p w14:paraId="59FBB16B" w14:textId="77777777" w:rsidR="00567A53" w:rsidRDefault="00567A53">
      <w:pPr>
        <w:rPr>
          <w:ins w:id="1221" w:author="Okot" w:date="2019-03-31T14:52:00Z"/>
        </w:rPr>
      </w:pPr>
    </w:p>
    <w:p w14:paraId="27D24EE2" w14:textId="77777777" w:rsidR="00567A53" w:rsidRDefault="00567A53">
      <w:pPr>
        <w:ind w:firstLine="0"/>
        <w:rPr>
          <w:ins w:id="1222" w:author="Okot" w:date="2019-03-31T14:55:00Z"/>
        </w:rPr>
        <w:pPrChange w:id="1223" w:author="Okot" w:date="2019-03-31T14:52:00Z">
          <w:pPr/>
        </w:pPrChange>
      </w:pPr>
      <w:ins w:id="1224" w:author="Okot" w:date="2019-03-31T14:52:00Z">
        <w:r>
          <w:t>Tabela</w:t>
        </w:r>
      </w:ins>
      <w:ins w:id="1225" w:author="Okot" w:date="2019-03-31T14:55:00Z">
        <w:r w:rsidR="001229B3">
          <w:t xml:space="preserve"> 2.</w:t>
        </w:r>
      </w:ins>
      <w:r w:rsidR="0024444E">
        <w:t>8</w:t>
      </w:r>
      <w:ins w:id="1226" w:author="Okot" w:date="2019-03-31T14:55:00Z">
        <w:r w:rsidR="001229B3">
          <w:t>.</w:t>
        </w:r>
      </w:ins>
    </w:p>
    <w:p w14:paraId="4A28F4FD" w14:textId="231472D0" w:rsidR="001229B3" w:rsidRDefault="001229B3">
      <w:pPr>
        <w:ind w:firstLine="0"/>
        <w:rPr>
          <w:ins w:id="1227" w:author="Okot" w:date="2019-03-31T14:56:00Z"/>
        </w:rPr>
        <w:pPrChange w:id="1228" w:author="Okot" w:date="2019-03-31T14:52:00Z">
          <w:pPr/>
        </w:pPrChange>
      </w:pPr>
      <w:ins w:id="1229" w:author="Okot" w:date="2019-03-31T14:55:00Z">
        <w:r>
          <w:t>Zalecane spożycie węglowodanów ze względu na potrzeby mózgu [</w:t>
        </w:r>
      </w:ins>
      <w:r w:rsidR="00100248">
        <w:t>26</w:t>
      </w:r>
      <w:ins w:id="1230" w:author="Okot" w:date="2019-03-31T14:55:00Z">
        <w:r>
          <w:t>]</w:t>
        </w:r>
      </w:ins>
      <w:ins w:id="1231"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2" w:author="Okot" w:date="2019-03-31T14:56:00Z"/>
        </w:trPr>
        <w:tc>
          <w:tcPr>
            <w:tcW w:w="4530" w:type="dxa"/>
          </w:tcPr>
          <w:p w14:paraId="204B734A" w14:textId="77777777" w:rsidR="001229B3" w:rsidRDefault="001229B3">
            <w:pPr>
              <w:ind w:firstLine="0"/>
              <w:jc w:val="center"/>
              <w:rPr>
                <w:ins w:id="1233" w:author="Okot" w:date="2019-03-31T14:56:00Z"/>
              </w:rPr>
              <w:pPrChange w:id="1234" w:author="Okot" w:date="2019-03-31T14:56:00Z">
                <w:pPr>
                  <w:ind w:firstLine="0"/>
                </w:pPr>
              </w:pPrChange>
            </w:pPr>
            <w:ins w:id="1235" w:author="Okot" w:date="2019-03-31T14:56:00Z">
              <w:r>
                <w:rPr>
                  <w:b/>
                </w:rPr>
                <w:t>Grupa populacji</w:t>
              </w:r>
            </w:ins>
          </w:p>
        </w:tc>
        <w:tc>
          <w:tcPr>
            <w:tcW w:w="4531" w:type="dxa"/>
          </w:tcPr>
          <w:p w14:paraId="0992AE82" w14:textId="77777777" w:rsidR="001229B3" w:rsidRDefault="001229B3">
            <w:pPr>
              <w:ind w:firstLine="0"/>
              <w:jc w:val="center"/>
              <w:rPr>
                <w:ins w:id="1236" w:author="Okot" w:date="2019-03-31T14:56:00Z"/>
              </w:rPr>
              <w:pPrChange w:id="1237" w:author="Okot" w:date="2019-03-31T14:56:00Z">
                <w:pPr>
                  <w:ind w:firstLine="0"/>
                </w:pPr>
              </w:pPrChange>
            </w:pPr>
            <w:ins w:id="1238" w:author="Okot" w:date="2019-03-31T14:56:00Z">
              <w:r>
                <w:rPr>
                  <w:b/>
                </w:rPr>
                <w:t>Zapotrzebowanie (g/</w:t>
              </w:r>
              <w:r w:rsidRPr="00877302">
                <w:rPr>
                  <w:b/>
                </w:rPr>
                <w:t>dz</w:t>
              </w:r>
            </w:ins>
            <w:r w:rsidR="00A03EAC">
              <w:rPr>
                <w:b/>
              </w:rPr>
              <w:t>.</w:t>
            </w:r>
            <w:ins w:id="1239" w:author="Okot" w:date="2019-03-31T14:56:00Z">
              <w:r w:rsidRPr="00877302">
                <w:rPr>
                  <w:b/>
                </w:rPr>
                <w:t>)</w:t>
              </w:r>
            </w:ins>
          </w:p>
        </w:tc>
      </w:tr>
      <w:tr w:rsidR="001229B3" w14:paraId="75604158" w14:textId="77777777" w:rsidTr="001229B3">
        <w:trPr>
          <w:ins w:id="1240" w:author="Okot" w:date="2019-03-31T14:56:00Z"/>
        </w:trPr>
        <w:tc>
          <w:tcPr>
            <w:tcW w:w="4530" w:type="dxa"/>
          </w:tcPr>
          <w:p w14:paraId="5FDC8193" w14:textId="77777777" w:rsidR="001229B3" w:rsidRDefault="001229B3">
            <w:pPr>
              <w:ind w:firstLine="0"/>
              <w:jc w:val="center"/>
              <w:rPr>
                <w:ins w:id="1241" w:author="Okot" w:date="2019-03-31T14:56:00Z"/>
              </w:rPr>
              <w:pPrChange w:id="1242" w:author="Okot" w:date="2019-03-31T14:57:00Z">
                <w:pPr>
                  <w:ind w:firstLine="0"/>
                </w:pPr>
              </w:pPrChange>
            </w:pPr>
            <w:ins w:id="1243" w:author="Okot" w:date="2019-03-31T14:57:00Z">
              <w:r>
                <w:t>Wiek 0-0,5 roku</w:t>
              </w:r>
            </w:ins>
          </w:p>
        </w:tc>
        <w:tc>
          <w:tcPr>
            <w:tcW w:w="4531" w:type="dxa"/>
          </w:tcPr>
          <w:p w14:paraId="2963D146" w14:textId="77777777" w:rsidR="001229B3" w:rsidRDefault="001229B3">
            <w:pPr>
              <w:ind w:firstLine="0"/>
              <w:jc w:val="center"/>
              <w:rPr>
                <w:ins w:id="1244" w:author="Okot" w:date="2019-03-31T14:56:00Z"/>
              </w:rPr>
              <w:pPrChange w:id="1245" w:author="Okot" w:date="2019-03-31T14:57:00Z">
                <w:pPr>
                  <w:ind w:firstLine="0"/>
                </w:pPr>
              </w:pPrChange>
            </w:pPr>
            <w:ins w:id="1246" w:author="Okot" w:date="2019-03-31T14:57:00Z">
              <w:r>
                <w:t>60</w:t>
              </w:r>
            </w:ins>
          </w:p>
        </w:tc>
      </w:tr>
      <w:tr w:rsidR="001229B3" w14:paraId="56A620E9" w14:textId="77777777" w:rsidTr="001229B3">
        <w:trPr>
          <w:ins w:id="1247" w:author="Okot" w:date="2019-03-31T14:56:00Z"/>
        </w:trPr>
        <w:tc>
          <w:tcPr>
            <w:tcW w:w="4530" w:type="dxa"/>
          </w:tcPr>
          <w:p w14:paraId="08B7C1C9"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Wiek 0,6-1 rok</w:t>
              </w:r>
            </w:ins>
          </w:p>
        </w:tc>
        <w:tc>
          <w:tcPr>
            <w:tcW w:w="4531" w:type="dxa"/>
          </w:tcPr>
          <w:p w14:paraId="0C91F664" w14:textId="77777777" w:rsidR="001229B3" w:rsidRDefault="001229B3">
            <w:pPr>
              <w:ind w:firstLine="0"/>
              <w:jc w:val="center"/>
              <w:rPr>
                <w:ins w:id="1251" w:author="Okot" w:date="2019-03-31T14:56:00Z"/>
              </w:rPr>
              <w:pPrChange w:id="1252" w:author="Okot" w:date="2019-03-31T14:58:00Z">
                <w:pPr>
                  <w:ind w:firstLine="0"/>
                </w:pPr>
              </w:pPrChange>
            </w:pPr>
            <w:ins w:id="1253" w:author="Okot" w:date="2019-03-31T14:58:00Z">
              <w:r>
                <w:t>95</w:t>
              </w:r>
            </w:ins>
          </w:p>
        </w:tc>
      </w:tr>
      <w:tr w:rsidR="001229B3" w14:paraId="14025455" w14:textId="77777777" w:rsidTr="001229B3">
        <w:trPr>
          <w:ins w:id="1254" w:author="Okot" w:date="2019-03-31T14:58:00Z"/>
        </w:trPr>
        <w:tc>
          <w:tcPr>
            <w:tcW w:w="4530" w:type="dxa"/>
          </w:tcPr>
          <w:p w14:paraId="3E496888" w14:textId="77777777" w:rsidR="001229B3" w:rsidRDefault="001229B3" w:rsidP="00405B12">
            <w:pPr>
              <w:ind w:firstLine="0"/>
              <w:jc w:val="center"/>
              <w:rPr>
                <w:ins w:id="1255" w:author="Okot" w:date="2019-03-31T14:58:00Z"/>
              </w:rPr>
            </w:pPr>
            <w:ins w:id="1256" w:author="Okot" w:date="2019-03-31T14:58:00Z">
              <w:r>
                <w:t>Wiek ≥ 1 roku</w:t>
              </w:r>
            </w:ins>
          </w:p>
        </w:tc>
        <w:tc>
          <w:tcPr>
            <w:tcW w:w="4531" w:type="dxa"/>
          </w:tcPr>
          <w:p w14:paraId="213BF3BD" w14:textId="77777777" w:rsidR="001229B3" w:rsidRDefault="001229B3" w:rsidP="00405B12">
            <w:pPr>
              <w:ind w:firstLine="0"/>
              <w:jc w:val="center"/>
              <w:rPr>
                <w:ins w:id="1257" w:author="Okot" w:date="2019-03-31T14:58:00Z"/>
              </w:rPr>
            </w:pPr>
            <w:ins w:id="1258" w:author="Okot" w:date="2019-03-31T14:58:00Z">
              <w:r>
                <w:t>130</w:t>
              </w:r>
            </w:ins>
          </w:p>
        </w:tc>
      </w:tr>
      <w:tr w:rsidR="001229B3" w14:paraId="7AF328BF" w14:textId="77777777" w:rsidTr="001229B3">
        <w:trPr>
          <w:ins w:id="1259" w:author="Okot" w:date="2019-03-31T14:58:00Z"/>
        </w:trPr>
        <w:tc>
          <w:tcPr>
            <w:tcW w:w="4530" w:type="dxa"/>
          </w:tcPr>
          <w:p w14:paraId="3869FCF9" w14:textId="77777777" w:rsidR="001229B3" w:rsidRDefault="001229B3" w:rsidP="001229B3">
            <w:pPr>
              <w:ind w:firstLine="0"/>
              <w:jc w:val="center"/>
              <w:rPr>
                <w:ins w:id="1260" w:author="Okot" w:date="2019-03-31T14:58:00Z"/>
              </w:rPr>
            </w:pPr>
            <w:ins w:id="1261" w:author="Okot" w:date="2019-03-31T14:59:00Z">
              <w:r>
                <w:t>Kobiety w ciąży</w:t>
              </w:r>
            </w:ins>
          </w:p>
        </w:tc>
        <w:tc>
          <w:tcPr>
            <w:tcW w:w="4531" w:type="dxa"/>
          </w:tcPr>
          <w:p w14:paraId="551AA9DB" w14:textId="77777777" w:rsidR="001229B3" w:rsidRDefault="001229B3" w:rsidP="001229B3">
            <w:pPr>
              <w:ind w:firstLine="0"/>
              <w:jc w:val="center"/>
              <w:rPr>
                <w:ins w:id="1262" w:author="Okot" w:date="2019-03-31T14:58:00Z"/>
              </w:rPr>
            </w:pPr>
            <w:ins w:id="1263" w:author="Okot" w:date="2019-03-31T14:58:00Z">
              <w:r>
                <w:t>175</w:t>
              </w:r>
            </w:ins>
          </w:p>
        </w:tc>
      </w:tr>
      <w:tr w:rsidR="001229B3" w14:paraId="1DB2EF5D" w14:textId="77777777" w:rsidTr="001229B3">
        <w:trPr>
          <w:ins w:id="1264" w:author="Okot" w:date="2019-03-31T14:59:00Z"/>
        </w:trPr>
        <w:tc>
          <w:tcPr>
            <w:tcW w:w="4530" w:type="dxa"/>
          </w:tcPr>
          <w:p w14:paraId="5D6F20B2" w14:textId="77777777" w:rsidR="001229B3" w:rsidRDefault="001229B3" w:rsidP="001229B3">
            <w:pPr>
              <w:ind w:firstLine="0"/>
              <w:jc w:val="center"/>
              <w:rPr>
                <w:ins w:id="1265" w:author="Okot" w:date="2019-03-31T14:59:00Z"/>
              </w:rPr>
            </w:pPr>
            <w:ins w:id="1266" w:author="Okot" w:date="2019-03-31T14:59:00Z">
              <w:r>
                <w:t>Kobiety w trakcie laktacji</w:t>
              </w:r>
            </w:ins>
          </w:p>
        </w:tc>
        <w:tc>
          <w:tcPr>
            <w:tcW w:w="4531" w:type="dxa"/>
          </w:tcPr>
          <w:p w14:paraId="0B462981" w14:textId="77777777" w:rsidR="001229B3" w:rsidRDefault="001229B3" w:rsidP="001229B3">
            <w:pPr>
              <w:ind w:firstLine="0"/>
              <w:jc w:val="center"/>
              <w:rPr>
                <w:ins w:id="1267" w:author="Okot" w:date="2019-03-31T14:59:00Z"/>
              </w:rPr>
            </w:pPr>
            <w:ins w:id="1268" w:author="Okot" w:date="2019-03-31T14:59:00Z">
              <w:r>
                <w:t>210</w:t>
              </w:r>
            </w:ins>
          </w:p>
        </w:tc>
      </w:tr>
    </w:tbl>
    <w:p w14:paraId="749590C8" w14:textId="77777777" w:rsidR="001229B3" w:rsidRDefault="001229B3">
      <w:pPr>
        <w:ind w:firstLine="0"/>
        <w:rPr>
          <w:ins w:id="1269" w:author="Okot" w:date="2019-03-31T14:56:00Z"/>
        </w:rPr>
        <w:pPrChange w:id="1270" w:author="Okot" w:date="2019-03-31T14:52:00Z">
          <w:pPr/>
        </w:pPrChange>
      </w:pPr>
    </w:p>
    <w:p w14:paraId="28E04C3B" w14:textId="77777777" w:rsidR="00335CA6" w:rsidRDefault="00866AD1">
      <w:pPr>
        <w:rPr>
          <w:ins w:id="1271" w:author="Okot" w:date="2019-03-31T15:09:00Z"/>
        </w:rPr>
      </w:pPr>
      <w:ins w:id="1272" w:author="Okot" w:date="2019-03-30T17:32:00Z">
        <w:r>
          <w:t>Bardziej precyzyjne są rekomendacje odnośnie błonnika pokarmowego: z</w:t>
        </w:r>
      </w:ins>
      <w:ins w:id="1273" w:author="Okot" w:date="2019-03-30T17:17:00Z">
        <w:r>
          <w:t>alecane spożycie</w:t>
        </w:r>
        <w:r w:rsidR="00335CA6">
          <w:t xml:space="preserve"> dla</w:t>
        </w:r>
        <w:r w:rsidR="00E67072">
          <w:t xml:space="preserve"> osoby dorosłej to </w:t>
        </w:r>
      </w:ins>
      <w:r w:rsidR="00FD1C88">
        <w:t xml:space="preserve">minimum </w:t>
      </w:r>
      <w:ins w:id="1274" w:author="Okot" w:date="2019-03-30T17:17:00Z">
        <w:r w:rsidR="00E67072">
          <w:t>25 g. </w:t>
        </w:r>
        <w:r w:rsidR="00335CA6">
          <w:t>D</w:t>
        </w:r>
        <w:r w:rsidR="00E67072">
          <w:t>zieci i młodzież między 10</w:t>
        </w:r>
      </w:ins>
      <w:ins w:id="1275" w:author="Okot" w:date="2019-03-30T21:15:00Z">
        <w:r w:rsidR="00E67072">
          <w:t> </w:t>
        </w:r>
      </w:ins>
      <w:ins w:id="1276" w:author="Okot" w:date="2019-03-30T17:17:00Z">
        <w:r w:rsidR="00E67072">
          <w:t>a</w:t>
        </w:r>
      </w:ins>
      <w:ins w:id="1277" w:author="Okot" w:date="2019-03-30T21:15:00Z">
        <w:r w:rsidR="00E67072">
          <w:t> </w:t>
        </w:r>
      </w:ins>
      <w:ins w:id="1278"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9" w:author="Okot" w:date="2019-03-31T15:18:00Z"/>
        </w:rPr>
      </w:pPr>
      <w:ins w:id="1280" w:author="Okot" w:date="2019-03-31T15:12:00Z">
        <w:r>
          <w:t xml:space="preserve">Jak można </w:t>
        </w:r>
      </w:ins>
      <w:ins w:id="1281" w:author="Okot" w:date="2019-03-31T15:14:00Z">
        <w:r>
          <w:t>było</w:t>
        </w:r>
      </w:ins>
      <w:ins w:id="1282" w:author="Okot" w:date="2019-03-31T15:12:00Z">
        <w:r>
          <w:t xml:space="preserve"> </w:t>
        </w:r>
      </w:ins>
      <w:ins w:id="1283" w:author="Okot" w:date="2019-03-31T15:14:00Z">
        <w:r>
          <w:t>przeczytać w</w:t>
        </w:r>
      </w:ins>
      <w:ins w:id="1284" w:author="Okot" w:date="2019-03-31T15:17:00Z">
        <w:r>
          <w:t xml:space="preserve"> punktach poświęconych </w:t>
        </w:r>
      </w:ins>
      <w:ins w:id="1285" w:author="Okot" w:date="2019-03-31T15:18:00Z">
        <w:r>
          <w:t>makroskładnikom</w:t>
        </w:r>
      </w:ins>
      <w:ins w:id="1286" w:author="Okot" w:date="2019-03-31T15:17:00Z">
        <w:r>
          <w:t>, ich</w:t>
        </w:r>
      </w:ins>
      <w:ins w:id="1287" w:author="Okot" w:date="2019-03-31T15:14:00Z">
        <w:r>
          <w:t xml:space="preserve"> </w:t>
        </w:r>
      </w:ins>
      <w:ins w:id="1288" w:author="Okot" w:date="2019-03-31T15:17:00Z">
        <w:r>
          <w:t>właściwa dystrybucja</w:t>
        </w:r>
      </w:ins>
      <w:ins w:id="1289" w:author="Okot" w:date="2019-03-31T15:12:00Z">
        <w:r>
          <w:t xml:space="preserve"> </w:t>
        </w:r>
      </w:ins>
      <w:ins w:id="1290" w:author="Okot" w:date="2019-03-31T15:13:00Z">
        <w:r>
          <w:t>jest istotn</w:t>
        </w:r>
      </w:ins>
      <w:ins w:id="1291" w:author="Okot" w:date="2019-03-31T15:17:00Z">
        <w:r>
          <w:t>a</w:t>
        </w:r>
      </w:ins>
      <w:ins w:id="1292" w:author="Okot" w:date="2019-03-31T15:13:00Z">
        <w:r>
          <w:t xml:space="preserve"> dla bezproblemowego funkcjonowa</w:t>
        </w:r>
      </w:ins>
      <w:ins w:id="1293" w:author="Okot" w:date="2019-03-31T15:14:00Z">
        <w:r>
          <w:t>nia organizmu, dlatego</w:t>
        </w:r>
      </w:ins>
      <w:ins w:id="1294" w:author="Okot" w:date="2019-03-31T15:18:00Z">
        <w:r>
          <w:t xml:space="preserve"> </w:t>
        </w:r>
      </w:ins>
      <w:r w:rsidR="00FD1C88">
        <w:t>najważniejsze</w:t>
      </w:r>
      <w:ins w:id="1295"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6" w:author="Okot" w:date="2019-03-31T15:20:00Z"/>
        </w:rPr>
      </w:pPr>
    </w:p>
    <w:p w14:paraId="4D38A105" w14:textId="77777777" w:rsidR="00405B12" w:rsidRDefault="00405B12">
      <w:pPr>
        <w:ind w:firstLine="0"/>
        <w:rPr>
          <w:ins w:id="1297" w:author="Okot" w:date="2019-03-31T15:20:00Z"/>
        </w:rPr>
        <w:pPrChange w:id="1298" w:author="Okot" w:date="2019-03-31T15:20:00Z">
          <w:pPr/>
        </w:pPrChange>
      </w:pPr>
      <w:ins w:id="1299" w:author="Okot" w:date="2019-03-31T15:20:00Z">
        <w:r>
          <w:t>Tabela 2</w:t>
        </w:r>
      </w:ins>
      <w:r w:rsidR="0024444E">
        <w:t>.9</w:t>
      </w:r>
      <w:ins w:id="1300" w:author="Okot" w:date="2019-03-31T15:20:00Z">
        <w:r>
          <w:t>.</w:t>
        </w:r>
      </w:ins>
    </w:p>
    <w:p w14:paraId="108629EA" w14:textId="30B41AC2" w:rsidR="005E2604" w:rsidRDefault="008511DF">
      <w:pPr>
        <w:ind w:firstLine="0"/>
        <w:rPr>
          <w:ins w:id="1301" w:author="Okot" w:date="2019-03-31T15:21:00Z"/>
        </w:rPr>
        <w:pPrChange w:id="1302" w:author="Okot" w:date="2019-03-31T15:20:00Z">
          <w:pPr/>
        </w:pPrChange>
      </w:pPr>
      <w:ins w:id="1303" w:author="Okot" w:date="2019-03-31T15:21:00Z">
        <w:r>
          <w:t>Zalecana d</w:t>
        </w:r>
      </w:ins>
      <w:ins w:id="1304" w:author="Okot" w:date="2019-03-31T15:20:00Z">
        <w:r>
          <w:t>ystrybucja makro</w:t>
        </w:r>
      </w:ins>
      <w:r w:rsidR="00D502A8">
        <w:t>składników</w:t>
      </w:r>
      <w:ins w:id="1305" w:author="Okot" w:date="2019-03-31T15:20:00Z">
        <w:r>
          <w:t xml:space="preserve"> w diecie</w:t>
        </w:r>
      </w:ins>
      <w:ins w:id="1306" w:author="Okot" w:date="2019-03-31T15:18:00Z">
        <w:r w:rsidR="00405B12">
          <w:t xml:space="preserve"> </w:t>
        </w:r>
      </w:ins>
      <w:ins w:id="1307" w:author="Okot" w:date="2019-03-31T15:21:00Z">
        <w:r>
          <w:t>wg IŻŻ [</w:t>
        </w:r>
      </w:ins>
      <w:r w:rsidR="00100248">
        <w:t>26</w:t>
      </w:r>
      <w:ins w:id="1308"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9" w:author="Okot" w:date="2019-03-31T15:22:00Z"/>
        </w:trPr>
        <w:tc>
          <w:tcPr>
            <w:tcW w:w="3964" w:type="dxa"/>
          </w:tcPr>
          <w:p w14:paraId="0602BB78" w14:textId="77777777" w:rsidR="008511DF" w:rsidRPr="008511DF" w:rsidRDefault="008511DF">
            <w:pPr>
              <w:ind w:firstLine="0"/>
              <w:jc w:val="center"/>
              <w:rPr>
                <w:ins w:id="1310" w:author="Okot" w:date="2019-03-31T15:22:00Z"/>
                <w:b/>
                <w:rPrChange w:id="1311" w:author="Okot" w:date="2019-03-31T15:22:00Z">
                  <w:rPr>
                    <w:ins w:id="1312" w:author="Okot" w:date="2019-03-31T15:22:00Z"/>
                  </w:rPr>
                </w:rPrChange>
              </w:rPr>
              <w:pPrChange w:id="1313" w:author="Okot" w:date="2019-03-31T15:22:00Z">
                <w:pPr>
                  <w:ind w:firstLine="0"/>
                </w:pPr>
              </w:pPrChange>
            </w:pPr>
            <w:ins w:id="1314"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5" w:author="Okot" w:date="2019-03-31T15:22:00Z"/>
                <w:b/>
                <w:rPrChange w:id="1316" w:author="Okot" w:date="2019-03-31T15:23:00Z">
                  <w:rPr>
                    <w:ins w:id="1317" w:author="Okot" w:date="2019-03-31T15:22:00Z"/>
                  </w:rPr>
                </w:rPrChange>
              </w:rPr>
              <w:pPrChange w:id="1318" w:author="Okot" w:date="2019-03-31T15:23:00Z">
                <w:pPr>
                  <w:ind w:firstLine="0"/>
                </w:pPr>
              </w:pPrChange>
            </w:pPr>
            <w:ins w:id="1319"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0" w:author="Okot" w:date="2019-03-31T15:22:00Z"/>
                <w:b/>
                <w:rPrChange w:id="1321" w:author="Okot" w:date="2019-03-31T15:22:00Z">
                  <w:rPr>
                    <w:ins w:id="1322" w:author="Okot" w:date="2019-03-31T15:22:00Z"/>
                  </w:rPr>
                </w:rPrChange>
              </w:rPr>
              <w:pPrChange w:id="1323"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4" w:author="Okot" w:date="2019-03-31T15:22:00Z"/>
              </w:rPr>
              <w:pPrChange w:id="1325"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6" w:author="Okot" w:date="2019-03-31T15:22:00Z"/>
                <w:b/>
                <w:rPrChange w:id="1327" w:author="Okot" w:date="2019-03-31T15:22:00Z">
                  <w:rPr>
                    <w:ins w:id="1328" w:author="Okot" w:date="2019-03-31T15:22:00Z"/>
                  </w:rPr>
                </w:rPrChange>
              </w:rPr>
              <w:pPrChange w:id="1329"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0"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1" w:author="Okot" w:date="2019-03-31T15:22:00Z">
                  <w:rPr/>
                </w:rPrChange>
              </w:rPr>
              <w:pPrChange w:id="1332"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3" w:author="Okot" w:date="2019-03-31T15:22:00Z"/>
              </w:rPr>
              <w:pPrChange w:id="1334"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5" w:author="Okot" w:date="2019-03-31T15:10:00Z"/>
        </w:rPr>
      </w:pPr>
    </w:p>
    <w:p w14:paraId="44F7ABCE" w14:textId="26749314" w:rsidR="006F5DB1" w:rsidRDefault="006F5DB1" w:rsidP="006F5DB1">
      <w:pPr>
        <w:pStyle w:val="Nagwek2"/>
      </w:pPr>
      <w:bookmarkStart w:id="1336"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36"/>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7" w:name="_Toc5963735"/>
      <w:r>
        <w:t xml:space="preserve">2.1.4.1. </w:t>
      </w:r>
      <w:r w:rsidR="00BE5A3D">
        <w:t>Cynk</w:t>
      </w:r>
      <w:bookmarkEnd w:id="1337"/>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8" w:name="_Toc5963736"/>
      <w:r>
        <w:t xml:space="preserve">2.1.4.2. </w:t>
      </w:r>
      <w:r w:rsidR="002D5603">
        <w:t>Fluor</w:t>
      </w:r>
      <w:bookmarkEnd w:id="1338"/>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9" w:name="_Toc5963737"/>
      <w:r>
        <w:lastRenderedPageBreak/>
        <w:t xml:space="preserve">2.1.4.3. </w:t>
      </w:r>
      <w:r w:rsidR="00422C09">
        <w:t>Fosfor</w:t>
      </w:r>
      <w:bookmarkEnd w:id="1339"/>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0" w:name="_Toc5963738"/>
      <w:r>
        <w:t xml:space="preserve">2.1.4.4. </w:t>
      </w:r>
      <w:r w:rsidR="000D5E29">
        <w:t>Jod</w:t>
      </w:r>
      <w:bookmarkEnd w:id="1340"/>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1" w:name="_Toc5963739"/>
      <w:r>
        <w:lastRenderedPageBreak/>
        <w:t xml:space="preserve">2.1.4.5. </w:t>
      </w:r>
      <w:r w:rsidR="00C102D5">
        <w:t>Magnez</w:t>
      </w:r>
      <w:bookmarkEnd w:id="1341"/>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2" w:name="_Toc5963740"/>
      <w:r>
        <w:t>2.1.4.6. Miedź</w:t>
      </w:r>
      <w:bookmarkEnd w:id="1342"/>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3" w:name="_Toc5963741"/>
      <w:r>
        <w:lastRenderedPageBreak/>
        <w:t>2.1.4.7</w:t>
      </w:r>
      <w:r w:rsidR="00846159">
        <w:t xml:space="preserve">. </w:t>
      </w:r>
      <w:r w:rsidR="003B3637">
        <w:t>Potas</w:t>
      </w:r>
      <w:bookmarkEnd w:id="1343"/>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4" w:name="_Toc5963742"/>
      <w:r>
        <w:t>2.1.4.</w:t>
      </w:r>
      <w:r w:rsidR="003C3C76">
        <w:t>8</w:t>
      </w:r>
      <w:r>
        <w:t xml:space="preserve">. </w:t>
      </w:r>
      <w:r w:rsidR="002F5269">
        <w:t>Selen</w:t>
      </w:r>
      <w:bookmarkEnd w:id="1344"/>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5" w:name="_Toc5963743"/>
      <w:r>
        <w:lastRenderedPageBreak/>
        <w:t>2.1.4.</w:t>
      </w:r>
      <w:r w:rsidR="003C3C76">
        <w:t>9</w:t>
      </w:r>
      <w:r>
        <w:t>.</w:t>
      </w:r>
      <w:r w:rsidR="00231370">
        <w:t xml:space="preserve"> </w:t>
      </w:r>
      <w:r w:rsidR="003B3440">
        <w:t>Sód</w:t>
      </w:r>
      <w:bookmarkEnd w:id="1345"/>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6" w:name="_Toc5963744"/>
      <w:r>
        <w:t>2.1.4.10</w:t>
      </w:r>
      <w:r w:rsidR="00846159">
        <w:t xml:space="preserve">. </w:t>
      </w:r>
      <w:r w:rsidR="000B2BAD">
        <w:t>Wapń</w:t>
      </w:r>
      <w:bookmarkEnd w:id="1346"/>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7" w:name="_Toc5963745"/>
      <w:r>
        <w:lastRenderedPageBreak/>
        <w:t>2.1.4.11</w:t>
      </w:r>
      <w:r w:rsidR="00846159">
        <w:t>.</w:t>
      </w:r>
      <w:r w:rsidR="00846159" w:rsidRPr="00846159">
        <w:rPr>
          <w:rStyle w:val="Nagwek2Znak"/>
        </w:rPr>
        <w:t xml:space="preserve"> </w:t>
      </w:r>
      <w:r w:rsidR="00143CE6">
        <w:t>Witamina A</w:t>
      </w:r>
      <w:bookmarkEnd w:id="1347"/>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8" w:name="_Toc5963746"/>
      <w:r>
        <w:t>2.1.4.12</w:t>
      </w:r>
      <w:r w:rsidR="00846159">
        <w:t xml:space="preserve">. </w:t>
      </w:r>
      <w:r w:rsidR="00326F17">
        <w:t>Witamina B</w:t>
      </w:r>
      <w:r w:rsidR="00326F17">
        <w:rPr>
          <w:vertAlign w:val="subscript"/>
        </w:rPr>
        <w:t>1</w:t>
      </w:r>
      <w:bookmarkEnd w:id="1348"/>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9" w:name="_Toc5963747"/>
      <w:r>
        <w:t>2.1.4.13</w:t>
      </w:r>
      <w:r w:rsidR="00846159">
        <w:t xml:space="preserve">. </w:t>
      </w:r>
      <w:r w:rsidR="00CF2F65">
        <w:t>Witamina B</w:t>
      </w:r>
      <w:r w:rsidR="00CF2F65">
        <w:rPr>
          <w:vertAlign w:val="subscript"/>
        </w:rPr>
        <w:t>2</w:t>
      </w:r>
      <w:bookmarkEnd w:id="1349"/>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0" w:name="_Toc5963748"/>
      <w:r>
        <w:lastRenderedPageBreak/>
        <w:t>2.1.4.14</w:t>
      </w:r>
      <w:r w:rsidR="00846159">
        <w:t xml:space="preserve">. </w:t>
      </w:r>
      <w:r w:rsidR="00755008">
        <w:t>Witamina B</w:t>
      </w:r>
      <w:r w:rsidR="00755008">
        <w:rPr>
          <w:vertAlign w:val="subscript"/>
        </w:rPr>
        <w:t>3</w:t>
      </w:r>
      <w:bookmarkEnd w:id="1350"/>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1" w:name="_Toc5963749"/>
      <w:r>
        <w:t>2.1.4.15</w:t>
      </w:r>
      <w:r w:rsidR="00846159">
        <w:t xml:space="preserve">. </w:t>
      </w:r>
      <w:r w:rsidR="009D74E6">
        <w:t>Witamina B</w:t>
      </w:r>
      <w:r w:rsidR="009D74E6">
        <w:rPr>
          <w:vertAlign w:val="subscript"/>
        </w:rPr>
        <w:t>4</w:t>
      </w:r>
      <w:bookmarkEnd w:id="1351"/>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2" w:name="_Toc5963750"/>
      <w:r>
        <w:t>2.1.4.16</w:t>
      </w:r>
      <w:r w:rsidR="00846159">
        <w:t xml:space="preserve">. </w:t>
      </w:r>
      <w:r w:rsidR="00C053F6">
        <w:t>Witamina B</w:t>
      </w:r>
      <w:r w:rsidR="00C053F6">
        <w:rPr>
          <w:vertAlign w:val="subscript"/>
        </w:rPr>
        <w:t>5</w:t>
      </w:r>
      <w:bookmarkEnd w:id="1352"/>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3" w:name="_Toc5963751"/>
      <w:r>
        <w:lastRenderedPageBreak/>
        <w:t>2.1.4.17</w:t>
      </w:r>
      <w:r w:rsidR="00846159">
        <w:t xml:space="preserve">. </w:t>
      </w:r>
      <w:r w:rsidR="00BD3FB5">
        <w:t>Witamina B</w:t>
      </w:r>
      <w:r w:rsidR="00BD3FB5">
        <w:rPr>
          <w:vertAlign w:val="subscript"/>
        </w:rPr>
        <w:t>6</w:t>
      </w:r>
      <w:bookmarkEnd w:id="1353"/>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4" w:name="_Toc5963752"/>
      <w:r>
        <w:t>2.1.4.18</w:t>
      </w:r>
      <w:r w:rsidR="00846159">
        <w:t xml:space="preserve">. </w:t>
      </w:r>
      <w:r w:rsidR="00755008">
        <w:t>Witamina B</w:t>
      </w:r>
      <w:r w:rsidR="00755008">
        <w:rPr>
          <w:vertAlign w:val="subscript"/>
        </w:rPr>
        <w:t>9</w:t>
      </w:r>
      <w:bookmarkEnd w:id="1354"/>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5" w:name="_Toc5963753"/>
      <w:r>
        <w:t>2.1.4.19</w:t>
      </w:r>
      <w:r w:rsidR="00846159">
        <w:t xml:space="preserve">. </w:t>
      </w:r>
      <w:r w:rsidR="00434E31">
        <w:t>Witamina B</w:t>
      </w:r>
      <w:r w:rsidR="00434E31">
        <w:rPr>
          <w:vertAlign w:val="subscript"/>
        </w:rPr>
        <w:t>12</w:t>
      </w:r>
      <w:bookmarkEnd w:id="1355"/>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6" w:name="_Toc5963754"/>
      <w:r>
        <w:t>2.1.4.20</w:t>
      </w:r>
      <w:r w:rsidR="00846159">
        <w:t xml:space="preserve">. </w:t>
      </w:r>
      <w:r w:rsidR="00C053F6">
        <w:t>Witamina C</w:t>
      </w:r>
      <w:bookmarkEnd w:id="1356"/>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7" w:name="_Toc5963755"/>
      <w:r>
        <w:t>2.1.4.2</w:t>
      </w:r>
      <w:r w:rsidR="003C3C76">
        <w:t>1</w:t>
      </w:r>
      <w:r>
        <w:t xml:space="preserve">. </w:t>
      </w:r>
      <w:r w:rsidR="00515536">
        <w:t>Witamin</w:t>
      </w:r>
      <w:r w:rsidR="00B5002F">
        <w:t>a</w:t>
      </w:r>
      <w:r w:rsidR="00515536">
        <w:t xml:space="preserve"> D</w:t>
      </w:r>
      <w:bookmarkEnd w:id="1357"/>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8" w:name="_Toc5963756"/>
      <w:r>
        <w:t>2.1.4.2</w:t>
      </w:r>
      <w:r w:rsidR="003C3C76">
        <w:t>2</w:t>
      </w:r>
      <w:r>
        <w:t xml:space="preserve">. </w:t>
      </w:r>
      <w:r w:rsidR="003B511D">
        <w:t>Witamina E</w:t>
      </w:r>
      <w:bookmarkEnd w:id="1358"/>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9" w:name="_Toc5963757"/>
      <w:r>
        <w:t>2.1.4.2</w:t>
      </w:r>
      <w:r w:rsidR="003C3C76">
        <w:t>3</w:t>
      </w:r>
      <w:r>
        <w:t xml:space="preserve">. </w:t>
      </w:r>
      <w:r w:rsidR="00FE7E80">
        <w:t>Witamina H</w:t>
      </w:r>
      <w:bookmarkEnd w:id="1359"/>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0" w:name="_Toc5963758"/>
      <w:r>
        <w:t>2.1.4.2</w:t>
      </w:r>
      <w:r w:rsidR="003C3C76">
        <w:t>4</w:t>
      </w:r>
      <w:r>
        <w:t xml:space="preserve">. </w:t>
      </w:r>
      <w:r w:rsidR="00341771">
        <w:t>Witamina K</w:t>
      </w:r>
      <w:bookmarkEnd w:id="1360"/>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1" w:name="_Toc5963759"/>
      <w:r>
        <w:lastRenderedPageBreak/>
        <w:t>2.1.4.2</w:t>
      </w:r>
      <w:r w:rsidR="003C3C76">
        <w:t>5</w:t>
      </w:r>
      <w:r>
        <w:t xml:space="preserve">. </w:t>
      </w:r>
      <w:r w:rsidR="000139A3">
        <w:t>Żelazo</w:t>
      </w:r>
      <w:bookmarkEnd w:id="1361"/>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2" w:name="_Toc5963760"/>
      <w:r>
        <w:t>2.1.5</w:t>
      </w:r>
      <w:r w:rsidR="00540593">
        <w:t>. Składniki antyodżywcze</w:t>
      </w:r>
      <w:r w:rsidR="009E56F2">
        <w:t xml:space="preserve"> [2</w:t>
      </w:r>
      <w:r w:rsidR="00E2330C">
        <w:t>7</w:t>
      </w:r>
      <w:r w:rsidR="00540593">
        <w:t>]</w:t>
      </w:r>
      <w:bookmarkEnd w:id="1362"/>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3" w:name="_Toc5963761"/>
      <w:r>
        <w:t>2.1.6. Cholesterol [</w:t>
      </w:r>
      <w:r w:rsidR="00100248">
        <w:t>26</w:t>
      </w:r>
      <w:r>
        <w:t>]</w:t>
      </w:r>
      <w:bookmarkEnd w:id="1363"/>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rsidP="00540593"/>
    <w:p w14:paraId="4381F4CA" w14:textId="5AF0C8C9" w:rsidR="00AA6750" w:rsidRDefault="00231370" w:rsidP="00AA6750">
      <w:pPr>
        <w:pStyle w:val="Nagwek2"/>
      </w:pPr>
      <w:bookmarkStart w:id="1364"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4"/>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5" w:name="_Toc5963763"/>
      <w:r>
        <w:t>2.1.8</w:t>
      </w:r>
      <w:r w:rsidR="009A7070">
        <w:t xml:space="preserve">. </w:t>
      </w:r>
      <w:r w:rsidR="00AA13F1">
        <w:t>Biodostępność i interakcje</w:t>
      </w:r>
      <w:bookmarkEnd w:id="1365"/>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6" w:name="_Toc5963764"/>
      <w:r>
        <w:t>2.1.</w:t>
      </w:r>
      <w:r w:rsidR="00231370">
        <w:t>9</w:t>
      </w:r>
      <w:r w:rsidR="00572864">
        <w:t xml:space="preserve">. </w:t>
      </w:r>
      <w:r w:rsidR="00E86BF2">
        <w:t>Zapotrzebowanie i normy żywieniowe</w:t>
      </w:r>
      <w:bookmarkEnd w:id="1366"/>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67" w:name="_Toc5963765"/>
      <w:r>
        <w:t>2.1.10</w:t>
      </w:r>
      <w:r w:rsidR="00572864">
        <w:t>. Aktywność fizyczna</w:t>
      </w:r>
      <w:r w:rsidR="00100248">
        <w:t xml:space="preserve"> [26</w:t>
      </w:r>
      <w:r w:rsidR="00F23477">
        <w:t>]</w:t>
      </w:r>
      <w:bookmarkEnd w:id="1367"/>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8" w:name="_Toc5963766"/>
      <w:r>
        <w:t>2.1.</w:t>
      </w:r>
      <w:r w:rsidR="006C34EA">
        <w:t>1</w:t>
      </w:r>
      <w:r w:rsidR="00231370">
        <w:t>1</w:t>
      </w:r>
      <w:r>
        <w:t>. Podsumowanie</w:t>
      </w:r>
      <w:bookmarkEnd w:id="1368"/>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9" w:author="Okot" w:date="2019-03-31T15:22:00Z"/>
        </w:trPr>
        <w:tc>
          <w:tcPr>
            <w:tcW w:w="4106" w:type="dxa"/>
          </w:tcPr>
          <w:p w14:paraId="1AB19F27" w14:textId="77777777" w:rsidR="00F6709F" w:rsidRPr="008511DF" w:rsidRDefault="00F5436F">
            <w:pPr>
              <w:ind w:firstLine="0"/>
              <w:jc w:val="center"/>
              <w:rPr>
                <w:ins w:id="1370" w:author="Okot" w:date="2019-03-31T15:22:00Z"/>
                <w:b/>
                <w:rPrChange w:id="1371" w:author="Okot" w:date="2019-03-31T15:22:00Z">
                  <w:rPr>
                    <w:ins w:id="1372" w:author="Okot" w:date="2019-03-31T15:22:00Z"/>
                  </w:rPr>
                </w:rPrChange>
              </w:rPr>
              <w:pPrChange w:id="1373"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4" w:author="Okot" w:date="2019-03-31T15:22:00Z"/>
                <w:b/>
                <w:rPrChange w:id="1375" w:author="Okot" w:date="2019-03-31T15:23:00Z">
                  <w:rPr>
                    <w:ins w:id="1376" w:author="Okot" w:date="2019-03-31T15:22:00Z"/>
                  </w:rPr>
                </w:rPrChange>
              </w:rPr>
              <w:pPrChange w:id="1377" w:author="Okot" w:date="2019-03-31T15:23:00Z">
                <w:pPr>
                  <w:ind w:firstLine="0"/>
                </w:pPr>
              </w:pPrChange>
            </w:pPr>
            <w:ins w:id="1378"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9" w:author="Okot" w:date="2019-03-31T15:22:00Z"/>
                <w:b/>
                <w:rPrChange w:id="1380" w:author="Okot" w:date="2019-03-31T15:22:00Z">
                  <w:rPr>
                    <w:ins w:id="1381" w:author="Okot" w:date="2019-03-31T15:22:00Z"/>
                  </w:rPr>
                </w:rPrChange>
              </w:rPr>
              <w:pPrChange w:id="1382"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3" w:author="Okot" w:date="2019-03-31T15:22:00Z"/>
              </w:rPr>
              <w:pPrChange w:id="1384"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5" w:author="Okot" w:date="2019-03-31T15:22:00Z"/>
                <w:b/>
                <w:rPrChange w:id="1386" w:author="Okot" w:date="2019-03-31T15:22:00Z">
                  <w:rPr>
                    <w:ins w:id="1387" w:author="Okot" w:date="2019-03-31T15:22:00Z"/>
                  </w:rPr>
                </w:rPrChange>
              </w:rPr>
              <w:pPrChange w:id="1388"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9"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0" w:author="Okot" w:date="2019-03-31T15:22:00Z">
                  <w:rPr/>
                </w:rPrChange>
              </w:rPr>
              <w:pPrChange w:id="1391"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2" w:author="Okot" w:date="2019-03-31T15:22:00Z"/>
              </w:rPr>
              <w:pPrChange w:id="1393"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4" w:name="_Toc5963767"/>
      <w:r>
        <w:t xml:space="preserve">2.2. </w:t>
      </w:r>
      <w:r w:rsidR="00E375D2">
        <w:t>Porównanie wybranych produktów rynkowych</w:t>
      </w:r>
      <w:bookmarkEnd w:id="1394"/>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5"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sidP="007B1862">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31A44321"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396" w:name="_Toc5963771"/>
      <w:bookmarkEnd w:id="1395"/>
      <w:r>
        <w:rPr>
          <w:b/>
          <w:smallCaps/>
        </w:rPr>
        <w:br w:type="page"/>
      </w:r>
    </w:p>
    <w:p w14:paraId="66E215F9" w14:textId="061CC2F5" w:rsidR="00B2137D" w:rsidRDefault="00B2137D" w:rsidP="00DA6236">
      <w:pPr>
        <w:pStyle w:val="Nagwek1"/>
        <w:rPr>
          <w:ins w:id="1397" w:author="Okot" w:date="2019-11-19T09:51:00Z"/>
        </w:rPr>
      </w:pPr>
      <w:ins w:id="1398" w:author="Okot" w:date="2019-11-19T09:50:00Z">
        <w:r>
          <w:lastRenderedPageBreak/>
          <w:t>3. Specyfikacja wymagań</w:t>
        </w:r>
      </w:ins>
    </w:p>
    <w:p w14:paraId="333961C8" w14:textId="77777777" w:rsidR="00B2137D" w:rsidRDefault="00B2137D">
      <w:pPr>
        <w:rPr>
          <w:ins w:id="1399" w:author="Okot" w:date="2019-11-19T09:51:00Z"/>
        </w:rPr>
        <w:pPrChange w:id="1400" w:author="Okot" w:date="2019-11-19T09:51:00Z">
          <w:pPr>
            <w:pStyle w:val="Nagwek1"/>
          </w:pPr>
        </w:pPrChange>
      </w:pPr>
    </w:p>
    <w:p w14:paraId="3B6908AD" w14:textId="38E0F858" w:rsidR="00B2137D" w:rsidRDefault="00B2137D">
      <w:pPr>
        <w:rPr>
          <w:ins w:id="1401" w:author="Okot" w:date="2019-11-19T09:52:00Z"/>
        </w:rPr>
        <w:pPrChange w:id="1402" w:author="Okot" w:date="2019-11-19T09:51:00Z">
          <w:pPr>
            <w:pStyle w:val="Nagwek1"/>
          </w:pPr>
        </w:pPrChange>
      </w:pPr>
      <w:moveToRangeStart w:id="1403" w:author="Okot" w:date="2019-11-19T09:51:00Z" w:name="move25049508"/>
      <w:moveTo w:id="1404" w:author="Okot" w:date="2019-11-19T09:51:00Z">
        <w:r>
          <w:t>W poprzednim rozdziale skupiono się na opowiadaniu o zagadnieniach medycznych i mechanizmach biologicznych, które będą podwalinami merytorycznymi tworzonego oprogramowania.</w:t>
        </w:r>
      </w:moveTo>
      <w:moveToRangeEnd w:id="1403"/>
      <w:ins w:id="1405" w:author="Okot" w:date="2019-11-19T09:51:00Z">
        <w:r>
          <w:t xml:space="preserve"> W tym rozdziale uwaga przejdzie na to, jak to </w:t>
        </w:r>
      </w:ins>
      <w:ins w:id="1406" w:author="Okot" w:date="2019-11-19T09:52:00Z">
        <w:r>
          <w:t>połączyć z systemem. Zostanie określone, co aplikacja powinna właściwie robić.</w:t>
        </w:r>
      </w:ins>
    </w:p>
    <w:p w14:paraId="757C33ED" w14:textId="77777777" w:rsidR="00B2137D" w:rsidRPr="00B2137D" w:rsidRDefault="00B2137D">
      <w:pPr>
        <w:rPr>
          <w:ins w:id="1407" w:author="Okot" w:date="2019-11-19T09:50:00Z"/>
          <w:rPrChange w:id="1408" w:author="Okot" w:date="2019-11-19T09:51:00Z">
            <w:rPr>
              <w:ins w:id="1409" w:author="Okot" w:date="2019-11-19T09:50:00Z"/>
            </w:rPr>
          </w:rPrChange>
        </w:rPr>
        <w:pPrChange w:id="1410" w:author="Okot" w:date="2019-11-19T09:51:00Z">
          <w:pPr>
            <w:pStyle w:val="Nagwek1"/>
          </w:pPr>
        </w:pPrChange>
      </w:pPr>
    </w:p>
    <w:p w14:paraId="0C857C44" w14:textId="77777777" w:rsidR="00B2137D" w:rsidRDefault="00B2137D" w:rsidP="00B2137D">
      <w:pPr>
        <w:pStyle w:val="Podtytu"/>
        <w:numPr>
          <w:ilvl w:val="0"/>
          <w:numId w:val="0"/>
        </w:numPr>
        <w:rPr>
          <w:moveTo w:id="1411" w:author="Okot" w:date="2019-11-19T09:51:00Z"/>
        </w:rPr>
      </w:pPr>
      <w:moveToRangeStart w:id="1412" w:author="Okot" w:date="2019-11-19T09:51:00Z" w:name="move25049492"/>
      <w:moveTo w:id="1413" w:author="Okot" w:date="2019-11-19T09:51:00Z">
        <w:r>
          <w:t>3.1. Opowieści klienta</w:t>
        </w:r>
      </w:moveTo>
    </w:p>
    <w:p w14:paraId="77FD060E" w14:textId="77777777" w:rsidR="00B2137D" w:rsidRDefault="00B2137D" w:rsidP="00B2137D">
      <w:pPr>
        <w:rPr>
          <w:moveTo w:id="1414" w:author="Okot" w:date="2019-11-19T09:51:00Z"/>
        </w:rPr>
      </w:pPr>
    </w:p>
    <w:p w14:paraId="40DE409F" w14:textId="77777777" w:rsidR="00B2137D" w:rsidRDefault="00B2137D" w:rsidP="00B2137D">
      <w:pPr>
        <w:rPr>
          <w:ins w:id="1415" w:author="Okot" w:date="2019-11-19T09:53:00Z"/>
        </w:rPr>
      </w:pPr>
      <w:moveTo w:id="1416"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17" w:author="Okot" w:date="2019-11-19T09:51:00Z"/>
        </w:rPr>
      </w:pPr>
    </w:p>
    <w:p w14:paraId="186FDBDE" w14:textId="3A0E787D" w:rsidR="00B2137D" w:rsidRPr="00B2137D" w:rsidRDefault="00B2137D">
      <w:pPr>
        <w:rPr>
          <w:ins w:id="1418" w:author="Okot" w:date="2019-11-19T09:50:00Z"/>
          <w:rPrChange w:id="1419" w:author="Okot" w:date="2019-11-19T09:50:00Z">
            <w:rPr>
              <w:ins w:id="1420" w:author="Okot" w:date="2019-11-19T09:50:00Z"/>
            </w:rPr>
          </w:rPrChange>
        </w:rPr>
        <w:pPrChange w:id="1421" w:author="Okot" w:date="2019-11-19T09:50:00Z">
          <w:pPr>
            <w:pStyle w:val="Nagwek1"/>
          </w:pPr>
        </w:pPrChange>
      </w:pPr>
      <w:moveToRangeStart w:id="1422" w:author="Okot" w:date="2019-11-19T09:53:00Z" w:name="move25049602"/>
      <w:moveToRangeEnd w:id="1412"/>
      <w:moveTo w:id="1423"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22"/>
    </w:p>
    <w:p w14:paraId="6608DA9D" w14:textId="77777777" w:rsidR="00B2137D" w:rsidRDefault="00B2137D" w:rsidP="00B2137D">
      <w:pPr>
        <w:jc w:val="center"/>
        <w:rPr>
          <w:ins w:id="1424" w:author="Okot" w:date="2019-11-19T09:53:00Z"/>
        </w:rPr>
      </w:pPr>
    </w:p>
    <w:p w14:paraId="0F22DE7B" w14:textId="77777777" w:rsidR="00B2137D" w:rsidRDefault="00B2137D" w:rsidP="00B2137D">
      <w:pPr>
        <w:jc w:val="center"/>
        <w:rPr>
          <w:moveTo w:id="1425" w:author="Okot" w:date="2019-11-19T09:53:00Z"/>
        </w:rPr>
      </w:pPr>
      <w:moveToRangeStart w:id="1426" w:author="Okot" w:date="2019-11-19T09:53:00Z" w:name="move25049618"/>
      <w:moveTo w:id="1427" w:author="Okot" w:date="2019-11-19T09:53:00Z">
        <w:r>
          <w:t>Rys. 3.1. Przykładowa opowieść klienta [23].</w:t>
        </w:r>
      </w:moveTo>
    </w:p>
    <w:moveToRangeEnd w:id="1426"/>
    <w:p w14:paraId="65587F92" w14:textId="77777777" w:rsidR="00B2137D" w:rsidRDefault="00B2137D" w:rsidP="00DA6236">
      <w:pPr>
        <w:pStyle w:val="Nagwek1"/>
        <w:rPr>
          <w:ins w:id="1428" w:author="Okot" w:date="2019-11-19T09:53:00Z"/>
        </w:rPr>
      </w:pPr>
    </w:p>
    <w:p w14:paraId="0B22A310" w14:textId="0E2F24AB" w:rsidR="00512825" w:rsidRDefault="00512825" w:rsidP="00512825">
      <w:pPr>
        <w:rPr>
          <w:ins w:id="1429" w:author="Okot" w:date="2019-11-19T09:54:00Z"/>
        </w:rPr>
      </w:pPr>
      <w:moveToRangeStart w:id="1430" w:author="Okot" w:date="2019-11-19T09:54:00Z" w:name="move25049702"/>
      <w:moveTo w:id="1431" w:author="Okot" w:date="2019-11-19T09:54:00Z">
        <w:r>
          <w:t xml:space="preserve">Przystępując do realizacji niniejszej pracy, uznano, że pomimo tego, że jest to projekt autorski, niepodlegający ocenie zewnętrznego zleceniodawcy, </w:t>
        </w:r>
      </w:moveTo>
      <w:ins w:id="1432" w:author="Okot" w:date="2019-11-19T09:56:00Z">
        <w:r w:rsidR="00334144">
          <w:t xml:space="preserve">symulacja rozmowy z klientem i </w:t>
        </w:r>
      </w:ins>
      <w:moveTo w:id="1433"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30"/>
    </w:p>
    <w:p w14:paraId="72B7A17D" w14:textId="77777777" w:rsidR="002B1E50" w:rsidRDefault="002B1E50">
      <w:pPr>
        <w:spacing w:after="160" w:line="259" w:lineRule="auto"/>
        <w:ind w:firstLine="0"/>
        <w:jc w:val="left"/>
        <w:rPr>
          <w:ins w:id="1434" w:author="Okot" w:date="2019-11-19T10:18:00Z"/>
        </w:rPr>
      </w:pPr>
    </w:p>
    <w:p w14:paraId="6FAF8A8D" w14:textId="77777777" w:rsidR="002B1E50" w:rsidRDefault="002B1E50">
      <w:pPr>
        <w:spacing w:after="160" w:line="259" w:lineRule="auto"/>
        <w:ind w:firstLine="0"/>
        <w:rPr>
          <w:ins w:id="1435" w:author="Okot" w:date="2019-11-19T10:19:00Z"/>
        </w:rPr>
        <w:pPrChange w:id="1436" w:author="Okot" w:date="2019-11-19T10:18:00Z">
          <w:pPr>
            <w:spacing w:after="160" w:line="259" w:lineRule="auto"/>
            <w:ind w:firstLine="0"/>
            <w:jc w:val="left"/>
          </w:pPr>
        </w:pPrChange>
      </w:pPr>
      <w:ins w:id="1437"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spacing w:after="160" w:line="259" w:lineRule="auto"/>
        <w:ind w:firstLine="0"/>
        <w:jc w:val="center"/>
        <w:rPr>
          <w:ins w:id="1438" w:author="Okot" w:date="2019-11-19T10:30:00Z"/>
        </w:rPr>
        <w:pPrChange w:id="1439" w:author="Okot" w:date="2019-11-19T10:19:00Z">
          <w:pPr>
            <w:spacing w:after="160" w:line="259" w:lineRule="auto"/>
            <w:ind w:firstLine="0"/>
            <w:jc w:val="left"/>
          </w:pPr>
        </w:pPrChange>
      </w:pPr>
      <w:ins w:id="1440" w:author="Okot" w:date="2019-11-19T10:19:00Z">
        <w:r>
          <w:t>Rys. 3.2. Informacje od klienta</w:t>
        </w:r>
      </w:ins>
      <w:ins w:id="1441" w:author="Okot" w:date="2019-11-19T10:20:00Z">
        <w:r>
          <w:t>: ogólny zarys aplikacji.</w:t>
        </w:r>
      </w:ins>
    </w:p>
    <w:p w14:paraId="59E67A19" w14:textId="77777777" w:rsidR="001C6428" w:rsidRDefault="001C6428">
      <w:pPr>
        <w:spacing w:after="160" w:line="259" w:lineRule="auto"/>
        <w:ind w:firstLine="0"/>
        <w:jc w:val="center"/>
        <w:rPr>
          <w:ins w:id="1442" w:author="Okot" w:date="2019-11-19T10:30:00Z"/>
        </w:rPr>
        <w:pPrChange w:id="1443" w:author="Okot" w:date="2019-11-19T10:19:00Z">
          <w:pPr>
            <w:spacing w:after="160" w:line="259" w:lineRule="auto"/>
            <w:ind w:firstLine="0"/>
            <w:jc w:val="left"/>
          </w:pPr>
        </w:pPrChange>
      </w:pPr>
    </w:p>
    <w:p w14:paraId="4B2F1E91" w14:textId="77777777" w:rsidR="00A86410" w:rsidRDefault="001C6428">
      <w:pPr>
        <w:rPr>
          <w:ins w:id="1444" w:author="Okot" w:date="2019-11-19T19:56:00Z"/>
        </w:rPr>
        <w:pPrChange w:id="1445" w:author="Okot" w:date="2019-11-19T10:30:00Z">
          <w:pPr>
            <w:spacing w:after="160" w:line="259" w:lineRule="auto"/>
            <w:ind w:firstLine="0"/>
            <w:jc w:val="left"/>
          </w:pPr>
        </w:pPrChange>
      </w:pPr>
      <w:ins w:id="1446" w:author="Okot" w:date="2019-11-19T10:30:00Z">
        <w:r>
          <w:t xml:space="preserve">Powyższy rysunek przedstawia, co klient mógłby powiedzieć na wstępnym spotkaniu </w:t>
        </w:r>
      </w:ins>
      <w:ins w:id="1447" w:author="Okot" w:date="2019-11-19T10:31:00Z">
        <w:r>
          <w:t>na temat oprogramowania, które chce stworzyć. Jak widać jest to opis bardzo ogólny, nie precyzuje, w jaki sposób i jakie dokładnie funkcje miał</w:t>
        </w:r>
      </w:ins>
      <w:ins w:id="1448" w:author="Okot" w:date="2019-11-19T10:32:00Z">
        <w:r>
          <w:t xml:space="preserve">yby być realizowane. </w:t>
        </w:r>
      </w:ins>
      <w:ins w:id="1449" w:author="Okot" w:date="2019-11-19T10:33:00Z">
        <w:r>
          <w:t>O to należy dopytać klienta w dalszej kolejności</w:t>
        </w:r>
      </w:ins>
      <w:ins w:id="1450" w:author="Okot" w:date="2019-11-19T10:34:00Z">
        <w:r>
          <w:t>, dbając o to, żeby dowiedzieć się, jak najwięcej.</w:t>
        </w:r>
      </w:ins>
    </w:p>
    <w:p w14:paraId="527AFDB7" w14:textId="77777777" w:rsidR="00A86410" w:rsidRDefault="00A86410">
      <w:pPr>
        <w:rPr>
          <w:ins w:id="1451" w:author="Okot" w:date="2019-11-19T19:57:00Z"/>
        </w:rPr>
        <w:pPrChange w:id="1452" w:author="Okot" w:date="2019-11-19T10:30:00Z">
          <w:pPr>
            <w:spacing w:after="160" w:line="259" w:lineRule="auto"/>
            <w:ind w:firstLine="0"/>
            <w:jc w:val="left"/>
          </w:pPr>
        </w:pPrChange>
      </w:pPr>
      <w:ins w:id="1453" w:author="Okot" w:date="2019-11-19T19:56:00Z">
        <w:r>
          <w:t>Zebrane opowieści klienta zostały podzielone na</w:t>
        </w:r>
      </w:ins>
      <w:ins w:id="1454" w:author="Okot" w:date="2019-11-19T19:57:00Z">
        <w:r>
          <w:t xml:space="preserve"> kilka grup powiązanych ze sobą tematycznie lub funkcjonalnie.</w:t>
        </w:r>
      </w:ins>
    </w:p>
    <w:p w14:paraId="7D1D26F2" w14:textId="77777777" w:rsidR="00A86410" w:rsidRDefault="00A86410">
      <w:pPr>
        <w:ind w:firstLine="0"/>
        <w:rPr>
          <w:ins w:id="1455" w:author="Okot" w:date="2019-11-19T19:57:00Z"/>
        </w:rPr>
        <w:pPrChange w:id="1456" w:author="Okot" w:date="2019-11-19T19:57:00Z">
          <w:pPr>
            <w:spacing w:after="160" w:line="259" w:lineRule="auto"/>
            <w:ind w:firstLine="0"/>
            <w:jc w:val="left"/>
          </w:pPr>
        </w:pPrChange>
      </w:pPr>
    </w:p>
    <w:p w14:paraId="0699FA8B" w14:textId="77777777" w:rsidR="00A86410" w:rsidRDefault="00A86410">
      <w:pPr>
        <w:ind w:firstLine="0"/>
        <w:rPr>
          <w:ins w:id="1457" w:author="Okot" w:date="2019-11-19T19:59:00Z"/>
        </w:rPr>
        <w:pPrChange w:id="1458" w:author="Okot" w:date="2019-11-19T19:58:00Z">
          <w:pPr>
            <w:spacing w:after="160" w:line="259" w:lineRule="auto"/>
            <w:ind w:firstLine="0"/>
            <w:jc w:val="left"/>
          </w:pPr>
        </w:pPrChange>
      </w:pPr>
      <w:ins w:id="1459"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ind w:firstLine="0"/>
        <w:jc w:val="center"/>
        <w:rPr>
          <w:ins w:id="1460" w:author="Okot" w:date="2019-11-19T19:59:00Z"/>
        </w:rPr>
        <w:pPrChange w:id="1461" w:author="Okot" w:date="2019-11-19T19:59:00Z">
          <w:pPr>
            <w:spacing w:after="160" w:line="259" w:lineRule="auto"/>
            <w:ind w:firstLine="0"/>
            <w:jc w:val="left"/>
          </w:pPr>
        </w:pPrChange>
      </w:pPr>
      <w:ins w:id="1462" w:author="Okot" w:date="2019-11-19T19:59:00Z">
        <w:r>
          <w:t>Rys. 3.3. Opowieści klienta powiązane z zakładaniem konta przez użytkownika.</w:t>
        </w:r>
      </w:ins>
    </w:p>
    <w:p w14:paraId="1FD54D31" w14:textId="77777777" w:rsidR="00A86410" w:rsidRDefault="00A86410">
      <w:pPr>
        <w:ind w:firstLine="0"/>
        <w:jc w:val="center"/>
        <w:rPr>
          <w:ins w:id="1463" w:author="Okot" w:date="2019-11-19T20:00:00Z"/>
        </w:rPr>
        <w:pPrChange w:id="1464" w:author="Okot" w:date="2019-11-19T19:59:00Z">
          <w:pPr>
            <w:spacing w:after="160" w:line="259" w:lineRule="auto"/>
            <w:ind w:firstLine="0"/>
            <w:jc w:val="left"/>
          </w:pPr>
        </w:pPrChange>
      </w:pPr>
    </w:p>
    <w:p w14:paraId="7AADE5F7" w14:textId="381B7AB2" w:rsidR="00A86410" w:rsidRDefault="00A86410">
      <w:pPr>
        <w:rPr>
          <w:ins w:id="1465" w:author="Okot" w:date="2019-11-19T20:01:00Z"/>
        </w:rPr>
        <w:pPrChange w:id="1466" w:author="Okot" w:date="2019-11-19T20:00:00Z">
          <w:pPr>
            <w:spacing w:after="160" w:line="259" w:lineRule="auto"/>
            <w:ind w:firstLine="0"/>
            <w:jc w:val="left"/>
          </w:pPr>
        </w:pPrChange>
      </w:pPr>
      <w:ins w:id="1467" w:author="Okot" w:date="2019-11-19T20:00:00Z">
        <w:r>
          <w:t>Pierwszą grupa opowieści</w:t>
        </w:r>
      </w:ins>
      <w:ins w:id="1468" w:author="Okot" w:date="2019-11-19T20:18:00Z">
        <w:r w:rsidR="0056777E">
          <w:t>, jak widać powyżej,</w:t>
        </w:r>
      </w:ins>
      <w:ins w:id="1469" w:author="Okot" w:date="2019-11-19T20:00:00Z">
        <w:r>
          <w:t xml:space="preserve"> skupia się na koncie użytkowni</w:t>
        </w:r>
        <w:r w:rsidR="00037B9A">
          <w:t>ka. Opowieści z tej grupy mo</w:t>
        </w:r>
      </w:ins>
      <w:ins w:id="1470" w:author="Okot" w:date="2019-11-19T20:10:00Z">
        <w:r w:rsidR="00037B9A">
          <w:t xml:space="preserve">żna by przypisać do </w:t>
        </w:r>
      </w:ins>
      <w:ins w:id="1471" w:author="Okot" w:date="2019-11-19T20:00:00Z">
        <w:r>
          <w:t xml:space="preserve">dowolnej </w:t>
        </w:r>
      </w:ins>
      <w:ins w:id="1472" w:author="Okot" w:date="2019-11-19T20:01:00Z">
        <w:r>
          <w:t>innej aplikacji, gdyż nie ma w nich nic unikalnego.</w:t>
        </w:r>
      </w:ins>
    </w:p>
    <w:p w14:paraId="1BD6CDA9" w14:textId="77777777" w:rsidR="00A86410" w:rsidRDefault="00A86410">
      <w:pPr>
        <w:ind w:firstLine="0"/>
        <w:rPr>
          <w:ins w:id="1473" w:author="Okot" w:date="2019-11-19T20:10:00Z"/>
        </w:rPr>
        <w:pPrChange w:id="1474" w:author="Okot" w:date="2019-11-19T20:10:00Z">
          <w:pPr>
            <w:spacing w:after="160" w:line="259" w:lineRule="auto"/>
            <w:ind w:firstLine="0"/>
            <w:jc w:val="left"/>
          </w:pPr>
        </w:pPrChange>
      </w:pPr>
    </w:p>
    <w:p w14:paraId="65FF7002" w14:textId="77777777" w:rsidR="00037B9A" w:rsidRDefault="00A86410">
      <w:pPr>
        <w:ind w:firstLine="0"/>
        <w:jc w:val="center"/>
        <w:rPr>
          <w:ins w:id="1475" w:author="Okot" w:date="2019-11-19T20:10:00Z"/>
        </w:rPr>
        <w:pPrChange w:id="1476" w:author="Okot" w:date="2019-11-19T20:10:00Z">
          <w:pPr>
            <w:spacing w:after="160" w:line="259" w:lineRule="auto"/>
            <w:ind w:firstLine="0"/>
            <w:jc w:val="left"/>
          </w:pPr>
        </w:pPrChange>
      </w:pPr>
      <w:ins w:id="1477"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ind w:firstLine="0"/>
        <w:jc w:val="center"/>
        <w:rPr>
          <w:ins w:id="1478" w:author="Okot" w:date="2019-11-19T20:11:00Z"/>
        </w:rPr>
        <w:pPrChange w:id="1479" w:author="Okot" w:date="2019-11-19T20:10:00Z">
          <w:pPr>
            <w:spacing w:after="160" w:line="259" w:lineRule="auto"/>
            <w:ind w:firstLine="0"/>
            <w:jc w:val="left"/>
          </w:pPr>
        </w:pPrChange>
      </w:pPr>
      <w:ins w:id="1480" w:author="Okot" w:date="2019-11-19T20:11:00Z">
        <w:r>
          <w:t>Rys. 3.4. Opowieści klienta dotyczące danych użytkownika.</w:t>
        </w:r>
      </w:ins>
    </w:p>
    <w:p w14:paraId="7E4BE0C7" w14:textId="68AF697F" w:rsidR="00037B9A" w:rsidRDefault="00037B9A">
      <w:pPr>
        <w:rPr>
          <w:ins w:id="1481" w:author="Okot" w:date="2019-11-19T20:16:00Z"/>
        </w:rPr>
        <w:pPrChange w:id="1482" w:author="Okot" w:date="2019-11-19T20:11:00Z">
          <w:pPr>
            <w:spacing w:after="160" w:line="259" w:lineRule="auto"/>
            <w:ind w:firstLine="0"/>
            <w:jc w:val="left"/>
          </w:pPr>
        </w:pPrChange>
      </w:pPr>
      <w:ins w:id="1483" w:author="Okot" w:date="2019-11-19T20:11:00Z">
        <w:r>
          <w:lastRenderedPageBreak/>
          <w:t xml:space="preserve">Opowieści z drugiej grupy </w:t>
        </w:r>
      </w:ins>
      <w:ins w:id="1484" w:author="Okot" w:date="2019-11-19T20:19:00Z">
        <w:r w:rsidR="0056777E">
          <w:t xml:space="preserve">(Rys. 3.4.) </w:t>
        </w:r>
      </w:ins>
      <w:ins w:id="1485" w:author="Okot" w:date="2019-11-19T20:11:00Z">
        <w:r>
          <w:t>są bardziej specyficzne – koncentrują się na danych użytkownika, które mo</w:t>
        </w:r>
      </w:ins>
      <w:ins w:id="1486" w:author="Okot" w:date="2019-11-19T20:12:00Z">
        <w:r>
          <w:t xml:space="preserve">gą być wprowadzane, edytowane, usuwane, aktualizowane i przeglądane. </w:t>
        </w:r>
      </w:ins>
      <w:ins w:id="1487" w:author="Okot" w:date="2019-11-19T20:13:00Z">
        <w:r>
          <w:t>Są to już dane charakterystyczne dla systemu pracującego z obliczeniami dietetycznymi.</w:t>
        </w:r>
      </w:ins>
    </w:p>
    <w:p w14:paraId="067CCE11" w14:textId="77777777" w:rsidR="0056777E" w:rsidRDefault="0056777E">
      <w:pPr>
        <w:ind w:firstLine="0"/>
        <w:rPr>
          <w:ins w:id="1488" w:author="Okot" w:date="2019-11-19T20:16:00Z"/>
        </w:rPr>
        <w:pPrChange w:id="1489" w:author="Okot" w:date="2019-11-19T20:16:00Z">
          <w:pPr>
            <w:spacing w:after="160" w:line="259" w:lineRule="auto"/>
            <w:ind w:firstLine="0"/>
            <w:jc w:val="left"/>
          </w:pPr>
        </w:pPrChange>
      </w:pPr>
    </w:p>
    <w:p w14:paraId="51DD33EC" w14:textId="45199691" w:rsidR="0056777E" w:rsidRDefault="0056777E">
      <w:pPr>
        <w:ind w:firstLine="0"/>
        <w:rPr>
          <w:ins w:id="1490" w:author="Okot" w:date="2019-11-19T20:13:00Z"/>
        </w:rPr>
        <w:pPrChange w:id="1491" w:author="Okot" w:date="2019-11-19T20:16:00Z">
          <w:pPr>
            <w:spacing w:after="160" w:line="259" w:lineRule="auto"/>
            <w:ind w:firstLine="0"/>
            <w:jc w:val="left"/>
          </w:pPr>
        </w:pPrChange>
      </w:pPr>
      <w:ins w:id="1492"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jc w:val="center"/>
        <w:rPr>
          <w:ins w:id="1493" w:author="Okot" w:date="2019-11-19T20:17:00Z"/>
        </w:rPr>
        <w:pPrChange w:id="1494" w:author="Okot" w:date="2019-11-19T20:16:00Z">
          <w:pPr>
            <w:spacing w:after="160" w:line="259" w:lineRule="auto"/>
            <w:ind w:firstLine="0"/>
            <w:jc w:val="left"/>
          </w:pPr>
        </w:pPrChange>
      </w:pPr>
    </w:p>
    <w:p w14:paraId="208E1DC0" w14:textId="7A60406D" w:rsidR="00037B9A" w:rsidRDefault="0056777E">
      <w:pPr>
        <w:jc w:val="center"/>
        <w:rPr>
          <w:ins w:id="1495" w:author="Okot" w:date="2019-11-19T20:13:00Z"/>
        </w:rPr>
        <w:pPrChange w:id="1496" w:author="Okot" w:date="2019-11-19T20:20:00Z">
          <w:pPr>
            <w:spacing w:after="160" w:line="259" w:lineRule="auto"/>
            <w:ind w:firstLine="0"/>
            <w:jc w:val="left"/>
          </w:pPr>
        </w:pPrChange>
      </w:pPr>
      <w:ins w:id="1497" w:author="Okot" w:date="2019-11-19T20:16:00Z">
        <w:r>
          <w:t>Rys. 3.5. Opowieści klienta zwią</w:t>
        </w:r>
        <w:r w:rsidR="004C51AE">
          <w:t>zane z obliczeniem</w:t>
        </w:r>
        <w:r>
          <w:t xml:space="preserve"> zapotrzebowań.</w:t>
        </w:r>
      </w:ins>
    </w:p>
    <w:p w14:paraId="07F4427E" w14:textId="77777777" w:rsidR="0056777E" w:rsidRDefault="00037B9A">
      <w:pPr>
        <w:rPr>
          <w:ins w:id="1498" w:author="Okot" w:date="2019-11-19T20:17:00Z"/>
        </w:rPr>
        <w:pPrChange w:id="1499" w:author="Okot" w:date="2019-11-19T20:11:00Z">
          <w:pPr>
            <w:spacing w:after="160" w:line="259" w:lineRule="auto"/>
            <w:ind w:firstLine="0"/>
            <w:jc w:val="left"/>
          </w:pPr>
        </w:pPrChange>
      </w:pPr>
      <w:ins w:id="1500" w:author="Okot" w:date="2019-11-19T20:12:00Z">
        <w:r>
          <w:t xml:space="preserve"> </w:t>
        </w:r>
      </w:ins>
    </w:p>
    <w:p w14:paraId="59949D71" w14:textId="77777777" w:rsidR="004C51AE" w:rsidRDefault="0056777E">
      <w:pPr>
        <w:rPr>
          <w:ins w:id="1501" w:author="Okot" w:date="2019-11-19T20:23:00Z"/>
        </w:rPr>
        <w:pPrChange w:id="1502" w:author="Okot" w:date="2019-11-19T20:11:00Z">
          <w:pPr>
            <w:spacing w:after="160" w:line="259" w:lineRule="auto"/>
            <w:ind w:firstLine="0"/>
            <w:jc w:val="left"/>
          </w:pPr>
        </w:pPrChange>
      </w:pPr>
      <w:ins w:id="1503" w:author="Okot" w:date="2019-11-19T20:19:00Z">
        <w:r>
          <w:t>Na rysunku 3.5. przedstawiono t</w:t>
        </w:r>
      </w:ins>
      <w:ins w:id="1504" w:author="Okot" w:date="2019-11-19T20:17:00Z">
        <w:r>
          <w:t>rzeci</w:t>
        </w:r>
      </w:ins>
      <w:ins w:id="1505" w:author="Okot" w:date="2019-11-19T20:20:00Z">
        <w:r>
          <w:t>ą</w:t>
        </w:r>
      </w:ins>
      <w:ins w:id="1506" w:author="Okot" w:date="2019-11-19T20:17:00Z">
        <w:r>
          <w:t xml:space="preserve"> grup</w:t>
        </w:r>
      </w:ins>
      <w:ins w:id="1507" w:author="Okot" w:date="2019-11-19T20:20:00Z">
        <w:r>
          <w:t>ę</w:t>
        </w:r>
      </w:ins>
      <w:ins w:id="1508" w:author="Okot" w:date="2019-11-19T20:17:00Z">
        <w:r>
          <w:t xml:space="preserve"> opowieści koncentruj</w:t>
        </w:r>
      </w:ins>
      <w:ins w:id="1509" w:author="Okot" w:date="2019-11-19T20:20:00Z">
        <w:r>
          <w:t>ącą</w:t>
        </w:r>
      </w:ins>
      <w:ins w:id="1510" w:author="Okot" w:date="2019-11-19T20:17:00Z">
        <w:r>
          <w:t xml:space="preserve"> się wokół obliczeń związanych z zapotrzebowaniem</w:t>
        </w:r>
      </w:ins>
      <w:ins w:id="1511" w:author="Okot" w:date="2019-11-19T20:20:00Z">
        <w:r>
          <w:t xml:space="preserve"> użytkownika</w:t>
        </w:r>
      </w:ins>
      <w:ins w:id="1512" w:author="Okot" w:date="2019-11-19T20:17:00Z">
        <w:r>
          <w:t xml:space="preserve"> na substancje odżywcze oraz kalorie. Opowieści te mówią, co ma być wy</w:t>
        </w:r>
      </w:ins>
      <w:ins w:id="1513" w:author="Okot" w:date="2019-11-19T20:18:00Z">
        <w:r>
          <w:t xml:space="preserve">liczone lub wyznaczone, ale nie zawierają szczegółów jak to zrobić. </w:t>
        </w:r>
      </w:ins>
    </w:p>
    <w:p w14:paraId="646C0771" w14:textId="77777777" w:rsidR="004C51AE" w:rsidRDefault="004C51AE">
      <w:pPr>
        <w:rPr>
          <w:ins w:id="1514" w:author="Okot" w:date="2019-11-19T20:25:00Z"/>
        </w:rPr>
        <w:pPrChange w:id="1515" w:author="Okot" w:date="2019-11-19T20:11:00Z">
          <w:pPr>
            <w:spacing w:after="160" w:line="259" w:lineRule="auto"/>
            <w:ind w:firstLine="0"/>
            <w:jc w:val="left"/>
          </w:pPr>
        </w:pPrChange>
      </w:pPr>
      <w:ins w:id="1516" w:author="Okot" w:date="2019-11-19T20:23:00Z">
        <w:r>
          <w:t>Kolejna grupa opowieści, którą ilustruje poniższy rysunek 3.6. jest ponownie związana z danymi, które wprowadza użytkownik, tym razem s</w:t>
        </w:r>
      </w:ins>
      <w:ins w:id="1517" w:author="Okot" w:date="2019-11-19T20:24:00Z">
        <w:r>
          <w:t>ą to dane dotyczące posiłków, które użytkownik spożywa. Można się z dowiedzieć, jakie są przewidziane metody wprowadzania posiłków oraz jakie informacje powinny być uwzględnione.</w:t>
        </w:r>
      </w:ins>
      <w:ins w:id="1518" w:author="Okot" w:date="2019-11-19T20:25:00Z">
        <w:r>
          <w:t xml:space="preserve"> Ponownie nie są wspominane żadne rozwiązania technologiczne, które miałyby temu służyć.</w:t>
        </w:r>
      </w:ins>
    </w:p>
    <w:p w14:paraId="37C65FC3" w14:textId="77777777" w:rsidR="004C51AE" w:rsidRDefault="004C51AE">
      <w:pPr>
        <w:ind w:firstLine="0"/>
        <w:rPr>
          <w:ins w:id="1519" w:author="Okot" w:date="2019-11-19T20:25:00Z"/>
        </w:rPr>
        <w:pPrChange w:id="1520" w:author="Okot" w:date="2019-11-19T20:25:00Z">
          <w:pPr>
            <w:spacing w:after="160" w:line="259" w:lineRule="auto"/>
            <w:ind w:firstLine="0"/>
            <w:jc w:val="left"/>
          </w:pPr>
        </w:pPrChange>
      </w:pPr>
    </w:p>
    <w:p w14:paraId="7D303B54" w14:textId="77777777" w:rsidR="004C51AE" w:rsidRDefault="004C51AE">
      <w:pPr>
        <w:ind w:firstLine="0"/>
        <w:rPr>
          <w:ins w:id="1521" w:author="Okot" w:date="2019-11-19T20:26:00Z"/>
        </w:rPr>
        <w:pPrChange w:id="1522" w:author="Okot" w:date="2019-11-19T20:25:00Z">
          <w:pPr>
            <w:spacing w:after="160" w:line="259" w:lineRule="auto"/>
            <w:ind w:firstLine="0"/>
            <w:jc w:val="left"/>
          </w:pPr>
        </w:pPrChange>
      </w:pPr>
      <w:ins w:id="1523"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ind w:firstLine="0"/>
        <w:jc w:val="center"/>
        <w:rPr>
          <w:ins w:id="1524" w:author="Okot" w:date="2019-11-19T20:26:00Z"/>
        </w:rPr>
        <w:pPrChange w:id="1525" w:author="Okot" w:date="2019-11-19T20:26:00Z">
          <w:pPr>
            <w:spacing w:after="160" w:line="259" w:lineRule="auto"/>
            <w:ind w:firstLine="0"/>
            <w:jc w:val="left"/>
          </w:pPr>
        </w:pPrChange>
      </w:pPr>
    </w:p>
    <w:p w14:paraId="5F2AFC87" w14:textId="77777777" w:rsidR="00D93CC4" w:rsidRDefault="004C51AE">
      <w:pPr>
        <w:ind w:firstLine="0"/>
        <w:jc w:val="center"/>
        <w:rPr>
          <w:ins w:id="1526" w:author="Okot" w:date="2019-11-19T20:29:00Z"/>
        </w:rPr>
        <w:pPrChange w:id="1527" w:author="Okot" w:date="2019-11-19T20:26:00Z">
          <w:pPr>
            <w:spacing w:after="160" w:line="259" w:lineRule="auto"/>
            <w:ind w:firstLine="0"/>
            <w:jc w:val="left"/>
          </w:pPr>
        </w:pPrChange>
      </w:pPr>
      <w:ins w:id="1528" w:author="Okot" w:date="2019-11-19T20:26:00Z">
        <w:r>
          <w:t xml:space="preserve">Rys. 3.6. Opowieści </w:t>
        </w:r>
      </w:ins>
      <w:ins w:id="1529" w:author="Okot" w:date="2019-11-19T20:27:00Z">
        <w:r>
          <w:t>klienta związane z wprowadzaniem spożytych pokarmów.</w:t>
        </w:r>
      </w:ins>
    </w:p>
    <w:p w14:paraId="5C2CBF46" w14:textId="77777777" w:rsidR="00D93CC4" w:rsidRDefault="00D93CC4">
      <w:pPr>
        <w:ind w:firstLine="0"/>
        <w:jc w:val="center"/>
        <w:rPr>
          <w:ins w:id="1530" w:author="Okot" w:date="2019-11-19T20:29:00Z"/>
        </w:rPr>
        <w:pPrChange w:id="1531" w:author="Okot" w:date="2019-11-19T20:26:00Z">
          <w:pPr>
            <w:spacing w:after="160" w:line="259" w:lineRule="auto"/>
            <w:ind w:firstLine="0"/>
            <w:jc w:val="left"/>
          </w:pPr>
        </w:pPrChange>
      </w:pPr>
    </w:p>
    <w:p w14:paraId="66EF2107" w14:textId="77777777" w:rsidR="00D93CC4" w:rsidRDefault="00D93CC4">
      <w:pPr>
        <w:rPr>
          <w:ins w:id="1532" w:author="Okot" w:date="2019-11-19T20:30:00Z"/>
        </w:rPr>
        <w:pPrChange w:id="1533" w:author="Okot" w:date="2019-11-19T20:29:00Z">
          <w:pPr>
            <w:spacing w:after="160" w:line="259" w:lineRule="auto"/>
            <w:ind w:firstLine="0"/>
            <w:jc w:val="left"/>
          </w:pPr>
        </w:pPrChange>
      </w:pPr>
      <w:ins w:id="1534" w:author="Okot" w:date="2019-11-19T20:29:00Z">
        <w:r>
          <w:t>Następna grupa opowieści, jak wida</w:t>
        </w:r>
      </w:ins>
      <w:ins w:id="1535" w:author="Okot" w:date="2019-11-19T20:30:00Z">
        <w:r>
          <w:t>ć poniżej,</w:t>
        </w:r>
      </w:ins>
      <w:ins w:id="1536" w:author="Okot" w:date="2019-11-19T20:29:00Z">
        <w:r>
          <w:t xml:space="preserve"> ponownie koncentruje się na obliczeniach.</w:t>
        </w:r>
      </w:ins>
    </w:p>
    <w:p w14:paraId="0B82D0AB" w14:textId="77777777" w:rsidR="00D93CC4" w:rsidRDefault="00D93CC4">
      <w:pPr>
        <w:ind w:firstLine="0"/>
        <w:rPr>
          <w:ins w:id="1537" w:author="Okot" w:date="2019-11-19T20:30:00Z"/>
        </w:rPr>
        <w:pPrChange w:id="1538" w:author="Okot" w:date="2019-11-19T20:30:00Z">
          <w:pPr>
            <w:spacing w:after="160" w:line="259" w:lineRule="auto"/>
            <w:ind w:firstLine="0"/>
            <w:jc w:val="left"/>
          </w:pPr>
        </w:pPrChange>
      </w:pPr>
    </w:p>
    <w:p w14:paraId="6935875C" w14:textId="77777777" w:rsidR="00D93CC4" w:rsidRDefault="00D93CC4">
      <w:pPr>
        <w:ind w:firstLine="0"/>
        <w:jc w:val="center"/>
        <w:rPr>
          <w:ins w:id="1539" w:author="Okot" w:date="2019-11-19T20:30:00Z"/>
        </w:rPr>
        <w:pPrChange w:id="1540" w:author="Okot" w:date="2019-11-19T20:31:00Z">
          <w:pPr>
            <w:spacing w:after="160" w:line="259" w:lineRule="auto"/>
            <w:ind w:firstLine="0"/>
            <w:jc w:val="left"/>
          </w:pPr>
        </w:pPrChange>
      </w:pPr>
      <w:ins w:id="1541"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ind w:firstLine="0"/>
        <w:jc w:val="center"/>
        <w:rPr>
          <w:ins w:id="1542" w:author="Okot" w:date="2019-11-19T20:31:00Z"/>
        </w:rPr>
        <w:pPrChange w:id="1543" w:author="Okot" w:date="2019-11-19T20:30:00Z">
          <w:pPr>
            <w:spacing w:after="160" w:line="259" w:lineRule="auto"/>
            <w:ind w:firstLine="0"/>
            <w:jc w:val="left"/>
          </w:pPr>
        </w:pPrChange>
      </w:pPr>
    </w:p>
    <w:p w14:paraId="6447CF34" w14:textId="77777777" w:rsidR="00226449" w:rsidRDefault="00D93CC4">
      <w:pPr>
        <w:ind w:firstLine="0"/>
        <w:jc w:val="center"/>
        <w:rPr>
          <w:ins w:id="1544" w:author="Okot" w:date="2019-11-19T20:31:00Z"/>
        </w:rPr>
        <w:pPrChange w:id="1545" w:author="Okot" w:date="2019-11-19T20:30:00Z">
          <w:pPr>
            <w:spacing w:after="160" w:line="259" w:lineRule="auto"/>
            <w:ind w:firstLine="0"/>
            <w:jc w:val="left"/>
          </w:pPr>
        </w:pPrChange>
      </w:pPr>
      <w:ins w:id="1546" w:author="Okot" w:date="2019-11-19T20:30:00Z">
        <w:r>
          <w:t>Rys. 3.7. Opowieści klienta związane z obliczaniem realizacji zapotrzebowań.</w:t>
        </w:r>
      </w:ins>
    </w:p>
    <w:p w14:paraId="38D511D0" w14:textId="77777777" w:rsidR="00226449" w:rsidRDefault="00226449">
      <w:pPr>
        <w:ind w:firstLine="0"/>
        <w:jc w:val="center"/>
        <w:rPr>
          <w:ins w:id="1547" w:author="Okot" w:date="2019-11-19T20:31:00Z"/>
        </w:rPr>
        <w:pPrChange w:id="1548" w:author="Okot" w:date="2019-11-19T20:30:00Z">
          <w:pPr>
            <w:spacing w:after="160" w:line="259" w:lineRule="auto"/>
            <w:ind w:firstLine="0"/>
            <w:jc w:val="left"/>
          </w:pPr>
        </w:pPrChange>
      </w:pPr>
    </w:p>
    <w:p w14:paraId="313EBFA1" w14:textId="77777777" w:rsidR="00517C78" w:rsidRDefault="00517C78">
      <w:pPr>
        <w:rPr>
          <w:ins w:id="1549" w:author="Okot" w:date="2019-11-19T20:32:00Z"/>
        </w:rPr>
        <w:pPrChange w:id="1550" w:author="Okot" w:date="2019-11-19T20:31:00Z">
          <w:pPr>
            <w:spacing w:after="160" w:line="259" w:lineRule="auto"/>
            <w:ind w:firstLine="0"/>
            <w:jc w:val="left"/>
          </w:pPr>
        </w:pPrChange>
      </w:pPr>
      <w:ins w:id="1551" w:author="Okot" w:date="2019-11-19T20:31:00Z">
        <w:r>
          <w:lastRenderedPageBreak/>
          <w:t>Opowieści z tej grupy mówią o tym, jakie warto</w:t>
        </w:r>
      </w:ins>
      <w:ins w:id="1552"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ind w:firstLine="0"/>
        <w:rPr>
          <w:ins w:id="1553" w:author="Okot" w:date="2019-11-19T20:36:00Z"/>
        </w:rPr>
        <w:pPrChange w:id="1554" w:author="Okot" w:date="2019-11-19T20:32:00Z">
          <w:pPr>
            <w:spacing w:after="160" w:line="259" w:lineRule="auto"/>
            <w:ind w:firstLine="0"/>
            <w:jc w:val="left"/>
          </w:pPr>
        </w:pPrChange>
      </w:pPr>
    </w:p>
    <w:p w14:paraId="23D05627" w14:textId="4D97C272" w:rsidR="00B371D0" w:rsidRDefault="00B371D0" w:rsidP="00091841">
      <w:pPr>
        <w:ind w:firstLine="0"/>
        <w:jc w:val="center"/>
        <w:rPr>
          <w:ins w:id="1555" w:author="Okot" w:date="2019-11-19T20:36:00Z"/>
        </w:rPr>
        <w:pPrChange w:id="1556" w:author="Okot" w:date="2019-11-20T14:58:00Z">
          <w:pPr>
            <w:spacing w:after="160" w:line="259" w:lineRule="auto"/>
            <w:ind w:firstLine="0"/>
            <w:jc w:val="left"/>
          </w:pPr>
        </w:pPrChange>
      </w:pPr>
      <w:ins w:id="1557"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ind w:firstLine="0"/>
        <w:jc w:val="center"/>
        <w:rPr>
          <w:ins w:id="1558" w:author="Okot" w:date="2019-11-19T20:37:00Z"/>
        </w:rPr>
        <w:pPrChange w:id="1559" w:author="Okot" w:date="2019-11-19T20:36:00Z">
          <w:pPr>
            <w:spacing w:after="160" w:line="259" w:lineRule="auto"/>
            <w:ind w:firstLine="0"/>
            <w:jc w:val="left"/>
          </w:pPr>
        </w:pPrChange>
      </w:pPr>
      <w:bookmarkStart w:id="1560" w:name="_GoBack"/>
      <w:bookmarkEnd w:id="1560"/>
    </w:p>
    <w:p w14:paraId="69085513" w14:textId="445A899F" w:rsidR="00B371D0" w:rsidRDefault="00B371D0">
      <w:pPr>
        <w:ind w:firstLine="0"/>
        <w:jc w:val="center"/>
        <w:rPr>
          <w:ins w:id="1561" w:author="Okot" w:date="2019-11-19T20:39:00Z"/>
        </w:rPr>
        <w:pPrChange w:id="1562" w:author="Okot" w:date="2019-11-19T20:36:00Z">
          <w:pPr>
            <w:spacing w:after="160" w:line="259" w:lineRule="auto"/>
            <w:ind w:firstLine="0"/>
            <w:jc w:val="left"/>
          </w:pPr>
        </w:pPrChange>
      </w:pPr>
      <w:ins w:id="1563" w:author="Okot" w:date="2019-11-19T20:36:00Z">
        <w:r>
          <w:t xml:space="preserve">Rys. 3.8. Opowieści klienta związane z </w:t>
        </w:r>
      </w:ins>
      <w:ins w:id="1564" w:author="Okot" w:date="2019-11-19T20:37:00Z">
        <w:r>
          <w:t>wyświetlaniem i przeglądaniem danych.</w:t>
        </w:r>
      </w:ins>
    </w:p>
    <w:p w14:paraId="6BA28291" w14:textId="77777777" w:rsidR="00ED7BCE" w:rsidRDefault="00ED7BCE">
      <w:pPr>
        <w:ind w:firstLine="0"/>
        <w:jc w:val="center"/>
        <w:rPr>
          <w:ins w:id="1565" w:author="Okot" w:date="2019-11-19T20:39:00Z"/>
        </w:rPr>
        <w:pPrChange w:id="1566" w:author="Okot" w:date="2019-11-19T20:36:00Z">
          <w:pPr>
            <w:spacing w:after="160" w:line="259" w:lineRule="auto"/>
            <w:ind w:firstLine="0"/>
            <w:jc w:val="left"/>
          </w:pPr>
        </w:pPrChange>
      </w:pPr>
    </w:p>
    <w:p w14:paraId="5477E6A4" w14:textId="502D9E70" w:rsidR="00ED7BCE" w:rsidRDefault="00ED7BCE">
      <w:pPr>
        <w:rPr>
          <w:ins w:id="1567" w:author="Okot" w:date="2019-11-19T20:32:00Z"/>
        </w:rPr>
        <w:pPrChange w:id="1568" w:author="Okot" w:date="2019-11-19T20:39:00Z">
          <w:pPr>
            <w:spacing w:after="160" w:line="259" w:lineRule="auto"/>
            <w:ind w:firstLine="0"/>
            <w:jc w:val="left"/>
          </w:pPr>
        </w:pPrChange>
      </w:pPr>
      <w:ins w:id="1569" w:author="Okot" w:date="2019-11-19T20:39:00Z">
        <w:r>
          <w:t>Ostatnia grupa opowieści klienta dotyczy wyświetlania</w:t>
        </w:r>
      </w:ins>
      <w:ins w:id="1570" w:author="Okot" w:date="2019-11-19T20:41:00Z">
        <w:r w:rsidR="003B219A">
          <w:t xml:space="preserve"> i przeglądania</w:t>
        </w:r>
      </w:ins>
      <w:ins w:id="1571" w:author="Okot" w:date="2019-11-19T20:39:00Z">
        <w:r>
          <w:t xml:space="preserve"> danych użytkownika dotyczących posiłków oraz dostarczonych wartości odżywczych.</w:t>
        </w:r>
      </w:ins>
      <w:ins w:id="1572" w:author="Okot" w:date="2019-11-19T20:40:00Z">
        <w:r>
          <w:t xml:space="preserve"> Wspomniano o tym, że system ma udzielać informacji zwrotnej na temat realizacji zapotrzebowania, ale ponownie nie zawarto szczeg</w:t>
        </w:r>
      </w:ins>
      <w:ins w:id="1573" w:author="Okot" w:date="2019-11-19T20:41:00Z">
        <w:r>
          <w:t>ółowych informacji o formie tej informacji.</w:t>
        </w:r>
      </w:ins>
    </w:p>
    <w:p w14:paraId="70EB1698" w14:textId="7C1AFC61" w:rsidR="00512825" w:rsidRDefault="003B219A">
      <w:pPr>
        <w:rPr>
          <w:ins w:id="1574" w:author="Okot" w:date="2019-11-19T09:54:00Z"/>
        </w:rPr>
        <w:pPrChange w:id="1575" w:author="Okot" w:date="2019-11-19T20:44:00Z">
          <w:pPr>
            <w:spacing w:after="160" w:line="259" w:lineRule="auto"/>
            <w:ind w:firstLine="0"/>
            <w:jc w:val="left"/>
          </w:pPr>
        </w:pPrChange>
      </w:pPr>
      <w:ins w:id="1576" w:author="Okot" w:date="2019-11-19T20:44:00Z">
        <w:r>
          <w:t>W tym rozdziale, poprzez opowieści klienta, pokazano, czym ma zajmować się system. W nast</w:t>
        </w:r>
      </w:ins>
      <w:ins w:id="1577" w:author="Okot" w:date="2019-11-19T20:45:00Z">
        <w:r>
          <w:t>ępnym rozdziale, zostanie uszczegółowione, jak ma się tym zajmować.</w:t>
        </w:r>
      </w:ins>
      <w:ins w:id="1578" w:author="Okot" w:date="2019-11-19T09:54:00Z">
        <w:r w:rsidR="00512825">
          <w:br w:type="page"/>
        </w:r>
      </w:ins>
    </w:p>
    <w:p w14:paraId="1C40C19D" w14:textId="0A71D7AA" w:rsidR="00E375D2" w:rsidRDefault="00B2137D" w:rsidP="00DA6236">
      <w:pPr>
        <w:pStyle w:val="Nagwek1"/>
      </w:pPr>
      <w:ins w:id="1579" w:author="Okot" w:date="2019-11-19T09:50:00Z">
        <w:r>
          <w:lastRenderedPageBreak/>
          <w:t>4</w:t>
        </w:r>
      </w:ins>
      <w:del w:id="1580" w:author="Okot" w:date="2019-11-19T09:50:00Z">
        <w:r w:rsidR="00D03686" w:rsidDel="00B2137D">
          <w:delText>3</w:delText>
        </w:r>
      </w:del>
      <w:r w:rsidR="00D03686">
        <w:t xml:space="preserve">. </w:t>
      </w:r>
      <w:r w:rsidR="00E375D2">
        <w:t>Analiza systemu</w:t>
      </w:r>
      <w:bookmarkEnd w:id="1396"/>
    </w:p>
    <w:p w14:paraId="454FAC7D" w14:textId="77777777" w:rsidR="00DA6236" w:rsidRDefault="00DA6236" w:rsidP="00DA6236"/>
    <w:p w14:paraId="3637F475" w14:textId="16596977" w:rsidR="00DA6236" w:rsidRDefault="00DA6236" w:rsidP="00DA6236">
      <w:moveFromRangeStart w:id="1581" w:author="Okot" w:date="2019-11-19T09:51:00Z" w:name="move25049508"/>
      <w:moveFrom w:id="1582"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581"/>
      <w:r w:rsidR="00402FDF">
        <w:t xml:space="preserve">W tym rozdziale uwaga </w:t>
      </w:r>
      <w:r w:rsidR="00C619C3">
        <w:t>przejdzie na bardziej biznesową</w:t>
      </w:r>
      <w:r w:rsidR="00402FDF">
        <w:t xml:space="preserve"> st</w:t>
      </w:r>
      <w:r w:rsidR="00C619C3">
        <w:t>ronę aplikacji. Przybliżone zostaną</w:t>
      </w:r>
      <w:ins w:id="1583" w:author="Okot" w:date="2019-11-19T20:45:00Z">
        <w:r w:rsidR="00A51778">
          <w:t xml:space="preserve"> szczegóły</w:t>
        </w:r>
      </w:ins>
      <w:r w:rsidR="00402FDF">
        <w:t xml:space="preserve"> </w:t>
      </w:r>
      <w:r w:rsidR="00C619C3">
        <w:t>funkcj</w:t>
      </w:r>
      <w:ins w:id="1584" w:author="Okot" w:date="2019-11-19T20:45:00Z">
        <w:r w:rsidR="00A51778">
          <w:t>i</w:t>
        </w:r>
      </w:ins>
      <w:del w:id="1585" w:author="Okot" w:date="2019-11-19T20:45:00Z">
        <w:r w:rsidR="00C619C3" w:rsidDel="00A51778">
          <w:delText>e</w:delText>
        </w:r>
      </w:del>
      <w:r w:rsidR="00C619C3">
        <w:t>, które będzie realizować,</w:t>
      </w:r>
      <w:r w:rsidR="00402FDF">
        <w:t xml:space="preserve"> dane</w:t>
      </w:r>
      <w:r w:rsidR="00C619C3">
        <w:t xml:space="preserve"> oraz </w:t>
      </w:r>
      <w:del w:id="1586" w:author="Okot" w:date="2019-11-19T20:45:00Z">
        <w:r w:rsidR="00C619C3" w:rsidDel="00A51778">
          <w:delText>obiekty</w:delText>
        </w:r>
        <w:r w:rsidR="00402FDF" w:rsidDel="00A51778">
          <w:delText xml:space="preserve"> z jakimi</w:delText>
        </w:r>
      </w:del>
      <w:ins w:id="1587"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588" w:author="Okot" w:date="2019-11-19T09:55:00Z"/>
        </w:rPr>
      </w:pPr>
    </w:p>
    <w:p w14:paraId="6DA59833" w14:textId="1E61828B" w:rsidR="00C619C3" w:rsidDel="00B2137D" w:rsidRDefault="00C619C3" w:rsidP="00C619C3">
      <w:pPr>
        <w:pStyle w:val="Podtytu"/>
        <w:numPr>
          <w:ilvl w:val="0"/>
          <w:numId w:val="0"/>
        </w:numPr>
        <w:rPr>
          <w:moveFrom w:id="1589" w:author="Okot" w:date="2019-11-19T09:51:00Z"/>
        </w:rPr>
      </w:pPr>
      <w:bookmarkStart w:id="1590" w:name="_Toc5963781"/>
      <w:moveFromRangeStart w:id="1591" w:author="Okot" w:date="2019-11-19T09:51:00Z" w:name="move25049492"/>
      <w:moveFrom w:id="1592" w:author="Okot" w:date="2019-11-19T09:51:00Z">
        <w:r w:rsidDel="00B2137D">
          <w:t xml:space="preserve">3.1. </w:t>
        </w:r>
        <w:bookmarkEnd w:id="1590"/>
        <w:r w:rsidDel="00B2137D">
          <w:t>Opowieści klienta</w:t>
        </w:r>
      </w:moveFrom>
    </w:p>
    <w:p w14:paraId="04CCC163" w14:textId="1DD9DA67" w:rsidR="00C619C3" w:rsidDel="00B2137D" w:rsidRDefault="00C619C3" w:rsidP="00C619C3">
      <w:pPr>
        <w:rPr>
          <w:moveFrom w:id="1593" w:author="Okot" w:date="2019-11-19T09:51:00Z"/>
        </w:rPr>
      </w:pPr>
    </w:p>
    <w:p w14:paraId="3E2392F6" w14:textId="731F22C3" w:rsidR="00C619C3" w:rsidDel="00B2137D" w:rsidRDefault="00C619C3" w:rsidP="00C619C3">
      <w:pPr>
        <w:rPr>
          <w:moveFrom w:id="1594" w:author="Okot" w:date="2019-11-19T09:51:00Z"/>
        </w:rPr>
      </w:pPr>
      <w:moveFrom w:id="1595"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591"/>
    <w:p w14:paraId="6996D33F" w14:textId="6D6A2F1D" w:rsidR="00C619C3" w:rsidDel="00512825" w:rsidRDefault="00C619C3" w:rsidP="00C619C3">
      <w:pPr>
        <w:rPr>
          <w:del w:id="1596" w:author="Okot" w:date="2019-11-19T09:55:00Z"/>
        </w:rPr>
      </w:pPr>
    </w:p>
    <w:p w14:paraId="75C9B058" w14:textId="1D9E527D" w:rsidR="00C619C3" w:rsidDel="00512825" w:rsidRDefault="00C619C3" w:rsidP="00C619C3">
      <w:pPr>
        <w:ind w:firstLine="0"/>
        <w:jc w:val="left"/>
        <w:rPr>
          <w:del w:id="1597" w:author="Okot" w:date="2019-11-19T09:55:00Z"/>
        </w:rPr>
      </w:pPr>
      <w:moveFromRangeStart w:id="1598" w:author="Okot" w:date="2019-11-19T09:53:00Z" w:name="move25049602"/>
      <w:moveFrom w:id="1599"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598"/>
    </w:p>
    <w:p w14:paraId="557F1D06" w14:textId="5DCF4F10" w:rsidR="00C619C3" w:rsidDel="00512825" w:rsidRDefault="00C619C3">
      <w:pPr>
        <w:ind w:firstLine="0"/>
        <w:jc w:val="left"/>
        <w:rPr>
          <w:del w:id="1600" w:author="Okot" w:date="2019-11-19T09:55:00Z"/>
        </w:rPr>
        <w:pPrChange w:id="1601" w:author="Okot" w:date="2019-11-19T09:55:00Z">
          <w:pPr>
            <w:jc w:val="center"/>
          </w:pPr>
        </w:pPrChange>
      </w:pPr>
    </w:p>
    <w:p w14:paraId="08894F2B" w14:textId="44FE282F" w:rsidR="00C619C3" w:rsidDel="00B2137D" w:rsidRDefault="00C619C3" w:rsidP="00C619C3">
      <w:pPr>
        <w:jc w:val="center"/>
        <w:rPr>
          <w:moveFrom w:id="1602" w:author="Okot" w:date="2019-11-19T09:53:00Z"/>
        </w:rPr>
      </w:pPr>
      <w:moveFromRangeStart w:id="1603" w:author="Okot" w:date="2019-11-19T09:53:00Z" w:name="move25049618"/>
      <w:moveFrom w:id="1604" w:author="Okot" w:date="2019-11-19T09:53:00Z">
        <w:r w:rsidDel="00B2137D">
          <w:t>Rys. 3.1. Przykładowa opowieść klienta [2</w:t>
        </w:r>
        <w:r w:rsidR="00BA3BD6" w:rsidDel="00B2137D">
          <w:t>3</w:t>
        </w:r>
        <w:r w:rsidDel="00B2137D">
          <w:t>].</w:t>
        </w:r>
      </w:moveFrom>
    </w:p>
    <w:moveFromRangeEnd w:id="1603"/>
    <w:p w14:paraId="16AECBE3" w14:textId="751907DA" w:rsidR="00C619C3" w:rsidDel="00512825" w:rsidRDefault="00C619C3" w:rsidP="00C619C3">
      <w:pPr>
        <w:jc w:val="center"/>
        <w:rPr>
          <w:del w:id="1605" w:author="Okot" w:date="2019-11-19T09:55:00Z"/>
        </w:rPr>
      </w:pPr>
    </w:p>
    <w:p w14:paraId="4AD07DD5" w14:textId="67006C20" w:rsidR="00C619C3" w:rsidDel="00512825" w:rsidRDefault="00C619C3" w:rsidP="00C619C3">
      <w:pPr>
        <w:ind w:firstLine="0"/>
        <w:rPr>
          <w:del w:id="1606" w:author="Okot" w:date="2019-11-19T09:55:00Z"/>
        </w:rPr>
      </w:pPr>
      <w:del w:id="1607" w:author="Okot" w:date="2019-11-19T09:55:00Z">
        <w:r w:rsidDel="00512825">
          <w:tab/>
        </w:r>
      </w:del>
      <w:moveFromRangeStart w:id="1608" w:author="Okot" w:date="2019-11-19T09:54:00Z" w:name="move25049702"/>
      <w:moveFrom w:id="1609"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08"/>
    </w:p>
    <w:p w14:paraId="7F9B4251" w14:textId="1640FA1E" w:rsidR="00AF132C" w:rsidDel="00512825" w:rsidRDefault="00AF132C" w:rsidP="00C619C3">
      <w:pPr>
        <w:ind w:firstLine="0"/>
        <w:rPr>
          <w:del w:id="1610" w:author="Okot" w:date="2019-11-19T09:55:00Z"/>
        </w:rPr>
      </w:pPr>
    </w:p>
    <w:p w14:paraId="024C15D7" w14:textId="55C8195A" w:rsidR="00AF132C" w:rsidDel="00512825" w:rsidRDefault="00AF132C" w:rsidP="00AF132C">
      <w:pPr>
        <w:ind w:firstLine="0"/>
        <w:jc w:val="center"/>
        <w:rPr>
          <w:del w:id="1611" w:author="Okot" w:date="2019-11-19T09:55:00Z"/>
        </w:rPr>
      </w:pPr>
      <w:del w:id="1612"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13" w:author="Okot" w:date="2019-11-19T09:55:00Z"/>
        </w:rPr>
      </w:pPr>
    </w:p>
    <w:p w14:paraId="3BEE88AF" w14:textId="4CE1AD64" w:rsidR="00AF132C" w:rsidDel="00512825" w:rsidRDefault="00AF132C" w:rsidP="00AF132C">
      <w:pPr>
        <w:ind w:firstLine="0"/>
        <w:jc w:val="center"/>
        <w:rPr>
          <w:del w:id="1614" w:author="Okot" w:date="2019-11-19T09:55:00Z"/>
        </w:rPr>
      </w:pPr>
      <w:del w:id="1615"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16" w:author="Okot" w:date="2019-11-19T09:55:00Z"/>
        </w:rPr>
      </w:pPr>
    </w:p>
    <w:p w14:paraId="547DC5D0" w14:textId="4D25D360" w:rsidR="00BB018E" w:rsidDel="00512825" w:rsidRDefault="00BB018E" w:rsidP="00BB018E">
      <w:pPr>
        <w:rPr>
          <w:del w:id="1617" w:author="Okot" w:date="2019-11-19T09:55:00Z"/>
        </w:rPr>
      </w:pPr>
      <w:del w:id="1618"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19" w:author="Okot" w:date="2019-11-19T20:45:00Z">
        <w:r>
          <w:t>4</w:t>
        </w:r>
      </w:ins>
      <w:del w:id="1620" w:author="Okot" w:date="2019-11-19T20:45:00Z">
        <w:r w:rsidR="0004609A" w:rsidDel="00A51778">
          <w:delText>3</w:delText>
        </w:r>
      </w:del>
      <w:r w:rsidR="0004609A">
        <w:t>.</w:t>
      </w:r>
      <w:ins w:id="1621" w:author="Okot" w:date="2019-11-19T20:45:00Z">
        <w:r>
          <w:t>1</w:t>
        </w:r>
      </w:ins>
      <w:del w:id="1622"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2F99B38B" w:rsidR="00080BE8" w:rsidRDefault="00F21305" w:rsidP="00F21305">
      <w:pPr>
        <w:pStyle w:val="Akapitzlist"/>
        <w:numPr>
          <w:ilvl w:val="0"/>
          <w:numId w:val="21"/>
        </w:numPr>
      </w:pPr>
      <w:r>
        <w:t>System ma umożliwić użytkownikowi zarejestrowanie się przy użyciu adresu e-mail i stworzeniu hasła.</w:t>
      </w:r>
    </w:p>
    <w:p w14:paraId="332653FC" w14:textId="3B83D083" w:rsidR="003553B1" w:rsidRDefault="003553B1" w:rsidP="00D25AA7">
      <w:pPr>
        <w:pStyle w:val="Akapitzlist"/>
        <w:numPr>
          <w:ilvl w:val="0"/>
          <w:numId w:val="21"/>
        </w:numPr>
      </w:pPr>
      <w:r>
        <w:t>System powinien umożliwić zresetowanie hasła w przypadku, gdy użytkownik zapomni, jakie ono jest.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88745B2" w:rsidR="003553B1" w:rsidRDefault="003553B1" w:rsidP="00F21305">
      <w:pPr>
        <w:pStyle w:val="Akapitzlist"/>
        <w:numPr>
          <w:ilvl w:val="0"/>
          <w:numId w:val="21"/>
        </w:numPr>
      </w:pPr>
      <w:r>
        <w:t>System ma umożliwić użytkownikowi podanie i zapisanie jego danych i wymiarów: płci, daty urodzenia, wzrostu, wagi, obwodu pasa oraz bioder.</w:t>
      </w:r>
    </w:p>
    <w:p w14:paraId="0FBE36F9" w14:textId="7198571C" w:rsidR="00E6740F" w:rsidRDefault="0012116D" w:rsidP="0012116D">
      <w:pPr>
        <w:pStyle w:val="Akapitzlist"/>
        <w:numPr>
          <w:ilvl w:val="1"/>
          <w:numId w:val="21"/>
        </w:numPr>
      </w:pPr>
      <w:r>
        <w:t xml:space="preserve">W przypadku wagi i obwodów, system powinien przechowywać te dane </w:t>
      </w:r>
      <w:r w:rsidR="00E6740F">
        <w:t>wraz z datą wprowadzenia.</w:t>
      </w:r>
    </w:p>
    <w:p w14:paraId="7F800F95" w14:textId="014A5D81" w:rsidR="00D25AA7" w:rsidRDefault="00D25AA7" w:rsidP="00F21305">
      <w:pPr>
        <w:pStyle w:val="Akapitzlist"/>
        <w:numPr>
          <w:ilvl w:val="0"/>
          <w:numId w:val="21"/>
        </w:numPr>
      </w:pPr>
      <w:r>
        <w:t>System powinien umieć wyliczyć wiek użytkownika na podstawie podanej daty urodzenia.</w:t>
      </w:r>
    </w:p>
    <w:p w14:paraId="65B99987" w14:textId="597032BE" w:rsidR="003553B1" w:rsidRDefault="003553B1" w:rsidP="00F21305">
      <w:pPr>
        <w:pStyle w:val="Akapitzlist"/>
        <w:numPr>
          <w:ilvl w:val="0"/>
          <w:numId w:val="21"/>
        </w:numPr>
      </w:pPr>
      <w:r>
        <w:t xml:space="preserve">System powinien umożliwić użytkownikowi zaktualizowanie </w:t>
      </w:r>
      <w:r w:rsidR="00860381">
        <w:t>wymiarów: wagi, obwodu pasa lub</w:t>
      </w:r>
      <w:r>
        <w:t xml:space="preserve"> bioder.</w:t>
      </w:r>
    </w:p>
    <w:p w14:paraId="4F0C6570" w14:textId="797783C5" w:rsidR="00E6740F" w:rsidRDefault="00E6740F" w:rsidP="00F21305">
      <w:pPr>
        <w:pStyle w:val="Akapitzlist"/>
        <w:numPr>
          <w:ilvl w:val="0"/>
          <w:numId w:val="21"/>
        </w:numPr>
      </w:pPr>
      <w:r>
        <w:t>System powinien przechowywać każdą aktualizację w/w w</w:t>
      </w:r>
      <w:r w:rsidR="00860381">
        <w:t>ymiarów wraz z datą zmiany</w:t>
      </w:r>
      <w:r>
        <w:t>.</w:t>
      </w:r>
    </w:p>
    <w:p w14:paraId="5889AF67" w14:textId="4BEAFF19" w:rsidR="003553B1" w:rsidRDefault="003553B1" w:rsidP="00F21305">
      <w:pPr>
        <w:pStyle w:val="Akapitzlist"/>
        <w:numPr>
          <w:ilvl w:val="0"/>
          <w:numId w:val="21"/>
        </w:numPr>
      </w:pPr>
      <w:r>
        <w:t>System powinien umożliwić użytkownikowi edyc</w:t>
      </w:r>
      <w:r w:rsidR="00860381">
        <w:t>ję istniejącego zapisu wagi, obwodu pasa lub</w:t>
      </w:r>
      <w:r>
        <w:t xml:space="preserve"> bioder.</w:t>
      </w:r>
    </w:p>
    <w:p w14:paraId="11570AA1" w14:textId="4BA97DF7" w:rsidR="003553B1" w:rsidRDefault="003553B1" w:rsidP="00F21305">
      <w:pPr>
        <w:pStyle w:val="Akapitzlist"/>
        <w:numPr>
          <w:ilvl w:val="0"/>
          <w:numId w:val="21"/>
        </w:numPr>
      </w:pPr>
      <w:r>
        <w:t>System powinien umożliwić użytkownikowi usunięc</w:t>
      </w:r>
      <w:r w:rsidR="00860381">
        <w:t>ie istniejącego zapisu wagi, obwodu</w:t>
      </w:r>
      <w:r w:rsidRPr="003553B1">
        <w:t xml:space="preserve"> </w:t>
      </w:r>
      <w:r w:rsidR="00860381">
        <w:t>pasa lub</w:t>
      </w:r>
      <w:r>
        <w:t xml:space="preserve"> bioder.</w:t>
      </w:r>
    </w:p>
    <w:p w14:paraId="7542AF45" w14:textId="7790E540" w:rsidR="00E57467" w:rsidRDefault="00E57467" w:rsidP="00F21305">
      <w:pPr>
        <w:pStyle w:val="Akapitzlist"/>
        <w:numPr>
          <w:ilvl w:val="0"/>
          <w:numId w:val="21"/>
        </w:numPr>
      </w:pPr>
      <w:r>
        <w:lastRenderedPageBreak/>
        <w:t>System powinien obliczać różnicę w wadze użytkownika pomiędzy kolejnymi aktualizacjami oraz od pierwszego wprowadzenia do najbardziej aktualnego zapisu.</w:t>
      </w:r>
    </w:p>
    <w:p w14:paraId="6F8FB7F3" w14:textId="7F8F0238" w:rsidR="00E57467" w:rsidRDefault="00562A43" w:rsidP="00F21305">
      <w:pPr>
        <w:pStyle w:val="Akapitzlist"/>
        <w:numPr>
          <w:ilvl w:val="0"/>
          <w:numId w:val="21"/>
        </w:numPr>
      </w:pPr>
      <w:r>
        <w:t>System powinien generować</w:t>
      </w:r>
      <w:r w:rsidR="00E57467">
        <w:t xml:space="preserve"> wykres przedstawiający zmianę wagi w czasie.</w:t>
      </w:r>
    </w:p>
    <w:p w14:paraId="3DFEC42C" w14:textId="575237FA" w:rsidR="00E57467" w:rsidRDefault="00E57467" w:rsidP="00E57467">
      <w:pPr>
        <w:pStyle w:val="Akapitzlist"/>
        <w:numPr>
          <w:ilvl w:val="0"/>
          <w:numId w:val="21"/>
        </w:numPr>
      </w:pPr>
      <w:r>
        <w:t>System powinien obliczać różnicę w obwodzie pasa użytkownika pomiędzy kolejnymi aktualizacjami oraz od pierwszego wprowadzenia do najbardziej aktualnego zapisu.</w:t>
      </w:r>
    </w:p>
    <w:p w14:paraId="71B8AEF6" w14:textId="7B506E9F" w:rsidR="00E57467" w:rsidRDefault="00562A43" w:rsidP="00E57467">
      <w:pPr>
        <w:pStyle w:val="Akapitzlist"/>
        <w:numPr>
          <w:ilvl w:val="0"/>
          <w:numId w:val="21"/>
        </w:numPr>
      </w:pPr>
      <w:r>
        <w:t>System powinien generować</w:t>
      </w:r>
      <w:r w:rsidR="00E57467">
        <w:t xml:space="preserve"> wykres przedstawiający zmianę obwodu pasa w czasie.</w:t>
      </w:r>
    </w:p>
    <w:p w14:paraId="1201E9AA" w14:textId="145801FD" w:rsidR="00E57467" w:rsidRDefault="00E57467" w:rsidP="00E57467">
      <w:pPr>
        <w:pStyle w:val="Akapitzlist"/>
        <w:numPr>
          <w:ilvl w:val="0"/>
          <w:numId w:val="21"/>
        </w:numPr>
      </w:pPr>
      <w:r>
        <w:t>System powinien obliczać różnicę w obwodzie bioder użytkownika pomiędzy kolejnymi aktualizacjami oraz od pierwszego wprowadzenia do najbardziej aktualnego zapisu.</w:t>
      </w:r>
    </w:p>
    <w:p w14:paraId="075E0BFE" w14:textId="0D24B6D6" w:rsidR="00E57467" w:rsidRDefault="00562A43" w:rsidP="00990AD3">
      <w:pPr>
        <w:pStyle w:val="Akapitzlist"/>
        <w:numPr>
          <w:ilvl w:val="0"/>
          <w:numId w:val="21"/>
        </w:numPr>
      </w:pPr>
      <w:r>
        <w:t>System powinien generować</w:t>
      </w:r>
      <w:r w:rsidR="00E57467">
        <w:t xml:space="preserve"> wykres przedstawiający zmianę obwodu pasa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07A620B8" w:rsidR="00D25AA7" w:rsidRDefault="00D25AA7" w:rsidP="00F21305">
      <w:pPr>
        <w:pStyle w:val="Akapitzlist"/>
        <w:numPr>
          <w:ilvl w:val="0"/>
          <w:numId w:val="21"/>
        </w:numPr>
      </w:pPr>
      <w:r>
        <w:t>System powinien umieć wyliczyć PPM na podstawie podanych danych użytkownika.</w:t>
      </w:r>
    </w:p>
    <w:p w14:paraId="3F465134" w14:textId="073D7904" w:rsidR="00D25AA7" w:rsidRDefault="00D25AA7" w:rsidP="00F21305">
      <w:pPr>
        <w:pStyle w:val="Akapitzlist"/>
        <w:numPr>
          <w:ilvl w:val="0"/>
          <w:numId w:val="21"/>
        </w:numPr>
      </w:pPr>
      <w:r>
        <w:t>System powinien umieć wyliczyć CPM na podstawie podanych danych użytkownika.</w:t>
      </w:r>
    </w:p>
    <w:p w14:paraId="074899B5" w14:textId="44F28095" w:rsidR="00D25AA7" w:rsidRDefault="00D25AA7" w:rsidP="00F21305">
      <w:pPr>
        <w:pStyle w:val="Akapitzlist"/>
        <w:numPr>
          <w:ilvl w:val="0"/>
          <w:numId w:val="21"/>
        </w:numPr>
      </w:pPr>
      <w:r>
        <w:t>System powinien umożliwić użytkownikowi określenie celu, jaki chce osiągnąć korzystając z aplikacji: schudnięcie, utrzymanie wagi, przytycie,</w:t>
      </w:r>
    </w:p>
    <w:p w14:paraId="3EA46CE6" w14:textId="2E9AE987" w:rsidR="00D25AA7" w:rsidRDefault="00D25AA7" w:rsidP="00F21305">
      <w:pPr>
        <w:pStyle w:val="Akapitzlist"/>
        <w:numPr>
          <w:ilvl w:val="0"/>
          <w:numId w:val="21"/>
        </w:numPr>
      </w:pPr>
      <w:r>
        <w:t xml:space="preserve">System powinien umieć obliczyć, ile kalorii </w:t>
      </w:r>
      <w:r w:rsidR="00953093">
        <w:t xml:space="preserve">dziennie </w:t>
      </w:r>
      <w:r>
        <w:t>użytkownik powinien spożywać, żeby realizować wybrany cel. Ustalony wynik nie może być niższy niż PPM.</w:t>
      </w:r>
    </w:p>
    <w:p w14:paraId="45EFA392" w14:textId="37068C92" w:rsidR="00D25AA7" w:rsidRDefault="00D25AA7" w:rsidP="00F21305">
      <w:pPr>
        <w:pStyle w:val="Akapitzlist"/>
        <w:numPr>
          <w:ilvl w:val="0"/>
          <w:numId w:val="21"/>
        </w:numPr>
      </w:pPr>
      <w:r>
        <w:t>System powinien umożliwić użytkownikowi akceptacji wyliczonej dla niego kaloryczności.</w:t>
      </w:r>
    </w:p>
    <w:p w14:paraId="63030392" w14:textId="6B1FC225" w:rsidR="00D25AA7" w:rsidRDefault="00D25AA7" w:rsidP="00F21305">
      <w:pPr>
        <w:pStyle w:val="Akapitzlist"/>
        <w:numPr>
          <w:ilvl w:val="0"/>
          <w:numId w:val="21"/>
        </w:numPr>
      </w:pPr>
      <w:r>
        <w:t xml:space="preserve">System powinien umożliwić użytkownikowi zmodyfikowanie wartości docelowej </w:t>
      </w:r>
      <w:r w:rsidR="00953093">
        <w:t xml:space="preserve">dobowej </w:t>
      </w:r>
      <w:r>
        <w:t>kaloryczności z zastrzeżeniem, że wartość niższa niż obliczone PPM użytkownika nie zostanie zaakceptowana.</w:t>
      </w:r>
    </w:p>
    <w:p w14:paraId="0B089E67" w14:textId="4657A088" w:rsidR="00D25AA7" w:rsidRDefault="00D25AA7" w:rsidP="00D25AA7">
      <w:pPr>
        <w:pStyle w:val="Akapitzlist"/>
        <w:numPr>
          <w:ilvl w:val="1"/>
          <w:numId w:val="21"/>
        </w:numPr>
      </w:pPr>
      <w:r>
        <w:t>System powinien ostrzec użytkownika, gdy wprowadzona przez niego docelowa kaloryczność jest sprzeczna z wybranym wcześniej celem.</w:t>
      </w:r>
    </w:p>
    <w:p w14:paraId="34D0B90B" w14:textId="16ECBD8E" w:rsidR="00D25AA7" w:rsidRDefault="00D25AA7" w:rsidP="00F21305">
      <w:pPr>
        <w:pStyle w:val="Akapitzlist"/>
        <w:numPr>
          <w:ilvl w:val="0"/>
          <w:numId w:val="21"/>
        </w:numPr>
      </w:pPr>
      <w:r>
        <w:t>System powinien umożliwić użytkownikowi zmodyfikowanie jego celu.</w:t>
      </w:r>
    </w:p>
    <w:p w14:paraId="73BF8F63" w14:textId="3C67F9E1" w:rsidR="00D25AA7" w:rsidRDefault="00DF0587" w:rsidP="00D25AA7">
      <w:pPr>
        <w:pStyle w:val="Akapitzlist"/>
        <w:numPr>
          <w:ilvl w:val="1"/>
          <w:numId w:val="21"/>
        </w:numPr>
      </w:pPr>
      <w:r>
        <w:t>System powinien ponownie</w:t>
      </w:r>
      <w:r w:rsidR="00D25AA7">
        <w:t xml:space="preserve"> wyliczyć ile kalorii </w:t>
      </w:r>
      <w:r w:rsidR="00953093">
        <w:t xml:space="preserve">dziennie </w:t>
      </w:r>
      <w:r w:rsidR="00D25AA7">
        <w:t>użytkownik powinien spożywać, żeby realizować nowy cel. Ustalony wynik nie może być niższy niż PPM.</w:t>
      </w:r>
    </w:p>
    <w:p w14:paraId="362CAE14" w14:textId="7FD47028" w:rsidR="00D25AA7" w:rsidRDefault="00D25AA7" w:rsidP="00D25AA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422C3AD9" w14:textId="44E1FA8A" w:rsidR="00DF0587" w:rsidRDefault="00DF0587" w:rsidP="00DF0587">
      <w:pPr>
        <w:pStyle w:val="Akapitzlist"/>
        <w:numPr>
          <w:ilvl w:val="0"/>
          <w:numId w:val="21"/>
        </w:numPr>
      </w:pPr>
      <w:r>
        <w:t xml:space="preserve">System powinien umożliwić użytkownikowi zmianę jego stopnia aktywności fizycznej. </w:t>
      </w:r>
    </w:p>
    <w:p w14:paraId="2C555F71" w14:textId="06CAA2F3" w:rsidR="00DF0587" w:rsidRDefault="00DF0587" w:rsidP="00BE7156">
      <w:pPr>
        <w:pStyle w:val="Akapitzlist"/>
        <w:numPr>
          <w:ilvl w:val="1"/>
          <w:numId w:val="21"/>
        </w:numPr>
      </w:pPr>
      <w:r>
        <w:lastRenderedPageBreak/>
        <w:t>System powinien ponownie wyliczyć CPM uwzględniając nowy stopień aktywności fizycznej.</w:t>
      </w:r>
    </w:p>
    <w:p w14:paraId="6C915DEB" w14:textId="7BEA1110" w:rsidR="00DF0587" w:rsidRDefault="00DF0587" w:rsidP="00DF0587">
      <w:pPr>
        <w:pStyle w:val="Akapitzlist"/>
        <w:numPr>
          <w:ilvl w:val="2"/>
          <w:numId w:val="21"/>
        </w:numPr>
      </w:pPr>
      <w:r>
        <w:t xml:space="preserve">System powinien ponownie wyliczyć ile kalorii </w:t>
      </w:r>
      <w:r w:rsidR="00953093">
        <w:t xml:space="preserve">dziennie </w:t>
      </w:r>
      <w:r>
        <w:t>użytkownik powinien spożywać, żeby realizować swój cel, uwzględniając zmienione CPM. Ustalony wynik nie może być niższy niż PPM.</w:t>
      </w:r>
    </w:p>
    <w:p w14:paraId="1FCCE693" w14:textId="77777777" w:rsidR="00DF0587" w:rsidRDefault="00DF0587" w:rsidP="00DF0587">
      <w:pPr>
        <w:pStyle w:val="Akapitzlist"/>
        <w:numPr>
          <w:ilvl w:val="3"/>
          <w:numId w:val="21"/>
        </w:numPr>
      </w:pPr>
      <w:r>
        <w:t>System powinien umożliwić użytkownikowi akceptację lub modyfikację nowej wartości docelowej kaloryczności z tymi samymi obwarowaniami, co przy akceptacji/modyfikacji pierwotnego wyliczenia.</w:t>
      </w:r>
    </w:p>
    <w:p w14:paraId="4E0F41E1" w14:textId="68AEAA0A" w:rsidR="00E6740F" w:rsidRDefault="00E6740F" w:rsidP="00E6740F">
      <w:pPr>
        <w:pStyle w:val="Akapitzlist"/>
        <w:numPr>
          <w:ilvl w:val="0"/>
          <w:numId w:val="21"/>
        </w:numPr>
      </w:pPr>
      <w:r>
        <w:t>System powinien przechowywać informacje o wyliczonym PPM, CPM oraz ustalonej dziennej kaloryczności diety.</w:t>
      </w:r>
    </w:p>
    <w:p w14:paraId="48C61412" w14:textId="425CBC88" w:rsidR="00E57467" w:rsidRDefault="00E57467" w:rsidP="00E6740F">
      <w:pPr>
        <w:pStyle w:val="Akapitzlist"/>
        <w:numPr>
          <w:ilvl w:val="0"/>
          <w:numId w:val="21"/>
        </w:numPr>
      </w:pPr>
      <w:r>
        <w:t>System powinien umożliwić użytkownikowi żądanie ponownego przeliczenia PPM, CPM i doc</w:t>
      </w:r>
      <w:r w:rsidR="00562A43">
        <w:t xml:space="preserve">elowej kaloryczności przy uwzględnieniu </w:t>
      </w:r>
      <w:r>
        <w:t>aktualnych danych.</w:t>
      </w:r>
    </w:p>
    <w:p w14:paraId="3D33D73E" w14:textId="77777777" w:rsidR="00E57467" w:rsidRDefault="00E57467" w:rsidP="00E57467">
      <w:pPr>
        <w:pStyle w:val="Akapitzlist"/>
        <w:numPr>
          <w:ilvl w:val="1"/>
          <w:numId w:val="21"/>
        </w:numPr>
      </w:pPr>
      <w:r>
        <w:t>System powinien ponownie wyliczyć ile kalorii dziennie użytkownik powinien spożywać, żeby realizować swój cel, uwzględniając zmienione CPM. Ustalony wynik nie może być niższy niż PPM.</w:t>
      </w:r>
    </w:p>
    <w:p w14:paraId="08D54237" w14:textId="77777777" w:rsidR="00E57467" w:rsidRDefault="00E57467" w:rsidP="00E5746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1E4F8AED" w14:textId="7216D204" w:rsidR="00DF0587" w:rsidRDefault="00DF0587" w:rsidP="00DF0587">
      <w:pPr>
        <w:pStyle w:val="Akapitzlist"/>
        <w:numPr>
          <w:ilvl w:val="0"/>
          <w:numId w:val="21"/>
        </w:numPr>
      </w:pPr>
      <w:r>
        <w:t>System powinien umieć wyliczyć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62954949" w:rsidR="00F33F2E" w:rsidRDefault="009B0616" w:rsidP="00F33F2E">
      <w:pPr>
        <w:pStyle w:val="Akapitzlist"/>
        <w:numPr>
          <w:ilvl w:val="1"/>
          <w:numId w:val="21"/>
        </w:numPr>
      </w:pPr>
      <w:r>
        <w:t>Każda zmiana wagi</w:t>
      </w:r>
      <w:r w:rsidR="00F33F2E">
        <w:t xml:space="preserve"> powinna powodować ponowne wyliczanie dziennego z</w:t>
      </w:r>
      <w:r>
        <w:t>apotrzebowania na białko</w:t>
      </w:r>
      <w:r w:rsidR="00F33F2E">
        <w:t>.</w:t>
      </w:r>
    </w:p>
    <w:p w14:paraId="204466BD" w14:textId="144ED172" w:rsidR="009B0616" w:rsidRDefault="009B0616" w:rsidP="009B0616">
      <w:pPr>
        <w:pStyle w:val="Akapitzlist"/>
        <w:numPr>
          <w:ilvl w:val="0"/>
          <w:numId w:val="21"/>
        </w:numPr>
      </w:pPr>
      <w:r>
        <w:t xml:space="preserve">System powinien przechowywać wytyczne odnośnie dziennego zapotrzebowania użytkownika na węglowodany w gramach. </w:t>
      </w:r>
    </w:p>
    <w:p w14:paraId="3FF2A0BA" w14:textId="59F9C52F" w:rsidR="00DF0587" w:rsidRDefault="00DF0587" w:rsidP="00DF0587">
      <w:pPr>
        <w:pStyle w:val="Akapitzlist"/>
        <w:numPr>
          <w:ilvl w:val="0"/>
          <w:numId w:val="21"/>
        </w:numPr>
      </w:pPr>
      <w:r>
        <w:t xml:space="preserve">System powinien </w:t>
      </w:r>
      <w:r w:rsidR="009B0616">
        <w:t>przechowywać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2703FA36" w:rsidR="00720DC0" w:rsidRDefault="00720DC0" w:rsidP="00E6740F">
      <w:pPr>
        <w:pStyle w:val="Akapitzlist"/>
        <w:numPr>
          <w:ilvl w:val="0"/>
          <w:numId w:val="22"/>
        </w:numPr>
      </w:pPr>
      <w:r>
        <w:t>System powinien umieć obliczyć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41AF684" w:rsidR="00F52418" w:rsidRDefault="00F52418" w:rsidP="00F52418">
      <w:pPr>
        <w:pStyle w:val="Akapitzlist"/>
        <w:numPr>
          <w:ilvl w:val="1"/>
          <w:numId w:val="22"/>
        </w:numPr>
      </w:pPr>
      <w:r>
        <w:t>System powinien zauważyć, kiedy zmienia się wiek użytkownika i zaktualizować potencjalne zmiany zapotrzebowań uzależnione od wieku.</w:t>
      </w:r>
    </w:p>
    <w:p w14:paraId="6D8EFD7A" w14:textId="574D8806" w:rsidR="00716CC5" w:rsidRDefault="00716CC5" w:rsidP="0082115B">
      <w:pPr>
        <w:pStyle w:val="Akapitzlist"/>
        <w:numPr>
          <w:ilvl w:val="1"/>
          <w:numId w:val="22"/>
        </w:numPr>
      </w:pPr>
      <w:r>
        <w:lastRenderedPageBreak/>
        <w:t xml:space="preserve">Kiedy użytkownik aktualizuje swoją wagę, system powinien ponownie przeliczyć i zaktualizować zapotrzebowanie na aminokwasy </w:t>
      </w:r>
      <w:r w:rsidR="00561A6D">
        <w:t>egzogenne</w:t>
      </w:r>
      <w:r w:rsidR="0082115B">
        <w:t>.</w:t>
      </w:r>
      <w:r w:rsidR="00561A6D">
        <w:t xml:space="preserve"> </w:t>
      </w:r>
    </w:p>
    <w:p w14:paraId="0A8B2E92" w14:textId="28177CEE" w:rsidR="00E6740F" w:rsidRDefault="00E6740F" w:rsidP="00E6740F">
      <w:pPr>
        <w:pStyle w:val="Akapitzlist"/>
        <w:numPr>
          <w:ilvl w:val="0"/>
          <w:numId w:val="22"/>
        </w:numPr>
      </w:pPr>
      <w:r>
        <w:t>System powinien przechowywać informacje o zapotrzebowaniu użytkownika na aminokwasy,</w:t>
      </w:r>
      <w:r w:rsidR="00A07B02">
        <w:t xml:space="preserve"> witaminy, składniki mineralne oraz białko.</w:t>
      </w:r>
    </w:p>
    <w:p w14:paraId="2D5C3661" w14:textId="763E0A12" w:rsidR="00F52418" w:rsidRDefault="00BE7156" w:rsidP="00E6740F">
      <w:pPr>
        <w:pStyle w:val="Akapitzlist"/>
        <w:numPr>
          <w:ilvl w:val="0"/>
          <w:numId w:val="22"/>
        </w:numPr>
      </w:pPr>
      <w:r>
        <w:t>System powinien umożliwić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powinien móc dodać dowolną ilość składowych.</w:t>
      </w:r>
    </w:p>
    <w:p w14:paraId="45154741" w14:textId="7ED47309" w:rsidR="005416A8" w:rsidRDefault="005416A8" w:rsidP="005416A8">
      <w:pPr>
        <w:pStyle w:val="Akapitzlist"/>
        <w:numPr>
          <w:ilvl w:val="1"/>
          <w:numId w:val="22"/>
        </w:numPr>
      </w:pPr>
      <w:r>
        <w:t xml:space="preserve">System powinien umożliwić użytkownikowi wybór daty posiłku z kalendarza. </w:t>
      </w:r>
    </w:p>
    <w:p w14:paraId="374E136F" w14:textId="424E2CD8" w:rsidR="005416A8" w:rsidRDefault="005416A8" w:rsidP="005416A8">
      <w:pPr>
        <w:pStyle w:val="Akapitzlist"/>
        <w:numPr>
          <w:ilvl w:val="2"/>
          <w:numId w:val="22"/>
        </w:numPr>
      </w:pPr>
      <w:r>
        <w:t>Jeśli użytkownik nie wybierze innej daty, system powinien przypisać posiłek do daty bieżącej.</w:t>
      </w:r>
    </w:p>
    <w:p w14:paraId="25477B33" w14:textId="6402F2CC" w:rsidR="005416A8" w:rsidRDefault="003B628C" w:rsidP="005416A8">
      <w:pPr>
        <w:pStyle w:val="Akapitzlist"/>
        <w:numPr>
          <w:ilvl w:val="2"/>
          <w:numId w:val="22"/>
        </w:numPr>
      </w:pPr>
      <w:r>
        <w:t>System powinien umożliwić użytkownikowi zmianę daty spożytego pożywienia.</w:t>
      </w:r>
    </w:p>
    <w:p w14:paraId="60296DEC" w14:textId="4E13A6A8" w:rsidR="003B628C" w:rsidRDefault="003B628C" w:rsidP="003B628C">
      <w:pPr>
        <w:pStyle w:val="Akapitzlist"/>
        <w:numPr>
          <w:ilvl w:val="1"/>
          <w:numId w:val="22"/>
        </w:numPr>
      </w:pPr>
      <w:r>
        <w:t>System powinien umożliwić użytkownikowi wybór godziny z zegara.</w:t>
      </w:r>
    </w:p>
    <w:p w14:paraId="1BA854A8" w14:textId="1D5CCFBC" w:rsidR="003B628C" w:rsidRDefault="003B628C" w:rsidP="003B628C">
      <w:pPr>
        <w:pStyle w:val="Akapitzlist"/>
        <w:numPr>
          <w:ilvl w:val="2"/>
          <w:numId w:val="22"/>
        </w:numPr>
      </w:pPr>
      <w:r>
        <w:t>Jeżeli użytkownik nie wybierze innej daty, system powinien przypisać posiłek do godziny bieżącej.</w:t>
      </w:r>
    </w:p>
    <w:p w14:paraId="11C2DA15" w14:textId="3DFA90D7" w:rsidR="003B628C" w:rsidRDefault="003B628C" w:rsidP="003B628C">
      <w:pPr>
        <w:pStyle w:val="Akapitzlist"/>
        <w:numPr>
          <w:ilvl w:val="2"/>
          <w:numId w:val="22"/>
        </w:numPr>
      </w:pPr>
      <w:r>
        <w:t>System powinien umożliwić użytkownikowi zmianę godziny spożytego pożywienia.</w:t>
      </w:r>
    </w:p>
    <w:p w14:paraId="226D16E2" w14:textId="0745D403" w:rsidR="003B628C" w:rsidRDefault="00A9641B" w:rsidP="003B628C">
      <w:pPr>
        <w:pStyle w:val="Akapitzlist"/>
        <w:numPr>
          <w:ilvl w:val="1"/>
          <w:numId w:val="22"/>
        </w:numPr>
      </w:pPr>
      <w:r>
        <w:t>System powinien umożliwić użytkownikowi przeniesie</w:t>
      </w:r>
      <w:r w:rsidR="00990AD3">
        <w:t>nie</w:t>
      </w:r>
      <w:r>
        <w:t xml:space="preserve"> wprowadzonego pożywienia do innego posiłku.</w:t>
      </w:r>
    </w:p>
    <w:p w14:paraId="34FAA384" w14:textId="5A970514" w:rsidR="008F6086" w:rsidRDefault="008F6086" w:rsidP="008F6086">
      <w:pPr>
        <w:pStyle w:val="Akapitzlist"/>
        <w:numPr>
          <w:ilvl w:val="1"/>
          <w:numId w:val="22"/>
        </w:numPr>
      </w:pPr>
      <w:r>
        <w:t>System powinien umożliwić użytkownikowi wybranie istniejącego w systemie produktu i dodanie go do posiłku poprzez wprowadzenie wagi składnika, jaką spożył.</w:t>
      </w:r>
    </w:p>
    <w:p w14:paraId="730017DC" w14:textId="01E792F1" w:rsidR="000E308D" w:rsidRDefault="000E308D" w:rsidP="000E308D">
      <w:pPr>
        <w:pStyle w:val="Akapitzlist"/>
        <w:numPr>
          <w:ilvl w:val="2"/>
          <w:numId w:val="22"/>
        </w:numPr>
      </w:pPr>
      <w:r>
        <w:t>System powinien umożliwić użytkownikowi zmianę wagi dodanego produktu.</w:t>
      </w:r>
    </w:p>
    <w:p w14:paraId="17BE7DAA" w14:textId="502B2C00" w:rsidR="000E308D" w:rsidRDefault="000E308D" w:rsidP="000E308D">
      <w:pPr>
        <w:pStyle w:val="Akapitzlist"/>
        <w:numPr>
          <w:ilvl w:val="2"/>
          <w:numId w:val="22"/>
        </w:numPr>
      </w:pPr>
      <w:r>
        <w:t>System powinien umożliwić użytkownikowi usunięcie produktu z posiłku.</w:t>
      </w:r>
    </w:p>
    <w:p w14:paraId="03DD446F" w14:textId="4E03F7CC" w:rsidR="008F6086" w:rsidRDefault="008F6086" w:rsidP="008F6086">
      <w:pPr>
        <w:pStyle w:val="Akapitzlist"/>
        <w:numPr>
          <w:ilvl w:val="1"/>
          <w:numId w:val="22"/>
        </w:numPr>
      </w:pPr>
      <w:r>
        <w:t>System powinien umożliwić użytkownikowi dodanie do posiłku produktu nieistniejącego w bazie. Użytkownik powinien móc wprowadzić nazwę produktu, spożytą kaloryczność oraz znaną zawartość makro- i mikroskładników.</w:t>
      </w:r>
    </w:p>
    <w:p w14:paraId="0D10867C" w14:textId="52D2E655" w:rsidR="008F6086" w:rsidRDefault="008F6086" w:rsidP="008F6086">
      <w:pPr>
        <w:pStyle w:val="Akapitzlist"/>
        <w:numPr>
          <w:ilvl w:val="2"/>
          <w:numId w:val="22"/>
        </w:numPr>
      </w:pPr>
      <w:r>
        <w:lastRenderedPageBreak/>
        <w:t>System powinien umożliwić użytkownikowi zapisanie nowego produktu w bazie produktów. Użytkownik musi wprowadzić nazwę produktu, jego kaloryczność oraz wagę. Użytkownik może wprowadzić znaną mu zawartość makro- i mikroskładników. Wszystkie wartości odżywcze powinny być zapisane w przeliczeniu na 100 g. Jeśli podana waga produktu nie wynosi 100 g, przed zapisaniem w bazie produktów system powinien przeliczyć podane informacje na zawartość w 100 g. Tylko użytkownik, który dodał dany produkt do systemu ma do niego dostęp.</w:t>
      </w:r>
    </w:p>
    <w:p w14:paraId="706D1D53" w14:textId="77777777" w:rsidR="00A9641B" w:rsidRDefault="00A9641B" w:rsidP="008F6086">
      <w:pPr>
        <w:pStyle w:val="Akapitzlist"/>
        <w:numPr>
          <w:ilvl w:val="2"/>
          <w:numId w:val="22"/>
        </w:numPr>
      </w:pPr>
      <w:r>
        <w:t xml:space="preserve">System powinien umożliwić użytkownikowi dekompozycję spożytego produktu. </w:t>
      </w:r>
    </w:p>
    <w:p w14:paraId="13B29478" w14:textId="77777777" w:rsidR="00A9641B" w:rsidRDefault="00A9641B" w:rsidP="00A9641B">
      <w:pPr>
        <w:pStyle w:val="Akapitzlist"/>
        <w:numPr>
          <w:ilvl w:val="3"/>
          <w:numId w:val="22"/>
        </w:numPr>
      </w:pPr>
      <w:r>
        <w:t>Wprowadzając nowy produkt użytkownik powinien móc wybrać, że chce go rozłożyć na składniki. System powinien wtedy umożliwić użytkownikowi wybór pojedynczych produktów z bazy i podanie ich wagi.</w:t>
      </w:r>
    </w:p>
    <w:p w14:paraId="1A8EEF7F" w14:textId="6A404684" w:rsidR="00A9641B" w:rsidRDefault="00A9641B" w:rsidP="00A9641B">
      <w:pPr>
        <w:pStyle w:val="Akapitzlist"/>
        <w:numPr>
          <w:ilvl w:val="4"/>
          <w:numId w:val="22"/>
        </w:numPr>
      </w:pPr>
      <w:r>
        <w:t>Na podstawie wprowadzonych produktów system powinien obliczyć zawartość kalorii (jeśli nie została wprowadzona ręcznie przez użytkownika) oraz tych makro- i mikroskładników, których użytkownik nie wprowadził samodzielnie.</w:t>
      </w:r>
    </w:p>
    <w:p w14:paraId="7FDB337A" w14:textId="55DC144E" w:rsidR="008F6086" w:rsidRDefault="008F6086" w:rsidP="008F6086">
      <w:pPr>
        <w:pStyle w:val="Akapitzlist"/>
        <w:numPr>
          <w:ilvl w:val="1"/>
          <w:numId w:val="22"/>
        </w:numPr>
        <w:jc w:val="left"/>
      </w:pPr>
      <w:r>
        <w:t xml:space="preserve">System powinien umożliwić użytkownikowi dodanie do posiłku gotowego dania przygotowanego z zapisanego w systemie przepisu. </w:t>
      </w:r>
      <w:r w:rsidR="00D42326">
        <w:t>W zależności od wybranego wcześniej sposobu pomiaru porcji, użytkownik wybiera, ile porcji lub gram dania spożył.</w:t>
      </w:r>
    </w:p>
    <w:p w14:paraId="097006B0" w14:textId="4A06ED2C" w:rsidR="00F52418" w:rsidRDefault="00F52418" w:rsidP="008F6086">
      <w:pPr>
        <w:pStyle w:val="Akapitzlist"/>
        <w:numPr>
          <w:ilvl w:val="2"/>
          <w:numId w:val="22"/>
        </w:numPr>
      </w:pPr>
      <w:r>
        <w:t>System powinien umożliwić użytkownikowi stworzenie nowego przepisu. Przepis należy nazwać oraz wybrać produkty, które się na niego składają.</w:t>
      </w:r>
    </w:p>
    <w:p w14:paraId="3378BA63" w14:textId="177CADE0" w:rsidR="00F52418" w:rsidRDefault="00F52418" w:rsidP="008F6086">
      <w:pPr>
        <w:pStyle w:val="Akapitzlist"/>
        <w:numPr>
          <w:ilvl w:val="3"/>
          <w:numId w:val="22"/>
        </w:numPr>
      </w:pPr>
      <w:r>
        <w:t>System powinien umożliwiać dodanie lub usunięcie składnika z przepisu.</w:t>
      </w:r>
    </w:p>
    <w:p w14:paraId="080830D4" w14:textId="58724974" w:rsidR="00F52418" w:rsidRDefault="00F52418" w:rsidP="008F6086">
      <w:pPr>
        <w:pStyle w:val="Akapitzlist"/>
        <w:numPr>
          <w:ilvl w:val="2"/>
          <w:numId w:val="22"/>
        </w:numPr>
      </w:pPr>
      <w:r>
        <w:t>System powinien przechowywać stworzone przepisy.</w:t>
      </w:r>
    </w:p>
    <w:p w14:paraId="06C5964B" w14:textId="79370BC9" w:rsidR="00F52418" w:rsidRDefault="00F52418" w:rsidP="008F6086">
      <w:pPr>
        <w:pStyle w:val="Akapitzlist"/>
        <w:numPr>
          <w:ilvl w:val="2"/>
          <w:numId w:val="22"/>
        </w:numPr>
      </w:pPr>
      <w:r>
        <w:t xml:space="preserve">System powinien umożliwić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69DD1252" w:rsidR="00D42326" w:rsidRDefault="00D42326" w:rsidP="00D42326">
      <w:pPr>
        <w:pStyle w:val="Akapitzlist"/>
        <w:numPr>
          <w:ilvl w:val="3"/>
          <w:numId w:val="22"/>
        </w:numPr>
      </w:pPr>
      <w:r>
        <w:lastRenderedPageBreak/>
        <w:t>System powinien przechowywać stworzoną potrawę do momentu, kiedy użytkownik nie spożyje całości dania lub nie usunie go ręcznie.</w:t>
      </w:r>
    </w:p>
    <w:p w14:paraId="6114B485" w14:textId="3E7F8B7A" w:rsidR="00D42326" w:rsidRDefault="00D42326" w:rsidP="00D42326">
      <w:pPr>
        <w:pStyle w:val="Akapitzlist"/>
        <w:numPr>
          <w:ilvl w:val="4"/>
          <w:numId w:val="22"/>
        </w:numPr>
      </w:pPr>
      <w:r>
        <w:t>System powinien wyliczać, ile porcji lub gram potrawy pozostało, po tym jak użytkownik doda cześć potrawy do któregoś posiłku.</w:t>
      </w:r>
    </w:p>
    <w:p w14:paraId="012689C2" w14:textId="4D59A684" w:rsidR="00D42326" w:rsidRDefault="00D42326" w:rsidP="00D42326">
      <w:pPr>
        <w:pStyle w:val="Akapitzlist"/>
        <w:numPr>
          <w:ilvl w:val="4"/>
          <w:numId w:val="22"/>
        </w:numPr>
      </w:pPr>
      <w:r>
        <w:t>System powinien umożliwić użytkownikowi usunięcie istniejącej potrawy.</w:t>
      </w:r>
    </w:p>
    <w:p w14:paraId="561C3103" w14:textId="569471A5" w:rsidR="000E308D" w:rsidRDefault="000E308D" w:rsidP="000E308D">
      <w:pPr>
        <w:pStyle w:val="Akapitzlist"/>
        <w:numPr>
          <w:ilvl w:val="0"/>
          <w:numId w:val="22"/>
        </w:numPr>
      </w:pPr>
      <w:r>
        <w:t>S</w:t>
      </w:r>
      <w:r w:rsidR="00395D9C">
        <w:t>ystem powinien obliczać kaloryczność każdego wprowadzonego posiłku.</w:t>
      </w:r>
    </w:p>
    <w:p w14:paraId="2FA51096" w14:textId="4FC0FC3A" w:rsidR="00F4452E" w:rsidRDefault="00F4452E" w:rsidP="000E308D">
      <w:pPr>
        <w:pStyle w:val="Akapitzlist"/>
        <w:numPr>
          <w:ilvl w:val="0"/>
          <w:numId w:val="22"/>
        </w:numPr>
      </w:pPr>
      <w:r>
        <w:t>System powinien obliczać łączną kaloryczność wszystkich posiłków z danego dnia.</w:t>
      </w:r>
    </w:p>
    <w:p w14:paraId="0BC6413A" w14:textId="0D02A80E" w:rsidR="00F4452E" w:rsidRDefault="00F4452E" w:rsidP="000E308D">
      <w:pPr>
        <w:pStyle w:val="Akapitzlist"/>
        <w:numPr>
          <w:ilvl w:val="0"/>
          <w:numId w:val="22"/>
        </w:numPr>
      </w:pPr>
      <w:r>
        <w:t>System powinien na bieżąco obliczać zawartość makroskładników z dotychczas wprowadzonych w ciągu dnia posiłków.</w:t>
      </w:r>
    </w:p>
    <w:p w14:paraId="0C936126" w14:textId="04340F83" w:rsidR="00F4452E" w:rsidRDefault="00F4452E" w:rsidP="00F4452E">
      <w:pPr>
        <w:pStyle w:val="Akapitzlist"/>
        <w:numPr>
          <w:ilvl w:val="1"/>
          <w:numId w:val="22"/>
        </w:numPr>
        <w:ind w:left="2124" w:hanging="989"/>
      </w:pPr>
      <w:r>
        <w:t>System powinien o</w:t>
      </w:r>
      <w:r w:rsidR="00315196">
        <w:t>bliczać zawartość makroskładników w gramach</w:t>
      </w:r>
    </w:p>
    <w:p w14:paraId="276C638E" w14:textId="79597260" w:rsidR="00315196" w:rsidRDefault="00315196" w:rsidP="00F4452E">
      <w:pPr>
        <w:pStyle w:val="Akapitzlist"/>
        <w:numPr>
          <w:ilvl w:val="1"/>
          <w:numId w:val="22"/>
        </w:numPr>
        <w:ind w:left="2124" w:hanging="989"/>
      </w:pPr>
      <w:r>
        <w:t>System powinien obliczać procentową zawartość każdego makroskładnika</w:t>
      </w:r>
    </w:p>
    <w:p w14:paraId="7785CAAD" w14:textId="5E1A0B8F" w:rsidR="00315196" w:rsidRDefault="00315196" w:rsidP="00F4452E">
      <w:pPr>
        <w:pStyle w:val="Akapitzlist"/>
        <w:numPr>
          <w:ilvl w:val="1"/>
          <w:numId w:val="22"/>
        </w:numPr>
        <w:ind w:left="2124" w:hanging="989"/>
      </w:pPr>
      <w:r>
        <w:t>System powinien obliczać zawartość składowych poszczególnych makroskładników, jeśli jest znana (cukrów, błonnika – w gramach, poszczególnych rodzajów tłuszczów – w procentach zgodnie z tabelą 2.9).</w:t>
      </w:r>
    </w:p>
    <w:p w14:paraId="16AEB84D" w14:textId="62C65799" w:rsidR="00AA7E71" w:rsidRDefault="00AA7E71" w:rsidP="00AA7E71">
      <w:pPr>
        <w:pStyle w:val="Akapitzlist"/>
        <w:numPr>
          <w:ilvl w:val="0"/>
          <w:numId w:val="22"/>
        </w:numPr>
      </w:pPr>
      <w:r>
        <w:t>System powinien na bieżąco obliczać zawartość witamin i składników mineralnych z dotychczas wprowadzonych w ciągu dnia posiłków.</w:t>
      </w:r>
    </w:p>
    <w:p w14:paraId="5022711A" w14:textId="44936AF0" w:rsidR="00932A94" w:rsidRDefault="00932A94" w:rsidP="00932A94">
      <w:pPr>
        <w:pStyle w:val="Akapitzlist"/>
        <w:numPr>
          <w:ilvl w:val="1"/>
          <w:numId w:val="22"/>
        </w:numPr>
      </w:pPr>
      <w:r>
        <w:t>System powinien wyliczać proporcję między spożyciem</w:t>
      </w:r>
      <w:r w:rsidR="000369A9">
        <w:t xml:space="preserve"> wapnia i fosforu</w:t>
      </w:r>
    </w:p>
    <w:p w14:paraId="369671AB" w14:textId="3ED0212A" w:rsidR="000369A9" w:rsidRDefault="000369A9" w:rsidP="00932A94">
      <w:pPr>
        <w:pStyle w:val="Akapitzlist"/>
        <w:numPr>
          <w:ilvl w:val="1"/>
          <w:numId w:val="22"/>
        </w:numPr>
      </w:pPr>
      <w:r>
        <w:t>System powinien wyliczać proporcję między spożyciem sodu i potasu</w:t>
      </w:r>
    </w:p>
    <w:p w14:paraId="77ED3991" w14:textId="24A68808" w:rsidR="00AA7E71" w:rsidRDefault="00AA7E71" w:rsidP="00AA7E71">
      <w:pPr>
        <w:pStyle w:val="Akapitzlist"/>
        <w:numPr>
          <w:ilvl w:val="0"/>
          <w:numId w:val="22"/>
        </w:numPr>
      </w:pPr>
      <w:r>
        <w:t xml:space="preserve">System powinien </w:t>
      </w:r>
      <w:r w:rsidR="00747986">
        <w:t xml:space="preserve">na bieżąco </w:t>
      </w:r>
      <w:r>
        <w:t xml:space="preserve">wyświetlać spożyte w ciągu danego dnia pożywienie posortowane według rodzaju posiłku. </w:t>
      </w:r>
    </w:p>
    <w:p w14:paraId="190CA1B3" w14:textId="0FAC3F2B" w:rsidR="00AA7E71" w:rsidRDefault="00AA7E71" w:rsidP="00AA7E71">
      <w:pPr>
        <w:pStyle w:val="Akapitzlist"/>
        <w:numPr>
          <w:ilvl w:val="1"/>
          <w:numId w:val="22"/>
        </w:numPr>
      </w:pPr>
      <w:r>
        <w:t>System powinien wyświetlać rodzaj posiłku, jego godzinę, nazwy produktów lub dań oraz jego całkowitą kaloryczność.</w:t>
      </w:r>
    </w:p>
    <w:p w14:paraId="6B6D68CC" w14:textId="42F2ACB2" w:rsidR="00747986" w:rsidRDefault="00747986" w:rsidP="00747986">
      <w:pPr>
        <w:pStyle w:val="Akapitzlist"/>
        <w:numPr>
          <w:ilvl w:val="0"/>
          <w:numId w:val="22"/>
        </w:numPr>
      </w:pPr>
      <w:r>
        <w:t>System powinien na bieżąco wyświetlać informacje o łącznej kaloryczności z całego dnia</w:t>
      </w:r>
    </w:p>
    <w:p w14:paraId="5EA304CB" w14:textId="24BC2E98" w:rsidR="00747986" w:rsidRDefault="00747986" w:rsidP="00747986">
      <w:pPr>
        <w:pStyle w:val="Akapitzlist"/>
        <w:numPr>
          <w:ilvl w:val="1"/>
          <w:numId w:val="22"/>
        </w:numPr>
      </w:pPr>
      <w:r>
        <w:t>System powinien porównywać sumę kalorii spożytych w ciągu dnia z kalorycznością docelową i wyliczać różnicę pomiędzy nimi.</w:t>
      </w:r>
    </w:p>
    <w:p w14:paraId="1F9B5297" w14:textId="0A256A96" w:rsidR="00747986" w:rsidRDefault="00747986" w:rsidP="00747986">
      <w:pPr>
        <w:pStyle w:val="Akapitzlist"/>
        <w:numPr>
          <w:ilvl w:val="2"/>
          <w:numId w:val="22"/>
        </w:numPr>
      </w:pPr>
      <w:r>
        <w:t>System powinien wyświetlać informację o różnicy pomiędzy spożytymi kaloriami a docelową kalorycznością i sygnalizować przekroczenie lub niedobór.</w:t>
      </w:r>
    </w:p>
    <w:p w14:paraId="5CEC9022" w14:textId="34DEB5D3" w:rsidR="00287630" w:rsidRDefault="001B13ED" w:rsidP="00287630">
      <w:pPr>
        <w:pStyle w:val="Akapitzlist"/>
        <w:numPr>
          <w:ilvl w:val="0"/>
          <w:numId w:val="22"/>
        </w:numPr>
      </w:pPr>
      <w:r>
        <w:lastRenderedPageBreak/>
        <w:t>System powinien na bieżąco wyświetlać informacje o zawartości makroskładników w dotychczas spożytym w ciągu dnia pożywieniu</w:t>
      </w:r>
    </w:p>
    <w:p w14:paraId="2FF48094" w14:textId="7E2EDA88" w:rsidR="001B13ED" w:rsidRDefault="001B13ED" w:rsidP="001B13ED">
      <w:pPr>
        <w:pStyle w:val="Akapitzlist"/>
        <w:numPr>
          <w:ilvl w:val="1"/>
          <w:numId w:val="22"/>
        </w:numPr>
      </w:pPr>
      <w:r>
        <w:t>System powinien wyświetlać informację o dziennej wagowej zawartości makroskładników w spożytym pożywieniu.</w:t>
      </w:r>
    </w:p>
    <w:p w14:paraId="60FA33FC" w14:textId="59D2BFD2" w:rsidR="001B13ED" w:rsidRDefault="001B13ED" w:rsidP="001B13ED">
      <w:pPr>
        <w:pStyle w:val="Akapitzlist"/>
        <w:numPr>
          <w:ilvl w:val="1"/>
          <w:numId w:val="22"/>
        </w:numPr>
      </w:pPr>
      <w:r>
        <w:t>System powinien porównywać gramaturę spożytych w ciągu dnia makroskładników z wartością docelową i wyliczać różnicę pomiędzy nimi.</w:t>
      </w:r>
    </w:p>
    <w:p w14:paraId="79A94427" w14:textId="0515CA09" w:rsidR="001B13ED" w:rsidRDefault="001B13ED" w:rsidP="001B13ED">
      <w:pPr>
        <w:pStyle w:val="Akapitzlist"/>
        <w:numPr>
          <w:ilvl w:val="2"/>
          <w:numId w:val="22"/>
        </w:numPr>
      </w:pPr>
      <w:r>
        <w:t>System powinien wyświetlać informację o różnicy i sygnalizować przekroczenie lub niedobór.</w:t>
      </w:r>
    </w:p>
    <w:p w14:paraId="6682A0CB" w14:textId="3CB8B887" w:rsidR="001B13ED" w:rsidRDefault="005B1A07" w:rsidP="001B13ED">
      <w:pPr>
        <w:pStyle w:val="Akapitzlist"/>
        <w:numPr>
          <w:ilvl w:val="1"/>
          <w:numId w:val="22"/>
        </w:numPr>
      </w:pPr>
      <w:r>
        <w:t>System powinien generować</w:t>
      </w:r>
      <w:r w:rsidR="001B13ED">
        <w:t xml:space="preserve"> wykres procentowego rozkładu spożycia makroskładników w pożytym w ciągu dnia pożywieniu.</w:t>
      </w:r>
    </w:p>
    <w:p w14:paraId="39813F1F" w14:textId="083F0D71" w:rsidR="001B13ED" w:rsidRDefault="001B13ED" w:rsidP="001B13ED">
      <w:pPr>
        <w:pStyle w:val="Akapitzlist"/>
        <w:numPr>
          <w:ilvl w:val="2"/>
          <w:numId w:val="22"/>
        </w:numPr>
      </w:pPr>
      <w:r>
        <w:t>System powinien porównywać procent spożycia danego makroskładnika z docelowym procentowym zapotrzebowaniem na niego i sygnalizować niedobór lub nadmierne spożycie.</w:t>
      </w:r>
    </w:p>
    <w:p w14:paraId="44B8E0CA" w14:textId="26ADDF60" w:rsidR="00E21318" w:rsidRDefault="00E21318" w:rsidP="00E21318">
      <w:pPr>
        <w:pStyle w:val="Akapitzlist"/>
        <w:numPr>
          <w:ilvl w:val="1"/>
          <w:numId w:val="22"/>
        </w:numPr>
      </w:pPr>
      <w:r>
        <w:t>System powinien wyświetlać informacje o zawartości składowych makroskładników w spożytym w ciągu dnia pożywieniu.</w:t>
      </w:r>
    </w:p>
    <w:p w14:paraId="2CE896FF" w14:textId="14C11E8D" w:rsidR="001B13ED" w:rsidRDefault="00B13CEA" w:rsidP="00B13CEA">
      <w:pPr>
        <w:pStyle w:val="Akapitzlist"/>
        <w:numPr>
          <w:ilvl w:val="0"/>
          <w:numId w:val="22"/>
        </w:numPr>
      </w:pPr>
      <w:r>
        <w:t>System powinien wyświetlać informację o dziennym spożyciu witamin i składników mineralnych.</w:t>
      </w:r>
    </w:p>
    <w:p w14:paraId="3085B6C3" w14:textId="4DA93B18" w:rsidR="00B13CEA" w:rsidRDefault="00B13CEA" w:rsidP="00B13CEA">
      <w:pPr>
        <w:pStyle w:val="Akapitzlist"/>
        <w:numPr>
          <w:ilvl w:val="1"/>
          <w:numId w:val="22"/>
        </w:numPr>
      </w:pPr>
      <w:r>
        <w:t>System powinien porównywać dzienne spożycia danej witaminy lub składnika mineralnego z wyliczonym zapotrzebowaniem użytkownika i sygnalizować niedobory lub nadmierną podaż.</w:t>
      </w:r>
    </w:p>
    <w:p w14:paraId="3DAE5709" w14:textId="2C49057B" w:rsidR="00932A94" w:rsidRDefault="00932A94" w:rsidP="00B13CEA">
      <w:pPr>
        <w:pStyle w:val="Akapitzlist"/>
        <w:numPr>
          <w:ilvl w:val="1"/>
          <w:numId w:val="22"/>
        </w:numPr>
      </w:pPr>
      <w:r>
        <w:t xml:space="preserve">System powinien porównywać proporcję dziennego spożycia </w:t>
      </w:r>
      <w:r w:rsidR="000369A9">
        <w:t>wapnia i fosforu oraz sodu i potasu ze wzorcem</w:t>
      </w:r>
      <w:r w:rsidR="00DA1E4A">
        <w:t xml:space="preserve"> (1:1 oraz 1:2)</w:t>
      </w:r>
      <w:r w:rsidR="000369A9">
        <w:t xml:space="preserve"> i sygnalizować nieprawidłowość</w:t>
      </w:r>
    </w:p>
    <w:p w14:paraId="775F245D" w14:textId="6E48D500" w:rsidR="00E21318" w:rsidRDefault="00E21318" w:rsidP="00E21318">
      <w:pPr>
        <w:pStyle w:val="Akapitzlist"/>
        <w:numPr>
          <w:ilvl w:val="0"/>
          <w:numId w:val="22"/>
        </w:numPr>
      </w:pPr>
      <w:r>
        <w:t xml:space="preserve">System powinien umożliwić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1623" w:author="Okot" w:date="2019-11-19T20:45:00Z">
        <w:r w:rsidDel="00B9397A">
          <w:delText>3</w:delText>
        </w:r>
      </w:del>
      <w:ins w:id="1624" w:author="Okot" w:date="2019-11-19T20:45:00Z">
        <w:r w:rsidR="00B9397A">
          <w:t>4</w:t>
        </w:r>
      </w:ins>
      <w:r>
        <w:t>.</w:t>
      </w:r>
      <w:ins w:id="1625" w:author="Okot" w:date="2019-11-19T20:45:00Z">
        <w:r w:rsidR="00B9397A">
          <w:t>2</w:t>
        </w:r>
      </w:ins>
      <w:del w:id="1626"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w:t>
      </w:r>
      <w:r>
        <w:lastRenderedPageBreak/>
        <w:t xml:space="preserve">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0CF79DC0" w:rsidR="00E375D2" w:rsidRDefault="00B9397A" w:rsidP="00212F1F">
      <w:pPr>
        <w:pStyle w:val="Podtytu"/>
        <w:numPr>
          <w:ilvl w:val="0"/>
          <w:numId w:val="0"/>
        </w:numPr>
      </w:pPr>
      <w:bookmarkStart w:id="1627" w:name="_Toc5963773"/>
      <w:ins w:id="1628" w:author="Okot" w:date="2019-11-19T20:46:00Z">
        <w:r>
          <w:t>4</w:t>
        </w:r>
      </w:ins>
      <w:del w:id="1629" w:author="Okot" w:date="2019-11-19T20:46:00Z">
        <w:r w:rsidR="006A5CC8" w:rsidDel="00B9397A">
          <w:delText>3</w:delText>
        </w:r>
      </w:del>
      <w:r w:rsidR="006A5CC8">
        <w:t>.</w:t>
      </w:r>
      <w:ins w:id="1630" w:author="Okot" w:date="2019-11-19T20:46:00Z">
        <w:r>
          <w:t>3</w:t>
        </w:r>
      </w:ins>
      <w:del w:id="1631" w:author="Okot" w:date="2019-11-19T20:46:00Z">
        <w:r w:rsidR="006A5CC8" w:rsidDel="00B9397A">
          <w:delText>4</w:delText>
        </w:r>
      </w:del>
      <w:r w:rsidR="00212F1F">
        <w:t xml:space="preserve">. </w:t>
      </w:r>
      <w:r w:rsidR="00E375D2">
        <w:t>Model danych</w:t>
      </w:r>
      <w:bookmarkEnd w:id="1627"/>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lastRenderedPageBreak/>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1632" w:author="Okot" w:date="2019-11-19T20:46:00Z">
        <w:r w:rsidR="00B9397A">
          <w:t>4</w:t>
        </w:r>
      </w:ins>
      <w:del w:id="1633" w:author="Okot" w:date="2019-11-19T20:46:00Z">
        <w:r w:rsidDel="00B9397A">
          <w:delText>3</w:delText>
        </w:r>
      </w:del>
      <w:r>
        <w:t>.</w:t>
      </w:r>
      <w:ins w:id="1634" w:author="Okot" w:date="2019-11-19T20:46:00Z">
        <w:r w:rsidR="00B9397A">
          <w:t>1</w:t>
        </w:r>
      </w:ins>
      <w:del w:id="1635"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1636" w:author="Okot" w:date="2019-11-19T20:46:00Z">
        <w:r>
          <w:t>4</w:t>
        </w:r>
      </w:ins>
      <w:del w:id="1637" w:author="Okot" w:date="2019-11-19T20:46:00Z">
        <w:r w:rsidR="006A5CC8" w:rsidDel="00B9397A">
          <w:delText>3</w:delText>
        </w:r>
      </w:del>
      <w:r w:rsidR="006A5CC8">
        <w:t>.</w:t>
      </w:r>
      <w:ins w:id="1638" w:author="Okot" w:date="2019-11-19T20:46:00Z">
        <w:r>
          <w:t>4</w:t>
        </w:r>
      </w:ins>
      <w:del w:id="1639" w:author="Okot" w:date="2019-11-19T20:46:00Z">
        <w:r w:rsidR="006A5CC8" w:rsidDel="00B9397A">
          <w:delText>5</w:delText>
        </w:r>
      </w:del>
      <w:r w:rsidR="00E2456B">
        <w:t>. Aktorzy</w:t>
      </w:r>
    </w:p>
    <w:p w14:paraId="0572EE01" w14:textId="77777777" w:rsidR="00E2456B" w:rsidRDefault="00E2456B" w:rsidP="00E2456B"/>
    <w:p w14:paraId="09EF7D8F" w14:textId="7677AF17"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 xml:space="preserve">iniejsza aplikacja z punktu widzenia ról w systemie nie będzie skomplikowana. Po głębszych </w:t>
      </w:r>
      <w:r w:rsidR="00E2456B">
        <w:lastRenderedPageBreak/>
        <w:t>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31154F80" w:rsidR="006A2D08" w:rsidRDefault="006A2D08" w:rsidP="006A2D08">
      <w:pPr>
        <w:jc w:val="center"/>
      </w:pPr>
      <w:r>
        <w:t xml:space="preserve">Rys. </w:t>
      </w:r>
      <w:ins w:id="1640" w:author="Okot" w:date="2019-11-19T20:47:00Z">
        <w:r w:rsidR="00F17AC7">
          <w:t>4</w:t>
        </w:r>
      </w:ins>
      <w:del w:id="1641" w:author="Okot" w:date="2019-11-19T20:47:00Z">
        <w:r w:rsidDel="00F17AC7">
          <w:delText>3</w:delText>
        </w:r>
      </w:del>
      <w:r>
        <w:t>.</w:t>
      </w:r>
      <w:ins w:id="1642" w:author="Okot" w:date="2019-11-19T20:47:00Z">
        <w:r w:rsidR="00F17AC7">
          <w:t>2</w:t>
        </w:r>
      </w:ins>
      <w:del w:id="1643" w:author="Okot" w:date="2019-11-19T20:47:00Z">
        <w:r w:rsidR="00D86D91" w:rsidDel="00F17AC7">
          <w:delText>4</w:delText>
        </w:r>
      </w:del>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2708B32C" w:rsidR="008D7472" w:rsidRDefault="008B4519" w:rsidP="008D7472">
      <w:pPr>
        <w:pStyle w:val="Podtytu"/>
      </w:pPr>
      <w:ins w:id="1644" w:author="Okot" w:date="2019-11-19T20:47:00Z">
        <w:r>
          <w:t>4</w:t>
        </w:r>
      </w:ins>
      <w:del w:id="1645" w:author="Okot" w:date="2019-11-19T20:47:00Z">
        <w:r w:rsidR="006A5CC8" w:rsidDel="008B4519">
          <w:delText>3</w:delText>
        </w:r>
      </w:del>
      <w:r w:rsidR="006A5CC8">
        <w:t>.</w:t>
      </w:r>
      <w:ins w:id="1646" w:author="Okot" w:date="2019-11-19T20:47:00Z">
        <w:r>
          <w:t>5</w:t>
        </w:r>
      </w:ins>
      <w:del w:id="1647" w:author="Okot" w:date="2019-11-19T20:47:00Z">
        <w:r w:rsidR="006A5CC8" w:rsidDel="008B4519">
          <w:delText>6</w:delText>
        </w:r>
      </w:del>
      <w:r w:rsidR="008D7472">
        <w:t>. Przypadki użycia</w:t>
      </w:r>
    </w:p>
    <w:p w14:paraId="2C4C617D" w14:textId="77777777" w:rsidR="008D7472" w:rsidRDefault="008D7472" w:rsidP="008D7472"/>
    <w:p w14:paraId="2B4F0BF5" w14:textId="412022B5" w:rsidR="008D7472" w:rsidRDefault="008D7472" w:rsidP="008D7472">
      <w:pPr>
        <w:jc w:val="center"/>
      </w:pPr>
      <w:r>
        <w:t xml:space="preserve">Rys. </w:t>
      </w:r>
      <w:del w:id="1648" w:author="Okot" w:date="2019-11-19T20:47:00Z">
        <w:r w:rsidDel="00F17AC7">
          <w:delText>3</w:delText>
        </w:r>
      </w:del>
      <w:ins w:id="1649" w:author="Okot" w:date="2019-11-19T20:47:00Z">
        <w:r w:rsidR="00F17AC7">
          <w:t>4</w:t>
        </w:r>
      </w:ins>
      <w:r>
        <w:t>.</w:t>
      </w:r>
      <w:ins w:id="1650" w:author="Okot" w:date="2019-11-19T20:47:00Z">
        <w:r w:rsidR="00F17AC7">
          <w:t>3</w:t>
        </w:r>
      </w:ins>
      <w:del w:id="1651" w:author="Okot" w:date="2019-11-19T20:47:00Z">
        <w:r w:rsidR="00D86D91" w:rsidDel="00F17AC7">
          <w:delText>5</w:delText>
        </w:r>
      </w:del>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lastRenderedPageBreak/>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1652" w:name="_Toc5963780"/>
      <w:r>
        <w:rPr>
          <w:rFonts w:eastAsiaTheme="minorEastAsia" w:cstheme="minorBidi"/>
          <w:smallCaps/>
          <w:szCs w:val="22"/>
        </w:rPr>
        <w:br w:type="page"/>
      </w:r>
    </w:p>
    <w:p w14:paraId="13992E3A" w14:textId="25F7CAD8" w:rsidR="00E375D2" w:rsidRDefault="000069E0" w:rsidP="000069E0">
      <w:pPr>
        <w:pStyle w:val="Nagwek1"/>
      </w:pPr>
      <w:del w:id="1653" w:author="Okot" w:date="2019-11-19T20:50:00Z">
        <w:r w:rsidDel="00122EDB">
          <w:lastRenderedPageBreak/>
          <w:delText>4</w:delText>
        </w:r>
      </w:del>
      <w:ins w:id="1654" w:author="Okot" w:date="2019-11-19T20:50:00Z">
        <w:r w:rsidR="00122EDB">
          <w:t>5</w:t>
        </w:r>
      </w:ins>
      <w:r>
        <w:t xml:space="preserve">. </w:t>
      </w:r>
      <w:bookmarkEnd w:id="1652"/>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1655" w:author="Okot" w:date="2019-11-19T20:50:00Z">
        <w:r w:rsidR="00122EDB">
          <w:t>5</w:t>
        </w:r>
      </w:ins>
      <w:del w:id="1656"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1657" w:author="Okot" w:date="2019-11-19T20:51:00Z">
        <w:r>
          <w:lastRenderedPageBreak/>
          <w:t>5</w:t>
        </w:r>
      </w:ins>
      <w:del w:id="1658" w:author="Okot" w:date="2019-11-19T20:51:00Z">
        <w:r w:rsidR="000F6E38" w:rsidDel="00122EDB">
          <w:delText>4</w:delText>
        </w:r>
      </w:del>
      <w:r w:rsidR="000F6E38">
        <w:t>.</w:t>
      </w:r>
      <w:ins w:id="1659" w:author="Okot" w:date="2019-11-19T20:51:00Z">
        <w:r>
          <w:t>1</w:t>
        </w:r>
      </w:ins>
      <w:del w:id="1660" w:author="Okot" w:date="2019-11-19T20:51:00Z">
        <w:r w:rsidR="000F6E38" w:rsidDel="00122EDB">
          <w:delText>2</w:delText>
        </w:r>
      </w:del>
      <w:r w:rsidR="000F6E38">
        <w:t>. Architektura systemu</w:t>
      </w:r>
    </w:p>
    <w:p w14:paraId="1A0D55FC" w14:textId="77777777" w:rsidR="000F6E38" w:rsidRDefault="000F6E38" w:rsidP="00A5313C">
      <w:pPr>
        <w:pStyle w:val="Podtytu"/>
      </w:pPr>
    </w:p>
    <w:p w14:paraId="0CC9DF7A" w14:textId="184B32A6" w:rsidR="00A5313C" w:rsidRDefault="00122EDB" w:rsidP="00A5313C">
      <w:pPr>
        <w:pStyle w:val="Podtytu"/>
      </w:pPr>
      <w:ins w:id="1661" w:author="Okot" w:date="2019-11-19T20:51:00Z">
        <w:r>
          <w:t>5</w:t>
        </w:r>
      </w:ins>
      <w:del w:id="1662" w:author="Okot" w:date="2019-11-19T20:51:00Z">
        <w:r w:rsidR="000F6E38" w:rsidDel="00122EDB">
          <w:delText>4</w:delText>
        </w:r>
      </w:del>
      <w:r w:rsidR="000F6E38">
        <w:t>.</w:t>
      </w:r>
      <w:ins w:id="1663" w:author="Okot" w:date="2019-11-19T20:51:00Z">
        <w:r>
          <w:t>2</w:t>
        </w:r>
      </w:ins>
      <w:del w:id="1664"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1665" w:author="Okot" w:date="2019-11-19T20:50:00Z">
        <w:r w:rsidR="00122EDB">
          <w:t>5</w:t>
        </w:r>
      </w:ins>
      <w:del w:id="1666"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1667" w:author="Okot" w:date="2019-11-19T20:52:00Z">
        <w:r>
          <w:t>5</w:t>
        </w:r>
      </w:ins>
      <w:del w:id="1668" w:author="Okot" w:date="2019-11-19T20:52:00Z">
        <w:r w:rsidR="000F6E38" w:rsidDel="00122EDB">
          <w:delText>4</w:delText>
        </w:r>
      </w:del>
      <w:r w:rsidR="000F6E38">
        <w:t>.</w:t>
      </w:r>
      <w:ins w:id="1669" w:author="Okot" w:date="2019-11-19T20:52:00Z">
        <w:r>
          <w:t>2</w:t>
        </w:r>
      </w:ins>
      <w:del w:id="1670"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1671" w:author="Okot" w:date="2019-11-19T20:52:00Z">
        <w:r>
          <w:t>5</w:t>
        </w:r>
      </w:ins>
      <w:del w:id="1672" w:author="Okot" w:date="2019-11-19T20:52:00Z">
        <w:r w:rsidR="00A641F5" w:rsidDel="00122EDB">
          <w:delText>4</w:delText>
        </w:r>
      </w:del>
      <w:r w:rsidR="00A641F5">
        <w:t>.</w:t>
      </w:r>
      <w:ins w:id="1673" w:author="Okot" w:date="2019-11-19T20:52:00Z">
        <w:r>
          <w:t>2</w:t>
        </w:r>
      </w:ins>
      <w:del w:id="1674"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1675" w:author="Okot" w:date="2019-11-19T20:52:00Z">
        <w:r>
          <w:t>5</w:t>
        </w:r>
      </w:ins>
      <w:del w:id="1676" w:author="Okot" w:date="2019-11-19T20:52:00Z">
        <w:r w:rsidR="000F6E38" w:rsidDel="00122EDB">
          <w:delText>4</w:delText>
        </w:r>
      </w:del>
      <w:r w:rsidR="000F6E38">
        <w:t>.</w:t>
      </w:r>
      <w:ins w:id="1677" w:author="Okot" w:date="2019-11-19T20:52:00Z">
        <w:r>
          <w:t>2</w:t>
        </w:r>
      </w:ins>
      <w:del w:id="1678"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1679" w:author="Okot" w:date="2019-11-19T20:52:00Z">
        <w:r>
          <w:t>5</w:t>
        </w:r>
      </w:ins>
      <w:del w:id="1680" w:author="Okot" w:date="2019-11-19T20:52:00Z">
        <w:r w:rsidR="00A641F5" w:rsidDel="00122EDB">
          <w:delText>4</w:delText>
        </w:r>
      </w:del>
      <w:r w:rsidR="00A641F5">
        <w:t>.</w:t>
      </w:r>
      <w:ins w:id="1681" w:author="Okot" w:date="2019-11-19T20:52:00Z">
        <w:r>
          <w:t>2</w:t>
        </w:r>
      </w:ins>
      <w:del w:id="1682"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1683" w:author="Okot" w:date="2019-11-19T20:52:00Z">
        <w:r>
          <w:t>5</w:t>
        </w:r>
      </w:ins>
      <w:del w:id="1684" w:author="Okot" w:date="2019-11-19T20:52:00Z">
        <w:r w:rsidR="000F6E38" w:rsidDel="00122EDB">
          <w:delText>4</w:delText>
        </w:r>
      </w:del>
      <w:r w:rsidR="000F6E38">
        <w:t>.</w:t>
      </w:r>
      <w:ins w:id="1685" w:author="Okot" w:date="2019-11-19T20:52:00Z">
        <w:r>
          <w:t>2</w:t>
        </w:r>
      </w:ins>
      <w:del w:id="1686"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3E4446F9" w:rsidR="003756C3" w:rsidRDefault="00122EDB" w:rsidP="003756C3">
      <w:pPr>
        <w:pStyle w:val="Podtytu"/>
      </w:pPr>
      <w:ins w:id="1687" w:author="Okot" w:date="2019-11-19T20:52:00Z">
        <w:r>
          <w:t>5</w:t>
        </w:r>
      </w:ins>
      <w:del w:id="1688" w:author="Okot" w:date="2019-11-19T20:52:00Z">
        <w:r w:rsidR="00F853FF" w:rsidDel="00122EDB">
          <w:delText>4</w:delText>
        </w:r>
      </w:del>
      <w:r w:rsidR="00F853FF">
        <w:t>.</w:t>
      </w:r>
      <w:ins w:id="1689" w:author="Okot" w:date="2019-11-19T20:52:00Z">
        <w:r>
          <w:t>3</w:t>
        </w:r>
      </w:ins>
      <w:del w:id="1690" w:author="Okot" w:date="2019-11-19T20:52:00Z">
        <w:r w:rsidR="001401C4" w:rsidDel="00122EDB">
          <w:delText>4</w:delText>
        </w:r>
      </w:del>
      <w:r w:rsidR="003756C3">
        <w:t>. I iteracja</w:t>
      </w:r>
      <w:r w:rsidR="001401C4">
        <w:t>: podwaliny pod system</w:t>
      </w:r>
    </w:p>
    <w:p w14:paraId="7324FF43" w14:textId="77777777" w:rsidR="003756C3" w:rsidRDefault="003756C3" w:rsidP="003756C3"/>
    <w:p w14:paraId="6D61B063" w14:textId="50C607D2" w:rsidR="003756C3" w:rsidDel="00122EDB" w:rsidRDefault="00240BF6">
      <w:pPr>
        <w:rPr>
          <w:del w:id="1691"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1692" w:author="Okot" w:date="2019-11-19T20:51:00Z"/>
        </w:rPr>
        <w:pPrChange w:id="1693" w:author="Okot" w:date="2019-11-19T20:51:00Z">
          <w:pPr>
            <w:ind w:firstLine="0"/>
          </w:pPr>
        </w:pPrChange>
      </w:pPr>
    </w:p>
    <w:p w14:paraId="3F4D583C" w14:textId="1B1A0888" w:rsidR="00933A64" w:rsidDel="00122EDB" w:rsidRDefault="00933A64">
      <w:pPr>
        <w:rPr>
          <w:del w:id="1694" w:author="Okot" w:date="2019-11-19T20:51:00Z"/>
        </w:rPr>
        <w:pPrChange w:id="1695" w:author="Okot" w:date="2019-11-19T20:51:00Z">
          <w:pPr>
            <w:ind w:firstLine="0"/>
            <w:jc w:val="center"/>
          </w:pPr>
        </w:pPrChange>
      </w:pPr>
      <w:del w:id="1696"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3">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1697" w:author="Okot" w:date="2019-11-19T20:51:00Z">
          <w:pPr>
            <w:jc w:val="center"/>
          </w:pPr>
        </w:pPrChange>
      </w:pPr>
      <w:del w:id="1698" w:author="Okot" w:date="2019-11-18T19:42:00Z">
        <w:r w:rsidDel="00875EFE">
          <w:delText xml:space="preserve">opowieść </w:delText>
        </w:r>
      </w:del>
      <w:del w:id="1699"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1700" w:author="Okot" w:date="2019-11-19T20:52:00Z">
        <w:r>
          <w:t>5</w:t>
        </w:r>
      </w:ins>
      <w:del w:id="1701" w:author="Okot" w:date="2019-11-19T20:52:00Z">
        <w:r w:rsidR="00861D30" w:rsidDel="00122EDB">
          <w:delText>4</w:delText>
        </w:r>
      </w:del>
      <w:r w:rsidR="00861D30">
        <w:t>.</w:t>
      </w:r>
      <w:ins w:id="1702" w:author="Okot" w:date="2019-11-19T20:52:00Z">
        <w:r>
          <w:t>3</w:t>
        </w:r>
      </w:ins>
      <w:del w:id="1703"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1704" w:author="Okot" w:date="2019-11-19T20:52:00Z">
        <w:r>
          <w:t>5</w:t>
        </w:r>
      </w:ins>
      <w:del w:id="1705" w:author="Okot" w:date="2019-11-19T20:52:00Z">
        <w:r w:rsidR="00372032" w:rsidDel="00122EDB">
          <w:delText>4</w:delText>
        </w:r>
      </w:del>
      <w:r w:rsidR="00372032">
        <w:t>.</w:t>
      </w:r>
      <w:ins w:id="1706" w:author="Okot" w:date="2019-11-19T20:52:00Z">
        <w:r>
          <w:t>3</w:t>
        </w:r>
      </w:ins>
      <w:del w:id="1707"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1708" w:author="Okot" w:date="2019-11-19T20:52:00Z">
        <w:r w:rsidDel="00122EDB">
          <w:delText>4</w:delText>
        </w:r>
      </w:del>
      <w:ins w:id="1709" w:author="Okot" w:date="2019-11-19T20:52:00Z">
        <w:r w:rsidR="00122EDB">
          <w:t>5</w:t>
        </w:r>
      </w:ins>
      <w:r>
        <w:t>.</w:t>
      </w:r>
      <w:ins w:id="1710" w:author="Okot" w:date="2019-11-19T20:52:00Z">
        <w:r w:rsidR="00122EDB">
          <w:t>3</w:t>
        </w:r>
      </w:ins>
      <w:del w:id="1711"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1712" w:author="Okot" w:date="2019-11-19T20:52:00Z">
        <w:r w:rsidR="00122EDB">
          <w:t>5</w:t>
        </w:r>
      </w:ins>
      <w:del w:id="1713"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1714" w:author="Okot" w:date="2019-11-19T20:53:00Z">
        <w:r>
          <w:t>5</w:t>
        </w:r>
      </w:ins>
      <w:del w:id="1715" w:author="Okot" w:date="2019-11-19T20:53:00Z">
        <w:r w:rsidR="00861D30" w:rsidDel="00122EDB">
          <w:delText>4</w:delText>
        </w:r>
      </w:del>
      <w:r w:rsidR="00861D30">
        <w:t>.</w:t>
      </w:r>
      <w:ins w:id="1716" w:author="Okot" w:date="2019-11-19T20:53:00Z">
        <w:r>
          <w:t>3</w:t>
        </w:r>
      </w:ins>
      <w:del w:id="1717"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1718" w:author="Okot" w:date="2019-11-18T21:55:00Z"/>
        </w:rPr>
      </w:pPr>
      <w:r>
        <w:tab/>
        <w:t>W pierwszej iteracji zostaną zbudowane solidne podwaliny graficzne pod prace w pozostałych iteracjach</w:t>
      </w:r>
      <w:ins w:id="1719" w:author="Okot" w:date="2019-11-18T21:52:00Z">
        <w:r w:rsidR="009941A6">
          <w:t>. Należy więc przyjrzeć się kolorystyce strony, zaprojektować logo, oraz pierwsze ekrany</w:t>
        </w:r>
      </w:ins>
      <w:ins w:id="1720" w:author="Okot" w:date="2019-11-18T21:53:00Z">
        <w:r w:rsidR="009941A6">
          <w:t>: stronę główną aplikacji oraz ekran rejestracji. Ponieważ iteracja ta przewiduje możliwość logowania si</w:t>
        </w:r>
      </w:ins>
      <w:ins w:id="1721" w:author="Okot" w:date="2019-11-18T21:54:00Z">
        <w:r w:rsidR="009941A6">
          <w:t xml:space="preserve">ę do systemu, można by uwzględnić ekran widoczny po poprawnym zalogowaniu, ale z racji tego, że byłby to ekran tymczasowy, zdecydowano nie marnować zasobów na </w:t>
        </w:r>
      </w:ins>
      <w:ins w:id="1722" w:author="Okot" w:date="2019-11-18T21:55:00Z">
        <w:r w:rsidR="009941A6">
          <w:t>szczegółowe projektowanie go. Być może efekt logowania zostanie jedynie ograniczony do wyświetlenia komunikatu – ostateczna decyzja zostanie podjęta w trakcie implementacji.</w:t>
        </w:r>
      </w:ins>
      <w:del w:id="1723" w:author="Okot" w:date="2019-11-18T21:52:00Z">
        <w:r w:rsidDel="009941A6">
          <w:delText>.</w:delText>
        </w:r>
      </w:del>
    </w:p>
    <w:p w14:paraId="5F1A6BC3" w14:textId="77777777" w:rsidR="00074310" w:rsidRDefault="00074310" w:rsidP="00074310">
      <w:pPr>
        <w:ind w:firstLine="0"/>
        <w:rPr>
          <w:ins w:id="1724"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1725" w:author="Okot" w:date="2019-11-19T20:53:00Z">
        <w:r>
          <w:t>5</w:t>
        </w:r>
      </w:ins>
      <w:del w:id="1726" w:author="Okot" w:date="2019-11-19T20:53:00Z">
        <w:r w:rsidR="00074310" w:rsidDel="00122EDB">
          <w:delText>4</w:delText>
        </w:r>
      </w:del>
      <w:r w:rsidR="00074310">
        <w:t>.</w:t>
      </w:r>
      <w:ins w:id="1727" w:author="Okot" w:date="2019-11-19T20:53:00Z">
        <w:r>
          <w:t>3</w:t>
        </w:r>
      </w:ins>
      <w:del w:id="1728"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1729"/>
      <w:r>
        <w:t>przez ludzi [].</w:t>
      </w:r>
      <w:commentRangeEnd w:id="1729"/>
      <w:r>
        <w:rPr>
          <w:rStyle w:val="Odwoaniedokomentarza"/>
        </w:rPr>
        <w:commentReference w:id="1729"/>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1730" w:author="Okot" w:date="2019-11-19T20:53:00Z">
        <w:r w:rsidDel="00122EDB">
          <w:delText>4</w:delText>
        </w:r>
      </w:del>
      <w:ins w:id="1731" w:author="Okot" w:date="2019-11-19T20:53:00Z">
        <w:r w:rsidR="00122EDB">
          <w:t>5</w:t>
        </w:r>
      </w:ins>
      <w:r>
        <w:t>.</w:t>
      </w:r>
      <w:ins w:id="1732" w:author="Okot" w:date="2019-11-19T20:53:00Z">
        <w:r w:rsidR="00122EDB">
          <w:t>3</w:t>
        </w:r>
      </w:ins>
      <w:del w:id="1733"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1734" w:author="Okot" w:date="2019-11-19T20:53:00Z">
        <w:r>
          <w:t>5</w:t>
        </w:r>
      </w:ins>
      <w:del w:id="1735" w:author="Okot" w:date="2019-11-19T20:53:00Z">
        <w:r w:rsidR="007E26FD" w:rsidDel="00122EDB">
          <w:delText>4</w:delText>
        </w:r>
      </w:del>
      <w:r w:rsidR="007E26FD">
        <w:t>.</w:t>
      </w:r>
      <w:ins w:id="1736" w:author="Okot" w:date="2019-11-19T20:53:00Z">
        <w:r>
          <w:t>3</w:t>
        </w:r>
      </w:ins>
      <w:del w:id="1737"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1738" w:author="Okot" w:date="2019-11-18T19:43:00Z"/>
        </w:rPr>
        <w:pPrChange w:id="1739" w:author="Okot" w:date="2019-11-18T19:41:00Z">
          <w:pPr>
            <w:ind w:firstLine="0"/>
          </w:pPr>
        </w:pPrChange>
      </w:pPr>
    </w:p>
    <w:p w14:paraId="054DD1DB" w14:textId="283F3E53" w:rsidR="00875EFE" w:rsidRDefault="00122EDB">
      <w:pPr>
        <w:ind w:firstLine="0"/>
        <w:jc w:val="center"/>
        <w:pPrChange w:id="1740" w:author="Okot" w:date="2019-11-18T19:41:00Z">
          <w:pPr>
            <w:ind w:firstLine="0"/>
          </w:pPr>
        </w:pPrChange>
      </w:pPr>
      <w:ins w:id="1741" w:author="Okot" w:date="2019-11-18T19:41:00Z">
        <w:r>
          <w:t>Rys. 5</w:t>
        </w:r>
        <w:r w:rsidR="00875EFE">
          <w:t>.</w:t>
        </w:r>
      </w:ins>
      <w:ins w:id="1742" w:author="Okot" w:date="2019-11-18T19:43:00Z">
        <w:r>
          <w:t>3</w:t>
        </w:r>
        <w:r w:rsidR="00875EFE">
          <w:t>. Projekt ekranu startowego aplikacji.</w:t>
        </w:r>
      </w:ins>
    </w:p>
    <w:p w14:paraId="157876FC" w14:textId="77777777" w:rsidR="00875EFE" w:rsidRDefault="00875EFE" w:rsidP="007E26FD">
      <w:pPr>
        <w:ind w:firstLine="0"/>
        <w:rPr>
          <w:ins w:id="1743" w:author="Okot" w:date="2019-11-18T19:45:00Z"/>
        </w:rPr>
      </w:pPr>
    </w:p>
    <w:p w14:paraId="13C1663B" w14:textId="2D1E59D3" w:rsidR="00F47B5E" w:rsidRDefault="00F47B5E">
      <w:pPr>
        <w:ind w:firstLine="0"/>
      </w:pPr>
      <w:ins w:id="1744" w:author="Okot" w:date="2019-11-18T19:45:00Z">
        <w:r>
          <w:tab/>
          <w:t xml:space="preserve">W górnej części aplikacji zaplanowano </w:t>
        </w:r>
        <w:r w:rsidR="00015A49">
          <w:t>pasek menu</w:t>
        </w:r>
      </w:ins>
      <w:ins w:id="1745" w:author="Okot" w:date="2019-11-18T21:43:00Z">
        <w:r w:rsidR="00015A49">
          <w:t> </w:t>
        </w:r>
      </w:ins>
      <w:ins w:id="1746" w:author="Okot" w:date="2019-11-18T21:42:00Z">
        <w:r w:rsidR="00015A49">
          <w:t>(</w:t>
        </w:r>
      </w:ins>
      <w:ins w:id="1747" w:author="Okot" w:date="2019-11-18T19:45:00Z">
        <w:r w:rsidR="00015A49">
          <w:t>1</w:t>
        </w:r>
      </w:ins>
      <w:ins w:id="1748" w:author="Okot" w:date="2019-11-18T21:42:00Z">
        <w:r w:rsidR="00015A49">
          <w:t>)</w:t>
        </w:r>
      </w:ins>
      <w:ins w:id="1749" w:author="Okot" w:date="2019-11-18T21:41:00Z">
        <w:r w:rsidR="00015A49">
          <w:t xml:space="preserve"> </w:t>
        </w:r>
      </w:ins>
      <w:ins w:id="1750" w:author="Okot" w:date="2019-11-18T19:45:00Z">
        <w:r>
          <w:t>z przyciskami i/lub formularzami s</w:t>
        </w:r>
      </w:ins>
      <w:ins w:id="1751" w:author="Okot" w:date="2019-11-18T19:46:00Z">
        <w:r>
          <w:t>łużąc</w:t>
        </w:r>
        <w:r w:rsidR="00015A49">
          <w:t>ymi do logowania i rejestracji</w:t>
        </w:r>
      </w:ins>
      <w:ins w:id="1752" w:author="Okot" w:date="2019-11-18T21:43:00Z">
        <w:r w:rsidR="00015A49">
          <w:t> </w:t>
        </w:r>
      </w:ins>
      <w:ins w:id="1753" w:author="Okot" w:date="2019-11-18T21:42:00Z">
        <w:r w:rsidR="00015A49">
          <w:t>(</w:t>
        </w:r>
      </w:ins>
      <w:ins w:id="1754" w:author="Okot" w:date="2019-11-18T19:46:00Z">
        <w:r w:rsidR="00015A49">
          <w:t>2</w:t>
        </w:r>
      </w:ins>
      <w:ins w:id="1755" w:author="Okot" w:date="2019-11-18T21:42:00Z">
        <w:r w:rsidR="00015A49">
          <w:t>)</w:t>
        </w:r>
      </w:ins>
      <w:ins w:id="1756" w:author="Okot" w:date="2019-11-18T19:46:00Z">
        <w:r>
          <w:t>. W centralnej części aplikacji umieszczono miejsce na nazwę</w:t>
        </w:r>
        <w:r w:rsidR="00015A49">
          <w:t xml:space="preserve"> aplikacji</w:t>
        </w:r>
      </w:ins>
      <w:ins w:id="1757" w:author="Okot" w:date="2019-11-18T21:43:00Z">
        <w:r w:rsidR="00015A49">
          <w:t> </w:t>
        </w:r>
      </w:ins>
      <w:ins w:id="1758" w:author="Okot" w:date="2019-11-18T21:42:00Z">
        <w:r w:rsidR="00015A49">
          <w:t>(</w:t>
        </w:r>
      </w:ins>
      <w:ins w:id="1759" w:author="Okot" w:date="2019-11-18T19:46:00Z">
        <w:r w:rsidR="00015A49">
          <w:t>3</w:t>
        </w:r>
      </w:ins>
      <w:ins w:id="1760" w:author="Okot" w:date="2019-11-18T21:42:00Z">
        <w:r w:rsidR="00015A49">
          <w:t>)</w:t>
        </w:r>
      </w:ins>
      <w:ins w:id="1761" w:author="Okot" w:date="2019-11-18T19:46:00Z">
        <w:r w:rsidR="00015A49">
          <w:t xml:space="preserve"> oraz logo</w:t>
        </w:r>
      </w:ins>
      <w:ins w:id="1762" w:author="Okot" w:date="2019-11-18T21:43:00Z">
        <w:r w:rsidR="00015A49">
          <w:t> </w:t>
        </w:r>
      </w:ins>
      <w:ins w:id="1763" w:author="Okot" w:date="2019-11-18T21:42:00Z">
        <w:r w:rsidR="00015A49">
          <w:t>(</w:t>
        </w:r>
      </w:ins>
      <w:ins w:id="1764" w:author="Okot" w:date="2019-11-18T19:46:00Z">
        <w:r w:rsidR="00015A49">
          <w:t>4</w:t>
        </w:r>
      </w:ins>
      <w:ins w:id="1765" w:author="Okot" w:date="2019-11-18T21:42:00Z">
        <w:r w:rsidR="00015A49">
          <w:t>)</w:t>
        </w:r>
      </w:ins>
      <w:ins w:id="1766" w:author="Okot" w:date="2019-11-18T19:46:00Z">
        <w:r>
          <w:t>, a pod nimi pola, w kt</w:t>
        </w:r>
      </w:ins>
      <w:ins w:id="1767" w:author="Okot" w:date="2019-11-18T19:47:00Z">
        <w:r>
          <w:t>órych znajdą się teksty marketingowe mówiące krótko o tym, co to za aplikacja, zachęcają</w:t>
        </w:r>
        <w:r w:rsidR="00015A49">
          <w:t>ce do korzystania z niej</w:t>
        </w:r>
      </w:ins>
      <w:ins w:id="1768" w:author="Okot" w:date="2019-11-18T21:43:00Z">
        <w:r w:rsidR="00015A49">
          <w:t> </w:t>
        </w:r>
      </w:ins>
      <w:ins w:id="1769" w:author="Okot" w:date="2019-11-18T21:42:00Z">
        <w:r w:rsidR="00015A49">
          <w:t>(</w:t>
        </w:r>
      </w:ins>
      <w:ins w:id="1770" w:author="Okot" w:date="2019-11-18T19:47:00Z">
        <w:r w:rsidR="00015A49">
          <w:t>5</w:t>
        </w:r>
      </w:ins>
      <w:ins w:id="1771" w:author="Okot" w:date="2019-11-18T21:42:00Z">
        <w:r w:rsidR="00015A49">
          <w:t>)</w:t>
        </w:r>
      </w:ins>
      <w:ins w:id="1772" w:author="Okot" w:date="2019-11-18T19:47:00Z">
        <w:r>
          <w:t>. Na dole strony wydzielono miejsce na stopk</w:t>
        </w:r>
      </w:ins>
      <w:ins w:id="1773" w:author="Okot" w:date="2019-11-18T19:48:00Z">
        <w:r>
          <w:t>ę</w:t>
        </w:r>
      </w:ins>
      <w:ins w:id="1774" w:author="Okot" w:date="2019-11-18T21:43:00Z">
        <w:r w:rsidR="00015A49">
          <w:t> </w:t>
        </w:r>
      </w:ins>
      <w:ins w:id="1775" w:author="Okot" w:date="2019-11-18T21:42:00Z">
        <w:r w:rsidR="00015A49">
          <w:t>(</w:t>
        </w:r>
      </w:ins>
      <w:ins w:id="1776" w:author="Okot" w:date="2019-11-18T19:48:00Z">
        <w:r w:rsidR="00015A49">
          <w:t>7</w:t>
        </w:r>
      </w:ins>
      <w:ins w:id="1777" w:author="Okot" w:date="2019-11-18T21:42:00Z">
        <w:r w:rsidR="00015A49">
          <w:t>)</w:t>
        </w:r>
      </w:ins>
      <w:ins w:id="1778" w:author="Okot" w:date="2019-11-18T19:48:00Z">
        <w:r>
          <w:t xml:space="preserve"> oddzieloną od reszty strony linią</w:t>
        </w:r>
      </w:ins>
      <w:ins w:id="1779" w:author="Okot" w:date="2019-11-18T21:43:00Z">
        <w:r w:rsidR="00015A49">
          <w:t> </w:t>
        </w:r>
      </w:ins>
      <w:ins w:id="1780" w:author="Okot" w:date="2019-11-18T21:42:00Z">
        <w:r w:rsidR="00015A49">
          <w:t>(</w:t>
        </w:r>
      </w:ins>
      <w:ins w:id="1781" w:author="Okot" w:date="2019-11-18T19:48:00Z">
        <w:r w:rsidR="00015A49">
          <w:t>6</w:t>
        </w:r>
      </w:ins>
      <w:ins w:id="1782" w:author="Okot" w:date="2019-11-18T21:42:00Z">
        <w:r w:rsidR="00015A49">
          <w:t>)</w:t>
        </w:r>
      </w:ins>
      <w:ins w:id="1783" w:author="Okot" w:date="2019-11-18T19:48:00Z">
        <w:r>
          <w:t>.</w:t>
        </w:r>
      </w:ins>
    </w:p>
    <w:p w14:paraId="0068CEEB" w14:textId="77777777" w:rsidR="00015A49" w:rsidRDefault="00015A49" w:rsidP="007E26FD">
      <w:pPr>
        <w:ind w:firstLine="0"/>
        <w:rPr>
          <w:ins w:id="1784" w:author="Okot" w:date="2019-11-18T21:43:00Z"/>
        </w:rPr>
      </w:pPr>
    </w:p>
    <w:p w14:paraId="4FD6C9FD" w14:textId="4C4E3633" w:rsidR="00015A49" w:rsidRDefault="007E26FD" w:rsidP="007E26FD">
      <w:pPr>
        <w:ind w:firstLine="0"/>
        <w:rPr>
          <w:ins w:id="1785" w:author="Okot" w:date="2019-11-18T21:44:00Z"/>
        </w:rPr>
      </w:pPr>
      <w:del w:id="1786" w:author="Okot" w:date="2019-11-19T20:54:00Z">
        <w:r w:rsidDel="00262253">
          <w:delText>4</w:delText>
        </w:r>
      </w:del>
      <w:ins w:id="1787" w:author="Okot" w:date="2019-11-19T20:54:00Z">
        <w:r w:rsidR="00262253">
          <w:t>5</w:t>
        </w:r>
      </w:ins>
      <w:r>
        <w:t>.</w:t>
      </w:r>
      <w:ins w:id="1788" w:author="Okot" w:date="2019-11-19T20:54:00Z">
        <w:r w:rsidR="00262253">
          <w:t>3</w:t>
        </w:r>
      </w:ins>
      <w:del w:id="1789" w:author="Okot" w:date="2019-11-19T20:54:00Z">
        <w:r w:rsidDel="00262253">
          <w:delText>4</w:delText>
        </w:r>
      </w:del>
      <w:r>
        <w:t xml:space="preserve">.2.4. </w:t>
      </w:r>
      <w:ins w:id="1790" w:author="Okot" w:date="2019-11-18T21:44:00Z">
        <w:r w:rsidR="00015A49">
          <w:t>Okno rejestracji nowego użytkownika</w:t>
        </w:r>
      </w:ins>
    </w:p>
    <w:p w14:paraId="6EF10BB4" w14:textId="77777777" w:rsidR="00015A49" w:rsidRDefault="00015A49" w:rsidP="007E26FD">
      <w:pPr>
        <w:ind w:firstLine="0"/>
        <w:rPr>
          <w:ins w:id="1791" w:author="Okot" w:date="2019-11-18T21:44:00Z"/>
        </w:rPr>
      </w:pPr>
    </w:p>
    <w:p w14:paraId="28B88251" w14:textId="481277F6" w:rsidR="00015A49" w:rsidRDefault="00015A49">
      <w:pPr>
        <w:rPr>
          <w:ins w:id="1792" w:author="Okot" w:date="2019-11-18T21:45:00Z"/>
        </w:rPr>
        <w:pPrChange w:id="1793" w:author="Okot" w:date="2019-11-18T21:44:00Z">
          <w:pPr>
            <w:ind w:firstLine="0"/>
          </w:pPr>
        </w:pPrChange>
      </w:pPr>
      <w:ins w:id="1794" w:author="Okot" w:date="2019-11-18T21:44:00Z">
        <w:r>
          <w:t>Rejestracja nowego użytkownika będzie się odbywać przez formularz, który będzie wyświetlany po klikni</w:t>
        </w:r>
      </w:ins>
      <w:ins w:id="1795" w:author="Okot" w:date="2019-11-18T21:45:00Z">
        <w:r>
          <w:t>ęciu na przycisk.</w:t>
        </w:r>
      </w:ins>
    </w:p>
    <w:p w14:paraId="7D15CAD0" w14:textId="77777777" w:rsidR="00015A49" w:rsidRDefault="00015A49">
      <w:pPr>
        <w:rPr>
          <w:ins w:id="1796" w:author="Okot" w:date="2019-11-18T21:45:00Z"/>
        </w:rPr>
        <w:pPrChange w:id="1797" w:author="Okot" w:date="2019-11-18T21:44:00Z">
          <w:pPr>
            <w:ind w:firstLine="0"/>
          </w:pPr>
        </w:pPrChange>
      </w:pPr>
    </w:p>
    <w:p w14:paraId="0790EF83" w14:textId="3C3E6D5B" w:rsidR="00015A49" w:rsidRDefault="00015A49">
      <w:pPr>
        <w:ind w:firstLine="0"/>
        <w:jc w:val="center"/>
        <w:rPr>
          <w:ins w:id="1798" w:author="Okot" w:date="2019-11-18T21:44:00Z"/>
        </w:rPr>
        <w:pPrChange w:id="1799" w:author="Okot" w:date="2019-11-18T21:50:00Z">
          <w:pPr>
            <w:ind w:firstLine="0"/>
          </w:pPr>
        </w:pPrChange>
      </w:pPr>
      <w:ins w:id="1800"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7">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1801" w:author="Okot" w:date="2019-11-18T21:46:00Z"/>
        </w:rPr>
        <w:pPrChange w:id="1802" w:author="Okot" w:date="2019-11-18T21:46:00Z">
          <w:pPr>
            <w:ind w:firstLine="0"/>
          </w:pPr>
        </w:pPrChange>
      </w:pPr>
    </w:p>
    <w:p w14:paraId="68082FA7" w14:textId="0B429B3F" w:rsidR="00015A49" w:rsidRDefault="00262253">
      <w:pPr>
        <w:ind w:firstLine="0"/>
        <w:jc w:val="center"/>
        <w:rPr>
          <w:ins w:id="1803" w:author="Okot" w:date="2019-11-18T21:47:00Z"/>
        </w:rPr>
        <w:pPrChange w:id="1804" w:author="Okot" w:date="2019-11-18T21:50:00Z">
          <w:pPr>
            <w:ind w:firstLine="0"/>
          </w:pPr>
        </w:pPrChange>
      </w:pPr>
      <w:ins w:id="1805" w:author="Okot" w:date="2019-11-18T21:46:00Z">
        <w:r>
          <w:t>Rys. 5.4</w:t>
        </w:r>
        <w:r w:rsidR="00015A49">
          <w:t>. Projekt interfejsu służącego do</w:t>
        </w:r>
      </w:ins>
      <w:ins w:id="1806" w:author="Okot" w:date="2019-11-18T21:47:00Z">
        <w:r w:rsidR="00015A49">
          <w:t xml:space="preserve"> rejestracji nowych użytkowników.</w:t>
        </w:r>
      </w:ins>
    </w:p>
    <w:p w14:paraId="08BE31A0" w14:textId="77777777" w:rsidR="00015A49" w:rsidRDefault="00015A49">
      <w:pPr>
        <w:ind w:firstLine="0"/>
        <w:jc w:val="center"/>
        <w:rPr>
          <w:ins w:id="1807" w:author="Okot" w:date="2019-11-18T21:48:00Z"/>
        </w:rPr>
        <w:pPrChange w:id="1808" w:author="Okot" w:date="2019-11-18T21:46:00Z">
          <w:pPr>
            <w:ind w:firstLine="0"/>
          </w:pPr>
        </w:pPrChange>
      </w:pPr>
    </w:p>
    <w:p w14:paraId="7D407718" w14:textId="79560229" w:rsidR="006D35C1" w:rsidRPr="007C447F" w:rsidRDefault="006907FC">
      <w:pPr>
        <w:pPrChange w:id="1809" w:author="Okot" w:date="2019-11-19T20:54:00Z">
          <w:pPr>
            <w:ind w:firstLine="0"/>
          </w:pPr>
        </w:pPrChange>
      </w:pPr>
      <w:ins w:id="1810" w:author="Okot" w:date="2019-11-18T21:48:00Z">
        <w:r>
          <w:t>Zadecydowano, że formularz rejestracji będzie wyświetlany na oknie modalnym. Będzie się na nie składać przycisk anulowania akcji rejestracji</w:t>
        </w:r>
      </w:ins>
      <w:ins w:id="1811" w:author="Okot" w:date="2019-11-18T21:49:00Z">
        <w:r>
          <w:t> (8), sam formularz (10) oraz przycisk zatwierdzający rejestrację (11). Oprócz tego przewidziano przestrzeń, w której będą się wyświetlały potencjalne komunikaty zwrotne od systemu do użytkownika (9)</w:t>
        </w:r>
      </w:ins>
      <w:ins w:id="1812" w:author="Okot" w:date="2019-11-18T21:50:00Z">
        <w:r>
          <w:t xml:space="preserve"> np.: że rejestracja się powiodła</w:t>
        </w:r>
      </w:ins>
      <w:ins w:id="1813" w:author="Okot" w:date="2019-11-18T21:49:00Z">
        <w:r>
          <w:t>.</w:t>
        </w:r>
      </w:ins>
      <w:del w:id="1814"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1815" w:author="Okot" w:date="2019-11-19T20:54:00Z">
        <w:r>
          <w:t>5</w:t>
        </w:r>
      </w:ins>
      <w:del w:id="1816" w:author="Okot" w:date="2019-11-19T20:54:00Z">
        <w:r w:rsidR="0003742D" w:rsidDel="00262253">
          <w:delText>4</w:delText>
        </w:r>
      </w:del>
      <w:r w:rsidR="0003742D">
        <w:t>.</w:t>
      </w:r>
      <w:ins w:id="1817" w:author="Okot" w:date="2019-11-19T20:54:00Z">
        <w:r>
          <w:t>3</w:t>
        </w:r>
      </w:ins>
      <w:del w:id="1818"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1819" w:author="Okot" w:date="2019-11-19T20:55:00Z">
        <w:r w:rsidDel="00262253">
          <w:delText>4.</w:delText>
        </w:r>
      </w:del>
      <w:ins w:id="1820" w:author="Okot" w:date="2019-11-19T20:55:00Z">
        <w:r w:rsidR="00262253">
          <w:t>5.3</w:t>
        </w:r>
      </w:ins>
      <w:del w:id="1821"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1822" w:author="Okot" w:date="2019-11-19T20:55:00Z">
        <w:r w:rsidDel="00262253">
          <w:delText>4</w:delText>
        </w:r>
      </w:del>
      <w:ins w:id="1823" w:author="Okot" w:date="2019-11-19T20:55:00Z">
        <w:r w:rsidR="00262253">
          <w:t>5</w:t>
        </w:r>
      </w:ins>
      <w:r>
        <w:t>.</w:t>
      </w:r>
      <w:ins w:id="1824" w:author="Okot" w:date="2019-11-19T20:55:00Z">
        <w:r w:rsidR="00262253">
          <w:t>3</w:t>
        </w:r>
      </w:ins>
      <w:del w:id="1825"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1826" w:author="Okot" w:date="2019-11-19T20:55:00Z">
        <w:r>
          <w:t>5</w:t>
        </w:r>
      </w:ins>
      <w:del w:id="1827" w:author="Okot" w:date="2019-11-19T20:55:00Z">
        <w:r w:rsidR="00F23897" w:rsidDel="00262253">
          <w:delText>4</w:delText>
        </w:r>
      </w:del>
      <w:r w:rsidR="00F23897">
        <w:t>.</w:t>
      </w:r>
      <w:ins w:id="1828" w:author="Okot" w:date="2019-11-19T20:55:00Z">
        <w:r>
          <w:t>3</w:t>
        </w:r>
      </w:ins>
      <w:del w:id="1829"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1830" w:author="Okot" w:date="2019-11-19T20:55:00Z">
        <w:r>
          <w:t>5</w:t>
        </w:r>
      </w:ins>
      <w:del w:id="1831" w:author="Okot" w:date="2019-11-19T20:55:00Z">
        <w:r w:rsidR="00A366F5" w:rsidDel="00262253">
          <w:delText>4</w:delText>
        </w:r>
      </w:del>
      <w:r w:rsidR="00A366F5">
        <w:t>.</w:t>
      </w:r>
      <w:ins w:id="1832" w:author="Okot" w:date="2019-11-19T20:55:00Z">
        <w:r>
          <w:t>3</w:t>
        </w:r>
      </w:ins>
      <w:del w:id="1833"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68">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1834" w:author="Okot" w:date="2019-11-19T20:55:00Z">
        <w:r w:rsidR="00262253">
          <w:t>5</w:t>
        </w:r>
      </w:ins>
      <w:del w:id="1835" w:author="Okot" w:date="2019-11-19T20:55:00Z">
        <w:r w:rsidDel="00262253">
          <w:delText>4</w:delText>
        </w:r>
      </w:del>
      <w:r>
        <w:t>.</w:t>
      </w:r>
      <w:ins w:id="1836" w:author="Okot" w:date="2019-11-19T20:55:00Z">
        <w:r w:rsidR="00262253">
          <w:t>5</w:t>
        </w:r>
      </w:ins>
      <w:del w:id="1837"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1838" w:author="Okot" w:date="2019-11-19T20:55:00Z">
        <w:r w:rsidDel="00262253">
          <w:delText>R</w:delText>
        </w:r>
      </w:del>
      <w:ins w:id="1839" w:author="Okot" w:date="2019-11-19T20:55:00Z">
        <w:r w:rsidR="00262253">
          <w:t>r</w:t>
        </w:r>
      </w:ins>
      <w:r>
        <w:t xml:space="preserve">ysunku </w:t>
      </w:r>
      <w:ins w:id="1840" w:author="Okot" w:date="2019-11-19T20:55:00Z">
        <w:r w:rsidR="00262253">
          <w:t>5</w:t>
        </w:r>
      </w:ins>
      <w:del w:id="1841" w:author="Okot" w:date="2019-11-19T20:55:00Z">
        <w:r w:rsidDel="00262253">
          <w:delText>4</w:delText>
        </w:r>
      </w:del>
      <w:r>
        <w:t>.</w:t>
      </w:r>
      <w:ins w:id="1842" w:author="Okot" w:date="2019-11-19T20:55:00Z">
        <w:r w:rsidR="00262253">
          <w:t>5</w:t>
        </w:r>
      </w:ins>
      <w:del w:id="1843"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1844" w:author="Okot" w:date="2019-11-19T20:56:00Z">
        <w:r>
          <w:t>5</w:t>
        </w:r>
      </w:ins>
      <w:del w:id="1845" w:author="Okot" w:date="2019-11-19T20:56:00Z">
        <w:r w:rsidR="00F23897" w:rsidDel="00262253">
          <w:delText>4</w:delText>
        </w:r>
      </w:del>
      <w:r w:rsidR="00F23897">
        <w:t>.</w:t>
      </w:r>
      <w:ins w:id="1846" w:author="Okot" w:date="2019-11-19T20:56:00Z">
        <w:r>
          <w:t>3</w:t>
        </w:r>
      </w:ins>
      <w:del w:id="1847"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1848" w:author="Okot" w:date="2019-11-19T20:56:00Z">
        <w:r>
          <w:t>5</w:t>
        </w:r>
      </w:ins>
      <w:del w:id="1849" w:author="Okot" w:date="2019-11-19T20:56:00Z">
        <w:r w:rsidR="0003742D" w:rsidDel="00262253">
          <w:delText>4</w:delText>
        </w:r>
      </w:del>
      <w:r w:rsidR="0003742D">
        <w:t>.</w:t>
      </w:r>
      <w:ins w:id="1850" w:author="Okot" w:date="2019-11-19T20:56:00Z">
        <w:r>
          <w:t>3</w:t>
        </w:r>
      </w:ins>
      <w:del w:id="1851"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1852" w:author="Okot" w:date="2019-11-19T20:56:00Z">
        <w:r>
          <w:lastRenderedPageBreak/>
          <w:t>5</w:t>
        </w:r>
      </w:ins>
      <w:del w:id="1853" w:author="Okot" w:date="2019-11-19T20:56:00Z">
        <w:r w:rsidR="0003742D" w:rsidDel="00262253">
          <w:delText>4</w:delText>
        </w:r>
      </w:del>
      <w:r w:rsidR="0003742D">
        <w:t>.</w:t>
      </w:r>
      <w:ins w:id="1854" w:author="Okot" w:date="2019-11-19T20:56:00Z">
        <w:r>
          <w:t>3</w:t>
        </w:r>
      </w:ins>
      <w:del w:id="1855"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1856" w:author="Okot" w:date="2019-11-19T20:56:00Z">
        <w:r>
          <w:t>5</w:t>
        </w:r>
      </w:ins>
      <w:del w:id="1857" w:author="Okot" w:date="2019-11-19T20:56:00Z">
        <w:r w:rsidR="001401C4" w:rsidDel="00262253">
          <w:delText>4</w:delText>
        </w:r>
      </w:del>
      <w:r w:rsidR="001401C4">
        <w:t>.</w:t>
      </w:r>
      <w:ins w:id="1858" w:author="Okot" w:date="2019-11-19T20:56:00Z">
        <w:r>
          <w:t>4</w:t>
        </w:r>
      </w:ins>
      <w:del w:id="1859"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1860" w:author="Okot" w:date="2019-11-19T20:56:00Z"/>
        </w:rPr>
      </w:pPr>
    </w:p>
    <w:p w14:paraId="78430F91" w14:textId="1BD42A1F" w:rsidR="007236B1" w:rsidDel="00262253" w:rsidRDefault="007236B1" w:rsidP="00EF6592">
      <w:pPr>
        <w:ind w:firstLine="0"/>
        <w:rPr>
          <w:del w:id="1861" w:author="Okot" w:date="2019-11-19T20:56:00Z"/>
        </w:rPr>
      </w:pPr>
      <w:del w:id="1862"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1863" w:author="Okot" w:date="2019-11-19T20:56:00Z"/>
        </w:rPr>
      </w:pPr>
      <w:del w:id="1864" w:author="Okot" w:date="2019-11-19T20:56:00Z">
        <w:r w:rsidDel="00262253">
          <w:tab/>
        </w:r>
      </w:del>
    </w:p>
    <w:p w14:paraId="380B0179" w14:textId="252D2F02" w:rsidR="007236B1" w:rsidDel="00262253" w:rsidRDefault="007236B1" w:rsidP="007236B1">
      <w:pPr>
        <w:ind w:firstLine="0"/>
        <w:jc w:val="center"/>
        <w:rPr>
          <w:del w:id="1865" w:author="Okot" w:date="2019-11-19T20:56:00Z"/>
        </w:rPr>
      </w:pPr>
      <w:del w:id="1866"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rsidP="00573E70">
      <w:pPr>
        <w:pStyle w:val="Nagwek2"/>
      </w:pPr>
    </w:p>
    <w:p w14:paraId="0708CB96" w14:textId="7D309E92" w:rsidR="00573E70" w:rsidRDefault="00262253" w:rsidP="00573E70">
      <w:pPr>
        <w:pStyle w:val="Nagwek2"/>
      </w:pPr>
      <w:ins w:id="1867" w:author="Okot" w:date="2019-11-19T20:56:00Z">
        <w:r>
          <w:t>5</w:t>
        </w:r>
      </w:ins>
      <w:del w:id="1868" w:author="Okot" w:date="2019-11-19T20:56:00Z">
        <w:r w:rsidR="0003742D" w:rsidDel="00262253">
          <w:delText>4</w:delText>
        </w:r>
      </w:del>
      <w:r w:rsidR="0003742D">
        <w:t>.</w:t>
      </w:r>
      <w:ins w:id="1869" w:author="Okot" w:date="2019-11-19T20:56:00Z">
        <w:r>
          <w:t>4</w:t>
        </w:r>
      </w:ins>
      <w:del w:id="1870"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1871" w:author="Okot" w:date="2019-11-19T20:56:00Z">
        <w:r w:rsidR="00262253">
          <w:t>5</w:t>
        </w:r>
      </w:ins>
      <w:del w:id="1872"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1873" w:author="Okot" w:date="2019-11-19T20:57:00Z">
        <w:r w:rsidR="00262253">
          <w:t>5</w:t>
        </w:r>
      </w:ins>
      <w:del w:id="1874"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1875" w:author="Okot" w:date="2019-11-19T20:57:00Z">
        <w:r w:rsidR="00262253">
          <w:t>5</w:t>
        </w:r>
      </w:ins>
      <w:del w:id="1876"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1877" w:author="Okot" w:date="2019-11-19T20:57:00Z">
        <w:r w:rsidR="00262253">
          <w:t>5</w:t>
        </w:r>
      </w:ins>
      <w:del w:id="1878"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1879" w:author="Okot" w:date="2019-11-19T20:57:00Z">
        <w:r w:rsidR="00775565" w:rsidDel="00262253">
          <w:delText>4</w:delText>
        </w:r>
      </w:del>
      <w:ins w:id="1880"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881"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882"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883"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884" w:author="Okot" w:date="2019-03-28T23:02:00Z">
              <w:r>
                <w:t>T</w:t>
              </w:r>
            </w:ins>
            <w:r w:rsidR="00757B38">
              <w:t>h</w:t>
            </w:r>
            <w:ins w:id="1885"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886" w:author="Okot" w:date="2019-03-28T23:02:00Z">
              <w:r>
                <w:t>Trypto</w:t>
              </w:r>
            </w:ins>
            <w:r w:rsidR="00757B38">
              <w:t>ph</w:t>
            </w:r>
            <w:ins w:id="1887"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1888" w:author="Okot" w:date="2019-11-19T20:57:00Z">
        <w:r w:rsidR="00262253">
          <w:t>5</w:t>
        </w:r>
      </w:ins>
      <w:del w:id="1889"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1890" w:author="Okot" w:date="2019-11-19T20:58:00Z">
        <w:r w:rsidR="00262253">
          <w:t>5</w:t>
        </w:r>
      </w:ins>
      <w:del w:id="1891"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1892" w:author="Okot" w:date="2019-11-19T20:58:00Z">
        <w:r w:rsidR="00262253">
          <w:t>5</w:t>
        </w:r>
      </w:ins>
      <w:del w:id="1893"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1894" w:author="Okot" w:date="2019-11-19T20:58:00Z">
        <w:r w:rsidR="00262253">
          <w:t>5</w:t>
        </w:r>
      </w:ins>
      <w:del w:id="1895"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896"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897"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898"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899" w:author="Okot" w:date="2019-03-28T23:02:00Z">
              <w:r>
                <w:t>T</w:t>
              </w:r>
            </w:ins>
            <w:r>
              <w:t>h</w:t>
            </w:r>
            <w:ins w:id="1900"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901" w:author="Okot" w:date="2019-03-28T23:02:00Z">
              <w:r>
                <w:t>Trypto</w:t>
              </w:r>
            </w:ins>
            <w:r>
              <w:t>ph</w:t>
            </w:r>
            <w:ins w:id="1902"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10657E4B" w:rsidR="00573E70" w:rsidRDefault="00262253" w:rsidP="00573E70">
      <w:pPr>
        <w:pStyle w:val="Nagwek2"/>
      </w:pPr>
      <w:ins w:id="1903" w:author="Okot" w:date="2019-11-19T20:58:00Z">
        <w:r>
          <w:t>5</w:t>
        </w:r>
      </w:ins>
      <w:del w:id="1904" w:author="Okot" w:date="2019-11-19T20:58:00Z">
        <w:r w:rsidR="0003742D" w:rsidDel="00262253">
          <w:delText>4</w:delText>
        </w:r>
      </w:del>
      <w:r w:rsidR="0003742D">
        <w:t>.</w:t>
      </w:r>
      <w:ins w:id="1905" w:author="Okot" w:date="2019-11-19T20:58:00Z">
        <w:r>
          <w:t>4</w:t>
        </w:r>
      </w:ins>
      <w:del w:id="1906" w:author="Okot" w:date="2019-11-19T20:58:00Z">
        <w:r w:rsidR="0003742D" w:rsidDel="00262253">
          <w:delText>5</w:delText>
        </w:r>
      </w:del>
      <w:r w:rsidR="00573E70">
        <w:t>.2. Projekt interfejsów</w:t>
      </w:r>
    </w:p>
    <w:p w14:paraId="55563479" w14:textId="4F44F37C" w:rsidR="0003742D" w:rsidRDefault="00262253" w:rsidP="00573E70">
      <w:pPr>
        <w:pStyle w:val="Nagwek2"/>
      </w:pPr>
      <w:ins w:id="1907" w:author="Okot" w:date="2019-11-19T20:58:00Z">
        <w:r>
          <w:t>5</w:t>
        </w:r>
      </w:ins>
      <w:del w:id="1908" w:author="Okot" w:date="2019-11-19T20:58:00Z">
        <w:r w:rsidR="0003742D" w:rsidDel="00262253">
          <w:delText>4</w:delText>
        </w:r>
      </w:del>
      <w:r w:rsidR="0003742D">
        <w:t>.</w:t>
      </w:r>
      <w:ins w:id="1909" w:author="Okot" w:date="2019-11-19T20:58:00Z">
        <w:r>
          <w:t>4</w:t>
        </w:r>
      </w:ins>
      <w:del w:id="1910"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1911" w:author="Okot" w:date="2019-11-19T20:58:00Z">
        <w:r>
          <w:t>5</w:t>
        </w:r>
      </w:ins>
      <w:del w:id="1912" w:author="Okot" w:date="2019-11-19T20:58:00Z">
        <w:r w:rsidR="0003742D" w:rsidDel="00262253">
          <w:delText>4</w:delText>
        </w:r>
      </w:del>
      <w:r w:rsidR="0003742D">
        <w:t>.</w:t>
      </w:r>
      <w:ins w:id="1913" w:author="Okot" w:date="2019-11-19T20:58:00Z">
        <w:r>
          <w:t>4</w:t>
        </w:r>
      </w:ins>
      <w:del w:id="1914"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1915" w:author="Okot" w:date="2019-11-19T20:58:00Z">
        <w:r>
          <w:t>5</w:t>
        </w:r>
      </w:ins>
      <w:del w:id="1916" w:author="Okot" w:date="2019-11-19T20:58:00Z">
        <w:r w:rsidR="0003742D" w:rsidDel="00262253">
          <w:delText>4</w:delText>
        </w:r>
      </w:del>
      <w:r w:rsidR="0003742D">
        <w:t>.</w:t>
      </w:r>
      <w:ins w:id="1917" w:author="Okot" w:date="2019-11-19T20:58:00Z">
        <w:r>
          <w:t>4</w:t>
        </w:r>
      </w:ins>
      <w:del w:id="1918"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1919" w:author="Okot" w:date="2019-11-19T20:58:00Z">
        <w:r>
          <w:t>5</w:t>
        </w:r>
      </w:ins>
      <w:del w:id="1920" w:author="Okot" w:date="2019-11-19T20:58:00Z">
        <w:r w:rsidR="0003742D" w:rsidDel="00262253">
          <w:delText>4</w:delText>
        </w:r>
      </w:del>
      <w:r w:rsidR="0003742D">
        <w:t>.</w:t>
      </w:r>
      <w:ins w:id="1921" w:author="Okot" w:date="2019-11-19T20:58:00Z">
        <w:r>
          <w:t>4</w:t>
        </w:r>
      </w:ins>
      <w:del w:id="1922"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1923" w:author="Okot" w:date="2019-11-19T20:59:00Z">
        <w:r>
          <w:t>5</w:t>
        </w:r>
      </w:ins>
      <w:del w:id="1924" w:author="Okot" w:date="2019-11-19T20:59:00Z">
        <w:r w:rsidR="001401C4" w:rsidDel="00544DC3">
          <w:delText>4</w:delText>
        </w:r>
      </w:del>
      <w:r w:rsidR="001401C4">
        <w:t>.</w:t>
      </w:r>
      <w:ins w:id="1925" w:author="Okot" w:date="2019-11-19T20:59:00Z">
        <w:r>
          <w:t>5</w:t>
        </w:r>
      </w:ins>
      <w:del w:id="1926"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lastRenderedPageBreak/>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1927" w:author="Okot" w:date="2019-11-19T20:59:00Z"/>
        </w:rPr>
      </w:pPr>
    </w:p>
    <w:p w14:paraId="4911D3C8" w14:textId="349F483F" w:rsidR="00F55F23" w:rsidDel="00544DC3" w:rsidRDefault="00F55F23" w:rsidP="00F55F23">
      <w:pPr>
        <w:ind w:firstLine="0"/>
        <w:rPr>
          <w:del w:id="1928" w:author="Okot" w:date="2019-11-19T20:59:00Z"/>
        </w:rPr>
      </w:pPr>
      <w:del w:id="1929"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1930" w:author="Okot" w:date="2019-11-19T20:59:00Z"/>
        </w:rPr>
      </w:pPr>
    </w:p>
    <w:p w14:paraId="4BF66C28" w14:textId="4C720693" w:rsidR="00F55F23" w:rsidDel="00544DC3" w:rsidRDefault="00F55F23" w:rsidP="00F55F23">
      <w:pPr>
        <w:jc w:val="center"/>
        <w:rPr>
          <w:del w:id="1931" w:author="Okot" w:date="2019-11-19T20:59:00Z"/>
        </w:rPr>
      </w:pPr>
      <w:del w:id="1932"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1933" w:author="Okot" w:date="2019-11-19T20:59:00Z">
        <w:r>
          <w:t>5</w:t>
        </w:r>
      </w:ins>
      <w:del w:id="1934" w:author="Okot" w:date="2019-11-19T20:59:00Z">
        <w:r w:rsidR="0003742D" w:rsidDel="00544DC3">
          <w:delText>4</w:delText>
        </w:r>
      </w:del>
      <w:r w:rsidR="0003742D">
        <w:t>.</w:t>
      </w:r>
      <w:ins w:id="1935" w:author="Okot" w:date="2019-11-19T20:59:00Z">
        <w:r>
          <w:t>5</w:t>
        </w:r>
      </w:ins>
      <w:del w:id="1936"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1937" w:author="Okot" w:date="2019-11-19T21:00:00Z">
        <w:r w:rsidR="00544DC3">
          <w:t>5</w:t>
        </w:r>
      </w:ins>
      <w:del w:id="1938"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1939" w:author="Okot" w:date="2019-11-19T21:00:00Z">
        <w:r w:rsidR="00544DC3">
          <w:t>5</w:t>
        </w:r>
      </w:ins>
      <w:del w:id="1940"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lastRenderedPageBreak/>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1941" w:author="Okot" w:date="2019-11-19T21:00:00Z">
        <w:r w:rsidR="00544DC3">
          <w:t>5</w:t>
        </w:r>
      </w:ins>
      <w:del w:id="1942"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1943" w:author="Okot" w:date="2019-11-19T21:00:00Z">
        <w:r w:rsidR="00544DC3">
          <w:t>5</w:t>
        </w:r>
      </w:ins>
      <w:del w:id="1944"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lastRenderedPageBreak/>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w:t>
            </w:r>
            <w:r>
              <w:lastRenderedPageBreak/>
              <w:t xml:space="preserve">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945"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946"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947"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948" w:author="Okot" w:date="2019-03-28T23:02:00Z">
              <w:r>
                <w:t>T</w:t>
              </w:r>
            </w:ins>
            <w:r>
              <w:t>h</w:t>
            </w:r>
            <w:ins w:id="1949"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950" w:author="Okot" w:date="2019-03-28T23:02:00Z">
              <w:r>
                <w:t>Trypto</w:t>
              </w:r>
            </w:ins>
            <w:r>
              <w:t>ph</w:t>
            </w:r>
            <w:ins w:id="1951"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lastRenderedPageBreak/>
              <w:t>√</w:t>
            </w:r>
          </w:p>
        </w:tc>
        <w:tc>
          <w:tcPr>
            <w:tcW w:w="3291" w:type="dxa"/>
          </w:tcPr>
          <w:p w14:paraId="276212BC" w14:textId="08053226" w:rsidR="00D47F36" w:rsidRDefault="00D47F36" w:rsidP="0066496D">
            <w:pPr>
              <w:ind w:firstLine="0"/>
              <w:jc w:val="center"/>
            </w:pPr>
            <w:r>
              <w:lastRenderedPageBreak/>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lastRenderedPageBreak/>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1952" w:author="Okot" w:date="2019-11-19T21:00:00Z">
        <w:r w:rsidR="00544DC3">
          <w:t>5</w:t>
        </w:r>
      </w:ins>
      <w:del w:id="1953"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 xml:space="preserve">Ilość porcji potrawy, jeśli została wprowadzona </w:t>
            </w:r>
            <w:r>
              <w:lastRenderedPageBreak/>
              <w:t>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lastRenderedPageBreak/>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954"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955"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956"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957" w:author="Okot" w:date="2019-03-28T23:02:00Z">
              <w:r>
                <w:t>T</w:t>
              </w:r>
            </w:ins>
            <w:r>
              <w:t>h</w:t>
            </w:r>
            <w:ins w:id="1958"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959" w:author="Okot" w:date="2019-03-28T23:02:00Z">
              <w:r>
                <w:t>Trypto</w:t>
              </w:r>
            </w:ins>
            <w:r>
              <w:t>ph</w:t>
            </w:r>
            <w:ins w:id="1960"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lastRenderedPageBreak/>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w:t>
      </w:r>
      <w:r>
        <w:lastRenderedPageBreak/>
        <w:t xml:space="preserve">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1961" w:author="Okot" w:date="2019-11-19T21:01:00Z"/>
        </w:rPr>
      </w:pPr>
    </w:p>
    <w:p w14:paraId="307CBB45" w14:textId="77777777" w:rsidR="000A4816" w:rsidRPr="00194C33" w:rsidRDefault="000A4816" w:rsidP="00B357BA"/>
    <w:p w14:paraId="5A840657" w14:textId="6E889E79" w:rsidR="0003742D" w:rsidRDefault="00544DC3" w:rsidP="0003742D">
      <w:pPr>
        <w:pStyle w:val="Nagwek2"/>
      </w:pPr>
      <w:ins w:id="1962" w:author="Okot" w:date="2019-11-19T21:01:00Z">
        <w:r>
          <w:t>5</w:t>
        </w:r>
      </w:ins>
      <w:del w:id="1963" w:author="Okot" w:date="2019-11-19T21:01:00Z">
        <w:r w:rsidR="0003742D" w:rsidDel="00544DC3">
          <w:delText>4</w:delText>
        </w:r>
      </w:del>
      <w:r w:rsidR="0003742D">
        <w:t>.</w:t>
      </w:r>
      <w:ins w:id="1964" w:author="Okot" w:date="2019-11-19T21:01:00Z">
        <w:r>
          <w:t>5</w:t>
        </w:r>
      </w:ins>
      <w:del w:id="1965" w:author="Okot" w:date="2019-11-19T21:01:00Z">
        <w:r w:rsidR="0003742D" w:rsidDel="00544DC3">
          <w:delText>6</w:delText>
        </w:r>
      </w:del>
      <w:r w:rsidR="0003742D">
        <w:t>.2. Projekt interfejsów</w:t>
      </w:r>
    </w:p>
    <w:p w14:paraId="037A46B9" w14:textId="18254F03" w:rsidR="0003742D" w:rsidRPr="0003742D" w:rsidRDefault="00544DC3" w:rsidP="0003742D">
      <w:pPr>
        <w:pStyle w:val="Nagwek2"/>
      </w:pPr>
      <w:ins w:id="1966" w:author="Okot" w:date="2019-11-19T21:01:00Z">
        <w:r>
          <w:t>5</w:t>
        </w:r>
      </w:ins>
      <w:del w:id="1967" w:author="Okot" w:date="2019-11-19T21:01:00Z">
        <w:r w:rsidR="0003742D" w:rsidDel="00544DC3">
          <w:delText>4</w:delText>
        </w:r>
      </w:del>
      <w:r w:rsidR="0003742D">
        <w:t>.</w:t>
      </w:r>
      <w:ins w:id="1968" w:author="Okot" w:date="2019-11-19T21:01:00Z">
        <w:r>
          <w:t>5</w:t>
        </w:r>
      </w:ins>
      <w:del w:id="1969"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1970" w:author="Okot" w:date="2019-11-19T21:01:00Z">
        <w:r w:rsidDel="00544DC3">
          <w:delText>4</w:delText>
        </w:r>
      </w:del>
      <w:ins w:id="1971" w:author="Okot" w:date="2019-11-19T21:01:00Z">
        <w:r w:rsidR="00544DC3">
          <w:t>5</w:t>
        </w:r>
      </w:ins>
      <w:r>
        <w:t>.</w:t>
      </w:r>
      <w:ins w:id="1972" w:author="Okot" w:date="2019-11-19T21:01:00Z">
        <w:r w:rsidR="00544DC3">
          <w:t>5</w:t>
        </w:r>
      </w:ins>
      <w:del w:id="1973" w:author="Okot" w:date="2019-11-19T21:01:00Z">
        <w:r w:rsidDel="00544DC3">
          <w:delText>6</w:delText>
        </w:r>
      </w:del>
      <w:r>
        <w:t>.4. Implementacja</w:t>
      </w:r>
    </w:p>
    <w:p w14:paraId="4ECCB9E8" w14:textId="3AF82D64" w:rsidR="0003742D" w:rsidRDefault="00544DC3" w:rsidP="0003742D">
      <w:pPr>
        <w:pStyle w:val="Nagwek2"/>
      </w:pPr>
      <w:ins w:id="1974" w:author="Okot" w:date="2019-11-19T21:01:00Z">
        <w:r>
          <w:t>5</w:t>
        </w:r>
      </w:ins>
      <w:del w:id="1975" w:author="Okot" w:date="2019-11-19T21:01:00Z">
        <w:r w:rsidR="0003742D" w:rsidDel="00544DC3">
          <w:delText>4</w:delText>
        </w:r>
      </w:del>
      <w:r w:rsidR="0003742D">
        <w:t>.</w:t>
      </w:r>
      <w:ins w:id="1976" w:author="Okot" w:date="2019-11-19T21:01:00Z">
        <w:r>
          <w:t>5</w:t>
        </w:r>
      </w:ins>
      <w:del w:id="1977" w:author="Okot" w:date="2019-11-19T21:01:00Z">
        <w:r w:rsidR="0003742D" w:rsidDel="00544DC3">
          <w:delText>6</w:delText>
        </w:r>
      </w:del>
      <w:r w:rsidR="0003742D">
        <w:t>.5. Testy</w:t>
      </w:r>
    </w:p>
    <w:p w14:paraId="1F04CC4E" w14:textId="2C8FF2BF" w:rsidR="0003742D" w:rsidRDefault="00544DC3" w:rsidP="0003742D">
      <w:pPr>
        <w:pStyle w:val="Nagwek2"/>
      </w:pPr>
      <w:ins w:id="1978" w:author="Okot" w:date="2019-11-19T21:01:00Z">
        <w:r>
          <w:t>5</w:t>
        </w:r>
      </w:ins>
      <w:del w:id="1979" w:author="Okot" w:date="2019-11-19T21:01:00Z">
        <w:r w:rsidR="0003742D" w:rsidDel="00544DC3">
          <w:delText>4</w:delText>
        </w:r>
      </w:del>
      <w:r w:rsidR="0003742D">
        <w:t>.</w:t>
      </w:r>
      <w:ins w:id="1980" w:author="Okot" w:date="2019-11-19T21:01:00Z">
        <w:r>
          <w:t>5</w:t>
        </w:r>
      </w:ins>
      <w:del w:id="1981"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1982" w:author="Okot" w:date="2019-11-19T21:01:00Z">
        <w:r>
          <w:t>5</w:t>
        </w:r>
      </w:ins>
      <w:del w:id="1983" w:author="Okot" w:date="2019-11-19T21:01:00Z">
        <w:r w:rsidR="001401C4" w:rsidDel="00544DC3">
          <w:delText>4</w:delText>
        </w:r>
      </w:del>
      <w:r w:rsidR="001401C4">
        <w:t>.</w:t>
      </w:r>
      <w:ins w:id="1984" w:author="Okot" w:date="2019-11-19T21:01:00Z">
        <w:r>
          <w:t>6</w:t>
        </w:r>
      </w:ins>
      <w:del w:id="1985"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048D2ECD" w:rsidR="00D11A45" w:rsidRDefault="00D11A45" w:rsidP="0031648F">
      <w:r>
        <w:t xml:space="preserve">W przedostatniej iteracji nacisk zostanie położony na zaimplementowanie funkcji, które jeszcze nie zostały zrealizowane oraz dopieszczeniu szczegółów </w:t>
      </w:r>
      <w:r w:rsidR="0003742D">
        <w:t>wizualnych</w:t>
      </w:r>
      <w:r>
        <w:t>.</w:t>
      </w:r>
    </w:p>
    <w:p w14:paraId="7E049547" w14:textId="1E515156" w:rsidR="009716A0" w:rsidDel="00544DC3" w:rsidRDefault="009716A0" w:rsidP="009716A0">
      <w:pPr>
        <w:ind w:firstLine="0"/>
        <w:rPr>
          <w:del w:id="1986" w:author="Okot" w:date="2019-11-19T21:01:00Z"/>
        </w:rPr>
      </w:pPr>
    </w:p>
    <w:p w14:paraId="10DFB138" w14:textId="30AA1FE4" w:rsidR="009716A0" w:rsidDel="00544DC3" w:rsidRDefault="009716A0" w:rsidP="009716A0">
      <w:pPr>
        <w:ind w:firstLine="0"/>
        <w:rPr>
          <w:del w:id="1987" w:author="Okot" w:date="2019-11-19T21:01:00Z"/>
        </w:rPr>
      </w:pPr>
      <w:del w:id="1988"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989" w:author="Okot" w:date="2019-11-19T21:01:00Z"/>
        </w:rPr>
      </w:pPr>
    </w:p>
    <w:p w14:paraId="3DD88134" w14:textId="620E3E96" w:rsidR="009716A0" w:rsidDel="00544DC3" w:rsidRDefault="00B82171" w:rsidP="009716A0">
      <w:pPr>
        <w:jc w:val="center"/>
        <w:rPr>
          <w:del w:id="1990" w:author="Okot" w:date="2019-11-19T21:01:00Z"/>
        </w:rPr>
      </w:pPr>
      <w:del w:id="1991"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7913B845" w:rsidR="0003742D" w:rsidRDefault="00544DC3" w:rsidP="0003742D">
      <w:pPr>
        <w:pStyle w:val="Nagwek2"/>
      </w:pPr>
      <w:ins w:id="1992" w:author="Okot" w:date="2019-11-19T21:01:00Z">
        <w:r>
          <w:t>5</w:t>
        </w:r>
      </w:ins>
      <w:del w:id="1993" w:author="Okot" w:date="2019-11-19T21:01:00Z">
        <w:r w:rsidR="0003742D" w:rsidDel="00544DC3">
          <w:delText>4</w:delText>
        </w:r>
      </w:del>
      <w:r w:rsidR="0003742D">
        <w:t>.</w:t>
      </w:r>
      <w:ins w:id="1994" w:author="Okot" w:date="2019-11-19T21:01:00Z">
        <w:r>
          <w:t>6</w:t>
        </w:r>
      </w:ins>
      <w:del w:id="1995" w:author="Okot" w:date="2019-11-19T21:01:00Z">
        <w:r w:rsidR="0003742D" w:rsidDel="00544DC3">
          <w:delText>7</w:delText>
        </w:r>
      </w:del>
      <w:r w:rsidR="0003742D">
        <w:t>.1. Projekt interfejsów</w:t>
      </w:r>
    </w:p>
    <w:p w14:paraId="3C078DA2" w14:textId="5175F450" w:rsidR="0003742D" w:rsidRPr="0003742D" w:rsidRDefault="00544DC3" w:rsidP="0003742D">
      <w:pPr>
        <w:pStyle w:val="Nagwek2"/>
      </w:pPr>
      <w:ins w:id="1996" w:author="Okot" w:date="2019-11-19T21:01:00Z">
        <w:r>
          <w:t>5</w:t>
        </w:r>
      </w:ins>
      <w:del w:id="1997" w:author="Okot" w:date="2019-11-19T21:01:00Z">
        <w:r w:rsidR="0003742D" w:rsidDel="00544DC3">
          <w:delText>4</w:delText>
        </w:r>
      </w:del>
      <w:r w:rsidR="0003742D">
        <w:t>.</w:t>
      </w:r>
      <w:ins w:id="1998" w:author="Okot" w:date="2019-11-19T21:01:00Z">
        <w:r>
          <w:t>6</w:t>
        </w:r>
      </w:ins>
      <w:del w:id="1999"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2000" w:author="Okot" w:date="2019-11-19T21:01:00Z">
        <w:r>
          <w:t>5</w:t>
        </w:r>
      </w:ins>
      <w:del w:id="2001" w:author="Okot" w:date="2019-11-19T21:01:00Z">
        <w:r w:rsidR="0003742D" w:rsidDel="00544DC3">
          <w:delText>4</w:delText>
        </w:r>
      </w:del>
      <w:r w:rsidR="0003742D">
        <w:t>.</w:t>
      </w:r>
      <w:ins w:id="2002" w:author="Okot" w:date="2019-11-19T21:01:00Z">
        <w:r>
          <w:t>6</w:t>
        </w:r>
      </w:ins>
      <w:del w:id="2003" w:author="Okot" w:date="2019-11-19T21:01:00Z">
        <w:r w:rsidR="0003742D" w:rsidDel="00544DC3">
          <w:delText>7</w:delText>
        </w:r>
      </w:del>
      <w:r w:rsidR="0003742D">
        <w:t>.3. Implementacja</w:t>
      </w:r>
    </w:p>
    <w:p w14:paraId="79CD6E59" w14:textId="4A2D63D3" w:rsidR="0003742D" w:rsidRDefault="00544DC3" w:rsidP="0003742D">
      <w:pPr>
        <w:pStyle w:val="Nagwek2"/>
      </w:pPr>
      <w:ins w:id="2004" w:author="Okot" w:date="2019-11-19T21:01:00Z">
        <w:r>
          <w:t>5</w:t>
        </w:r>
      </w:ins>
      <w:del w:id="2005" w:author="Okot" w:date="2019-11-19T21:01:00Z">
        <w:r w:rsidR="0003742D" w:rsidDel="00544DC3">
          <w:delText>4</w:delText>
        </w:r>
      </w:del>
      <w:r w:rsidR="0003742D">
        <w:t>.</w:t>
      </w:r>
      <w:ins w:id="2006" w:author="Okot" w:date="2019-11-19T21:01:00Z">
        <w:r>
          <w:t>6</w:t>
        </w:r>
      </w:ins>
      <w:del w:id="2007" w:author="Okot" w:date="2019-11-19T21:01:00Z">
        <w:r w:rsidR="0003742D" w:rsidDel="00544DC3">
          <w:delText>7</w:delText>
        </w:r>
      </w:del>
      <w:r w:rsidR="0003742D">
        <w:t>.4. Testy</w:t>
      </w:r>
    </w:p>
    <w:p w14:paraId="590F3C20" w14:textId="339146C3" w:rsidR="0003742D" w:rsidRDefault="00544DC3" w:rsidP="0003742D">
      <w:pPr>
        <w:pStyle w:val="Nagwek2"/>
      </w:pPr>
      <w:ins w:id="2008" w:author="Okot" w:date="2019-11-19T21:01:00Z">
        <w:r>
          <w:t>5</w:t>
        </w:r>
      </w:ins>
      <w:del w:id="2009" w:author="Okot" w:date="2019-11-19T21:01:00Z">
        <w:r w:rsidR="0003742D" w:rsidDel="00544DC3">
          <w:delText>4</w:delText>
        </w:r>
      </w:del>
      <w:r w:rsidR="0003742D">
        <w:t>.</w:t>
      </w:r>
      <w:ins w:id="2010" w:author="Okot" w:date="2019-11-19T21:01:00Z">
        <w:r>
          <w:t>6</w:t>
        </w:r>
      </w:ins>
      <w:del w:id="2011"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2012" w:author="Okot" w:date="2019-11-19T21:01:00Z">
        <w:r>
          <w:t>5</w:t>
        </w:r>
      </w:ins>
      <w:del w:id="2013" w:author="Okot" w:date="2019-11-19T21:01:00Z">
        <w:r w:rsidR="00F853FF" w:rsidDel="00544DC3">
          <w:delText>4</w:delText>
        </w:r>
      </w:del>
      <w:r w:rsidR="00F853FF">
        <w:t>.</w:t>
      </w:r>
      <w:ins w:id="2014" w:author="Okot" w:date="2019-11-19T21:01:00Z">
        <w:r>
          <w:t>7</w:t>
        </w:r>
      </w:ins>
      <w:del w:id="2015"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2016" w:author="Okot" w:date="2019-11-19T21:01:00Z">
        <w:r>
          <w:t>5</w:t>
        </w:r>
      </w:ins>
      <w:del w:id="2017" w:author="Okot" w:date="2019-11-19T21:01:00Z">
        <w:r w:rsidR="0003742D" w:rsidDel="00544DC3">
          <w:delText>4</w:delText>
        </w:r>
      </w:del>
      <w:r w:rsidR="0003742D">
        <w:t>.</w:t>
      </w:r>
      <w:ins w:id="2018" w:author="Okot" w:date="2019-11-19T21:01:00Z">
        <w:r>
          <w:t>7</w:t>
        </w:r>
      </w:ins>
      <w:del w:id="2019" w:author="Okot" w:date="2019-11-19T21:01:00Z">
        <w:r w:rsidR="0003742D" w:rsidDel="00544DC3">
          <w:delText>8</w:delText>
        </w:r>
      </w:del>
      <w:r w:rsidR="0003742D">
        <w:t>.1. Projekt logiki biznesowej</w:t>
      </w:r>
    </w:p>
    <w:p w14:paraId="0ED9576B" w14:textId="6DDB92C5" w:rsidR="0003742D" w:rsidRDefault="00544DC3" w:rsidP="00EF6592">
      <w:pPr>
        <w:ind w:firstLine="0"/>
      </w:pPr>
      <w:ins w:id="2020" w:author="Okot" w:date="2019-11-19T21:01:00Z">
        <w:r>
          <w:t>5</w:t>
        </w:r>
      </w:ins>
      <w:del w:id="2021" w:author="Okot" w:date="2019-11-19T21:01:00Z">
        <w:r w:rsidR="0003742D" w:rsidDel="00544DC3">
          <w:delText>4</w:delText>
        </w:r>
      </w:del>
      <w:r w:rsidR="0003742D">
        <w:t>.</w:t>
      </w:r>
      <w:ins w:id="2022" w:author="Okot" w:date="2019-11-19T21:01:00Z">
        <w:r>
          <w:t>7</w:t>
        </w:r>
      </w:ins>
      <w:del w:id="2023" w:author="Okot" w:date="2019-11-19T21:01:00Z">
        <w:r w:rsidR="0003742D" w:rsidDel="00544DC3">
          <w:delText>8</w:delText>
        </w:r>
      </w:del>
      <w:r w:rsidR="0003742D">
        <w:t>.2. Implementacja</w:t>
      </w:r>
    </w:p>
    <w:p w14:paraId="27C80D1C" w14:textId="128795F5" w:rsidR="0003742D" w:rsidRDefault="00544DC3" w:rsidP="00EF6592">
      <w:pPr>
        <w:ind w:firstLine="0"/>
      </w:pPr>
      <w:ins w:id="2024" w:author="Okot" w:date="2019-11-19T21:01:00Z">
        <w:r>
          <w:t>5</w:t>
        </w:r>
      </w:ins>
      <w:del w:id="2025" w:author="Okot" w:date="2019-11-19T21:01:00Z">
        <w:r w:rsidR="0003742D" w:rsidDel="00544DC3">
          <w:delText>4</w:delText>
        </w:r>
      </w:del>
      <w:r w:rsidR="0003742D">
        <w:t>.</w:t>
      </w:r>
      <w:ins w:id="2026" w:author="Okot" w:date="2019-11-19T21:02:00Z">
        <w:r>
          <w:t>7</w:t>
        </w:r>
      </w:ins>
      <w:del w:id="2027" w:author="Okot" w:date="2019-11-19T21:01:00Z">
        <w:r w:rsidR="0003742D" w:rsidDel="00544DC3">
          <w:delText>8</w:delText>
        </w:r>
      </w:del>
      <w:r w:rsidR="0003742D">
        <w:t>.3. Testy końcowe</w:t>
      </w:r>
    </w:p>
    <w:p w14:paraId="28D02CE1" w14:textId="21552A17" w:rsidR="0003742D" w:rsidRDefault="00544DC3" w:rsidP="00EF6592">
      <w:pPr>
        <w:ind w:firstLine="0"/>
      </w:pPr>
      <w:ins w:id="2028" w:author="Okot" w:date="2019-11-19T21:02:00Z">
        <w:r>
          <w:t>5</w:t>
        </w:r>
      </w:ins>
      <w:del w:id="2029" w:author="Okot" w:date="2019-11-19T21:02:00Z">
        <w:r w:rsidR="0003742D" w:rsidDel="00544DC3">
          <w:delText>4</w:delText>
        </w:r>
      </w:del>
      <w:r w:rsidR="0003742D">
        <w:t>.</w:t>
      </w:r>
      <w:ins w:id="2030" w:author="Okot" w:date="2019-11-19T21:02:00Z">
        <w:r>
          <w:t>7</w:t>
        </w:r>
      </w:ins>
      <w:del w:id="2031"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2032" w:name="_Toc5963784"/>
      <w:r>
        <w:lastRenderedPageBreak/>
        <w:t>Projekt testów</w:t>
      </w:r>
      <w:bookmarkEnd w:id="2032"/>
    </w:p>
    <w:p w14:paraId="011F898B" w14:textId="77777777" w:rsidR="00973C06" w:rsidRDefault="00973C06" w:rsidP="00423CC1">
      <w:pPr>
        <w:pStyle w:val="Nagwek2"/>
        <w:ind w:left="360"/>
      </w:pPr>
      <w:bookmarkStart w:id="2033" w:name="_Toc5963785"/>
      <w:r>
        <w:t>Testy funkcjonalne</w:t>
      </w:r>
      <w:bookmarkEnd w:id="2033"/>
    </w:p>
    <w:p w14:paraId="31EC54EA" w14:textId="77777777" w:rsidR="00973C06" w:rsidRDefault="00973C06" w:rsidP="00423CC1">
      <w:pPr>
        <w:pStyle w:val="Nagwek2"/>
        <w:ind w:left="360"/>
      </w:pPr>
      <w:bookmarkStart w:id="2034" w:name="_Toc5963786"/>
      <w:r>
        <w:t>Testy jednostkowe</w:t>
      </w:r>
      <w:bookmarkEnd w:id="2034"/>
    </w:p>
    <w:p w14:paraId="5282706C" w14:textId="77777777" w:rsidR="00973C06" w:rsidRDefault="00973C06" w:rsidP="00423CC1">
      <w:pPr>
        <w:pStyle w:val="Nagwek2"/>
        <w:ind w:left="360"/>
      </w:pPr>
      <w:bookmarkStart w:id="2035" w:name="_Toc5963787"/>
      <w:r>
        <w:t>Testy obciążeniowe</w:t>
      </w:r>
      <w:bookmarkEnd w:id="2035"/>
    </w:p>
    <w:p w14:paraId="711FB549" w14:textId="77777777" w:rsidR="00973C06" w:rsidRPr="00973C06" w:rsidRDefault="00973C06" w:rsidP="00423CC1">
      <w:pPr>
        <w:pStyle w:val="Nagwek2"/>
        <w:ind w:left="360"/>
      </w:pPr>
      <w:bookmarkStart w:id="2036" w:name="_Toc5963788"/>
      <w:r>
        <w:t>Testy użytkowników</w:t>
      </w:r>
      <w:bookmarkEnd w:id="2036"/>
    </w:p>
    <w:p w14:paraId="46EAF48D" w14:textId="77777777" w:rsidR="0003742D" w:rsidRDefault="0003742D" w:rsidP="00266EEB">
      <w:pPr>
        <w:pStyle w:val="Nagwek1"/>
        <w:ind w:firstLine="360"/>
      </w:pPr>
      <w:bookmarkStart w:id="2037" w:name="_Toc5963793"/>
    </w:p>
    <w:p w14:paraId="434B18E9" w14:textId="7D81005D" w:rsidR="00E375D2" w:rsidRDefault="00D4664E" w:rsidP="00CF3BB8">
      <w:pPr>
        <w:pStyle w:val="Nagwek1"/>
      </w:pPr>
      <w:ins w:id="2038" w:author="Okot" w:date="2019-11-19T21:02:00Z">
        <w:r>
          <w:t>6</w:t>
        </w:r>
      </w:ins>
      <w:del w:id="2039" w:author="Okot" w:date="2019-11-19T21:02:00Z">
        <w:r w:rsidR="00213C06" w:rsidDel="00D4664E">
          <w:delText>5</w:delText>
        </w:r>
      </w:del>
      <w:r w:rsidR="00CF3BB8">
        <w:t xml:space="preserve">. </w:t>
      </w:r>
      <w:r w:rsidR="00E375D2" w:rsidRPr="002A0F9B">
        <w:t>testy</w:t>
      </w:r>
      <w:bookmarkEnd w:id="2037"/>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2040" w:name="_Toc5963794"/>
      <w:r>
        <w:t>Testy funkcjonalne</w:t>
      </w:r>
      <w:bookmarkEnd w:id="2040"/>
    </w:p>
    <w:p w14:paraId="3FE6993E" w14:textId="77777777" w:rsidR="00973C06" w:rsidRDefault="00973C06" w:rsidP="00423CC1">
      <w:pPr>
        <w:pStyle w:val="Podtytu"/>
        <w:numPr>
          <w:ilvl w:val="0"/>
          <w:numId w:val="0"/>
        </w:numPr>
        <w:ind w:left="360"/>
      </w:pPr>
      <w:r>
        <w:t xml:space="preserve"> </w:t>
      </w:r>
      <w:bookmarkStart w:id="2041" w:name="_Toc5963795"/>
      <w:r>
        <w:t>Testy jednostkowe</w:t>
      </w:r>
      <w:bookmarkEnd w:id="2041"/>
    </w:p>
    <w:p w14:paraId="0C91ABA7" w14:textId="77777777" w:rsidR="00973C06" w:rsidRDefault="00973C06" w:rsidP="00423CC1">
      <w:pPr>
        <w:pStyle w:val="Podtytu"/>
        <w:numPr>
          <w:ilvl w:val="0"/>
          <w:numId w:val="0"/>
        </w:numPr>
        <w:ind w:left="360"/>
      </w:pPr>
      <w:r>
        <w:t xml:space="preserve"> </w:t>
      </w:r>
      <w:bookmarkStart w:id="2042" w:name="_Toc5963796"/>
      <w:r>
        <w:t>Testy obciążeniowe</w:t>
      </w:r>
      <w:bookmarkEnd w:id="2042"/>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2043" w:name="_Toc5963797"/>
      <w:ins w:id="2044" w:author="Okot" w:date="2019-11-19T21:02:00Z">
        <w:r>
          <w:t>6</w:t>
        </w:r>
      </w:ins>
      <w:del w:id="2045" w:author="Okot" w:date="2019-11-19T21:02:00Z">
        <w:r w:rsidR="00213C06" w:rsidDel="00D4664E">
          <w:delText>5</w:delText>
        </w:r>
      </w:del>
      <w:r w:rsidR="00DD225C">
        <w:t xml:space="preserve">.X. </w:t>
      </w:r>
      <w:r w:rsidR="00973C06">
        <w:t>Testy użytkowników</w:t>
      </w:r>
      <w:bookmarkEnd w:id="2043"/>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2046" w:author="Okot" w:date="2019-11-19T21:02:00Z">
        <w:r w:rsidDel="005E78C8">
          <w:delText>5</w:delText>
        </w:r>
      </w:del>
      <w:ins w:id="2047"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2048" w:author="Okot" w:date="2019-11-19T21:02:00Z">
        <w:r w:rsidDel="005E78C8">
          <w:delText>5</w:delText>
        </w:r>
      </w:del>
      <w:ins w:id="2049"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2050" w:author="Okot" w:date="2019-11-19T21:02:00Z">
        <w:r>
          <w:t>6</w:t>
        </w:r>
      </w:ins>
      <w:del w:id="2051"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lastRenderedPageBreak/>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2052" w:author="Okot" w:date="2019-11-19T21:02:00Z">
        <w:r w:rsidR="005E78C8">
          <w:t>6</w:t>
        </w:r>
      </w:ins>
      <w:del w:id="2053"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lastRenderedPageBreak/>
        <w:t xml:space="preserve">Jak widać na rysunku </w:t>
      </w:r>
      <w:ins w:id="2054" w:author="Okot" w:date="2019-11-19T21:02:00Z">
        <w:r w:rsidR="005E78C8">
          <w:t>6</w:t>
        </w:r>
      </w:ins>
      <w:del w:id="2055"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2056" w:name="_Toc5963798"/>
      <w:ins w:id="2057" w:author="Okot" w:date="2019-11-19T21:02:00Z">
        <w:r>
          <w:t>7</w:t>
        </w:r>
      </w:ins>
      <w:del w:id="2058" w:author="Okot" w:date="2019-11-19T21:02:00Z">
        <w:r w:rsidR="00E57BA1" w:rsidDel="005E78C8">
          <w:delText>6</w:delText>
        </w:r>
      </w:del>
      <w:r w:rsidR="002A0F9B">
        <w:t xml:space="preserve">. </w:t>
      </w:r>
      <w:r w:rsidR="00CD4B0E" w:rsidRPr="002A0F9B">
        <w:t>wdrożenie</w:t>
      </w:r>
      <w:bookmarkEnd w:id="2056"/>
    </w:p>
    <w:p w14:paraId="51659AC8" w14:textId="77777777" w:rsidR="00A87E01" w:rsidRPr="00A87E01" w:rsidRDefault="00A87E01" w:rsidP="00A87E01"/>
    <w:p w14:paraId="35F02D50" w14:textId="40219379" w:rsidR="00CD4B0E" w:rsidRDefault="005E78C8" w:rsidP="002A0F9B">
      <w:pPr>
        <w:pStyle w:val="Nagwek1"/>
      </w:pPr>
      <w:bookmarkStart w:id="2059" w:name="_Toc5963799"/>
      <w:ins w:id="2060" w:author="Okot" w:date="2019-11-19T21:02:00Z">
        <w:r>
          <w:t>8</w:t>
        </w:r>
      </w:ins>
      <w:del w:id="2061" w:author="Okot" w:date="2019-11-19T21:02:00Z">
        <w:r w:rsidR="00E57BA1" w:rsidDel="005E78C8">
          <w:delText>7</w:delText>
        </w:r>
      </w:del>
      <w:r w:rsidR="002A0F9B">
        <w:t xml:space="preserve">. </w:t>
      </w:r>
      <w:r w:rsidR="00CD4B0E">
        <w:t>podsumowanie</w:t>
      </w:r>
      <w:bookmarkEnd w:id="2059"/>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2062" w:name="_Toc5963800"/>
      <w:ins w:id="2063" w:author="Okot" w:date="2019-11-19T21:02:00Z">
        <w:r>
          <w:t>8</w:t>
        </w:r>
      </w:ins>
      <w:del w:id="2064" w:author="Okot" w:date="2019-11-19T21:02:00Z">
        <w:r w:rsidR="00E57BA1" w:rsidDel="005E78C8">
          <w:delText>7</w:delText>
        </w:r>
      </w:del>
      <w:r w:rsidR="002A0F9B">
        <w:t>.1</w:t>
      </w:r>
      <w:r w:rsidR="00276AEC">
        <w:t xml:space="preserve">. </w:t>
      </w:r>
      <w:r w:rsidR="00CD4B0E">
        <w:t>Możliwości dalszego rozwoju</w:t>
      </w:r>
      <w:bookmarkEnd w:id="2062"/>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2065" w:name="_Toc5963801"/>
      <w:ins w:id="2066" w:author="Okot" w:date="2019-11-19T21:02:00Z">
        <w:r>
          <w:t>8</w:t>
        </w:r>
      </w:ins>
      <w:del w:id="2067" w:author="Okot" w:date="2019-11-19T21:02:00Z">
        <w:r w:rsidR="00E57BA1" w:rsidDel="005E78C8">
          <w:delText>7</w:delText>
        </w:r>
      </w:del>
      <w:r w:rsidR="002A0F9B">
        <w:t>.1</w:t>
      </w:r>
      <w:r w:rsidR="00276AEC">
        <w:t>.1. Dokładność przekazywanych informacji</w:t>
      </w:r>
      <w:r w:rsidR="00C80EE1">
        <w:t xml:space="preserve"> zwrotnych</w:t>
      </w:r>
      <w:bookmarkEnd w:id="2065"/>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pożywieniem z uwzględnieniem jak największej liczby składników odżywczych niezbędnych </w:t>
      </w:r>
      <w:r w:rsidR="00347E73">
        <w:lastRenderedPageBreak/>
        <w:t>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pracy uznano, że</w:t>
      </w:r>
      <w:r w:rsidR="00E21825">
        <w:t xml:space="preserve"> jedynie czyste dane liczbowe są w stanie dostarczyć </w:t>
      </w:r>
      <w:r w:rsidR="00E21825">
        <w:lastRenderedPageBreak/>
        <w:t xml:space="preserve">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2068" w:author="Okot" w:date="2019-11-19T21:02:00Z">
        <w:r>
          <w:t>8</w:t>
        </w:r>
      </w:ins>
      <w:del w:id="2069"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 xml:space="preserve">czynności wraz z </w:t>
      </w:r>
      <w:r>
        <w:lastRenderedPageBreak/>
        <w:t>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2070" w:author="Okot" w:date="2019-11-19T21:03:00Z">
        <w:r>
          <w:t>8</w:t>
        </w:r>
      </w:ins>
      <w:del w:id="2071"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2072" w:author="Okot" w:date="2019-11-19T21:03:00Z">
        <w:r>
          <w:lastRenderedPageBreak/>
          <w:t>8</w:t>
        </w:r>
      </w:ins>
      <w:del w:id="2073"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5C3D9C3B" w:rsidR="00572874" w:rsidRDefault="00C01EB4" w:rsidP="0057287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spacing w:after="160" w:line="259" w:lineRule="auto"/>
        <w:ind w:firstLine="0"/>
        <w:jc w:val="left"/>
      </w:pPr>
      <w:r>
        <w:br w:type="page"/>
      </w:r>
    </w:p>
    <w:p w14:paraId="10657221" w14:textId="2C089E70" w:rsidR="00CD4B0E" w:rsidRDefault="005225EA" w:rsidP="005225EA">
      <w:pPr>
        <w:pStyle w:val="Nagwek3"/>
      </w:pPr>
      <w:bookmarkStart w:id="2074" w:name="_Toc5963802"/>
      <w:r>
        <w:lastRenderedPageBreak/>
        <w:t>wykaz źródeł</w:t>
      </w:r>
      <w:bookmarkEnd w:id="2074"/>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73"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74"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75"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76"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77"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78"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79"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80"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81"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82"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83"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84"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85"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86"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87"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88"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89"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90"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91"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92"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93"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2075" w:name="_Toc5963803"/>
      <w:r w:rsidRPr="00A350AA">
        <w:rPr>
          <w:lang w:val="en-US"/>
        </w:rPr>
        <w:lastRenderedPageBreak/>
        <w:t>wykaz literatury</w:t>
      </w:r>
      <w:bookmarkEnd w:id="2075"/>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2076" w:name="_Toc5963804"/>
      <w:r>
        <w:lastRenderedPageBreak/>
        <w:t>wykaz rysunków</w:t>
      </w:r>
      <w:bookmarkEnd w:id="2076"/>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2077" w:author="Okot" w:date="2019-11-19T10:20:00Z"/>
        </w:rPr>
      </w:pPr>
      <w:r>
        <w:t>Rys. 3.1. Przykładowa opowieść użytkownika…..……………………………………96</w:t>
      </w:r>
    </w:p>
    <w:p w14:paraId="5A2F3E41" w14:textId="1777525A" w:rsidR="002B1E50" w:rsidRDefault="002B1E50">
      <w:pPr>
        <w:spacing w:after="160" w:line="259" w:lineRule="auto"/>
        <w:ind w:firstLine="708"/>
        <w:rPr>
          <w:ins w:id="2078" w:author="Okot" w:date="2019-11-19T20:15:00Z"/>
        </w:rPr>
        <w:pPrChange w:id="2079" w:author="Okot" w:date="2019-11-19T10:20:00Z">
          <w:pPr>
            <w:spacing w:after="160" w:line="259" w:lineRule="auto"/>
            <w:ind w:firstLine="0"/>
            <w:jc w:val="center"/>
          </w:pPr>
        </w:pPrChange>
      </w:pPr>
      <w:ins w:id="2080" w:author="Okot" w:date="2019-11-19T10:20:00Z">
        <w:r>
          <w:t>Rys. 3.2. Informacje od klienta: ogólny zarys aplikacji………………………………..97</w:t>
        </w:r>
      </w:ins>
    </w:p>
    <w:p w14:paraId="7577FFA5" w14:textId="66088B8C" w:rsidR="00EC0D7F" w:rsidRDefault="00C01006">
      <w:pPr>
        <w:ind w:firstLine="708"/>
        <w:rPr>
          <w:ins w:id="2081" w:author="Okot" w:date="2019-11-19T20:21:00Z"/>
        </w:rPr>
        <w:pPrChange w:id="2082" w:author="Okot" w:date="2019-11-19T20:22:00Z">
          <w:pPr>
            <w:ind w:firstLine="0"/>
            <w:jc w:val="center"/>
          </w:pPr>
        </w:pPrChange>
      </w:pPr>
      <w:ins w:id="2083" w:author="Okot" w:date="2019-11-19T20:15:00Z">
        <w:r>
          <w:t>Rys. 3.3. Opowieści klienta powiązane z zakładaniem konta przez użytkownik</w:t>
        </w:r>
      </w:ins>
      <w:ins w:id="2084" w:author="Okot" w:date="2019-11-19T20:21:00Z">
        <w:r w:rsidR="00EC0D7F">
          <w:t>a</w:t>
        </w:r>
      </w:ins>
      <w:ins w:id="2085" w:author="Okot" w:date="2019-11-19T20:22:00Z">
        <w:r w:rsidR="00EC0D7F">
          <w:t>..</w:t>
        </w:r>
      </w:ins>
      <w:ins w:id="2086" w:author="Okot" w:date="2019-11-19T20:21:00Z">
        <w:r w:rsidR="00EC0D7F">
          <w:t>…..</w:t>
        </w:r>
      </w:ins>
      <w:ins w:id="2087" w:author="Okot" w:date="2019-11-19T20:15:00Z">
        <w:r>
          <w:t>98</w:t>
        </w:r>
      </w:ins>
    </w:p>
    <w:p w14:paraId="1A0D8AAA" w14:textId="591E0370" w:rsidR="00037B9A" w:rsidRDefault="00037B9A">
      <w:pPr>
        <w:ind w:firstLine="708"/>
        <w:rPr>
          <w:ins w:id="2088" w:author="Okot" w:date="2019-11-19T20:14:00Z"/>
        </w:rPr>
        <w:pPrChange w:id="2089" w:author="Okot" w:date="2019-11-19T20:21:00Z">
          <w:pPr>
            <w:ind w:firstLine="0"/>
            <w:jc w:val="center"/>
          </w:pPr>
        </w:pPrChange>
      </w:pPr>
      <w:ins w:id="2090" w:author="Okot" w:date="2019-11-19T20:14:00Z">
        <w:r>
          <w:t xml:space="preserve">Rys. 3.4. Opowieści klienta dotyczące danych </w:t>
        </w:r>
      </w:ins>
      <w:ins w:id="2091" w:author="Okot" w:date="2019-11-19T20:21:00Z">
        <w:r w:rsidR="00EC0D7F">
          <w:t>u</w:t>
        </w:r>
      </w:ins>
      <w:ins w:id="2092" w:author="Okot" w:date="2019-11-19T20:14:00Z">
        <w:r>
          <w:t>żytkownika…</w:t>
        </w:r>
      </w:ins>
      <w:ins w:id="2093" w:author="Okot" w:date="2019-11-19T20:15:00Z">
        <w:r>
          <w:t>……………………….</w:t>
        </w:r>
      </w:ins>
      <w:ins w:id="2094" w:author="Okot" w:date="2019-11-19T20:14:00Z">
        <w:r>
          <w:t>98</w:t>
        </w:r>
      </w:ins>
    </w:p>
    <w:p w14:paraId="6999741F" w14:textId="29EBC9D1" w:rsidR="0056777E" w:rsidRDefault="0056777E">
      <w:pPr>
        <w:rPr>
          <w:ins w:id="2095" w:author="Okot" w:date="2019-11-19T20:27:00Z"/>
        </w:rPr>
        <w:pPrChange w:id="2096" w:author="Okot" w:date="2019-11-19T20:20:00Z">
          <w:pPr>
            <w:jc w:val="center"/>
          </w:pPr>
        </w:pPrChange>
      </w:pPr>
      <w:ins w:id="2097" w:author="Okot" w:date="2019-11-19T20:20:00Z">
        <w:r>
          <w:t>Rys. 3.5. Opowieści klienta zwią</w:t>
        </w:r>
        <w:r w:rsidR="004C51AE">
          <w:t>zane z obliczeniem</w:t>
        </w:r>
        <w:r>
          <w:t xml:space="preserve"> zapotrzebowań…</w:t>
        </w:r>
      </w:ins>
      <w:ins w:id="2098" w:author="Okot" w:date="2019-11-19T20:22:00Z">
        <w:r w:rsidR="004C51AE">
          <w:t>..</w:t>
        </w:r>
      </w:ins>
      <w:ins w:id="2099" w:author="Okot" w:date="2019-11-19T20:20:00Z">
        <w:r>
          <w:t>…………</w:t>
        </w:r>
      </w:ins>
      <w:ins w:id="2100" w:author="Okot" w:date="2019-11-19T20:22:00Z">
        <w:r w:rsidR="004C51AE">
          <w:t>.</w:t>
        </w:r>
      </w:ins>
      <w:ins w:id="2101" w:author="Okot" w:date="2019-11-19T20:20:00Z">
        <w:r>
          <w:t>….99</w:t>
        </w:r>
      </w:ins>
    </w:p>
    <w:p w14:paraId="0BBB8DC2" w14:textId="4B049F9F" w:rsidR="00F84902" w:rsidRDefault="00F84902">
      <w:pPr>
        <w:ind w:firstLine="708"/>
        <w:rPr>
          <w:ins w:id="2102" w:author="Okot" w:date="2019-11-19T20:38:00Z"/>
        </w:rPr>
        <w:pPrChange w:id="2103" w:author="Okot" w:date="2019-11-19T20:27:00Z">
          <w:pPr>
            <w:ind w:firstLine="0"/>
            <w:jc w:val="center"/>
          </w:pPr>
        </w:pPrChange>
      </w:pPr>
      <w:ins w:id="2104" w:author="Okot" w:date="2019-11-19T20:27:00Z">
        <w:r>
          <w:t>Rys. 3.6. Opowieści klienta związane z wprowadzaniem spożytych pokarmów…….100</w:t>
        </w:r>
      </w:ins>
    </w:p>
    <w:p w14:paraId="663F6102" w14:textId="54C4D2D9" w:rsidR="00B371D0" w:rsidRDefault="00B371D0">
      <w:pPr>
        <w:ind w:firstLine="708"/>
        <w:rPr>
          <w:ins w:id="2105" w:author="Okot" w:date="2019-11-19T20:27:00Z"/>
        </w:rPr>
        <w:pPrChange w:id="2106" w:author="Okot" w:date="2019-11-19T20:27:00Z">
          <w:pPr>
            <w:ind w:firstLine="0"/>
            <w:jc w:val="center"/>
          </w:pPr>
        </w:pPrChange>
      </w:pPr>
      <w:ins w:id="2107" w:author="Okot" w:date="2019-11-19T20:38:00Z">
        <w:r>
          <w:t>Rys. 3.7. Opowieści klienta związane z obliczaniem realizacji zapotrzebowań……..100</w:t>
        </w:r>
      </w:ins>
    </w:p>
    <w:p w14:paraId="68993FBE" w14:textId="71E391DA" w:rsidR="002B1E50" w:rsidRDefault="00B371D0" w:rsidP="00CE003E">
      <w:pPr>
        <w:ind w:firstLine="708"/>
      </w:pPr>
      <w:ins w:id="2108"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2109" w:author="Okot" w:date="2019-11-19T10:20:00Z"/>
        </w:rPr>
      </w:pPr>
      <w:del w:id="2110"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2111" w:author="Okot" w:date="2019-11-19T20:46:00Z">
            <w:rPr>
              <w:highlight w:val="magenta"/>
            </w:rPr>
          </w:rPrChange>
        </w:rPr>
        <w:t>Rys. </w:t>
      </w:r>
      <w:ins w:id="2112" w:author="Okot" w:date="2019-11-19T20:46:00Z">
        <w:r w:rsidR="00B9397A" w:rsidRPr="00B9397A">
          <w:rPr>
            <w:rPrChange w:id="2113" w:author="Okot" w:date="2019-11-19T20:46:00Z">
              <w:rPr>
                <w:highlight w:val="magenta"/>
              </w:rPr>
            </w:rPrChange>
          </w:rPr>
          <w:t>4</w:t>
        </w:r>
      </w:ins>
      <w:del w:id="2114" w:author="Okot" w:date="2019-11-19T20:46:00Z">
        <w:r w:rsidR="0039638D" w:rsidRPr="00B9397A" w:rsidDel="00B9397A">
          <w:rPr>
            <w:rPrChange w:id="2115" w:author="Okot" w:date="2019-11-19T20:46:00Z">
              <w:rPr>
                <w:highlight w:val="magenta"/>
              </w:rPr>
            </w:rPrChange>
          </w:rPr>
          <w:delText>3</w:delText>
        </w:r>
      </w:del>
      <w:r w:rsidR="0039638D" w:rsidRPr="00B9397A">
        <w:rPr>
          <w:rPrChange w:id="2116" w:author="Okot" w:date="2019-11-19T20:46:00Z">
            <w:rPr>
              <w:highlight w:val="magenta"/>
            </w:rPr>
          </w:rPrChange>
        </w:rPr>
        <w:t>.</w:t>
      </w:r>
      <w:ins w:id="2117" w:author="Okot" w:date="2019-11-19T20:46:00Z">
        <w:r w:rsidR="00B9397A" w:rsidRPr="00B9397A">
          <w:rPr>
            <w:rPrChange w:id="2118" w:author="Okot" w:date="2019-11-19T20:46:00Z">
              <w:rPr>
                <w:highlight w:val="magenta"/>
              </w:rPr>
            </w:rPrChange>
          </w:rPr>
          <w:t>1</w:t>
        </w:r>
      </w:ins>
      <w:del w:id="2119" w:author="Okot" w:date="2019-11-19T20:46:00Z">
        <w:r w:rsidR="003331CF" w:rsidRPr="00B9397A" w:rsidDel="00B9397A">
          <w:rPr>
            <w:rPrChange w:id="2120" w:author="Okot" w:date="2019-11-19T20:46:00Z">
              <w:rPr>
                <w:highlight w:val="magenta"/>
              </w:rPr>
            </w:rPrChange>
          </w:rPr>
          <w:delText>3</w:delText>
        </w:r>
      </w:del>
      <w:r w:rsidRPr="00B9397A">
        <w:t>.</w:t>
      </w:r>
      <w:r>
        <w:t> Uproszczony diagram zależności pomiędzy przetwarzanymi danymi……</w:t>
      </w:r>
      <w:r w:rsidR="004D28CC">
        <w:t>.1</w:t>
      </w:r>
      <w:ins w:id="2121" w:author="Okot" w:date="2019-11-19T20:46:00Z">
        <w:r w:rsidR="00B9397A">
          <w:t>10</w:t>
        </w:r>
      </w:ins>
      <w:del w:id="2122" w:author="Okot" w:date="2019-11-19T20:46:00Z">
        <w:r w:rsidR="004D28CC" w:rsidDel="00B9397A">
          <w:delText>06</w:delText>
        </w:r>
      </w:del>
    </w:p>
    <w:p w14:paraId="24C20E57" w14:textId="6F4DE601" w:rsidR="006A2D08" w:rsidRDefault="006A7B0A" w:rsidP="006A2D08">
      <w:r>
        <w:t xml:space="preserve">Rys. </w:t>
      </w:r>
      <w:del w:id="2123" w:author="Okot" w:date="2019-11-19T20:46:00Z">
        <w:r w:rsidDel="00B9397A">
          <w:delText>3</w:delText>
        </w:r>
      </w:del>
      <w:ins w:id="2124" w:author="Okot" w:date="2019-11-19T20:46:00Z">
        <w:r w:rsidR="00B9397A">
          <w:t>4</w:t>
        </w:r>
      </w:ins>
      <w:r>
        <w:t>.</w:t>
      </w:r>
      <w:ins w:id="2125" w:author="Okot" w:date="2019-11-19T20:46:00Z">
        <w:r w:rsidR="00B9397A">
          <w:t>2</w:t>
        </w:r>
      </w:ins>
      <w:del w:id="2126" w:author="Okot" w:date="2019-11-19T20:46:00Z">
        <w:r w:rsidDel="00B9397A">
          <w:delText>4</w:delText>
        </w:r>
      </w:del>
      <w:r w:rsidR="006A2D08">
        <w:t xml:space="preserve">. Głównym aktor </w:t>
      </w:r>
      <w:r w:rsidR="004D28CC">
        <w:t>w systemie………………………………………………..1</w:t>
      </w:r>
      <w:ins w:id="2127" w:author="Okot" w:date="2019-11-19T20:48:00Z">
        <w:r w:rsidR="005D04AF">
          <w:t>11</w:t>
        </w:r>
      </w:ins>
      <w:del w:id="2128" w:author="Okot" w:date="2019-11-19T20:48:00Z">
        <w:r w:rsidR="004D28CC" w:rsidDel="005D04AF">
          <w:delText>07</w:delText>
        </w:r>
      </w:del>
    </w:p>
    <w:p w14:paraId="439F5C6D" w14:textId="5FC4DB9E" w:rsidR="008D7472" w:rsidRDefault="008D7472" w:rsidP="008D7472">
      <w:pPr>
        <w:ind w:left="708" w:firstLine="1"/>
      </w:pPr>
      <w:r>
        <w:t xml:space="preserve">Rys. </w:t>
      </w:r>
      <w:ins w:id="2129" w:author="Okot" w:date="2019-11-19T20:46:00Z">
        <w:r w:rsidR="00B9397A">
          <w:t>4</w:t>
        </w:r>
      </w:ins>
      <w:del w:id="2130" w:author="Okot" w:date="2019-11-19T20:46:00Z">
        <w:r w:rsidDel="00B9397A">
          <w:delText>3</w:delText>
        </w:r>
      </w:del>
      <w:r>
        <w:t>.3. Diagram przypadków użycia dla aplikacji wspomagającej prawidłowe bilansowanie diety…………………………………………………………………</w:t>
      </w:r>
      <w:ins w:id="2131" w:author="Okot" w:date="2019-11-19T20:48:00Z">
        <w:r w:rsidR="005D04AF">
          <w:t>...</w:t>
        </w:r>
      </w:ins>
      <w:del w:id="2132" w:author="Okot" w:date="2019-11-19T20:48:00Z">
        <w:r w:rsidDel="005D04AF">
          <w:delText>….</w:delText>
        </w:r>
      </w:del>
      <w:ins w:id="2133" w:author="Okot" w:date="2019-11-19T20:48:00Z">
        <w:r w:rsidR="005D04AF">
          <w:t>111</w:t>
        </w:r>
      </w:ins>
      <w:del w:id="2134" w:author="Okot" w:date="2019-11-19T20:48:00Z">
        <w:r w:rsidDel="005D04AF">
          <w:delText>98</w:delText>
        </w:r>
      </w:del>
    </w:p>
    <w:p w14:paraId="6C4E1BB2" w14:textId="22A154D6" w:rsidR="004376B0" w:rsidDel="00691296" w:rsidRDefault="004376B0" w:rsidP="004376B0">
      <w:pPr>
        <w:ind w:left="708" w:firstLine="1"/>
        <w:rPr>
          <w:moveFrom w:id="2135" w:author="Okot" w:date="2019-11-19T20:48:00Z"/>
        </w:rPr>
      </w:pPr>
      <w:moveFromRangeStart w:id="2136" w:author="Okot" w:date="2019-11-19T20:48:00Z" w:name="move25088933"/>
      <w:moveFrom w:id="2137" w:author="Okot" w:date="2019-11-19T20:48:00Z">
        <w:r w:rsidRPr="00E90223" w:rsidDel="00691296">
          <w:rPr>
            <w:highlight w:val="yellow"/>
            <w:rPrChange w:id="2138"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2139" w:author="Okot" w:date="2019-11-19T20:48:00Z"/>
        </w:rPr>
      </w:pPr>
      <w:moveFrom w:id="2140" w:author="Okot" w:date="2019-11-19T20:48:00Z">
        <w:r w:rsidRPr="00E90223" w:rsidDel="00691296">
          <w:rPr>
            <w:highlight w:val="yellow"/>
            <w:rPrChange w:id="2141"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2136"/>
    <w:p w14:paraId="06581D50" w14:textId="243B6422" w:rsidR="00006577" w:rsidRPr="007F1CEA" w:rsidRDefault="00006577" w:rsidP="00006577">
      <w:pPr>
        <w:ind w:left="708" w:firstLine="1"/>
      </w:pPr>
      <w:r>
        <w:t xml:space="preserve">Rys. </w:t>
      </w:r>
      <w:ins w:id="2142" w:author="Okot" w:date="2019-11-19T20:48:00Z">
        <w:r w:rsidR="00B07DDA">
          <w:t>5</w:t>
        </w:r>
      </w:ins>
      <w:del w:id="2143" w:author="Okot" w:date="2019-11-19T20:48:00Z">
        <w:r w:rsidDel="00B07DDA">
          <w:delText>4</w:delText>
        </w:r>
      </w:del>
      <w:r>
        <w:t>.1. Porównanie tworzenia oprogramowania metodą kaskadową i iteracyjną....1</w:t>
      </w:r>
      <w:ins w:id="2144" w:author="Okot" w:date="2019-11-19T21:03:00Z">
        <w:r w:rsidR="00BD4A6D">
          <w:t>14</w:t>
        </w:r>
      </w:ins>
      <w:del w:id="2145"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2146" w:author="Okot" w:date="2019-11-19T20:48:00Z">
        <w:r w:rsidR="00B07DDA">
          <w:t>5</w:t>
        </w:r>
      </w:ins>
      <w:del w:id="2147" w:author="Okot" w:date="2019-11-19T20:48:00Z">
        <w:r w:rsidDel="00B07DDA">
          <w:delText>4</w:delText>
        </w:r>
      </w:del>
      <w:r>
        <w:t>.2</w:t>
      </w:r>
      <w:r w:rsidR="00DE61FA">
        <w:t>. Narzędzia i technologie wybrane do real</w:t>
      </w:r>
      <w:r>
        <w:t>izacji projektu……………………11</w:t>
      </w:r>
      <w:ins w:id="2148" w:author="Okot" w:date="2019-11-19T21:04:00Z">
        <w:r w:rsidR="00BD4A6D">
          <w:t>5</w:t>
        </w:r>
      </w:ins>
      <w:del w:id="2149" w:author="Okot" w:date="2019-11-19T21:04:00Z">
        <w:r w:rsidDel="00BD4A6D">
          <w:delText>0</w:delText>
        </w:r>
      </w:del>
    </w:p>
    <w:p w14:paraId="334072EA" w14:textId="1C8F5CCA" w:rsidR="00875EFE" w:rsidRDefault="00933A64">
      <w:pPr>
        <w:ind w:firstLine="708"/>
        <w:rPr>
          <w:ins w:id="2150" w:author="Okot" w:date="2019-11-18T21:47:00Z"/>
        </w:rPr>
        <w:pPrChange w:id="2151" w:author="Okot" w:date="2019-11-18T19:44:00Z">
          <w:pPr/>
        </w:pPrChange>
      </w:pPr>
      <w:del w:id="2152" w:author="Okot" w:date="2019-11-19T20:49:00Z">
        <w:r w:rsidDel="00B07DDA">
          <w:delText>Rys.</w:delText>
        </w:r>
        <w:r w:rsidR="007236B1" w:rsidDel="00B07DDA">
          <w:delText xml:space="preserve"> </w:delText>
        </w:r>
      </w:del>
      <w:del w:id="2153" w:author="Okot" w:date="2019-11-19T20:48:00Z">
        <w:r w:rsidR="00006577" w:rsidDel="00B07DDA">
          <w:delText>4</w:delText>
        </w:r>
      </w:del>
      <w:del w:id="2154"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2155" w:author="Okot" w:date="2019-11-18T19:44:00Z">
        <w:r w:rsidR="00B07DDA">
          <w:t>Rys. 5.3</w:t>
        </w:r>
        <w:r w:rsidR="00875EFE">
          <w:t>. Projekt ekranu startowe</w:t>
        </w:r>
        <w:r w:rsidR="0044293B">
          <w:t>go aplikacji………………………………………..119</w:t>
        </w:r>
      </w:ins>
    </w:p>
    <w:p w14:paraId="270A0DC6" w14:textId="45623792" w:rsidR="007C66DC" w:rsidRDefault="00B07DDA">
      <w:pPr>
        <w:ind w:firstLine="708"/>
        <w:rPr>
          <w:ins w:id="2156" w:author="Okot" w:date="2019-11-18T21:47:00Z"/>
        </w:rPr>
        <w:pPrChange w:id="2157" w:author="Okot" w:date="2019-11-18T21:47:00Z">
          <w:pPr>
            <w:ind w:firstLine="0"/>
            <w:jc w:val="center"/>
          </w:pPr>
        </w:pPrChange>
      </w:pPr>
      <w:ins w:id="2158"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2159" w:author="Okot" w:date="2019-11-18T21:47:00Z"/>
        </w:rPr>
        <w:pPrChange w:id="2160" w:author="Okot" w:date="2019-11-18T19:44:00Z">
          <w:pPr/>
        </w:pPrChange>
      </w:pPr>
    </w:p>
    <w:p w14:paraId="7955E1F6" w14:textId="63FAC576" w:rsidR="00A366F5" w:rsidRDefault="00A366F5" w:rsidP="00506803">
      <w:pPr>
        <w:ind w:firstLine="708"/>
      </w:pPr>
      <w:r w:rsidRPr="00CB34B9">
        <w:t xml:space="preserve">Rys. </w:t>
      </w:r>
      <w:ins w:id="2161" w:author="Okot" w:date="2019-11-19T20:48:00Z">
        <w:r w:rsidR="00B07DDA" w:rsidRPr="00CB34B9">
          <w:rPr>
            <w:rPrChange w:id="2162" w:author="Okot" w:date="2019-11-19T20:49:00Z">
              <w:rPr>
                <w:highlight w:val="yellow"/>
              </w:rPr>
            </w:rPrChange>
          </w:rPr>
          <w:t>5</w:t>
        </w:r>
      </w:ins>
      <w:del w:id="2163" w:author="Okot" w:date="2019-11-19T20:48:00Z">
        <w:r w:rsidRPr="00CB34B9" w:rsidDel="00B07DDA">
          <w:delText>4</w:delText>
        </w:r>
      </w:del>
      <w:r w:rsidRPr="00CB34B9">
        <w:t>.</w:t>
      </w:r>
      <w:ins w:id="2164" w:author="Okot" w:date="2019-11-19T20:48:00Z">
        <w:r w:rsidR="00B07DDA" w:rsidRPr="00CB34B9">
          <w:rPr>
            <w:rPrChange w:id="2165" w:author="Okot" w:date="2019-11-19T20:49:00Z">
              <w:rPr>
                <w:highlight w:val="yellow"/>
              </w:rPr>
            </w:rPrChange>
          </w:rPr>
          <w:t>5</w:t>
        </w:r>
      </w:ins>
      <w:del w:id="2166" w:author="Okot" w:date="2019-11-19T20:48:00Z">
        <w:r w:rsidRPr="00CB34B9" w:rsidDel="00B07DDA">
          <w:delText>4</w:delText>
        </w:r>
      </w:del>
      <w:r w:rsidRPr="00CB34B9">
        <w:t>.</w:t>
      </w:r>
      <w:r>
        <w:t xml:space="preserve"> Ilustracja etapów prac</w:t>
      </w:r>
      <w:r w:rsidR="006A7B0A">
        <w:t>y nad logo…………………………………………...1</w:t>
      </w:r>
      <w:ins w:id="2167" w:author="Okot" w:date="2019-11-19T21:04:00Z">
        <w:r w:rsidR="0044293B">
          <w:t>21</w:t>
        </w:r>
      </w:ins>
      <w:del w:id="2168" w:author="Okot" w:date="2019-11-19T21:04:00Z">
        <w:r w:rsidR="006A7B0A" w:rsidDel="0044293B">
          <w:delText>15</w:delText>
        </w:r>
      </w:del>
    </w:p>
    <w:p w14:paraId="24289531" w14:textId="2BB91D5E" w:rsidR="007236B1" w:rsidDel="00B07DDA" w:rsidRDefault="00506803" w:rsidP="007236B1">
      <w:pPr>
        <w:ind w:firstLine="708"/>
        <w:rPr>
          <w:del w:id="2169" w:author="Okot" w:date="2019-11-19T20:49:00Z"/>
        </w:rPr>
      </w:pPr>
      <w:del w:id="2170"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2171" w:author="Okot" w:date="2019-11-19T20:49:00Z"/>
        </w:rPr>
      </w:pPr>
      <w:del w:id="2172"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2173" w:author="Okot" w:date="2019-11-19T20:49:00Z"/>
        </w:rPr>
      </w:pPr>
      <w:del w:id="2174"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26762F83" w:rsidR="00F94926" w:rsidDel="00691296" w:rsidRDefault="00F94926" w:rsidP="00F94926">
      <w:pPr>
        <w:rPr>
          <w:del w:id="2175" w:author="Okot" w:date="2019-11-18T19:44:00Z"/>
        </w:rPr>
      </w:pPr>
      <w:r>
        <w:t xml:space="preserve">Rys. </w:t>
      </w:r>
      <w:ins w:id="2176" w:author="Okot" w:date="2019-11-19T20:49:00Z">
        <w:r w:rsidR="00B07DDA">
          <w:t>6</w:t>
        </w:r>
      </w:ins>
      <w:del w:id="2177" w:author="Okot" w:date="2019-11-19T20:49:00Z">
        <w:r w:rsidDel="00B07DDA">
          <w:delText>5</w:delText>
        </w:r>
      </w:del>
      <w:r>
        <w:t>.1. Porównanie poziomu ferrytyny w odstępie 2 miesięcy……………..…..…1</w:t>
      </w:r>
      <w:ins w:id="2178" w:author="Okot" w:date="2019-11-19T21:04:00Z">
        <w:r w:rsidR="0044293B">
          <w:t>43</w:t>
        </w:r>
      </w:ins>
      <w:del w:id="2179" w:author="Okot" w:date="2019-11-19T21:04:00Z">
        <w:r w:rsidDel="0044293B">
          <w:delText>38</w:delText>
        </w:r>
      </w:del>
    </w:p>
    <w:p w14:paraId="1FF6F3A5" w14:textId="77777777" w:rsidR="00691296" w:rsidRDefault="00691296" w:rsidP="007236B1">
      <w:pPr>
        <w:ind w:firstLine="708"/>
        <w:rPr>
          <w:ins w:id="2180" w:author="Okot" w:date="2019-11-19T20:48:00Z"/>
        </w:rPr>
      </w:pPr>
    </w:p>
    <w:p w14:paraId="1C8B45C8" w14:textId="77777777" w:rsidR="00691296" w:rsidRDefault="00691296" w:rsidP="00F94926">
      <w:pPr>
        <w:rPr>
          <w:ins w:id="2181" w:author="Okot" w:date="2019-11-19T20:48:00Z"/>
        </w:rPr>
      </w:pPr>
    </w:p>
    <w:p w14:paraId="0A2D1BEF" w14:textId="77777777" w:rsidR="00691296" w:rsidRDefault="00691296" w:rsidP="00691296">
      <w:pPr>
        <w:ind w:left="708" w:firstLine="1"/>
        <w:rPr>
          <w:moveTo w:id="2182" w:author="Okot" w:date="2019-11-19T20:48:00Z"/>
        </w:rPr>
      </w:pPr>
      <w:moveToRangeStart w:id="2183" w:author="Okot" w:date="2019-11-19T20:48:00Z" w:name="move25088933"/>
      <w:moveTo w:id="2184" w:author="Okot" w:date="2019-11-19T20:48:00Z">
        <w:r w:rsidRPr="00605DF2">
          <w:rPr>
            <w:highlight w:val="yellow"/>
          </w:rPr>
          <w:lastRenderedPageBreak/>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2185" w:author="Okot" w:date="2019-11-19T20:48:00Z"/>
        </w:rPr>
      </w:pPr>
      <w:moveTo w:id="2186"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2183"/>
    <w:p w14:paraId="2600DD0E" w14:textId="77777777" w:rsidR="00691296" w:rsidRPr="00A87E01" w:rsidRDefault="00691296" w:rsidP="00F94926">
      <w:pPr>
        <w:rPr>
          <w:ins w:id="2187" w:author="Okot" w:date="2019-11-19T20:48:00Z"/>
        </w:rPr>
      </w:pPr>
    </w:p>
    <w:p w14:paraId="0D1E0F04" w14:textId="5FA0A873" w:rsidR="00F94926" w:rsidDel="00C404FB" w:rsidRDefault="00F94926" w:rsidP="009716A0">
      <w:pPr>
        <w:rPr>
          <w:del w:id="2188" w:author="Okot" w:date="2019-11-18T19:44:00Z"/>
        </w:rPr>
      </w:pPr>
    </w:p>
    <w:p w14:paraId="4F0FDFD7" w14:textId="316B33F2" w:rsidR="009716A0" w:rsidDel="00C404FB" w:rsidRDefault="009716A0" w:rsidP="009D15E1">
      <w:pPr>
        <w:rPr>
          <w:del w:id="2189"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2190" w:name="_Toc5963805"/>
      <w:r w:rsidR="005225EA">
        <w:lastRenderedPageBreak/>
        <w:t>wykaz tabel</w:t>
      </w:r>
      <w:bookmarkEnd w:id="2190"/>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2191" w:author="Okot" w:date="2019-03-28T12:43:00Z"/>
        </w:rPr>
      </w:pPr>
      <w:r>
        <w:t>Tabela 2.4. Ocena wagi na podstawie wagi i wzrostu…………………………………20</w:t>
      </w:r>
    </w:p>
    <w:p w14:paraId="552E9D62" w14:textId="05A951B3" w:rsidR="00312B8A" w:rsidRDefault="00312B8A" w:rsidP="00923D31">
      <w:pPr>
        <w:pStyle w:val="Wykazrysunkw"/>
      </w:pPr>
      <w:ins w:id="2192" w:author="Okot" w:date="2019-03-28T12:43:00Z">
        <w:r>
          <w:t>Tabela 2.5. Klasyczne równoważniki Atwatera……………………………………….2</w:t>
        </w:r>
      </w:ins>
      <w:r w:rsidR="0073419C">
        <w:t>2</w:t>
      </w:r>
    </w:p>
    <w:p w14:paraId="78588F11" w14:textId="77777777" w:rsidR="00923D31" w:rsidRDefault="00280791">
      <w:pPr>
        <w:rPr>
          <w:ins w:id="2193" w:author="Okot" w:date="2019-03-29T00:04:00Z"/>
        </w:rPr>
        <w:pPrChange w:id="2194" w:author="Okot" w:date="2019-03-28T23:26:00Z">
          <w:pPr>
            <w:pStyle w:val="Wykazrysunkw"/>
          </w:pPr>
        </w:pPrChange>
      </w:pPr>
      <w:ins w:id="2195" w:author="Okot" w:date="2019-03-28T23:26:00Z">
        <w:r>
          <w:t>Tabela 2.6.</w:t>
        </w:r>
      </w:ins>
      <w:ins w:id="2196" w:author="Okot" w:date="2019-03-31T14:53:00Z">
        <w:r w:rsidR="00DD78C5">
          <w:t xml:space="preserve"> </w:t>
        </w:r>
      </w:ins>
      <w:ins w:id="2197" w:author="Okot" w:date="2019-03-28T23:26:00Z">
        <w:r>
          <w:t>Podział aminokwasów ze względu na zdolność organizmu do ich syntezy</w:t>
        </w:r>
      </w:ins>
      <w:ins w:id="2198" w:author="Okot" w:date="2019-03-28T23:27:00Z">
        <w:r w:rsidR="00DD78C5">
          <w:t>.</w:t>
        </w:r>
        <w:r>
          <w:t>2</w:t>
        </w:r>
      </w:ins>
      <w:r w:rsidR="004F7692">
        <w:t>6</w:t>
      </w:r>
    </w:p>
    <w:p w14:paraId="78757C01" w14:textId="01B0B536" w:rsidR="00DD78C5" w:rsidRDefault="00DD78C5">
      <w:pPr>
        <w:rPr>
          <w:ins w:id="2199" w:author="Okot" w:date="2019-03-31T14:54:00Z"/>
        </w:rPr>
        <w:pPrChange w:id="2200" w:author="Okot" w:date="2019-03-31T14:53:00Z">
          <w:pPr>
            <w:ind w:firstLine="0"/>
          </w:pPr>
        </w:pPrChange>
      </w:pPr>
      <w:ins w:id="2201" w:author="Okot" w:date="2019-03-31T14:53:00Z">
        <w:r>
          <w:t>Tabela 2.7. Zalecane spożycie białka wg IŻŻ…………………</w:t>
        </w:r>
      </w:ins>
      <w:ins w:id="2202" w:author="Okot" w:date="2019-03-31T14:54:00Z">
        <w:r w:rsidR="005B362B">
          <w:t>………………………</w:t>
        </w:r>
      </w:ins>
      <w:r w:rsidR="004F7692">
        <w:t>3</w:t>
      </w:r>
      <w:r w:rsidR="00FE24B4">
        <w:t>1</w:t>
      </w:r>
    </w:p>
    <w:p w14:paraId="4E2323E1" w14:textId="77777777" w:rsidR="00FE1822" w:rsidRDefault="00FE1822">
      <w:pPr>
        <w:pPrChange w:id="2203" w:author="Okot" w:date="2019-03-31T14:53:00Z">
          <w:pPr>
            <w:ind w:firstLine="0"/>
          </w:pPr>
        </w:pPrChange>
      </w:pPr>
      <w:ins w:id="2204" w:author="Okot" w:date="2019-03-31T14:54:00Z">
        <w:r>
          <w:t xml:space="preserve">Tabela 2.8. </w:t>
        </w:r>
      </w:ins>
      <w:ins w:id="2205"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2206" w:author="Okot" w:date="2019-03-31T15:21:00Z">
        <w:r>
          <w:t>Zalecana d</w:t>
        </w:r>
      </w:ins>
      <w:ins w:id="2207" w:author="Okot" w:date="2019-03-31T15:20:00Z">
        <w:r>
          <w:t>ystrybucja makro</w:t>
        </w:r>
      </w:ins>
      <w:r w:rsidR="00D502A8">
        <w:t>składników</w:t>
      </w:r>
      <w:ins w:id="2208" w:author="Okot" w:date="2019-03-31T15:20:00Z">
        <w:r>
          <w:t xml:space="preserve"> w diecie</w:t>
        </w:r>
      </w:ins>
      <w:ins w:id="2209" w:author="Okot" w:date="2019-03-31T15:18:00Z">
        <w:r>
          <w:t xml:space="preserve"> </w:t>
        </w:r>
      </w:ins>
      <w:ins w:id="2210"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FCF6932" w:rsidR="00714019" w:rsidRDefault="00714019" w:rsidP="00714019">
      <w:pPr>
        <w:ind w:firstLine="708"/>
      </w:pPr>
      <w:r>
        <w:t xml:space="preserve">Tabela </w:t>
      </w:r>
      <w:ins w:id="2211" w:author="Okot" w:date="2019-11-19T21:04:00Z">
        <w:r w:rsidR="00032081">
          <w:t>4</w:t>
        </w:r>
      </w:ins>
      <w:del w:id="2212" w:author="Okot" w:date="2019-11-19T21:04:00Z">
        <w:r w:rsidDel="00032081">
          <w:delText>3</w:delText>
        </w:r>
      </w:del>
      <w:r>
        <w:t>.1. Scenariusz podstawowy dla przypadku ustalenie CPM użytkownika…….98</w:t>
      </w:r>
    </w:p>
    <w:p w14:paraId="3633A9A9" w14:textId="7303542A" w:rsidR="00714019" w:rsidRDefault="00714019" w:rsidP="00714019">
      <w:pPr>
        <w:ind w:firstLine="708"/>
      </w:pPr>
      <w:r>
        <w:t xml:space="preserve">Tabela </w:t>
      </w:r>
      <w:ins w:id="2213" w:author="Okot" w:date="2019-11-19T21:04:00Z">
        <w:r w:rsidR="00032081">
          <w:t>4</w:t>
        </w:r>
      </w:ins>
      <w:del w:id="2214" w:author="Okot" w:date="2019-11-19T21:04:00Z">
        <w:r w:rsidDel="00032081">
          <w:delText>3</w:delText>
        </w:r>
      </w:del>
      <w:r>
        <w:t>.2. Scenariusz alternatywny dla przypadku ustalenie CPM użytkownika…….98</w:t>
      </w:r>
    </w:p>
    <w:p w14:paraId="5C5F71F5" w14:textId="1C5A77CA" w:rsidR="00DF64C5" w:rsidRDefault="00DF64C5" w:rsidP="00DF64C5">
      <w:pPr>
        <w:ind w:firstLine="708"/>
      </w:pPr>
      <w:r>
        <w:t>Tabe</w:t>
      </w:r>
      <w:r w:rsidR="004D3CF4">
        <w:t xml:space="preserve">la </w:t>
      </w:r>
      <w:ins w:id="2215" w:author="Okot" w:date="2019-11-19T21:04:00Z">
        <w:r w:rsidR="00032081">
          <w:t>5</w:t>
        </w:r>
      </w:ins>
      <w:del w:id="2216" w:author="Okot" w:date="2019-11-19T21:04:00Z">
        <w:r w:rsidR="004D3CF4" w:rsidDel="00032081">
          <w:delText>4</w:delText>
        </w:r>
      </w:del>
      <w:r w:rsidR="004D3CF4">
        <w:t>.1. Wykaz pól w tabeli User</w:t>
      </w:r>
      <w:r>
        <w:t>………………………………………………</w:t>
      </w:r>
      <w:r w:rsidR="004D3CF4">
        <w:t>…</w:t>
      </w:r>
      <w:r>
        <w:t>11</w:t>
      </w:r>
      <w:ins w:id="2217" w:author="Okot" w:date="2019-11-19T21:05:00Z">
        <w:r w:rsidR="00032081">
          <w:t>6</w:t>
        </w:r>
      </w:ins>
      <w:del w:id="2218" w:author="Okot" w:date="2019-11-19T21:05:00Z">
        <w:r w:rsidDel="00032081">
          <w:delText>2</w:delText>
        </w:r>
      </w:del>
    </w:p>
    <w:p w14:paraId="0CCF0B68" w14:textId="55B25114" w:rsidR="006B7A04" w:rsidRDefault="006B7A04" w:rsidP="006B7A04">
      <w:pPr>
        <w:ind w:firstLine="708"/>
      </w:pPr>
      <w:r>
        <w:t xml:space="preserve">Tabela </w:t>
      </w:r>
      <w:ins w:id="2219" w:author="Okot" w:date="2019-11-19T21:04:00Z">
        <w:r w:rsidR="00032081">
          <w:t>5</w:t>
        </w:r>
      </w:ins>
      <w:del w:id="2220" w:author="Okot" w:date="2019-11-19T21:04:00Z">
        <w:r w:rsidDel="00032081">
          <w:delText>4</w:delText>
        </w:r>
      </w:del>
      <w:r>
        <w:t xml:space="preserve">.2. </w:t>
      </w:r>
      <w:r w:rsidR="004D3CF4">
        <w:t>Wykaz pól w tabeli Target…..</w:t>
      </w:r>
      <w:r>
        <w:t>…………………………………………...1</w:t>
      </w:r>
      <w:ins w:id="2221" w:author="Okot" w:date="2019-11-19T21:05:00Z">
        <w:r w:rsidR="00032081">
          <w:t>22</w:t>
        </w:r>
      </w:ins>
      <w:del w:id="2222" w:author="Okot" w:date="2019-11-19T21:05:00Z">
        <w:r w:rsidDel="00032081">
          <w:delText>1</w:delText>
        </w:r>
        <w:r w:rsidR="00703012" w:rsidDel="00032081">
          <w:delText>6</w:delText>
        </w:r>
      </w:del>
    </w:p>
    <w:p w14:paraId="6C7BC50E" w14:textId="34DD5E28" w:rsidR="00291D1C" w:rsidRDefault="00291D1C" w:rsidP="006B7A04">
      <w:pPr>
        <w:ind w:firstLine="708"/>
      </w:pPr>
      <w:r>
        <w:t xml:space="preserve">Tabela </w:t>
      </w:r>
      <w:ins w:id="2223" w:author="Okot" w:date="2019-11-19T21:04:00Z">
        <w:r w:rsidR="00032081">
          <w:t>5</w:t>
        </w:r>
      </w:ins>
      <w:del w:id="2224" w:author="Okot" w:date="2019-11-19T21:04:00Z">
        <w:r w:rsidDel="00032081">
          <w:delText>4</w:delText>
        </w:r>
      </w:del>
      <w:r>
        <w:t>.3. Wykaz pół w tabeli Activity……………………………………………..1</w:t>
      </w:r>
      <w:ins w:id="2225" w:author="Okot" w:date="2019-11-19T21:05:00Z">
        <w:r w:rsidR="00032081">
          <w:t>22</w:t>
        </w:r>
      </w:ins>
      <w:del w:id="2226" w:author="Okot" w:date="2019-11-19T21:05:00Z">
        <w:r w:rsidDel="00032081">
          <w:delText>1</w:delText>
        </w:r>
        <w:r w:rsidR="00C146A7" w:rsidDel="00032081">
          <w:delText>6</w:delText>
        </w:r>
      </w:del>
    </w:p>
    <w:p w14:paraId="1C580566" w14:textId="2B7201F8" w:rsidR="00026961" w:rsidRDefault="00026961" w:rsidP="00026961">
      <w:pPr>
        <w:ind w:firstLine="708"/>
      </w:pPr>
      <w:r>
        <w:t xml:space="preserve">Tabela </w:t>
      </w:r>
      <w:ins w:id="2227" w:author="Okot" w:date="2019-11-19T21:04:00Z">
        <w:r w:rsidR="00032081">
          <w:t>5</w:t>
        </w:r>
      </w:ins>
      <w:del w:id="2228" w:author="Okot" w:date="2019-11-19T21:04:00Z">
        <w:r w:rsidDel="00032081">
          <w:delText>4</w:delText>
        </w:r>
      </w:del>
      <w:r>
        <w:t>.4. Wykaz pól w tabeli UserData……………………………………………1</w:t>
      </w:r>
      <w:ins w:id="2229" w:author="Okot" w:date="2019-11-19T21:05:00Z">
        <w:r w:rsidR="00032081">
          <w:t>23</w:t>
        </w:r>
      </w:ins>
      <w:del w:id="2230" w:author="Okot" w:date="2019-11-19T21:05:00Z">
        <w:r w:rsidDel="00032081">
          <w:delText>1</w:delText>
        </w:r>
        <w:r w:rsidR="00703012" w:rsidDel="00032081">
          <w:delText>7</w:delText>
        </w:r>
      </w:del>
    </w:p>
    <w:p w14:paraId="64AAAE0F" w14:textId="4FC24DFA" w:rsidR="00775565" w:rsidRDefault="00775565" w:rsidP="00026961">
      <w:pPr>
        <w:ind w:firstLine="708"/>
      </w:pPr>
      <w:r>
        <w:t xml:space="preserve">Tabela </w:t>
      </w:r>
      <w:ins w:id="2231" w:author="Okot" w:date="2019-11-19T21:04:00Z">
        <w:r w:rsidR="00032081">
          <w:t>5</w:t>
        </w:r>
      </w:ins>
      <w:del w:id="2232" w:author="Okot" w:date="2019-11-19T21:04:00Z">
        <w:r w:rsidDel="00032081">
          <w:delText>4</w:delText>
        </w:r>
      </w:del>
      <w:r>
        <w:t>.5. Wykaz pól w tabeli UserMeasurements…………………………………1</w:t>
      </w:r>
      <w:ins w:id="2233" w:author="Okot" w:date="2019-11-19T21:05:00Z">
        <w:r w:rsidR="00032081">
          <w:t>23</w:t>
        </w:r>
      </w:ins>
      <w:del w:id="2234" w:author="Okot" w:date="2019-11-19T21:05:00Z">
        <w:r w:rsidDel="00032081">
          <w:delText>17</w:delText>
        </w:r>
      </w:del>
    </w:p>
    <w:p w14:paraId="1AB5CFF5" w14:textId="6C364337" w:rsidR="00B15FC7" w:rsidRDefault="00775565" w:rsidP="00B15FC7">
      <w:pPr>
        <w:ind w:firstLine="708"/>
      </w:pPr>
      <w:r>
        <w:t xml:space="preserve">Tabela </w:t>
      </w:r>
      <w:ins w:id="2235" w:author="Okot" w:date="2019-11-19T21:04:00Z">
        <w:r w:rsidR="00032081">
          <w:t>5</w:t>
        </w:r>
      </w:ins>
      <w:del w:id="2236" w:author="Okot" w:date="2019-11-19T21:04:00Z">
        <w:r w:rsidDel="00032081">
          <w:delText>4</w:delText>
        </w:r>
      </w:del>
      <w:r>
        <w:t>.6</w:t>
      </w:r>
      <w:r w:rsidR="00B15FC7">
        <w:t>. Wykaz pól w tabeli U</w:t>
      </w:r>
      <w:r w:rsidR="00C146A7">
        <w:t>serRequisition…………………………………….1</w:t>
      </w:r>
      <w:ins w:id="2237" w:author="Okot" w:date="2019-11-19T21:05:00Z">
        <w:r w:rsidR="00032081">
          <w:t>24</w:t>
        </w:r>
      </w:ins>
      <w:del w:id="2238" w:author="Okot" w:date="2019-11-19T21:05:00Z">
        <w:r w:rsidR="00C146A7" w:rsidDel="00032081">
          <w:delText>1</w:delText>
        </w:r>
        <w:r w:rsidR="00942409" w:rsidDel="00032081">
          <w:delText>8</w:delText>
        </w:r>
      </w:del>
    </w:p>
    <w:p w14:paraId="61EF5BE6" w14:textId="78BD752F" w:rsidR="009933A9" w:rsidRDefault="00775565" w:rsidP="009933A9">
      <w:pPr>
        <w:ind w:firstLine="708"/>
      </w:pPr>
      <w:r>
        <w:t xml:space="preserve">Tabela </w:t>
      </w:r>
      <w:ins w:id="2239" w:author="Okot" w:date="2019-11-19T21:04:00Z">
        <w:r w:rsidR="00032081">
          <w:t>5</w:t>
        </w:r>
      </w:ins>
      <w:del w:id="2240" w:author="Okot" w:date="2019-11-19T21:04:00Z">
        <w:r w:rsidDel="00032081">
          <w:delText>4</w:delText>
        </w:r>
      </w:del>
      <w:r>
        <w:t>.7</w:t>
      </w:r>
      <w:r w:rsidR="009933A9">
        <w:t>. Wykaz pól w tabeli Pro</w:t>
      </w:r>
      <w:r w:rsidR="006A1C53">
        <w:t>teinRequisition………………………………….1</w:t>
      </w:r>
      <w:ins w:id="2241" w:author="Okot" w:date="2019-11-19T21:05:00Z">
        <w:r w:rsidR="00032081">
          <w:t>28</w:t>
        </w:r>
      </w:ins>
      <w:del w:id="2242" w:author="Okot" w:date="2019-11-19T21:05:00Z">
        <w:r w:rsidR="006A1C53" w:rsidDel="00032081">
          <w:delText>22</w:delText>
        </w:r>
      </w:del>
    </w:p>
    <w:p w14:paraId="39A9396B" w14:textId="6370C289" w:rsidR="00B22824" w:rsidRDefault="00775565" w:rsidP="009933A9">
      <w:pPr>
        <w:ind w:firstLine="708"/>
      </w:pPr>
      <w:r>
        <w:t xml:space="preserve">Tabela </w:t>
      </w:r>
      <w:ins w:id="2243" w:author="Okot" w:date="2019-11-19T21:04:00Z">
        <w:r w:rsidR="00032081">
          <w:t>5</w:t>
        </w:r>
      </w:ins>
      <w:del w:id="2244" w:author="Okot" w:date="2019-11-19T21:04:00Z">
        <w:r w:rsidDel="00032081">
          <w:delText>4</w:delText>
        </w:r>
      </w:del>
      <w:r>
        <w:t>.8</w:t>
      </w:r>
      <w:r w:rsidR="00B22824">
        <w:t>. Wykaz pól w tabeli Amino</w:t>
      </w:r>
      <w:r w:rsidR="00AC6880">
        <w:t>A</w:t>
      </w:r>
      <w:r w:rsidR="00B22824">
        <w:t>cidsRequisition………………………</w:t>
      </w:r>
      <w:r w:rsidR="00A6073A">
        <w:t>.</w:t>
      </w:r>
      <w:r w:rsidR="006A1C53">
        <w:t>…...1</w:t>
      </w:r>
      <w:ins w:id="2245" w:author="Okot" w:date="2019-11-19T21:05:00Z">
        <w:r w:rsidR="00032081">
          <w:t>29</w:t>
        </w:r>
      </w:ins>
      <w:del w:id="2246" w:author="Okot" w:date="2019-11-19T21:05:00Z">
        <w:r w:rsidR="006A1C53" w:rsidDel="00032081">
          <w:delText>2</w:delText>
        </w:r>
        <w:r w:rsidR="00703012" w:rsidDel="00032081">
          <w:delText>3</w:delText>
        </w:r>
      </w:del>
    </w:p>
    <w:p w14:paraId="5B032B26" w14:textId="77E3F6CE" w:rsidR="00DD6DB8" w:rsidRDefault="00775565" w:rsidP="00DD6DB8">
      <w:pPr>
        <w:ind w:firstLine="708"/>
      </w:pPr>
      <w:r>
        <w:t xml:space="preserve">Tabela </w:t>
      </w:r>
      <w:del w:id="2247" w:author="Okot" w:date="2019-11-19T21:04:00Z">
        <w:r w:rsidDel="00032081">
          <w:delText>4</w:delText>
        </w:r>
      </w:del>
      <w:ins w:id="2248" w:author="Okot" w:date="2019-11-19T21:04:00Z">
        <w:r w:rsidR="00032081">
          <w:t>5</w:t>
        </w:r>
      </w:ins>
      <w:r>
        <w:t>.9</w:t>
      </w:r>
      <w:r w:rsidR="00DD6DB8">
        <w:t>. Wykaz pól w tabeli GeneralRequisition…………………………………</w:t>
      </w:r>
      <w:r w:rsidR="000822D9">
        <w:t>12</w:t>
      </w:r>
      <w:ins w:id="2249" w:author="Okot" w:date="2019-11-19T21:05:00Z">
        <w:r w:rsidR="00032081">
          <w:t>9</w:t>
        </w:r>
      </w:ins>
      <w:del w:id="2250" w:author="Okot" w:date="2019-11-19T21:05:00Z">
        <w:r w:rsidR="00942409" w:rsidDel="00032081">
          <w:delText>3</w:delText>
        </w:r>
      </w:del>
    </w:p>
    <w:p w14:paraId="7AE071BE" w14:textId="7F803265" w:rsidR="00A6073A" w:rsidRDefault="00775565" w:rsidP="00A6073A">
      <w:pPr>
        <w:ind w:firstLine="708"/>
      </w:pPr>
      <w:r>
        <w:t xml:space="preserve">Tabela </w:t>
      </w:r>
      <w:ins w:id="2251" w:author="Okot" w:date="2019-11-19T21:04:00Z">
        <w:r w:rsidR="00032081">
          <w:t>5</w:t>
        </w:r>
      </w:ins>
      <w:del w:id="2252" w:author="Okot" w:date="2019-11-19T21:04:00Z">
        <w:r w:rsidDel="00032081">
          <w:delText>4</w:delText>
        </w:r>
      </w:del>
      <w:r>
        <w:t>.10</w:t>
      </w:r>
      <w:r w:rsidR="00A6073A">
        <w:t>. Wykaz pól w tabel</w:t>
      </w:r>
      <w:r>
        <w:t>i ProductInfo………………….</w:t>
      </w:r>
      <w:r w:rsidR="00942409">
        <w:t>……………………1</w:t>
      </w:r>
      <w:ins w:id="2253" w:author="Okot" w:date="2019-11-19T21:05:00Z">
        <w:r w:rsidR="00032081">
          <w:t>30</w:t>
        </w:r>
      </w:ins>
      <w:del w:id="2254" w:author="Okot" w:date="2019-11-19T21:05:00Z">
        <w:r w:rsidR="00942409" w:rsidDel="00032081">
          <w:delText>24</w:delText>
        </w:r>
      </w:del>
    </w:p>
    <w:p w14:paraId="5331F567" w14:textId="741A4CBE" w:rsidR="007C1627" w:rsidRDefault="00775565" w:rsidP="007C1627">
      <w:pPr>
        <w:ind w:firstLine="708"/>
      </w:pPr>
      <w:r>
        <w:t xml:space="preserve">Tabela </w:t>
      </w:r>
      <w:ins w:id="2255" w:author="Okot" w:date="2019-11-19T21:04:00Z">
        <w:r w:rsidR="00032081">
          <w:t>5</w:t>
        </w:r>
      </w:ins>
      <w:del w:id="2256" w:author="Okot" w:date="2019-11-19T21:04:00Z">
        <w:r w:rsidDel="00032081">
          <w:delText>4</w:delText>
        </w:r>
      </w:del>
      <w:r>
        <w:t>.11</w:t>
      </w:r>
      <w:r w:rsidR="007C1627">
        <w:t>. Wykaz pól w tabeli Meal……………………………………………….1</w:t>
      </w:r>
      <w:ins w:id="2257" w:author="Okot" w:date="2019-11-19T21:05:00Z">
        <w:r w:rsidR="00032081">
          <w:t>33</w:t>
        </w:r>
      </w:ins>
      <w:del w:id="2258" w:author="Okot" w:date="2019-11-19T21:05:00Z">
        <w:r w:rsidR="007C1627" w:rsidDel="00032081">
          <w:delText>2</w:delText>
        </w:r>
        <w:r w:rsidR="00942409" w:rsidDel="00032081">
          <w:delText>7</w:delText>
        </w:r>
      </w:del>
    </w:p>
    <w:p w14:paraId="02DC0E5E" w14:textId="2FFEFF33" w:rsidR="000B3C37" w:rsidRDefault="00775565" w:rsidP="000B3C37">
      <w:pPr>
        <w:ind w:firstLine="708"/>
      </w:pPr>
      <w:r>
        <w:t xml:space="preserve">Tabela </w:t>
      </w:r>
      <w:ins w:id="2259" w:author="Okot" w:date="2019-11-19T21:04:00Z">
        <w:r w:rsidR="00032081">
          <w:t>5</w:t>
        </w:r>
      </w:ins>
      <w:del w:id="2260" w:author="Okot" w:date="2019-11-19T21:04:00Z">
        <w:r w:rsidDel="00032081">
          <w:delText>4</w:delText>
        </w:r>
      </w:del>
      <w:r>
        <w:t>.12</w:t>
      </w:r>
      <w:r w:rsidR="000B3C37">
        <w:t>. Wykaz pól w tabeli Recipe……………………………………………..1</w:t>
      </w:r>
      <w:ins w:id="2261" w:author="Okot" w:date="2019-11-19T21:05:00Z">
        <w:r w:rsidR="00032081">
          <w:t>33</w:t>
        </w:r>
      </w:ins>
      <w:del w:id="2262" w:author="Okot" w:date="2019-11-19T21:05:00Z">
        <w:r w:rsidR="000B3C37" w:rsidDel="00032081">
          <w:delText>28</w:delText>
        </w:r>
      </w:del>
    </w:p>
    <w:p w14:paraId="506534E5" w14:textId="649109D6" w:rsidR="00910B22" w:rsidRDefault="00910B22" w:rsidP="00910B22">
      <w:pPr>
        <w:ind w:firstLine="708"/>
      </w:pPr>
      <w:r>
        <w:t xml:space="preserve">Tabela </w:t>
      </w:r>
      <w:ins w:id="2263" w:author="Okot" w:date="2019-11-19T21:04:00Z">
        <w:r w:rsidR="00032081">
          <w:t>5</w:t>
        </w:r>
      </w:ins>
      <w:del w:id="2264" w:author="Okot" w:date="2019-11-19T21:04:00Z">
        <w:r w:rsidDel="00032081">
          <w:delText>4</w:delText>
        </w:r>
      </w:del>
      <w:r>
        <w:t>.13. Wykaz pól w tabeli RecipeProducts……………………………………1</w:t>
      </w:r>
      <w:ins w:id="2265" w:author="Okot" w:date="2019-11-19T21:05:00Z">
        <w:r w:rsidR="00032081">
          <w:t>34</w:t>
        </w:r>
      </w:ins>
      <w:del w:id="2266" w:author="Okot" w:date="2019-11-19T21:05:00Z">
        <w:r w:rsidDel="00032081">
          <w:delText>28</w:delText>
        </w:r>
      </w:del>
    </w:p>
    <w:p w14:paraId="335EA967" w14:textId="2B334D6E" w:rsidR="00FE1635" w:rsidRDefault="00775565" w:rsidP="00FE1635">
      <w:pPr>
        <w:ind w:firstLine="708"/>
      </w:pPr>
      <w:r>
        <w:t xml:space="preserve">Tabela </w:t>
      </w:r>
      <w:ins w:id="2267" w:author="Okot" w:date="2019-11-19T21:04:00Z">
        <w:r w:rsidR="00032081">
          <w:t>5</w:t>
        </w:r>
      </w:ins>
      <w:del w:id="2268" w:author="Okot" w:date="2019-11-19T21:04:00Z">
        <w:r w:rsidDel="00032081">
          <w:delText>4</w:delText>
        </w:r>
      </w:del>
      <w:r>
        <w:t>.1</w:t>
      </w:r>
      <w:r w:rsidR="00910B22">
        <w:t>4</w:t>
      </w:r>
      <w:r w:rsidR="00FE1635">
        <w:t>. Wykaz pól w tab</w:t>
      </w:r>
      <w:r w:rsidR="00910B22">
        <w:t>eli Complete</w:t>
      </w:r>
      <w:r w:rsidR="00FE1635">
        <w:t>Recipe…………………………………..1</w:t>
      </w:r>
      <w:ins w:id="2269" w:author="Okot" w:date="2019-11-19T21:05:00Z">
        <w:r w:rsidR="00032081">
          <w:t>34</w:t>
        </w:r>
      </w:ins>
      <w:del w:id="2270" w:author="Okot" w:date="2019-11-19T21:05:00Z">
        <w:r w:rsidR="00FE1635" w:rsidDel="00032081">
          <w:delText>2</w:delText>
        </w:r>
        <w:r w:rsidR="000A4816" w:rsidDel="00032081">
          <w:delText>9</w:delText>
        </w:r>
      </w:del>
    </w:p>
    <w:p w14:paraId="2E464414" w14:textId="6A2E4402" w:rsidR="00310ABF" w:rsidRDefault="00910B22" w:rsidP="00FE1635">
      <w:pPr>
        <w:ind w:firstLine="708"/>
      </w:pPr>
      <w:r>
        <w:t xml:space="preserve">Tabela </w:t>
      </w:r>
      <w:ins w:id="2271" w:author="Okot" w:date="2019-11-19T21:04:00Z">
        <w:r w:rsidR="00032081">
          <w:t>5</w:t>
        </w:r>
      </w:ins>
      <w:del w:id="2272" w:author="Okot" w:date="2019-11-19T21:04:00Z">
        <w:r w:rsidDel="00032081">
          <w:delText>4</w:delText>
        </w:r>
      </w:del>
      <w:r>
        <w:t>.15</w:t>
      </w:r>
      <w:r w:rsidR="00310ABF">
        <w:t>. Wykaz pól w tabeli Eaten……</w:t>
      </w:r>
      <w:r w:rsidR="0007291D">
        <w:t>…………………………………………</w:t>
      </w:r>
      <w:r w:rsidR="00310ABF">
        <w:t>1</w:t>
      </w:r>
      <w:ins w:id="2273" w:author="Okot" w:date="2019-11-19T21:05:00Z">
        <w:r w:rsidR="00032081">
          <w:t>38</w:t>
        </w:r>
      </w:ins>
      <w:del w:id="2274" w:author="Okot" w:date="2019-11-19T21:05:00Z">
        <w:r w:rsidR="00310ABF" w:rsidDel="00032081">
          <w:delText>3</w:delText>
        </w:r>
        <w:r w:rsidR="0007291D" w:rsidDel="00032081">
          <w:delText>2</w:delText>
        </w:r>
      </w:del>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2275" w:author="Okot" w:date="2019-03-31T14:53:00Z"/>
        </w:rPr>
      </w:pPr>
    </w:p>
    <w:p w14:paraId="373059F5" w14:textId="77777777" w:rsidR="006E08BE" w:rsidRDefault="006E08BE">
      <w:pPr>
        <w:rPr>
          <w:ins w:id="2276" w:author="Okot" w:date="2019-03-29T00:04:00Z"/>
        </w:rPr>
        <w:pPrChange w:id="2277" w:author="Okot" w:date="2019-03-29T00:04:00Z">
          <w:pPr>
            <w:ind w:firstLine="0"/>
          </w:pPr>
        </w:pPrChange>
      </w:pPr>
    </w:p>
    <w:p w14:paraId="54F7DEF3" w14:textId="77777777" w:rsidR="006E08BE" w:rsidRDefault="006E08BE">
      <w:pPr>
        <w:pPrChange w:id="2278"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2E116F2A"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94"/>
      <w:footerReference w:type="default" r:id="rId95"/>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29" w:author="Okot" w:date="2019-11-09T11:50:00Z" w:initials="O">
    <w:p w14:paraId="29A517F9" w14:textId="77777777" w:rsidR="00091841" w:rsidRDefault="00091841">
      <w:pPr>
        <w:pStyle w:val="Tekstkomentarza"/>
      </w:pPr>
      <w:r>
        <w:rPr>
          <w:rStyle w:val="Odwoaniedokomentarza"/>
        </w:rPr>
        <w:annotationRef/>
      </w:r>
      <w:r>
        <w:t>Dogrzebać się do badań/źródeł</w:t>
      </w:r>
    </w:p>
    <w:p w14:paraId="3D957796" w14:textId="77777777" w:rsidR="00091841" w:rsidRDefault="00091841">
      <w:pPr>
        <w:pStyle w:val="Tekstkomentarza"/>
      </w:pPr>
    </w:p>
    <w:p w14:paraId="30996026" w14:textId="5D192B75" w:rsidR="00091841" w:rsidRDefault="00091841">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791D94" w14:textId="77777777" w:rsidR="00F01286" w:rsidRDefault="00F01286" w:rsidP="00745505">
      <w:pPr>
        <w:spacing w:line="240" w:lineRule="auto"/>
      </w:pPr>
      <w:r>
        <w:separator/>
      </w:r>
    </w:p>
  </w:endnote>
  <w:endnote w:type="continuationSeparator" w:id="0">
    <w:p w14:paraId="33A48DC1" w14:textId="77777777" w:rsidR="00F01286" w:rsidRDefault="00F01286"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091841" w:rsidRDefault="00091841">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091841" w:rsidRDefault="00091841">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091841" w:rsidRDefault="00091841">
        <w:pPr>
          <w:pStyle w:val="Stopka"/>
          <w:jc w:val="right"/>
        </w:pPr>
        <w:r>
          <w:fldChar w:fldCharType="begin"/>
        </w:r>
        <w:r>
          <w:instrText>PAGE   \* MERGEFORMAT</w:instrText>
        </w:r>
        <w:r>
          <w:fldChar w:fldCharType="separate"/>
        </w:r>
        <w:r w:rsidR="007457FC">
          <w:rPr>
            <w:noProof/>
          </w:rPr>
          <w:t>102</w:t>
        </w:r>
        <w:r>
          <w:fldChar w:fldCharType="end"/>
        </w:r>
      </w:p>
    </w:sdtContent>
  </w:sdt>
  <w:p w14:paraId="487B3F65" w14:textId="77777777" w:rsidR="00091841" w:rsidRDefault="00091841">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393358" w14:textId="77777777" w:rsidR="00F01286" w:rsidRDefault="00F01286" w:rsidP="00745505">
      <w:pPr>
        <w:spacing w:line="240" w:lineRule="auto"/>
      </w:pPr>
      <w:r>
        <w:separator/>
      </w:r>
    </w:p>
  </w:footnote>
  <w:footnote w:type="continuationSeparator" w:id="0">
    <w:p w14:paraId="1683C479" w14:textId="77777777" w:rsidR="00F01286" w:rsidRDefault="00F01286" w:rsidP="00745505">
      <w:pPr>
        <w:spacing w:line="240" w:lineRule="auto"/>
      </w:pPr>
      <w:r>
        <w:continuationSeparator/>
      </w:r>
    </w:p>
  </w:footnote>
  <w:footnote w:id="1">
    <w:p w14:paraId="7FCCE8A1" w14:textId="77777777" w:rsidR="00091841" w:rsidRDefault="00091841">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216FF"/>
    <w:rsid w:val="00021A57"/>
    <w:rsid w:val="0002498E"/>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7A3"/>
    <w:rsid w:val="00051059"/>
    <w:rsid w:val="00053D71"/>
    <w:rsid w:val="00056906"/>
    <w:rsid w:val="00062AF1"/>
    <w:rsid w:val="00062B6C"/>
    <w:rsid w:val="000639F0"/>
    <w:rsid w:val="0006627D"/>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1841"/>
    <w:rsid w:val="000931F1"/>
    <w:rsid w:val="00093DD1"/>
    <w:rsid w:val="000A17D6"/>
    <w:rsid w:val="000A3B7D"/>
    <w:rsid w:val="000A4224"/>
    <w:rsid w:val="000A4816"/>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5912"/>
    <w:rsid w:val="000D5E29"/>
    <w:rsid w:val="000D6271"/>
    <w:rsid w:val="000E1230"/>
    <w:rsid w:val="000E308D"/>
    <w:rsid w:val="000E4A9A"/>
    <w:rsid w:val="000E5AB3"/>
    <w:rsid w:val="000E6BB2"/>
    <w:rsid w:val="000E6D4D"/>
    <w:rsid w:val="000F2B7A"/>
    <w:rsid w:val="000F4DC7"/>
    <w:rsid w:val="000F6E38"/>
    <w:rsid w:val="00100248"/>
    <w:rsid w:val="00101859"/>
    <w:rsid w:val="00101DE5"/>
    <w:rsid w:val="00102ED6"/>
    <w:rsid w:val="00102F19"/>
    <w:rsid w:val="0010307F"/>
    <w:rsid w:val="001060AA"/>
    <w:rsid w:val="00107E90"/>
    <w:rsid w:val="001140FC"/>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1481"/>
    <w:rsid w:val="00143CE6"/>
    <w:rsid w:val="00150A35"/>
    <w:rsid w:val="00150CD1"/>
    <w:rsid w:val="001518C9"/>
    <w:rsid w:val="001522CE"/>
    <w:rsid w:val="00152A52"/>
    <w:rsid w:val="001531C0"/>
    <w:rsid w:val="00161A35"/>
    <w:rsid w:val="0016203A"/>
    <w:rsid w:val="00163020"/>
    <w:rsid w:val="0016341E"/>
    <w:rsid w:val="00163659"/>
    <w:rsid w:val="001642AD"/>
    <w:rsid w:val="001648EA"/>
    <w:rsid w:val="00166252"/>
    <w:rsid w:val="00170AEB"/>
    <w:rsid w:val="00170E26"/>
    <w:rsid w:val="0017471F"/>
    <w:rsid w:val="001749FD"/>
    <w:rsid w:val="00175531"/>
    <w:rsid w:val="0017766B"/>
    <w:rsid w:val="00181929"/>
    <w:rsid w:val="00182A62"/>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6800"/>
    <w:rsid w:val="001A7BA6"/>
    <w:rsid w:val="001B1054"/>
    <w:rsid w:val="001B13ED"/>
    <w:rsid w:val="001B3530"/>
    <w:rsid w:val="001B39C0"/>
    <w:rsid w:val="001B4EBC"/>
    <w:rsid w:val="001B5A3E"/>
    <w:rsid w:val="001B5BC4"/>
    <w:rsid w:val="001B5F37"/>
    <w:rsid w:val="001B63A1"/>
    <w:rsid w:val="001B72D1"/>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424"/>
    <w:rsid w:val="0021273E"/>
    <w:rsid w:val="0021282D"/>
    <w:rsid w:val="00212F1F"/>
    <w:rsid w:val="00213C06"/>
    <w:rsid w:val="00214EE1"/>
    <w:rsid w:val="0021555A"/>
    <w:rsid w:val="00215C35"/>
    <w:rsid w:val="00216577"/>
    <w:rsid w:val="00220100"/>
    <w:rsid w:val="00220C40"/>
    <w:rsid w:val="0022134C"/>
    <w:rsid w:val="002236A4"/>
    <w:rsid w:val="002254AA"/>
    <w:rsid w:val="0022642C"/>
    <w:rsid w:val="00226449"/>
    <w:rsid w:val="00226B5D"/>
    <w:rsid w:val="00231141"/>
    <w:rsid w:val="00231370"/>
    <w:rsid w:val="00231586"/>
    <w:rsid w:val="00233206"/>
    <w:rsid w:val="002349CF"/>
    <w:rsid w:val="00234EA3"/>
    <w:rsid w:val="002408BC"/>
    <w:rsid w:val="00240BF6"/>
    <w:rsid w:val="00240CAF"/>
    <w:rsid w:val="00241286"/>
    <w:rsid w:val="0024444E"/>
    <w:rsid w:val="00251950"/>
    <w:rsid w:val="002532C2"/>
    <w:rsid w:val="002566CA"/>
    <w:rsid w:val="00260EEF"/>
    <w:rsid w:val="002611BC"/>
    <w:rsid w:val="00262253"/>
    <w:rsid w:val="002647C1"/>
    <w:rsid w:val="00266EEB"/>
    <w:rsid w:val="002716DD"/>
    <w:rsid w:val="00274CDF"/>
    <w:rsid w:val="002756C9"/>
    <w:rsid w:val="002761AD"/>
    <w:rsid w:val="00276AEC"/>
    <w:rsid w:val="0028039D"/>
    <w:rsid w:val="00280791"/>
    <w:rsid w:val="00281367"/>
    <w:rsid w:val="00284242"/>
    <w:rsid w:val="0028448E"/>
    <w:rsid w:val="002853AD"/>
    <w:rsid w:val="00287163"/>
    <w:rsid w:val="00287597"/>
    <w:rsid w:val="002875CE"/>
    <w:rsid w:val="00287630"/>
    <w:rsid w:val="00290FA2"/>
    <w:rsid w:val="00290FCB"/>
    <w:rsid w:val="00291D1C"/>
    <w:rsid w:val="00292A35"/>
    <w:rsid w:val="00293130"/>
    <w:rsid w:val="00297C44"/>
    <w:rsid w:val="002A0F9B"/>
    <w:rsid w:val="002A32B2"/>
    <w:rsid w:val="002A6AF2"/>
    <w:rsid w:val="002A6E21"/>
    <w:rsid w:val="002B0C62"/>
    <w:rsid w:val="002B1650"/>
    <w:rsid w:val="002B170A"/>
    <w:rsid w:val="002B1E50"/>
    <w:rsid w:val="002B49D5"/>
    <w:rsid w:val="002B4AEB"/>
    <w:rsid w:val="002B55DF"/>
    <w:rsid w:val="002C0B35"/>
    <w:rsid w:val="002C1017"/>
    <w:rsid w:val="002C562C"/>
    <w:rsid w:val="002C58CB"/>
    <w:rsid w:val="002C7999"/>
    <w:rsid w:val="002C7CA3"/>
    <w:rsid w:val="002C7EBA"/>
    <w:rsid w:val="002D44E5"/>
    <w:rsid w:val="002D5191"/>
    <w:rsid w:val="002D5603"/>
    <w:rsid w:val="002E1EC4"/>
    <w:rsid w:val="002E30D1"/>
    <w:rsid w:val="002E3422"/>
    <w:rsid w:val="002E4769"/>
    <w:rsid w:val="002E5F1A"/>
    <w:rsid w:val="002E7570"/>
    <w:rsid w:val="002E7894"/>
    <w:rsid w:val="002F10AE"/>
    <w:rsid w:val="002F436B"/>
    <w:rsid w:val="002F5269"/>
    <w:rsid w:val="002F56F2"/>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144"/>
    <w:rsid w:val="003345EE"/>
    <w:rsid w:val="00335CA6"/>
    <w:rsid w:val="00335DC4"/>
    <w:rsid w:val="003379AA"/>
    <w:rsid w:val="00337E7B"/>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70C3"/>
    <w:rsid w:val="00370ED7"/>
    <w:rsid w:val="00372032"/>
    <w:rsid w:val="0037232F"/>
    <w:rsid w:val="00373D38"/>
    <w:rsid w:val="003756C3"/>
    <w:rsid w:val="00381D9E"/>
    <w:rsid w:val="0038237D"/>
    <w:rsid w:val="003828E7"/>
    <w:rsid w:val="0038558F"/>
    <w:rsid w:val="00387236"/>
    <w:rsid w:val="0039042B"/>
    <w:rsid w:val="00392B79"/>
    <w:rsid w:val="003938B1"/>
    <w:rsid w:val="00393946"/>
    <w:rsid w:val="00395D9C"/>
    <w:rsid w:val="00396176"/>
    <w:rsid w:val="0039638D"/>
    <w:rsid w:val="003A297D"/>
    <w:rsid w:val="003A346A"/>
    <w:rsid w:val="003A4179"/>
    <w:rsid w:val="003A601E"/>
    <w:rsid w:val="003A6960"/>
    <w:rsid w:val="003B02FD"/>
    <w:rsid w:val="003B219A"/>
    <w:rsid w:val="003B3440"/>
    <w:rsid w:val="003B3637"/>
    <w:rsid w:val="003B5030"/>
    <w:rsid w:val="003B511D"/>
    <w:rsid w:val="003B628C"/>
    <w:rsid w:val="003B7CBA"/>
    <w:rsid w:val="003C1E62"/>
    <w:rsid w:val="003C3C76"/>
    <w:rsid w:val="003C51A8"/>
    <w:rsid w:val="003C5494"/>
    <w:rsid w:val="003D11BF"/>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1AE"/>
    <w:rsid w:val="004C58FF"/>
    <w:rsid w:val="004C5D2C"/>
    <w:rsid w:val="004C5E4F"/>
    <w:rsid w:val="004C7188"/>
    <w:rsid w:val="004C73C2"/>
    <w:rsid w:val="004C7672"/>
    <w:rsid w:val="004D0FDC"/>
    <w:rsid w:val="004D28CC"/>
    <w:rsid w:val="004D3CF4"/>
    <w:rsid w:val="004D610A"/>
    <w:rsid w:val="004D61F9"/>
    <w:rsid w:val="004D7842"/>
    <w:rsid w:val="004E0A6C"/>
    <w:rsid w:val="004E0F4C"/>
    <w:rsid w:val="004E1BE8"/>
    <w:rsid w:val="004E2DB9"/>
    <w:rsid w:val="004E3892"/>
    <w:rsid w:val="004E56D0"/>
    <w:rsid w:val="004E5EC6"/>
    <w:rsid w:val="004E6854"/>
    <w:rsid w:val="004E6C53"/>
    <w:rsid w:val="004E6CBE"/>
    <w:rsid w:val="004E7B3C"/>
    <w:rsid w:val="004F42B2"/>
    <w:rsid w:val="004F514E"/>
    <w:rsid w:val="004F69FD"/>
    <w:rsid w:val="004F7692"/>
    <w:rsid w:val="005015AF"/>
    <w:rsid w:val="00502F83"/>
    <w:rsid w:val="00503718"/>
    <w:rsid w:val="00503DE2"/>
    <w:rsid w:val="00504618"/>
    <w:rsid w:val="00506803"/>
    <w:rsid w:val="00507C8D"/>
    <w:rsid w:val="00510390"/>
    <w:rsid w:val="00510DA5"/>
    <w:rsid w:val="00512825"/>
    <w:rsid w:val="00515536"/>
    <w:rsid w:val="0051610E"/>
    <w:rsid w:val="005172A7"/>
    <w:rsid w:val="00517C78"/>
    <w:rsid w:val="00520129"/>
    <w:rsid w:val="005209EF"/>
    <w:rsid w:val="005225EA"/>
    <w:rsid w:val="00522602"/>
    <w:rsid w:val="00530577"/>
    <w:rsid w:val="00530EF1"/>
    <w:rsid w:val="00531940"/>
    <w:rsid w:val="005346A3"/>
    <w:rsid w:val="00534800"/>
    <w:rsid w:val="00540593"/>
    <w:rsid w:val="005416A8"/>
    <w:rsid w:val="00543C90"/>
    <w:rsid w:val="00543D51"/>
    <w:rsid w:val="00544DC3"/>
    <w:rsid w:val="005479D3"/>
    <w:rsid w:val="00550587"/>
    <w:rsid w:val="00557919"/>
    <w:rsid w:val="005611E6"/>
    <w:rsid w:val="0056149C"/>
    <w:rsid w:val="00561A6D"/>
    <w:rsid w:val="00562A43"/>
    <w:rsid w:val="00562FC2"/>
    <w:rsid w:val="005640D4"/>
    <w:rsid w:val="0056777E"/>
    <w:rsid w:val="00567A53"/>
    <w:rsid w:val="00567B02"/>
    <w:rsid w:val="00567E80"/>
    <w:rsid w:val="00572864"/>
    <w:rsid w:val="00572874"/>
    <w:rsid w:val="00573BBB"/>
    <w:rsid w:val="00573E70"/>
    <w:rsid w:val="005750C0"/>
    <w:rsid w:val="0058012C"/>
    <w:rsid w:val="00582840"/>
    <w:rsid w:val="005847DB"/>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62B"/>
    <w:rsid w:val="005B6702"/>
    <w:rsid w:val="005C2B25"/>
    <w:rsid w:val="005C3D24"/>
    <w:rsid w:val="005C783B"/>
    <w:rsid w:val="005D04AF"/>
    <w:rsid w:val="005D4A75"/>
    <w:rsid w:val="005D62FC"/>
    <w:rsid w:val="005D7BA0"/>
    <w:rsid w:val="005E03C6"/>
    <w:rsid w:val="005E2604"/>
    <w:rsid w:val="005E51B4"/>
    <w:rsid w:val="005E64D0"/>
    <w:rsid w:val="005E78C8"/>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2690"/>
    <w:rsid w:val="00653C86"/>
    <w:rsid w:val="00654D3A"/>
    <w:rsid w:val="00654DD1"/>
    <w:rsid w:val="0065604B"/>
    <w:rsid w:val="006602B1"/>
    <w:rsid w:val="00661269"/>
    <w:rsid w:val="006642D9"/>
    <w:rsid w:val="0066496D"/>
    <w:rsid w:val="006659D1"/>
    <w:rsid w:val="00665D06"/>
    <w:rsid w:val="00667B13"/>
    <w:rsid w:val="0067385F"/>
    <w:rsid w:val="0067785F"/>
    <w:rsid w:val="00677F87"/>
    <w:rsid w:val="006862E2"/>
    <w:rsid w:val="006907FC"/>
    <w:rsid w:val="00691296"/>
    <w:rsid w:val="0069179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CC8"/>
    <w:rsid w:val="006A621D"/>
    <w:rsid w:val="006A7B0A"/>
    <w:rsid w:val="006B117D"/>
    <w:rsid w:val="006B28C1"/>
    <w:rsid w:val="006B4EF2"/>
    <w:rsid w:val="006B7A04"/>
    <w:rsid w:val="006B7BD0"/>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2BAC"/>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3012"/>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00A"/>
    <w:rsid w:val="00737664"/>
    <w:rsid w:val="00741654"/>
    <w:rsid w:val="0074286C"/>
    <w:rsid w:val="00742BDF"/>
    <w:rsid w:val="00745505"/>
    <w:rsid w:val="007457FC"/>
    <w:rsid w:val="0074626A"/>
    <w:rsid w:val="0074632D"/>
    <w:rsid w:val="00747986"/>
    <w:rsid w:val="007513E1"/>
    <w:rsid w:val="00751E23"/>
    <w:rsid w:val="0075339C"/>
    <w:rsid w:val="00755008"/>
    <w:rsid w:val="00756E5E"/>
    <w:rsid w:val="00756E96"/>
    <w:rsid w:val="00757B38"/>
    <w:rsid w:val="007600DA"/>
    <w:rsid w:val="007605EA"/>
    <w:rsid w:val="00761268"/>
    <w:rsid w:val="00763621"/>
    <w:rsid w:val="007648F2"/>
    <w:rsid w:val="00764D2C"/>
    <w:rsid w:val="0076740D"/>
    <w:rsid w:val="0077532C"/>
    <w:rsid w:val="00775565"/>
    <w:rsid w:val="0077649F"/>
    <w:rsid w:val="00780A45"/>
    <w:rsid w:val="00780B92"/>
    <w:rsid w:val="007873E8"/>
    <w:rsid w:val="007911AF"/>
    <w:rsid w:val="00791BB3"/>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447F"/>
    <w:rsid w:val="007C5664"/>
    <w:rsid w:val="007C5875"/>
    <w:rsid w:val="007C6123"/>
    <w:rsid w:val="007C66DC"/>
    <w:rsid w:val="007D1347"/>
    <w:rsid w:val="007D26CE"/>
    <w:rsid w:val="007D30C3"/>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6057"/>
    <w:rsid w:val="008063E4"/>
    <w:rsid w:val="008069FE"/>
    <w:rsid w:val="00815C5E"/>
    <w:rsid w:val="0082115B"/>
    <w:rsid w:val="00821665"/>
    <w:rsid w:val="00821BDA"/>
    <w:rsid w:val="00825EC6"/>
    <w:rsid w:val="00827A4E"/>
    <w:rsid w:val="008306DD"/>
    <w:rsid w:val="00833EFD"/>
    <w:rsid w:val="00834FF1"/>
    <w:rsid w:val="008369FF"/>
    <w:rsid w:val="008401BB"/>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D1"/>
    <w:rsid w:val="008705BC"/>
    <w:rsid w:val="0087311D"/>
    <w:rsid w:val="00874E80"/>
    <w:rsid w:val="00875EFE"/>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19"/>
    <w:rsid w:val="008B45C0"/>
    <w:rsid w:val="008B502C"/>
    <w:rsid w:val="008B6751"/>
    <w:rsid w:val="008B71D4"/>
    <w:rsid w:val="008C09DF"/>
    <w:rsid w:val="008C335A"/>
    <w:rsid w:val="008C3CB7"/>
    <w:rsid w:val="008C41AA"/>
    <w:rsid w:val="008C44E4"/>
    <w:rsid w:val="008C4EAD"/>
    <w:rsid w:val="008D7472"/>
    <w:rsid w:val="008E0BB5"/>
    <w:rsid w:val="008E15C5"/>
    <w:rsid w:val="008E1FD8"/>
    <w:rsid w:val="008E2A86"/>
    <w:rsid w:val="008E3994"/>
    <w:rsid w:val="008E4A7E"/>
    <w:rsid w:val="008E5667"/>
    <w:rsid w:val="008E6C8C"/>
    <w:rsid w:val="008E779E"/>
    <w:rsid w:val="008F1251"/>
    <w:rsid w:val="008F1561"/>
    <w:rsid w:val="008F1FEF"/>
    <w:rsid w:val="008F58F6"/>
    <w:rsid w:val="008F6086"/>
    <w:rsid w:val="009044B4"/>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2409"/>
    <w:rsid w:val="00942FA8"/>
    <w:rsid w:val="00945480"/>
    <w:rsid w:val="009471B9"/>
    <w:rsid w:val="009501E5"/>
    <w:rsid w:val="00953093"/>
    <w:rsid w:val="00953F86"/>
    <w:rsid w:val="00954BB6"/>
    <w:rsid w:val="00955478"/>
    <w:rsid w:val="009627E7"/>
    <w:rsid w:val="00970F04"/>
    <w:rsid w:val="009716A0"/>
    <w:rsid w:val="00973C06"/>
    <w:rsid w:val="00974D01"/>
    <w:rsid w:val="00980197"/>
    <w:rsid w:val="00980D2B"/>
    <w:rsid w:val="00981506"/>
    <w:rsid w:val="00981D5B"/>
    <w:rsid w:val="0098368F"/>
    <w:rsid w:val="0098475B"/>
    <w:rsid w:val="00986B8B"/>
    <w:rsid w:val="00990739"/>
    <w:rsid w:val="00990AD3"/>
    <w:rsid w:val="009914B9"/>
    <w:rsid w:val="009919FC"/>
    <w:rsid w:val="0099329A"/>
    <w:rsid w:val="009933A9"/>
    <w:rsid w:val="009936CC"/>
    <w:rsid w:val="009941A6"/>
    <w:rsid w:val="0099451F"/>
    <w:rsid w:val="009956B0"/>
    <w:rsid w:val="009A067D"/>
    <w:rsid w:val="009A19EB"/>
    <w:rsid w:val="009A7070"/>
    <w:rsid w:val="009B004F"/>
    <w:rsid w:val="009B0616"/>
    <w:rsid w:val="009B124B"/>
    <w:rsid w:val="009B457D"/>
    <w:rsid w:val="009B563A"/>
    <w:rsid w:val="009B5D18"/>
    <w:rsid w:val="009B5DD2"/>
    <w:rsid w:val="009B7B00"/>
    <w:rsid w:val="009C047A"/>
    <w:rsid w:val="009C0BFC"/>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F0FF4"/>
    <w:rsid w:val="009F2B21"/>
    <w:rsid w:val="009F395E"/>
    <w:rsid w:val="00A02468"/>
    <w:rsid w:val="00A02C02"/>
    <w:rsid w:val="00A030C3"/>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F81"/>
    <w:rsid w:val="00A22DD3"/>
    <w:rsid w:val="00A233B5"/>
    <w:rsid w:val="00A25F3D"/>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64F0"/>
    <w:rsid w:val="00A5675D"/>
    <w:rsid w:val="00A6073A"/>
    <w:rsid w:val="00A641F5"/>
    <w:rsid w:val="00A6616C"/>
    <w:rsid w:val="00A66E93"/>
    <w:rsid w:val="00A71954"/>
    <w:rsid w:val="00A73572"/>
    <w:rsid w:val="00A76687"/>
    <w:rsid w:val="00A76A84"/>
    <w:rsid w:val="00A82BDB"/>
    <w:rsid w:val="00A832D9"/>
    <w:rsid w:val="00A84687"/>
    <w:rsid w:val="00A84EF8"/>
    <w:rsid w:val="00A85184"/>
    <w:rsid w:val="00A86410"/>
    <w:rsid w:val="00A87E01"/>
    <w:rsid w:val="00A908FB"/>
    <w:rsid w:val="00A9408E"/>
    <w:rsid w:val="00A9641B"/>
    <w:rsid w:val="00A9664B"/>
    <w:rsid w:val="00AA13F1"/>
    <w:rsid w:val="00AA3730"/>
    <w:rsid w:val="00AA45DD"/>
    <w:rsid w:val="00AA621B"/>
    <w:rsid w:val="00AA6750"/>
    <w:rsid w:val="00AA7E71"/>
    <w:rsid w:val="00AB29B4"/>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3BCA"/>
    <w:rsid w:val="00AE5758"/>
    <w:rsid w:val="00AE5E8C"/>
    <w:rsid w:val="00AE77B9"/>
    <w:rsid w:val="00AF132C"/>
    <w:rsid w:val="00AF1B5E"/>
    <w:rsid w:val="00AF31FB"/>
    <w:rsid w:val="00AF353E"/>
    <w:rsid w:val="00AF48FE"/>
    <w:rsid w:val="00AF7A05"/>
    <w:rsid w:val="00B01341"/>
    <w:rsid w:val="00B01638"/>
    <w:rsid w:val="00B037AF"/>
    <w:rsid w:val="00B0381E"/>
    <w:rsid w:val="00B0385C"/>
    <w:rsid w:val="00B03E30"/>
    <w:rsid w:val="00B049CE"/>
    <w:rsid w:val="00B04A0C"/>
    <w:rsid w:val="00B053B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3204"/>
    <w:rsid w:val="00B53868"/>
    <w:rsid w:val="00B548AD"/>
    <w:rsid w:val="00B55882"/>
    <w:rsid w:val="00B6041C"/>
    <w:rsid w:val="00B60F17"/>
    <w:rsid w:val="00B6136F"/>
    <w:rsid w:val="00B6647F"/>
    <w:rsid w:val="00B66E9E"/>
    <w:rsid w:val="00B708FE"/>
    <w:rsid w:val="00B71C87"/>
    <w:rsid w:val="00B76A53"/>
    <w:rsid w:val="00B803AA"/>
    <w:rsid w:val="00B80D15"/>
    <w:rsid w:val="00B81116"/>
    <w:rsid w:val="00B81B62"/>
    <w:rsid w:val="00B82171"/>
    <w:rsid w:val="00B8484D"/>
    <w:rsid w:val="00B86C32"/>
    <w:rsid w:val="00B87079"/>
    <w:rsid w:val="00B91132"/>
    <w:rsid w:val="00B91443"/>
    <w:rsid w:val="00B9397A"/>
    <w:rsid w:val="00B94FC5"/>
    <w:rsid w:val="00BA0EF7"/>
    <w:rsid w:val="00BA34F5"/>
    <w:rsid w:val="00BA3BD6"/>
    <w:rsid w:val="00BA56E9"/>
    <w:rsid w:val="00BA63EF"/>
    <w:rsid w:val="00BB018E"/>
    <w:rsid w:val="00BB2E9B"/>
    <w:rsid w:val="00BB2FDE"/>
    <w:rsid w:val="00BB4BAA"/>
    <w:rsid w:val="00BB57FA"/>
    <w:rsid w:val="00BB68C0"/>
    <w:rsid w:val="00BB7AD0"/>
    <w:rsid w:val="00BC141C"/>
    <w:rsid w:val="00BC1A26"/>
    <w:rsid w:val="00BC27D9"/>
    <w:rsid w:val="00BC68FB"/>
    <w:rsid w:val="00BC6AC2"/>
    <w:rsid w:val="00BD09C5"/>
    <w:rsid w:val="00BD3500"/>
    <w:rsid w:val="00BD38E3"/>
    <w:rsid w:val="00BD3FB5"/>
    <w:rsid w:val="00BD4A6D"/>
    <w:rsid w:val="00BD6DEE"/>
    <w:rsid w:val="00BE3C41"/>
    <w:rsid w:val="00BE5A3D"/>
    <w:rsid w:val="00BE6C3C"/>
    <w:rsid w:val="00BE7156"/>
    <w:rsid w:val="00BE7CF8"/>
    <w:rsid w:val="00BE7DDB"/>
    <w:rsid w:val="00BE7EAB"/>
    <w:rsid w:val="00BF0D89"/>
    <w:rsid w:val="00BF1E15"/>
    <w:rsid w:val="00BF3437"/>
    <w:rsid w:val="00BF3A2B"/>
    <w:rsid w:val="00BF7405"/>
    <w:rsid w:val="00BF75C5"/>
    <w:rsid w:val="00C01006"/>
    <w:rsid w:val="00C01EB4"/>
    <w:rsid w:val="00C02350"/>
    <w:rsid w:val="00C02D18"/>
    <w:rsid w:val="00C02F3E"/>
    <w:rsid w:val="00C030CF"/>
    <w:rsid w:val="00C053F6"/>
    <w:rsid w:val="00C102D5"/>
    <w:rsid w:val="00C11285"/>
    <w:rsid w:val="00C12BE3"/>
    <w:rsid w:val="00C13144"/>
    <w:rsid w:val="00C1331C"/>
    <w:rsid w:val="00C140A6"/>
    <w:rsid w:val="00C14436"/>
    <w:rsid w:val="00C146A7"/>
    <w:rsid w:val="00C1585D"/>
    <w:rsid w:val="00C22C04"/>
    <w:rsid w:val="00C2303B"/>
    <w:rsid w:val="00C27657"/>
    <w:rsid w:val="00C332EE"/>
    <w:rsid w:val="00C33982"/>
    <w:rsid w:val="00C33D7C"/>
    <w:rsid w:val="00C404FB"/>
    <w:rsid w:val="00C42F4D"/>
    <w:rsid w:val="00C46BA7"/>
    <w:rsid w:val="00C50EE6"/>
    <w:rsid w:val="00C548B3"/>
    <w:rsid w:val="00C54DBB"/>
    <w:rsid w:val="00C55104"/>
    <w:rsid w:val="00C5568A"/>
    <w:rsid w:val="00C55D20"/>
    <w:rsid w:val="00C56083"/>
    <w:rsid w:val="00C61291"/>
    <w:rsid w:val="00C617E3"/>
    <w:rsid w:val="00C619C3"/>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4B9"/>
    <w:rsid w:val="00CB35CB"/>
    <w:rsid w:val="00CB3E1D"/>
    <w:rsid w:val="00CB3F2C"/>
    <w:rsid w:val="00CB4187"/>
    <w:rsid w:val="00CB44D1"/>
    <w:rsid w:val="00CB64A1"/>
    <w:rsid w:val="00CB6EBE"/>
    <w:rsid w:val="00CC05A5"/>
    <w:rsid w:val="00CC34A3"/>
    <w:rsid w:val="00CC47D5"/>
    <w:rsid w:val="00CC49FC"/>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3BB8"/>
    <w:rsid w:val="00CF47D2"/>
    <w:rsid w:val="00D00605"/>
    <w:rsid w:val="00D03686"/>
    <w:rsid w:val="00D06978"/>
    <w:rsid w:val="00D1070B"/>
    <w:rsid w:val="00D10C98"/>
    <w:rsid w:val="00D1132D"/>
    <w:rsid w:val="00D11A45"/>
    <w:rsid w:val="00D149BE"/>
    <w:rsid w:val="00D1584A"/>
    <w:rsid w:val="00D16A0D"/>
    <w:rsid w:val="00D20811"/>
    <w:rsid w:val="00D21093"/>
    <w:rsid w:val="00D2131B"/>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2326"/>
    <w:rsid w:val="00D42E81"/>
    <w:rsid w:val="00D4664E"/>
    <w:rsid w:val="00D47F36"/>
    <w:rsid w:val="00D502A8"/>
    <w:rsid w:val="00D5117A"/>
    <w:rsid w:val="00D52626"/>
    <w:rsid w:val="00D5528C"/>
    <w:rsid w:val="00D5605C"/>
    <w:rsid w:val="00D56150"/>
    <w:rsid w:val="00D64BD3"/>
    <w:rsid w:val="00D65022"/>
    <w:rsid w:val="00D668FD"/>
    <w:rsid w:val="00D66AE6"/>
    <w:rsid w:val="00D7183F"/>
    <w:rsid w:val="00D7313E"/>
    <w:rsid w:val="00D74608"/>
    <w:rsid w:val="00D82E09"/>
    <w:rsid w:val="00D844AC"/>
    <w:rsid w:val="00D852B5"/>
    <w:rsid w:val="00D857B0"/>
    <w:rsid w:val="00D86D91"/>
    <w:rsid w:val="00D9253B"/>
    <w:rsid w:val="00D938AF"/>
    <w:rsid w:val="00D93CC4"/>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2043E"/>
    <w:rsid w:val="00E2103E"/>
    <w:rsid w:val="00E21318"/>
    <w:rsid w:val="00E21825"/>
    <w:rsid w:val="00E2330C"/>
    <w:rsid w:val="00E2456B"/>
    <w:rsid w:val="00E25F67"/>
    <w:rsid w:val="00E266D8"/>
    <w:rsid w:val="00E27E2B"/>
    <w:rsid w:val="00E323A7"/>
    <w:rsid w:val="00E34CC0"/>
    <w:rsid w:val="00E3507D"/>
    <w:rsid w:val="00E353FD"/>
    <w:rsid w:val="00E36220"/>
    <w:rsid w:val="00E375D2"/>
    <w:rsid w:val="00E40A22"/>
    <w:rsid w:val="00E41D31"/>
    <w:rsid w:val="00E439FC"/>
    <w:rsid w:val="00E5043B"/>
    <w:rsid w:val="00E542DB"/>
    <w:rsid w:val="00E54822"/>
    <w:rsid w:val="00E5576F"/>
    <w:rsid w:val="00E55A87"/>
    <w:rsid w:val="00E572DD"/>
    <w:rsid w:val="00E57467"/>
    <w:rsid w:val="00E57BA1"/>
    <w:rsid w:val="00E64EC3"/>
    <w:rsid w:val="00E67072"/>
    <w:rsid w:val="00E6740F"/>
    <w:rsid w:val="00E70ADF"/>
    <w:rsid w:val="00E7217B"/>
    <w:rsid w:val="00E73BFE"/>
    <w:rsid w:val="00E73D2D"/>
    <w:rsid w:val="00E742BE"/>
    <w:rsid w:val="00E75A1D"/>
    <w:rsid w:val="00E81C82"/>
    <w:rsid w:val="00E82947"/>
    <w:rsid w:val="00E82FF2"/>
    <w:rsid w:val="00E83312"/>
    <w:rsid w:val="00E869B0"/>
    <w:rsid w:val="00E86BF2"/>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D26"/>
    <w:rsid w:val="00EA158D"/>
    <w:rsid w:val="00EA5A96"/>
    <w:rsid w:val="00EA5EC0"/>
    <w:rsid w:val="00EA719E"/>
    <w:rsid w:val="00EB2201"/>
    <w:rsid w:val="00EB2D23"/>
    <w:rsid w:val="00EB398E"/>
    <w:rsid w:val="00EB6432"/>
    <w:rsid w:val="00EB7340"/>
    <w:rsid w:val="00EC0A96"/>
    <w:rsid w:val="00EC0D7F"/>
    <w:rsid w:val="00EC2426"/>
    <w:rsid w:val="00EC64B0"/>
    <w:rsid w:val="00ED3520"/>
    <w:rsid w:val="00ED5716"/>
    <w:rsid w:val="00ED6A50"/>
    <w:rsid w:val="00ED749F"/>
    <w:rsid w:val="00ED7BCE"/>
    <w:rsid w:val="00EE09BD"/>
    <w:rsid w:val="00EE652A"/>
    <w:rsid w:val="00EE776E"/>
    <w:rsid w:val="00EF0483"/>
    <w:rsid w:val="00EF10D9"/>
    <w:rsid w:val="00EF6592"/>
    <w:rsid w:val="00F006A0"/>
    <w:rsid w:val="00F01286"/>
    <w:rsid w:val="00F01565"/>
    <w:rsid w:val="00F01E40"/>
    <w:rsid w:val="00F04547"/>
    <w:rsid w:val="00F05718"/>
    <w:rsid w:val="00F063D9"/>
    <w:rsid w:val="00F077B5"/>
    <w:rsid w:val="00F10290"/>
    <w:rsid w:val="00F10E79"/>
    <w:rsid w:val="00F13643"/>
    <w:rsid w:val="00F14ACA"/>
    <w:rsid w:val="00F15A67"/>
    <w:rsid w:val="00F15C2B"/>
    <w:rsid w:val="00F17AC7"/>
    <w:rsid w:val="00F20C33"/>
    <w:rsid w:val="00F21305"/>
    <w:rsid w:val="00F21F76"/>
    <w:rsid w:val="00F23477"/>
    <w:rsid w:val="00F23897"/>
    <w:rsid w:val="00F24235"/>
    <w:rsid w:val="00F245FF"/>
    <w:rsid w:val="00F24748"/>
    <w:rsid w:val="00F25C45"/>
    <w:rsid w:val="00F3254C"/>
    <w:rsid w:val="00F32F66"/>
    <w:rsid w:val="00F33F2E"/>
    <w:rsid w:val="00F342FC"/>
    <w:rsid w:val="00F34874"/>
    <w:rsid w:val="00F430DC"/>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601"/>
    <w:rsid w:val="00F61DDE"/>
    <w:rsid w:val="00F62D13"/>
    <w:rsid w:val="00F635E8"/>
    <w:rsid w:val="00F66036"/>
    <w:rsid w:val="00F6709F"/>
    <w:rsid w:val="00F70B32"/>
    <w:rsid w:val="00F725D9"/>
    <w:rsid w:val="00F77377"/>
    <w:rsid w:val="00F7738A"/>
    <w:rsid w:val="00F77AD7"/>
    <w:rsid w:val="00F8109E"/>
    <w:rsid w:val="00F84902"/>
    <w:rsid w:val="00F853FF"/>
    <w:rsid w:val="00F8676A"/>
    <w:rsid w:val="00F877BF"/>
    <w:rsid w:val="00F8780B"/>
    <w:rsid w:val="00F90F4F"/>
    <w:rsid w:val="00F94918"/>
    <w:rsid w:val="00F94926"/>
    <w:rsid w:val="00F94C51"/>
    <w:rsid w:val="00F97737"/>
    <w:rsid w:val="00FA1BA1"/>
    <w:rsid w:val="00FA2F21"/>
    <w:rsid w:val="00FA34C5"/>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84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hyperlink" Target="https://www.postgresql.org/docs/12/" TargetMode="External"/><Relationship Id="rId89" Type="http://schemas.openxmlformats.org/officeDocument/2006/relationships/hyperlink" Target="https://en.wikipedia.org/wiki/Food_pyramid_(nutrition)"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cronometer.com/" TargetMode="External"/><Relationship Id="rId79" Type="http://schemas.openxmlformats.org/officeDocument/2006/relationships/hyperlink" Target="https://www.hsph.harvard.edu/nutritionsource/healthy-eating-plate/" TargetMode="External"/><Relationship Id="rId5" Type="http://schemas.openxmlformats.org/officeDocument/2006/relationships/webSettings" Target="webSettings.xml"/><Relationship Id="rId90" Type="http://schemas.openxmlformats.org/officeDocument/2006/relationships/hyperlink" Target="https://pl.wikipedia.org/wiki/Wska%C5%BAnik_masy_cia%C5%82a%20" TargetMode="External"/><Relationship Id="rId95" Type="http://schemas.openxmlformats.org/officeDocument/2006/relationships/footer" Target="footer2.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comments" Target="comments.xml"/><Relationship Id="rId69" Type="http://schemas.openxmlformats.org/officeDocument/2006/relationships/image" Target="media/image60.png"/><Relationship Id="rId80" Type="http://schemas.openxmlformats.org/officeDocument/2006/relationships/hyperlink" Target="http://www.ilewazy.pl/" TargetMode="External"/><Relationship Id="rId85" Type="http://schemas.openxmlformats.org/officeDocument/2006/relationships/hyperlink" Target="https://encyklopedia.pwn.pl/haslo/dieta;3892627.html"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hyperlink" Target="https://www.jedzdobrze.pl/drdietman/" TargetMode="External"/><Relationship Id="rId83" Type="http://schemas.openxmlformats.org/officeDocument/2006/relationships/hyperlink" Target="https://potreningu.pl/" TargetMode="External"/><Relationship Id="rId88" Type="http://schemas.openxmlformats.org/officeDocument/2006/relationships/hyperlink" Target="https://en.wikipedia.org/wiki/MyPlate" TargetMode="External"/><Relationship Id="rId91" Type="http://schemas.openxmlformats.org/officeDocument/2006/relationships/hyperlink" Target="https://www.who.int/gho/ncd/risk_factors/cholesterol_text/e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microsoft.com/office/2011/relationships/commentsExtended" Target="commentsExtended.xml"/><Relationship Id="rId73" Type="http://schemas.openxmlformats.org/officeDocument/2006/relationships/hyperlink" Target="https://bankizywnosci.pl/wp-content/uploads/2018/10/Przewodnik-do-Raportu_FPBZ_-Nie-marnuj-jedzenia-2018.pdf%20" TargetMode="External"/><Relationship Id="rId78" Type="http://schemas.openxmlformats.org/officeDocument/2006/relationships/hyperlink" Target="https://stat.gov.pl/files/gfx/portalinformacyjny/pl/defaultaktualnosci/5513/10/1/1/zdrowie_i_zachowania_zdrowotne_mieszkancow_polski_w_swietle_badania_ehis_2014.pdf%20" TargetMode="External"/><Relationship Id="rId81" Type="http://schemas.openxmlformats.org/officeDocument/2006/relationships/hyperlink" Target="https://www.jedzdobrze.pl/program-do-bilansowania-diety/" TargetMode="External"/><Relationship Id="rId86" Type="http://schemas.openxmlformats.org/officeDocument/2006/relationships/hyperlink" Target="https://wncbi.nlm.nih.gov/pubmed/19562864"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Facebook.com/outdoor.jest.cool" TargetMode="External"/><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who.int/nutrition/publications/guidelines/sugar_intake_information_note_en.pdf%20"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7.png"/><Relationship Id="rId87" Type="http://schemas.openxmlformats.org/officeDocument/2006/relationships/hyperlink" Target="https://www.choosemyplate.gov/" TargetMode="External"/><Relationship Id="rId61" Type="http://schemas.openxmlformats.org/officeDocument/2006/relationships/image" Target="media/image54.png"/><Relationship Id="rId82" Type="http://schemas.openxmlformats.org/officeDocument/2006/relationships/hyperlink" Target="https://ncez.pl/abc-zywienia-/zasady-zdrowego-zywienia/piramida-zdrowego-zywienia-i-aktywnosci-fizycznej-dla-osob-doroslych%20z%20dnia%2009.04.2019"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hyperlink" Target="http://www.fao.org/3/a-I7695e.pdf%20"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s://portal.abczdrowie.pl/pytania/wizyta-u-dietetyka-w-ramach-nfz%20z%20dnia%2019.01.2019" TargetMode="External"/><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9CA987BA-1E0A-49A2-906B-A3A5894B4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1929</TotalTime>
  <Pages>156</Pages>
  <Words>35347</Words>
  <Characters>212082</Characters>
  <Application>Microsoft Office Word</Application>
  <DocSecurity>0</DocSecurity>
  <Lines>1767</Lines>
  <Paragraphs>493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246936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299</cp:revision>
  <dcterms:created xsi:type="dcterms:W3CDTF">2019-10-30T07:46:00Z</dcterms:created>
  <dcterms:modified xsi:type="dcterms:W3CDTF">2019-11-20T13:58:00Z</dcterms:modified>
</cp:coreProperties>
</file>