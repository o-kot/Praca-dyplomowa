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1D468F">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1D468F">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1D468F">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1D468F">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1D468F">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1D468F">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1D468F">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1D468F">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1D468F">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1D468F">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1D468F">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1D468F">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1D468F">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1D468F">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1D468F">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1D468F" w:rsidRDefault="001D468F" w:rsidP="001B63A1">
                            <w:pPr>
                              <w:pStyle w:val="Legenda"/>
                            </w:pPr>
                          </w:p>
                          <w:p w14:paraId="7179B975" w14:textId="29331B44" w:rsidR="001D468F" w:rsidRDefault="001D468F"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1D468F" w:rsidRPr="001B63A1" w:rsidRDefault="001D468F"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1D468F" w:rsidRDefault="001D468F" w:rsidP="001B63A1">
                      <w:pPr>
                        <w:pStyle w:val="Legenda"/>
                      </w:pPr>
                    </w:p>
                    <w:p w14:paraId="7179B975" w14:textId="29331B44" w:rsidR="001D468F" w:rsidRDefault="001D468F"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1D468F" w:rsidRPr="001B63A1" w:rsidRDefault="001D468F"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5CDC2F4E"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312C8D">
        <w:t>3</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9E56F2">
        <w:t>[2</w:t>
      </w:r>
      <w:r w:rsidR="008C4EAD">
        <w:t>9</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3952D615"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9E56F2">
        <w:t>[12</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54065B7"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20</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ED28BD8" w:rsidR="009B124B" w:rsidRDefault="00B414FF" w:rsidP="009B124B">
      <w:pPr>
        <w:pStyle w:val="Nagwek2"/>
      </w:pPr>
      <w:bookmarkStart w:id="60" w:name="_Toc5963727"/>
      <w:r>
        <w:t>2.1</w:t>
      </w:r>
      <w:r w:rsidR="009B124B">
        <w:t>.1. Energia</w:t>
      </w:r>
      <w:r w:rsidR="009E56F2">
        <w:t xml:space="preserve"> [2</w:t>
      </w:r>
      <w:r w:rsidR="00312C8D">
        <w:t>5</w:t>
      </w:r>
      <w:r w:rsidR="009E56F2">
        <w:t>,2</w:t>
      </w:r>
      <w:r w:rsidR="00312C8D">
        <w:t>6</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297966BC"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312C8D">
        <w:t>4</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593A62DF" w:rsidR="00E5576F" w:rsidRDefault="00E5576F" w:rsidP="00E5576F">
      <w:pPr>
        <w:ind w:firstLine="0"/>
      </w:pPr>
      <w:r>
        <w:t>Klasyfikacja poziomów aktywności fizycznej (PAL) wg FAO/WHO/UNU 2004 [</w:t>
      </w:r>
      <w:r w:rsidR="00312C8D">
        <w:t>25</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B06FEE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9E56F2">
        <w:t>21</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94CD67F"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9E56F2">
        <w:t>21</w:t>
      </w:r>
      <w:r>
        <w:t xml:space="preserve">].  </w:t>
      </w:r>
    </w:p>
    <w:p w14:paraId="13E19689" w14:textId="6EC7964C"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9E56F2">
        <w:t>21</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00E0C87B" w:rsidR="002005C7" w:rsidRDefault="00220100" w:rsidP="00220100">
      <w:pPr>
        <w:ind w:firstLine="0"/>
      </w:pPr>
      <w:r>
        <w:t xml:space="preserve"> Podstawowa klasyfikacja wskaźnika BMI na podstawie Campbella </w:t>
      </w:r>
      <w:r w:rsidRPr="00EB398E">
        <w:t>[</w:t>
      </w:r>
      <w:r w:rsidR="009E56F2">
        <w:t>21</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72CF5ED4" w:rsidR="002005C7" w:rsidRDefault="002005C7" w:rsidP="00220100">
      <w:pPr>
        <w:ind w:firstLine="0"/>
      </w:pPr>
      <w:r>
        <w:t>Poszerzon</w:t>
      </w:r>
      <w:r w:rsidR="00F90F4F">
        <w:t>a klasyfikacja wskaźnika BMI  [</w:t>
      </w:r>
      <w:r w:rsidR="009E56F2">
        <w:t>17</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5F366CBE"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9E56F2">
        <w:t>21</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2061E193"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9E56F2">
        <w:t>7,2</w:t>
      </w:r>
      <w:r w:rsidR="00312C8D">
        <w:t>3</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13FF7C86" w:rsidR="006F5DB1" w:rsidRDefault="006F5DB1" w:rsidP="006F5DB1">
      <w:pPr>
        <w:pStyle w:val="Nagwek2"/>
      </w:pPr>
      <w:bookmarkStart w:id="140" w:name="_Toc5963729"/>
      <w:r>
        <w:t>2.1.3. Makroskładniki</w:t>
      </w:r>
      <w:r w:rsidR="009E56F2">
        <w:t xml:space="preserve"> [2</w:t>
      </w:r>
      <w:r w:rsidR="00312C8D">
        <w:t>4</w:t>
      </w:r>
      <w:r w:rsidR="009E56F2">
        <w:t>,2</w:t>
      </w:r>
      <w:r w:rsidR="00312C8D">
        <w:t>5</w:t>
      </w:r>
      <w:r w:rsidR="009E56F2">
        <w:t>,2</w:t>
      </w:r>
      <w:r w:rsidR="00312C8D">
        <w:t>6</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2A0391E0"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312C8D">
        <w:t>5</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2CFE4408"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312C8D">
        <w:t>24</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233274CF"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214EE1">
        <w:t>2</w:t>
      </w:r>
      <w:r w:rsidR="008C4EAD">
        <w:t>9</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6FCACD3F"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312C8D">
        <w:t>4</w:t>
      </w:r>
      <w:ins w:id="376" w:author="Okot" w:date="2019-03-28T17:01:00Z">
        <w:r w:rsidR="00A9408E">
          <w:t>,</w:t>
        </w:r>
      </w:ins>
      <w:r w:rsidR="009E56F2">
        <w:t>2</w:t>
      </w:r>
      <w:r w:rsidR="00312C8D">
        <w:t>5</w:t>
      </w:r>
      <w:ins w:id="377" w:author="Okot" w:date="2019-03-28T17:01:00Z">
        <w:r w:rsidR="00A9408E">
          <w:t>,</w:t>
        </w:r>
      </w:ins>
      <w:r w:rsidR="009E56F2">
        <w:t>2</w:t>
      </w:r>
      <w:r w:rsidR="00312C8D">
        <w:t>6</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lastRenderedPageBreak/>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lastRenderedPageBreak/>
          <w:t>Tabela 2.6.</w:t>
        </w:r>
      </w:ins>
    </w:p>
    <w:p w14:paraId="0F94A5C2" w14:textId="370D6312"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312C8D">
        <w:t>25</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380DEBAD"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312C8D">
        <w:t>4</w:t>
      </w:r>
      <w:ins w:id="612" w:author="Okot" w:date="2019-03-30T15:59:00Z">
        <w:r w:rsidR="00D1584A">
          <w:t>,</w:t>
        </w:r>
      </w:ins>
      <w:r w:rsidR="009E56F2">
        <w:t>2</w:t>
      </w:r>
      <w:r w:rsidR="00312C8D">
        <w:t>5</w:t>
      </w:r>
      <w:ins w:id="613" w:author="Okot" w:date="2019-03-30T15:59:00Z">
        <w:r w:rsidR="00D1584A">
          <w:t>,</w:t>
        </w:r>
      </w:ins>
      <w:r w:rsidR="009E56F2">
        <w:t>2</w:t>
      </w:r>
      <w:r w:rsidR="00312C8D">
        <w:t>6</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12  kg zapasów 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 xml:space="preserve">ozostałe 5% pochodzi z </w:t>
        </w:r>
        <w:r w:rsidR="007A6114">
          <w:lastRenderedPageBreak/>
          <w:t>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0476F112"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312C8D">
        <w:t>4</w:t>
      </w:r>
      <w:ins w:id="746" w:author="Okot" w:date="2019-03-30T19:41:00Z">
        <w:r w:rsidR="00B66E9E">
          <w:t>,</w:t>
        </w:r>
      </w:ins>
      <w:r w:rsidR="009E56F2">
        <w:t>2</w:t>
      </w:r>
      <w:r w:rsidR="00312C8D">
        <w:t>5</w:t>
      </w:r>
      <w:ins w:id="747" w:author="Okot" w:date="2019-03-30T19:41:00Z">
        <w:r w:rsidR="00B66E9E">
          <w:t>,</w:t>
        </w:r>
      </w:ins>
      <w:r w:rsidR="009E56F2">
        <w:t>2</w:t>
      </w:r>
      <w:r w:rsidR="00312C8D">
        <w:t>6</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5BC0139A"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9E56F2">
        <w:t>21</w:t>
      </w:r>
      <w:ins w:id="826" w:author="Okot" w:date="2019-03-30T20:28:00Z">
        <w:r w:rsidR="001B4EBC">
          <w:t>,</w:t>
        </w:r>
      </w:ins>
      <w:r w:rsidR="009E56F2">
        <w:t>2</w:t>
      </w:r>
      <w:r w:rsidR="00312C8D">
        <w:t>3</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lastRenderedPageBreak/>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71FD61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w:t>
      </w:r>
      <w:r w:rsidR="009E56F2">
        <w:t>9</w:t>
      </w:r>
      <w:r w:rsidR="009C047A">
        <w:t>].</w:t>
      </w:r>
    </w:p>
    <w:p w14:paraId="49C74680" w14:textId="770B9072" w:rsidR="001A0FE8" w:rsidRDefault="002F7087" w:rsidP="00396176">
      <w:pPr>
        <w:rPr>
          <w:ins w:id="932" w:author="Okot" w:date="2019-03-30T20:07:00Z"/>
        </w:rPr>
      </w:pPr>
      <w:ins w:id="933" w:author="Okot" w:date="2019-03-30T17:22:00Z">
        <w:r>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t>
        </w:r>
        <w:r w:rsidR="001C4B6E">
          <w:lastRenderedPageBreak/>
          <w:t xml:space="preserve">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9E56F2">
        <w:t>21</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1E4D8254"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24</w:t>
      </w:r>
      <w:ins w:id="981" w:author="Okot" w:date="2019-03-30T19:41:00Z">
        <w:r w:rsidR="00B66E9E">
          <w:t>,</w:t>
        </w:r>
      </w:ins>
      <w:r w:rsidR="00312C8D">
        <w:t>25</w:t>
      </w:r>
      <w:ins w:id="982" w:author="Okot" w:date="2019-03-30T19:41:00Z">
        <w:r w:rsidR="00B66E9E">
          <w:t>,</w:t>
        </w:r>
      </w:ins>
      <w:r w:rsidR="00312C8D">
        <w:t>26</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3EA22BE0"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312C8D">
        <w:t>5</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58239177"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312C8D">
        <w:t>25</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2A8A54CC"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Żywienia Instytutu Medycyny USA)</w:t>
        </w:r>
      </w:ins>
      <w:ins w:id="1113" w:author="Okot" w:date="2019-03-28T22:56:00Z">
        <w:r w:rsidR="0010307F">
          <w:t> </w:t>
        </w:r>
      </w:ins>
      <w:ins w:id="1114" w:author="Okot" w:date="2019-03-28T17:51:00Z">
        <w:r>
          <w:t>[1</w:t>
        </w:r>
      </w:ins>
      <w:r w:rsidR="00A03EAC">
        <w:t>1</w:t>
      </w:r>
      <w:ins w:id="1115" w:author="Okot" w:date="2019-03-28T17:51:00Z">
        <w:r>
          <w:t>]</w:t>
        </w:r>
      </w:ins>
      <w:ins w:id="1116" w:author="Okot" w:date="2019-03-28T17:49:00Z">
        <w:r w:rsidR="00741654">
          <w:t xml:space="preserve"> lub</w:t>
        </w:r>
      </w:ins>
      <w:ins w:id="1117" w:author="Okot" w:date="2019-03-28T17:51:00Z">
        <w:r>
          <w:t xml:space="preserve"> 10-20%</w:t>
        </w:r>
      </w:ins>
      <w:ins w:id="1118" w:author="Okot" w:date="2019-03-28T23:10:00Z">
        <w:r w:rsidR="0098475B">
          <w:t xml:space="preserve"> (Nordic Nutrition Recommendations z 2004 r</w:t>
        </w:r>
      </w:ins>
      <w:ins w:id="1119" w:author="Okot" w:date="2019-03-30T21:14:00Z">
        <w:r w:rsidR="0010307F">
          <w:t>.</w:t>
        </w:r>
      </w:ins>
      <w:ins w:id="1120" w:author="Okot" w:date="2019-03-28T23:10:00Z">
        <w:r w:rsidR="0098475B">
          <w:t>)</w:t>
        </w:r>
      </w:ins>
      <w:ins w:id="1121" w:author="Okot" w:date="2019-03-30T21:14:00Z">
        <w:r w:rsidR="0010307F">
          <w:t> </w:t>
        </w:r>
      </w:ins>
      <w:ins w:id="1122" w:author="Okot" w:date="2019-03-28T17:51:00Z">
        <w:r>
          <w:t>[</w:t>
        </w:r>
      </w:ins>
      <w:r w:rsidR="00312C8D">
        <w:t>24</w:t>
      </w:r>
      <w:ins w:id="1123" w:author="Okot" w:date="2019-03-28T17:51:00Z">
        <w:r>
          <w:t>]</w:t>
        </w:r>
      </w:ins>
      <w:ins w:id="1124"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5" w:author="Okot" w:date="2019-03-28T17:54:00Z">
        <w:r>
          <w:t>, a dzienne spożycie tego makroskładnika nie powinno prze</w:t>
        </w:r>
        <w:r w:rsidR="001648EA">
          <w:t>kraczać 10% całkowitej liczby skonsumowanych kalorii</w:t>
        </w:r>
      </w:ins>
      <w:ins w:id="1126" w:author="Okot" w:date="2019-03-28T22:56:00Z">
        <w:r w:rsidR="00741654">
          <w:t>,</w:t>
        </w:r>
      </w:ins>
      <w:ins w:id="1127" w:author="Okot" w:date="2019-03-28T17:54:00Z">
        <w:r w:rsidR="001648EA">
          <w:t xml:space="preserve"> zwłaszcza jeśli</w:t>
        </w:r>
      </w:ins>
      <w:ins w:id="1128" w:author="Okot" w:date="2019-03-28T17:55:00Z">
        <w:r w:rsidR="001648EA">
          <w:t xml:space="preserve"> spożywane jest głównie </w:t>
        </w:r>
      </w:ins>
      <w:ins w:id="1129" w:author="Okot" w:date="2019-03-28T17:56:00Z">
        <w:r w:rsidR="001648EA">
          <w:t>białko</w:t>
        </w:r>
      </w:ins>
      <w:ins w:id="1130" w:author="Okot" w:date="2019-03-28T17:55:00Z">
        <w:r w:rsidR="001648EA">
          <w:t xml:space="preserve"> pochodzenia zwierzęcego</w:t>
        </w:r>
      </w:ins>
      <w:r w:rsidR="009E56F2">
        <w:t> [18</w:t>
      </w:r>
      <w:r w:rsidR="00293130">
        <w:t>]</w:t>
      </w:r>
      <w:ins w:id="1131" w:author="Okot" w:date="2019-03-28T17:55:00Z">
        <w:r w:rsidR="001648EA">
          <w:t>.</w:t>
        </w:r>
      </w:ins>
      <w:ins w:id="1132" w:author="Okot" w:date="2019-03-28T17:54:00Z">
        <w:r w:rsidR="001648EA">
          <w:t xml:space="preserve"> </w:t>
        </w:r>
      </w:ins>
      <w:ins w:id="1133" w:author="Okot" w:date="2019-03-28T17:52:00Z">
        <w:r>
          <w:t xml:space="preserve"> </w:t>
        </w:r>
      </w:ins>
    </w:p>
    <w:p w14:paraId="2FDF0062" w14:textId="77777777" w:rsidR="009C414A" w:rsidRDefault="00614F36">
      <w:pPr>
        <w:rPr>
          <w:ins w:id="1134" w:author="Okot" w:date="2019-03-30T17:03:00Z"/>
        </w:rPr>
        <w:pPrChange w:id="1135" w:author="Okot" w:date="2019-03-28T13:48:00Z">
          <w:pPr>
            <w:ind w:firstLine="0"/>
            <w:jc w:val="left"/>
          </w:pPr>
        </w:pPrChange>
      </w:pPr>
      <w:ins w:id="1136" w:author="Okot" w:date="2019-03-28T23:50:00Z">
        <w:r>
          <w:t>W części</w:t>
        </w:r>
      </w:ins>
      <w:ins w:id="1137" w:author="Okot" w:date="2019-03-28T23:51:00Z">
        <w:r>
          <w:t xml:space="preserve"> 2.1.3.1. była mowa o</w:t>
        </w:r>
        <w:r w:rsidR="00834FF1">
          <w:t xml:space="preserve"> negatywnych skutkach pochłaniania</w:t>
        </w:r>
        <w:r>
          <w:t xml:space="preserve"> dużych ilości białka. Ze względu na ryzyko </w:t>
        </w:r>
      </w:ins>
      <w:ins w:id="1138" w:author="Okot" w:date="2019-03-28T23:52:00Z">
        <w:r>
          <w:t>szkód dla zdrowia</w:t>
        </w:r>
      </w:ins>
      <w:ins w:id="1139" w:author="Okot" w:date="2019-03-28T23:53:00Z">
        <w:r>
          <w:t xml:space="preserve"> IŻŻ sugeruje, żeby dorośli nie spożywali więcej niż 2 g białka/kg.m.c. Sportowcy</w:t>
        </w:r>
      </w:ins>
      <w:ins w:id="1140" w:author="Okot" w:date="2019-03-28T23:54:00Z">
        <w:r>
          <w:t xml:space="preserve"> mogą przesunąć tę granicę do 1,2-1,4 g/kg.m.c.</w:t>
        </w:r>
        <w:r w:rsidR="00E941AA">
          <w:t>, a w skrajnych przypadkach</w:t>
        </w:r>
      </w:ins>
      <w:ins w:id="1141" w:author="Okot" w:date="2019-03-28T23:53:00Z">
        <w:r>
          <w:t xml:space="preserve"> </w:t>
        </w:r>
      </w:ins>
      <w:ins w:id="1142" w:author="Okot" w:date="2019-03-28T23:54:00Z">
        <w:r w:rsidR="00E941AA">
          <w:t>uprawiania sportów wytrzymałościowych do 3</w:t>
        </w:r>
      </w:ins>
      <w:ins w:id="1143" w:author="Okot" w:date="2019-03-28T23:55:00Z">
        <w:r w:rsidR="00E941AA">
          <w:t> g/kg.m.c.</w:t>
        </w:r>
      </w:ins>
    </w:p>
    <w:p w14:paraId="191E8206" w14:textId="77777777" w:rsidR="00B66E9E" w:rsidRDefault="00B81B62">
      <w:pPr>
        <w:rPr>
          <w:ins w:id="1144" w:author="Okot" w:date="2019-03-31T13:54:00Z"/>
        </w:rPr>
        <w:pPrChange w:id="1145" w:author="Okot" w:date="2019-03-28T13:48:00Z">
          <w:pPr>
            <w:ind w:firstLine="0"/>
            <w:jc w:val="left"/>
          </w:pPr>
        </w:pPrChange>
      </w:pPr>
      <w:ins w:id="1146" w:author="Okot" w:date="2019-03-30T18:52:00Z">
        <w:r>
          <w:t>Wiele kontrowersji wiąże się z wytyczny</w:t>
        </w:r>
        <w:r w:rsidR="00834FF1">
          <w:t>mi odnośnie spożycia tłuszcz</w:t>
        </w:r>
      </w:ins>
      <w:r w:rsidR="00293130">
        <w:t>ów</w:t>
      </w:r>
      <w:ins w:id="1147" w:author="Okot" w:date="2019-03-30T18:52:00Z">
        <w:r w:rsidR="00834FF1">
          <w:t>.</w:t>
        </w:r>
      </w:ins>
      <w:ins w:id="1148" w:author="Okot" w:date="2019-03-31T14:44:00Z">
        <w:r w:rsidR="00834FF1">
          <w:t xml:space="preserve"> Większość instytucji</w:t>
        </w:r>
      </w:ins>
      <w:ins w:id="1149" w:author="Okot" w:date="2019-03-30T18:53:00Z">
        <w:r>
          <w:t xml:space="preserve"> </w:t>
        </w:r>
      </w:ins>
      <w:ins w:id="1150" w:author="Okot" w:date="2019-03-30T18:55:00Z">
        <w:r w:rsidR="00834FF1">
          <w:t>nie ustaliła</w:t>
        </w:r>
        <w:r w:rsidR="00582840">
          <w:t xml:space="preserve"> konkretnego zapotrzebowa</w:t>
        </w:r>
        <w:r w:rsidR="00834FF1">
          <w:t>nia, jedynie zakres dystrybucji.</w:t>
        </w:r>
      </w:ins>
      <w:ins w:id="1151" w:author="Okot" w:date="2019-03-31T14:44:00Z">
        <w:r w:rsidR="00834FF1">
          <w:t xml:space="preserve"> Według</w:t>
        </w:r>
      </w:ins>
      <w:ins w:id="1152" w:author="Okot" w:date="2019-03-30T18:55:00Z">
        <w:r w:rsidR="00582840">
          <w:t xml:space="preserve"> </w:t>
        </w:r>
      </w:ins>
      <w:ins w:id="1153" w:author="Okot" w:date="2019-03-31T14:44:00Z">
        <w:r w:rsidR="00834FF1">
          <w:t>USDA</w:t>
        </w:r>
      </w:ins>
      <w:ins w:id="1154" w:author="Okot" w:date="2019-03-30T18:55:00Z">
        <w:r w:rsidR="00582840">
          <w:t xml:space="preserve"> dla dorosłych wynosi</w:t>
        </w:r>
      </w:ins>
      <w:ins w:id="1155" w:author="Okot" w:date="2019-03-31T14:45:00Z">
        <w:r w:rsidR="00834FF1">
          <w:t xml:space="preserve"> on</w:t>
        </w:r>
      </w:ins>
      <w:ins w:id="1156" w:author="Okot" w:date="2019-03-30T18:55:00Z">
        <w:r w:rsidR="00582840">
          <w:t xml:space="preserve"> 20-35% całkowitej dziennej podaży </w:t>
        </w:r>
      </w:ins>
      <w:ins w:id="1157" w:author="Okot" w:date="2019-03-30T18:56:00Z">
        <w:r w:rsidR="00582840">
          <w:t>energii</w:t>
        </w:r>
      </w:ins>
      <w:ins w:id="1158" w:author="Okot" w:date="2019-03-30T18:55:00Z">
        <w:r w:rsidR="00582840">
          <w:t>.</w:t>
        </w:r>
      </w:ins>
      <w:ins w:id="1159" w:author="Okot" w:date="2019-03-30T18:56:00Z">
        <w:r w:rsidR="00582840">
          <w:t xml:space="preserve"> Jednak wiele badań wskazuje na to, że są to wartości wygórowane, biorąc pod uwagę szkodliwe działania tłuszczów </w:t>
        </w:r>
      </w:ins>
      <w:ins w:id="1160" w:author="Okot" w:date="2019-03-30T18:57:00Z">
        <w:r w:rsidR="00582840">
          <w:t>nasyconych</w:t>
        </w:r>
      </w:ins>
      <w:ins w:id="1161" w:author="Okot" w:date="2019-03-30T18:56:00Z">
        <w:r w:rsidR="00582840">
          <w:t xml:space="preserve">, które dla </w:t>
        </w:r>
      </w:ins>
      <w:ins w:id="1162" w:author="Okot" w:date="2019-03-30T18:57:00Z">
        <w:r w:rsidR="00582840">
          <w:t xml:space="preserve">wielu ludzi stanowią </w:t>
        </w:r>
      </w:ins>
      <w:ins w:id="1163" w:author="Okot" w:date="2019-03-31T14:09:00Z">
        <w:r w:rsidR="000B1407">
          <w:t>naj</w:t>
        </w:r>
      </w:ins>
      <w:ins w:id="1164" w:author="Okot" w:date="2019-03-30T18:57:00Z">
        <w:r w:rsidR="00582840">
          <w:t>większą czę</w:t>
        </w:r>
        <w:r w:rsidR="00B66E9E">
          <w:t>ść spożycia tego makroskładnika i należy je zmniejszyć do 15-25%.</w:t>
        </w:r>
      </w:ins>
      <w:ins w:id="1165" w:author="Okot" w:date="2019-03-30T19:43:00Z">
        <w:r w:rsidR="00B66E9E">
          <w:t xml:space="preserve"> Bardziej radykalni eksperci sugerują, że już 10% będzie wystarczające.</w:t>
        </w:r>
      </w:ins>
      <w:ins w:id="1166" w:author="Okot" w:date="2019-03-31T14:05:00Z">
        <w:r w:rsidR="000B1407">
          <w:t xml:space="preserve"> Z kolei raport WHO z 2005 r.</w:t>
        </w:r>
      </w:ins>
      <w:ins w:id="1167" w:author="Okot" w:date="2019-03-31T14:06:00Z">
        <w:r w:rsidR="000B1407">
          <w:t xml:space="preserve"> przyznaje co prawda, że należy pobierać nie więcej niż 30% energii z</w:t>
        </w:r>
      </w:ins>
      <w:ins w:id="1168" w:author="Okot" w:date="2019-03-31T14:07:00Z">
        <w:r w:rsidR="000B1407">
          <w:t xml:space="preserve"> tłuszczów, twierdzi jednak też, że ilość ta nie powinna się zmniejszać poniżej 15%.</w:t>
        </w:r>
      </w:ins>
      <w:ins w:id="1169" w:author="Okot" w:date="2019-03-31T14:06:00Z">
        <w:r w:rsidR="000B1407">
          <w:t xml:space="preserve"> </w:t>
        </w:r>
      </w:ins>
      <w:ins w:id="1170" w:author="Okot" w:date="2019-03-31T14:47:00Z">
        <w:r w:rsidR="00834FF1">
          <w:t>Z tymi ostatnimi ustaleniami pokrywają się rekomendacje IŻŻ.</w:t>
        </w:r>
      </w:ins>
    </w:p>
    <w:p w14:paraId="426EF287" w14:textId="77777777" w:rsidR="00C548B3" w:rsidRDefault="00B66E9E">
      <w:pPr>
        <w:rPr>
          <w:ins w:id="1171" w:author="Okot" w:date="2019-03-31T13:54:00Z"/>
        </w:rPr>
        <w:pPrChange w:id="1172" w:author="Okot" w:date="2019-03-28T13:48:00Z">
          <w:pPr>
            <w:ind w:firstLine="0"/>
            <w:jc w:val="left"/>
          </w:pPr>
        </w:pPrChange>
      </w:pPr>
      <w:ins w:id="1173" w:author="Okot" w:date="2019-03-30T19:44:00Z">
        <w:r>
          <w:lastRenderedPageBreak/>
          <w:t>O ile brak jednoznacznej konkluzji dotyczy całkowitej podaży</w:t>
        </w:r>
      </w:ins>
      <w:r w:rsidR="00293130">
        <w:t xml:space="preserve"> tłuszczów</w:t>
      </w:r>
      <w:ins w:id="1174" w:author="Okot" w:date="2019-03-30T19:44:00Z">
        <w:r>
          <w:t xml:space="preserve">, to ustalono </w:t>
        </w:r>
      </w:ins>
      <w:r w:rsidR="00416B5E">
        <w:t>sugerowaną</w:t>
      </w:r>
      <w:r w:rsidR="00293130">
        <w:t xml:space="preserve"> </w:t>
      </w:r>
      <w:ins w:id="1175" w:author="Okot" w:date="2019-03-30T19:44:00Z">
        <w:r>
          <w:t>dzienną dawkę</w:t>
        </w:r>
      </w:ins>
      <w:r w:rsidR="00293130">
        <w:t xml:space="preserve"> kwasów</w:t>
      </w:r>
      <w:ins w:id="1176" w:author="Okot" w:date="2019-03-30T19:44:00Z">
        <w:r>
          <w:t xml:space="preserve"> omega-3</w:t>
        </w:r>
      </w:ins>
      <w:r w:rsidR="00293130">
        <w:t>, która</w:t>
      </w:r>
      <w:ins w:id="1177" w:author="Okot" w:date="2019-03-30T19:44:00Z">
        <w:r>
          <w:t xml:space="preserve"> wynosi co najmniej 1,6</w:t>
        </w:r>
      </w:ins>
      <w:ins w:id="1178" w:author="Okot" w:date="2019-03-30T21:14:00Z">
        <w:r w:rsidR="00573BBB">
          <w:t> </w:t>
        </w:r>
      </w:ins>
      <w:ins w:id="1179" w:author="Okot" w:date="2019-03-30T19:44:00Z">
        <w:r w:rsidR="00573BBB">
          <w:t>g d</w:t>
        </w:r>
        <w:r>
          <w:t xml:space="preserve">la mężczyzn </w:t>
        </w:r>
        <w:r w:rsidR="00573BBB">
          <w:t>i</w:t>
        </w:r>
      </w:ins>
      <w:r w:rsidR="00293130">
        <w:t> </w:t>
      </w:r>
      <w:ins w:id="1180" w:author="Okot" w:date="2019-03-30T19:44:00Z">
        <w:r w:rsidR="00573BBB">
          <w:t>1,1 g </w:t>
        </w:r>
        <w:r>
          <w:t>dla kobiet.</w:t>
        </w:r>
      </w:ins>
      <w:ins w:id="1181" w:author="Okot" w:date="2019-03-30T19:46:00Z">
        <w:r>
          <w:t xml:space="preserve"> </w:t>
        </w:r>
      </w:ins>
      <w:ins w:id="1182" w:author="Okot" w:date="2019-03-30T17:03:00Z">
        <w:r w:rsidR="0070269B">
          <w:t>Zaleca się</w:t>
        </w:r>
      </w:ins>
      <w:ins w:id="1183" w:author="Okot" w:date="2019-03-30T19:47:00Z">
        <w:r>
          <w:t xml:space="preserve"> też</w:t>
        </w:r>
      </w:ins>
      <w:ins w:id="1184" w:author="Okot" w:date="2019-03-30T17:03:00Z">
        <w:r w:rsidR="0070269B">
          <w:t>, żeby zawartość</w:t>
        </w:r>
        <w:r w:rsidR="00C548B3">
          <w:t xml:space="preserve"> kwasu alfa-lino</w:t>
        </w:r>
      </w:ins>
      <w:ins w:id="1185" w:author="Okot" w:date="2019-03-30T17:04:00Z">
        <w:r w:rsidR="00C548B3">
          <w:t>lenowego</w:t>
        </w:r>
      </w:ins>
      <w:ins w:id="1186" w:author="Okot" w:date="2019-03-30T17:15:00Z">
        <w:r w:rsidR="0070269B">
          <w:t xml:space="preserve"> mierzona w kaloriach </w:t>
        </w:r>
      </w:ins>
      <w:ins w:id="1187" w:author="Okot" w:date="2019-03-30T17:04:00Z">
        <w:r w:rsidR="00C548B3">
          <w:t xml:space="preserve">kształtowała </w:t>
        </w:r>
      </w:ins>
      <w:ins w:id="1188" w:author="Okot" w:date="2019-03-30T17:05:00Z">
        <w:r w:rsidR="00C548B3">
          <w:t>się</w:t>
        </w:r>
      </w:ins>
      <w:ins w:id="1189" w:author="Okot" w:date="2019-03-30T17:04:00Z">
        <w:r w:rsidR="00C548B3">
          <w:t xml:space="preserve"> </w:t>
        </w:r>
      </w:ins>
      <w:ins w:id="1190" w:author="Okot" w:date="2019-03-30T17:05:00Z">
        <w:r w:rsidR="00C548B3">
          <w:t xml:space="preserve">na poziomie 0,5% całkowitej dziennej podaży energii. </w:t>
        </w:r>
      </w:ins>
    </w:p>
    <w:p w14:paraId="355AF06C" w14:textId="77777777" w:rsidR="007C5664" w:rsidRDefault="000266A6" w:rsidP="006F5DB1">
      <w:pPr>
        <w:rPr>
          <w:ins w:id="1191" w:author="Okot" w:date="2019-03-30T17:26:00Z"/>
        </w:rPr>
      </w:pPr>
      <w:ins w:id="1192" w:author="Okot" w:date="2019-03-31T13:54:00Z">
        <w:r>
          <w:t>Brak jest również ustalonych norm spożyci</w:t>
        </w:r>
      </w:ins>
      <w:r w:rsidR="00FD1C88">
        <w:t>a</w:t>
      </w:r>
      <w:ins w:id="1193" w:author="Okot" w:date="2019-03-31T13:54:00Z">
        <w:r>
          <w:t xml:space="preserve"> tłuszczów nasyconych. </w:t>
        </w:r>
      </w:ins>
      <w:ins w:id="1194" w:author="Okot" w:date="2019-03-31T13:55:00Z">
        <w:r>
          <w:t xml:space="preserve">W świetle </w:t>
        </w:r>
      </w:ins>
      <w:ins w:id="1195" w:author="Okot" w:date="2019-03-31T13:59:00Z">
        <w:r w:rsidR="00FD3B11">
          <w:t xml:space="preserve">aktualnych </w:t>
        </w:r>
      </w:ins>
      <w:ins w:id="1196" w:author="Okot" w:date="2019-03-31T13:55:00Z">
        <w:r>
          <w:t>badań</w:t>
        </w:r>
      </w:ins>
      <w:ins w:id="1197" w:author="Okot" w:date="2019-03-31T13:58:00Z">
        <w:r w:rsidR="00FD3B11">
          <w:t xml:space="preserve"> każda </w:t>
        </w:r>
      </w:ins>
      <w:ins w:id="1198" w:author="Okot" w:date="2019-03-31T13:59:00Z">
        <w:r w:rsidR="00FD3B11">
          <w:t xml:space="preserve">ilość </w:t>
        </w:r>
      </w:ins>
      <w:ins w:id="1199" w:author="Okot" w:date="2019-03-31T13:58:00Z">
        <w:r w:rsidR="00FD3B11">
          <w:t>SFA w pożywieniu podnosi ryzyko chorób serca.</w:t>
        </w:r>
      </w:ins>
      <w:ins w:id="1200" w:author="Okot" w:date="2019-03-31T13:59:00Z">
        <w:r w:rsidR="00FD3B11">
          <w:t xml:space="preserve"> Jednak nie znaleziono jeszcze metody całkowitej ich eliminacji z diety.</w:t>
        </w:r>
      </w:ins>
    </w:p>
    <w:p w14:paraId="7CC62EBB" w14:textId="77777777" w:rsidR="00567A53" w:rsidRDefault="00866AD1">
      <w:pPr>
        <w:rPr>
          <w:ins w:id="1201" w:author="Okot" w:date="2019-03-31T14:52:00Z"/>
        </w:rPr>
      </w:pPr>
      <w:ins w:id="1202" w:author="Okot" w:date="2019-03-30T17:26:00Z">
        <w:r>
          <w:t>Ustalone są normy zapotrzebowania na białko oraz limit tłuszczów w diecie.</w:t>
        </w:r>
      </w:ins>
      <w:ins w:id="1203" w:author="Okot" w:date="2019-03-30T17:27:00Z">
        <w:r>
          <w:t xml:space="preserve"> Cała reszta energii powinna </w:t>
        </w:r>
      </w:ins>
      <w:ins w:id="1204" w:author="Okot" w:date="2019-03-30T17:28:00Z">
        <w:r>
          <w:t>pochodzić z węglowodanów. Jak powiedziano w punkcie 2.1.3.3.</w:t>
        </w:r>
      </w:ins>
      <w:ins w:id="1205" w:author="Okot" w:date="2019-03-30T21:15:00Z">
        <w:r w:rsidR="00E67072">
          <w:t>,</w:t>
        </w:r>
      </w:ins>
      <w:ins w:id="1206" w:author="Okot" w:date="2019-03-30T17:28:00Z">
        <w:r>
          <w:t xml:space="preserve"> węglowodany to główne źródło zasilania człowieka, dlatego </w:t>
        </w:r>
      </w:ins>
      <w:r w:rsidR="00FD1C88">
        <w:t xml:space="preserve">ich </w:t>
      </w:r>
      <w:ins w:id="1207" w:author="Okot" w:date="2019-03-30T17:28:00Z">
        <w:r>
          <w:t xml:space="preserve">zawartość w diecie powinna być procentowo największa i </w:t>
        </w:r>
      </w:ins>
      <w:ins w:id="1208" w:author="Okot" w:date="2019-03-30T17:29:00Z">
        <w:r>
          <w:t>oscylować</w:t>
        </w:r>
      </w:ins>
      <w:ins w:id="1209" w:author="Okot" w:date="2019-03-30T17:28:00Z">
        <w:r>
          <w:t xml:space="preserve"> </w:t>
        </w:r>
      </w:ins>
      <w:ins w:id="1210" w:author="Okot" w:date="2019-03-30T17:29:00Z">
        <w:r w:rsidR="00567A53">
          <w:t>w okolicy 45-75</w:t>
        </w:r>
        <w:r>
          <w:t>%</w:t>
        </w:r>
      </w:ins>
      <w:ins w:id="1211" w:author="Okot" w:date="2019-03-30T17:30:00Z">
        <w:r>
          <w:t xml:space="preserve"> dziennego spożycia kalorii</w:t>
        </w:r>
      </w:ins>
      <w:ins w:id="1212" w:author="Okot" w:date="2019-03-30T17:32:00Z">
        <w:r>
          <w:t>,</w:t>
        </w:r>
      </w:ins>
      <w:ins w:id="1213" w:author="Okot" w:date="2019-03-30T17:30:00Z">
        <w:r>
          <w:t xml:space="preserve"> przy czym nie więcej niż 10% energii (dziennej, a nie jedynie pochodzącej z węglowodanów)</w:t>
        </w:r>
      </w:ins>
      <w:ins w:id="1214" w:author="Okot" w:date="2019-03-30T17:32:00Z">
        <w:r>
          <w:t xml:space="preserve"> powinno pochodzić z cukrów dodanych</w:t>
        </w:r>
      </w:ins>
      <w:ins w:id="1215" w:author="Okot" w:date="2019-03-30T17:29:00Z">
        <w:r>
          <w:t>.</w:t>
        </w:r>
      </w:ins>
      <w:ins w:id="1216" w:author="Okot" w:date="2019-03-30T17:26:00Z">
        <w:r>
          <w:t xml:space="preserve"> </w:t>
        </w:r>
      </w:ins>
      <w:ins w:id="1217" w:author="Okot" w:date="2019-03-31T15:00:00Z">
        <w:r w:rsidR="00CB64A1">
          <w:t>Jednocześnie w</w:t>
        </w:r>
      </w:ins>
      <w:ins w:id="1218" w:author="Okot" w:date="2019-03-31T14:50:00Z">
        <w:r w:rsidR="00567A53">
          <w:t>yznacznikiem zapotrzebowania na węglowodany jest ilość glukozy wymagana przez komórki mózgowe.</w:t>
        </w:r>
      </w:ins>
    </w:p>
    <w:p w14:paraId="59FBB16B" w14:textId="77777777" w:rsidR="00567A53" w:rsidRDefault="00567A53">
      <w:pPr>
        <w:rPr>
          <w:ins w:id="1219" w:author="Okot" w:date="2019-03-31T14:52:00Z"/>
        </w:rPr>
      </w:pPr>
    </w:p>
    <w:p w14:paraId="27D24EE2" w14:textId="77777777" w:rsidR="00567A53" w:rsidRDefault="00567A53">
      <w:pPr>
        <w:ind w:firstLine="0"/>
        <w:rPr>
          <w:ins w:id="1220" w:author="Okot" w:date="2019-03-31T14:55:00Z"/>
        </w:rPr>
        <w:pPrChange w:id="1221" w:author="Okot" w:date="2019-03-31T14:52:00Z">
          <w:pPr/>
        </w:pPrChange>
      </w:pPr>
      <w:ins w:id="1222" w:author="Okot" w:date="2019-03-31T14:52:00Z">
        <w:r>
          <w:t>Tabela</w:t>
        </w:r>
      </w:ins>
      <w:ins w:id="1223" w:author="Okot" w:date="2019-03-31T14:55:00Z">
        <w:r w:rsidR="001229B3">
          <w:t xml:space="preserve"> 2.</w:t>
        </w:r>
      </w:ins>
      <w:r w:rsidR="0024444E">
        <w:t>8</w:t>
      </w:r>
      <w:ins w:id="1224" w:author="Okot" w:date="2019-03-31T14:55:00Z">
        <w:r w:rsidR="001229B3">
          <w:t>.</w:t>
        </w:r>
      </w:ins>
    </w:p>
    <w:p w14:paraId="4A28F4FD" w14:textId="19F582F1" w:rsidR="001229B3" w:rsidRDefault="001229B3">
      <w:pPr>
        <w:ind w:firstLine="0"/>
        <w:rPr>
          <w:ins w:id="1225" w:author="Okot" w:date="2019-03-31T14:56:00Z"/>
        </w:rPr>
        <w:pPrChange w:id="1226" w:author="Okot" w:date="2019-03-31T14:52:00Z">
          <w:pPr/>
        </w:pPrChange>
      </w:pPr>
      <w:ins w:id="1227" w:author="Okot" w:date="2019-03-31T14:55:00Z">
        <w:r>
          <w:t>Zalecane spożycie węglowodanów ze względu na potrzeby mózgu [</w:t>
        </w:r>
      </w:ins>
      <w:r w:rsidR="00312C8D">
        <w:t>25</w:t>
      </w:r>
      <w:ins w:id="1228" w:author="Okot" w:date="2019-03-31T14:55:00Z">
        <w:r>
          <w:t>]</w:t>
        </w:r>
      </w:ins>
      <w:ins w:id="1229"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0" w:author="Okot" w:date="2019-03-31T14:56:00Z"/>
        </w:trPr>
        <w:tc>
          <w:tcPr>
            <w:tcW w:w="4530" w:type="dxa"/>
          </w:tcPr>
          <w:p w14:paraId="204B734A" w14:textId="77777777" w:rsidR="001229B3" w:rsidRDefault="001229B3">
            <w:pPr>
              <w:ind w:firstLine="0"/>
              <w:jc w:val="center"/>
              <w:rPr>
                <w:ins w:id="1231" w:author="Okot" w:date="2019-03-31T14:56:00Z"/>
              </w:rPr>
              <w:pPrChange w:id="1232" w:author="Okot" w:date="2019-03-31T14:56:00Z">
                <w:pPr>
                  <w:ind w:firstLine="0"/>
                </w:pPr>
              </w:pPrChange>
            </w:pPr>
            <w:ins w:id="1233" w:author="Okot" w:date="2019-03-31T14:56:00Z">
              <w:r>
                <w:rPr>
                  <w:b/>
                </w:rPr>
                <w:t>Grupa populacji</w:t>
              </w:r>
            </w:ins>
          </w:p>
        </w:tc>
        <w:tc>
          <w:tcPr>
            <w:tcW w:w="4531" w:type="dxa"/>
          </w:tcPr>
          <w:p w14:paraId="0992AE82" w14:textId="77777777" w:rsidR="001229B3" w:rsidRDefault="001229B3">
            <w:pPr>
              <w:ind w:firstLine="0"/>
              <w:jc w:val="center"/>
              <w:rPr>
                <w:ins w:id="1234" w:author="Okot" w:date="2019-03-31T14:56:00Z"/>
              </w:rPr>
              <w:pPrChange w:id="1235" w:author="Okot" w:date="2019-03-31T14:56:00Z">
                <w:pPr>
                  <w:ind w:firstLine="0"/>
                </w:pPr>
              </w:pPrChange>
            </w:pPr>
            <w:ins w:id="1236" w:author="Okot" w:date="2019-03-31T14:56:00Z">
              <w:r>
                <w:rPr>
                  <w:b/>
                </w:rPr>
                <w:t>Zapotrzebowanie (g/</w:t>
              </w:r>
              <w:r w:rsidRPr="00877302">
                <w:rPr>
                  <w:b/>
                </w:rPr>
                <w:t>dz</w:t>
              </w:r>
            </w:ins>
            <w:r w:rsidR="00A03EAC">
              <w:rPr>
                <w:b/>
              </w:rPr>
              <w:t>.</w:t>
            </w:r>
            <w:ins w:id="1237" w:author="Okot" w:date="2019-03-31T14:56:00Z">
              <w:r w:rsidRPr="00877302">
                <w:rPr>
                  <w:b/>
                </w:rPr>
                <w:t>)</w:t>
              </w:r>
            </w:ins>
          </w:p>
        </w:tc>
      </w:tr>
      <w:tr w:rsidR="001229B3" w14:paraId="75604158" w14:textId="77777777" w:rsidTr="001229B3">
        <w:trPr>
          <w:ins w:id="1238" w:author="Okot" w:date="2019-03-31T14:56:00Z"/>
        </w:trPr>
        <w:tc>
          <w:tcPr>
            <w:tcW w:w="4530" w:type="dxa"/>
          </w:tcPr>
          <w:p w14:paraId="5FDC8193" w14:textId="77777777" w:rsidR="001229B3" w:rsidRDefault="001229B3">
            <w:pPr>
              <w:ind w:firstLine="0"/>
              <w:jc w:val="center"/>
              <w:rPr>
                <w:ins w:id="1239" w:author="Okot" w:date="2019-03-31T14:56:00Z"/>
              </w:rPr>
              <w:pPrChange w:id="1240" w:author="Okot" w:date="2019-03-31T14:57:00Z">
                <w:pPr>
                  <w:ind w:firstLine="0"/>
                </w:pPr>
              </w:pPrChange>
            </w:pPr>
            <w:ins w:id="1241" w:author="Okot" w:date="2019-03-31T14:57:00Z">
              <w:r>
                <w:t>Wiek 0-0,5 roku</w:t>
              </w:r>
            </w:ins>
          </w:p>
        </w:tc>
        <w:tc>
          <w:tcPr>
            <w:tcW w:w="4531" w:type="dxa"/>
          </w:tcPr>
          <w:p w14:paraId="2963D146" w14:textId="77777777" w:rsidR="001229B3" w:rsidRDefault="001229B3">
            <w:pPr>
              <w:ind w:firstLine="0"/>
              <w:jc w:val="center"/>
              <w:rPr>
                <w:ins w:id="1242" w:author="Okot" w:date="2019-03-31T14:56:00Z"/>
              </w:rPr>
              <w:pPrChange w:id="1243" w:author="Okot" w:date="2019-03-31T14:57:00Z">
                <w:pPr>
                  <w:ind w:firstLine="0"/>
                </w:pPr>
              </w:pPrChange>
            </w:pPr>
            <w:ins w:id="1244" w:author="Okot" w:date="2019-03-31T14:57:00Z">
              <w:r>
                <w:t>60</w:t>
              </w:r>
            </w:ins>
          </w:p>
        </w:tc>
      </w:tr>
      <w:tr w:rsidR="001229B3" w14:paraId="56A620E9" w14:textId="77777777" w:rsidTr="001229B3">
        <w:trPr>
          <w:ins w:id="1245" w:author="Okot" w:date="2019-03-31T14:56:00Z"/>
        </w:trPr>
        <w:tc>
          <w:tcPr>
            <w:tcW w:w="4530" w:type="dxa"/>
          </w:tcPr>
          <w:p w14:paraId="08B7C1C9" w14:textId="77777777" w:rsidR="001229B3" w:rsidRDefault="001229B3">
            <w:pPr>
              <w:ind w:firstLine="0"/>
              <w:jc w:val="center"/>
              <w:rPr>
                <w:ins w:id="1246" w:author="Okot" w:date="2019-03-31T14:56:00Z"/>
              </w:rPr>
              <w:pPrChange w:id="1247" w:author="Okot" w:date="2019-03-31T14:57:00Z">
                <w:pPr>
                  <w:ind w:firstLine="0"/>
                </w:pPr>
              </w:pPrChange>
            </w:pPr>
            <w:ins w:id="1248" w:author="Okot" w:date="2019-03-31T14:57:00Z">
              <w:r>
                <w:t>Wiek 0,6-1 rok</w:t>
              </w:r>
            </w:ins>
          </w:p>
        </w:tc>
        <w:tc>
          <w:tcPr>
            <w:tcW w:w="4531" w:type="dxa"/>
          </w:tcPr>
          <w:p w14:paraId="0C91F664" w14:textId="77777777" w:rsidR="001229B3" w:rsidRDefault="001229B3">
            <w:pPr>
              <w:ind w:firstLine="0"/>
              <w:jc w:val="center"/>
              <w:rPr>
                <w:ins w:id="1249" w:author="Okot" w:date="2019-03-31T14:56:00Z"/>
              </w:rPr>
              <w:pPrChange w:id="1250" w:author="Okot" w:date="2019-03-31T14:58:00Z">
                <w:pPr>
                  <w:ind w:firstLine="0"/>
                </w:pPr>
              </w:pPrChange>
            </w:pPr>
            <w:ins w:id="1251" w:author="Okot" w:date="2019-03-31T14:58:00Z">
              <w:r>
                <w:t>95</w:t>
              </w:r>
            </w:ins>
          </w:p>
        </w:tc>
      </w:tr>
      <w:tr w:rsidR="001229B3" w14:paraId="14025455" w14:textId="77777777" w:rsidTr="001229B3">
        <w:trPr>
          <w:ins w:id="1252" w:author="Okot" w:date="2019-03-31T14:58:00Z"/>
        </w:trPr>
        <w:tc>
          <w:tcPr>
            <w:tcW w:w="4530" w:type="dxa"/>
          </w:tcPr>
          <w:p w14:paraId="3E496888" w14:textId="77777777" w:rsidR="001229B3" w:rsidRDefault="001229B3" w:rsidP="00405B12">
            <w:pPr>
              <w:ind w:firstLine="0"/>
              <w:jc w:val="center"/>
              <w:rPr>
                <w:ins w:id="1253" w:author="Okot" w:date="2019-03-31T14:58:00Z"/>
              </w:rPr>
            </w:pPr>
            <w:ins w:id="1254" w:author="Okot" w:date="2019-03-31T14:58:00Z">
              <w:r>
                <w:t>Wiek ≥ 1 roku</w:t>
              </w:r>
            </w:ins>
          </w:p>
        </w:tc>
        <w:tc>
          <w:tcPr>
            <w:tcW w:w="4531" w:type="dxa"/>
          </w:tcPr>
          <w:p w14:paraId="213BF3BD" w14:textId="77777777" w:rsidR="001229B3" w:rsidRDefault="001229B3" w:rsidP="00405B12">
            <w:pPr>
              <w:ind w:firstLine="0"/>
              <w:jc w:val="center"/>
              <w:rPr>
                <w:ins w:id="1255" w:author="Okot" w:date="2019-03-31T14:58:00Z"/>
              </w:rPr>
            </w:pPr>
            <w:ins w:id="1256" w:author="Okot" w:date="2019-03-31T14:58:00Z">
              <w:r>
                <w:t>130</w:t>
              </w:r>
            </w:ins>
          </w:p>
        </w:tc>
      </w:tr>
      <w:tr w:rsidR="001229B3" w14:paraId="7AF328BF" w14:textId="77777777" w:rsidTr="001229B3">
        <w:trPr>
          <w:ins w:id="1257" w:author="Okot" w:date="2019-03-31T14:58:00Z"/>
        </w:trPr>
        <w:tc>
          <w:tcPr>
            <w:tcW w:w="4530" w:type="dxa"/>
          </w:tcPr>
          <w:p w14:paraId="3869FCF9" w14:textId="77777777" w:rsidR="001229B3" w:rsidRDefault="001229B3" w:rsidP="001229B3">
            <w:pPr>
              <w:ind w:firstLine="0"/>
              <w:jc w:val="center"/>
              <w:rPr>
                <w:ins w:id="1258" w:author="Okot" w:date="2019-03-31T14:58:00Z"/>
              </w:rPr>
            </w:pPr>
            <w:ins w:id="1259" w:author="Okot" w:date="2019-03-31T14:59:00Z">
              <w:r>
                <w:t>Kobiety w ciąży</w:t>
              </w:r>
            </w:ins>
          </w:p>
        </w:tc>
        <w:tc>
          <w:tcPr>
            <w:tcW w:w="4531" w:type="dxa"/>
          </w:tcPr>
          <w:p w14:paraId="551AA9DB" w14:textId="77777777" w:rsidR="001229B3" w:rsidRDefault="001229B3" w:rsidP="001229B3">
            <w:pPr>
              <w:ind w:firstLine="0"/>
              <w:jc w:val="center"/>
              <w:rPr>
                <w:ins w:id="1260" w:author="Okot" w:date="2019-03-31T14:58:00Z"/>
              </w:rPr>
            </w:pPr>
            <w:ins w:id="1261" w:author="Okot" w:date="2019-03-31T14:58:00Z">
              <w:r>
                <w:t>175</w:t>
              </w:r>
            </w:ins>
          </w:p>
        </w:tc>
      </w:tr>
      <w:tr w:rsidR="001229B3" w14:paraId="1DB2EF5D" w14:textId="77777777" w:rsidTr="001229B3">
        <w:trPr>
          <w:ins w:id="1262" w:author="Okot" w:date="2019-03-31T14:59:00Z"/>
        </w:trPr>
        <w:tc>
          <w:tcPr>
            <w:tcW w:w="4530" w:type="dxa"/>
          </w:tcPr>
          <w:p w14:paraId="5D6F20B2" w14:textId="77777777" w:rsidR="001229B3" w:rsidRDefault="001229B3" w:rsidP="001229B3">
            <w:pPr>
              <w:ind w:firstLine="0"/>
              <w:jc w:val="center"/>
              <w:rPr>
                <w:ins w:id="1263" w:author="Okot" w:date="2019-03-31T14:59:00Z"/>
              </w:rPr>
            </w:pPr>
            <w:ins w:id="1264" w:author="Okot" w:date="2019-03-31T14:59:00Z">
              <w:r>
                <w:t>Kobiety w trakcie laktacji</w:t>
              </w:r>
            </w:ins>
          </w:p>
        </w:tc>
        <w:tc>
          <w:tcPr>
            <w:tcW w:w="4531" w:type="dxa"/>
          </w:tcPr>
          <w:p w14:paraId="0B462981" w14:textId="77777777" w:rsidR="001229B3" w:rsidRDefault="001229B3" w:rsidP="001229B3">
            <w:pPr>
              <w:ind w:firstLine="0"/>
              <w:jc w:val="center"/>
              <w:rPr>
                <w:ins w:id="1265" w:author="Okot" w:date="2019-03-31T14:59:00Z"/>
              </w:rPr>
            </w:pPr>
            <w:ins w:id="1266" w:author="Okot" w:date="2019-03-31T14:59:00Z">
              <w:r>
                <w:t>210</w:t>
              </w:r>
            </w:ins>
          </w:p>
        </w:tc>
      </w:tr>
    </w:tbl>
    <w:p w14:paraId="749590C8" w14:textId="77777777" w:rsidR="001229B3" w:rsidRDefault="001229B3">
      <w:pPr>
        <w:ind w:firstLine="0"/>
        <w:rPr>
          <w:ins w:id="1267" w:author="Okot" w:date="2019-03-31T14:56:00Z"/>
        </w:rPr>
        <w:pPrChange w:id="1268" w:author="Okot" w:date="2019-03-31T14:52:00Z">
          <w:pPr/>
        </w:pPrChange>
      </w:pPr>
    </w:p>
    <w:p w14:paraId="28E04C3B" w14:textId="77777777" w:rsidR="00335CA6" w:rsidRDefault="00866AD1">
      <w:pPr>
        <w:rPr>
          <w:ins w:id="1269" w:author="Okot" w:date="2019-03-31T15:09:00Z"/>
        </w:rPr>
      </w:pPr>
      <w:ins w:id="1270" w:author="Okot" w:date="2019-03-30T17:32:00Z">
        <w:r>
          <w:t>Bardziej precyzyjne są rekomendacje odnośnie błonnika pokarmowego: z</w:t>
        </w:r>
      </w:ins>
      <w:ins w:id="1271" w:author="Okot" w:date="2019-03-30T17:17:00Z">
        <w:r>
          <w:t>alecane spożycie</w:t>
        </w:r>
        <w:r w:rsidR="00335CA6">
          <w:t xml:space="preserve"> dla</w:t>
        </w:r>
        <w:r w:rsidR="00E67072">
          <w:t xml:space="preserve"> osoby dorosłej to </w:t>
        </w:r>
      </w:ins>
      <w:r w:rsidR="00FD1C88">
        <w:t xml:space="preserve">minimum </w:t>
      </w:r>
      <w:ins w:id="1272" w:author="Okot" w:date="2019-03-30T17:17:00Z">
        <w:r w:rsidR="00E67072">
          <w:t>25 g. </w:t>
        </w:r>
        <w:r w:rsidR="00335CA6">
          <w:t>D</w:t>
        </w:r>
        <w:r w:rsidR="00E67072">
          <w:t>zieci i młodzież między 10</w:t>
        </w:r>
      </w:ins>
      <w:ins w:id="1273" w:author="Okot" w:date="2019-03-30T21:15:00Z">
        <w:r w:rsidR="00E67072">
          <w:t> </w:t>
        </w:r>
      </w:ins>
      <w:ins w:id="1274" w:author="Okot" w:date="2019-03-30T17:17:00Z">
        <w:r w:rsidR="00E67072">
          <w:t>a</w:t>
        </w:r>
      </w:ins>
      <w:ins w:id="1275" w:author="Okot" w:date="2019-03-30T21:15:00Z">
        <w:r w:rsidR="00E67072">
          <w:t> </w:t>
        </w:r>
      </w:ins>
      <w:ins w:id="1276"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7" w:author="Okot" w:date="2019-03-31T15:18:00Z"/>
        </w:rPr>
      </w:pPr>
      <w:ins w:id="1278" w:author="Okot" w:date="2019-03-31T15:12:00Z">
        <w:r>
          <w:t xml:space="preserve">Jak można </w:t>
        </w:r>
      </w:ins>
      <w:ins w:id="1279" w:author="Okot" w:date="2019-03-31T15:14:00Z">
        <w:r>
          <w:t>było</w:t>
        </w:r>
      </w:ins>
      <w:ins w:id="1280" w:author="Okot" w:date="2019-03-31T15:12:00Z">
        <w:r>
          <w:t xml:space="preserve"> </w:t>
        </w:r>
      </w:ins>
      <w:ins w:id="1281" w:author="Okot" w:date="2019-03-31T15:14:00Z">
        <w:r>
          <w:t>przeczytać w</w:t>
        </w:r>
      </w:ins>
      <w:ins w:id="1282" w:author="Okot" w:date="2019-03-31T15:17:00Z">
        <w:r>
          <w:t xml:space="preserve"> punktach poświęconych </w:t>
        </w:r>
      </w:ins>
      <w:ins w:id="1283" w:author="Okot" w:date="2019-03-31T15:18:00Z">
        <w:r>
          <w:t>makroskładnikom</w:t>
        </w:r>
      </w:ins>
      <w:ins w:id="1284" w:author="Okot" w:date="2019-03-31T15:17:00Z">
        <w:r>
          <w:t>, ich</w:t>
        </w:r>
      </w:ins>
      <w:ins w:id="1285" w:author="Okot" w:date="2019-03-31T15:14:00Z">
        <w:r>
          <w:t xml:space="preserve"> </w:t>
        </w:r>
      </w:ins>
      <w:ins w:id="1286" w:author="Okot" w:date="2019-03-31T15:17:00Z">
        <w:r>
          <w:t>właściwa dystrybucja</w:t>
        </w:r>
      </w:ins>
      <w:ins w:id="1287" w:author="Okot" w:date="2019-03-31T15:12:00Z">
        <w:r>
          <w:t xml:space="preserve"> </w:t>
        </w:r>
      </w:ins>
      <w:ins w:id="1288" w:author="Okot" w:date="2019-03-31T15:13:00Z">
        <w:r>
          <w:t>jest istotn</w:t>
        </w:r>
      </w:ins>
      <w:ins w:id="1289" w:author="Okot" w:date="2019-03-31T15:17:00Z">
        <w:r>
          <w:t>a</w:t>
        </w:r>
      </w:ins>
      <w:ins w:id="1290" w:author="Okot" w:date="2019-03-31T15:13:00Z">
        <w:r>
          <w:t xml:space="preserve"> dla bezproblemowego funkcjonowa</w:t>
        </w:r>
      </w:ins>
      <w:ins w:id="1291" w:author="Okot" w:date="2019-03-31T15:14:00Z">
        <w:r>
          <w:t>nia organizmu, dlatego</w:t>
        </w:r>
      </w:ins>
      <w:ins w:id="1292" w:author="Okot" w:date="2019-03-31T15:18:00Z">
        <w:r>
          <w:t xml:space="preserve"> </w:t>
        </w:r>
      </w:ins>
      <w:r w:rsidR="00FD1C88">
        <w:t>najważniejsze</w:t>
      </w:r>
      <w:ins w:id="1293"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4" w:author="Okot" w:date="2019-03-31T15:20:00Z"/>
        </w:rPr>
      </w:pPr>
    </w:p>
    <w:p w14:paraId="4D38A105" w14:textId="77777777" w:rsidR="00405B12" w:rsidRDefault="00405B12">
      <w:pPr>
        <w:ind w:firstLine="0"/>
        <w:rPr>
          <w:ins w:id="1295" w:author="Okot" w:date="2019-03-31T15:20:00Z"/>
        </w:rPr>
        <w:pPrChange w:id="1296" w:author="Okot" w:date="2019-03-31T15:20:00Z">
          <w:pPr/>
        </w:pPrChange>
      </w:pPr>
      <w:ins w:id="1297" w:author="Okot" w:date="2019-03-31T15:20:00Z">
        <w:r>
          <w:t>Tabela 2</w:t>
        </w:r>
      </w:ins>
      <w:r w:rsidR="0024444E">
        <w:t>.9</w:t>
      </w:r>
      <w:ins w:id="1298" w:author="Okot" w:date="2019-03-31T15:20:00Z">
        <w:r>
          <w:t>.</w:t>
        </w:r>
      </w:ins>
    </w:p>
    <w:p w14:paraId="108629EA" w14:textId="5C89D1D5" w:rsidR="005E2604" w:rsidRDefault="008511DF">
      <w:pPr>
        <w:ind w:firstLine="0"/>
        <w:rPr>
          <w:ins w:id="1299" w:author="Okot" w:date="2019-03-31T15:21:00Z"/>
        </w:rPr>
        <w:pPrChange w:id="1300" w:author="Okot" w:date="2019-03-31T15:20:00Z">
          <w:pPr/>
        </w:pPrChange>
      </w:pPr>
      <w:ins w:id="1301" w:author="Okot" w:date="2019-03-31T15:21:00Z">
        <w:r>
          <w:t>Zalecana d</w:t>
        </w:r>
      </w:ins>
      <w:ins w:id="1302" w:author="Okot" w:date="2019-03-31T15:20:00Z">
        <w:r>
          <w:t>ystrybucja makro</w:t>
        </w:r>
      </w:ins>
      <w:r w:rsidR="00D502A8">
        <w:t>składników</w:t>
      </w:r>
      <w:ins w:id="1303" w:author="Okot" w:date="2019-03-31T15:20:00Z">
        <w:r>
          <w:t xml:space="preserve"> w diecie</w:t>
        </w:r>
      </w:ins>
      <w:ins w:id="1304" w:author="Okot" w:date="2019-03-31T15:18:00Z">
        <w:r w:rsidR="00405B12">
          <w:t xml:space="preserve"> </w:t>
        </w:r>
      </w:ins>
      <w:ins w:id="1305" w:author="Okot" w:date="2019-03-31T15:21:00Z">
        <w:r>
          <w:t>wg IŻŻ [</w:t>
        </w:r>
      </w:ins>
      <w:r w:rsidR="00312C8D">
        <w:t>25</w:t>
      </w:r>
      <w:ins w:id="1306"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7" w:author="Okot" w:date="2019-03-31T15:22:00Z"/>
        </w:trPr>
        <w:tc>
          <w:tcPr>
            <w:tcW w:w="3964" w:type="dxa"/>
          </w:tcPr>
          <w:p w14:paraId="0602BB78" w14:textId="77777777" w:rsidR="008511DF" w:rsidRPr="008511DF" w:rsidRDefault="008511DF">
            <w:pPr>
              <w:ind w:firstLine="0"/>
              <w:jc w:val="center"/>
              <w:rPr>
                <w:ins w:id="1308" w:author="Okot" w:date="2019-03-31T15:22:00Z"/>
                <w:b/>
                <w:rPrChange w:id="1309" w:author="Okot" w:date="2019-03-31T15:22:00Z">
                  <w:rPr>
                    <w:ins w:id="1310" w:author="Okot" w:date="2019-03-31T15:22:00Z"/>
                  </w:rPr>
                </w:rPrChange>
              </w:rPr>
              <w:pPrChange w:id="1311" w:author="Okot" w:date="2019-03-31T15:22:00Z">
                <w:pPr>
                  <w:ind w:firstLine="0"/>
                </w:pPr>
              </w:pPrChange>
            </w:pPr>
            <w:ins w:id="1312"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3" w:author="Okot" w:date="2019-03-31T15:22:00Z"/>
                <w:b/>
                <w:rPrChange w:id="1314" w:author="Okot" w:date="2019-03-31T15:23:00Z">
                  <w:rPr>
                    <w:ins w:id="1315" w:author="Okot" w:date="2019-03-31T15:22:00Z"/>
                  </w:rPr>
                </w:rPrChange>
              </w:rPr>
              <w:pPrChange w:id="1316" w:author="Okot" w:date="2019-03-31T15:23:00Z">
                <w:pPr>
                  <w:ind w:firstLine="0"/>
                </w:pPr>
              </w:pPrChange>
            </w:pPr>
            <w:ins w:id="131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18" w:author="Okot" w:date="2019-03-31T15:22:00Z"/>
                <w:b/>
                <w:rPrChange w:id="1319" w:author="Okot" w:date="2019-03-31T15:22:00Z">
                  <w:rPr>
                    <w:ins w:id="1320" w:author="Okot" w:date="2019-03-31T15:22:00Z"/>
                  </w:rPr>
                </w:rPrChange>
              </w:rPr>
              <w:pPrChange w:id="132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2" w:author="Okot" w:date="2019-03-31T15:22:00Z"/>
              </w:rPr>
              <w:pPrChange w:id="132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2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29" w:author="Okot" w:date="2019-03-31T15:22:00Z">
                  <w:rPr/>
                </w:rPrChange>
              </w:rPr>
              <w:pPrChange w:id="133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1" w:author="Okot" w:date="2019-03-31T15:22:00Z"/>
              </w:rPr>
              <w:pPrChange w:id="133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3" w:author="Okot" w:date="2019-03-31T15:10:00Z"/>
        </w:rPr>
      </w:pPr>
    </w:p>
    <w:p w14:paraId="44F7ABCE" w14:textId="4B9C3213" w:rsidR="006F5DB1" w:rsidRDefault="006F5DB1" w:rsidP="006F5DB1">
      <w:pPr>
        <w:pStyle w:val="Nagwek2"/>
      </w:pPr>
      <w:bookmarkStart w:id="1334" w:name="_Toc5963734"/>
      <w:r>
        <w:t>2.1.4. Witaminy i składniki mineralne</w:t>
      </w:r>
      <w:r w:rsidR="009E56F2">
        <w:t xml:space="preserve"> [2</w:t>
      </w:r>
      <w:r w:rsidR="00312C8D">
        <w:t>4</w:t>
      </w:r>
      <w:r w:rsidR="009E56F2">
        <w:t>,2</w:t>
      </w:r>
      <w:r w:rsidR="00312C8D">
        <w:t>5</w:t>
      </w:r>
      <w:r w:rsidR="009E56F2">
        <w:t>,2</w:t>
      </w:r>
      <w:r w:rsidR="00312C8D">
        <w:t>6</w:t>
      </w:r>
      <w:r w:rsidR="009E56F2">
        <w:t>,2</w:t>
      </w:r>
      <w:r w:rsidR="00312C8D">
        <w:t>8</w:t>
      </w:r>
      <w:r w:rsidR="00DA1886">
        <w:t>]</w:t>
      </w:r>
      <w:bookmarkEnd w:id="1334"/>
    </w:p>
    <w:p w14:paraId="6C86C850" w14:textId="77777777" w:rsidR="003B3440" w:rsidRDefault="003B3440" w:rsidP="003B3440"/>
    <w:p w14:paraId="09BF9409" w14:textId="46CDF3E8"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9E56F2">
        <w:t>21</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5" w:name="_Toc5963735"/>
      <w:r>
        <w:t xml:space="preserve">2.1.4.1. </w:t>
      </w:r>
      <w:r w:rsidR="00BE5A3D">
        <w:t>Cynk</w:t>
      </w:r>
      <w:bookmarkEnd w:id="133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6" w:name="_Toc5963736"/>
      <w:r>
        <w:t xml:space="preserve">2.1.4.2. </w:t>
      </w:r>
      <w:r w:rsidR="002D5603">
        <w:t>Fluor</w:t>
      </w:r>
      <w:bookmarkEnd w:id="133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7" w:name="_Toc5963737"/>
      <w:r>
        <w:lastRenderedPageBreak/>
        <w:t xml:space="preserve">2.1.4.3. </w:t>
      </w:r>
      <w:r w:rsidR="00422C09">
        <w:t>Fosfor</w:t>
      </w:r>
      <w:bookmarkEnd w:id="133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40FE74E3"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312C8D">
        <w:t>większać ryzyko chorób serca [23</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38" w:name="_Toc5963738"/>
      <w:r>
        <w:t xml:space="preserve">2.1.4.4. </w:t>
      </w:r>
      <w:r w:rsidR="000D5E29">
        <w:t>Jod</w:t>
      </w:r>
      <w:bookmarkEnd w:id="1338"/>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39" w:name="_Toc5963739"/>
      <w:r>
        <w:lastRenderedPageBreak/>
        <w:t xml:space="preserve">2.1.4.5. </w:t>
      </w:r>
      <w:r w:rsidR="00C102D5">
        <w:t>Magnez</w:t>
      </w:r>
      <w:bookmarkEnd w:id="1339"/>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0" w:name="_Toc5963740"/>
      <w:r>
        <w:t>2.1.4.6. Miedź</w:t>
      </w:r>
      <w:bookmarkEnd w:id="1340"/>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1" w:name="_Toc5963741"/>
      <w:r>
        <w:lastRenderedPageBreak/>
        <w:t>2.1.4.7</w:t>
      </w:r>
      <w:r w:rsidR="00846159">
        <w:t xml:space="preserve">. </w:t>
      </w:r>
      <w:r w:rsidR="003B3637">
        <w:t>Potas</w:t>
      </w:r>
      <w:bookmarkEnd w:id="1341"/>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2" w:name="_Toc5963742"/>
      <w:r>
        <w:t>2.1.4.</w:t>
      </w:r>
      <w:r w:rsidR="003C3C76">
        <w:t>8</w:t>
      </w:r>
      <w:r>
        <w:t xml:space="preserve">. </w:t>
      </w:r>
      <w:r w:rsidR="002F5269">
        <w:t>Selen</w:t>
      </w:r>
      <w:bookmarkEnd w:id="1342"/>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3" w:name="_Toc5963743"/>
      <w:r>
        <w:lastRenderedPageBreak/>
        <w:t>2.1.4.</w:t>
      </w:r>
      <w:r w:rsidR="003C3C76">
        <w:t>9</w:t>
      </w:r>
      <w:r>
        <w:t>.</w:t>
      </w:r>
      <w:r w:rsidR="00231370">
        <w:t xml:space="preserve"> </w:t>
      </w:r>
      <w:r w:rsidR="003B3440">
        <w:t>Sód</w:t>
      </w:r>
      <w:bookmarkEnd w:id="1343"/>
    </w:p>
    <w:p w14:paraId="7382E6F7" w14:textId="77777777" w:rsidR="00846159" w:rsidRDefault="00846159" w:rsidP="003B3440">
      <w:pPr>
        <w:rPr>
          <w:b/>
        </w:rPr>
      </w:pPr>
    </w:p>
    <w:p w14:paraId="7FE37AB4" w14:textId="5C895E26"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312C8D">
        <w:t>[23</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4" w:name="_Toc5963744"/>
      <w:r>
        <w:t>2.1.4.10</w:t>
      </w:r>
      <w:r w:rsidR="00846159">
        <w:t xml:space="preserve">. </w:t>
      </w:r>
      <w:r w:rsidR="000B2BAD">
        <w:t>Wapń</w:t>
      </w:r>
      <w:bookmarkEnd w:id="134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5" w:name="_Toc5963745"/>
      <w:r>
        <w:lastRenderedPageBreak/>
        <w:t>2.1.4.11</w:t>
      </w:r>
      <w:r w:rsidR="00846159">
        <w:t>.</w:t>
      </w:r>
      <w:r w:rsidR="00846159" w:rsidRPr="00846159">
        <w:rPr>
          <w:rStyle w:val="Nagwek2Znak"/>
        </w:rPr>
        <w:t xml:space="preserve"> </w:t>
      </w:r>
      <w:r w:rsidR="00143CE6">
        <w:t>Witamina A</w:t>
      </w:r>
      <w:bookmarkEnd w:id="1345"/>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6" w:name="_Toc5963746"/>
      <w:r>
        <w:t>2.1.4.12</w:t>
      </w:r>
      <w:r w:rsidR="00846159">
        <w:t xml:space="preserve">. </w:t>
      </w:r>
      <w:r w:rsidR="00326F17">
        <w:t>Witamina B</w:t>
      </w:r>
      <w:r w:rsidR="00326F17">
        <w:rPr>
          <w:vertAlign w:val="subscript"/>
        </w:rPr>
        <w:t>1</w:t>
      </w:r>
      <w:bookmarkEnd w:id="1346"/>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7" w:name="_Toc5963747"/>
      <w:r>
        <w:t>2.1.4.13</w:t>
      </w:r>
      <w:r w:rsidR="00846159">
        <w:t xml:space="preserve">. </w:t>
      </w:r>
      <w:r w:rsidR="00CF2F65">
        <w:t>Witamina B</w:t>
      </w:r>
      <w:r w:rsidR="00CF2F65">
        <w:rPr>
          <w:vertAlign w:val="subscript"/>
        </w:rPr>
        <w:t>2</w:t>
      </w:r>
      <w:bookmarkEnd w:id="1347"/>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48" w:name="_Toc5963748"/>
      <w:r>
        <w:lastRenderedPageBreak/>
        <w:t>2.1.4.14</w:t>
      </w:r>
      <w:r w:rsidR="00846159">
        <w:t xml:space="preserve">. </w:t>
      </w:r>
      <w:r w:rsidR="00755008">
        <w:t>Witamina B</w:t>
      </w:r>
      <w:r w:rsidR="00755008">
        <w:rPr>
          <w:vertAlign w:val="subscript"/>
        </w:rPr>
        <w:t>3</w:t>
      </w:r>
      <w:bookmarkEnd w:id="1348"/>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49" w:name="_Toc5963749"/>
      <w:r>
        <w:t>2.1.4.15</w:t>
      </w:r>
      <w:r w:rsidR="00846159">
        <w:t xml:space="preserve">. </w:t>
      </w:r>
      <w:r w:rsidR="009D74E6">
        <w:t>Witamina B</w:t>
      </w:r>
      <w:r w:rsidR="009D74E6">
        <w:rPr>
          <w:vertAlign w:val="subscript"/>
        </w:rPr>
        <w:t>4</w:t>
      </w:r>
      <w:bookmarkEnd w:id="1349"/>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0" w:name="_Toc5963750"/>
      <w:r>
        <w:t>2.1.4.16</w:t>
      </w:r>
      <w:r w:rsidR="00846159">
        <w:t xml:space="preserve">. </w:t>
      </w:r>
      <w:r w:rsidR="00C053F6">
        <w:t>Witamina B</w:t>
      </w:r>
      <w:r w:rsidR="00C053F6">
        <w:rPr>
          <w:vertAlign w:val="subscript"/>
        </w:rPr>
        <w:t>5</w:t>
      </w:r>
      <w:bookmarkEnd w:id="1350"/>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1" w:name="_Toc5963751"/>
      <w:r>
        <w:lastRenderedPageBreak/>
        <w:t>2.1.4.17</w:t>
      </w:r>
      <w:r w:rsidR="00846159">
        <w:t xml:space="preserve">. </w:t>
      </w:r>
      <w:r w:rsidR="00BD3FB5">
        <w:t>Witamina B</w:t>
      </w:r>
      <w:r w:rsidR="00BD3FB5">
        <w:rPr>
          <w:vertAlign w:val="subscript"/>
        </w:rPr>
        <w:t>6</w:t>
      </w:r>
      <w:bookmarkEnd w:id="1351"/>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2" w:name="_Toc5963752"/>
      <w:r>
        <w:t>2.1.4.18</w:t>
      </w:r>
      <w:r w:rsidR="00846159">
        <w:t xml:space="preserve">. </w:t>
      </w:r>
      <w:r w:rsidR="00755008">
        <w:t>Witamina B</w:t>
      </w:r>
      <w:r w:rsidR="00755008">
        <w:rPr>
          <w:vertAlign w:val="subscript"/>
        </w:rPr>
        <w:t>9</w:t>
      </w:r>
      <w:bookmarkEnd w:id="1352"/>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3" w:name="_Toc5963753"/>
      <w:r>
        <w:t>2.1.4.19</w:t>
      </w:r>
      <w:r w:rsidR="00846159">
        <w:t xml:space="preserve">. </w:t>
      </w:r>
      <w:r w:rsidR="00434E31">
        <w:t>Witamina B</w:t>
      </w:r>
      <w:r w:rsidR="00434E31">
        <w:rPr>
          <w:vertAlign w:val="subscript"/>
        </w:rPr>
        <w:t>12</w:t>
      </w:r>
      <w:bookmarkEnd w:id="1353"/>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4" w:name="_Toc5963754"/>
      <w:r>
        <w:t>2.1.4.20</w:t>
      </w:r>
      <w:r w:rsidR="00846159">
        <w:t xml:space="preserve">. </w:t>
      </w:r>
      <w:r w:rsidR="00C053F6">
        <w:t>Witamina C</w:t>
      </w:r>
      <w:bookmarkEnd w:id="135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5" w:name="_Toc5963755"/>
      <w:r>
        <w:t>2.1.4.2</w:t>
      </w:r>
      <w:r w:rsidR="003C3C76">
        <w:t>1</w:t>
      </w:r>
      <w:r>
        <w:t xml:space="preserve">. </w:t>
      </w:r>
      <w:r w:rsidR="00515536">
        <w:t>Witamin</w:t>
      </w:r>
      <w:r w:rsidR="00B5002F">
        <w:t>a</w:t>
      </w:r>
      <w:r w:rsidR="00515536">
        <w:t xml:space="preserve"> D</w:t>
      </w:r>
      <w:bookmarkEnd w:id="1355"/>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6" w:name="_Toc5963756"/>
      <w:r>
        <w:t>2.1.4.2</w:t>
      </w:r>
      <w:r w:rsidR="003C3C76">
        <w:t>2</w:t>
      </w:r>
      <w:r>
        <w:t xml:space="preserve">. </w:t>
      </w:r>
      <w:r w:rsidR="003B511D">
        <w:t>Witamina E</w:t>
      </w:r>
      <w:bookmarkEnd w:id="1356"/>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7" w:name="_Toc5963757"/>
      <w:r>
        <w:t>2.1.4.2</w:t>
      </w:r>
      <w:r w:rsidR="003C3C76">
        <w:t>3</w:t>
      </w:r>
      <w:r>
        <w:t xml:space="preserve">. </w:t>
      </w:r>
      <w:r w:rsidR="00FE7E80">
        <w:t>Witamina H</w:t>
      </w:r>
      <w:bookmarkEnd w:id="1357"/>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58" w:name="_Toc5963758"/>
      <w:r>
        <w:t>2.1.4.2</w:t>
      </w:r>
      <w:r w:rsidR="003C3C76">
        <w:t>4</w:t>
      </w:r>
      <w:r>
        <w:t xml:space="preserve">. </w:t>
      </w:r>
      <w:r w:rsidR="00341771">
        <w:t>Witamina K</w:t>
      </w:r>
      <w:bookmarkEnd w:id="1358"/>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59" w:name="_Toc5963759"/>
      <w:r>
        <w:lastRenderedPageBreak/>
        <w:t>2.1.4.2</w:t>
      </w:r>
      <w:r w:rsidR="003C3C76">
        <w:t>5</w:t>
      </w:r>
      <w:r>
        <w:t xml:space="preserve">. </w:t>
      </w:r>
      <w:r w:rsidR="000139A3">
        <w:t>Żelazo</w:t>
      </w:r>
      <w:bookmarkEnd w:id="1359"/>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67CA4155"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312C8D">
        <w:t>a może doprowadzić do anemii [23</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2420053" w:rsidR="00540593" w:rsidRDefault="009A7070" w:rsidP="00AA6750">
      <w:pPr>
        <w:pStyle w:val="Nagwek2"/>
      </w:pPr>
      <w:bookmarkStart w:id="1360" w:name="_Toc5963760"/>
      <w:r>
        <w:t>2.1.5</w:t>
      </w:r>
      <w:r w:rsidR="00540593">
        <w:t>. Składniki antyodżywcze</w:t>
      </w:r>
      <w:r w:rsidR="009E56F2">
        <w:t xml:space="preserve"> [2</w:t>
      </w:r>
      <w:r w:rsidR="00312C8D">
        <w:t>6</w:t>
      </w:r>
      <w:r w:rsidR="00540593">
        <w:t>]</w:t>
      </w:r>
      <w:bookmarkEnd w:id="1360"/>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3EEBA1EB" w:rsidR="001E6254" w:rsidRDefault="001E6254" w:rsidP="007D5D7A">
      <w:pPr>
        <w:pStyle w:val="Nagwek2"/>
      </w:pPr>
      <w:bookmarkStart w:id="1361" w:name="_Toc5963761"/>
      <w:r>
        <w:t>2.1.6. Cholesterol [</w:t>
      </w:r>
      <w:r w:rsidR="00312C8D">
        <w:t>25</w:t>
      </w:r>
      <w:r>
        <w:t>]</w:t>
      </w:r>
      <w:bookmarkEnd w:id="1361"/>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EE9C6BF"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9E56F2">
        <w:t>8</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6AD52E40"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9E56F2">
        <w:t xml:space="preserve"> [2</w:t>
      </w:r>
      <w:r w:rsidR="008C4EAD">
        <w:t>9</w:t>
      </w:r>
      <w:r w:rsidR="00C55D20">
        <w:t>]</w:t>
      </w:r>
      <w:r w:rsidR="00712E02">
        <w:t>.</w:t>
      </w:r>
    </w:p>
    <w:p w14:paraId="29FF558E" w14:textId="77777777" w:rsidR="00540593" w:rsidRPr="00540593" w:rsidRDefault="00540593" w:rsidP="00540593"/>
    <w:p w14:paraId="4381F4CA" w14:textId="410ACFD1" w:rsidR="00AA6750" w:rsidRDefault="00231370" w:rsidP="00AA6750">
      <w:pPr>
        <w:pStyle w:val="Nagwek2"/>
      </w:pPr>
      <w:bookmarkStart w:id="1362" w:name="_Toc5963762"/>
      <w:r>
        <w:t>2.1.7</w:t>
      </w:r>
      <w:r w:rsidR="00540593">
        <w:t xml:space="preserve">. </w:t>
      </w:r>
      <w:r w:rsidR="00AA6750">
        <w:t>Suplementy</w:t>
      </w:r>
      <w:r w:rsidR="002349CF">
        <w:t xml:space="preserve"> </w:t>
      </w:r>
      <w:r w:rsidR="003E3A0E">
        <w:t>diety </w:t>
      </w:r>
      <w:r w:rsidR="002349CF">
        <w:t>[</w:t>
      </w:r>
      <w:r w:rsidR="009E56F2">
        <w:t>2</w:t>
      </w:r>
      <w:r w:rsidR="00312C8D">
        <w:t>5</w:t>
      </w:r>
      <w:r w:rsidR="002349CF">
        <w:t>]</w:t>
      </w:r>
      <w:bookmarkEnd w:id="136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62ACB18B"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9E56F2">
        <w:t>aminy D dziennie [2</w:t>
      </w:r>
      <w:r w:rsidR="008C4EAD">
        <w:t>9</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45196634"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[25</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24</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9E56F2">
        <w:t> [24</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3" w:name="_Toc5963763"/>
      <w:r>
        <w:t>2.1.8</w:t>
      </w:r>
      <w:r w:rsidR="009A7070">
        <w:t xml:space="preserve">. </w:t>
      </w:r>
      <w:r w:rsidR="00AA13F1">
        <w:t>Biodostępność i interakcje</w:t>
      </w:r>
      <w:bookmarkEnd w:id="1363"/>
      <w:r w:rsidR="004B2A3B">
        <w:t xml:space="preserve"> </w:t>
      </w:r>
    </w:p>
    <w:p w14:paraId="1827F4D0" w14:textId="77777777" w:rsidR="00AA6750" w:rsidRDefault="00AA6750" w:rsidP="00572864">
      <w:pPr>
        <w:rPr>
          <w:b/>
        </w:rPr>
      </w:pPr>
    </w:p>
    <w:p w14:paraId="4FE79386" w14:textId="1264AB78"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312C8D">
        <w:t>6</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312C8D">
        <w:t xml:space="preserve"> [25</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7DA48174"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8C4EAD">
        <w:t xml:space="preserve"> wzrosnąć nawet do 40% [29</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5F610B27"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25</w:t>
      </w:r>
      <w:r>
        <w:t xml:space="preserve">, </w:t>
      </w:r>
      <w:r w:rsidR="00312C8D">
        <w:t>28</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41895407"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[21</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4" w:name="_Toc5963764"/>
      <w:r>
        <w:t>2.1.</w:t>
      </w:r>
      <w:r w:rsidR="00231370">
        <w:t>9</w:t>
      </w:r>
      <w:r w:rsidR="00572864">
        <w:t xml:space="preserve">. </w:t>
      </w:r>
      <w:r w:rsidR="00E86BF2">
        <w:t>Zapotrzebowanie i normy żywieniowe</w:t>
      </w:r>
      <w:bookmarkEnd w:id="136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C2E52EB"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510390">
        <w:t>6</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0B955F59"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10390">
        <w:t>25</w:t>
      </w:r>
      <w:r>
        <w:t xml:space="preserve">]. </w:t>
      </w:r>
    </w:p>
    <w:p w14:paraId="34FE007C" w14:textId="13DA166C"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10390">
        <w:t>25</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42BC5FFE"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510390">
        <w:t>6</w:t>
      </w:r>
      <w:r w:rsidR="0036251E">
        <w:t>]</w:t>
      </w:r>
      <w:r>
        <w:t>.</w:t>
      </w:r>
    </w:p>
    <w:p w14:paraId="531DDD5A" w14:textId="508773AB"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9E56F2">
        <w:t xml:space="preserve"> okresie kilkudziesięciu dni [24</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9E56F2">
        <w:t>2</w:t>
      </w:r>
      <w:r w:rsidR="008C4EAD">
        <w:t>9</w:t>
      </w:r>
      <w:r w:rsidR="0036251E">
        <w:t>].</w:t>
      </w:r>
      <w:r w:rsidR="002D44E5">
        <w:t xml:space="preserve"> </w:t>
      </w:r>
    </w:p>
    <w:p w14:paraId="3BC1A59B" w14:textId="14F7BC49"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510390">
        <w:t>ebowanie może ulegać zmianie [25</w:t>
      </w:r>
      <w:r>
        <w:t>].</w:t>
      </w:r>
    </w:p>
    <w:p w14:paraId="0EFAFD6F" w14:textId="77777777" w:rsidR="0036251E" w:rsidRDefault="0036251E" w:rsidP="00572864"/>
    <w:p w14:paraId="4DD941CC" w14:textId="16411030" w:rsidR="00572864" w:rsidRDefault="00231370" w:rsidP="00572864">
      <w:pPr>
        <w:pStyle w:val="Nagwek2"/>
      </w:pPr>
      <w:bookmarkStart w:id="1365" w:name="_Toc5963765"/>
      <w:r>
        <w:t>2.1.10</w:t>
      </w:r>
      <w:r w:rsidR="00572864">
        <w:t>. Aktywność fizyczna</w:t>
      </w:r>
      <w:r w:rsidR="00510390">
        <w:t xml:space="preserve"> [25</w:t>
      </w:r>
      <w:r w:rsidR="00F23477">
        <w:t>]</w:t>
      </w:r>
      <w:bookmarkEnd w:id="136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6" w:name="_Toc5963766"/>
      <w:r>
        <w:t>2.1.</w:t>
      </w:r>
      <w:r w:rsidR="006C34EA">
        <w:t>1</w:t>
      </w:r>
      <w:r w:rsidR="00231370">
        <w:t>1</w:t>
      </w:r>
      <w:r>
        <w:t>. Podsumowanie</w:t>
      </w:r>
      <w:bookmarkEnd w:id="136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5B771504" w:rsidR="001B5F37" w:rsidRDefault="009111D5" w:rsidP="00F6709F">
      <w:pPr>
        <w:ind w:firstLine="0"/>
      </w:pPr>
      <w:r>
        <w:t>Zalecenia dotyczące żywienia i ruchu wg IŻŻ [</w:t>
      </w:r>
      <w:r w:rsidR="00510390">
        <w:t>25</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7" w:author="Okot" w:date="2019-03-31T15:22:00Z"/>
        </w:trPr>
        <w:tc>
          <w:tcPr>
            <w:tcW w:w="4106" w:type="dxa"/>
          </w:tcPr>
          <w:p w14:paraId="1AB19F27" w14:textId="77777777" w:rsidR="00F6709F" w:rsidRPr="008511DF" w:rsidRDefault="00F5436F">
            <w:pPr>
              <w:ind w:firstLine="0"/>
              <w:jc w:val="center"/>
              <w:rPr>
                <w:ins w:id="1368" w:author="Okot" w:date="2019-03-31T15:22:00Z"/>
                <w:b/>
                <w:rPrChange w:id="1369" w:author="Okot" w:date="2019-03-31T15:22:00Z">
                  <w:rPr>
                    <w:ins w:id="1370" w:author="Okot" w:date="2019-03-31T15:22:00Z"/>
                  </w:rPr>
                </w:rPrChange>
              </w:rPr>
              <w:pPrChange w:id="137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2" w:author="Okot" w:date="2019-03-31T15:22:00Z"/>
                <w:b/>
                <w:rPrChange w:id="1373" w:author="Okot" w:date="2019-03-31T15:23:00Z">
                  <w:rPr>
                    <w:ins w:id="1374" w:author="Okot" w:date="2019-03-31T15:22:00Z"/>
                  </w:rPr>
                </w:rPrChange>
              </w:rPr>
              <w:pPrChange w:id="1375" w:author="Okot" w:date="2019-03-31T15:23:00Z">
                <w:pPr>
                  <w:ind w:firstLine="0"/>
                </w:pPr>
              </w:pPrChange>
            </w:pPr>
            <w:ins w:id="137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7" w:author="Okot" w:date="2019-03-31T15:22:00Z"/>
                <w:b/>
                <w:rPrChange w:id="1378" w:author="Okot" w:date="2019-03-31T15:22:00Z">
                  <w:rPr>
                    <w:ins w:id="1379" w:author="Okot" w:date="2019-03-31T15:22:00Z"/>
                  </w:rPr>
                </w:rPrChange>
              </w:rPr>
              <w:pPrChange w:id="138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1" w:author="Okot" w:date="2019-03-31T15:22:00Z"/>
              </w:rPr>
              <w:pPrChange w:id="138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88" w:author="Okot" w:date="2019-03-31T15:22:00Z">
                  <w:rPr/>
                </w:rPrChange>
              </w:rPr>
              <w:pPrChange w:id="138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0" w:author="Okot" w:date="2019-03-31T15:22:00Z"/>
              </w:rPr>
              <w:pPrChange w:id="139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28CFC245"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DE4D7C">
        <w:t>16</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E88616A"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DE4D7C">
        <w:t>15</w:t>
      </w:r>
      <w:r w:rsidR="00AC79E1">
        <w:t>]</w:t>
      </w:r>
      <w:r w:rsidR="00260EEF">
        <w:t>.</w:t>
      </w:r>
    </w:p>
    <w:p w14:paraId="77225108" w14:textId="4CCDE36A" w:rsidR="00B037AF" w:rsidRDefault="00B037AF" w:rsidP="00B037AF">
      <w:r>
        <w:t>Również Wielka Brytania i Australia korzyst</w:t>
      </w:r>
      <w:r w:rsidR="007D30C3">
        <w:t>a</w:t>
      </w:r>
      <w:r w:rsidR="00DE4D7C">
        <w:t>ją z grafik w formie talerzy [15</w:t>
      </w:r>
      <w:r>
        <w:t>].</w:t>
      </w:r>
    </w:p>
    <w:p w14:paraId="357F7B59" w14:textId="77777777" w:rsidR="00EB2201" w:rsidRDefault="00EB2201" w:rsidP="00B037AF"/>
    <w:p w14:paraId="7A8BA0A1" w14:textId="77777777" w:rsidR="00260EEF" w:rsidRDefault="00260EEF" w:rsidP="000C3D48"/>
    <w:p w14:paraId="599E4316" w14:textId="6F43892F"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DE4D7C">
        <w:t>14</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584BE208"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510390">
        <w:t> [23</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7EADBCB6"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510390">
        <w:t>ym okresie czasu [25</w:t>
      </w:r>
      <w:r w:rsidR="00CA6162">
        <w:t>].</w:t>
      </w:r>
    </w:p>
    <w:p w14:paraId="5052C31B" w14:textId="36D79E3A"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8C4EAD">
        <w:t>9</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2" w:name="_Toc5963767"/>
      <w:r>
        <w:t xml:space="preserve">2.2. </w:t>
      </w:r>
      <w:r w:rsidR="00E375D2">
        <w:t>Porównanie wybranych produktów rynkowych</w:t>
      </w:r>
      <w:bookmarkEnd w:id="139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xml:space="preserve">, ustawienia notyfikacji i płatność (więcej na ten temat później), </w:t>
      </w:r>
      <w:r w:rsidR="00586F45">
        <w:lastRenderedPageBreak/>
        <w:t>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lastRenderedPageBreak/>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w:t>
      </w:r>
      <w:r w:rsidR="006447C3">
        <w:lastRenderedPageBreak/>
        <w:t>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w:t>
      </w:r>
      <w:r>
        <w:lastRenderedPageBreak/>
        <w:t>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w:t>
      </w:r>
      <w:r w:rsidR="00C5568A">
        <w:lastRenderedPageBreak/>
        <w:t>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 xml:space="preserve">Instrukcja </w:t>
      </w:r>
      <w:r w:rsidR="003F1700">
        <w:lastRenderedPageBreak/>
        <w:t>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538743BB" w:rsidR="007B1862" w:rsidRDefault="00102F19" w:rsidP="007B1862">
      <w:r>
        <w:t xml:space="preserve">Jak widać na rysunku 2.15. ustalono, że </w:t>
      </w:r>
      <w:r w:rsidR="00EE776E">
        <w:t>użytkownik wstał o</w:t>
      </w:r>
      <w:r w:rsidR="00A52A3B">
        <w:t xml:space="preserve"> 9: 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4A04625B"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DE4D7C">
        <w:t>13</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394" w:name="_Toc5963771"/>
      <w:bookmarkEnd w:id="1393"/>
      <w:r>
        <w:rPr>
          <w:b/>
          <w:smallCaps/>
        </w:rPr>
        <w:br w:type="page"/>
      </w:r>
    </w:p>
    <w:p w14:paraId="1C40C19D" w14:textId="782C62D3" w:rsidR="00E375D2" w:rsidRDefault="00D03686" w:rsidP="00DA6236">
      <w:pPr>
        <w:pStyle w:val="Nagwek1"/>
      </w:pPr>
      <w:r>
        <w:lastRenderedPageBreak/>
        <w:t xml:space="preserve">3. </w:t>
      </w:r>
      <w:r w:rsidR="00E375D2">
        <w:t>Analiza systemu</w:t>
      </w:r>
      <w:bookmarkEnd w:id="1394"/>
    </w:p>
    <w:p w14:paraId="454FAC7D" w14:textId="77777777" w:rsidR="00DA6236" w:rsidRDefault="00DA6236" w:rsidP="00DA6236"/>
    <w:p w14:paraId="3637F475" w14:textId="0AE1B4B4" w:rsidR="00DA6236" w:rsidRDefault="00DA6236" w:rsidP="00DA6236">
      <w:r>
        <w:t>W poprz</w:t>
      </w:r>
      <w:r w:rsidR="00402FDF">
        <w:t xml:space="preserve">ednim rozdziale skupiono się na opowiadaniu o zagadnieniach medycznych i mechanizmach biologicznych, które będą podwalinami merytorycznymi tworzonego oprogramowania. W tym rozdziale uwaga </w:t>
      </w:r>
      <w:r w:rsidR="00C619C3">
        <w:t>przejdzie na bardziej biznesową</w:t>
      </w:r>
      <w:r w:rsidR="00402FDF">
        <w:t xml:space="preserve"> st</w:t>
      </w:r>
      <w:r w:rsidR="00C619C3">
        <w:t>ronę aplikacji. Przybliżone zostaną</w:t>
      </w:r>
      <w:r w:rsidR="00402FDF">
        <w:t xml:space="preserve"> </w:t>
      </w:r>
      <w:r w:rsidR="00C619C3">
        <w:t>funkcje, które będzie realizować,</w:t>
      </w:r>
      <w:r w:rsidR="00402FDF">
        <w:t xml:space="preserve"> dane</w:t>
      </w:r>
      <w:r w:rsidR="00C619C3">
        <w:t xml:space="preserve"> oraz obiekty</w:t>
      </w:r>
      <w:r w:rsidR="00402FDF">
        <w:t xml:space="preserve"> z jakimi powinna współpracować.</w:t>
      </w:r>
    </w:p>
    <w:p w14:paraId="1E6CD70A" w14:textId="77777777" w:rsidR="00402FDF" w:rsidRPr="00DA6236" w:rsidRDefault="00402FDF" w:rsidP="00DA6236"/>
    <w:p w14:paraId="6DA59833" w14:textId="64CDC666" w:rsidR="00C619C3" w:rsidRDefault="00C619C3" w:rsidP="00C619C3">
      <w:pPr>
        <w:pStyle w:val="Podtytu"/>
        <w:numPr>
          <w:ilvl w:val="0"/>
          <w:numId w:val="0"/>
        </w:numPr>
      </w:pPr>
      <w:bookmarkStart w:id="1395" w:name="_Toc5963781"/>
      <w:r>
        <w:t xml:space="preserve">3.1. </w:t>
      </w:r>
      <w:bookmarkEnd w:id="1395"/>
      <w:r>
        <w:t>Opowieści klienta</w:t>
      </w:r>
    </w:p>
    <w:p w14:paraId="04CCC163" w14:textId="77777777" w:rsidR="00C619C3" w:rsidRDefault="00C619C3" w:rsidP="00C619C3"/>
    <w:p w14:paraId="3E2392F6" w14:textId="599FFC17" w:rsidR="00C619C3" w:rsidRDefault="00C619C3" w:rsidP="00C619C3">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[22].</w:t>
      </w:r>
    </w:p>
    <w:p w14:paraId="6996D33F" w14:textId="77777777" w:rsidR="00C619C3" w:rsidRDefault="00C619C3" w:rsidP="00C619C3"/>
    <w:p w14:paraId="75C9B058" w14:textId="77777777" w:rsidR="00C619C3" w:rsidRDefault="00C619C3" w:rsidP="00C619C3">
      <w:pPr>
        <w:ind w:firstLine="0"/>
        <w:jc w:val="left"/>
      </w:pPr>
      <w:r>
        <w:rPr>
          <w:noProof/>
          <w:lang w:eastAsia="pl-PL"/>
        </w:rPr>
        <w:drawing>
          <wp:inline distT="0" distB="0" distL="0" distR="0" wp14:anchorId="3B784153" wp14:editId="0F6EEB0A">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p>
    <w:p w14:paraId="557F1D06" w14:textId="77777777" w:rsidR="00C619C3" w:rsidRDefault="00C619C3" w:rsidP="00C619C3">
      <w:pPr>
        <w:jc w:val="center"/>
      </w:pPr>
    </w:p>
    <w:p w14:paraId="08894F2B" w14:textId="1F3F6751" w:rsidR="00C619C3" w:rsidRDefault="00C619C3" w:rsidP="00C619C3">
      <w:pPr>
        <w:jc w:val="center"/>
      </w:pPr>
      <w:r>
        <w:t>Rys. 3.1. Przykładowa opowieść klienta [22].</w:t>
      </w:r>
    </w:p>
    <w:p w14:paraId="16AECBE3" w14:textId="77777777" w:rsidR="00C619C3" w:rsidRDefault="00C619C3" w:rsidP="00C619C3">
      <w:pPr>
        <w:jc w:val="center"/>
      </w:pPr>
    </w:p>
    <w:p w14:paraId="4AD07DD5" w14:textId="20EDA992" w:rsidR="00C619C3" w:rsidRDefault="00C619C3" w:rsidP="00C619C3">
      <w:pPr>
        <w:ind w:firstLine="0"/>
      </w:pPr>
      <w:r>
        <w:tab/>
        <w:t>Przystępując do realizacji niniejszej pracy, uznano, że pomimo teg</w:t>
      </w:r>
      <w:r w:rsidR="00CE003E">
        <w:t>o, że jest to projekt autorski</w:t>
      </w:r>
      <w:r>
        <w:t xml:space="preserve">, niepodlegający ocenie zewnętrznego zleceniodawcy, zapisanie opowieści będzie wartościowym procesem, który pozwoli uporządkować różne pomysły i lepiej rozplanować </w:t>
      </w:r>
      <w:r>
        <w:lastRenderedPageBreak/>
        <w:t xml:space="preserve">projekt. Dzięki zebraniu wszystkich opowieści na początku, łatwiej będzie </w:t>
      </w:r>
      <w:r w:rsidR="00CE003E">
        <w:t>określić dokładnie wymagania funkcjonalne oraz wyszczególnić przypadki użycia</w:t>
      </w:r>
      <w:r>
        <w:t>.</w:t>
      </w:r>
    </w:p>
    <w:p w14:paraId="7F9B4251" w14:textId="77777777" w:rsidR="00AF132C" w:rsidRDefault="00AF132C" w:rsidP="00C619C3">
      <w:pPr>
        <w:ind w:firstLine="0"/>
      </w:pPr>
    </w:p>
    <w:p w14:paraId="024C15D7" w14:textId="67C8838C" w:rsidR="00AF132C" w:rsidRDefault="00AF132C" w:rsidP="00AF132C">
      <w:pPr>
        <w:ind w:firstLine="0"/>
        <w:jc w:val="center"/>
      </w:pPr>
      <w:r>
        <w:rPr>
          <w:noProof/>
          <w:lang w:eastAsia="pl-PL"/>
        </w:rPr>
        <w:drawing>
          <wp:inline distT="0" distB="0" distL="0" distR="0" wp14:anchorId="126B9044" wp14:editId="3004A7B2">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p>
    <w:p w14:paraId="239E4622" w14:textId="77777777" w:rsidR="00AF132C" w:rsidRDefault="00AF132C" w:rsidP="00AF132C">
      <w:pPr>
        <w:ind w:firstLine="0"/>
        <w:jc w:val="center"/>
      </w:pPr>
    </w:p>
    <w:p w14:paraId="3BEE88AF" w14:textId="46AB11EE" w:rsidR="00AF132C" w:rsidRDefault="00AF132C" w:rsidP="00AF132C">
      <w:pPr>
        <w:ind w:firstLine="0"/>
        <w:jc w:val="center"/>
      </w:pPr>
      <w:r>
        <w:t>Rys. 3.2. Przykładowa opowieść klienta dotycząca tworzonej aplikacji.</w:t>
      </w:r>
    </w:p>
    <w:p w14:paraId="3DA232B4" w14:textId="77777777" w:rsidR="00AF132C" w:rsidRDefault="00AF132C" w:rsidP="00C619C3">
      <w:pPr>
        <w:ind w:firstLine="0"/>
      </w:pPr>
    </w:p>
    <w:p w14:paraId="547DC5D0" w14:textId="740B795D" w:rsidR="00BB018E" w:rsidRDefault="00BB018E" w:rsidP="00BB018E">
      <w:r>
        <w: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t>
      </w:r>
      <w:r w:rsidR="0004609A">
        <w:t>a</w:t>
      </w:r>
      <w:r>
        <w:t>gań.</w:t>
      </w:r>
    </w:p>
    <w:p w14:paraId="773BD7CC" w14:textId="77777777" w:rsidR="0004609A" w:rsidRDefault="0004609A" w:rsidP="00BB018E"/>
    <w:p w14:paraId="254733B6" w14:textId="4A7AB566" w:rsidR="0004609A" w:rsidRDefault="0004609A" w:rsidP="0004609A">
      <w:pPr>
        <w:pStyle w:val="Podtytu"/>
      </w:pPr>
      <w:r>
        <w:t>3.2.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2F99B38B" w:rsidR="00080BE8" w:rsidRDefault="00F21305" w:rsidP="00F21305">
      <w:pPr>
        <w:pStyle w:val="Akapitzlist"/>
        <w:numPr>
          <w:ilvl w:val="0"/>
          <w:numId w:val="21"/>
        </w:numPr>
      </w:pPr>
      <w:r>
        <w:t>System ma umożliwić użytkownikowi zarejestrowanie się przy użyciu adresu e-mail i stworzeniu hasła.</w:t>
      </w:r>
    </w:p>
    <w:p w14:paraId="332653FC" w14:textId="3B83D083" w:rsidR="003553B1" w:rsidRDefault="003553B1" w:rsidP="00D25AA7">
      <w:pPr>
        <w:pStyle w:val="Akapitzlist"/>
        <w:numPr>
          <w:ilvl w:val="0"/>
          <w:numId w:val="21"/>
        </w:numPr>
      </w:pPr>
      <w:r>
        <w:t>System powinien umożliwić zresetowanie hasła w przypadku, gdy użytkownik zapomni, jakie ono jest.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88745B2" w:rsidR="003553B1" w:rsidRDefault="003553B1" w:rsidP="00F21305">
      <w:pPr>
        <w:pStyle w:val="Akapitzlist"/>
        <w:numPr>
          <w:ilvl w:val="0"/>
          <w:numId w:val="21"/>
        </w:numPr>
      </w:pPr>
      <w:r>
        <w:lastRenderedPageBreak/>
        <w:t>System ma umożliwić użytkownikowi podanie i zapisanie jego danych i wymiarów: płci, daty urodzenia, wzrostu, wagi, obwodu pasa oraz bioder.</w:t>
      </w:r>
    </w:p>
    <w:p w14:paraId="0FBE36F9" w14:textId="4718108F" w:rsidR="00E6740F" w:rsidRDefault="00E6740F" w:rsidP="00F21305">
      <w:pPr>
        <w:pStyle w:val="Akapitzlist"/>
        <w:numPr>
          <w:ilvl w:val="0"/>
          <w:numId w:val="21"/>
        </w:numPr>
      </w:pPr>
      <w:r>
        <w:t>System powinien przechowywać w/w dane użytkownika wraz z datą wprowadzenia.</w:t>
      </w:r>
    </w:p>
    <w:p w14:paraId="7F800F95" w14:textId="014A5D81" w:rsidR="00D25AA7" w:rsidRDefault="00D25AA7" w:rsidP="00F21305">
      <w:pPr>
        <w:pStyle w:val="Akapitzlist"/>
        <w:numPr>
          <w:ilvl w:val="0"/>
          <w:numId w:val="21"/>
        </w:numPr>
      </w:pPr>
      <w:r>
        <w:t>System powinien umieć wyliczyć wiek użytkownika na podstawie podanej daty urodzenia.</w:t>
      </w:r>
    </w:p>
    <w:p w14:paraId="65B99987" w14:textId="2F5D94C7" w:rsidR="003553B1" w:rsidRDefault="003553B1" w:rsidP="00F21305">
      <w:pPr>
        <w:pStyle w:val="Akapitzlist"/>
        <w:numPr>
          <w:ilvl w:val="0"/>
          <w:numId w:val="21"/>
        </w:numPr>
      </w:pPr>
      <w:r>
        <w:t>System powinien umożliwić użytkownikowi zaktualizowanie wymiarów: wagi, obwodu pasa oraz bioder.</w:t>
      </w:r>
    </w:p>
    <w:p w14:paraId="4F0C6570" w14:textId="7C52823F" w:rsidR="00E6740F" w:rsidRDefault="00E6740F" w:rsidP="00F21305">
      <w:pPr>
        <w:pStyle w:val="Akapitzlist"/>
        <w:numPr>
          <w:ilvl w:val="0"/>
          <w:numId w:val="21"/>
        </w:numPr>
      </w:pPr>
      <w:r>
        <w:t>System powinien przechowywać każdą aktualizację w/w wymiarów wraz z datą aktualizacji.</w:t>
      </w:r>
    </w:p>
    <w:p w14:paraId="5889AF67" w14:textId="34217335" w:rsidR="003553B1" w:rsidRDefault="003553B1" w:rsidP="00F21305">
      <w:pPr>
        <w:pStyle w:val="Akapitzlist"/>
        <w:numPr>
          <w:ilvl w:val="0"/>
          <w:numId w:val="21"/>
        </w:numPr>
      </w:pPr>
      <w:r>
        <w:t>System powinien umożliwić użytkownikowi edycję istniejącego zapisu wagi oraz wymiarów pasa i bioder.</w:t>
      </w:r>
    </w:p>
    <w:p w14:paraId="11570AA1" w14:textId="7083A715" w:rsidR="003553B1" w:rsidRDefault="003553B1" w:rsidP="00F21305">
      <w:pPr>
        <w:pStyle w:val="Akapitzlist"/>
        <w:numPr>
          <w:ilvl w:val="0"/>
          <w:numId w:val="21"/>
        </w:numPr>
      </w:pPr>
      <w:r>
        <w:t>System powinien umożliwić użytkownikowi usunięcie istniejącego zapisu wagi oraz wymiarów</w:t>
      </w:r>
      <w:r w:rsidRPr="003553B1">
        <w:t xml:space="preserve"> </w:t>
      </w:r>
      <w:r>
        <w:t>pasa i bioder.</w:t>
      </w:r>
    </w:p>
    <w:p w14:paraId="7542AF45" w14:textId="7790E540" w:rsidR="00E57467" w:rsidRDefault="00E57467" w:rsidP="00F21305">
      <w:pPr>
        <w:pStyle w:val="Akapitzlist"/>
        <w:numPr>
          <w:ilvl w:val="0"/>
          <w:numId w:val="21"/>
        </w:numPr>
      </w:pPr>
      <w:r>
        <w:t>System powinien obliczać różnicę w wadze użytkownika pomiędzy kolejnymi aktualizacjami oraz od pierwszego wprowadzenia do najbardziej aktualnego zapisu.</w:t>
      </w:r>
    </w:p>
    <w:p w14:paraId="6F8FB7F3" w14:textId="14524258" w:rsidR="00E57467" w:rsidRDefault="00E57467" w:rsidP="00F21305">
      <w:pPr>
        <w:pStyle w:val="Akapitzlist"/>
        <w:numPr>
          <w:ilvl w:val="0"/>
          <w:numId w:val="21"/>
        </w:numPr>
      </w:pPr>
      <w:r>
        <w:t>System powinien wyświetlać wykres przedstawiający zmianę wagi w czasie.</w:t>
      </w:r>
    </w:p>
    <w:p w14:paraId="3DFEC42C" w14:textId="575237FA" w:rsidR="00E57467" w:rsidRDefault="00E57467" w:rsidP="00E57467">
      <w:pPr>
        <w:pStyle w:val="Akapitzlist"/>
        <w:numPr>
          <w:ilvl w:val="0"/>
          <w:numId w:val="21"/>
        </w:numPr>
      </w:pPr>
      <w:r>
        <w:t>System powinien obliczać różnicę w obwodzie pasa użytkownika pomiędzy kolejnymi aktualizacjami oraz od pierwszego wprowadzenia do najbardziej aktualnego zapisu.</w:t>
      </w:r>
    </w:p>
    <w:p w14:paraId="71B8AEF6" w14:textId="1180B73A" w:rsidR="00E57467" w:rsidRDefault="00E57467" w:rsidP="00E57467">
      <w:pPr>
        <w:pStyle w:val="Akapitzlist"/>
        <w:numPr>
          <w:ilvl w:val="0"/>
          <w:numId w:val="21"/>
        </w:numPr>
      </w:pPr>
      <w:r>
        <w:t>System powinien wyświetlać wykres przedstawiający zmianę obwodu pasa w czasie.</w:t>
      </w:r>
    </w:p>
    <w:p w14:paraId="1201E9AA" w14:textId="145801FD" w:rsidR="00E57467" w:rsidRDefault="00E57467" w:rsidP="00E57467">
      <w:pPr>
        <w:pStyle w:val="Akapitzlist"/>
        <w:numPr>
          <w:ilvl w:val="0"/>
          <w:numId w:val="21"/>
        </w:numPr>
      </w:pPr>
      <w:r>
        <w:t>System powinien obliczać różnicę w obwodzie bioder użytkownika pomiędzy kolejnymi aktualizacjami oraz od pierwszego wprowadzenia do najbardziej aktualnego zapisu.</w:t>
      </w:r>
    </w:p>
    <w:p w14:paraId="6E6DDE12" w14:textId="2F5AC862" w:rsidR="00E57467" w:rsidRDefault="00E57467" w:rsidP="00E57467">
      <w:pPr>
        <w:pStyle w:val="Akapitzlist"/>
        <w:numPr>
          <w:ilvl w:val="0"/>
          <w:numId w:val="21"/>
        </w:numPr>
      </w:pPr>
      <w:r>
        <w:t>System powinien wyświetlać wykres przedstawiający zmianę obwodu pasa w czasie.</w:t>
      </w:r>
    </w:p>
    <w:p w14:paraId="075E0BFE" w14:textId="77777777" w:rsidR="00E57467" w:rsidRDefault="00E57467" w:rsidP="00F21305">
      <w:pPr>
        <w:pStyle w:val="Akapitzlist"/>
        <w:numPr>
          <w:ilvl w:val="0"/>
          <w:numId w:val="21"/>
        </w:numPr>
      </w:pP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07A620B8" w:rsidR="00D25AA7" w:rsidRDefault="00D25AA7" w:rsidP="00F21305">
      <w:pPr>
        <w:pStyle w:val="Akapitzlist"/>
        <w:numPr>
          <w:ilvl w:val="0"/>
          <w:numId w:val="21"/>
        </w:numPr>
      </w:pPr>
      <w:r>
        <w:t>System powinien umieć wyliczyć PPM na podstawie podanych danych użytkownika.</w:t>
      </w:r>
    </w:p>
    <w:p w14:paraId="3F465134" w14:textId="073D7904" w:rsidR="00D25AA7" w:rsidRDefault="00D25AA7" w:rsidP="00F21305">
      <w:pPr>
        <w:pStyle w:val="Akapitzlist"/>
        <w:numPr>
          <w:ilvl w:val="0"/>
          <w:numId w:val="21"/>
        </w:numPr>
      </w:pPr>
      <w:r>
        <w:t>System powinien umieć wyliczyć CPM na podstawie podanych danych użytkownika.</w:t>
      </w:r>
    </w:p>
    <w:p w14:paraId="074899B5" w14:textId="44F28095" w:rsidR="00D25AA7" w:rsidRDefault="00D25AA7" w:rsidP="00F21305">
      <w:pPr>
        <w:pStyle w:val="Akapitzlist"/>
        <w:numPr>
          <w:ilvl w:val="0"/>
          <w:numId w:val="21"/>
        </w:numPr>
      </w:pPr>
      <w:r>
        <w:t>System powinien umożliwić użytkownikowi określenie celu, jaki chce osiągnąć korzystając z aplikacji: schudnięcie, utrzymanie wagi, przytycie,</w:t>
      </w:r>
    </w:p>
    <w:p w14:paraId="3EA46CE6" w14:textId="2E9AE987" w:rsidR="00D25AA7" w:rsidRDefault="00D25AA7" w:rsidP="00F21305">
      <w:pPr>
        <w:pStyle w:val="Akapitzlist"/>
        <w:numPr>
          <w:ilvl w:val="0"/>
          <w:numId w:val="21"/>
        </w:numPr>
      </w:pPr>
      <w:r>
        <w:t xml:space="preserve">System powinien umieć obliczyć, ile kalorii </w:t>
      </w:r>
      <w:r w:rsidR="00953093">
        <w:t xml:space="preserve">dziennie </w:t>
      </w:r>
      <w:r>
        <w:t>użytkownik powinien spożywać, żeby realizować wybrany cel. Ustalony wynik nie może być niższy niż PPM.</w:t>
      </w:r>
    </w:p>
    <w:p w14:paraId="45EFA392" w14:textId="37068C92" w:rsidR="00D25AA7" w:rsidRDefault="00D25AA7" w:rsidP="00F21305">
      <w:pPr>
        <w:pStyle w:val="Akapitzlist"/>
        <w:numPr>
          <w:ilvl w:val="0"/>
          <w:numId w:val="21"/>
        </w:numPr>
      </w:pPr>
      <w:r>
        <w:t>System powinien umożliwić użytkownikowi akceptacji wyliczonej dla niego kaloryczności.</w:t>
      </w:r>
    </w:p>
    <w:p w14:paraId="63030392" w14:textId="6B1FC225" w:rsidR="00D25AA7" w:rsidRDefault="00D25AA7" w:rsidP="00F21305">
      <w:pPr>
        <w:pStyle w:val="Akapitzlist"/>
        <w:numPr>
          <w:ilvl w:val="0"/>
          <w:numId w:val="21"/>
        </w:numPr>
      </w:pPr>
      <w:r>
        <w:lastRenderedPageBreak/>
        <w:t xml:space="preserve">System powinien umożliwić użytkownikowi zmodyfikowanie wartości docelowej </w:t>
      </w:r>
      <w:r w:rsidR="00953093">
        <w:t xml:space="preserve">dobowej </w:t>
      </w:r>
      <w:r>
        <w:t>kaloryczności z zastrzeżeniem, że wartość niższa niż obliczone PPM użytkownika nie zostanie zaakceptowana.</w:t>
      </w:r>
    </w:p>
    <w:p w14:paraId="0B089E67" w14:textId="4657A088" w:rsidR="00D25AA7" w:rsidRDefault="00D25AA7" w:rsidP="00D25AA7">
      <w:pPr>
        <w:pStyle w:val="Akapitzlist"/>
        <w:numPr>
          <w:ilvl w:val="1"/>
          <w:numId w:val="21"/>
        </w:numPr>
      </w:pPr>
      <w:r>
        <w:t>System powinien ostrzec użytkownika, gdy wprowadzona przez niego docelowa kaloryczność jest sprzeczna z wybranym wcześniej celem.</w:t>
      </w:r>
    </w:p>
    <w:p w14:paraId="34D0B90B" w14:textId="16ECBD8E" w:rsidR="00D25AA7" w:rsidRDefault="00D25AA7" w:rsidP="00F21305">
      <w:pPr>
        <w:pStyle w:val="Akapitzlist"/>
        <w:numPr>
          <w:ilvl w:val="0"/>
          <w:numId w:val="21"/>
        </w:numPr>
      </w:pPr>
      <w:r>
        <w:t>System powinien umożliwić użytkownikowi zmodyfikowanie jego celu.</w:t>
      </w:r>
    </w:p>
    <w:p w14:paraId="73BF8F63" w14:textId="3C67F9E1" w:rsidR="00D25AA7" w:rsidRDefault="00DF0587" w:rsidP="00D25AA7">
      <w:pPr>
        <w:pStyle w:val="Akapitzlist"/>
        <w:numPr>
          <w:ilvl w:val="1"/>
          <w:numId w:val="21"/>
        </w:numPr>
      </w:pPr>
      <w:r>
        <w:t>System powinien ponownie</w:t>
      </w:r>
      <w:r w:rsidR="00D25AA7">
        <w:t xml:space="preserve"> wyliczyć ile kalorii </w:t>
      </w:r>
      <w:r w:rsidR="00953093">
        <w:t xml:space="preserve">dziennie </w:t>
      </w:r>
      <w:r w:rsidR="00D25AA7">
        <w:t>użytkownik powinien spożywać, żeby realizować nowy cel. Ustalony wynik nie może być niższy niż PPM.</w:t>
      </w:r>
    </w:p>
    <w:p w14:paraId="362CAE14" w14:textId="7FD47028" w:rsidR="00D25AA7" w:rsidRDefault="00D25AA7" w:rsidP="00D25AA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422C3AD9" w14:textId="44E1FA8A" w:rsidR="00DF0587" w:rsidRDefault="00DF0587" w:rsidP="00DF0587">
      <w:pPr>
        <w:pStyle w:val="Akapitzlist"/>
        <w:numPr>
          <w:ilvl w:val="0"/>
          <w:numId w:val="21"/>
        </w:numPr>
      </w:pPr>
      <w:r>
        <w:t xml:space="preserve">System powinien umożliwić użytkownikowi zmianę jego stopnia aktywności fizycznej. </w:t>
      </w:r>
    </w:p>
    <w:p w14:paraId="2C555F71" w14:textId="06CAA2F3" w:rsidR="00DF0587" w:rsidRDefault="00DF0587" w:rsidP="00BE7156">
      <w:pPr>
        <w:pStyle w:val="Akapitzlist"/>
        <w:numPr>
          <w:ilvl w:val="1"/>
          <w:numId w:val="21"/>
        </w:numPr>
      </w:pPr>
      <w:r>
        <w:t>System powinien ponownie wyliczyć CPM uwzględniając nowy stopień aktywności fizycznej.</w:t>
      </w:r>
    </w:p>
    <w:p w14:paraId="6C915DEB" w14:textId="7BEA1110" w:rsidR="00DF0587" w:rsidRDefault="00DF0587" w:rsidP="00DF0587">
      <w:pPr>
        <w:pStyle w:val="Akapitzlist"/>
        <w:numPr>
          <w:ilvl w:val="2"/>
          <w:numId w:val="21"/>
        </w:numPr>
      </w:pPr>
      <w:r>
        <w:t xml:space="preserve">System powinien ponownie wyliczyć ile kalorii </w:t>
      </w:r>
      <w:r w:rsidR="00953093">
        <w:t xml:space="preserve">dziennie </w:t>
      </w:r>
      <w:r>
        <w:t>użytkownik powinien spożywać, żeby realizować swój cel, uwzględniając zmienione CPM. Ustalony wynik nie może być niższy niż PPM.</w:t>
      </w:r>
    </w:p>
    <w:p w14:paraId="1FCCE693" w14:textId="77777777" w:rsidR="00DF0587" w:rsidRDefault="00DF0587" w:rsidP="00DF0587">
      <w:pPr>
        <w:pStyle w:val="Akapitzlist"/>
        <w:numPr>
          <w:ilvl w:val="3"/>
          <w:numId w:val="21"/>
        </w:numPr>
      </w:pPr>
      <w:r>
        <w:t>System powinien umożliwić użytkownikowi akceptację lub modyfikację nowej wartości docelowej kaloryczności z tymi samymi obwarowaniami, co przy akceptacji/modyfikacji pierwotnego wyliczenia.</w:t>
      </w:r>
    </w:p>
    <w:p w14:paraId="4E0F41E1" w14:textId="68AEAA0A" w:rsidR="00E6740F" w:rsidRDefault="00E6740F" w:rsidP="00E6740F">
      <w:pPr>
        <w:pStyle w:val="Akapitzlist"/>
        <w:numPr>
          <w:ilvl w:val="0"/>
          <w:numId w:val="21"/>
        </w:numPr>
      </w:pPr>
      <w:r>
        <w:t>System powinien przechowywać informacje o wyliczonym PPM, CPM oraz ustalonej dziennej kaloryczności diety.</w:t>
      </w:r>
    </w:p>
    <w:p w14:paraId="48C61412" w14:textId="06113FF0" w:rsidR="00E57467" w:rsidRDefault="00E57467" w:rsidP="00E6740F">
      <w:pPr>
        <w:pStyle w:val="Akapitzlist"/>
        <w:numPr>
          <w:ilvl w:val="0"/>
          <w:numId w:val="21"/>
        </w:numPr>
      </w:pPr>
      <w:r>
        <w:t>System powinien umożliwić użytkownikowi żądanie ponownego przeliczenia PPM, CPM i docelowej kaloryczności bazując na aktualnych danych.</w:t>
      </w:r>
    </w:p>
    <w:p w14:paraId="3D33D73E" w14:textId="77777777" w:rsidR="00E57467" w:rsidRDefault="00E57467" w:rsidP="00E57467">
      <w:pPr>
        <w:pStyle w:val="Akapitzlist"/>
        <w:numPr>
          <w:ilvl w:val="1"/>
          <w:numId w:val="21"/>
        </w:numPr>
      </w:pPr>
      <w:r>
        <w:t>System powinien ponownie wyliczyć ile kalorii dziennie użytkownik powinien spożywać, żeby realizować swój cel, uwzględniając zmienione CPM. Ustalony wynik nie może być niższy niż PPM.</w:t>
      </w:r>
    </w:p>
    <w:p w14:paraId="08D54237" w14:textId="77777777" w:rsidR="00E57467" w:rsidRDefault="00E57467" w:rsidP="00E5746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1E4F8AED" w14:textId="025CE3EC" w:rsidR="00DF0587" w:rsidRDefault="00DF0587" w:rsidP="00DF0587">
      <w:pPr>
        <w:pStyle w:val="Akapitzlist"/>
        <w:numPr>
          <w:ilvl w:val="0"/>
          <w:numId w:val="21"/>
        </w:numPr>
      </w:pPr>
      <w:r>
        <w:lastRenderedPageBreak/>
        <w:t>System powinien umieć wyliczyć dzienne zapotrzebowanie</w:t>
      </w:r>
      <w:r w:rsidR="00AA3730">
        <w:t xml:space="preserve"> użytkownika</w:t>
      </w:r>
      <w:r>
        <w:t xml:space="preserve"> na makroskładniki w gramach uwzględniając </w:t>
      </w:r>
      <w:r w:rsidR="00AA3730">
        <w:t xml:space="preserve">jego wiek i wagę </w:t>
      </w:r>
      <w:r>
        <w:t>oraz ustaloną dobowej kalorycznoś</w:t>
      </w:r>
      <w:r w:rsidR="00AA3730">
        <w:t>ć diety</w:t>
      </w:r>
      <w:r>
        <w:t>.</w:t>
      </w:r>
    </w:p>
    <w:p w14:paraId="14EFA775" w14:textId="3AD2F110" w:rsidR="00F33F2E" w:rsidRDefault="00F33F2E" w:rsidP="00F33F2E">
      <w:pPr>
        <w:pStyle w:val="Akapitzlist"/>
        <w:numPr>
          <w:ilvl w:val="1"/>
          <w:numId w:val="21"/>
        </w:numPr>
      </w:pPr>
      <w:r>
        <w:t>Każda zmiana docelowej kaloryczności powinna powodować ponowne wyliczanie dziennego zapotrzebowania na makroskładniki.</w:t>
      </w:r>
    </w:p>
    <w:p w14:paraId="3FF2A0BA" w14:textId="6FC6B85A" w:rsidR="00DF0587" w:rsidRDefault="00DF0587" w:rsidP="00DF0587">
      <w:pPr>
        <w:pStyle w:val="Akapitzlist"/>
        <w:numPr>
          <w:ilvl w:val="0"/>
          <w:numId w:val="21"/>
        </w:numPr>
      </w:pPr>
      <w:r>
        <w:t>System powinien umieć</w:t>
      </w:r>
      <w:r w:rsidR="00953093">
        <w:t xml:space="preserve"> obliczyć</w:t>
      </w:r>
      <w:r>
        <w:t xml:space="preserve"> </w:t>
      </w:r>
      <w:r w:rsidR="00953093">
        <w:t>dzienny procentowy rozkład spożycia makroskładników oraz ich składowych zgodny z zapotrzebowaniem wagowym makroskładnika oraz zaleceniami IŻŻ zawartymi w tabeli 2.9.</w:t>
      </w:r>
    </w:p>
    <w:p w14:paraId="5A128183" w14:textId="2BBB1F9F" w:rsidR="00F33F2E" w:rsidRDefault="00F33F2E" w:rsidP="00F33F2E">
      <w:pPr>
        <w:pStyle w:val="Akapitzlist"/>
        <w:numPr>
          <w:ilvl w:val="1"/>
          <w:numId w:val="21"/>
        </w:numPr>
      </w:pPr>
      <w:r>
        <w:t>Każda zmiana docelowej kaloryczności powinna powodować ponowne wyliczanie dziennego</w:t>
      </w:r>
      <w:r w:rsidR="00E21318">
        <w:t>, procentowego</w:t>
      </w:r>
      <w:r>
        <w:t xml:space="preserve"> zapotrzebowania na makroskładniki.</w:t>
      </w:r>
    </w:p>
    <w:p w14:paraId="3F26EF9B" w14:textId="2703FA36" w:rsidR="00720DC0" w:rsidRDefault="00720DC0" w:rsidP="00E6740F">
      <w:pPr>
        <w:pStyle w:val="Akapitzlist"/>
        <w:numPr>
          <w:ilvl w:val="0"/>
          <w:numId w:val="22"/>
        </w:numPr>
      </w:pPr>
      <w:r>
        <w:t>System powinien umieć obliczyć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41AF684" w:rsidR="00F52418" w:rsidRDefault="00F52418" w:rsidP="00F52418">
      <w:pPr>
        <w:pStyle w:val="Akapitzlist"/>
        <w:numPr>
          <w:ilvl w:val="1"/>
          <w:numId w:val="22"/>
        </w:numPr>
      </w:pPr>
      <w:r>
        <w:t>System powinien zauważyć, kiedy zmienia się wiek użytkownika i zaktualizować potencjalne zmiany zapotrzebowań uzależnione od wieku.</w:t>
      </w:r>
    </w:p>
    <w:p w14:paraId="6D8EFD7A" w14:textId="0616FF76" w:rsidR="00716CC5" w:rsidRDefault="00716CC5" w:rsidP="00716CC5">
      <w:pPr>
        <w:pStyle w:val="Akapitzlist"/>
        <w:numPr>
          <w:ilvl w:val="2"/>
          <w:numId w:val="22"/>
        </w:numPr>
      </w:pPr>
      <w:r>
        <w:t xml:space="preserve">Kiedy użytkownik aktualizuje swoją wagę, system powinien ponownie przeliczyć i zaktualizować zapotrzebowanie na aminokwasy </w:t>
      </w:r>
      <w:r w:rsidR="00561A6D">
        <w:t>egzogenne oraz</w:t>
      </w:r>
      <w:r w:rsidR="00381D9E">
        <w:t xml:space="preserve"> białko</w:t>
      </w:r>
    </w:p>
    <w:p w14:paraId="0A8B2E92" w14:textId="2A0CF492" w:rsidR="00E6740F" w:rsidRDefault="00E6740F" w:rsidP="00E6740F">
      <w:pPr>
        <w:pStyle w:val="Akapitzlist"/>
        <w:numPr>
          <w:ilvl w:val="0"/>
          <w:numId w:val="22"/>
        </w:numPr>
      </w:pPr>
      <w:r>
        <w:t>System powinien przechowywać informacje o zapotrzebowaniu użytkownika na aminokwasy, witaminy, składniki mineralne i makroskładniki oraz procentowym rozkładzie dystrybucji tych ostatnich.</w:t>
      </w:r>
    </w:p>
    <w:p w14:paraId="2D5C3661" w14:textId="763E0A12" w:rsidR="00F52418" w:rsidRDefault="00BE7156" w:rsidP="00E6740F">
      <w:pPr>
        <w:pStyle w:val="Akapitzlist"/>
        <w:numPr>
          <w:ilvl w:val="0"/>
          <w:numId w:val="22"/>
        </w:numPr>
      </w:pPr>
      <w:r>
        <w:t>System powinien umożliwić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powinien móc dodać dowolną ilość składowych.</w:t>
      </w:r>
    </w:p>
    <w:p w14:paraId="45154741" w14:textId="7ED47309" w:rsidR="005416A8" w:rsidRDefault="005416A8" w:rsidP="005416A8">
      <w:pPr>
        <w:pStyle w:val="Akapitzlist"/>
        <w:numPr>
          <w:ilvl w:val="1"/>
          <w:numId w:val="22"/>
        </w:numPr>
      </w:pPr>
      <w:r>
        <w:t xml:space="preserve">System powinien umożliwić użytkownikowi wybór daty posiłku z kalendarza. </w:t>
      </w:r>
    </w:p>
    <w:p w14:paraId="374E136F" w14:textId="424E2CD8" w:rsidR="005416A8" w:rsidRDefault="005416A8" w:rsidP="005416A8">
      <w:pPr>
        <w:pStyle w:val="Akapitzlist"/>
        <w:numPr>
          <w:ilvl w:val="2"/>
          <w:numId w:val="22"/>
        </w:numPr>
      </w:pPr>
      <w:r>
        <w:t>Jeśli użytkownik nie wybierze innej daty, system powinien przypisać posiłek do daty bieżącej.</w:t>
      </w:r>
    </w:p>
    <w:p w14:paraId="25477B33" w14:textId="6402F2CC" w:rsidR="005416A8" w:rsidRDefault="003B628C" w:rsidP="005416A8">
      <w:pPr>
        <w:pStyle w:val="Akapitzlist"/>
        <w:numPr>
          <w:ilvl w:val="2"/>
          <w:numId w:val="22"/>
        </w:numPr>
      </w:pPr>
      <w:r>
        <w:t>System powinien umożliwić użytkownikowi zmianę daty spożytego pożywienia.</w:t>
      </w:r>
    </w:p>
    <w:p w14:paraId="60296DEC" w14:textId="4E13A6A8" w:rsidR="003B628C" w:rsidRDefault="003B628C" w:rsidP="003B628C">
      <w:pPr>
        <w:pStyle w:val="Akapitzlist"/>
        <w:numPr>
          <w:ilvl w:val="1"/>
          <w:numId w:val="22"/>
        </w:numPr>
      </w:pPr>
      <w:r>
        <w:t>System powinien umożliwić użytkownikowi wybór godziny z zegara.</w:t>
      </w:r>
    </w:p>
    <w:p w14:paraId="1BA854A8" w14:textId="1D5CCFBC" w:rsidR="003B628C" w:rsidRDefault="003B628C" w:rsidP="003B628C">
      <w:pPr>
        <w:pStyle w:val="Akapitzlist"/>
        <w:numPr>
          <w:ilvl w:val="2"/>
          <w:numId w:val="22"/>
        </w:numPr>
      </w:pPr>
      <w:r>
        <w:lastRenderedPageBreak/>
        <w:t>Jeżeli użytkownik nie wybierze innej daty, system powinien przypisać posiłek do godziny bieżącej.</w:t>
      </w:r>
    </w:p>
    <w:p w14:paraId="11C2DA15" w14:textId="3DFA90D7" w:rsidR="003B628C" w:rsidRDefault="003B628C" w:rsidP="003B628C">
      <w:pPr>
        <w:pStyle w:val="Akapitzlist"/>
        <w:numPr>
          <w:ilvl w:val="2"/>
          <w:numId w:val="22"/>
        </w:numPr>
      </w:pPr>
      <w:r>
        <w:t>System powinien umożliwić użytkownikowi zmianę godziny spożytego pożywienia.</w:t>
      </w:r>
    </w:p>
    <w:p w14:paraId="226D16E2" w14:textId="34D99752" w:rsidR="003B628C" w:rsidRDefault="00A9641B" w:rsidP="003B628C">
      <w:pPr>
        <w:pStyle w:val="Akapitzlist"/>
        <w:numPr>
          <w:ilvl w:val="1"/>
          <w:numId w:val="22"/>
        </w:numPr>
      </w:pPr>
      <w:r>
        <w:t>System powinien umożliwić użytkownikowi przeniesie wprowadzonego pożywienia do innego posiłku.</w:t>
      </w:r>
    </w:p>
    <w:p w14:paraId="34FAA384" w14:textId="5A970514" w:rsidR="008F6086" w:rsidRDefault="008F6086" w:rsidP="008F6086">
      <w:pPr>
        <w:pStyle w:val="Akapitzlist"/>
        <w:numPr>
          <w:ilvl w:val="1"/>
          <w:numId w:val="22"/>
        </w:numPr>
      </w:pPr>
      <w:r>
        <w:t>System powinien umożliwić użytkownikowi wybranie istniejącego w systemie produktu i dodanie go do posiłku poprzez wprowadzenie wagi składnika, jaką spożył.</w:t>
      </w:r>
    </w:p>
    <w:p w14:paraId="730017DC" w14:textId="01E792F1" w:rsidR="000E308D" w:rsidRDefault="000E308D" w:rsidP="000E308D">
      <w:pPr>
        <w:pStyle w:val="Akapitzlist"/>
        <w:numPr>
          <w:ilvl w:val="2"/>
          <w:numId w:val="22"/>
        </w:numPr>
      </w:pPr>
      <w:r>
        <w:t>System powinien umożliwić użytkownikowi zmianę wagi dodanego produktu.</w:t>
      </w:r>
    </w:p>
    <w:p w14:paraId="17BE7DAA" w14:textId="502B2C00" w:rsidR="000E308D" w:rsidRDefault="000E308D" w:rsidP="000E308D">
      <w:pPr>
        <w:pStyle w:val="Akapitzlist"/>
        <w:numPr>
          <w:ilvl w:val="2"/>
          <w:numId w:val="22"/>
        </w:numPr>
      </w:pPr>
      <w:r>
        <w:t>System powinien umożliwić użytkownikowi usunięcie produktu z posiłku.</w:t>
      </w:r>
    </w:p>
    <w:p w14:paraId="03DD446F" w14:textId="4E03F7CC" w:rsidR="008F6086" w:rsidRDefault="008F6086" w:rsidP="008F6086">
      <w:pPr>
        <w:pStyle w:val="Akapitzlist"/>
        <w:numPr>
          <w:ilvl w:val="1"/>
          <w:numId w:val="22"/>
        </w:numPr>
      </w:pPr>
      <w:r>
        <w:t>System powinien umożliwić użytkownikowi dodanie do posiłku produktu nieistniejącego w bazie. Użytkownik powinien móc wprowadzić nazwę produktu, spożytą kaloryczność oraz znaną zawartość makro- i mikroskładników.</w:t>
      </w:r>
    </w:p>
    <w:p w14:paraId="0D10867C" w14:textId="52D2E655" w:rsidR="008F6086" w:rsidRDefault="008F6086" w:rsidP="008F6086">
      <w:pPr>
        <w:pStyle w:val="Akapitzlist"/>
        <w:numPr>
          <w:ilvl w:val="2"/>
          <w:numId w:val="22"/>
        </w:numPr>
      </w:pPr>
      <w:r>
        <w:t>System powinien umożliwić użytkownikowi zapisanie nowego produktu w bazie produktów. Użytkownik musi wprowadzić nazwę produktu, jego kaloryczność oraz wagę. Użytkownik może wprowadzić znaną mu zawartość makro- i mikroskładników. Wszystkie wartości odżywcze powinny być zapisane w przeliczeniu na 100 g. Jeśli podana waga produktu nie wynosi 100 g, przed zapisaniem w bazie produktów system powinien przeliczyć podane informacje na zawartość w 100 g. Tylko użytkownik, który dodał dany produkt do systemu ma do niego dostęp.</w:t>
      </w:r>
    </w:p>
    <w:p w14:paraId="706D1D53" w14:textId="77777777" w:rsidR="00A9641B" w:rsidRDefault="00A9641B" w:rsidP="008F6086">
      <w:pPr>
        <w:pStyle w:val="Akapitzlist"/>
        <w:numPr>
          <w:ilvl w:val="2"/>
          <w:numId w:val="22"/>
        </w:numPr>
      </w:pPr>
      <w:r>
        <w:t xml:space="preserve">System powinien umożliwić użytkownikowi dekompozycję spożytego produktu. </w:t>
      </w:r>
    </w:p>
    <w:p w14:paraId="13B29478" w14:textId="77777777" w:rsidR="00A9641B" w:rsidRDefault="00A9641B" w:rsidP="00A9641B">
      <w:pPr>
        <w:pStyle w:val="Akapitzlist"/>
        <w:numPr>
          <w:ilvl w:val="3"/>
          <w:numId w:val="22"/>
        </w:numPr>
      </w:pPr>
      <w:r>
        <w:t>Wprowadzając nowy produkt użytkownik powinien móc wybrać, że chce go rozłożyć na składniki. System powinien wtedy umożliwić użytkownikowi wybór pojedynczych produktów z bazy i podanie ich wagi.</w:t>
      </w:r>
    </w:p>
    <w:p w14:paraId="1A8EEF7F" w14:textId="6A404684" w:rsidR="00A9641B" w:rsidRDefault="00A9641B" w:rsidP="00A9641B">
      <w:pPr>
        <w:pStyle w:val="Akapitzlist"/>
        <w:numPr>
          <w:ilvl w:val="4"/>
          <w:numId w:val="22"/>
        </w:numPr>
      </w:pPr>
      <w:r>
        <w:t xml:space="preserve">Na podstawie wprowadzonych produktów system powinien obliczyć zawartość kalorii (jeśli nie została </w:t>
      </w:r>
      <w:r>
        <w:lastRenderedPageBreak/>
        <w:t>wprowadzona ręcznie przez użytkownika) oraz tych makro- i mikroskładników, których użytkownik nie wprowadził samodzielnie.</w:t>
      </w:r>
    </w:p>
    <w:p w14:paraId="7FDB337A" w14:textId="55DC144E" w:rsidR="008F6086" w:rsidRDefault="008F6086" w:rsidP="008F6086">
      <w:pPr>
        <w:pStyle w:val="Akapitzlist"/>
        <w:numPr>
          <w:ilvl w:val="1"/>
          <w:numId w:val="22"/>
        </w:numPr>
        <w:jc w:val="left"/>
      </w:pPr>
      <w:r>
        <w:t xml:space="preserve">System powinien umożliwić użytkownikowi dodanie do posiłku gotowego dania przygotowanego z zapisanego w systemie przepisu. </w:t>
      </w:r>
      <w:r w:rsidR="00D42326">
        <w:t>W zależności od wybranego wcześniej sposobu pomiaru porcji, użytkownik wybiera, ile porcji lub gram dania spożył.</w:t>
      </w:r>
    </w:p>
    <w:p w14:paraId="097006B0" w14:textId="4A06ED2C" w:rsidR="00F52418" w:rsidRDefault="00F52418" w:rsidP="008F6086">
      <w:pPr>
        <w:pStyle w:val="Akapitzlist"/>
        <w:numPr>
          <w:ilvl w:val="2"/>
          <w:numId w:val="22"/>
        </w:numPr>
      </w:pPr>
      <w:r>
        <w:t>System powinien umożliwić użytkownikowi stworzenie nowego przepisu. Przepis należy nazwać oraz wybrać produkty, które się na niego składają.</w:t>
      </w:r>
    </w:p>
    <w:p w14:paraId="3378BA63" w14:textId="177CADE0" w:rsidR="00F52418" w:rsidRDefault="00F52418" w:rsidP="008F6086">
      <w:pPr>
        <w:pStyle w:val="Akapitzlist"/>
        <w:numPr>
          <w:ilvl w:val="3"/>
          <w:numId w:val="22"/>
        </w:numPr>
      </w:pPr>
      <w:r>
        <w:t>System powinien umożliwiać dodanie lub usunięcie składnika z przepisu.</w:t>
      </w:r>
    </w:p>
    <w:p w14:paraId="080830D4" w14:textId="58724974" w:rsidR="00F52418" w:rsidRDefault="00F52418" w:rsidP="008F6086">
      <w:pPr>
        <w:pStyle w:val="Akapitzlist"/>
        <w:numPr>
          <w:ilvl w:val="2"/>
          <w:numId w:val="22"/>
        </w:numPr>
      </w:pPr>
      <w:r>
        <w:t>System powinien przechowywać stworzone przepisy.</w:t>
      </w:r>
    </w:p>
    <w:p w14:paraId="06C5964B" w14:textId="79370BC9" w:rsidR="00F52418" w:rsidRDefault="00F52418" w:rsidP="008F6086">
      <w:pPr>
        <w:pStyle w:val="Akapitzlist"/>
        <w:numPr>
          <w:ilvl w:val="2"/>
          <w:numId w:val="22"/>
        </w:numPr>
      </w:pPr>
      <w:r>
        <w:t xml:space="preserve">System powinien umożliwić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69DD1252" w:rsidR="00D42326" w:rsidRDefault="00D42326" w:rsidP="00D42326">
      <w:pPr>
        <w:pStyle w:val="Akapitzlist"/>
        <w:numPr>
          <w:ilvl w:val="3"/>
          <w:numId w:val="22"/>
        </w:numPr>
      </w:pPr>
      <w:r>
        <w:t>System powinien przechowywać stworzoną potrawę do momentu, kiedy użytkownik nie spożyje całości dania lub nie usunie go ręcznie.</w:t>
      </w:r>
    </w:p>
    <w:p w14:paraId="6114B485" w14:textId="3E7F8B7A" w:rsidR="00D42326" w:rsidRDefault="00D42326" w:rsidP="00D42326">
      <w:pPr>
        <w:pStyle w:val="Akapitzlist"/>
        <w:numPr>
          <w:ilvl w:val="4"/>
          <w:numId w:val="22"/>
        </w:numPr>
      </w:pPr>
      <w:r>
        <w:t>System powinien wyliczać, ile porcji lub gram potrawy pozostało, po tym jak użytkownik doda cześć potrawy do któregoś posiłku.</w:t>
      </w:r>
    </w:p>
    <w:p w14:paraId="012689C2" w14:textId="4D59A684" w:rsidR="00D42326" w:rsidRDefault="00D42326" w:rsidP="00D42326">
      <w:pPr>
        <w:pStyle w:val="Akapitzlist"/>
        <w:numPr>
          <w:ilvl w:val="4"/>
          <w:numId w:val="22"/>
        </w:numPr>
      </w:pPr>
      <w:r>
        <w:t>System powinien umożliwić użytkownikowi usunięcie istniejącej potrawy.</w:t>
      </w:r>
    </w:p>
    <w:p w14:paraId="561C3103" w14:textId="569471A5" w:rsidR="000E308D" w:rsidRDefault="000E308D" w:rsidP="000E308D">
      <w:pPr>
        <w:pStyle w:val="Akapitzlist"/>
        <w:numPr>
          <w:ilvl w:val="0"/>
          <w:numId w:val="22"/>
        </w:numPr>
      </w:pPr>
      <w:r>
        <w:t>S</w:t>
      </w:r>
      <w:r w:rsidR="00395D9C">
        <w:t>ystem powinien obliczać kaloryczność każdego wprowadzonego posiłku.</w:t>
      </w:r>
    </w:p>
    <w:p w14:paraId="2FA51096" w14:textId="4FC0FC3A" w:rsidR="00F4452E" w:rsidRDefault="00F4452E" w:rsidP="000E308D">
      <w:pPr>
        <w:pStyle w:val="Akapitzlist"/>
        <w:numPr>
          <w:ilvl w:val="0"/>
          <w:numId w:val="22"/>
        </w:numPr>
      </w:pPr>
      <w:r>
        <w:t>System powinien obliczać łączną kaloryczność wszystkich posiłków z danego dnia.</w:t>
      </w:r>
    </w:p>
    <w:p w14:paraId="0BC6413A" w14:textId="0D02A80E" w:rsidR="00F4452E" w:rsidRDefault="00F4452E" w:rsidP="000E308D">
      <w:pPr>
        <w:pStyle w:val="Akapitzlist"/>
        <w:numPr>
          <w:ilvl w:val="0"/>
          <w:numId w:val="22"/>
        </w:numPr>
      </w:pPr>
      <w:r>
        <w:t>System powinien na bieżąco obliczać zawartość makroskładników z dotychczas wprowadzonych w ciągu dnia posiłków.</w:t>
      </w:r>
    </w:p>
    <w:p w14:paraId="0C936126" w14:textId="04340F83" w:rsidR="00F4452E" w:rsidRDefault="00F4452E" w:rsidP="00F4452E">
      <w:pPr>
        <w:pStyle w:val="Akapitzlist"/>
        <w:numPr>
          <w:ilvl w:val="1"/>
          <w:numId w:val="22"/>
        </w:numPr>
        <w:ind w:left="2124" w:hanging="989"/>
      </w:pPr>
      <w:r>
        <w:t>System powinien o</w:t>
      </w:r>
      <w:r w:rsidR="00315196">
        <w:t>bliczać zawartość makroskładników w gramach</w:t>
      </w:r>
    </w:p>
    <w:p w14:paraId="276C638E" w14:textId="79597260" w:rsidR="00315196" w:rsidRDefault="00315196" w:rsidP="00F4452E">
      <w:pPr>
        <w:pStyle w:val="Akapitzlist"/>
        <w:numPr>
          <w:ilvl w:val="1"/>
          <w:numId w:val="22"/>
        </w:numPr>
        <w:ind w:left="2124" w:hanging="989"/>
      </w:pPr>
      <w:r>
        <w:t>System powinien obliczać procentową zawartość każdego makroskładnika</w:t>
      </w:r>
    </w:p>
    <w:p w14:paraId="7785CAAD" w14:textId="5E1A0B8F" w:rsidR="00315196" w:rsidRDefault="00315196" w:rsidP="00F4452E">
      <w:pPr>
        <w:pStyle w:val="Akapitzlist"/>
        <w:numPr>
          <w:ilvl w:val="1"/>
          <w:numId w:val="22"/>
        </w:numPr>
        <w:ind w:left="2124" w:hanging="989"/>
      </w:pPr>
      <w:r>
        <w:t xml:space="preserve">System powinien obliczać zawartość składowych poszczególnych makroskładników, jeśli jest znana (cukrów, błonnika – w gramach, </w:t>
      </w:r>
      <w:r>
        <w:lastRenderedPageBreak/>
        <w:t>poszczególnych rodzajów tłuszczów – w procentach zgodnie z tabelą 2.9).</w:t>
      </w:r>
    </w:p>
    <w:p w14:paraId="16AEB84D" w14:textId="62C65799" w:rsidR="00AA7E71" w:rsidRDefault="00AA7E71" w:rsidP="00AA7E71">
      <w:pPr>
        <w:pStyle w:val="Akapitzlist"/>
        <w:numPr>
          <w:ilvl w:val="0"/>
          <w:numId w:val="22"/>
        </w:numPr>
      </w:pPr>
      <w:r>
        <w:t>System powinien na bieżąco obliczać zawartość witamin i składników mineralnych z dotychczas wprowadzonych w ciągu dnia posiłków.</w:t>
      </w:r>
    </w:p>
    <w:p w14:paraId="5022711A" w14:textId="44936AF0" w:rsidR="00932A94" w:rsidRDefault="00932A94" w:rsidP="00932A94">
      <w:pPr>
        <w:pStyle w:val="Akapitzlist"/>
        <w:numPr>
          <w:ilvl w:val="1"/>
          <w:numId w:val="22"/>
        </w:numPr>
      </w:pPr>
      <w:r>
        <w:t>System powinien wyliczać proporcję między spożyciem</w:t>
      </w:r>
      <w:r w:rsidR="000369A9">
        <w:t xml:space="preserve"> wapnia i fosforu</w:t>
      </w:r>
    </w:p>
    <w:p w14:paraId="369671AB" w14:textId="3ED0212A" w:rsidR="000369A9" w:rsidRDefault="000369A9" w:rsidP="00932A94">
      <w:pPr>
        <w:pStyle w:val="Akapitzlist"/>
        <w:numPr>
          <w:ilvl w:val="1"/>
          <w:numId w:val="22"/>
        </w:numPr>
      </w:pPr>
      <w:r>
        <w:t>System powinien wyliczać proporcję między spożyciem sodu i potasu</w:t>
      </w:r>
    </w:p>
    <w:p w14:paraId="77ED3991" w14:textId="24A68808" w:rsidR="00AA7E71" w:rsidRDefault="00AA7E71" w:rsidP="00AA7E71">
      <w:pPr>
        <w:pStyle w:val="Akapitzlist"/>
        <w:numPr>
          <w:ilvl w:val="0"/>
          <w:numId w:val="22"/>
        </w:numPr>
      </w:pPr>
      <w:r>
        <w:t xml:space="preserve">System powinien </w:t>
      </w:r>
      <w:r w:rsidR="00747986">
        <w:t xml:space="preserve">na bieżąco </w:t>
      </w:r>
      <w:r>
        <w:t xml:space="preserve">wyświetlać spożyte w ciągu danego dnia pożywienie posortowane według rodzaju posiłku. </w:t>
      </w:r>
    </w:p>
    <w:p w14:paraId="190CA1B3" w14:textId="0FAC3F2B" w:rsidR="00AA7E71" w:rsidRDefault="00AA7E71" w:rsidP="00AA7E71">
      <w:pPr>
        <w:pStyle w:val="Akapitzlist"/>
        <w:numPr>
          <w:ilvl w:val="1"/>
          <w:numId w:val="22"/>
        </w:numPr>
      </w:pPr>
      <w:r>
        <w:t>System powinien wyświetlać rodzaj posiłku, jego godzinę, nazwy produktów lub dań oraz jego całkowitą kaloryczność.</w:t>
      </w:r>
    </w:p>
    <w:p w14:paraId="6B6D68CC" w14:textId="42F2ACB2" w:rsidR="00747986" w:rsidRDefault="00747986" w:rsidP="00747986">
      <w:pPr>
        <w:pStyle w:val="Akapitzlist"/>
        <w:numPr>
          <w:ilvl w:val="0"/>
          <w:numId w:val="22"/>
        </w:numPr>
      </w:pPr>
      <w:r>
        <w:t>System powinien na bieżąco wyświetlać informacje o łącznej kaloryczności z całego dnia</w:t>
      </w:r>
    </w:p>
    <w:p w14:paraId="5EA304CB" w14:textId="24BC2E98" w:rsidR="00747986" w:rsidRDefault="00747986" w:rsidP="00747986">
      <w:pPr>
        <w:pStyle w:val="Akapitzlist"/>
        <w:numPr>
          <w:ilvl w:val="1"/>
          <w:numId w:val="22"/>
        </w:numPr>
      </w:pPr>
      <w:r>
        <w:t>System powinien porównywać sumę kalorii spożytych w ciągu dnia z kalorycznością docelową i wyliczać różnicę pomiędzy nimi.</w:t>
      </w:r>
    </w:p>
    <w:p w14:paraId="1F9B5297" w14:textId="0A256A96" w:rsidR="00747986" w:rsidRDefault="00747986" w:rsidP="00747986">
      <w:pPr>
        <w:pStyle w:val="Akapitzlist"/>
        <w:numPr>
          <w:ilvl w:val="2"/>
          <w:numId w:val="22"/>
        </w:numPr>
      </w:pPr>
      <w:r>
        <w:t>System powinien wyświetlać informację o różnicy pomiędzy spożytymi kaloriami a docelową kalorycznością i sygnalizować przekroczenie lub niedobór.</w:t>
      </w:r>
    </w:p>
    <w:p w14:paraId="5CEC9022" w14:textId="34DEB5D3" w:rsidR="00287630" w:rsidRDefault="001B13ED" w:rsidP="00287630">
      <w:pPr>
        <w:pStyle w:val="Akapitzlist"/>
        <w:numPr>
          <w:ilvl w:val="0"/>
          <w:numId w:val="22"/>
        </w:numPr>
      </w:pPr>
      <w:r>
        <w:t>System powinien na bieżąco wyświetlać informacje o zawartości makroskładników w dotychczas spożytym w ciągu dnia pożywieniu</w:t>
      </w:r>
    </w:p>
    <w:p w14:paraId="2FF48094" w14:textId="7E2EDA88" w:rsidR="001B13ED" w:rsidRDefault="001B13ED" w:rsidP="001B13ED">
      <w:pPr>
        <w:pStyle w:val="Akapitzlist"/>
        <w:numPr>
          <w:ilvl w:val="1"/>
          <w:numId w:val="22"/>
        </w:numPr>
      </w:pPr>
      <w:r>
        <w:t>System powinien wyświetlać informację o dziennej wagowej zawartości makroskładników w spożytym pożywieniu.</w:t>
      </w:r>
    </w:p>
    <w:p w14:paraId="60FA33FC" w14:textId="59D2BFD2" w:rsidR="001B13ED" w:rsidRDefault="001B13ED" w:rsidP="001B13ED">
      <w:pPr>
        <w:pStyle w:val="Akapitzlist"/>
        <w:numPr>
          <w:ilvl w:val="1"/>
          <w:numId w:val="22"/>
        </w:numPr>
      </w:pPr>
      <w:r>
        <w:t>System powinien porównywać gramaturę spożytych w ciągu dnia makroskładników z wartością docelową i wyliczać różnicę pomiędzy nimi.</w:t>
      </w:r>
    </w:p>
    <w:p w14:paraId="79A94427" w14:textId="0515CA09" w:rsidR="001B13ED" w:rsidRDefault="001B13ED" w:rsidP="001B13ED">
      <w:pPr>
        <w:pStyle w:val="Akapitzlist"/>
        <w:numPr>
          <w:ilvl w:val="2"/>
          <w:numId w:val="22"/>
        </w:numPr>
      </w:pPr>
      <w:r>
        <w:t>System powinien wyświetlać informację o różnicy i sygnalizować przekroczenie lub niedobór.</w:t>
      </w:r>
    </w:p>
    <w:p w14:paraId="6682A0CB" w14:textId="71F57DC4" w:rsidR="001B13ED" w:rsidRDefault="001B13ED" w:rsidP="001B13ED">
      <w:pPr>
        <w:pStyle w:val="Akapitzlist"/>
        <w:numPr>
          <w:ilvl w:val="1"/>
          <w:numId w:val="22"/>
        </w:numPr>
      </w:pPr>
      <w:r>
        <w:t>System powinien wyświetlać wykres procentowego rozkładu spożycia makroskładników w pożytym w ciągu dnia pożywieniu.</w:t>
      </w:r>
    </w:p>
    <w:p w14:paraId="39813F1F" w14:textId="083F0D71" w:rsidR="001B13ED" w:rsidRDefault="001B13ED" w:rsidP="001B13ED">
      <w:pPr>
        <w:pStyle w:val="Akapitzlist"/>
        <w:numPr>
          <w:ilvl w:val="2"/>
          <w:numId w:val="22"/>
        </w:numPr>
      </w:pPr>
      <w:r>
        <w:t>System powinien porównywać procent spożycia danego makroskładnika z docelowym procentowym zapotrzebowaniem na niego i sygnalizować niedobór lub nadmierne spożycie.</w:t>
      </w:r>
    </w:p>
    <w:p w14:paraId="44B8E0CA" w14:textId="26ADDF60" w:rsidR="00E21318" w:rsidRDefault="00E21318" w:rsidP="00E21318">
      <w:pPr>
        <w:pStyle w:val="Akapitzlist"/>
        <w:numPr>
          <w:ilvl w:val="1"/>
          <w:numId w:val="22"/>
        </w:numPr>
      </w:pPr>
      <w:r>
        <w:t>System powinien wyświetlać informacje o zawartości składowych makroskładników w spożytym w ciągu dnia pożywieniu.</w:t>
      </w:r>
    </w:p>
    <w:p w14:paraId="2CE896FF" w14:textId="14C11E8D" w:rsidR="001B13ED" w:rsidRDefault="00B13CEA" w:rsidP="00B13CEA">
      <w:pPr>
        <w:pStyle w:val="Akapitzlist"/>
        <w:numPr>
          <w:ilvl w:val="0"/>
          <w:numId w:val="22"/>
        </w:numPr>
      </w:pPr>
      <w:r>
        <w:t>System powinien wyświetlać informację o dziennym spożyciu witamin i składników mineralnych.</w:t>
      </w:r>
    </w:p>
    <w:p w14:paraId="3085B6C3" w14:textId="4DA93B18" w:rsidR="00B13CEA" w:rsidRDefault="00B13CEA" w:rsidP="00B13CEA">
      <w:pPr>
        <w:pStyle w:val="Akapitzlist"/>
        <w:numPr>
          <w:ilvl w:val="1"/>
          <w:numId w:val="22"/>
        </w:numPr>
      </w:pPr>
      <w:r>
        <w:lastRenderedPageBreak/>
        <w:t>System powinien porównywać dzienne spożycia danej witaminy lub składnika mineralnego z wyliczonym zapotrzebowaniem użytkownika i sygnalizować niedobory lub nadmierną podaż.</w:t>
      </w:r>
    </w:p>
    <w:p w14:paraId="3DAE5709" w14:textId="2C49057B" w:rsidR="00932A94" w:rsidRDefault="00932A94" w:rsidP="00B13CEA">
      <w:pPr>
        <w:pStyle w:val="Akapitzlist"/>
        <w:numPr>
          <w:ilvl w:val="1"/>
          <w:numId w:val="22"/>
        </w:numPr>
      </w:pPr>
      <w:r>
        <w:t xml:space="preserve">System powinien porównywać proporcję dziennego spożycia </w:t>
      </w:r>
      <w:r w:rsidR="000369A9">
        <w:t>wapnia i fosforu oraz sodu i potasu ze wzorcem</w:t>
      </w:r>
      <w:r w:rsidR="00DA1E4A">
        <w:t xml:space="preserve"> (1:1 oraz 1:2)</w:t>
      </w:r>
      <w:r w:rsidR="000369A9">
        <w:t xml:space="preserve"> i sygnalizować nieprawidłowość</w:t>
      </w:r>
    </w:p>
    <w:p w14:paraId="775F245D" w14:textId="6E48D500" w:rsidR="00E21318" w:rsidRDefault="00E21318" w:rsidP="00E21318">
      <w:pPr>
        <w:pStyle w:val="Akapitzlist"/>
        <w:numPr>
          <w:ilvl w:val="0"/>
          <w:numId w:val="22"/>
        </w:numPr>
      </w:pPr>
      <w:r>
        <w:t xml:space="preserve">System powinien umożliwić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578B30C0" w:rsidR="00455D73" w:rsidRPr="00212F1F" w:rsidRDefault="00455D73" w:rsidP="00455D73">
      <w:pPr>
        <w:pStyle w:val="Podtytu"/>
      </w:pPr>
      <w:r>
        <w:t>3.3.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18E7608B" w:rsidR="00E375D2" w:rsidRDefault="006A5CC8" w:rsidP="00212F1F">
      <w:pPr>
        <w:pStyle w:val="Podtytu"/>
        <w:numPr>
          <w:ilvl w:val="0"/>
          <w:numId w:val="0"/>
        </w:numPr>
      </w:pPr>
      <w:bookmarkStart w:id="1396" w:name="_Toc5963773"/>
      <w:r>
        <w:t>3.4</w:t>
      </w:r>
      <w:r w:rsidR="00212F1F">
        <w:t xml:space="preserve">. </w:t>
      </w:r>
      <w:r w:rsidR="00E375D2">
        <w:t>Model danych</w:t>
      </w:r>
      <w:bookmarkEnd w:id="1396"/>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lastRenderedPageBreak/>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lastRenderedPageBreak/>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53">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16DF4BA7" w:rsidR="00CA0F5B" w:rsidRDefault="00AF48FE" w:rsidP="00CA0F5B">
      <w:pPr>
        <w:ind w:firstLine="0"/>
        <w:jc w:val="center"/>
      </w:pPr>
      <w:r>
        <w:t>Rys. 3.3</w:t>
      </w:r>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73C5E128" w:rsidR="00E2456B" w:rsidRDefault="006A5CC8" w:rsidP="00E2456B">
      <w:pPr>
        <w:pStyle w:val="Podtytu"/>
      </w:pPr>
      <w:r>
        <w:t>3.5</w:t>
      </w:r>
      <w:r w:rsidR="00E2456B">
        <w:t>. Aktorzy</w:t>
      </w:r>
    </w:p>
    <w:p w14:paraId="0572EE01" w14:textId="77777777" w:rsidR="00E2456B" w:rsidRDefault="00E2456B" w:rsidP="00E2456B"/>
    <w:p w14:paraId="09EF7D8F" w14:textId="08DDF1D0"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8C4EAD">
        <w:t>28</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lastRenderedPageBreak/>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54">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63516C64" w:rsidR="006A2D08" w:rsidRDefault="006A2D08" w:rsidP="006A2D08">
      <w:pPr>
        <w:jc w:val="center"/>
      </w:pPr>
      <w:r>
        <w:t>Rys. 3.</w:t>
      </w:r>
      <w:r w:rsidR="00D86D91">
        <w:t>4</w:t>
      </w:r>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1C301039" w:rsidR="008D7472" w:rsidRDefault="006A5CC8" w:rsidP="008D7472">
      <w:pPr>
        <w:pStyle w:val="Podtytu"/>
      </w:pPr>
      <w:r>
        <w:t>3.6</w:t>
      </w:r>
      <w:r w:rsidR="008D7472">
        <w:t>. Przypadki użycia</w:t>
      </w:r>
    </w:p>
    <w:p w14:paraId="2C4C617D" w14:textId="77777777" w:rsidR="008D7472" w:rsidRDefault="008D7472" w:rsidP="008D7472"/>
    <w:p w14:paraId="2B4F0BF5" w14:textId="1D2F5A07" w:rsidR="008D7472" w:rsidRDefault="008D7472" w:rsidP="008D7472">
      <w:pPr>
        <w:jc w:val="center"/>
      </w:pPr>
      <w:r>
        <w:t>Rys. 3.</w:t>
      </w:r>
      <w:r w:rsidR="00D86D91">
        <w:t>5</w:t>
      </w:r>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1397" w:name="_Toc5963780"/>
      <w:r>
        <w:rPr>
          <w:rFonts w:eastAsiaTheme="minorEastAsia" w:cstheme="minorBidi"/>
          <w:smallCaps/>
          <w:szCs w:val="22"/>
        </w:rPr>
        <w:br w:type="page"/>
      </w:r>
    </w:p>
    <w:p w14:paraId="13992E3A" w14:textId="18EBFE0D" w:rsidR="00E375D2" w:rsidRDefault="000069E0" w:rsidP="000069E0">
      <w:pPr>
        <w:pStyle w:val="Nagwek1"/>
      </w:pPr>
      <w:r>
        <w:lastRenderedPageBreak/>
        <w:t xml:space="preserve">4. </w:t>
      </w:r>
      <w:bookmarkEnd w:id="1397"/>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2CAA7272"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wielkiego wybuchu” lub „zaćmienia” [22]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5FC99D0C"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[22].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0DBC78B8" w:rsidR="00006577" w:rsidRDefault="00006577" w:rsidP="00006577">
      <w:pPr>
        <w:jc w:val="center"/>
      </w:pPr>
      <w:r>
        <w:t>Rys. 4.1. Porównanie kaskadowej i iteracyjnej metody wytwarzania oprogramowania [na podst. 22].</w:t>
      </w:r>
    </w:p>
    <w:p w14:paraId="3760EBBB" w14:textId="77777777" w:rsidR="00006577" w:rsidRDefault="00006577" w:rsidP="000069E0"/>
    <w:p w14:paraId="0867BFC8" w14:textId="50B5615E"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[22]. Ciężko się z nimi nie zgodzić.</w:t>
      </w:r>
    </w:p>
    <w:p w14:paraId="6704A910" w14:textId="77777777" w:rsidR="000069E0" w:rsidRPr="000069E0" w:rsidRDefault="000069E0" w:rsidP="000069E0">
      <w:pPr>
        <w:rPr>
          <w:b/>
        </w:rPr>
      </w:pPr>
    </w:p>
    <w:p w14:paraId="5BBDC3CC" w14:textId="426DC635" w:rsidR="000F6E38" w:rsidRDefault="000F6E38" w:rsidP="00A5313C">
      <w:pPr>
        <w:pStyle w:val="Podtytu"/>
      </w:pPr>
      <w:r>
        <w:lastRenderedPageBreak/>
        <w:t>4.2. Architektura systemu</w:t>
      </w:r>
    </w:p>
    <w:p w14:paraId="1A0D55FC" w14:textId="77777777" w:rsidR="000F6E38" w:rsidRDefault="000F6E38" w:rsidP="00A5313C">
      <w:pPr>
        <w:pStyle w:val="Podtytu"/>
      </w:pPr>
    </w:p>
    <w:p w14:paraId="0CC9DF7A" w14:textId="6BEC1A67" w:rsidR="00A5313C" w:rsidRDefault="000F6E38" w:rsidP="00A5313C">
      <w:pPr>
        <w:pStyle w:val="Podtytu"/>
      </w:pPr>
      <w:r>
        <w:t>4.3</w:t>
      </w:r>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428ECB1F" w:rsidR="00182A62" w:rsidRDefault="00182A62" w:rsidP="00182A62">
      <w:pPr>
        <w:ind w:firstLine="0"/>
        <w:jc w:val="center"/>
      </w:pPr>
      <w:r>
        <w:t>Rys. 4.</w:t>
      </w:r>
      <w:r w:rsidR="000F6E38">
        <w:t>2</w:t>
      </w:r>
      <w:r>
        <w:t>. Narzędzia i technologie wybrane do realizacji projektu.</w:t>
      </w:r>
    </w:p>
    <w:p w14:paraId="0DB521FC" w14:textId="77777777" w:rsidR="00A641F5" w:rsidRDefault="00A641F5" w:rsidP="006E6B05">
      <w:pPr>
        <w:ind w:firstLine="0"/>
      </w:pPr>
    </w:p>
    <w:p w14:paraId="6CC2B834" w14:textId="2DBACC2D" w:rsidR="00A641F5" w:rsidRDefault="000F6E38" w:rsidP="006E6B05">
      <w:pPr>
        <w:ind w:firstLine="0"/>
      </w:pPr>
      <w:r>
        <w:t>4.3</w:t>
      </w:r>
      <w:r w:rsidR="00A641F5">
        <w:t>.1. Strona graficzna</w:t>
      </w:r>
    </w:p>
    <w:p w14:paraId="05219E3A" w14:textId="77777777" w:rsidR="00A641F5" w:rsidRDefault="00A641F5" w:rsidP="006E6B05">
      <w:pPr>
        <w:ind w:firstLine="0"/>
      </w:pPr>
    </w:p>
    <w:p w14:paraId="78E582C8" w14:textId="5D8FAC8A" w:rsidR="00A641F5" w:rsidRDefault="00A641F5" w:rsidP="00A641F5">
      <w:pPr>
        <w:pStyle w:val="Nagwek2"/>
      </w:pPr>
      <w:r>
        <w:t>4.</w:t>
      </w:r>
      <w:r w:rsidR="000F6E38">
        <w:t>3</w:t>
      </w:r>
      <w:r>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4F141805" w:rsidR="00A641F5" w:rsidRDefault="000F6E38" w:rsidP="00A641F5">
      <w:pPr>
        <w:pStyle w:val="Nagwek2"/>
      </w:pPr>
      <w:r>
        <w:t>4.3</w:t>
      </w:r>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4B1FCB1D" w:rsidR="00A641F5" w:rsidRDefault="00A641F5" w:rsidP="0013062F">
      <w:pPr>
        <w:pStyle w:val="Nagwek2"/>
      </w:pPr>
      <w:r>
        <w:t>4.</w:t>
      </w:r>
      <w:r w:rsidR="000F6E38">
        <w:t>3</w:t>
      </w:r>
      <w:r>
        <w:t>.4. Highcharts</w:t>
      </w:r>
    </w:p>
    <w:p w14:paraId="046F67B0" w14:textId="77777777" w:rsidR="00182A62" w:rsidRDefault="00182A62" w:rsidP="00182A62"/>
    <w:p w14:paraId="40E98575" w14:textId="672306FA" w:rsidR="00182A62" w:rsidRPr="00182A62" w:rsidRDefault="000F6E38" w:rsidP="00182A62">
      <w:pPr>
        <w:pStyle w:val="Nagwek2"/>
      </w:pPr>
      <w:r>
        <w:t>4.3</w:t>
      </w:r>
      <w:r w:rsidR="00182A62">
        <w:t>.5. System kontroli wersji</w:t>
      </w:r>
    </w:p>
    <w:p w14:paraId="6EB0FD37" w14:textId="77777777" w:rsidR="00A5313C" w:rsidRDefault="00A5313C" w:rsidP="006E6B05">
      <w:pPr>
        <w:ind w:firstLine="0"/>
      </w:pPr>
    </w:p>
    <w:p w14:paraId="03EC5109" w14:textId="0173F73A" w:rsidR="003756C3" w:rsidRDefault="00F853FF" w:rsidP="003756C3">
      <w:pPr>
        <w:pStyle w:val="Podtytu"/>
      </w:pPr>
      <w:r>
        <w:t>4.</w:t>
      </w:r>
      <w:r w:rsidR="001401C4">
        <w:t>4</w:t>
      </w:r>
      <w:r w:rsidR="003756C3">
        <w:t>. I iteracja</w:t>
      </w:r>
      <w:r w:rsidR="001401C4">
        <w:t>: podwaliny pod system</w:t>
      </w:r>
    </w:p>
    <w:p w14:paraId="7324FF43" w14:textId="77777777" w:rsidR="003756C3" w:rsidRDefault="003756C3" w:rsidP="003756C3"/>
    <w:p w14:paraId="6D61B063" w14:textId="2D2551CB" w:rsidR="003756C3" w:rsidRDefault="00240BF6" w:rsidP="003756C3">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77777777" w:rsidR="00EF6592" w:rsidRDefault="00EF6592" w:rsidP="00933A64">
      <w:pPr>
        <w:ind w:firstLine="0"/>
      </w:pPr>
    </w:p>
    <w:p w14:paraId="3F4D583C" w14:textId="22C75B3E" w:rsidR="00933A64" w:rsidRDefault="00933A64" w:rsidP="00933A64">
      <w:pPr>
        <w:ind w:firstLine="0"/>
        <w:jc w:val="center"/>
      </w:pPr>
      <w:r>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56">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p>
    <w:p w14:paraId="153EBB7C" w14:textId="59EC8C7F" w:rsidR="00933A64" w:rsidRDefault="00933A64" w:rsidP="00933A64">
      <w:pPr>
        <w:jc w:val="center"/>
      </w:pPr>
      <w:r>
        <w:t>Rys.</w:t>
      </w:r>
      <w:r w:rsidR="007236B1">
        <w:t xml:space="preserve"> </w:t>
      </w:r>
      <w:r>
        <w:t>4.</w:t>
      </w:r>
      <w:r w:rsidR="00197E4D">
        <w:t>3</w:t>
      </w:r>
      <w:r>
        <w:t>. Przykładowa opowieść klienta wybrana do realizacja w I iteracji.</w:t>
      </w:r>
    </w:p>
    <w:p w14:paraId="22AB34AD" w14:textId="77777777" w:rsidR="00933A64" w:rsidRDefault="00933A64" w:rsidP="003756C3"/>
    <w:p w14:paraId="73116F68" w14:textId="7CF046E7" w:rsidR="00861D30" w:rsidRDefault="00861D30" w:rsidP="00573E70">
      <w:pPr>
        <w:pStyle w:val="Nagwek2"/>
      </w:pPr>
      <w:r>
        <w:t>4.4.1. Projekt bazy danych</w:t>
      </w:r>
    </w:p>
    <w:p w14:paraId="4993C23B" w14:textId="77777777" w:rsidR="00372032" w:rsidRDefault="00372032" w:rsidP="00372032">
      <w:pPr>
        <w:ind w:firstLine="0"/>
      </w:pPr>
    </w:p>
    <w:p w14:paraId="448F2BCC" w14:textId="3607C31C" w:rsidR="00372032" w:rsidRDefault="00372032" w:rsidP="00372032">
      <w:pPr>
        <w:ind w:firstLine="0"/>
      </w:pPr>
      <w:r>
        <w:t>4.4.1.1.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5C7AAD11"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p>
    <w:p w14:paraId="694E515F" w14:textId="5BF5294D" w:rsidR="00372032" w:rsidRDefault="00372032" w:rsidP="00372032">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62D4E256" w14:textId="77777777" w:rsidR="00372032" w:rsidRDefault="00372032" w:rsidP="00372032">
      <w:pPr>
        <w:ind w:firstLine="0"/>
      </w:pPr>
    </w:p>
    <w:p w14:paraId="1BFBDCEE" w14:textId="0256C71E" w:rsidR="00372032" w:rsidRDefault="00372032" w:rsidP="00372032">
      <w:pPr>
        <w:ind w:firstLine="0"/>
      </w:pPr>
      <w:r>
        <w:t>4.4.1.2. Plan prac nad bazą danych w iteracji I</w:t>
      </w:r>
    </w:p>
    <w:p w14:paraId="56217462" w14:textId="77777777" w:rsidR="00372032" w:rsidRDefault="00372032" w:rsidP="00372032">
      <w:pPr>
        <w:ind w:firstLine="0"/>
      </w:pPr>
    </w:p>
    <w:p w14:paraId="11CDA0D6" w14:textId="77777777" w:rsidR="00372032" w:rsidRDefault="00372032" w:rsidP="00372032">
      <w:r>
        <w:lastRenderedPageBreak/>
        <w:t>Na tym etapie prac potrzebny będzie tylko niewielki kawałek bazy danych – jedna tabela przechowująca dane kont użytkowników.</w:t>
      </w:r>
    </w:p>
    <w:p w14:paraId="70B5A821" w14:textId="77777777" w:rsidR="00BA63EF" w:rsidRDefault="00BA63EF" w:rsidP="00BA63EF"/>
    <w:p w14:paraId="0C762F6A" w14:textId="62C0686C" w:rsidR="00BA63EF" w:rsidRDefault="00904E64" w:rsidP="00904E64">
      <w:pPr>
        <w:ind w:firstLine="0"/>
      </w:pPr>
      <w:r>
        <w:t>Tabela 4.1.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0BA99A07" w:rsidR="00861D30" w:rsidRDefault="00861D30" w:rsidP="00573E70">
      <w:pPr>
        <w:pStyle w:val="Nagwek2"/>
      </w:pPr>
      <w:r>
        <w:t>4.4.2. Projekt interfejsów</w:t>
      </w:r>
      <w:r w:rsidR="00074310">
        <w:t xml:space="preserve"> graficznych</w:t>
      </w:r>
    </w:p>
    <w:p w14:paraId="0486C581" w14:textId="43A13C96" w:rsidR="00074310" w:rsidRDefault="00074310" w:rsidP="00074310">
      <w:pPr>
        <w:ind w:firstLine="0"/>
      </w:pPr>
    </w:p>
    <w:p w14:paraId="1B9E0F1A" w14:textId="13A4F0A2" w:rsidR="00074310" w:rsidRDefault="00074310" w:rsidP="00074310">
      <w:pPr>
        <w:ind w:firstLine="0"/>
      </w:pPr>
      <w:r>
        <w:tab/>
        <w:t>W pierwszej iteracji zostaną zbudowane solidne podwaliny graficzne pod prace w pozostałych iteracjach.</w:t>
      </w:r>
    </w:p>
    <w:p w14:paraId="5F1A6BC3" w14:textId="77777777" w:rsidR="00074310" w:rsidRDefault="00074310" w:rsidP="00074310">
      <w:pPr>
        <w:ind w:firstLine="0"/>
      </w:pPr>
    </w:p>
    <w:p w14:paraId="39B033B2" w14:textId="537E232B" w:rsidR="00074310" w:rsidRDefault="00074310" w:rsidP="00074310">
      <w:pPr>
        <w:ind w:firstLine="0"/>
      </w:pPr>
      <w:r>
        <w:t>4.4.2.1.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w:t>
      </w:r>
      <w:r>
        <w:lastRenderedPageBreak/>
        <w:t xml:space="preserve">odżywianiem jako że większość najzdrowszego pożywienia jest zielona. Ponadto badania wykazały, że jako kolor symbolizujący nadzieję jest jednym najbardziej pozytywnie odbieranych kolorów </w:t>
      </w:r>
      <w:commentRangeStart w:id="1398"/>
      <w:r>
        <w:t>przez ludzi [].</w:t>
      </w:r>
      <w:commentRangeEnd w:id="1398"/>
      <w:r>
        <w:rPr>
          <w:rStyle w:val="Odwoaniedokomentarza"/>
        </w:rPr>
        <w:commentReference w:id="1398"/>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210EC941" w:rsidR="00074310" w:rsidRDefault="00074310" w:rsidP="00074310">
      <w:pPr>
        <w:pStyle w:val="Nagwek2"/>
      </w:pPr>
      <w:r>
        <w:t>4.4.2.2.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18BE3A00" w:rsidR="007E26FD" w:rsidRDefault="007E26FD" w:rsidP="007E26FD">
      <w:pPr>
        <w:ind w:firstLine="0"/>
      </w:pPr>
      <w:r>
        <w:t>4.4.2.3. Ekran główny aplikacji</w:t>
      </w:r>
    </w:p>
    <w:p w14:paraId="4548E677" w14:textId="77777777" w:rsidR="007E26FD" w:rsidRDefault="007E26FD" w:rsidP="007E26FD">
      <w:pPr>
        <w:ind w:firstLine="0"/>
      </w:pPr>
    </w:p>
    <w:p w14:paraId="54C3D283" w14:textId="7F33E176" w:rsidR="007E26FD" w:rsidRPr="007C447F" w:rsidRDefault="007E26FD" w:rsidP="007E26FD">
      <w:pPr>
        <w:ind w:firstLine="0"/>
      </w:pPr>
      <w:r>
        <w:t>4.4.2.4. Ekran tymczasowy widoczny po zalogowaniu użytkownika.</w:t>
      </w:r>
    </w:p>
    <w:p w14:paraId="237D54A0" w14:textId="77777777" w:rsidR="00074310" w:rsidRPr="00074310" w:rsidRDefault="00074310" w:rsidP="00074310"/>
    <w:p w14:paraId="6FC2BF6E" w14:textId="4C60C10D" w:rsidR="0003742D" w:rsidRDefault="0003742D" w:rsidP="0003742D">
      <w:pPr>
        <w:ind w:firstLine="0"/>
      </w:pPr>
      <w:r>
        <w:t>4.4.3. Projekt logiki biznesowej</w:t>
      </w:r>
    </w:p>
    <w:p w14:paraId="045D65EE" w14:textId="77777777" w:rsidR="007E26FD" w:rsidRPr="0003742D" w:rsidRDefault="007E26FD" w:rsidP="0003742D">
      <w:pPr>
        <w:ind w:firstLine="0"/>
      </w:pPr>
    </w:p>
    <w:p w14:paraId="090FFD92" w14:textId="070B4D51" w:rsidR="00573E70" w:rsidRDefault="0003742D" w:rsidP="00573E70">
      <w:pPr>
        <w:pStyle w:val="Nagwek2"/>
      </w:pPr>
      <w:r>
        <w:t>4.4.4</w:t>
      </w:r>
      <w:r w:rsidR="00573E70">
        <w:t>. Implementacja</w:t>
      </w:r>
    </w:p>
    <w:p w14:paraId="36475790" w14:textId="77777777" w:rsidR="00F23897" w:rsidRDefault="00F23897" w:rsidP="00F23897">
      <w:pPr>
        <w:ind w:firstLine="0"/>
      </w:pPr>
    </w:p>
    <w:p w14:paraId="69F71058" w14:textId="64623BF6" w:rsidR="00F23897" w:rsidRDefault="00F23897" w:rsidP="00F23897">
      <w:pPr>
        <w:ind w:firstLine="0"/>
      </w:pPr>
      <w:r>
        <w:t>4.4.4.1. Implementacja bazy danych</w:t>
      </w:r>
    </w:p>
    <w:p w14:paraId="62DEFA17" w14:textId="77777777" w:rsidR="00A379CD" w:rsidRDefault="00A379CD" w:rsidP="00F23897">
      <w:pPr>
        <w:ind w:firstLine="0"/>
      </w:pPr>
    </w:p>
    <w:p w14:paraId="27A32922" w14:textId="7142E543" w:rsidR="00F23897" w:rsidRDefault="00F23897" w:rsidP="00F23897">
      <w:pPr>
        <w:ind w:firstLine="0"/>
      </w:pPr>
      <w:r>
        <w:t>4.4.4.2. Implementacja interfejsów użytkownika</w:t>
      </w:r>
    </w:p>
    <w:p w14:paraId="13E2722D" w14:textId="77777777" w:rsidR="00F23897" w:rsidRDefault="00F23897" w:rsidP="00F23897">
      <w:pPr>
        <w:ind w:firstLine="0"/>
      </w:pPr>
    </w:p>
    <w:p w14:paraId="2E622F08" w14:textId="6D65AB73" w:rsidR="00F23897" w:rsidRPr="00F23897" w:rsidRDefault="00F23897" w:rsidP="00F23897">
      <w:pPr>
        <w:ind w:firstLine="0"/>
      </w:pPr>
      <w:r>
        <w:t>4.4.4.3. Implementacja logiki biznesowej</w:t>
      </w:r>
    </w:p>
    <w:p w14:paraId="0E1C0AE5" w14:textId="77777777" w:rsidR="007E26FD" w:rsidRPr="007E26FD" w:rsidRDefault="007E26FD" w:rsidP="007E26FD"/>
    <w:p w14:paraId="4545F473" w14:textId="753EA7C3" w:rsidR="00573E70" w:rsidRDefault="0003742D" w:rsidP="00573E70">
      <w:pPr>
        <w:pStyle w:val="Nagwek2"/>
      </w:pPr>
      <w:r>
        <w:t>4.4.5</w:t>
      </w:r>
      <w:r w:rsidR="00573E70">
        <w:t>. Testy</w:t>
      </w:r>
    </w:p>
    <w:p w14:paraId="64DAA5D7" w14:textId="77777777" w:rsidR="007E26FD" w:rsidRPr="007E26FD" w:rsidRDefault="007E26FD" w:rsidP="007E26FD"/>
    <w:p w14:paraId="4D7DE1EF" w14:textId="223B3B14" w:rsidR="00573E70" w:rsidRDefault="0003742D" w:rsidP="00573E70">
      <w:pPr>
        <w:pStyle w:val="Nagwek2"/>
      </w:pPr>
      <w:r>
        <w:t>4.4.6</w:t>
      </w:r>
      <w:r w:rsidR="00573E70">
        <w:t>. Podsumowanie I iteracji</w:t>
      </w:r>
    </w:p>
    <w:p w14:paraId="5EC5BF07" w14:textId="77777777" w:rsidR="00573E70" w:rsidRPr="00573E70" w:rsidRDefault="00573E70" w:rsidP="00573E70"/>
    <w:p w14:paraId="191F20BE" w14:textId="2621D253" w:rsidR="00EF6592" w:rsidRDefault="001401C4" w:rsidP="00EF6592">
      <w:pPr>
        <w:pStyle w:val="Podtytu"/>
      </w:pPr>
      <w:r>
        <w:t>4.5</w:t>
      </w:r>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77777777" w:rsidR="002E7570" w:rsidRDefault="002E7570" w:rsidP="00EF6592">
      <w:pPr>
        <w:ind w:firstLine="0"/>
      </w:pPr>
    </w:p>
    <w:p w14:paraId="78430F91" w14:textId="5AED515A" w:rsidR="007236B1" w:rsidRDefault="007236B1" w:rsidP="00EF6592">
      <w:pPr>
        <w:ind w:firstLine="0"/>
      </w:pPr>
      <w:r>
        <w:rPr>
          <w:noProof/>
          <w:lang w:eastAsia="pl-PL"/>
        </w:rPr>
        <w:drawing>
          <wp:inline distT="0" distB="0" distL="0" distR="0" wp14:anchorId="5D56BDFD" wp14:editId="6401E715">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p>
    <w:p w14:paraId="3FB91813" w14:textId="7BE64745" w:rsidR="007236B1" w:rsidRDefault="007236B1" w:rsidP="007236B1">
      <w:pPr>
        <w:tabs>
          <w:tab w:val="left" w:pos="3433"/>
        </w:tabs>
        <w:ind w:firstLine="0"/>
      </w:pPr>
      <w:r>
        <w:tab/>
      </w:r>
    </w:p>
    <w:p w14:paraId="380B0179" w14:textId="679CE45C" w:rsidR="007236B1" w:rsidRDefault="007236B1" w:rsidP="007236B1">
      <w:pPr>
        <w:ind w:firstLine="0"/>
        <w:jc w:val="center"/>
      </w:pPr>
      <w:r>
        <w:t>Rys. 4.</w:t>
      </w:r>
      <w:r w:rsidR="00BC68FB">
        <w:t>4</w:t>
      </w:r>
      <w:r>
        <w:t>. Przykładowe opowieści klienta wybrane do realizacji w II iteracji.</w:t>
      </w:r>
    </w:p>
    <w:p w14:paraId="12DDB718" w14:textId="77777777" w:rsidR="00573E70" w:rsidRDefault="00573E70" w:rsidP="00573E70">
      <w:pPr>
        <w:pStyle w:val="Nagwek2"/>
      </w:pPr>
    </w:p>
    <w:p w14:paraId="0708CB96" w14:textId="50A69F08" w:rsidR="00573E70" w:rsidRDefault="0003742D" w:rsidP="00573E70">
      <w:pPr>
        <w:pStyle w:val="Nagwek2"/>
      </w:pPr>
      <w:r>
        <w:t>4.5</w:t>
      </w:r>
      <w:r w:rsidR="00573E70">
        <w:t>.1. Projekt bazy danych</w:t>
      </w:r>
    </w:p>
    <w:p w14:paraId="4B71CAC1" w14:textId="77777777" w:rsidR="00C56083" w:rsidRDefault="00C56083" w:rsidP="00C56083"/>
    <w:p w14:paraId="677C1897" w14:textId="6F5A7877" w:rsidR="00C56083"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0BE44E31" w14:textId="77777777" w:rsidR="006D43AA" w:rsidRDefault="006D43AA" w:rsidP="00C56083"/>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698A029C" w14:textId="77777777" w:rsidR="006D43AA" w:rsidRDefault="006D43AA" w:rsidP="006D43AA">
      <w:pPr>
        <w:ind w:firstLine="0"/>
      </w:pPr>
      <w:r>
        <w:lastRenderedPageBreak/>
        <w:t>Tabela Tabela 4.2.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7FF50DB7" w:rsidR="006D43AA" w:rsidRDefault="00D149BE" w:rsidP="006D43AA">
      <w:pPr>
        <w:ind w:firstLine="0"/>
      </w:pPr>
      <w:r>
        <w:t xml:space="preserve">Tabela </w:t>
      </w:r>
      <w:r w:rsidR="00D27351">
        <w:t>4.3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66D5860" w:rsidR="006D43AA" w:rsidRDefault="006D43AA" w:rsidP="006D43AA">
      <w:r>
        <w:t>UsersData będzie przechowywała dane wprowadzane przez użytkownika potrzebne do wyliczenia jego PPM oraz CMP. Część tych danych będzie mogła być dodawana wielokrotnie.</w:t>
      </w:r>
    </w:p>
    <w:p w14:paraId="7C63AA19" w14:textId="77777777" w:rsidR="00170E26" w:rsidRDefault="00170E26" w:rsidP="00C56083"/>
    <w:p w14:paraId="08C02850" w14:textId="46AD9C28" w:rsidR="00170E26" w:rsidRDefault="00170E26" w:rsidP="00E55A87">
      <w:pPr>
        <w:ind w:firstLine="0"/>
      </w:pPr>
      <w:r>
        <w:t>Ta</w:t>
      </w:r>
      <w:r w:rsidR="00026961">
        <w:t>bela 4.4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0EDB8ED1" w14:textId="77777777" w:rsidTr="0011578E">
        <w:tc>
          <w:tcPr>
            <w:tcW w:w="551" w:type="dxa"/>
          </w:tcPr>
          <w:p w14:paraId="70D5C78C" w14:textId="6B21FD68" w:rsidR="001E4F18" w:rsidRDefault="001E4F18" w:rsidP="00170E26">
            <w:pPr>
              <w:ind w:firstLine="0"/>
              <w:jc w:val="center"/>
            </w:pPr>
            <w:r>
              <w:t>3</w:t>
            </w:r>
          </w:p>
        </w:tc>
        <w:tc>
          <w:tcPr>
            <w:tcW w:w="861" w:type="dxa"/>
          </w:tcPr>
          <w:p w14:paraId="545547DC" w14:textId="77777777" w:rsidR="001E4F18" w:rsidRDefault="001E4F18" w:rsidP="00170E26">
            <w:pPr>
              <w:ind w:firstLine="0"/>
              <w:jc w:val="center"/>
            </w:pPr>
          </w:p>
        </w:tc>
        <w:tc>
          <w:tcPr>
            <w:tcW w:w="1163" w:type="dxa"/>
          </w:tcPr>
          <w:p w14:paraId="66B2A274" w14:textId="0E5AD3F9" w:rsidR="001E4F18" w:rsidRDefault="001E4F18" w:rsidP="00170E26">
            <w:pPr>
              <w:ind w:firstLine="0"/>
              <w:jc w:val="center"/>
            </w:pPr>
            <w:r>
              <w:t>Date</w:t>
            </w:r>
          </w:p>
        </w:tc>
        <w:tc>
          <w:tcPr>
            <w:tcW w:w="1463" w:type="dxa"/>
          </w:tcPr>
          <w:p w14:paraId="6E0F2CAE" w14:textId="4D82BB1E" w:rsidR="001E4F18" w:rsidRDefault="001E4F18" w:rsidP="00170E26">
            <w:pPr>
              <w:ind w:firstLine="0"/>
              <w:jc w:val="center"/>
            </w:pPr>
            <w:r>
              <w:t>date</w:t>
            </w:r>
          </w:p>
        </w:tc>
        <w:tc>
          <w:tcPr>
            <w:tcW w:w="807" w:type="dxa"/>
          </w:tcPr>
          <w:p w14:paraId="573208AB" w14:textId="77777777" w:rsidR="001E4F18" w:rsidRDefault="001E4F18" w:rsidP="00170E26">
            <w:pPr>
              <w:ind w:firstLine="0"/>
              <w:jc w:val="center"/>
            </w:pPr>
          </w:p>
        </w:tc>
        <w:tc>
          <w:tcPr>
            <w:tcW w:w="4216" w:type="dxa"/>
          </w:tcPr>
          <w:p w14:paraId="358372E5" w14:textId="68598DE8" w:rsidR="001E4F18" w:rsidRDefault="001E4F18" w:rsidP="001E4F18">
            <w:pPr>
              <w:ind w:firstLine="0"/>
              <w:jc w:val="center"/>
              <w:rPr>
                <w:rFonts w:eastAsia="LiberationSerif"/>
                <w:lang w:eastAsia="en-US"/>
              </w:rPr>
            </w:pPr>
            <w:r>
              <w:rPr>
                <w:rFonts w:eastAsia="LiberationSerif"/>
                <w:lang w:eastAsia="en-US"/>
              </w:rPr>
              <w:t>Data dodania wpisu</w:t>
            </w:r>
          </w:p>
        </w:tc>
      </w:tr>
      <w:tr w:rsidR="001E4F18" w14:paraId="71879276" w14:textId="77777777" w:rsidTr="0011578E">
        <w:tc>
          <w:tcPr>
            <w:tcW w:w="551" w:type="dxa"/>
          </w:tcPr>
          <w:p w14:paraId="20C6C6FD" w14:textId="4EA5F611" w:rsidR="001E4F18" w:rsidRDefault="001E4F18" w:rsidP="00170E26">
            <w:pPr>
              <w:ind w:firstLine="0"/>
              <w:jc w:val="center"/>
            </w:pPr>
            <w:r>
              <w:t>4</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6B9C7C67" w:rsidR="001E4F18" w:rsidRDefault="0011578E" w:rsidP="00170E26">
            <w:pPr>
              <w:ind w:firstLine="0"/>
              <w:jc w:val="center"/>
            </w:pPr>
            <w:r w:rsidRPr="0011578E">
              <w:rPr>
                <w:position w:val="-6"/>
              </w:rPr>
              <w:t>√</w:t>
            </w: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AFA85D9" w:rsidR="00D149BE" w:rsidRDefault="00D149BE" w:rsidP="00170E26">
            <w:pPr>
              <w:ind w:firstLine="0"/>
              <w:jc w:val="center"/>
            </w:pPr>
            <w:r>
              <w:t>5</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1E4F18" w14:paraId="05739A2D" w14:textId="77777777" w:rsidTr="0011578E">
        <w:tc>
          <w:tcPr>
            <w:tcW w:w="551" w:type="dxa"/>
          </w:tcPr>
          <w:p w14:paraId="4ADBCE72" w14:textId="433179E6" w:rsidR="001E4F18" w:rsidRDefault="00D149BE" w:rsidP="00170E26">
            <w:pPr>
              <w:ind w:firstLine="0"/>
              <w:jc w:val="center"/>
            </w:pPr>
            <w:r>
              <w:t>6</w:t>
            </w:r>
          </w:p>
        </w:tc>
        <w:tc>
          <w:tcPr>
            <w:tcW w:w="861" w:type="dxa"/>
          </w:tcPr>
          <w:p w14:paraId="6D8BBD4F" w14:textId="77777777" w:rsidR="001E4F18" w:rsidRDefault="001E4F18" w:rsidP="00170E26">
            <w:pPr>
              <w:ind w:firstLine="0"/>
              <w:jc w:val="center"/>
            </w:pPr>
          </w:p>
        </w:tc>
        <w:tc>
          <w:tcPr>
            <w:tcW w:w="1163" w:type="dxa"/>
          </w:tcPr>
          <w:p w14:paraId="24EA6DFF" w14:textId="0E8DEAC0" w:rsidR="001E4F18" w:rsidRDefault="006E5905" w:rsidP="00170E26">
            <w:pPr>
              <w:ind w:firstLine="0"/>
              <w:jc w:val="center"/>
            </w:pPr>
            <w:r>
              <w:t>Height</w:t>
            </w:r>
          </w:p>
        </w:tc>
        <w:tc>
          <w:tcPr>
            <w:tcW w:w="1463" w:type="dxa"/>
          </w:tcPr>
          <w:p w14:paraId="508A917F" w14:textId="7573929A" w:rsidR="001E4F18" w:rsidRDefault="006E5905" w:rsidP="00170E26">
            <w:pPr>
              <w:ind w:firstLine="0"/>
              <w:jc w:val="center"/>
            </w:pPr>
            <w:r>
              <w:t>int</w:t>
            </w:r>
          </w:p>
        </w:tc>
        <w:tc>
          <w:tcPr>
            <w:tcW w:w="807" w:type="dxa"/>
            <w:vAlign w:val="center"/>
          </w:tcPr>
          <w:p w14:paraId="6EFCA860" w14:textId="18F84C5B" w:rsidR="001E4F18" w:rsidRPr="0011578E" w:rsidRDefault="006E5905" w:rsidP="0011578E">
            <w:pPr>
              <w:spacing w:before="80"/>
              <w:ind w:firstLine="0"/>
              <w:jc w:val="center"/>
              <w:rPr>
                <w:position w:val="-6"/>
              </w:rPr>
            </w:pPr>
            <w:r w:rsidRPr="0011578E">
              <w:rPr>
                <w:position w:val="-6"/>
              </w:rPr>
              <w:t>√</w:t>
            </w:r>
          </w:p>
        </w:tc>
        <w:tc>
          <w:tcPr>
            <w:tcW w:w="4216" w:type="dxa"/>
          </w:tcPr>
          <w:p w14:paraId="6DD452A6" w14:textId="5F066DD4" w:rsidR="001E4F18" w:rsidRDefault="006E5905" w:rsidP="001E4F18">
            <w:pPr>
              <w:ind w:firstLine="0"/>
              <w:jc w:val="center"/>
              <w:rPr>
                <w:rFonts w:eastAsia="LiberationSerif"/>
                <w:lang w:eastAsia="en-US"/>
              </w:rPr>
            </w:pPr>
            <w:r>
              <w:rPr>
                <w:rFonts w:eastAsia="LiberationSerif"/>
                <w:lang w:eastAsia="en-US"/>
              </w:rPr>
              <w:t>Wzrost użytkownika w centymetrach</w:t>
            </w:r>
          </w:p>
        </w:tc>
      </w:tr>
      <w:tr w:rsidR="001E4F18" w14:paraId="68885B11" w14:textId="77777777" w:rsidTr="0011578E">
        <w:tc>
          <w:tcPr>
            <w:tcW w:w="551" w:type="dxa"/>
          </w:tcPr>
          <w:p w14:paraId="00C4E958" w14:textId="11D852D9" w:rsidR="001E4F18" w:rsidRDefault="00D149BE" w:rsidP="00170E26">
            <w:pPr>
              <w:ind w:firstLine="0"/>
              <w:jc w:val="center"/>
            </w:pPr>
            <w:r>
              <w:t>7</w:t>
            </w:r>
          </w:p>
        </w:tc>
        <w:tc>
          <w:tcPr>
            <w:tcW w:w="861" w:type="dxa"/>
          </w:tcPr>
          <w:p w14:paraId="1D38976F" w14:textId="77777777" w:rsidR="001E4F18" w:rsidRDefault="001E4F18" w:rsidP="00170E26">
            <w:pPr>
              <w:ind w:firstLine="0"/>
              <w:jc w:val="center"/>
            </w:pPr>
          </w:p>
        </w:tc>
        <w:tc>
          <w:tcPr>
            <w:tcW w:w="1163" w:type="dxa"/>
          </w:tcPr>
          <w:p w14:paraId="1F163539" w14:textId="4733600A" w:rsidR="001E4F18" w:rsidRDefault="006E5905" w:rsidP="00170E26">
            <w:pPr>
              <w:ind w:firstLine="0"/>
              <w:jc w:val="center"/>
            </w:pPr>
            <w:r>
              <w:t>Weight</w:t>
            </w:r>
          </w:p>
        </w:tc>
        <w:tc>
          <w:tcPr>
            <w:tcW w:w="1463" w:type="dxa"/>
          </w:tcPr>
          <w:p w14:paraId="32049E04" w14:textId="2EC0B3B7" w:rsidR="001E4F18" w:rsidRDefault="0011578E" w:rsidP="00170E26">
            <w:pPr>
              <w:ind w:firstLine="0"/>
              <w:jc w:val="center"/>
            </w:pPr>
            <w:r>
              <w:t>numeric(5,2)</w:t>
            </w:r>
          </w:p>
        </w:tc>
        <w:tc>
          <w:tcPr>
            <w:tcW w:w="807" w:type="dxa"/>
          </w:tcPr>
          <w:p w14:paraId="4C2572FB" w14:textId="77777777" w:rsidR="0011578E" w:rsidRPr="0011578E" w:rsidRDefault="0011578E" w:rsidP="0011578E">
            <w:pPr>
              <w:ind w:firstLine="0"/>
              <w:jc w:val="center"/>
              <w:rPr>
                <w:position w:val="-6"/>
                <w:sz w:val="8"/>
                <w:szCs w:val="8"/>
              </w:rPr>
            </w:pPr>
          </w:p>
          <w:p w14:paraId="762EDA87" w14:textId="53B8D9C1" w:rsidR="001E4F18" w:rsidRDefault="0011578E" w:rsidP="0011578E">
            <w:pPr>
              <w:ind w:firstLine="0"/>
              <w:jc w:val="center"/>
            </w:pPr>
            <w:r w:rsidRPr="0011578E">
              <w:rPr>
                <w:position w:val="-6"/>
              </w:rPr>
              <w:t>√</w:t>
            </w:r>
          </w:p>
        </w:tc>
        <w:tc>
          <w:tcPr>
            <w:tcW w:w="4216" w:type="dxa"/>
          </w:tcPr>
          <w:p w14:paraId="7E8251C8" w14:textId="784822BA" w:rsidR="001E4F18" w:rsidRDefault="0011578E" w:rsidP="001E4F18">
            <w:pPr>
              <w:ind w:firstLine="0"/>
              <w:jc w:val="center"/>
              <w:rPr>
                <w:rFonts w:eastAsia="LiberationSerif"/>
                <w:lang w:eastAsia="en-US"/>
              </w:rPr>
            </w:pPr>
            <w:r>
              <w:rPr>
                <w:rFonts w:eastAsia="LiberationSerif"/>
                <w:lang w:eastAsia="en-US"/>
              </w:rPr>
              <w:t>Waga użytkownika w kilogramach</w:t>
            </w:r>
          </w:p>
        </w:tc>
      </w:tr>
      <w:tr w:rsidR="0011578E" w14:paraId="4A3E9F77" w14:textId="77777777" w:rsidTr="0011578E">
        <w:tc>
          <w:tcPr>
            <w:tcW w:w="551" w:type="dxa"/>
          </w:tcPr>
          <w:p w14:paraId="4D9AF75B" w14:textId="16C81BE8" w:rsidR="0011578E" w:rsidRDefault="00D149BE" w:rsidP="0011578E">
            <w:pPr>
              <w:ind w:firstLine="0"/>
              <w:jc w:val="center"/>
            </w:pPr>
            <w:r>
              <w:lastRenderedPageBreak/>
              <w:t>8</w:t>
            </w:r>
          </w:p>
        </w:tc>
        <w:tc>
          <w:tcPr>
            <w:tcW w:w="861" w:type="dxa"/>
          </w:tcPr>
          <w:p w14:paraId="4D1046CF" w14:textId="77777777" w:rsidR="0011578E" w:rsidRDefault="0011578E" w:rsidP="0011578E">
            <w:pPr>
              <w:ind w:firstLine="0"/>
              <w:jc w:val="center"/>
            </w:pPr>
          </w:p>
        </w:tc>
        <w:tc>
          <w:tcPr>
            <w:tcW w:w="1163" w:type="dxa"/>
          </w:tcPr>
          <w:p w14:paraId="04794A7F" w14:textId="25ECA40D" w:rsidR="0011578E" w:rsidRDefault="0011578E" w:rsidP="0011578E">
            <w:pPr>
              <w:ind w:firstLine="0"/>
              <w:jc w:val="center"/>
            </w:pPr>
            <w:r>
              <w:t>Waist</w:t>
            </w:r>
          </w:p>
        </w:tc>
        <w:tc>
          <w:tcPr>
            <w:tcW w:w="1463" w:type="dxa"/>
          </w:tcPr>
          <w:p w14:paraId="3C2B8EB4" w14:textId="0B319071" w:rsidR="0011578E" w:rsidRDefault="0011578E" w:rsidP="0011578E">
            <w:pPr>
              <w:ind w:firstLine="0"/>
              <w:jc w:val="center"/>
            </w:pPr>
            <w:r>
              <w:t>numeric(5,2)</w:t>
            </w:r>
          </w:p>
        </w:tc>
        <w:tc>
          <w:tcPr>
            <w:tcW w:w="807" w:type="dxa"/>
          </w:tcPr>
          <w:p w14:paraId="025E4CDC" w14:textId="77777777" w:rsidR="0011578E" w:rsidRPr="0011578E" w:rsidRDefault="0011578E" w:rsidP="0011578E">
            <w:pPr>
              <w:ind w:firstLine="0"/>
              <w:jc w:val="center"/>
              <w:rPr>
                <w:position w:val="-6"/>
                <w:sz w:val="8"/>
                <w:szCs w:val="8"/>
              </w:rPr>
            </w:pPr>
          </w:p>
          <w:p w14:paraId="6E0E5B71" w14:textId="76B747FE" w:rsidR="0011578E" w:rsidRPr="0011578E" w:rsidRDefault="0011578E" w:rsidP="0011578E">
            <w:pPr>
              <w:ind w:firstLine="0"/>
              <w:jc w:val="center"/>
              <w:rPr>
                <w:position w:val="-6"/>
                <w:sz w:val="8"/>
                <w:szCs w:val="8"/>
              </w:rPr>
            </w:pPr>
            <w:r w:rsidRPr="0011578E">
              <w:rPr>
                <w:position w:val="-6"/>
              </w:rPr>
              <w:t>√</w:t>
            </w:r>
          </w:p>
        </w:tc>
        <w:tc>
          <w:tcPr>
            <w:tcW w:w="4216" w:type="dxa"/>
          </w:tcPr>
          <w:p w14:paraId="37D6E5E7" w14:textId="4F673D4C" w:rsidR="0011578E" w:rsidRDefault="0011578E" w:rsidP="0011578E">
            <w:pPr>
              <w:ind w:firstLine="0"/>
              <w:jc w:val="center"/>
              <w:rPr>
                <w:rFonts w:eastAsia="LiberationSerif"/>
                <w:lang w:eastAsia="en-US"/>
              </w:rPr>
            </w:pPr>
            <w:r>
              <w:rPr>
                <w:rFonts w:eastAsia="LiberationSerif"/>
                <w:lang w:eastAsia="en-US"/>
              </w:rPr>
              <w:t>Obwód talii użytkownika w centymetrach</w:t>
            </w:r>
          </w:p>
        </w:tc>
      </w:tr>
      <w:tr w:rsidR="0011578E" w14:paraId="44A852E4" w14:textId="77777777" w:rsidTr="0011578E">
        <w:tc>
          <w:tcPr>
            <w:tcW w:w="551" w:type="dxa"/>
          </w:tcPr>
          <w:p w14:paraId="5E9020DB" w14:textId="4EAAA948" w:rsidR="0011578E" w:rsidRDefault="00D149BE" w:rsidP="0011578E">
            <w:pPr>
              <w:ind w:firstLine="0"/>
              <w:jc w:val="center"/>
            </w:pPr>
            <w:r>
              <w:t>9</w:t>
            </w:r>
          </w:p>
        </w:tc>
        <w:tc>
          <w:tcPr>
            <w:tcW w:w="861" w:type="dxa"/>
          </w:tcPr>
          <w:p w14:paraId="5A49530A" w14:textId="77777777" w:rsidR="0011578E" w:rsidRDefault="0011578E" w:rsidP="0011578E">
            <w:pPr>
              <w:ind w:firstLine="0"/>
              <w:jc w:val="center"/>
            </w:pPr>
          </w:p>
        </w:tc>
        <w:tc>
          <w:tcPr>
            <w:tcW w:w="1163" w:type="dxa"/>
          </w:tcPr>
          <w:p w14:paraId="4A038C89" w14:textId="7928D173" w:rsidR="0011578E" w:rsidRDefault="0011578E" w:rsidP="0011578E">
            <w:pPr>
              <w:ind w:firstLine="0"/>
              <w:jc w:val="center"/>
            </w:pPr>
            <w:r>
              <w:t>Hips</w:t>
            </w:r>
          </w:p>
        </w:tc>
        <w:tc>
          <w:tcPr>
            <w:tcW w:w="1463" w:type="dxa"/>
          </w:tcPr>
          <w:p w14:paraId="05333ED0" w14:textId="11209913" w:rsidR="0011578E" w:rsidRDefault="0011578E" w:rsidP="0011578E">
            <w:pPr>
              <w:ind w:firstLine="0"/>
              <w:jc w:val="center"/>
            </w:pPr>
            <w:r>
              <w:t>numeric(5,2)</w:t>
            </w:r>
          </w:p>
        </w:tc>
        <w:tc>
          <w:tcPr>
            <w:tcW w:w="807" w:type="dxa"/>
          </w:tcPr>
          <w:p w14:paraId="7051E4B1" w14:textId="77777777" w:rsidR="0011578E" w:rsidRPr="0011578E" w:rsidRDefault="0011578E" w:rsidP="0011578E">
            <w:pPr>
              <w:ind w:firstLine="0"/>
              <w:jc w:val="center"/>
              <w:rPr>
                <w:position w:val="-6"/>
                <w:sz w:val="8"/>
                <w:szCs w:val="8"/>
              </w:rPr>
            </w:pPr>
          </w:p>
          <w:p w14:paraId="19FD5947" w14:textId="10BF502B" w:rsidR="0011578E" w:rsidRPr="0011578E" w:rsidRDefault="0011578E" w:rsidP="0011578E">
            <w:pPr>
              <w:ind w:firstLine="0"/>
              <w:jc w:val="center"/>
              <w:rPr>
                <w:position w:val="-6"/>
                <w:sz w:val="8"/>
                <w:szCs w:val="8"/>
              </w:rPr>
            </w:pPr>
            <w:r w:rsidRPr="0011578E">
              <w:rPr>
                <w:position w:val="-6"/>
              </w:rPr>
              <w:t>√</w:t>
            </w:r>
          </w:p>
        </w:tc>
        <w:tc>
          <w:tcPr>
            <w:tcW w:w="4216" w:type="dxa"/>
          </w:tcPr>
          <w:p w14:paraId="2756B69C" w14:textId="72BBD709" w:rsidR="0011578E" w:rsidRDefault="0011578E" w:rsidP="0011578E">
            <w:pPr>
              <w:ind w:firstLine="0"/>
              <w:jc w:val="center"/>
              <w:rPr>
                <w:rFonts w:eastAsia="LiberationSerif"/>
                <w:lang w:eastAsia="en-US"/>
              </w:rPr>
            </w:pPr>
            <w:r>
              <w:rPr>
                <w:rFonts w:eastAsia="LiberationSerif"/>
                <w:lang w:eastAsia="en-US"/>
              </w:rPr>
              <w:t>Obwód bioder użytkownika w centymetrach</w:t>
            </w:r>
          </w:p>
        </w:tc>
      </w:tr>
      <w:tr w:rsidR="000931F1" w14:paraId="4BA33A89" w14:textId="77777777" w:rsidTr="0011578E">
        <w:tc>
          <w:tcPr>
            <w:tcW w:w="551" w:type="dxa"/>
          </w:tcPr>
          <w:p w14:paraId="7D869C2B" w14:textId="4EFE2D76" w:rsidR="000931F1" w:rsidRDefault="00D149BE" w:rsidP="0011578E">
            <w:pPr>
              <w:ind w:firstLine="0"/>
              <w:jc w:val="center"/>
            </w:pPr>
            <w:r>
              <w:t>10</w:t>
            </w:r>
          </w:p>
        </w:tc>
        <w:tc>
          <w:tcPr>
            <w:tcW w:w="861" w:type="dxa"/>
          </w:tcPr>
          <w:p w14:paraId="30220925" w14:textId="572AD9E9" w:rsidR="000931F1" w:rsidRDefault="000931F1" w:rsidP="0011578E">
            <w:pPr>
              <w:ind w:firstLine="0"/>
              <w:jc w:val="center"/>
            </w:pPr>
            <w:r>
              <w:t>FK</w:t>
            </w:r>
          </w:p>
        </w:tc>
        <w:tc>
          <w:tcPr>
            <w:tcW w:w="1163" w:type="dxa"/>
          </w:tcPr>
          <w:p w14:paraId="24C59D18" w14:textId="0F98771F" w:rsidR="000931F1" w:rsidRDefault="000931F1" w:rsidP="0011578E">
            <w:pPr>
              <w:ind w:firstLine="0"/>
              <w:jc w:val="center"/>
            </w:pPr>
            <w:r>
              <w:t>IDT</w:t>
            </w:r>
          </w:p>
        </w:tc>
        <w:tc>
          <w:tcPr>
            <w:tcW w:w="1463" w:type="dxa"/>
          </w:tcPr>
          <w:p w14:paraId="4C287497" w14:textId="671EAA4A" w:rsidR="000931F1" w:rsidRDefault="000931F1" w:rsidP="0011578E">
            <w:pPr>
              <w:ind w:firstLine="0"/>
              <w:jc w:val="center"/>
            </w:pPr>
            <w:r>
              <w:t>int</w:t>
            </w:r>
          </w:p>
        </w:tc>
        <w:tc>
          <w:tcPr>
            <w:tcW w:w="807" w:type="dxa"/>
          </w:tcPr>
          <w:p w14:paraId="470D9AA6" w14:textId="77777777" w:rsidR="000931F1" w:rsidRPr="0011578E" w:rsidRDefault="000931F1" w:rsidP="0011578E">
            <w:pPr>
              <w:ind w:firstLine="0"/>
              <w:jc w:val="center"/>
              <w:rPr>
                <w:position w:val="-6"/>
                <w:sz w:val="8"/>
                <w:szCs w:val="8"/>
              </w:rPr>
            </w:pPr>
          </w:p>
        </w:tc>
        <w:tc>
          <w:tcPr>
            <w:tcW w:w="4216" w:type="dxa"/>
          </w:tcPr>
          <w:p w14:paraId="6FF2AB51" w14:textId="007D2ECF" w:rsidR="000931F1" w:rsidRDefault="000931F1" w:rsidP="0011578E">
            <w:pPr>
              <w:ind w:firstLine="0"/>
              <w:jc w:val="center"/>
              <w:rPr>
                <w:rFonts w:eastAsia="LiberationSerif"/>
                <w:lang w:eastAsia="en-US"/>
              </w:rPr>
            </w:pPr>
            <w:r>
              <w:rPr>
                <w:rFonts w:eastAsia="LiberationSerif"/>
                <w:lang w:eastAsia="en-US"/>
              </w:rPr>
              <w:t>Numer identyfikacyjny celu, który użytkownik aktualnie realizuje</w:t>
            </w:r>
          </w:p>
        </w:tc>
      </w:tr>
      <w:tr w:rsidR="000931F1" w14:paraId="0EB2A6E2" w14:textId="77777777" w:rsidTr="0011578E">
        <w:tc>
          <w:tcPr>
            <w:tcW w:w="551" w:type="dxa"/>
          </w:tcPr>
          <w:p w14:paraId="59DC2039" w14:textId="40D1850B" w:rsidR="000931F1" w:rsidRDefault="00D149BE" w:rsidP="0011578E">
            <w:pPr>
              <w:ind w:firstLine="0"/>
              <w:jc w:val="center"/>
            </w:pPr>
            <w:r>
              <w:t>11</w:t>
            </w:r>
          </w:p>
        </w:tc>
        <w:tc>
          <w:tcPr>
            <w:tcW w:w="861" w:type="dxa"/>
          </w:tcPr>
          <w:p w14:paraId="6CCCFE40" w14:textId="21F6AEB1" w:rsidR="000931F1" w:rsidRDefault="000931F1" w:rsidP="0011578E">
            <w:pPr>
              <w:ind w:firstLine="0"/>
              <w:jc w:val="center"/>
            </w:pPr>
            <w:r>
              <w:t>FK</w:t>
            </w:r>
          </w:p>
        </w:tc>
        <w:tc>
          <w:tcPr>
            <w:tcW w:w="1163" w:type="dxa"/>
          </w:tcPr>
          <w:p w14:paraId="0F42CB66" w14:textId="1E77C468" w:rsidR="000931F1" w:rsidRDefault="000931F1" w:rsidP="0011578E">
            <w:pPr>
              <w:ind w:firstLine="0"/>
              <w:jc w:val="center"/>
            </w:pPr>
            <w:r>
              <w:t>IDA</w:t>
            </w:r>
          </w:p>
        </w:tc>
        <w:tc>
          <w:tcPr>
            <w:tcW w:w="1463" w:type="dxa"/>
          </w:tcPr>
          <w:p w14:paraId="1081BC22" w14:textId="73B6965B" w:rsidR="000931F1" w:rsidRDefault="000931F1" w:rsidP="0011578E">
            <w:pPr>
              <w:ind w:firstLine="0"/>
              <w:jc w:val="center"/>
            </w:pPr>
            <w:r>
              <w:t>int</w:t>
            </w:r>
          </w:p>
        </w:tc>
        <w:tc>
          <w:tcPr>
            <w:tcW w:w="807" w:type="dxa"/>
          </w:tcPr>
          <w:p w14:paraId="5C1B210B" w14:textId="77777777" w:rsidR="000931F1" w:rsidRPr="0011578E" w:rsidRDefault="000931F1" w:rsidP="0011578E">
            <w:pPr>
              <w:ind w:firstLine="0"/>
              <w:jc w:val="center"/>
              <w:rPr>
                <w:position w:val="-6"/>
                <w:sz w:val="8"/>
                <w:szCs w:val="8"/>
              </w:rPr>
            </w:pPr>
          </w:p>
        </w:tc>
        <w:tc>
          <w:tcPr>
            <w:tcW w:w="4216" w:type="dxa"/>
          </w:tcPr>
          <w:p w14:paraId="17CF81C8" w14:textId="222C1E21" w:rsidR="000931F1" w:rsidRDefault="000931F1" w:rsidP="0011578E">
            <w:pPr>
              <w:ind w:firstLine="0"/>
              <w:jc w:val="center"/>
              <w:rPr>
                <w:rFonts w:eastAsia="LiberationSerif"/>
                <w:lang w:eastAsia="en-US"/>
              </w:rPr>
            </w:pPr>
            <w:r>
              <w:rPr>
                <w:rFonts w:eastAsia="LiberationSerif"/>
                <w:lang w:eastAsia="en-US"/>
              </w:rPr>
              <w:t>Numer identyfikacyjny aktualnego stopnia aktywności użytkownika</w:t>
            </w:r>
          </w:p>
        </w:tc>
      </w:tr>
    </w:tbl>
    <w:p w14:paraId="20F38198" w14:textId="77777777" w:rsidR="00C14436" w:rsidRDefault="00C14436" w:rsidP="00C14436">
      <w:pPr>
        <w:ind w:firstLine="0"/>
      </w:pPr>
    </w:p>
    <w:p w14:paraId="26B3F313" w14:textId="75F7EE68" w:rsidR="00C63660" w:rsidRDefault="00C14436" w:rsidP="00C14436">
      <w:r w:rsidRPr="003379AA">
        <w:rPr>
          <w:b/>
        </w:rPr>
        <w:t>Uwagi:</w:t>
      </w:r>
      <w:r>
        <w:t xml:space="preserve"> Pole BirthDate i Height dopuszczają wartość NULL ze względu na to, że jego uzupełnienie będzie wymagane tylko podczas pierwszego wprowadzania danych. Przy późniejszych aktualizacjach nie będzie możliwości ponownego wprowadzenia tych danych, gdyż założono, że są to wartości, które nie ulegają zmianie wraz z upływem czasu. Można je jedynie edytować, jeśli użytkownik pomyliłby się przy wprowadzaniu.</w:t>
      </w:r>
      <w:r w:rsidR="00B15D8F">
        <w:t xml:space="preserve"> </w:t>
      </w:r>
      <w:r w:rsidR="003379AA">
        <w:t>Pola: Weight, Waist i Hips dopuszczają wartość NULL ze względu na to, że założono, że nie za każdym razem gdy użytkownik będzie chciał dodać nowy wpis ze swoim aktualnym pomiarem wagi lub obwodu, będzie również chciał uaktualnić pozostałe.</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3A4CCBD1" w14:textId="77777777" w:rsidR="00B15D8F" w:rsidRDefault="00B15D8F" w:rsidP="00C14436"/>
    <w:p w14:paraId="20645E70" w14:textId="79090759" w:rsidR="00C63660" w:rsidRDefault="00C63660" w:rsidP="00C63660">
      <w:pPr>
        <w:ind w:firstLine="0"/>
      </w:pPr>
      <w:r>
        <w:t>Ta</w:t>
      </w:r>
      <w:r w:rsidR="00B15D8F">
        <w:t>bela 4.5</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B5780BE" w14:textId="77777777" w:rsidTr="00381D9E">
        <w:tc>
          <w:tcPr>
            <w:tcW w:w="562" w:type="dxa"/>
          </w:tcPr>
          <w:p w14:paraId="0C08DF16" w14:textId="77777777" w:rsidR="00C63660" w:rsidRDefault="00C63660" w:rsidP="0013245B">
            <w:pPr>
              <w:ind w:firstLine="0"/>
              <w:jc w:val="center"/>
            </w:pPr>
            <w:r>
              <w:t>3</w:t>
            </w:r>
          </w:p>
        </w:tc>
        <w:tc>
          <w:tcPr>
            <w:tcW w:w="851" w:type="dxa"/>
          </w:tcPr>
          <w:p w14:paraId="4B6309F6" w14:textId="77777777" w:rsidR="00C63660" w:rsidRDefault="00C63660" w:rsidP="0013245B">
            <w:pPr>
              <w:ind w:firstLine="0"/>
              <w:jc w:val="center"/>
            </w:pPr>
          </w:p>
        </w:tc>
        <w:tc>
          <w:tcPr>
            <w:tcW w:w="2126" w:type="dxa"/>
          </w:tcPr>
          <w:p w14:paraId="3181FA56" w14:textId="77777777" w:rsidR="00C63660" w:rsidRDefault="00C63660" w:rsidP="0013245B">
            <w:pPr>
              <w:ind w:firstLine="0"/>
              <w:jc w:val="center"/>
            </w:pPr>
            <w:r>
              <w:t>Date</w:t>
            </w:r>
          </w:p>
        </w:tc>
        <w:tc>
          <w:tcPr>
            <w:tcW w:w="1485" w:type="dxa"/>
          </w:tcPr>
          <w:p w14:paraId="626D7228" w14:textId="77777777" w:rsidR="00C63660" w:rsidRDefault="00C63660" w:rsidP="0013245B">
            <w:pPr>
              <w:ind w:firstLine="0"/>
              <w:jc w:val="center"/>
            </w:pPr>
            <w:r>
              <w:t>date</w:t>
            </w:r>
          </w:p>
        </w:tc>
        <w:tc>
          <w:tcPr>
            <w:tcW w:w="746" w:type="dxa"/>
          </w:tcPr>
          <w:p w14:paraId="1BC15C39" w14:textId="77777777" w:rsidR="00C63660" w:rsidRDefault="00C63660" w:rsidP="0013245B">
            <w:pPr>
              <w:ind w:firstLine="0"/>
              <w:jc w:val="center"/>
            </w:pPr>
          </w:p>
        </w:tc>
        <w:tc>
          <w:tcPr>
            <w:tcW w:w="3291" w:type="dxa"/>
          </w:tcPr>
          <w:p w14:paraId="63FBBB90" w14:textId="77777777" w:rsidR="00C63660" w:rsidRDefault="00C63660" w:rsidP="0013245B">
            <w:pPr>
              <w:ind w:firstLine="0"/>
              <w:jc w:val="center"/>
              <w:rPr>
                <w:rFonts w:eastAsia="LiberationSerif"/>
                <w:lang w:eastAsia="en-US"/>
              </w:rPr>
            </w:pPr>
            <w:r>
              <w:rPr>
                <w:rFonts w:eastAsia="LiberationSerif"/>
                <w:lang w:eastAsia="en-US"/>
              </w:rPr>
              <w:t>Data dodania wpisu</w:t>
            </w:r>
          </w:p>
        </w:tc>
      </w:tr>
      <w:tr w:rsidR="00D2131B" w14:paraId="44C90DD0" w14:textId="77777777" w:rsidTr="00381D9E">
        <w:tc>
          <w:tcPr>
            <w:tcW w:w="562" w:type="dxa"/>
          </w:tcPr>
          <w:p w14:paraId="76F2D568" w14:textId="77777777" w:rsidR="00C63660" w:rsidRDefault="00C63660" w:rsidP="0013245B">
            <w:pPr>
              <w:ind w:firstLine="0"/>
              <w:jc w:val="center"/>
            </w:pPr>
            <w:r>
              <w:t>4</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3EB0872F" w:rsidR="00E36220" w:rsidRDefault="00E36220" w:rsidP="00E36220">
            <w:pPr>
              <w:ind w:firstLine="0"/>
              <w:jc w:val="center"/>
            </w:pPr>
            <w:r>
              <w:t>5</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44349962" w:rsidR="00E36220" w:rsidRDefault="00E36220" w:rsidP="00E36220">
            <w:pPr>
              <w:ind w:firstLine="0"/>
              <w:jc w:val="center"/>
            </w:pPr>
            <w:r>
              <w:lastRenderedPageBreak/>
              <w:t>6</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4C37E975" w:rsidR="00E07840" w:rsidRDefault="00E07840" w:rsidP="00E36220">
            <w:pPr>
              <w:ind w:firstLine="0"/>
              <w:jc w:val="center"/>
            </w:pPr>
            <w:r>
              <w:t>7</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1803FF8E" w:rsidR="00E07840" w:rsidRDefault="00E07840" w:rsidP="00E36220">
            <w:pPr>
              <w:ind w:firstLine="0"/>
              <w:jc w:val="center"/>
            </w:pPr>
            <w:r>
              <w:t>8</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638AEBC" w14:textId="77777777" w:rsidTr="00381D9E">
        <w:tc>
          <w:tcPr>
            <w:tcW w:w="562" w:type="dxa"/>
          </w:tcPr>
          <w:p w14:paraId="6F0710F7" w14:textId="6C6F9A17" w:rsidR="00E07840" w:rsidRDefault="00E07840" w:rsidP="00E36220">
            <w:pPr>
              <w:ind w:firstLine="0"/>
              <w:jc w:val="center"/>
            </w:pPr>
            <w:r>
              <w:t>9</w:t>
            </w:r>
          </w:p>
        </w:tc>
        <w:tc>
          <w:tcPr>
            <w:tcW w:w="851" w:type="dxa"/>
          </w:tcPr>
          <w:p w14:paraId="7D22D1E8" w14:textId="77777777" w:rsidR="00E07840" w:rsidRDefault="00E07840" w:rsidP="00E36220">
            <w:pPr>
              <w:ind w:firstLine="0"/>
              <w:jc w:val="center"/>
            </w:pPr>
          </w:p>
        </w:tc>
        <w:tc>
          <w:tcPr>
            <w:tcW w:w="2126" w:type="dxa"/>
          </w:tcPr>
          <w:p w14:paraId="3BDBACFD" w14:textId="4D242E26" w:rsidR="00E07840" w:rsidRDefault="00D2131B" w:rsidP="00E36220">
            <w:pPr>
              <w:ind w:firstLine="0"/>
              <w:jc w:val="center"/>
            </w:pPr>
            <w:r>
              <w:t>ProteinPercentMin</w:t>
            </w:r>
          </w:p>
        </w:tc>
        <w:tc>
          <w:tcPr>
            <w:tcW w:w="1485" w:type="dxa"/>
          </w:tcPr>
          <w:p w14:paraId="75883B8D" w14:textId="1D53EEC4" w:rsidR="00E07840" w:rsidRDefault="00D2131B" w:rsidP="00E36220">
            <w:pPr>
              <w:ind w:firstLine="0"/>
              <w:jc w:val="center"/>
            </w:pPr>
            <w:r>
              <w:t>int</w:t>
            </w:r>
          </w:p>
        </w:tc>
        <w:tc>
          <w:tcPr>
            <w:tcW w:w="746" w:type="dxa"/>
          </w:tcPr>
          <w:p w14:paraId="066181AB" w14:textId="77777777" w:rsidR="00E07840" w:rsidRPr="0011578E" w:rsidRDefault="00E07840" w:rsidP="00E36220">
            <w:pPr>
              <w:ind w:firstLine="0"/>
              <w:jc w:val="center"/>
              <w:rPr>
                <w:position w:val="-6"/>
              </w:rPr>
            </w:pPr>
          </w:p>
        </w:tc>
        <w:tc>
          <w:tcPr>
            <w:tcW w:w="3291" w:type="dxa"/>
          </w:tcPr>
          <w:p w14:paraId="65B830E5" w14:textId="131F34C8" w:rsidR="00E07840" w:rsidRDefault="00D2131B" w:rsidP="00E36220">
            <w:pPr>
              <w:ind w:firstLine="0"/>
              <w:jc w:val="center"/>
              <w:rPr>
                <w:rFonts w:eastAsia="LiberationSerif"/>
                <w:lang w:eastAsia="en-US"/>
              </w:rPr>
            </w:pPr>
            <w:r>
              <w:rPr>
                <w:rFonts w:eastAsia="LiberationSerif"/>
                <w:lang w:eastAsia="en-US"/>
              </w:rPr>
              <w:t>Minimalny</w:t>
            </w:r>
            <w:r w:rsidR="004E6CBE">
              <w:rPr>
                <w:rFonts w:eastAsia="LiberationSerif"/>
                <w:lang w:eastAsia="en-US"/>
              </w:rPr>
              <w:t xml:space="preserve"> dzienny</w:t>
            </w:r>
            <w:r>
              <w:rPr>
                <w:rFonts w:eastAsia="LiberationSerif"/>
                <w:lang w:eastAsia="en-US"/>
              </w:rPr>
              <w:t xml:space="preserve"> procentowy udział białka w diecie użytkownika</w:t>
            </w:r>
          </w:p>
        </w:tc>
      </w:tr>
      <w:tr w:rsidR="002F10AE" w14:paraId="7140A305" w14:textId="77777777" w:rsidTr="00381D9E">
        <w:tc>
          <w:tcPr>
            <w:tcW w:w="562" w:type="dxa"/>
          </w:tcPr>
          <w:p w14:paraId="1F272E72" w14:textId="10774458" w:rsidR="00E07840" w:rsidRDefault="00E07840" w:rsidP="00E36220">
            <w:pPr>
              <w:ind w:firstLine="0"/>
              <w:jc w:val="center"/>
            </w:pPr>
            <w:r>
              <w:t>10</w:t>
            </w:r>
          </w:p>
        </w:tc>
        <w:tc>
          <w:tcPr>
            <w:tcW w:w="851" w:type="dxa"/>
          </w:tcPr>
          <w:p w14:paraId="3D2D97C4" w14:textId="77777777" w:rsidR="00E07840" w:rsidRDefault="00E07840" w:rsidP="00E36220">
            <w:pPr>
              <w:ind w:firstLine="0"/>
              <w:jc w:val="center"/>
            </w:pPr>
          </w:p>
        </w:tc>
        <w:tc>
          <w:tcPr>
            <w:tcW w:w="2126" w:type="dxa"/>
          </w:tcPr>
          <w:p w14:paraId="19241791" w14:textId="7334B8BF" w:rsidR="00E07840" w:rsidRDefault="00D2131B" w:rsidP="00E36220">
            <w:pPr>
              <w:ind w:firstLine="0"/>
              <w:jc w:val="center"/>
            </w:pPr>
            <w:r>
              <w:t>ProteinPercentMin</w:t>
            </w:r>
          </w:p>
        </w:tc>
        <w:tc>
          <w:tcPr>
            <w:tcW w:w="1485" w:type="dxa"/>
          </w:tcPr>
          <w:p w14:paraId="18A8D598" w14:textId="4B382488" w:rsidR="00E07840" w:rsidRDefault="00D2131B" w:rsidP="00E36220">
            <w:pPr>
              <w:ind w:firstLine="0"/>
              <w:jc w:val="center"/>
            </w:pPr>
            <w:r>
              <w:t>int</w:t>
            </w:r>
          </w:p>
        </w:tc>
        <w:tc>
          <w:tcPr>
            <w:tcW w:w="746" w:type="dxa"/>
          </w:tcPr>
          <w:p w14:paraId="2016D960" w14:textId="77777777" w:rsidR="00E07840" w:rsidRPr="0011578E" w:rsidRDefault="00E07840" w:rsidP="00E36220">
            <w:pPr>
              <w:ind w:firstLine="0"/>
              <w:jc w:val="center"/>
              <w:rPr>
                <w:position w:val="-6"/>
              </w:rPr>
            </w:pPr>
          </w:p>
        </w:tc>
        <w:tc>
          <w:tcPr>
            <w:tcW w:w="3291" w:type="dxa"/>
          </w:tcPr>
          <w:p w14:paraId="279DF159" w14:textId="26296439" w:rsidR="00E07840" w:rsidRDefault="00D2131B" w:rsidP="00E36220">
            <w:pPr>
              <w:ind w:firstLine="0"/>
              <w:jc w:val="center"/>
              <w:rPr>
                <w:rFonts w:eastAsia="LiberationSerif"/>
                <w:lang w:eastAsia="en-US"/>
              </w:rPr>
            </w:pPr>
            <w:r>
              <w:rPr>
                <w:rFonts w:eastAsia="LiberationSerif"/>
                <w:lang w:eastAsia="en-US"/>
              </w:rPr>
              <w:t>Maksymalny</w:t>
            </w:r>
            <w:r w:rsidR="004E6CBE">
              <w:rPr>
                <w:rFonts w:eastAsia="LiberationSerif"/>
                <w:lang w:eastAsia="en-US"/>
              </w:rPr>
              <w:t xml:space="preserve"> dzienny</w:t>
            </w:r>
            <w:r>
              <w:rPr>
                <w:rFonts w:eastAsia="LiberationSerif"/>
                <w:lang w:eastAsia="en-US"/>
              </w:rPr>
              <w:t xml:space="preserve"> procentowy udział białka w diecie użytkownika</w:t>
            </w:r>
          </w:p>
        </w:tc>
      </w:tr>
      <w:tr w:rsidR="00D2131B" w14:paraId="44EF82F2" w14:textId="77777777" w:rsidTr="00381D9E">
        <w:tc>
          <w:tcPr>
            <w:tcW w:w="562" w:type="dxa"/>
          </w:tcPr>
          <w:p w14:paraId="7F99C3EA" w14:textId="516165C7" w:rsidR="00D2131B" w:rsidRDefault="00D2131B" w:rsidP="00D2131B">
            <w:pPr>
              <w:ind w:firstLine="0"/>
              <w:jc w:val="center"/>
            </w:pPr>
            <w:r>
              <w:t>11</w:t>
            </w:r>
          </w:p>
        </w:tc>
        <w:tc>
          <w:tcPr>
            <w:tcW w:w="851" w:type="dxa"/>
          </w:tcPr>
          <w:p w14:paraId="48FDE4D7" w14:textId="77777777" w:rsidR="00D2131B" w:rsidRDefault="00D2131B" w:rsidP="00D2131B">
            <w:pPr>
              <w:ind w:firstLine="0"/>
              <w:jc w:val="center"/>
            </w:pPr>
          </w:p>
        </w:tc>
        <w:tc>
          <w:tcPr>
            <w:tcW w:w="2126" w:type="dxa"/>
          </w:tcPr>
          <w:p w14:paraId="4F40D742" w14:textId="4010F445" w:rsidR="00D2131B" w:rsidRDefault="00D2131B" w:rsidP="00D2131B">
            <w:pPr>
              <w:ind w:firstLine="0"/>
              <w:jc w:val="center"/>
            </w:pPr>
            <w:r>
              <w:t>FatPercentMin</w:t>
            </w:r>
          </w:p>
        </w:tc>
        <w:tc>
          <w:tcPr>
            <w:tcW w:w="1485" w:type="dxa"/>
          </w:tcPr>
          <w:p w14:paraId="058EDFF0" w14:textId="7E14D664" w:rsidR="00D2131B" w:rsidRDefault="00D2131B" w:rsidP="00D2131B">
            <w:pPr>
              <w:ind w:firstLine="0"/>
              <w:jc w:val="center"/>
            </w:pPr>
            <w:r>
              <w:t>int</w:t>
            </w:r>
          </w:p>
        </w:tc>
        <w:tc>
          <w:tcPr>
            <w:tcW w:w="746" w:type="dxa"/>
          </w:tcPr>
          <w:p w14:paraId="5531AF50" w14:textId="77777777" w:rsidR="00D2131B" w:rsidRPr="0011578E" w:rsidRDefault="00D2131B" w:rsidP="00D2131B">
            <w:pPr>
              <w:ind w:firstLine="0"/>
              <w:jc w:val="center"/>
              <w:rPr>
                <w:position w:val="-6"/>
              </w:rPr>
            </w:pPr>
          </w:p>
        </w:tc>
        <w:tc>
          <w:tcPr>
            <w:tcW w:w="3291" w:type="dxa"/>
          </w:tcPr>
          <w:p w14:paraId="6E1F6195" w14:textId="1CF6A119" w:rsidR="00D2131B" w:rsidRDefault="00D2131B" w:rsidP="00D2131B">
            <w:pPr>
              <w:ind w:firstLine="0"/>
              <w:jc w:val="center"/>
              <w:rPr>
                <w:rFonts w:eastAsia="LiberationSerif"/>
                <w:lang w:eastAsia="en-US"/>
              </w:rPr>
            </w:pPr>
            <w:r>
              <w:rPr>
                <w:rFonts w:eastAsia="LiberationSerif"/>
                <w:lang w:eastAsia="en-US"/>
              </w:rPr>
              <w:t>Minimalny</w:t>
            </w:r>
            <w:r w:rsidR="004E6CBE">
              <w:rPr>
                <w:rFonts w:eastAsia="LiberationSerif"/>
                <w:lang w:eastAsia="en-US"/>
              </w:rPr>
              <w:t xml:space="preserve"> dzienny</w:t>
            </w:r>
            <w:r>
              <w:rPr>
                <w:rFonts w:eastAsia="LiberationSerif"/>
                <w:lang w:eastAsia="en-US"/>
              </w:rPr>
              <w:t xml:space="preserve"> procentowy udział tłuszczów w diecie użytkownika</w:t>
            </w:r>
          </w:p>
        </w:tc>
      </w:tr>
      <w:tr w:rsidR="00D2131B" w14:paraId="733E5F89" w14:textId="77777777" w:rsidTr="00381D9E">
        <w:tc>
          <w:tcPr>
            <w:tcW w:w="562" w:type="dxa"/>
          </w:tcPr>
          <w:p w14:paraId="6643634C" w14:textId="208A6993" w:rsidR="00D2131B" w:rsidRDefault="00D2131B" w:rsidP="00D2131B">
            <w:pPr>
              <w:ind w:firstLine="0"/>
              <w:jc w:val="center"/>
            </w:pPr>
            <w:r>
              <w:t>12</w:t>
            </w:r>
          </w:p>
        </w:tc>
        <w:tc>
          <w:tcPr>
            <w:tcW w:w="851" w:type="dxa"/>
          </w:tcPr>
          <w:p w14:paraId="4245369F" w14:textId="77777777" w:rsidR="00D2131B" w:rsidRDefault="00D2131B" w:rsidP="00D2131B">
            <w:pPr>
              <w:ind w:firstLine="0"/>
              <w:jc w:val="center"/>
            </w:pPr>
          </w:p>
        </w:tc>
        <w:tc>
          <w:tcPr>
            <w:tcW w:w="2126" w:type="dxa"/>
          </w:tcPr>
          <w:p w14:paraId="744D4DB2" w14:textId="219CE7E2" w:rsidR="00D2131B" w:rsidRDefault="00D2131B" w:rsidP="00D2131B">
            <w:pPr>
              <w:ind w:firstLine="0"/>
              <w:jc w:val="center"/>
            </w:pPr>
            <w:r>
              <w:t>FatPercentM</w:t>
            </w:r>
            <w:r w:rsidR="002C1017">
              <w:t>ax</w:t>
            </w:r>
          </w:p>
        </w:tc>
        <w:tc>
          <w:tcPr>
            <w:tcW w:w="1485" w:type="dxa"/>
          </w:tcPr>
          <w:p w14:paraId="54AAA0FF" w14:textId="0071C09B" w:rsidR="00D2131B" w:rsidRDefault="00D2131B" w:rsidP="00D2131B">
            <w:pPr>
              <w:ind w:firstLine="0"/>
              <w:jc w:val="center"/>
            </w:pPr>
            <w:r>
              <w:t>int</w:t>
            </w:r>
          </w:p>
        </w:tc>
        <w:tc>
          <w:tcPr>
            <w:tcW w:w="746" w:type="dxa"/>
          </w:tcPr>
          <w:p w14:paraId="30EF2FE1" w14:textId="77777777" w:rsidR="00D2131B" w:rsidRPr="0011578E" w:rsidRDefault="00D2131B" w:rsidP="00D2131B">
            <w:pPr>
              <w:ind w:firstLine="0"/>
              <w:jc w:val="center"/>
              <w:rPr>
                <w:position w:val="-6"/>
              </w:rPr>
            </w:pPr>
          </w:p>
        </w:tc>
        <w:tc>
          <w:tcPr>
            <w:tcW w:w="3291" w:type="dxa"/>
          </w:tcPr>
          <w:p w14:paraId="630C8B06" w14:textId="3C8EED03" w:rsidR="00D2131B" w:rsidRDefault="00D2131B" w:rsidP="00D2131B">
            <w:pPr>
              <w:ind w:firstLine="0"/>
              <w:jc w:val="center"/>
              <w:rPr>
                <w:rFonts w:eastAsia="LiberationSerif"/>
                <w:lang w:eastAsia="en-US"/>
              </w:rPr>
            </w:pPr>
            <w:r>
              <w:rPr>
                <w:rFonts w:eastAsia="LiberationSerif"/>
                <w:lang w:eastAsia="en-US"/>
              </w:rPr>
              <w:t xml:space="preserve">Maksymalny </w:t>
            </w:r>
            <w:r w:rsidR="004E6CBE">
              <w:rPr>
                <w:rFonts w:eastAsia="LiberationSerif"/>
                <w:lang w:eastAsia="en-US"/>
              </w:rPr>
              <w:t xml:space="preserve">dzienny </w:t>
            </w:r>
            <w:r>
              <w:rPr>
                <w:rFonts w:eastAsia="LiberationSerif"/>
                <w:lang w:eastAsia="en-US"/>
              </w:rPr>
              <w:t>procentowy udział tłuszczów w diecie użytkownika</w:t>
            </w:r>
          </w:p>
        </w:tc>
      </w:tr>
      <w:tr w:rsidR="002C1017" w14:paraId="509B8BA8" w14:textId="77777777" w:rsidTr="00381D9E">
        <w:tc>
          <w:tcPr>
            <w:tcW w:w="562" w:type="dxa"/>
          </w:tcPr>
          <w:p w14:paraId="1EED192F" w14:textId="47B5B102" w:rsidR="002C1017" w:rsidRDefault="002C1017" w:rsidP="002C1017">
            <w:pPr>
              <w:ind w:firstLine="0"/>
              <w:jc w:val="center"/>
            </w:pPr>
            <w:r>
              <w:t>13</w:t>
            </w:r>
          </w:p>
        </w:tc>
        <w:tc>
          <w:tcPr>
            <w:tcW w:w="851" w:type="dxa"/>
          </w:tcPr>
          <w:p w14:paraId="08EBDD12" w14:textId="77777777" w:rsidR="002C1017" w:rsidRDefault="002C1017" w:rsidP="002C1017">
            <w:pPr>
              <w:ind w:firstLine="0"/>
              <w:jc w:val="center"/>
            </w:pPr>
          </w:p>
        </w:tc>
        <w:tc>
          <w:tcPr>
            <w:tcW w:w="2126" w:type="dxa"/>
          </w:tcPr>
          <w:p w14:paraId="5B8CA978" w14:textId="7F25309F" w:rsidR="002C1017" w:rsidRDefault="002C1017" w:rsidP="002C1017">
            <w:pPr>
              <w:ind w:firstLine="0"/>
              <w:jc w:val="center"/>
            </w:pPr>
            <w:r>
              <w:t>CarbsPercentMin</w:t>
            </w:r>
          </w:p>
        </w:tc>
        <w:tc>
          <w:tcPr>
            <w:tcW w:w="1485" w:type="dxa"/>
          </w:tcPr>
          <w:p w14:paraId="3E4E47B2" w14:textId="20A27DF1" w:rsidR="002C1017" w:rsidRDefault="002C1017" w:rsidP="002C1017">
            <w:pPr>
              <w:ind w:firstLine="0"/>
              <w:jc w:val="center"/>
            </w:pPr>
            <w:r>
              <w:t>int</w:t>
            </w:r>
          </w:p>
        </w:tc>
        <w:tc>
          <w:tcPr>
            <w:tcW w:w="746" w:type="dxa"/>
          </w:tcPr>
          <w:p w14:paraId="5C214F1B" w14:textId="77777777" w:rsidR="002C1017" w:rsidRPr="0011578E" w:rsidRDefault="002C1017" w:rsidP="002C1017">
            <w:pPr>
              <w:ind w:firstLine="0"/>
              <w:jc w:val="center"/>
              <w:rPr>
                <w:position w:val="-6"/>
              </w:rPr>
            </w:pPr>
          </w:p>
        </w:tc>
        <w:tc>
          <w:tcPr>
            <w:tcW w:w="3291" w:type="dxa"/>
          </w:tcPr>
          <w:p w14:paraId="04E497AD" w14:textId="4A4226DE" w:rsidR="002C1017" w:rsidRDefault="002C1017" w:rsidP="002C1017">
            <w:pPr>
              <w:ind w:firstLine="0"/>
              <w:jc w:val="center"/>
              <w:rPr>
                <w:rFonts w:eastAsia="LiberationSerif"/>
                <w:lang w:eastAsia="en-US"/>
              </w:rPr>
            </w:pPr>
            <w:r>
              <w:rPr>
                <w:rFonts w:eastAsia="LiberationSerif"/>
                <w:lang w:eastAsia="en-US"/>
              </w:rPr>
              <w:t xml:space="preserve">Minimalny procentowy </w:t>
            </w:r>
            <w:r w:rsidR="004E6CBE">
              <w:rPr>
                <w:rFonts w:eastAsia="LiberationSerif"/>
                <w:lang w:eastAsia="en-US"/>
              </w:rPr>
              <w:t xml:space="preserve"> dzienny </w:t>
            </w:r>
            <w:r>
              <w:rPr>
                <w:rFonts w:eastAsia="LiberationSerif"/>
                <w:lang w:eastAsia="en-US"/>
              </w:rPr>
              <w:t>udział węglowodanów w diecie użytkownika</w:t>
            </w:r>
          </w:p>
        </w:tc>
      </w:tr>
      <w:tr w:rsidR="002C1017" w14:paraId="4F7AFB5A" w14:textId="77777777" w:rsidTr="00381D9E">
        <w:tc>
          <w:tcPr>
            <w:tcW w:w="562" w:type="dxa"/>
          </w:tcPr>
          <w:p w14:paraId="5B8C10C3" w14:textId="20547C8F" w:rsidR="002C1017" w:rsidRDefault="002C1017" w:rsidP="002C1017">
            <w:pPr>
              <w:ind w:firstLine="0"/>
              <w:jc w:val="center"/>
            </w:pPr>
            <w:r>
              <w:t>14</w:t>
            </w:r>
          </w:p>
        </w:tc>
        <w:tc>
          <w:tcPr>
            <w:tcW w:w="851" w:type="dxa"/>
          </w:tcPr>
          <w:p w14:paraId="276BF99C" w14:textId="77777777" w:rsidR="002C1017" w:rsidRDefault="002C1017" w:rsidP="002C1017">
            <w:pPr>
              <w:ind w:firstLine="0"/>
              <w:jc w:val="center"/>
            </w:pPr>
          </w:p>
        </w:tc>
        <w:tc>
          <w:tcPr>
            <w:tcW w:w="2126" w:type="dxa"/>
          </w:tcPr>
          <w:p w14:paraId="7453974E" w14:textId="1BCC89D4" w:rsidR="002C1017" w:rsidRDefault="002C1017" w:rsidP="002C1017">
            <w:pPr>
              <w:ind w:firstLine="0"/>
              <w:jc w:val="center"/>
            </w:pPr>
            <w:r>
              <w:t>CarbsPercentMax</w:t>
            </w:r>
          </w:p>
        </w:tc>
        <w:tc>
          <w:tcPr>
            <w:tcW w:w="1485" w:type="dxa"/>
          </w:tcPr>
          <w:p w14:paraId="45E09009" w14:textId="2D1E6215" w:rsidR="002C1017" w:rsidRDefault="002C1017" w:rsidP="002C1017">
            <w:pPr>
              <w:ind w:firstLine="0"/>
              <w:jc w:val="center"/>
            </w:pPr>
            <w:r>
              <w:t>int</w:t>
            </w:r>
          </w:p>
        </w:tc>
        <w:tc>
          <w:tcPr>
            <w:tcW w:w="746" w:type="dxa"/>
          </w:tcPr>
          <w:p w14:paraId="5302771F" w14:textId="77777777" w:rsidR="002C1017" w:rsidRPr="0011578E" w:rsidRDefault="002C1017" w:rsidP="002C1017">
            <w:pPr>
              <w:ind w:firstLine="0"/>
              <w:jc w:val="center"/>
              <w:rPr>
                <w:position w:val="-6"/>
              </w:rPr>
            </w:pPr>
          </w:p>
        </w:tc>
        <w:tc>
          <w:tcPr>
            <w:tcW w:w="3291" w:type="dxa"/>
          </w:tcPr>
          <w:p w14:paraId="20A0AF8A" w14:textId="52275704" w:rsidR="002C1017" w:rsidRDefault="002C1017" w:rsidP="002C1017">
            <w:pPr>
              <w:ind w:firstLine="0"/>
              <w:jc w:val="center"/>
              <w:rPr>
                <w:rFonts w:eastAsia="LiberationSerif"/>
                <w:lang w:eastAsia="en-US"/>
              </w:rPr>
            </w:pPr>
            <w:r>
              <w:rPr>
                <w:rFonts w:eastAsia="LiberationSerif"/>
                <w:lang w:eastAsia="en-US"/>
              </w:rPr>
              <w:t xml:space="preserve">Maksymalny procentowy </w:t>
            </w:r>
            <w:r w:rsidR="004E6CBE">
              <w:rPr>
                <w:rFonts w:eastAsia="LiberationSerif"/>
                <w:lang w:eastAsia="en-US"/>
              </w:rPr>
              <w:t xml:space="preserve">dzienny </w:t>
            </w:r>
            <w:r>
              <w:rPr>
                <w:rFonts w:eastAsia="LiberationSerif"/>
                <w:lang w:eastAsia="en-US"/>
              </w:rPr>
              <w:t>udział węglowodanów w diecie użytkownika</w:t>
            </w:r>
          </w:p>
        </w:tc>
      </w:tr>
      <w:tr w:rsidR="002C1017" w14:paraId="6C8BFC78" w14:textId="77777777" w:rsidTr="00381D9E">
        <w:tc>
          <w:tcPr>
            <w:tcW w:w="562" w:type="dxa"/>
          </w:tcPr>
          <w:p w14:paraId="01D77656" w14:textId="151324E4" w:rsidR="002C1017" w:rsidRDefault="002C1017" w:rsidP="002C1017">
            <w:pPr>
              <w:ind w:firstLine="0"/>
              <w:jc w:val="center"/>
            </w:pPr>
            <w:r>
              <w:t>15</w:t>
            </w:r>
          </w:p>
        </w:tc>
        <w:tc>
          <w:tcPr>
            <w:tcW w:w="851" w:type="dxa"/>
          </w:tcPr>
          <w:p w14:paraId="41E38308" w14:textId="77777777" w:rsidR="002C1017" w:rsidRDefault="002C1017" w:rsidP="002C1017">
            <w:pPr>
              <w:ind w:firstLine="0"/>
              <w:jc w:val="center"/>
            </w:pPr>
          </w:p>
        </w:tc>
        <w:tc>
          <w:tcPr>
            <w:tcW w:w="2126" w:type="dxa"/>
          </w:tcPr>
          <w:p w14:paraId="50268FD1" w14:textId="7547D4EC" w:rsidR="002C1017" w:rsidRDefault="002C1017" w:rsidP="002C1017">
            <w:pPr>
              <w:ind w:firstLine="0"/>
              <w:jc w:val="center"/>
            </w:pPr>
            <w:r>
              <w:t>Omega3Min</w:t>
            </w:r>
          </w:p>
        </w:tc>
        <w:tc>
          <w:tcPr>
            <w:tcW w:w="1485" w:type="dxa"/>
          </w:tcPr>
          <w:p w14:paraId="72682176" w14:textId="4F1D6920" w:rsidR="002C1017" w:rsidRDefault="00381D9E" w:rsidP="002C1017">
            <w:pPr>
              <w:ind w:firstLine="0"/>
              <w:jc w:val="center"/>
            </w:pPr>
            <w:r>
              <w:t>n</w:t>
            </w:r>
            <w:r w:rsidR="002C1017">
              <w:t>umeric(2,1)</w:t>
            </w:r>
          </w:p>
        </w:tc>
        <w:tc>
          <w:tcPr>
            <w:tcW w:w="746" w:type="dxa"/>
          </w:tcPr>
          <w:p w14:paraId="1FD89239" w14:textId="77777777" w:rsidR="002C1017" w:rsidRPr="0011578E" w:rsidRDefault="002C1017" w:rsidP="002C1017">
            <w:pPr>
              <w:ind w:firstLine="0"/>
              <w:jc w:val="center"/>
              <w:rPr>
                <w:position w:val="-6"/>
              </w:rPr>
            </w:pPr>
          </w:p>
        </w:tc>
        <w:tc>
          <w:tcPr>
            <w:tcW w:w="3291" w:type="dxa"/>
          </w:tcPr>
          <w:p w14:paraId="526E4CFA" w14:textId="25F8FC51" w:rsidR="002C1017" w:rsidRDefault="002C1017" w:rsidP="002C1017">
            <w:pPr>
              <w:ind w:firstLine="0"/>
              <w:jc w:val="center"/>
              <w:rPr>
                <w:rFonts w:eastAsia="LiberationSerif"/>
                <w:lang w:eastAsia="en-US"/>
              </w:rPr>
            </w:pPr>
            <w:r>
              <w:rPr>
                <w:rFonts w:eastAsia="LiberationSerif"/>
                <w:lang w:eastAsia="en-US"/>
              </w:rPr>
              <w:t>Minimalne dzienne zapotrzebowanie na kwasy omega-3 wyrażone w gramach</w:t>
            </w:r>
          </w:p>
        </w:tc>
      </w:tr>
      <w:tr w:rsidR="002C1017" w14:paraId="6F8EF04F" w14:textId="77777777" w:rsidTr="00381D9E">
        <w:tc>
          <w:tcPr>
            <w:tcW w:w="562" w:type="dxa"/>
          </w:tcPr>
          <w:p w14:paraId="6D542AD7" w14:textId="7D93DF21" w:rsidR="002C1017" w:rsidRDefault="002C1017" w:rsidP="002C1017">
            <w:pPr>
              <w:ind w:firstLine="0"/>
              <w:jc w:val="center"/>
            </w:pPr>
            <w:r>
              <w:lastRenderedPageBreak/>
              <w:t>16</w:t>
            </w:r>
          </w:p>
        </w:tc>
        <w:tc>
          <w:tcPr>
            <w:tcW w:w="851" w:type="dxa"/>
          </w:tcPr>
          <w:p w14:paraId="50FC7B5B" w14:textId="77777777" w:rsidR="002C1017" w:rsidRDefault="002C1017" w:rsidP="002C1017">
            <w:pPr>
              <w:ind w:firstLine="0"/>
              <w:jc w:val="center"/>
            </w:pPr>
          </w:p>
        </w:tc>
        <w:tc>
          <w:tcPr>
            <w:tcW w:w="2126" w:type="dxa"/>
          </w:tcPr>
          <w:p w14:paraId="011538A4" w14:textId="07E053BF" w:rsidR="002C1017" w:rsidRDefault="002C1017" w:rsidP="002C1017">
            <w:pPr>
              <w:ind w:firstLine="0"/>
              <w:jc w:val="center"/>
            </w:pPr>
            <w:r>
              <w:t>ALAPercent</w:t>
            </w:r>
            <w:r w:rsidR="002F10AE">
              <w:t>Min</w:t>
            </w:r>
          </w:p>
        </w:tc>
        <w:tc>
          <w:tcPr>
            <w:tcW w:w="1485" w:type="dxa"/>
          </w:tcPr>
          <w:p w14:paraId="262A923E" w14:textId="48771375" w:rsidR="002C1017" w:rsidRDefault="002C1017" w:rsidP="002C1017">
            <w:pPr>
              <w:ind w:firstLine="0"/>
              <w:jc w:val="center"/>
            </w:pPr>
            <w:r>
              <w:t>int</w:t>
            </w:r>
          </w:p>
        </w:tc>
        <w:tc>
          <w:tcPr>
            <w:tcW w:w="746" w:type="dxa"/>
          </w:tcPr>
          <w:p w14:paraId="4A3923E0" w14:textId="77777777" w:rsidR="002C1017" w:rsidRPr="0011578E" w:rsidRDefault="002C1017" w:rsidP="002C1017">
            <w:pPr>
              <w:ind w:firstLine="0"/>
              <w:jc w:val="center"/>
              <w:rPr>
                <w:position w:val="-6"/>
              </w:rPr>
            </w:pPr>
          </w:p>
        </w:tc>
        <w:tc>
          <w:tcPr>
            <w:tcW w:w="3291" w:type="dxa"/>
          </w:tcPr>
          <w:p w14:paraId="0D221511" w14:textId="536BD0E6" w:rsidR="002C1017" w:rsidRDefault="002C1017" w:rsidP="002C1017">
            <w:pPr>
              <w:ind w:firstLine="0"/>
              <w:jc w:val="center"/>
              <w:rPr>
                <w:rFonts w:eastAsia="LiberationSerif"/>
                <w:lang w:eastAsia="en-US"/>
              </w:rPr>
            </w:pPr>
            <w:r>
              <w:rPr>
                <w:rFonts w:eastAsia="LiberationSerif"/>
                <w:lang w:eastAsia="en-US"/>
              </w:rPr>
              <w:t>Minimalny procentowy</w:t>
            </w:r>
            <w:r w:rsidR="004E6CBE">
              <w:rPr>
                <w:rFonts w:eastAsia="LiberationSerif"/>
                <w:lang w:eastAsia="en-US"/>
              </w:rPr>
              <w:t xml:space="preserve"> dzienny</w:t>
            </w:r>
            <w:r>
              <w:rPr>
                <w:rFonts w:eastAsia="LiberationSerif"/>
                <w:lang w:eastAsia="en-US"/>
              </w:rPr>
              <w:t xml:space="preserve"> udział tłuszczu ALA w diecie użytkownika</w:t>
            </w:r>
          </w:p>
        </w:tc>
      </w:tr>
      <w:tr w:rsidR="002C1017" w14:paraId="561DD3AD" w14:textId="77777777" w:rsidTr="00381D9E">
        <w:tc>
          <w:tcPr>
            <w:tcW w:w="562" w:type="dxa"/>
          </w:tcPr>
          <w:p w14:paraId="3AAE93F1" w14:textId="13C2E63B" w:rsidR="002C1017" w:rsidRDefault="002F10AE" w:rsidP="002C1017">
            <w:pPr>
              <w:ind w:firstLine="0"/>
              <w:jc w:val="center"/>
            </w:pPr>
            <w:r>
              <w:t>17</w:t>
            </w:r>
          </w:p>
        </w:tc>
        <w:tc>
          <w:tcPr>
            <w:tcW w:w="851" w:type="dxa"/>
          </w:tcPr>
          <w:p w14:paraId="566E5180" w14:textId="77777777" w:rsidR="002C1017" w:rsidRDefault="002C1017" w:rsidP="002C1017">
            <w:pPr>
              <w:ind w:firstLine="0"/>
              <w:jc w:val="center"/>
            </w:pPr>
          </w:p>
        </w:tc>
        <w:tc>
          <w:tcPr>
            <w:tcW w:w="2126" w:type="dxa"/>
          </w:tcPr>
          <w:p w14:paraId="61398A3E" w14:textId="0DCB6D1A" w:rsidR="002C1017" w:rsidRDefault="002F10AE" w:rsidP="002C1017">
            <w:pPr>
              <w:ind w:firstLine="0"/>
              <w:jc w:val="center"/>
            </w:pPr>
            <w:r>
              <w:t>SFAPercentMax</w:t>
            </w:r>
          </w:p>
        </w:tc>
        <w:tc>
          <w:tcPr>
            <w:tcW w:w="1485" w:type="dxa"/>
          </w:tcPr>
          <w:p w14:paraId="77795831" w14:textId="5F9C055B" w:rsidR="002C1017" w:rsidRDefault="002F10AE" w:rsidP="002C1017">
            <w:pPr>
              <w:ind w:firstLine="0"/>
              <w:jc w:val="center"/>
            </w:pPr>
            <w:r>
              <w:t>int</w:t>
            </w:r>
          </w:p>
        </w:tc>
        <w:tc>
          <w:tcPr>
            <w:tcW w:w="746" w:type="dxa"/>
          </w:tcPr>
          <w:p w14:paraId="053950AE" w14:textId="77777777" w:rsidR="002C1017" w:rsidRPr="0011578E" w:rsidRDefault="002C1017" w:rsidP="002C1017">
            <w:pPr>
              <w:ind w:firstLine="0"/>
              <w:jc w:val="center"/>
              <w:rPr>
                <w:position w:val="-6"/>
              </w:rPr>
            </w:pPr>
          </w:p>
        </w:tc>
        <w:tc>
          <w:tcPr>
            <w:tcW w:w="3291" w:type="dxa"/>
          </w:tcPr>
          <w:p w14:paraId="02D8E6E0" w14:textId="6A39DD92" w:rsidR="002C1017" w:rsidRDefault="002F10AE" w:rsidP="002E7894">
            <w:pPr>
              <w:ind w:firstLine="0"/>
              <w:jc w:val="center"/>
              <w:rPr>
                <w:rFonts w:eastAsia="LiberationSerif"/>
                <w:lang w:eastAsia="en-US"/>
              </w:rPr>
            </w:pPr>
            <w:r>
              <w:rPr>
                <w:rFonts w:eastAsia="LiberationSerif"/>
                <w:lang w:eastAsia="en-US"/>
              </w:rPr>
              <w:t xml:space="preserve">Maksymalny procentowy </w:t>
            </w:r>
            <w:r w:rsidR="004E6CBE">
              <w:rPr>
                <w:rFonts w:eastAsia="LiberationSerif"/>
                <w:lang w:eastAsia="en-US"/>
              </w:rPr>
              <w:t xml:space="preserve">dzienny </w:t>
            </w:r>
            <w:r>
              <w:rPr>
                <w:rFonts w:eastAsia="LiberationSerif"/>
                <w:lang w:eastAsia="en-US"/>
              </w:rPr>
              <w:t>udział tł</w:t>
            </w:r>
            <w:r w:rsidR="002E7894">
              <w:rPr>
                <w:rFonts w:eastAsia="LiberationSerif"/>
                <w:lang w:eastAsia="en-US"/>
              </w:rPr>
              <w:t xml:space="preserve">uszczów nasyconych </w:t>
            </w:r>
            <w:r>
              <w:rPr>
                <w:rFonts w:eastAsia="LiberationSerif"/>
                <w:lang w:eastAsia="en-US"/>
              </w:rPr>
              <w:t>w diecie użytkownika</w:t>
            </w:r>
          </w:p>
        </w:tc>
      </w:tr>
      <w:tr w:rsidR="002C1017" w14:paraId="08F76647" w14:textId="77777777" w:rsidTr="00381D9E">
        <w:tc>
          <w:tcPr>
            <w:tcW w:w="562" w:type="dxa"/>
          </w:tcPr>
          <w:p w14:paraId="7008D39C" w14:textId="37072293" w:rsidR="002C1017" w:rsidRDefault="002F10AE" w:rsidP="002C1017">
            <w:pPr>
              <w:ind w:firstLine="0"/>
              <w:jc w:val="center"/>
            </w:pPr>
            <w:r>
              <w:t>18</w:t>
            </w:r>
          </w:p>
        </w:tc>
        <w:tc>
          <w:tcPr>
            <w:tcW w:w="851" w:type="dxa"/>
          </w:tcPr>
          <w:p w14:paraId="1DAAEEED" w14:textId="77777777" w:rsidR="002C1017" w:rsidRDefault="002C1017" w:rsidP="002C1017">
            <w:pPr>
              <w:ind w:firstLine="0"/>
              <w:jc w:val="center"/>
            </w:pPr>
          </w:p>
        </w:tc>
        <w:tc>
          <w:tcPr>
            <w:tcW w:w="2126" w:type="dxa"/>
          </w:tcPr>
          <w:p w14:paraId="419CB943" w14:textId="47840EE1" w:rsidR="002C1017" w:rsidRDefault="002F10AE" w:rsidP="002C1017">
            <w:pPr>
              <w:ind w:firstLine="0"/>
              <w:jc w:val="center"/>
            </w:pPr>
            <w:r>
              <w:t>WNKTPercentMin</w:t>
            </w:r>
          </w:p>
        </w:tc>
        <w:tc>
          <w:tcPr>
            <w:tcW w:w="1485" w:type="dxa"/>
          </w:tcPr>
          <w:p w14:paraId="347C1DE6" w14:textId="7C3FB661" w:rsidR="002C1017" w:rsidRDefault="002F10AE" w:rsidP="002C1017">
            <w:pPr>
              <w:ind w:firstLine="0"/>
              <w:jc w:val="center"/>
            </w:pPr>
            <w:r>
              <w:t>int</w:t>
            </w:r>
          </w:p>
        </w:tc>
        <w:tc>
          <w:tcPr>
            <w:tcW w:w="746" w:type="dxa"/>
          </w:tcPr>
          <w:p w14:paraId="1893E33D" w14:textId="77777777" w:rsidR="002C1017" w:rsidRPr="0011578E" w:rsidRDefault="002C1017" w:rsidP="002C1017">
            <w:pPr>
              <w:ind w:firstLine="0"/>
              <w:jc w:val="center"/>
              <w:rPr>
                <w:position w:val="-6"/>
              </w:rPr>
            </w:pPr>
          </w:p>
        </w:tc>
        <w:tc>
          <w:tcPr>
            <w:tcW w:w="3291" w:type="dxa"/>
          </w:tcPr>
          <w:p w14:paraId="7C815719" w14:textId="48F617F5" w:rsidR="002C1017" w:rsidRDefault="002E7894" w:rsidP="002C1017">
            <w:pPr>
              <w:ind w:firstLine="0"/>
              <w:jc w:val="center"/>
              <w:rPr>
                <w:rFonts w:eastAsia="LiberationSerif"/>
                <w:lang w:eastAsia="en-US"/>
              </w:rPr>
            </w:pPr>
            <w:r>
              <w:rPr>
                <w:rFonts w:eastAsia="LiberationSerif"/>
                <w:lang w:eastAsia="en-US"/>
              </w:rPr>
              <w:t xml:space="preserve">Minimalny procentowy </w:t>
            </w:r>
            <w:r w:rsidR="004E6CBE">
              <w:rPr>
                <w:rFonts w:eastAsia="LiberationSerif"/>
                <w:lang w:eastAsia="en-US"/>
              </w:rPr>
              <w:t xml:space="preserve">dzienny </w:t>
            </w:r>
            <w:r>
              <w:rPr>
                <w:rFonts w:eastAsia="LiberationSerif"/>
                <w:lang w:eastAsia="en-US"/>
              </w:rPr>
              <w:t>udział tłuszczów wielonienasysconych w diecie użytkownika</w:t>
            </w:r>
          </w:p>
        </w:tc>
      </w:tr>
      <w:tr w:rsidR="002F10AE" w14:paraId="075D4824" w14:textId="77777777" w:rsidTr="00381D9E">
        <w:tc>
          <w:tcPr>
            <w:tcW w:w="562" w:type="dxa"/>
          </w:tcPr>
          <w:p w14:paraId="0AF45752" w14:textId="27C643A3" w:rsidR="002F10AE" w:rsidRDefault="002F10AE" w:rsidP="002C1017">
            <w:pPr>
              <w:ind w:firstLine="0"/>
              <w:jc w:val="center"/>
            </w:pPr>
            <w:r>
              <w:t>19</w:t>
            </w:r>
          </w:p>
        </w:tc>
        <w:tc>
          <w:tcPr>
            <w:tcW w:w="851" w:type="dxa"/>
          </w:tcPr>
          <w:p w14:paraId="5AC688E7" w14:textId="77777777" w:rsidR="002F10AE" w:rsidRDefault="002F10AE" w:rsidP="002C1017">
            <w:pPr>
              <w:ind w:firstLine="0"/>
              <w:jc w:val="center"/>
            </w:pPr>
          </w:p>
        </w:tc>
        <w:tc>
          <w:tcPr>
            <w:tcW w:w="2126" w:type="dxa"/>
          </w:tcPr>
          <w:p w14:paraId="0D7EF4E4" w14:textId="09DD1D94" w:rsidR="002F10AE" w:rsidRDefault="002F10AE" w:rsidP="00166252">
            <w:pPr>
              <w:ind w:firstLine="0"/>
              <w:jc w:val="center"/>
            </w:pPr>
            <w:r>
              <w:t>WNKTP</w:t>
            </w:r>
            <w:r w:rsidR="00166252">
              <w:t>e</w:t>
            </w:r>
            <w:r>
              <w:t>rcentMax</w:t>
            </w:r>
          </w:p>
        </w:tc>
        <w:tc>
          <w:tcPr>
            <w:tcW w:w="1485" w:type="dxa"/>
          </w:tcPr>
          <w:p w14:paraId="5A8582AD" w14:textId="220F5EC6" w:rsidR="002F10AE" w:rsidRDefault="002F10AE" w:rsidP="002C1017">
            <w:pPr>
              <w:ind w:firstLine="0"/>
              <w:jc w:val="center"/>
            </w:pPr>
            <w:r>
              <w:t>int</w:t>
            </w:r>
          </w:p>
        </w:tc>
        <w:tc>
          <w:tcPr>
            <w:tcW w:w="746" w:type="dxa"/>
          </w:tcPr>
          <w:p w14:paraId="4EF31B5C" w14:textId="77777777" w:rsidR="002F10AE" w:rsidRPr="0011578E" w:rsidRDefault="002F10AE" w:rsidP="002C1017">
            <w:pPr>
              <w:ind w:firstLine="0"/>
              <w:jc w:val="center"/>
              <w:rPr>
                <w:position w:val="-6"/>
              </w:rPr>
            </w:pPr>
          </w:p>
        </w:tc>
        <w:tc>
          <w:tcPr>
            <w:tcW w:w="3291" w:type="dxa"/>
          </w:tcPr>
          <w:p w14:paraId="5F6D8391" w14:textId="2401FDC1" w:rsidR="002F10AE" w:rsidRDefault="002E7894" w:rsidP="002C1017">
            <w:pPr>
              <w:ind w:firstLine="0"/>
              <w:jc w:val="center"/>
              <w:rPr>
                <w:rFonts w:eastAsia="LiberationSerif"/>
                <w:lang w:eastAsia="en-US"/>
              </w:rPr>
            </w:pPr>
            <w:r>
              <w:rPr>
                <w:rFonts w:eastAsia="LiberationSerif"/>
                <w:lang w:eastAsia="en-US"/>
              </w:rPr>
              <w:t xml:space="preserve">Maksymalny procentowy </w:t>
            </w:r>
            <w:r w:rsidR="004E6CBE">
              <w:rPr>
                <w:rFonts w:eastAsia="LiberationSerif"/>
                <w:lang w:eastAsia="en-US"/>
              </w:rPr>
              <w:t xml:space="preserve">dzienny </w:t>
            </w:r>
            <w:r>
              <w:rPr>
                <w:rFonts w:eastAsia="LiberationSerif"/>
                <w:lang w:eastAsia="en-US"/>
              </w:rPr>
              <w:t>udział tłuszczów wielonienasyconych w diecie użytkownika</w:t>
            </w:r>
          </w:p>
        </w:tc>
      </w:tr>
      <w:tr w:rsidR="002F10AE" w14:paraId="5BEC4FEC" w14:textId="77777777" w:rsidTr="00381D9E">
        <w:tc>
          <w:tcPr>
            <w:tcW w:w="562" w:type="dxa"/>
          </w:tcPr>
          <w:p w14:paraId="22FF2444" w14:textId="7C1D7CB5" w:rsidR="002F10AE" w:rsidRDefault="002F10AE" w:rsidP="002C1017">
            <w:pPr>
              <w:ind w:firstLine="0"/>
              <w:jc w:val="center"/>
            </w:pPr>
            <w:r>
              <w:t>20</w:t>
            </w:r>
          </w:p>
        </w:tc>
        <w:tc>
          <w:tcPr>
            <w:tcW w:w="851" w:type="dxa"/>
          </w:tcPr>
          <w:p w14:paraId="311F17F3" w14:textId="77777777" w:rsidR="002F10AE" w:rsidRDefault="002F10AE" w:rsidP="002C1017">
            <w:pPr>
              <w:ind w:firstLine="0"/>
              <w:jc w:val="center"/>
            </w:pPr>
          </w:p>
        </w:tc>
        <w:tc>
          <w:tcPr>
            <w:tcW w:w="2126" w:type="dxa"/>
          </w:tcPr>
          <w:p w14:paraId="10E6978D" w14:textId="26BA8C11" w:rsidR="002F10AE" w:rsidRDefault="002F10AE" w:rsidP="002C1017">
            <w:pPr>
              <w:ind w:firstLine="0"/>
              <w:jc w:val="center"/>
            </w:pPr>
            <w:r>
              <w:t>TransPercentMax</w:t>
            </w:r>
          </w:p>
        </w:tc>
        <w:tc>
          <w:tcPr>
            <w:tcW w:w="1485" w:type="dxa"/>
          </w:tcPr>
          <w:p w14:paraId="7950C0A1" w14:textId="5D9C2FCE" w:rsidR="002F10AE" w:rsidRDefault="002F10AE" w:rsidP="002C1017">
            <w:pPr>
              <w:ind w:firstLine="0"/>
              <w:jc w:val="center"/>
            </w:pPr>
            <w:r>
              <w:t>int</w:t>
            </w:r>
          </w:p>
        </w:tc>
        <w:tc>
          <w:tcPr>
            <w:tcW w:w="746" w:type="dxa"/>
          </w:tcPr>
          <w:p w14:paraId="29FADA79" w14:textId="77777777" w:rsidR="002F10AE" w:rsidRPr="0011578E" w:rsidRDefault="002F10AE" w:rsidP="002C1017">
            <w:pPr>
              <w:ind w:firstLine="0"/>
              <w:jc w:val="center"/>
              <w:rPr>
                <w:position w:val="-6"/>
              </w:rPr>
            </w:pPr>
          </w:p>
        </w:tc>
        <w:tc>
          <w:tcPr>
            <w:tcW w:w="3291" w:type="dxa"/>
          </w:tcPr>
          <w:p w14:paraId="179C22B6" w14:textId="7B70903A" w:rsidR="002F10AE" w:rsidRDefault="002E7894" w:rsidP="002C1017">
            <w:pPr>
              <w:ind w:firstLine="0"/>
              <w:jc w:val="center"/>
              <w:rPr>
                <w:rFonts w:eastAsia="LiberationSerif"/>
                <w:lang w:eastAsia="en-US"/>
              </w:rPr>
            </w:pPr>
            <w:r>
              <w:rPr>
                <w:rFonts w:eastAsia="LiberationSerif"/>
                <w:lang w:eastAsia="en-US"/>
              </w:rPr>
              <w:t xml:space="preserve">Maksymalny procentowy </w:t>
            </w:r>
            <w:r w:rsidR="004E6CBE">
              <w:rPr>
                <w:rFonts w:eastAsia="LiberationSerif"/>
                <w:lang w:eastAsia="en-US"/>
              </w:rPr>
              <w:t xml:space="preserve">dzienny </w:t>
            </w:r>
            <w:r>
              <w:rPr>
                <w:rFonts w:eastAsia="LiberationSerif"/>
                <w:lang w:eastAsia="en-US"/>
              </w:rPr>
              <w:t>udział tłuszczów trans w diecie użytkownika</w:t>
            </w:r>
          </w:p>
        </w:tc>
      </w:tr>
      <w:tr w:rsidR="002F10AE" w14:paraId="09D76EC5" w14:textId="77777777" w:rsidTr="00381D9E">
        <w:tc>
          <w:tcPr>
            <w:tcW w:w="562" w:type="dxa"/>
          </w:tcPr>
          <w:p w14:paraId="2577F066" w14:textId="28D1EA99" w:rsidR="002F10AE" w:rsidRDefault="002F10AE" w:rsidP="002F10AE">
            <w:pPr>
              <w:ind w:firstLine="0"/>
              <w:jc w:val="center"/>
            </w:pPr>
            <w:r>
              <w:t>21</w:t>
            </w:r>
          </w:p>
        </w:tc>
        <w:tc>
          <w:tcPr>
            <w:tcW w:w="851" w:type="dxa"/>
          </w:tcPr>
          <w:p w14:paraId="054E30A8" w14:textId="77777777" w:rsidR="002F10AE" w:rsidRDefault="002F10AE" w:rsidP="002F10AE">
            <w:pPr>
              <w:ind w:firstLine="0"/>
              <w:jc w:val="center"/>
            </w:pPr>
          </w:p>
        </w:tc>
        <w:tc>
          <w:tcPr>
            <w:tcW w:w="2126" w:type="dxa"/>
          </w:tcPr>
          <w:p w14:paraId="23AD47F8" w14:textId="4A789D7F" w:rsidR="002F10AE" w:rsidRDefault="002F10AE" w:rsidP="002F10AE">
            <w:pPr>
              <w:ind w:firstLine="0"/>
              <w:jc w:val="center"/>
            </w:pPr>
            <w:r>
              <w:t>SugarPercentMax</w:t>
            </w:r>
          </w:p>
        </w:tc>
        <w:tc>
          <w:tcPr>
            <w:tcW w:w="1485" w:type="dxa"/>
          </w:tcPr>
          <w:p w14:paraId="49AEABA4" w14:textId="103EDB18" w:rsidR="002F10AE" w:rsidRDefault="002F10AE" w:rsidP="002F10AE">
            <w:pPr>
              <w:ind w:firstLine="0"/>
              <w:jc w:val="center"/>
            </w:pPr>
            <w:r>
              <w:t>int</w:t>
            </w:r>
          </w:p>
        </w:tc>
        <w:tc>
          <w:tcPr>
            <w:tcW w:w="746" w:type="dxa"/>
          </w:tcPr>
          <w:p w14:paraId="4CFB9568" w14:textId="77777777" w:rsidR="002F10AE" w:rsidRPr="0011578E" w:rsidRDefault="002F10AE" w:rsidP="002F10AE">
            <w:pPr>
              <w:ind w:firstLine="0"/>
              <w:jc w:val="center"/>
              <w:rPr>
                <w:position w:val="-6"/>
              </w:rPr>
            </w:pPr>
          </w:p>
        </w:tc>
        <w:tc>
          <w:tcPr>
            <w:tcW w:w="3291" w:type="dxa"/>
          </w:tcPr>
          <w:p w14:paraId="6A9FA706" w14:textId="285A0D56" w:rsidR="002F10AE" w:rsidRDefault="002F10AE" w:rsidP="002F10AE">
            <w:pPr>
              <w:ind w:firstLine="0"/>
              <w:jc w:val="center"/>
              <w:rPr>
                <w:rFonts w:eastAsia="LiberationSerif"/>
                <w:lang w:eastAsia="en-US"/>
              </w:rPr>
            </w:pPr>
            <w:r>
              <w:rPr>
                <w:rFonts w:eastAsia="LiberationSerif"/>
                <w:lang w:eastAsia="en-US"/>
              </w:rPr>
              <w:t xml:space="preserve">Maksymalny procentowy </w:t>
            </w:r>
            <w:r w:rsidR="004E6CBE">
              <w:rPr>
                <w:rFonts w:eastAsia="LiberationSerif"/>
                <w:lang w:eastAsia="en-US"/>
              </w:rPr>
              <w:t xml:space="preserve">dzienny </w:t>
            </w:r>
            <w:r>
              <w:rPr>
                <w:rFonts w:eastAsia="LiberationSerif"/>
                <w:lang w:eastAsia="en-US"/>
              </w:rPr>
              <w:t>udział cukru w diecie użytkownika</w:t>
            </w:r>
          </w:p>
        </w:tc>
      </w:tr>
      <w:tr w:rsidR="002F10AE" w14:paraId="2F3A14A3" w14:textId="77777777" w:rsidTr="00381D9E">
        <w:tc>
          <w:tcPr>
            <w:tcW w:w="562" w:type="dxa"/>
          </w:tcPr>
          <w:p w14:paraId="34A7CAC2" w14:textId="27D9E055" w:rsidR="002F10AE" w:rsidRDefault="00825EC6" w:rsidP="002F10AE">
            <w:pPr>
              <w:ind w:firstLine="0"/>
              <w:jc w:val="center"/>
            </w:pPr>
            <w:r>
              <w:t>22</w:t>
            </w:r>
          </w:p>
        </w:tc>
        <w:tc>
          <w:tcPr>
            <w:tcW w:w="851" w:type="dxa"/>
          </w:tcPr>
          <w:p w14:paraId="241A55CF" w14:textId="77777777" w:rsidR="002F10AE" w:rsidRDefault="002F10AE" w:rsidP="002F10AE">
            <w:pPr>
              <w:ind w:firstLine="0"/>
              <w:jc w:val="center"/>
            </w:pPr>
          </w:p>
        </w:tc>
        <w:tc>
          <w:tcPr>
            <w:tcW w:w="2126" w:type="dxa"/>
          </w:tcPr>
          <w:p w14:paraId="215ABE2B" w14:textId="367B990D" w:rsidR="002F10AE" w:rsidRDefault="00825EC6" w:rsidP="002F10AE">
            <w:pPr>
              <w:ind w:firstLine="0"/>
              <w:jc w:val="center"/>
            </w:pPr>
            <w:r>
              <w:t>FiberMin</w:t>
            </w:r>
          </w:p>
        </w:tc>
        <w:tc>
          <w:tcPr>
            <w:tcW w:w="1485" w:type="dxa"/>
          </w:tcPr>
          <w:p w14:paraId="313E348A" w14:textId="3EAB5DBE" w:rsidR="002F10AE" w:rsidRDefault="00825EC6" w:rsidP="002F10AE">
            <w:pPr>
              <w:ind w:firstLine="0"/>
              <w:jc w:val="center"/>
            </w:pPr>
            <w:r>
              <w:t>int</w:t>
            </w:r>
          </w:p>
        </w:tc>
        <w:tc>
          <w:tcPr>
            <w:tcW w:w="746" w:type="dxa"/>
          </w:tcPr>
          <w:p w14:paraId="3A725F76" w14:textId="77777777" w:rsidR="002F10AE" w:rsidRPr="0011578E" w:rsidRDefault="002F10AE" w:rsidP="002F10AE">
            <w:pPr>
              <w:ind w:firstLine="0"/>
              <w:jc w:val="center"/>
              <w:rPr>
                <w:position w:val="-6"/>
              </w:rPr>
            </w:pPr>
          </w:p>
        </w:tc>
        <w:tc>
          <w:tcPr>
            <w:tcW w:w="3291" w:type="dxa"/>
          </w:tcPr>
          <w:p w14:paraId="50C4F6BA" w14:textId="1FA2F6F9" w:rsidR="002F10AE" w:rsidRDefault="00825EC6" w:rsidP="002F10AE">
            <w:pPr>
              <w:ind w:firstLine="0"/>
              <w:jc w:val="center"/>
              <w:rPr>
                <w:rFonts w:eastAsia="LiberationSerif"/>
                <w:lang w:eastAsia="en-US"/>
              </w:rPr>
            </w:pPr>
            <w:r>
              <w:rPr>
                <w:rFonts w:eastAsia="LiberationSerif"/>
                <w:lang w:eastAsia="en-US"/>
              </w:rPr>
              <w:t>Minimalne dzienne zapotrzebowanie na błonnik w diecie użytkownika wyrażone w gramach</w:t>
            </w:r>
          </w:p>
        </w:tc>
      </w:tr>
      <w:tr w:rsidR="002F10AE" w14:paraId="69A6BA77" w14:textId="77777777" w:rsidTr="00381D9E">
        <w:tc>
          <w:tcPr>
            <w:tcW w:w="562" w:type="dxa"/>
          </w:tcPr>
          <w:p w14:paraId="532981DD" w14:textId="01CA3DCF" w:rsidR="002F10AE" w:rsidRDefault="00825EC6" w:rsidP="002F10AE">
            <w:pPr>
              <w:ind w:firstLine="0"/>
              <w:jc w:val="center"/>
            </w:pPr>
            <w:r>
              <w:t>23</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2F319249" w:rsidR="002F10AE" w:rsidRDefault="00825EC6" w:rsidP="002F10AE">
            <w:pPr>
              <w:ind w:firstLine="0"/>
              <w:jc w:val="center"/>
            </w:pPr>
            <w:r>
              <w:t>24</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399"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0C882098" w:rsidR="002F10AE" w:rsidRDefault="00825EC6" w:rsidP="002F10AE">
            <w:pPr>
              <w:ind w:firstLine="0"/>
              <w:jc w:val="center"/>
            </w:pPr>
            <w:r>
              <w:lastRenderedPageBreak/>
              <w:t>25</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70911CE1" w:rsidR="002F10AE" w:rsidRDefault="00825EC6" w:rsidP="002F10AE">
            <w:pPr>
              <w:ind w:firstLine="0"/>
              <w:jc w:val="center"/>
            </w:pPr>
            <w:r>
              <w:t>26</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400"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4E876D68" w:rsidR="002F10AE" w:rsidRDefault="00825EC6" w:rsidP="002F10AE">
            <w:pPr>
              <w:ind w:firstLine="0"/>
              <w:jc w:val="center"/>
            </w:pPr>
            <w:r>
              <w:t>27</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401"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26D709DF" w:rsidR="002F10AE" w:rsidRDefault="00825EC6" w:rsidP="002F10AE">
            <w:pPr>
              <w:ind w:firstLine="0"/>
              <w:jc w:val="center"/>
            </w:pPr>
            <w:r>
              <w:t>28</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402" w:author="Okot" w:date="2019-03-28T23:02:00Z">
              <w:r>
                <w:t>T</w:t>
              </w:r>
            </w:ins>
            <w:r w:rsidR="00757B38">
              <w:t>h</w:t>
            </w:r>
            <w:ins w:id="1403"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4D61C677" w:rsidR="002F10AE" w:rsidRDefault="00825EC6" w:rsidP="002F10AE">
            <w:pPr>
              <w:ind w:firstLine="0"/>
              <w:jc w:val="center"/>
            </w:pPr>
            <w:r>
              <w:t>29</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404" w:author="Okot" w:date="2019-03-28T23:02:00Z">
              <w:r>
                <w:t>Trypto</w:t>
              </w:r>
            </w:ins>
            <w:r w:rsidR="00757B38">
              <w:t>ph</w:t>
            </w:r>
            <w:ins w:id="1405"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305D937A" w:rsidR="002F10AE" w:rsidRDefault="00825EC6" w:rsidP="002F10AE">
            <w:pPr>
              <w:ind w:firstLine="0"/>
              <w:jc w:val="center"/>
            </w:pPr>
            <w:r>
              <w:t>30</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6A889A81" w:rsidR="00942FA8" w:rsidRDefault="00942FA8" w:rsidP="002F10AE">
            <w:pPr>
              <w:ind w:firstLine="0"/>
              <w:jc w:val="center"/>
            </w:pPr>
            <w:r>
              <w:t>31</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77777777" w:rsidR="00E73D2D" w:rsidRDefault="00E73D2D" w:rsidP="0013245B">
            <w:pPr>
              <w:ind w:firstLine="0"/>
              <w:jc w:val="center"/>
            </w:pPr>
            <w:r>
              <w:t>31</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6C4F963B" w:rsidR="00E73D2D" w:rsidRDefault="00E73D2D" w:rsidP="002F10AE">
            <w:pPr>
              <w:ind w:firstLine="0"/>
              <w:jc w:val="center"/>
            </w:pPr>
            <w:r>
              <w:t>32</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6E442780" w:rsidR="00E73D2D" w:rsidRDefault="00E73D2D" w:rsidP="0013245B">
            <w:pPr>
              <w:ind w:firstLine="0"/>
              <w:jc w:val="center"/>
            </w:pPr>
            <w:r>
              <w:t>33</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B3548DC" w:rsidR="00E73D2D" w:rsidRDefault="00E73D2D" w:rsidP="0013245B">
            <w:pPr>
              <w:ind w:firstLine="0"/>
              <w:jc w:val="center"/>
            </w:pPr>
            <w:r>
              <w:t>34</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19D14F18" w:rsidR="00E73D2D" w:rsidRDefault="00E73D2D" w:rsidP="0013245B">
            <w:pPr>
              <w:ind w:firstLine="0"/>
              <w:jc w:val="center"/>
            </w:pPr>
            <w:r>
              <w:lastRenderedPageBreak/>
              <w:t>35</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1B677684" w:rsidR="00E73D2D" w:rsidRDefault="00E73D2D" w:rsidP="0013245B">
            <w:pPr>
              <w:ind w:firstLine="0"/>
              <w:jc w:val="center"/>
            </w:pPr>
            <w:r>
              <w:t>36</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3B2EE3FC" w:rsidR="00E73D2D" w:rsidRDefault="00E73D2D" w:rsidP="0013245B">
            <w:pPr>
              <w:ind w:firstLine="0"/>
              <w:jc w:val="center"/>
            </w:pPr>
            <w:r>
              <w:t>37</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6F820AAC" w:rsidR="00E73D2D" w:rsidRDefault="00E73D2D" w:rsidP="00E73D2D">
            <w:pPr>
              <w:tabs>
                <w:tab w:val="center" w:pos="156"/>
              </w:tabs>
              <w:ind w:firstLine="0"/>
            </w:pPr>
            <w:r>
              <w:tab/>
              <w:t>38</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B3EB4A6" w:rsidR="00E73D2D" w:rsidRDefault="00E73D2D" w:rsidP="0013245B">
            <w:pPr>
              <w:ind w:firstLine="0"/>
              <w:jc w:val="center"/>
            </w:pPr>
            <w:r>
              <w:t>39</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775DBE57" w:rsidR="00942FA8" w:rsidRDefault="00E73D2D" w:rsidP="002F10AE">
            <w:pPr>
              <w:ind w:firstLine="0"/>
              <w:jc w:val="center"/>
            </w:pPr>
            <w:r>
              <w:t>40</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01EB3D89" w:rsidR="00E73D2D" w:rsidRDefault="00E73D2D" w:rsidP="0013245B">
            <w:pPr>
              <w:ind w:firstLine="0"/>
              <w:jc w:val="center"/>
            </w:pPr>
            <w:r>
              <w:t>41</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28116A63" w:rsidR="00E73D2D" w:rsidRDefault="00E73D2D" w:rsidP="0013245B">
            <w:pPr>
              <w:ind w:firstLine="0"/>
              <w:jc w:val="center"/>
            </w:pPr>
            <w:r>
              <w:t>42</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76CDD3B3" w:rsidR="00692B68" w:rsidRDefault="00692B68" w:rsidP="0013245B">
            <w:pPr>
              <w:ind w:firstLine="0"/>
              <w:jc w:val="center"/>
            </w:pPr>
            <w:r>
              <w:t>43</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1A52A7F4" w:rsidR="00942FA8" w:rsidRDefault="00692B68" w:rsidP="002F10AE">
            <w:pPr>
              <w:ind w:firstLine="0"/>
              <w:jc w:val="center"/>
            </w:pPr>
            <w:r>
              <w:t>44</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160B3A64" w:rsidR="00692B68" w:rsidRDefault="00692B68" w:rsidP="002F10AE">
            <w:pPr>
              <w:ind w:firstLine="0"/>
              <w:jc w:val="center"/>
            </w:pPr>
            <w:r>
              <w:t>45</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70ED7573" w:rsidR="00942FA8" w:rsidRDefault="00692B68" w:rsidP="002F10AE">
            <w:pPr>
              <w:ind w:firstLine="0"/>
              <w:jc w:val="center"/>
            </w:pPr>
            <w:r>
              <w:lastRenderedPageBreak/>
              <w:t>46</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36CD3A6A" w:rsidR="002254AA" w:rsidRDefault="00692B68" w:rsidP="002F10AE">
            <w:pPr>
              <w:ind w:firstLine="0"/>
              <w:jc w:val="center"/>
            </w:pPr>
            <w:r>
              <w:t>47</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07E8AF35" w:rsidR="00692B68" w:rsidRDefault="00692B68" w:rsidP="002F10AE">
            <w:pPr>
              <w:ind w:firstLine="0"/>
              <w:jc w:val="center"/>
            </w:pPr>
            <w:r>
              <w:t>48</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137D003F" w:rsidR="00692B68" w:rsidRDefault="00692B68" w:rsidP="002F10AE">
            <w:pPr>
              <w:ind w:firstLine="0"/>
              <w:jc w:val="center"/>
            </w:pPr>
            <w:r>
              <w:t>49</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06925F2B" w:rsidR="00692B68" w:rsidRDefault="00692B68" w:rsidP="002F10AE">
            <w:pPr>
              <w:ind w:firstLine="0"/>
              <w:jc w:val="center"/>
            </w:pPr>
            <w:r>
              <w:t>50</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0CA4FF12" w:rsidR="00692B68" w:rsidRDefault="00692B68" w:rsidP="002F10AE">
            <w:pPr>
              <w:ind w:firstLine="0"/>
              <w:jc w:val="center"/>
            </w:pPr>
            <w:r>
              <w:t>51</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283DEC6F" w:rsidR="00692B68" w:rsidRDefault="00692B68" w:rsidP="002F10AE">
            <w:pPr>
              <w:ind w:firstLine="0"/>
              <w:jc w:val="center"/>
            </w:pPr>
            <w:r>
              <w:t>52</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413FA4E1" w:rsidR="00942FA8" w:rsidRDefault="002756C9" w:rsidP="002F10AE">
            <w:pPr>
              <w:ind w:firstLine="0"/>
              <w:jc w:val="center"/>
            </w:pPr>
            <w:r>
              <w:t>53</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77F5AC8E" w:rsidR="00942FA8" w:rsidRDefault="002756C9" w:rsidP="002F10AE">
            <w:pPr>
              <w:ind w:firstLine="0"/>
              <w:jc w:val="center"/>
            </w:pPr>
            <w:r>
              <w:t>54</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790C4AAE"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p>
    <w:p w14:paraId="1A6920A2" w14:textId="77777777" w:rsidR="00C02F3E" w:rsidRDefault="00C02F3E" w:rsidP="00C14436"/>
    <w:p w14:paraId="4E15B24E" w14:textId="08994FD6" w:rsidR="00C02F3E" w:rsidRDefault="00C02F3E" w:rsidP="00C14436">
      <w:r>
        <w:lastRenderedPageBreak/>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078CA16D" w14:textId="77777777" w:rsidR="00093DD1" w:rsidRDefault="00093DD1" w:rsidP="00C14436"/>
    <w:p w14:paraId="5687ED87" w14:textId="435E014E" w:rsidR="00093DD1" w:rsidRDefault="00A84687" w:rsidP="00093DD1">
      <w:pPr>
        <w:ind w:firstLine="0"/>
      </w:pPr>
      <w:r>
        <w:t>Tabela 4.6</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4BA54E07" w:rsidR="00AC6880" w:rsidRDefault="00AC6880" w:rsidP="00AC6880">
      <w:pPr>
        <w:ind w:firstLine="0"/>
      </w:pPr>
      <w:r>
        <w:t>Tabela 4.7.</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lastRenderedPageBreak/>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74BAD1E8" w:rsidR="00AA621B" w:rsidRDefault="002A6AF2" w:rsidP="00AA621B">
      <w:pPr>
        <w:ind w:firstLine="0"/>
      </w:pPr>
      <w:r>
        <w:t>Tabela 4.8</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lastRenderedPageBreak/>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DF9B26" w14:textId="77777777" w:rsidR="00AF353E" w:rsidRDefault="00AF353E" w:rsidP="00C14436"/>
    <w:p w14:paraId="69723BE7" w14:textId="68941E2D" w:rsidR="007A3E86" w:rsidRDefault="007A3E86" w:rsidP="007A3E86">
      <w:pPr>
        <w:ind w:firstLine="0"/>
      </w:pPr>
      <w:r>
        <w:t>Tabela 4.9.</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406"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407"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408"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lastRenderedPageBreak/>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409" w:author="Okot" w:date="2019-03-28T23:02:00Z">
              <w:r>
                <w:t>T</w:t>
              </w:r>
            </w:ins>
            <w:r>
              <w:t>h</w:t>
            </w:r>
            <w:ins w:id="1410"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411" w:author="Okot" w:date="2019-03-28T23:02:00Z">
              <w:r>
                <w:t>Trypto</w:t>
              </w:r>
            </w:ins>
            <w:r>
              <w:t>ph</w:t>
            </w:r>
            <w:ins w:id="1412"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lastRenderedPageBreak/>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BDFE874" w:rsidR="00573E70" w:rsidRDefault="0003742D" w:rsidP="00573E70">
      <w:pPr>
        <w:pStyle w:val="Nagwek2"/>
      </w:pPr>
      <w:r>
        <w:t>4.5</w:t>
      </w:r>
      <w:r w:rsidR="00573E70">
        <w:t>.2. Projekt interfejsów</w:t>
      </w:r>
    </w:p>
    <w:p w14:paraId="55563479" w14:textId="3B58A701" w:rsidR="0003742D" w:rsidRDefault="0003742D" w:rsidP="00573E70">
      <w:pPr>
        <w:pStyle w:val="Nagwek2"/>
      </w:pPr>
      <w:r>
        <w:t>4.5</w:t>
      </w:r>
      <w:r w:rsidR="00573E70">
        <w:t xml:space="preserve">.3. </w:t>
      </w:r>
      <w:r>
        <w:t>Projekt logiki biznesowej</w:t>
      </w:r>
    </w:p>
    <w:p w14:paraId="2A50A20A" w14:textId="530B9F10" w:rsidR="00573E70" w:rsidRDefault="0003742D" w:rsidP="00573E70">
      <w:pPr>
        <w:pStyle w:val="Nagwek2"/>
      </w:pPr>
      <w:r>
        <w:t xml:space="preserve">4.5.4. </w:t>
      </w:r>
      <w:r w:rsidR="00573E70">
        <w:t>Implementacja</w:t>
      </w:r>
    </w:p>
    <w:p w14:paraId="7265315F" w14:textId="07A604E9" w:rsidR="00573E70" w:rsidRDefault="0003742D" w:rsidP="00573E70">
      <w:pPr>
        <w:pStyle w:val="Nagwek2"/>
      </w:pPr>
      <w:r>
        <w:t>4.5.5.</w:t>
      </w:r>
      <w:r w:rsidR="00573E70">
        <w:t xml:space="preserve"> Testy</w:t>
      </w:r>
    </w:p>
    <w:p w14:paraId="2F23FE40" w14:textId="1DC2828B" w:rsidR="00573E70" w:rsidRDefault="0003742D" w:rsidP="00573E70">
      <w:pPr>
        <w:pStyle w:val="Nagwek2"/>
      </w:pPr>
      <w:r>
        <w:t>4.5.6</w:t>
      </w:r>
      <w:r w:rsidR="00573E70">
        <w:t>. Podsumowanie I</w:t>
      </w:r>
      <w:r>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461EBF01" w:rsidR="0031648F" w:rsidRDefault="001401C4" w:rsidP="002E7570">
      <w:pPr>
        <w:pStyle w:val="Podtytu"/>
      </w:pPr>
      <w:r>
        <w:t>4.6</w:t>
      </w:r>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77777777" w:rsidR="0031648F" w:rsidRDefault="0031648F" w:rsidP="002E7570">
      <w:pPr>
        <w:pStyle w:val="Podtytu"/>
      </w:pPr>
    </w:p>
    <w:p w14:paraId="4911D3C8" w14:textId="5FC5D53B" w:rsidR="00F55F23" w:rsidRDefault="00F55F23" w:rsidP="00F55F23">
      <w:pPr>
        <w:ind w:firstLine="0"/>
      </w:pPr>
      <w:r>
        <w:rPr>
          <w:noProof/>
          <w:lang w:eastAsia="pl-PL"/>
        </w:rPr>
        <w:drawing>
          <wp:inline distT="0" distB="0" distL="0" distR="0" wp14:anchorId="43922501" wp14:editId="4DC01E05">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p>
    <w:p w14:paraId="5E4C7A56" w14:textId="77777777" w:rsidR="00F55F23" w:rsidRDefault="00F55F23" w:rsidP="00F55F23">
      <w:pPr>
        <w:jc w:val="center"/>
      </w:pPr>
    </w:p>
    <w:p w14:paraId="4BF66C28" w14:textId="128108D0" w:rsidR="00F55F23" w:rsidRDefault="00F55F23" w:rsidP="00F55F23">
      <w:pPr>
        <w:jc w:val="center"/>
      </w:pPr>
      <w:r>
        <w:t xml:space="preserve">Rys. </w:t>
      </w:r>
      <w:r w:rsidR="00847C11">
        <w:t>4.</w:t>
      </w:r>
      <w:r w:rsidR="002E5F1A">
        <w:t>5</w:t>
      </w:r>
      <w:r>
        <w:t xml:space="preserve">. Przykładowe opowieści klienta wybrane do realizacji w III iteracji. </w:t>
      </w:r>
    </w:p>
    <w:p w14:paraId="36FE0AE3" w14:textId="77777777" w:rsidR="00F55F23" w:rsidRDefault="00F55F23" w:rsidP="00F55F23">
      <w:pPr>
        <w:jc w:val="center"/>
      </w:pPr>
    </w:p>
    <w:p w14:paraId="05745240" w14:textId="2C958F2A" w:rsidR="0003742D" w:rsidRDefault="0003742D" w:rsidP="0003742D">
      <w:pPr>
        <w:pStyle w:val="Nagwek2"/>
      </w:pPr>
      <w:r>
        <w:t>4.6.1.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1BD8A93" w:rsidR="00240CAF" w:rsidRDefault="00A54240" w:rsidP="00240CAF">
      <w:pPr>
        <w:ind w:firstLine="0"/>
      </w:pPr>
      <w:r>
        <w:t>Tabela 4.10</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786DF51F" w14:textId="6EE55AC4" w:rsidR="00240CAF" w:rsidRDefault="00240CAF" w:rsidP="00240CAF">
      <w:pPr>
        <w:ind w:firstLine="0"/>
      </w:pPr>
    </w:p>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w:t>
      </w:r>
      <w:r>
        <w:lastRenderedPageBreak/>
        <w:t xml:space="preserve">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499E5361" w:rsidR="00A54240" w:rsidRDefault="00A54240" w:rsidP="00A54240">
      <w:pPr>
        <w:ind w:firstLine="0"/>
      </w:pPr>
      <w:r>
        <w:t>Tabela 4.11.</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A54240" w:rsidRPr="00DF64C5" w14:paraId="0BE25ABE" w14:textId="77777777" w:rsidTr="001D468F">
        <w:tc>
          <w:tcPr>
            <w:tcW w:w="562" w:type="dxa"/>
          </w:tcPr>
          <w:p w14:paraId="6107DE49" w14:textId="4A7B3009" w:rsidR="00A54240" w:rsidRPr="00A54240" w:rsidRDefault="00A02468" w:rsidP="001D468F">
            <w:pPr>
              <w:ind w:firstLine="0"/>
              <w:jc w:val="center"/>
            </w:pPr>
            <w:r>
              <w:t>4</w:t>
            </w:r>
          </w:p>
        </w:tc>
        <w:tc>
          <w:tcPr>
            <w:tcW w:w="851" w:type="dxa"/>
          </w:tcPr>
          <w:p w14:paraId="05E7898A" w14:textId="72EEB6BD" w:rsidR="00A54240" w:rsidRPr="00A54240" w:rsidRDefault="00A02468" w:rsidP="001D468F">
            <w:pPr>
              <w:ind w:firstLine="0"/>
              <w:jc w:val="center"/>
            </w:pPr>
            <w:r>
              <w:t>FK</w:t>
            </w:r>
          </w:p>
        </w:tc>
        <w:tc>
          <w:tcPr>
            <w:tcW w:w="2126" w:type="dxa"/>
          </w:tcPr>
          <w:p w14:paraId="1E941FA5" w14:textId="4AE558F6" w:rsidR="00A54240" w:rsidRPr="00A54240" w:rsidRDefault="00A02468" w:rsidP="001D468F">
            <w:pPr>
              <w:ind w:firstLine="0"/>
              <w:jc w:val="center"/>
            </w:pPr>
            <w:r>
              <w:t>IDP</w:t>
            </w:r>
          </w:p>
        </w:tc>
        <w:tc>
          <w:tcPr>
            <w:tcW w:w="1485" w:type="dxa"/>
          </w:tcPr>
          <w:p w14:paraId="338EAC5F" w14:textId="5B92A936" w:rsidR="00A54240" w:rsidRPr="00A54240" w:rsidRDefault="00A02468" w:rsidP="001D468F">
            <w:pPr>
              <w:ind w:firstLine="0"/>
              <w:jc w:val="center"/>
            </w:pPr>
            <w:r>
              <w:t>int</w:t>
            </w:r>
          </w:p>
        </w:tc>
        <w:tc>
          <w:tcPr>
            <w:tcW w:w="746" w:type="dxa"/>
          </w:tcPr>
          <w:p w14:paraId="03779188" w14:textId="77777777" w:rsidR="00A54240" w:rsidRPr="00A54240" w:rsidRDefault="00A54240" w:rsidP="001D468F">
            <w:pPr>
              <w:ind w:firstLine="0"/>
              <w:jc w:val="center"/>
            </w:pPr>
          </w:p>
        </w:tc>
        <w:tc>
          <w:tcPr>
            <w:tcW w:w="3291" w:type="dxa"/>
          </w:tcPr>
          <w:p w14:paraId="1D16B9CB" w14:textId="14EC2FAE" w:rsidR="00A54240" w:rsidRPr="00A54240" w:rsidRDefault="00A02468" w:rsidP="001D468F">
            <w:pPr>
              <w:ind w:firstLine="0"/>
              <w:jc w:val="center"/>
            </w:pPr>
            <w:r>
              <w:t>Numer identyfikacyjny produktu, będącego składnikiem przepisu</w:t>
            </w:r>
          </w:p>
        </w:tc>
      </w:tr>
      <w:tr w:rsidR="00A54240" w:rsidRPr="00DF64C5" w14:paraId="077CB7AC" w14:textId="77777777" w:rsidTr="001D468F">
        <w:tc>
          <w:tcPr>
            <w:tcW w:w="562" w:type="dxa"/>
          </w:tcPr>
          <w:p w14:paraId="6B527164" w14:textId="5D66FB36" w:rsidR="00A54240" w:rsidRPr="00A54240" w:rsidRDefault="000B3C37" w:rsidP="001D468F">
            <w:pPr>
              <w:ind w:firstLine="0"/>
              <w:jc w:val="center"/>
            </w:pPr>
            <w:r>
              <w:t>5</w:t>
            </w:r>
          </w:p>
        </w:tc>
        <w:tc>
          <w:tcPr>
            <w:tcW w:w="851" w:type="dxa"/>
          </w:tcPr>
          <w:p w14:paraId="54D4ECAF" w14:textId="77777777" w:rsidR="00A54240" w:rsidRPr="00A54240" w:rsidRDefault="00A54240" w:rsidP="001D468F">
            <w:pPr>
              <w:ind w:firstLine="0"/>
              <w:jc w:val="center"/>
            </w:pPr>
          </w:p>
        </w:tc>
        <w:tc>
          <w:tcPr>
            <w:tcW w:w="2126" w:type="dxa"/>
          </w:tcPr>
          <w:p w14:paraId="0788CA06" w14:textId="31C661DD" w:rsidR="00A54240" w:rsidRPr="00A54240" w:rsidRDefault="000B3C37" w:rsidP="001D468F">
            <w:pPr>
              <w:ind w:firstLine="0"/>
              <w:jc w:val="center"/>
            </w:pPr>
            <w:r>
              <w:t>Weight</w:t>
            </w:r>
          </w:p>
        </w:tc>
        <w:tc>
          <w:tcPr>
            <w:tcW w:w="1485" w:type="dxa"/>
          </w:tcPr>
          <w:p w14:paraId="25BAF07E" w14:textId="3A4D8858" w:rsidR="00A54240" w:rsidRPr="00A54240" w:rsidRDefault="000B3C37" w:rsidP="001D468F">
            <w:pPr>
              <w:ind w:firstLine="0"/>
              <w:jc w:val="center"/>
            </w:pPr>
            <w:r>
              <w:t>numeric(6,2)</w:t>
            </w:r>
          </w:p>
        </w:tc>
        <w:tc>
          <w:tcPr>
            <w:tcW w:w="746" w:type="dxa"/>
          </w:tcPr>
          <w:p w14:paraId="65CA84A2" w14:textId="77777777" w:rsidR="00305C89" w:rsidRDefault="00305C89" w:rsidP="00305C89">
            <w:pPr>
              <w:ind w:firstLine="0"/>
              <w:jc w:val="center"/>
              <w:rPr>
                <w:sz w:val="8"/>
                <w:szCs w:val="8"/>
              </w:rPr>
            </w:pPr>
          </w:p>
          <w:p w14:paraId="0FA8E0FA" w14:textId="254F2DB8" w:rsidR="00A54240" w:rsidRPr="00A54240" w:rsidRDefault="00305C89" w:rsidP="00305C89">
            <w:pPr>
              <w:ind w:firstLine="0"/>
              <w:jc w:val="center"/>
            </w:pPr>
            <w:r>
              <w:t>√</w:t>
            </w:r>
          </w:p>
        </w:tc>
        <w:tc>
          <w:tcPr>
            <w:tcW w:w="3291" w:type="dxa"/>
          </w:tcPr>
          <w:p w14:paraId="5CCB8A12" w14:textId="2301EBE1" w:rsidR="00A54240" w:rsidRPr="00A54240" w:rsidRDefault="000B3C37" w:rsidP="001D468F">
            <w:pPr>
              <w:ind w:firstLine="0"/>
              <w:jc w:val="center"/>
            </w:pPr>
            <w:r>
              <w:t>Waga użytego przy gotowaniu produktu</w:t>
            </w:r>
          </w:p>
        </w:tc>
      </w:tr>
    </w:tbl>
    <w:p w14:paraId="42ABBC6D" w14:textId="77777777" w:rsidR="00A54240" w:rsidRDefault="00A54240"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3DC01F03" w:rsidR="00B357BA" w:rsidRDefault="000B3C37" w:rsidP="00B357BA">
      <w:r>
        <w:t>Tabela DoneRecipe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11F13E2D" w:rsidR="00305C89" w:rsidRDefault="00305C89" w:rsidP="00305C89">
      <w:pPr>
        <w:ind w:firstLine="0"/>
      </w:pPr>
      <w:r>
        <w:t>Tabela 4.12.</w:t>
      </w:r>
    </w:p>
    <w:p w14:paraId="52CD0B6C" w14:textId="485FFDBF" w:rsidR="00305C89" w:rsidRDefault="00305C89" w:rsidP="00305C89">
      <w:pPr>
        <w:ind w:firstLine="0"/>
      </w:pPr>
      <w:r>
        <w:t>Wykaz pól w tabeli DoneRecipe.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lastRenderedPageBreak/>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73126AAC" w14:textId="77777777" w:rsidR="0066496D" w:rsidRPr="00A54240" w:rsidRDefault="0066496D" w:rsidP="0066496D">
            <w:pPr>
              <w:ind w:firstLine="0"/>
              <w:jc w:val="center"/>
            </w:pP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w:t>
            </w:r>
            <w:r>
              <w:lastRenderedPageBreak/>
              <w:t xml:space="preserve">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413"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414"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415"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416" w:author="Okot" w:date="2019-03-28T23:02:00Z">
              <w:r>
                <w:t>T</w:t>
              </w:r>
            </w:ins>
            <w:r>
              <w:t>h</w:t>
            </w:r>
            <w:ins w:id="1417"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lastRenderedPageBreak/>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418" w:author="Okot" w:date="2019-03-28T23:02:00Z">
              <w:r>
                <w:t>Trypto</w:t>
              </w:r>
            </w:ins>
            <w:r>
              <w:t>ph</w:t>
            </w:r>
            <w:ins w:id="1419"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lastRenderedPageBreak/>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2FFEDCC0" w:rsidR="00310ABF" w:rsidRDefault="00310ABF" w:rsidP="00310ABF">
      <w:pPr>
        <w:ind w:firstLine="0"/>
      </w:pPr>
      <w:r>
        <w:t>Tabela 4.13.</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10ABF" w:rsidRPr="00DF64C5" w14:paraId="02865234" w14:textId="77777777" w:rsidTr="001D468F">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126" w:type="dxa"/>
          </w:tcPr>
          <w:p w14:paraId="23384CAC" w14:textId="77777777" w:rsidR="00310ABF" w:rsidRPr="00DF64C5" w:rsidRDefault="00310ABF" w:rsidP="001D468F">
            <w:pPr>
              <w:ind w:firstLine="0"/>
              <w:jc w:val="center"/>
              <w:rPr>
                <w:b/>
              </w:rPr>
            </w:pPr>
            <w:r w:rsidRPr="00DF64C5">
              <w:rPr>
                <w:b/>
              </w:rPr>
              <w:t>Nazwa</w:t>
            </w:r>
          </w:p>
        </w:tc>
        <w:tc>
          <w:tcPr>
            <w:tcW w:w="1485" w:type="dxa"/>
          </w:tcPr>
          <w:p w14:paraId="41E230DC" w14:textId="77777777" w:rsidR="00310ABF" w:rsidRPr="00DF64C5" w:rsidRDefault="00310ABF" w:rsidP="001D468F">
            <w:pPr>
              <w:ind w:firstLine="0"/>
              <w:jc w:val="center"/>
              <w:rPr>
                <w:b/>
              </w:rPr>
            </w:pPr>
            <w:r w:rsidRPr="00DF64C5">
              <w:rPr>
                <w:b/>
              </w:rPr>
              <w:t>Typ</w:t>
            </w:r>
          </w:p>
        </w:tc>
        <w:tc>
          <w:tcPr>
            <w:tcW w:w="746" w:type="dxa"/>
          </w:tcPr>
          <w:p w14:paraId="1D79419D" w14:textId="77777777" w:rsidR="00310ABF" w:rsidRPr="00DF64C5" w:rsidRDefault="00310ABF" w:rsidP="001D468F">
            <w:pPr>
              <w:ind w:firstLine="0"/>
              <w:jc w:val="center"/>
              <w:rPr>
                <w:b/>
              </w:rPr>
            </w:pPr>
            <w:r w:rsidRPr="00DF64C5">
              <w:rPr>
                <w:b/>
              </w:rPr>
              <w:t>Null</w:t>
            </w:r>
          </w:p>
        </w:tc>
        <w:tc>
          <w:tcPr>
            <w:tcW w:w="3291"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1D468F">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126" w:type="dxa"/>
          </w:tcPr>
          <w:p w14:paraId="57A69BB9" w14:textId="77777777" w:rsidR="00310ABF" w:rsidRPr="00A54240" w:rsidRDefault="00310ABF" w:rsidP="001D468F">
            <w:pPr>
              <w:ind w:firstLine="0"/>
              <w:jc w:val="center"/>
            </w:pPr>
            <w:r>
              <w:t>ID</w:t>
            </w:r>
          </w:p>
        </w:tc>
        <w:tc>
          <w:tcPr>
            <w:tcW w:w="1485" w:type="dxa"/>
          </w:tcPr>
          <w:p w14:paraId="2DB0DC47" w14:textId="77777777" w:rsidR="00310ABF" w:rsidRPr="00A54240" w:rsidRDefault="00310ABF" w:rsidP="001D468F">
            <w:pPr>
              <w:ind w:firstLine="0"/>
              <w:jc w:val="center"/>
            </w:pPr>
            <w:r>
              <w:t>int</w:t>
            </w:r>
          </w:p>
        </w:tc>
        <w:tc>
          <w:tcPr>
            <w:tcW w:w="746" w:type="dxa"/>
          </w:tcPr>
          <w:p w14:paraId="74FF61FD" w14:textId="77777777" w:rsidR="00310ABF" w:rsidRPr="00A54240" w:rsidRDefault="00310ABF" w:rsidP="001D468F">
            <w:pPr>
              <w:ind w:firstLine="0"/>
              <w:jc w:val="center"/>
            </w:pPr>
          </w:p>
        </w:tc>
        <w:tc>
          <w:tcPr>
            <w:tcW w:w="3291"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1D468F">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126" w:type="dxa"/>
          </w:tcPr>
          <w:p w14:paraId="54C10F87" w14:textId="3774E7E8" w:rsidR="00310ABF" w:rsidRDefault="00310ABF" w:rsidP="001D468F">
            <w:pPr>
              <w:ind w:firstLine="0"/>
              <w:jc w:val="center"/>
            </w:pPr>
            <w:r>
              <w:t>IDU</w:t>
            </w:r>
          </w:p>
        </w:tc>
        <w:tc>
          <w:tcPr>
            <w:tcW w:w="1485" w:type="dxa"/>
          </w:tcPr>
          <w:p w14:paraId="0D7D8064" w14:textId="77777777" w:rsidR="00310ABF" w:rsidRDefault="00310ABF" w:rsidP="001D468F">
            <w:pPr>
              <w:ind w:firstLine="0"/>
              <w:jc w:val="center"/>
            </w:pPr>
            <w:r>
              <w:t>int</w:t>
            </w:r>
          </w:p>
        </w:tc>
        <w:tc>
          <w:tcPr>
            <w:tcW w:w="746" w:type="dxa"/>
          </w:tcPr>
          <w:p w14:paraId="22B347B5" w14:textId="77777777" w:rsidR="00310ABF" w:rsidRPr="00A54240" w:rsidRDefault="00310ABF" w:rsidP="001D468F">
            <w:pPr>
              <w:ind w:firstLine="0"/>
              <w:jc w:val="center"/>
            </w:pPr>
          </w:p>
        </w:tc>
        <w:tc>
          <w:tcPr>
            <w:tcW w:w="3291"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1D468F">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126" w:type="dxa"/>
          </w:tcPr>
          <w:p w14:paraId="17CEBDBE" w14:textId="20774635" w:rsidR="00310ABF" w:rsidRDefault="00310ABF" w:rsidP="001D468F">
            <w:pPr>
              <w:ind w:firstLine="0"/>
              <w:jc w:val="center"/>
            </w:pPr>
            <w:r>
              <w:t>IDP</w:t>
            </w:r>
          </w:p>
        </w:tc>
        <w:tc>
          <w:tcPr>
            <w:tcW w:w="1485" w:type="dxa"/>
          </w:tcPr>
          <w:p w14:paraId="7151EE86" w14:textId="77777777" w:rsidR="00310ABF" w:rsidRDefault="00310ABF" w:rsidP="001D468F">
            <w:pPr>
              <w:ind w:firstLine="0"/>
              <w:jc w:val="center"/>
            </w:pPr>
            <w:r>
              <w:t>int</w:t>
            </w:r>
          </w:p>
        </w:tc>
        <w:tc>
          <w:tcPr>
            <w:tcW w:w="746" w:type="dxa"/>
          </w:tcPr>
          <w:p w14:paraId="6F3883A1" w14:textId="77777777" w:rsidR="00310ABF" w:rsidRPr="00A54240" w:rsidRDefault="00310ABF" w:rsidP="001D468F">
            <w:pPr>
              <w:ind w:firstLine="0"/>
              <w:jc w:val="center"/>
            </w:pPr>
          </w:p>
        </w:tc>
        <w:tc>
          <w:tcPr>
            <w:tcW w:w="3291"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1D468F">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126" w:type="dxa"/>
          </w:tcPr>
          <w:p w14:paraId="4DEDA8D6" w14:textId="53DDFCCB" w:rsidR="00310ABF" w:rsidRDefault="00310ABF" w:rsidP="001D468F">
            <w:pPr>
              <w:ind w:firstLine="0"/>
              <w:jc w:val="center"/>
            </w:pPr>
            <w:r>
              <w:t>Date</w:t>
            </w:r>
          </w:p>
        </w:tc>
        <w:tc>
          <w:tcPr>
            <w:tcW w:w="1485" w:type="dxa"/>
          </w:tcPr>
          <w:p w14:paraId="317302CB" w14:textId="2844C416" w:rsidR="00310ABF" w:rsidRDefault="00310ABF" w:rsidP="001D468F">
            <w:pPr>
              <w:ind w:firstLine="0"/>
              <w:jc w:val="center"/>
            </w:pPr>
            <w:r>
              <w:t>date</w:t>
            </w:r>
          </w:p>
        </w:tc>
        <w:tc>
          <w:tcPr>
            <w:tcW w:w="746" w:type="dxa"/>
          </w:tcPr>
          <w:p w14:paraId="243EF28D" w14:textId="77777777" w:rsidR="00310ABF" w:rsidRPr="00A54240" w:rsidRDefault="00310ABF" w:rsidP="001D468F">
            <w:pPr>
              <w:ind w:firstLine="0"/>
              <w:jc w:val="center"/>
            </w:pPr>
          </w:p>
        </w:tc>
        <w:tc>
          <w:tcPr>
            <w:tcW w:w="3291"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1D468F">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126" w:type="dxa"/>
          </w:tcPr>
          <w:p w14:paraId="47D900E4" w14:textId="43F01D9F" w:rsidR="00310ABF" w:rsidRDefault="00310ABF" w:rsidP="001D468F">
            <w:pPr>
              <w:ind w:firstLine="0"/>
              <w:jc w:val="center"/>
            </w:pPr>
            <w:r>
              <w:t>Time</w:t>
            </w:r>
          </w:p>
        </w:tc>
        <w:tc>
          <w:tcPr>
            <w:tcW w:w="1485" w:type="dxa"/>
          </w:tcPr>
          <w:p w14:paraId="6B0416CC" w14:textId="4C6AE853" w:rsidR="00310ABF" w:rsidRDefault="00310ABF" w:rsidP="001D468F">
            <w:pPr>
              <w:ind w:firstLine="0"/>
              <w:jc w:val="center"/>
            </w:pPr>
            <w:r>
              <w:t>time(0)</w:t>
            </w:r>
          </w:p>
        </w:tc>
        <w:tc>
          <w:tcPr>
            <w:tcW w:w="746"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3291"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1D468F">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126" w:type="dxa"/>
          </w:tcPr>
          <w:p w14:paraId="0C06CBE7" w14:textId="50E0076E" w:rsidR="00310ABF" w:rsidRDefault="00310ABF" w:rsidP="001D468F">
            <w:pPr>
              <w:ind w:firstLine="0"/>
              <w:jc w:val="center"/>
            </w:pPr>
            <w:r>
              <w:t>IDPr</w:t>
            </w:r>
          </w:p>
        </w:tc>
        <w:tc>
          <w:tcPr>
            <w:tcW w:w="1485" w:type="dxa"/>
          </w:tcPr>
          <w:p w14:paraId="7BC916FC" w14:textId="6D9EA8D9" w:rsidR="00310ABF" w:rsidRDefault="00310ABF" w:rsidP="001D468F">
            <w:pPr>
              <w:ind w:firstLine="0"/>
              <w:jc w:val="center"/>
            </w:pPr>
            <w:r>
              <w:t>int</w:t>
            </w:r>
          </w:p>
        </w:tc>
        <w:tc>
          <w:tcPr>
            <w:tcW w:w="746"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3291"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1D468F">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126" w:type="dxa"/>
          </w:tcPr>
          <w:p w14:paraId="7FF0BEB7" w14:textId="619E8586" w:rsidR="00310ABF" w:rsidRDefault="00194C33" w:rsidP="001D468F">
            <w:pPr>
              <w:ind w:firstLine="0"/>
              <w:jc w:val="center"/>
            </w:pPr>
            <w:r>
              <w:t>IDM</w:t>
            </w:r>
          </w:p>
        </w:tc>
        <w:tc>
          <w:tcPr>
            <w:tcW w:w="1485" w:type="dxa"/>
          </w:tcPr>
          <w:p w14:paraId="51D15EFA" w14:textId="5D620A98" w:rsidR="00310ABF" w:rsidRDefault="00194C33" w:rsidP="001D468F">
            <w:pPr>
              <w:ind w:firstLine="0"/>
              <w:jc w:val="center"/>
            </w:pPr>
            <w:r>
              <w:t>int</w:t>
            </w:r>
          </w:p>
        </w:tc>
        <w:tc>
          <w:tcPr>
            <w:tcW w:w="746"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3291"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1D468F">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126" w:type="dxa"/>
          </w:tcPr>
          <w:p w14:paraId="6D0F02C9" w14:textId="565B7C26" w:rsidR="00194C33" w:rsidRDefault="00194C33" w:rsidP="001D468F">
            <w:pPr>
              <w:ind w:firstLine="0"/>
              <w:jc w:val="center"/>
            </w:pPr>
            <w:r>
              <w:t>OutOfBaseName</w:t>
            </w:r>
          </w:p>
        </w:tc>
        <w:tc>
          <w:tcPr>
            <w:tcW w:w="1485" w:type="dxa"/>
          </w:tcPr>
          <w:p w14:paraId="73EACFEE" w14:textId="1C225288" w:rsidR="00194C33" w:rsidRDefault="00194C33" w:rsidP="001D468F">
            <w:pPr>
              <w:ind w:firstLine="0"/>
              <w:jc w:val="center"/>
            </w:pPr>
            <w:r>
              <w:t>varchar(20)</w:t>
            </w:r>
          </w:p>
        </w:tc>
        <w:tc>
          <w:tcPr>
            <w:tcW w:w="746"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3291"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1D468F">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126" w:type="dxa"/>
          </w:tcPr>
          <w:p w14:paraId="47E2BE66" w14:textId="01D58A96" w:rsidR="00194C33" w:rsidRDefault="00194C33" w:rsidP="001D468F">
            <w:pPr>
              <w:ind w:firstLine="0"/>
              <w:jc w:val="center"/>
            </w:pPr>
            <w:r>
              <w:t>Weight</w:t>
            </w:r>
          </w:p>
        </w:tc>
        <w:tc>
          <w:tcPr>
            <w:tcW w:w="1485" w:type="dxa"/>
          </w:tcPr>
          <w:p w14:paraId="60AF1EC7" w14:textId="3E74A049" w:rsidR="00194C33" w:rsidRDefault="00194C33" w:rsidP="001D468F">
            <w:pPr>
              <w:ind w:firstLine="0"/>
              <w:jc w:val="center"/>
            </w:pPr>
            <w:r>
              <w:t>numeric(6,2)</w:t>
            </w:r>
          </w:p>
        </w:tc>
        <w:tc>
          <w:tcPr>
            <w:tcW w:w="746"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3291"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1D468F">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126" w:type="dxa"/>
          </w:tcPr>
          <w:p w14:paraId="60290292" w14:textId="0F485887" w:rsidR="00194C33" w:rsidRDefault="00194C33" w:rsidP="001D468F">
            <w:pPr>
              <w:ind w:firstLine="0"/>
              <w:jc w:val="center"/>
            </w:pPr>
            <w:r>
              <w:t>Portions</w:t>
            </w:r>
          </w:p>
        </w:tc>
        <w:tc>
          <w:tcPr>
            <w:tcW w:w="1485" w:type="dxa"/>
          </w:tcPr>
          <w:p w14:paraId="205485BD" w14:textId="6D102CE1" w:rsidR="00194C33" w:rsidRDefault="00194C33" w:rsidP="001D468F">
            <w:pPr>
              <w:ind w:firstLine="0"/>
              <w:jc w:val="center"/>
            </w:pPr>
            <w:r>
              <w:t>int</w:t>
            </w:r>
          </w:p>
        </w:tc>
        <w:tc>
          <w:tcPr>
            <w:tcW w:w="746"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3291"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1D468F">
        <w:tc>
          <w:tcPr>
            <w:tcW w:w="562" w:type="dxa"/>
          </w:tcPr>
          <w:p w14:paraId="784B8B69" w14:textId="77777777" w:rsidR="00194C33" w:rsidRDefault="00194C33" w:rsidP="001D468F">
            <w:pPr>
              <w:ind w:firstLine="0"/>
              <w:jc w:val="center"/>
            </w:pPr>
            <w:r>
              <w:lastRenderedPageBreak/>
              <w:t>11</w:t>
            </w:r>
          </w:p>
        </w:tc>
        <w:tc>
          <w:tcPr>
            <w:tcW w:w="851" w:type="dxa"/>
          </w:tcPr>
          <w:p w14:paraId="05303342" w14:textId="77777777" w:rsidR="00194C33" w:rsidRDefault="00194C33" w:rsidP="001D468F">
            <w:pPr>
              <w:ind w:firstLine="0"/>
              <w:jc w:val="center"/>
            </w:pPr>
          </w:p>
        </w:tc>
        <w:tc>
          <w:tcPr>
            <w:tcW w:w="2126" w:type="dxa"/>
          </w:tcPr>
          <w:p w14:paraId="252B250C" w14:textId="261D0539" w:rsidR="00194C33" w:rsidRDefault="00194C33" w:rsidP="001D468F">
            <w:pPr>
              <w:ind w:firstLine="0"/>
              <w:jc w:val="center"/>
            </w:pPr>
            <w:r>
              <w:t>Calories</w:t>
            </w:r>
          </w:p>
        </w:tc>
        <w:tc>
          <w:tcPr>
            <w:tcW w:w="1485" w:type="dxa"/>
          </w:tcPr>
          <w:p w14:paraId="03390E70" w14:textId="2E6AC4E2" w:rsidR="00194C33" w:rsidRDefault="00194C33" w:rsidP="001D468F">
            <w:pPr>
              <w:ind w:firstLine="0"/>
              <w:jc w:val="center"/>
            </w:pPr>
            <w:r>
              <w:t>numeric(6,2)</w:t>
            </w:r>
          </w:p>
        </w:tc>
        <w:tc>
          <w:tcPr>
            <w:tcW w:w="746"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3291" w:type="dxa"/>
          </w:tcPr>
          <w:p w14:paraId="6BA705B6" w14:textId="4D92C0CF" w:rsidR="00194C33" w:rsidRDefault="00194C33" w:rsidP="001D468F">
            <w:pPr>
              <w:ind w:firstLine="0"/>
              <w:jc w:val="center"/>
            </w:pPr>
            <w:r>
              <w:t>Zawartość kalorii</w:t>
            </w:r>
          </w:p>
        </w:tc>
      </w:tr>
      <w:tr w:rsidR="00194C33" w:rsidRPr="00DF64C5" w14:paraId="279AF891" w14:textId="77777777" w:rsidTr="001D468F">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126" w:type="dxa"/>
          </w:tcPr>
          <w:p w14:paraId="2153F7BA" w14:textId="7ED45FFF" w:rsidR="00194C33" w:rsidRDefault="00194C33" w:rsidP="001D468F">
            <w:pPr>
              <w:ind w:firstLine="0"/>
              <w:jc w:val="center"/>
            </w:pPr>
            <w:r>
              <w:t>Protein</w:t>
            </w:r>
          </w:p>
        </w:tc>
        <w:tc>
          <w:tcPr>
            <w:tcW w:w="1485" w:type="dxa"/>
          </w:tcPr>
          <w:p w14:paraId="2D535C5C" w14:textId="576256C7" w:rsidR="00194C33" w:rsidRDefault="00194C33" w:rsidP="001D468F">
            <w:pPr>
              <w:ind w:firstLine="0"/>
              <w:jc w:val="center"/>
            </w:pPr>
            <w:r>
              <w:t>numeric(5,2)</w:t>
            </w:r>
          </w:p>
        </w:tc>
        <w:tc>
          <w:tcPr>
            <w:tcW w:w="746"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3291"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1D468F">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126" w:type="dxa"/>
          </w:tcPr>
          <w:p w14:paraId="3916C4FF" w14:textId="4FFBCB44" w:rsidR="00194C33" w:rsidRDefault="00194C33" w:rsidP="001D468F">
            <w:pPr>
              <w:ind w:firstLine="0"/>
              <w:jc w:val="center"/>
            </w:pPr>
            <w:r>
              <w:t>Carbs</w:t>
            </w:r>
          </w:p>
        </w:tc>
        <w:tc>
          <w:tcPr>
            <w:tcW w:w="1485" w:type="dxa"/>
          </w:tcPr>
          <w:p w14:paraId="39902C93" w14:textId="0725AD4C" w:rsidR="00194C33" w:rsidRDefault="00194C33" w:rsidP="001D468F">
            <w:pPr>
              <w:ind w:firstLine="0"/>
              <w:jc w:val="center"/>
            </w:pPr>
            <w:r>
              <w:t>numeric(6,2)</w:t>
            </w:r>
          </w:p>
        </w:tc>
        <w:tc>
          <w:tcPr>
            <w:tcW w:w="746"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3291"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1D468F">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126" w:type="dxa"/>
          </w:tcPr>
          <w:p w14:paraId="63A0A5AE" w14:textId="6B0E3F24" w:rsidR="00194C33" w:rsidRDefault="00194C33" w:rsidP="001D468F">
            <w:pPr>
              <w:ind w:firstLine="0"/>
              <w:jc w:val="center"/>
            </w:pPr>
            <w:r>
              <w:t>Fat</w:t>
            </w:r>
          </w:p>
        </w:tc>
        <w:tc>
          <w:tcPr>
            <w:tcW w:w="1485" w:type="dxa"/>
          </w:tcPr>
          <w:p w14:paraId="2500F189" w14:textId="3E2C32B3" w:rsidR="00194C33" w:rsidRDefault="00194C33" w:rsidP="001D468F">
            <w:pPr>
              <w:ind w:firstLine="0"/>
              <w:jc w:val="center"/>
            </w:pPr>
            <w:r>
              <w:t>numeric(5,2)</w:t>
            </w:r>
          </w:p>
        </w:tc>
        <w:tc>
          <w:tcPr>
            <w:tcW w:w="746"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3291"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1D468F">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126" w:type="dxa"/>
          </w:tcPr>
          <w:p w14:paraId="7EF9C738" w14:textId="26BABEF5" w:rsidR="00194C33" w:rsidRDefault="00194C33" w:rsidP="001D468F">
            <w:pPr>
              <w:ind w:firstLine="0"/>
              <w:jc w:val="center"/>
            </w:pPr>
            <w:r>
              <w:t>Sugars</w:t>
            </w:r>
          </w:p>
        </w:tc>
        <w:tc>
          <w:tcPr>
            <w:tcW w:w="1485" w:type="dxa"/>
          </w:tcPr>
          <w:p w14:paraId="4F5C99D1" w14:textId="5DCD4CA9" w:rsidR="00194C33" w:rsidRDefault="00194C33" w:rsidP="001D468F">
            <w:pPr>
              <w:ind w:firstLine="0"/>
              <w:jc w:val="center"/>
            </w:pPr>
            <w:r>
              <w:t>numeric(4,2)</w:t>
            </w:r>
          </w:p>
        </w:tc>
        <w:tc>
          <w:tcPr>
            <w:tcW w:w="746"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3291"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1D468F">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126" w:type="dxa"/>
          </w:tcPr>
          <w:p w14:paraId="1C09A459" w14:textId="5BE009FB" w:rsidR="00194C33" w:rsidRDefault="00194C33" w:rsidP="001D468F">
            <w:pPr>
              <w:ind w:firstLine="0"/>
              <w:jc w:val="center"/>
            </w:pPr>
            <w:r>
              <w:t>Fiber</w:t>
            </w:r>
          </w:p>
        </w:tc>
        <w:tc>
          <w:tcPr>
            <w:tcW w:w="1485" w:type="dxa"/>
          </w:tcPr>
          <w:p w14:paraId="38F2A706" w14:textId="3A9623FB" w:rsidR="00194C33" w:rsidRDefault="00194C33" w:rsidP="001D468F">
            <w:pPr>
              <w:ind w:firstLine="0"/>
              <w:jc w:val="center"/>
            </w:pPr>
            <w:r>
              <w:t>numeric(4,2)</w:t>
            </w:r>
          </w:p>
        </w:tc>
        <w:tc>
          <w:tcPr>
            <w:tcW w:w="746"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3291"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1D468F">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126" w:type="dxa"/>
          </w:tcPr>
          <w:p w14:paraId="06E425E0" w14:textId="2B488E8C" w:rsidR="00194C33" w:rsidRDefault="00194C33" w:rsidP="001D468F">
            <w:pPr>
              <w:ind w:firstLine="0"/>
              <w:jc w:val="center"/>
            </w:pPr>
            <w:r>
              <w:t>Omega3</w:t>
            </w:r>
          </w:p>
        </w:tc>
        <w:tc>
          <w:tcPr>
            <w:tcW w:w="1485" w:type="dxa"/>
          </w:tcPr>
          <w:p w14:paraId="798DBFE3" w14:textId="7A8EE882" w:rsidR="00194C33" w:rsidRDefault="00194C33" w:rsidP="001D468F">
            <w:pPr>
              <w:ind w:firstLine="0"/>
              <w:jc w:val="center"/>
            </w:pPr>
            <w:r>
              <w:t>numeric(4,2)</w:t>
            </w:r>
          </w:p>
        </w:tc>
        <w:tc>
          <w:tcPr>
            <w:tcW w:w="746"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3291"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1D468F">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126" w:type="dxa"/>
          </w:tcPr>
          <w:p w14:paraId="2EE2E1FC" w14:textId="6D1298BC" w:rsidR="00194C33" w:rsidRDefault="00194C33" w:rsidP="001D468F">
            <w:pPr>
              <w:ind w:firstLine="0"/>
              <w:jc w:val="center"/>
            </w:pPr>
            <w:r>
              <w:t>ALA</w:t>
            </w:r>
          </w:p>
        </w:tc>
        <w:tc>
          <w:tcPr>
            <w:tcW w:w="1485" w:type="dxa"/>
          </w:tcPr>
          <w:p w14:paraId="51045B6F" w14:textId="5718C62A" w:rsidR="00194C33" w:rsidRDefault="00194C33" w:rsidP="001D468F">
            <w:pPr>
              <w:ind w:firstLine="0"/>
              <w:jc w:val="center"/>
            </w:pPr>
            <w:r>
              <w:t>numeric(4,2)</w:t>
            </w:r>
          </w:p>
        </w:tc>
        <w:tc>
          <w:tcPr>
            <w:tcW w:w="746"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3291"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1D468F">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126" w:type="dxa"/>
          </w:tcPr>
          <w:p w14:paraId="7E8B9972" w14:textId="1761E80B" w:rsidR="00194C33" w:rsidRDefault="00194C33" w:rsidP="001D468F">
            <w:pPr>
              <w:ind w:firstLine="0"/>
              <w:jc w:val="center"/>
            </w:pPr>
            <w:r>
              <w:t>SFA</w:t>
            </w:r>
          </w:p>
        </w:tc>
        <w:tc>
          <w:tcPr>
            <w:tcW w:w="1485" w:type="dxa"/>
          </w:tcPr>
          <w:p w14:paraId="4C8AB5DB" w14:textId="4E08813D" w:rsidR="00194C33" w:rsidRDefault="00194C33" w:rsidP="001D468F">
            <w:pPr>
              <w:ind w:firstLine="0"/>
              <w:jc w:val="center"/>
            </w:pPr>
            <w:r>
              <w:t>numeric(4,2)</w:t>
            </w:r>
          </w:p>
        </w:tc>
        <w:tc>
          <w:tcPr>
            <w:tcW w:w="746"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3291"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1D468F">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126" w:type="dxa"/>
          </w:tcPr>
          <w:p w14:paraId="77D6F002" w14:textId="65CE435C" w:rsidR="00194C33" w:rsidRDefault="00194C33" w:rsidP="001D468F">
            <w:pPr>
              <w:ind w:firstLine="0"/>
              <w:jc w:val="center"/>
            </w:pPr>
            <w:r>
              <w:t>WNKT</w:t>
            </w:r>
          </w:p>
        </w:tc>
        <w:tc>
          <w:tcPr>
            <w:tcW w:w="1485" w:type="dxa"/>
          </w:tcPr>
          <w:p w14:paraId="0BC26BD9" w14:textId="1E060F7E" w:rsidR="00194C33" w:rsidRDefault="00194C33" w:rsidP="001D468F">
            <w:pPr>
              <w:ind w:firstLine="0"/>
              <w:jc w:val="center"/>
            </w:pPr>
            <w:r>
              <w:t>numeric(4,2)</w:t>
            </w:r>
          </w:p>
        </w:tc>
        <w:tc>
          <w:tcPr>
            <w:tcW w:w="746"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3291"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1D468F">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126" w:type="dxa"/>
          </w:tcPr>
          <w:p w14:paraId="0B937C91" w14:textId="16F988DA" w:rsidR="00194C33" w:rsidRDefault="00194C33" w:rsidP="001D468F">
            <w:pPr>
              <w:ind w:firstLine="0"/>
              <w:jc w:val="center"/>
            </w:pPr>
            <w:r>
              <w:t>Trans</w:t>
            </w:r>
          </w:p>
        </w:tc>
        <w:tc>
          <w:tcPr>
            <w:tcW w:w="1485" w:type="dxa"/>
          </w:tcPr>
          <w:p w14:paraId="341E72E2" w14:textId="733F96C3" w:rsidR="00194C33" w:rsidRDefault="00194C33" w:rsidP="001D468F">
            <w:pPr>
              <w:ind w:firstLine="0"/>
              <w:jc w:val="center"/>
            </w:pPr>
            <w:r>
              <w:t>numeric(4,2)</w:t>
            </w:r>
          </w:p>
        </w:tc>
        <w:tc>
          <w:tcPr>
            <w:tcW w:w="746"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3291"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1D468F">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126" w:type="dxa"/>
          </w:tcPr>
          <w:p w14:paraId="464169CA" w14:textId="5A81AB99" w:rsidR="00194C33" w:rsidRDefault="00194C33" w:rsidP="001D468F">
            <w:pPr>
              <w:ind w:firstLine="0"/>
              <w:jc w:val="center"/>
            </w:pPr>
            <w:r>
              <w:t>Valine</w:t>
            </w:r>
          </w:p>
        </w:tc>
        <w:tc>
          <w:tcPr>
            <w:tcW w:w="1485" w:type="dxa"/>
          </w:tcPr>
          <w:p w14:paraId="568456CE" w14:textId="282FFDD6" w:rsidR="00194C33" w:rsidRDefault="00194C33" w:rsidP="001D468F">
            <w:pPr>
              <w:ind w:firstLine="0"/>
              <w:jc w:val="center"/>
            </w:pPr>
            <w:r>
              <w:t>numeric(4,2)</w:t>
            </w:r>
          </w:p>
        </w:tc>
        <w:tc>
          <w:tcPr>
            <w:tcW w:w="746"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3291" w:type="dxa"/>
          </w:tcPr>
          <w:p w14:paraId="74F7CAFF" w14:textId="76905D2E" w:rsidR="00194C33" w:rsidRDefault="00194C33" w:rsidP="001D468F">
            <w:pPr>
              <w:ind w:firstLine="0"/>
              <w:jc w:val="center"/>
            </w:pPr>
            <w:r>
              <w:t>Zawartość waliny</w:t>
            </w:r>
          </w:p>
        </w:tc>
      </w:tr>
      <w:tr w:rsidR="00194C33" w:rsidRPr="00DF64C5" w14:paraId="16950551" w14:textId="77777777" w:rsidTr="001D468F">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126" w:type="dxa"/>
          </w:tcPr>
          <w:p w14:paraId="26CD4BE7" w14:textId="70194BA8" w:rsidR="00194C33" w:rsidRDefault="00194C33" w:rsidP="001D468F">
            <w:pPr>
              <w:ind w:firstLine="0"/>
              <w:jc w:val="center"/>
            </w:pPr>
            <w:ins w:id="1420" w:author="Okot" w:date="2019-03-28T23:12:00Z">
              <w:r>
                <w:t>I</w:t>
              </w:r>
            </w:ins>
            <w:r>
              <w:t>soleucine</w:t>
            </w:r>
          </w:p>
        </w:tc>
        <w:tc>
          <w:tcPr>
            <w:tcW w:w="1485" w:type="dxa"/>
          </w:tcPr>
          <w:p w14:paraId="2CE5B256" w14:textId="46F43618" w:rsidR="00194C33" w:rsidRDefault="00194C33" w:rsidP="001D468F">
            <w:pPr>
              <w:ind w:firstLine="0"/>
              <w:jc w:val="center"/>
            </w:pPr>
            <w:r>
              <w:t>numeric(4,2)</w:t>
            </w:r>
          </w:p>
        </w:tc>
        <w:tc>
          <w:tcPr>
            <w:tcW w:w="746"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3291" w:type="dxa"/>
          </w:tcPr>
          <w:p w14:paraId="24C0E16E" w14:textId="46EE1368" w:rsidR="00194C33" w:rsidRDefault="00194C33" w:rsidP="001D468F">
            <w:pPr>
              <w:ind w:firstLine="0"/>
              <w:jc w:val="center"/>
            </w:pPr>
            <w:r>
              <w:t>Zawartość izoleucyny</w:t>
            </w:r>
          </w:p>
        </w:tc>
      </w:tr>
      <w:tr w:rsidR="00194C33" w:rsidRPr="00DF64C5" w14:paraId="6D023EA5" w14:textId="77777777" w:rsidTr="001D468F">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126" w:type="dxa"/>
          </w:tcPr>
          <w:p w14:paraId="07155D2F" w14:textId="4FB01A61" w:rsidR="00194C33" w:rsidRDefault="00194C33" w:rsidP="001D468F">
            <w:pPr>
              <w:ind w:firstLine="0"/>
              <w:jc w:val="center"/>
            </w:pPr>
            <w:r>
              <w:t>Leucine</w:t>
            </w:r>
          </w:p>
        </w:tc>
        <w:tc>
          <w:tcPr>
            <w:tcW w:w="1485" w:type="dxa"/>
          </w:tcPr>
          <w:p w14:paraId="59A49483" w14:textId="01DD12E7" w:rsidR="00194C33" w:rsidRDefault="00194C33" w:rsidP="001D468F">
            <w:pPr>
              <w:ind w:firstLine="0"/>
              <w:jc w:val="center"/>
            </w:pPr>
            <w:r>
              <w:t>numeric(4,2)</w:t>
            </w:r>
          </w:p>
        </w:tc>
        <w:tc>
          <w:tcPr>
            <w:tcW w:w="746"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3291" w:type="dxa"/>
          </w:tcPr>
          <w:p w14:paraId="30133C6F" w14:textId="7EC138B3" w:rsidR="00194C33" w:rsidRDefault="00194C33" w:rsidP="001D468F">
            <w:pPr>
              <w:ind w:firstLine="0"/>
              <w:jc w:val="center"/>
            </w:pPr>
            <w:r>
              <w:t>Zawartość leucyny</w:t>
            </w:r>
          </w:p>
        </w:tc>
      </w:tr>
      <w:tr w:rsidR="00194C33" w:rsidRPr="00DF64C5" w14:paraId="7AF656AA" w14:textId="77777777" w:rsidTr="001D468F">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126" w:type="dxa"/>
          </w:tcPr>
          <w:p w14:paraId="0F5E8A8B" w14:textId="54375BD6" w:rsidR="00194C33" w:rsidRDefault="00194C33" w:rsidP="001D468F">
            <w:pPr>
              <w:ind w:firstLine="0"/>
              <w:jc w:val="center"/>
            </w:pPr>
            <w:ins w:id="1421" w:author="Okot" w:date="2019-03-28T23:12:00Z">
              <w:r>
                <w:t>L</w:t>
              </w:r>
            </w:ins>
            <w:r>
              <w:t>ysine</w:t>
            </w:r>
          </w:p>
        </w:tc>
        <w:tc>
          <w:tcPr>
            <w:tcW w:w="1485" w:type="dxa"/>
          </w:tcPr>
          <w:p w14:paraId="38F5B104" w14:textId="0AD8F6D4" w:rsidR="00194C33" w:rsidRDefault="00194C33" w:rsidP="001D468F">
            <w:pPr>
              <w:ind w:firstLine="0"/>
              <w:jc w:val="center"/>
            </w:pPr>
            <w:r>
              <w:t>numeric(4,2)</w:t>
            </w:r>
          </w:p>
        </w:tc>
        <w:tc>
          <w:tcPr>
            <w:tcW w:w="746"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3291" w:type="dxa"/>
          </w:tcPr>
          <w:p w14:paraId="5A048886" w14:textId="10F3CF8E" w:rsidR="00194C33" w:rsidRDefault="00194C33" w:rsidP="001D468F">
            <w:pPr>
              <w:ind w:firstLine="0"/>
              <w:jc w:val="center"/>
            </w:pPr>
            <w:r>
              <w:t>Zawartość lizyny</w:t>
            </w:r>
          </w:p>
        </w:tc>
      </w:tr>
      <w:tr w:rsidR="00194C33" w:rsidRPr="00DF64C5" w14:paraId="7BEE31A9" w14:textId="77777777" w:rsidTr="001D468F">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126" w:type="dxa"/>
          </w:tcPr>
          <w:p w14:paraId="42CC749A" w14:textId="438ABABB" w:rsidR="00194C33" w:rsidRDefault="00194C33" w:rsidP="001D468F">
            <w:pPr>
              <w:ind w:firstLine="0"/>
              <w:jc w:val="center"/>
            </w:pPr>
            <w:ins w:id="1422" w:author="Okot" w:date="2019-03-28T23:12:00Z">
              <w:r>
                <w:t>Met</w:t>
              </w:r>
            </w:ins>
            <w:r>
              <w:t>hionine</w:t>
            </w:r>
          </w:p>
        </w:tc>
        <w:tc>
          <w:tcPr>
            <w:tcW w:w="1485" w:type="dxa"/>
          </w:tcPr>
          <w:p w14:paraId="38A22305" w14:textId="45BCEF2F" w:rsidR="00194C33" w:rsidRDefault="00194C33" w:rsidP="001D468F">
            <w:pPr>
              <w:ind w:firstLine="0"/>
              <w:jc w:val="center"/>
            </w:pPr>
            <w:r>
              <w:t>numeric(4,2)</w:t>
            </w:r>
          </w:p>
        </w:tc>
        <w:tc>
          <w:tcPr>
            <w:tcW w:w="746"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3291" w:type="dxa"/>
          </w:tcPr>
          <w:p w14:paraId="1A77AB2A" w14:textId="59790545" w:rsidR="00194C33" w:rsidRDefault="00194C33" w:rsidP="001D468F">
            <w:pPr>
              <w:ind w:firstLine="0"/>
              <w:jc w:val="center"/>
            </w:pPr>
            <w:r>
              <w:t>Zawartość metioniny</w:t>
            </w:r>
          </w:p>
        </w:tc>
      </w:tr>
      <w:tr w:rsidR="00194C33" w:rsidRPr="00DF64C5" w14:paraId="7B2B20C9" w14:textId="77777777" w:rsidTr="001D468F">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126" w:type="dxa"/>
          </w:tcPr>
          <w:p w14:paraId="084E0649" w14:textId="3B12692E" w:rsidR="00194C33" w:rsidRDefault="00194C33" w:rsidP="001D468F">
            <w:pPr>
              <w:ind w:firstLine="0"/>
              <w:jc w:val="center"/>
            </w:pPr>
            <w:ins w:id="1423" w:author="Okot" w:date="2019-03-28T23:02:00Z">
              <w:r>
                <w:t>T</w:t>
              </w:r>
            </w:ins>
            <w:r>
              <w:t>h</w:t>
            </w:r>
            <w:ins w:id="1424" w:author="Okot" w:date="2019-03-28T23:02:00Z">
              <w:r>
                <w:t>reonin</w:t>
              </w:r>
            </w:ins>
            <w:r>
              <w:t>e</w:t>
            </w:r>
          </w:p>
        </w:tc>
        <w:tc>
          <w:tcPr>
            <w:tcW w:w="1485" w:type="dxa"/>
          </w:tcPr>
          <w:p w14:paraId="3453E135" w14:textId="3127B6A0" w:rsidR="00194C33" w:rsidRDefault="00194C33" w:rsidP="001D468F">
            <w:pPr>
              <w:ind w:firstLine="0"/>
              <w:jc w:val="center"/>
            </w:pPr>
            <w:r>
              <w:t>numeric(4,2)</w:t>
            </w:r>
          </w:p>
        </w:tc>
        <w:tc>
          <w:tcPr>
            <w:tcW w:w="746"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3291" w:type="dxa"/>
          </w:tcPr>
          <w:p w14:paraId="7E9026BD" w14:textId="60D1A81A" w:rsidR="00194C33" w:rsidRDefault="00194C33" w:rsidP="001D468F">
            <w:pPr>
              <w:ind w:firstLine="0"/>
              <w:jc w:val="center"/>
            </w:pPr>
            <w:r>
              <w:t>Zawartość treoniny</w:t>
            </w:r>
          </w:p>
        </w:tc>
      </w:tr>
      <w:tr w:rsidR="00194C33" w:rsidRPr="00DF64C5" w14:paraId="70911B9D" w14:textId="77777777" w:rsidTr="001D468F">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126" w:type="dxa"/>
          </w:tcPr>
          <w:p w14:paraId="3B1BEB5E" w14:textId="15EF01DF" w:rsidR="00194C33" w:rsidRDefault="00194C33" w:rsidP="001D468F">
            <w:pPr>
              <w:ind w:firstLine="0"/>
              <w:jc w:val="center"/>
            </w:pPr>
            <w:ins w:id="1425" w:author="Okot" w:date="2019-03-28T23:02:00Z">
              <w:r>
                <w:t>Trypto</w:t>
              </w:r>
            </w:ins>
            <w:r>
              <w:t>ph</w:t>
            </w:r>
            <w:ins w:id="1426" w:author="Okot" w:date="2019-03-28T23:02:00Z">
              <w:r>
                <w:t>an</w:t>
              </w:r>
            </w:ins>
          </w:p>
        </w:tc>
        <w:tc>
          <w:tcPr>
            <w:tcW w:w="1485" w:type="dxa"/>
          </w:tcPr>
          <w:p w14:paraId="3921410D" w14:textId="3EBC1BF4" w:rsidR="00194C33" w:rsidRDefault="00194C33" w:rsidP="001D468F">
            <w:pPr>
              <w:ind w:firstLine="0"/>
              <w:jc w:val="center"/>
            </w:pPr>
            <w:r>
              <w:t>numeric(4,2)</w:t>
            </w:r>
          </w:p>
        </w:tc>
        <w:tc>
          <w:tcPr>
            <w:tcW w:w="746"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3291" w:type="dxa"/>
          </w:tcPr>
          <w:p w14:paraId="0A9E28D5" w14:textId="4809679B" w:rsidR="00194C33" w:rsidRDefault="00194C33" w:rsidP="001D468F">
            <w:pPr>
              <w:ind w:firstLine="0"/>
              <w:jc w:val="center"/>
            </w:pPr>
            <w:r>
              <w:t>Zawartość tryptofanu</w:t>
            </w:r>
          </w:p>
        </w:tc>
      </w:tr>
      <w:tr w:rsidR="00194C33" w:rsidRPr="00DF64C5" w14:paraId="72D1567A" w14:textId="77777777" w:rsidTr="001D468F">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126" w:type="dxa"/>
          </w:tcPr>
          <w:p w14:paraId="4B281776" w14:textId="2DE88B94" w:rsidR="00194C33" w:rsidRDefault="00194C33" w:rsidP="001D468F">
            <w:pPr>
              <w:ind w:firstLine="0"/>
              <w:jc w:val="center"/>
            </w:pPr>
            <w:r>
              <w:t>Phenylalanine</w:t>
            </w:r>
          </w:p>
        </w:tc>
        <w:tc>
          <w:tcPr>
            <w:tcW w:w="1485" w:type="dxa"/>
          </w:tcPr>
          <w:p w14:paraId="5C18F324" w14:textId="17109185" w:rsidR="00194C33" w:rsidRDefault="00194C33" w:rsidP="001D468F">
            <w:pPr>
              <w:ind w:firstLine="0"/>
              <w:jc w:val="center"/>
            </w:pPr>
            <w:r>
              <w:t>numeric(4,2)</w:t>
            </w:r>
          </w:p>
        </w:tc>
        <w:tc>
          <w:tcPr>
            <w:tcW w:w="746"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3291" w:type="dxa"/>
          </w:tcPr>
          <w:p w14:paraId="66269FE7" w14:textId="22B8550E" w:rsidR="00194C33" w:rsidRDefault="00194C33" w:rsidP="001D468F">
            <w:pPr>
              <w:ind w:firstLine="0"/>
              <w:jc w:val="center"/>
            </w:pPr>
            <w:r>
              <w:t>Zawartość fenyloalaniny</w:t>
            </w:r>
          </w:p>
        </w:tc>
      </w:tr>
      <w:tr w:rsidR="00194C33" w:rsidRPr="00DF64C5" w14:paraId="5C2C385E" w14:textId="77777777" w:rsidTr="001D468F">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126" w:type="dxa"/>
          </w:tcPr>
          <w:p w14:paraId="545CDC69" w14:textId="68AA8370" w:rsidR="00194C33" w:rsidRDefault="00194C33" w:rsidP="001D468F">
            <w:pPr>
              <w:ind w:firstLine="0"/>
              <w:jc w:val="center"/>
            </w:pPr>
            <w:r>
              <w:t>WitA</w:t>
            </w:r>
          </w:p>
        </w:tc>
        <w:tc>
          <w:tcPr>
            <w:tcW w:w="1485" w:type="dxa"/>
          </w:tcPr>
          <w:p w14:paraId="09809BC3" w14:textId="2926DA9B" w:rsidR="00194C33" w:rsidRDefault="00194C33" w:rsidP="001D468F">
            <w:pPr>
              <w:ind w:firstLine="0"/>
              <w:jc w:val="center"/>
            </w:pPr>
            <w:r>
              <w:t>numeric(4,2)</w:t>
            </w:r>
          </w:p>
        </w:tc>
        <w:tc>
          <w:tcPr>
            <w:tcW w:w="746"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3291" w:type="dxa"/>
          </w:tcPr>
          <w:p w14:paraId="4C7C6B46" w14:textId="166B563E" w:rsidR="00194C33" w:rsidRDefault="00194C33" w:rsidP="001D468F">
            <w:pPr>
              <w:ind w:firstLine="0"/>
              <w:jc w:val="center"/>
            </w:pPr>
            <w:r>
              <w:t>Zawartość witaminy A</w:t>
            </w:r>
          </w:p>
        </w:tc>
      </w:tr>
      <w:tr w:rsidR="00194C33" w:rsidRPr="00DF64C5" w14:paraId="7EE4492B" w14:textId="77777777" w:rsidTr="001D468F">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126" w:type="dxa"/>
          </w:tcPr>
          <w:p w14:paraId="00A7F8A1" w14:textId="3965B375" w:rsidR="00194C33" w:rsidRDefault="00194C33" w:rsidP="001D468F">
            <w:pPr>
              <w:ind w:firstLine="0"/>
              <w:jc w:val="center"/>
            </w:pPr>
            <w:r>
              <w:t>WitB1</w:t>
            </w:r>
          </w:p>
        </w:tc>
        <w:tc>
          <w:tcPr>
            <w:tcW w:w="1485" w:type="dxa"/>
          </w:tcPr>
          <w:p w14:paraId="46F9EE5D" w14:textId="27D3279F" w:rsidR="00194C33" w:rsidRDefault="00194C33" w:rsidP="001D468F">
            <w:pPr>
              <w:ind w:firstLine="0"/>
              <w:jc w:val="center"/>
            </w:pPr>
            <w:r>
              <w:t>numeric(4,2)</w:t>
            </w:r>
          </w:p>
        </w:tc>
        <w:tc>
          <w:tcPr>
            <w:tcW w:w="746"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3291"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1D468F">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126" w:type="dxa"/>
          </w:tcPr>
          <w:p w14:paraId="67A6BE48" w14:textId="0D205E53" w:rsidR="00194C33" w:rsidRDefault="00194C33" w:rsidP="001D468F">
            <w:pPr>
              <w:ind w:firstLine="0"/>
              <w:jc w:val="center"/>
            </w:pPr>
            <w:r>
              <w:t>WitB2</w:t>
            </w:r>
          </w:p>
        </w:tc>
        <w:tc>
          <w:tcPr>
            <w:tcW w:w="1485" w:type="dxa"/>
          </w:tcPr>
          <w:p w14:paraId="02DEB431" w14:textId="06595F5E" w:rsidR="00194C33" w:rsidRDefault="00194C33" w:rsidP="001D468F">
            <w:pPr>
              <w:ind w:firstLine="0"/>
              <w:jc w:val="center"/>
            </w:pPr>
            <w:r>
              <w:t>numeric(4,2)</w:t>
            </w:r>
          </w:p>
        </w:tc>
        <w:tc>
          <w:tcPr>
            <w:tcW w:w="746"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3291"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1D468F">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126" w:type="dxa"/>
          </w:tcPr>
          <w:p w14:paraId="765FF425" w14:textId="3E48F55A" w:rsidR="00194C33" w:rsidRDefault="00194C33" w:rsidP="001D468F">
            <w:pPr>
              <w:ind w:firstLine="0"/>
              <w:jc w:val="center"/>
            </w:pPr>
            <w:r>
              <w:t>WitB3</w:t>
            </w:r>
          </w:p>
        </w:tc>
        <w:tc>
          <w:tcPr>
            <w:tcW w:w="1485" w:type="dxa"/>
          </w:tcPr>
          <w:p w14:paraId="5A262693" w14:textId="68589A34" w:rsidR="00194C33" w:rsidRDefault="00194C33" w:rsidP="001D468F">
            <w:pPr>
              <w:ind w:firstLine="0"/>
              <w:jc w:val="center"/>
            </w:pPr>
            <w:r>
              <w:t>numeric(4,2)</w:t>
            </w:r>
          </w:p>
        </w:tc>
        <w:tc>
          <w:tcPr>
            <w:tcW w:w="746"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3291"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1D468F">
        <w:tc>
          <w:tcPr>
            <w:tcW w:w="562" w:type="dxa"/>
          </w:tcPr>
          <w:p w14:paraId="79C82BAF" w14:textId="77777777" w:rsidR="00194C33" w:rsidRDefault="00194C33" w:rsidP="001D468F">
            <w:pPr>
              <w:ind w:firstLine="0"/>
              <w:jc w:val="center"/>
            </w:pPr>
            <w:r>
              <w:lastRenderedPageBreak/>
              <w:t>34</w:t>
            </w:r>
          </w:p>
        </w:tc>
        <w:tc>
          <w:tcPr>
            <w:tcW w:w="851" w:type="dxa"/>
          </w:tcPr>
          <w:p w14:paraId="0F40DC60" w14:textId="77777777" w:rsidR="00194C33" w:rsidRDefault="00194C33" w:rsidP="001D468F">
            <w:pPr>
              <w:ind w:firstLine="0"/>
              <w:jc w:val="center"/>
            </w:pPr>
          </w:p>
        </w:tc>
        <w:tc>
          <w:tcPr>
            <w:tcW w:w="2126" w:type="dxa"/>
          </w:tcPr>
          <w:p w14:paraId="465315D5" w14:textId="73F10045" w:rsidR="00194C33" w:rsidRDefault="00194C33" w:rsidP="001D468F">
            <w:pPr>
              <w:ind w:firstLine="0"/>
              <w:jc w:val="center"/>
            </w:pPr>
            <w:r>
              <w:t>WitB4</w:t>
            </w:r>
          </w:p>
        </w:tc>
        <w:tc>
          <w:tcPr>
            <w:tcW w:w="1485" w:type="dxa"/>
          </w:tcPr>
          <w:p w14:paraId="7C7966BD" w14:textId="5A53B640" w:rsidR="00194C33" w:rsidRDefault="00194C33" w:rsidP="001D468F">
            <w:pPr>
              <w:ind w:firstLine="0"/>
              <w:jc w:val="center"/>
            </w:pPr>
            <w:r>
              <w:t>numeric(4,2)</w:t>
            </w:r>
          </w:p>
        </w:tc>
        <w:tc>
          <w:tcPr>
            <w:tcW w:w="746"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3291"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1D468F">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126" w:type="dxa"/>
          </w:tcPr>
          <w:p w14:paraId="7044D571" w14:textId="38A336BE" w:rsidR="00194C33" w:rsidRDefault="00194C33" w:rsidP="001D468F">
            <w:pPr>
              <w:ind w:firstLine="0"/>
              <w:jc w:val="center"/>
            </w:pPr>
            <w:r>
              <w:t>WitB5</w:t>
            </w:r>
          </w:p>
        </w:tc>
        <w:tc>
          <w:tcPr>
            <w:tcW w:w="1485" w:type="dxa"/>
          </w:tcPr>
          <w:p w14:paraId="1BBD3641" w14:textId="5DD8AF04" w:rsidR="00194C33" w:rsidRDefault="00194C33" w:rsidP="001D468F">
            <w:pPr>
              <w:ind w:firstLine="0"/>
              <w:jc w:val="center"/>
            </w:pPr>
            <w:r>
              <w:t>numeric(4,2)</w:t>
            </w:r>
          </w:p>
        </w:tc>
        <w:tc>
          <w:tcPr>
            <w:tcW w:w="746"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3291"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1D468F">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126" w:type="dxa"/>
          </w:tcPr>
          <w:p w14:paraId="593439B5" w14:textId="4C124EED" w:rsidR="00194C33" w:rsidRDefault="00194C33" w:rsidP="001D468F">
            <w:pPr>
              <w:ind w:firstLine="0"/>
              <w:jc w:val="center"/>
            </w:pPr>
            <w:r>
              <w:t>WitB6</w:t>
            </w:r>
          </w:p>
        </w:tc>
        <w:tc>
          <w:tcPr>
            <w:tcW w:w="1485" w:type="dxa"/>
          </w:tcPr>
          <w:p w14:paraId="4396C299" w14:textId="1CF5684A" w:rsidR="00194C33" w:rsidRDefault="00194C33" w:rsidP="001D468F">
            <w:pPr>
              <w:ind w:firstLine="0"/>
              <w:jc w:val="center"/>
            </w:pPr>
            <w:r>
              <w:t>numeric(4,2)</w:t>
            </w:r>
          </w:p>
        </w:tc>
        <w:tc>
          <w:tcPr>
            <w:tcW w:w="746"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3291"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1D468F">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126" w:type="dxa"/>
          </w:tcPr>
          <w:p w14:paraId="5286C258" w14:textId="0EBF6CB4" w:rsidR="00194C33" w:rsidRDefault="00194C33" w:rsidP="001D468F">
            <w:pPr>
              <w:ind w:firstLine="0"/>
              <w:jc w:val="center"/>
            </w:pPr>
            <w:r>
              <w:t>WitB9</w:t>
            </w:r>
          </w:p>
        </w:tc>
        <w:tc>
          <w:tcPr>
            <w:tcW w:w="1485" w:type="dxa"/>
          </w:tcPr>
          <w:p w14:paraId="16DA7E0B" w14:textId="58804ECD" w:rsidR="00194C33" w:rsidRDefault="00194C33" w:rsidP="001D468F">
            <w:pPr>
              <w:ind w:firstLine="0"/>
              <w:jc w:val="center"/>
            </w:pPr>
            <w:r>
              <w:t>numeric(4,2)</w:t>
            </w:r>
          </w:p>
        </w:tc>
        <w:tc>
          <w:tcPr>
            <w:tcW w:w="746"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3291"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1D468F">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126" w:type="dxa"/>
          </w:tcPr>
          <w:p w14:paraId="2355BB2E" w14:textId="622B3FC7" w:rsidR="00194C33" w:rsidRDefault="00194C33" w:rsidP="001D468F">
            <w:pPr>
              <w:ind w:firstLine="0"/>
              <w:jc w:val="center"/>
            </w:pPr>
            <w:r>
              <w:t>WitB12</w:t>
            </w:r>
          </w:p>
        </w:tc>
        <w:tc>
          <w:tcPr>
            <w:tcW w:w="1485" w:type="dxa"/>
          </w:tcPr>
          <w:p w14:paraId="2AFA9D11" w14:textId="56D040A1" w:rsidR="00194C33" w:rsidRDefault="00194C33" w:rsidP="001D468F">
            <w:pPr>
              <w:ind w:firstLine="0"/>
              <w:jc w:val="center"/>
            </w:pPr>
            <w:r>
              <w:t>numeric(4,2)</w:t>
            </w:r>
          </w:p>
        </w:tc>
        <w:tc>
          <w:tcPr>
            <w:tcW w:w="746"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3291"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1D468F">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126" w:type="dxa"/>
          </w:tcPr>
          <w:p w14:paraId="1CB72943" w14:textId="7DECC365" w:rsidR="00194C33" w:rsidRDefault="00194C33" w:rsidP="001D468F">
            <w:pPr>
              <w:ind w:firstLine="0"/>
              <w:jc w:val="center"/>
            </w:pPr>
            <w:r>
              <w:t>WitD</w:t>
            </w:r>
          </w:p>
        </w:tc>
        <w:tc>
          <w:tcPr>
            <w:tcW w:w="1485" w:type="dxa"/>
          </w:tcPr>
          <w:p w14:paraId="39B6A97C" w14:textId="45D1A015" w:rsidR="00194C33" w:rsidRDefault="00194C33" w:rsidP="001D468F">
            <w:pPr>
              <w:ind w:firstLine="0"/>
              <w:jc w:val="center"/>
            </w:pPr>
            <w:r>
              <w:t>numeric(4,2)</w:t>
            </w:r>
          </w:p>
        </w:tc>
        <w:tc>
          <w:tcPr>
            <w:tcW w:w="746"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3291" w:type="dxa"/>
          </w:tcPr>
          <w:p w14:paraId="49BC93BA" w14:textId="2FE9E6F1" w:rsidR="00194C33" w:rsidRDefault="00194C33" w:rsidP="001D468F">
            <w:pPr>
              <w:ind w:firstLine="0"/>
              <w:jc w:val="center"/>
            </w:pPr>
            <w:r>
              <w:t>Zawartość witaminy D</w:t>
            </w:r>
          </w:p>
        </w:tc>
      </w:tr>
      <w:tr w:rsidR="00194C33" w:rsidRPr="00DF64C5" w14:paraId="22F57C8C" w14:textId="77777777" w:rsidTr="001D468F">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126" w:type="dxa"/>
          </w:tcPr>
          <w:p w14:paraId="6C1D25B4" w14:textId="2867BA7A" w:rsidR="00194C33" w:rsidRDefault="00194C33" w:rsidP="001D468F">
            <w:pPr>
              <w:ind w:firstLine="0"/>
              <w:jc w:val="center"/>
            </w:pPr>
            <w:r>
              <w:t>WitE</w:t>
            </w:r>
          </w:p>
        </w:tc>
        <w:tc>
          <w:tcPr>
            <w:tcW w:w="1485" w:type="dxa"/>
          </w:tcPr>
          <w:p w14:paraId="353C65E0" w14:textId="23C1EDA7" w:rsidR="00194C33" w:rsidRDefault="00194C33" w:rsidP="001D468F">
            <w:pPr>
              <w:ind w:firstLine="0"/>
              <w:jc w:val="center"/>
            </w:pPr>
            <w:r>
              <w:t>numeric(4,2)</w:t>
            </w:r>
          </w:p>
        </w:tc>
        <w:tc>
          <w:tcPr>
            <w:tcW w:w="746"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3291" w:type="dxa"/>
          </w:tcPr>
          <w:p w14:paraId="3F2253CC" w14:textId="72CF733C" w:rsidR="00194C33" w:rsidRDefault="00194C33" w:rsidP="001D468F">
            <w:pPr>
              <w:ind w:firstLine="0"/>
              <w:jc w:val="center"/>
            </w:pPr>
            <w:r>
              <w:t>Zawartość witaminy E</w:t>
            </w:r>
          </w:p>
        </w:tc>
      </w:tr>
      <w:tr w:rsidR="00194C33" w:rsidRPr="00DF64C5" w14:paraId="2D73D1B3" w14:textId="77777777" w:rsidTr="001D468F">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126" w:type="dxa"/>
          </w:tcPr>
          <w:p w14:paraId="07EE45B9" w14:textId="50721824" w:rsidR="00194C33" w:rsidRDefault="00194C33" w:rsidP="001D468F">
            <w:pPr>
              <w:ind w:firstLine="0"/>
              <w:jc w:val="center"/>
            </w:pPr>
            <w:r>
              <w:t>WitH</w:t>
            </w:r>
          </w:p>
        </w:tc>
        <w:tc>
          <w:tcPr>
            <w:tcW w:w="1485" w:type="dxa"/>
          </w:tcPr>
          <w:p w14:paraId="5AF580C1" w14:textId="75652F1D" w:rsidR="00194C33" w:rsidRDefault="00194C33" w:rsidP="001D468F">
            <w:pPr>
              <w:ind w:firstLine="0"/>
              <w:jc w:val="center"/>
            </w:pPr>
            <w:r>
              <w:t>numeric(4,2)</w:t>
            </w:r>
          </w:p>
        </w:tc>
        <w:tc>
          <w:tcPr>
            <w:tcW w:w="746"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3291" w:type="dxa"/>
          </w:tcPr>
          <w:p w14:paraId="399F4055" w14:textId="5F3251EA" w:rsidR="00194C33" w:rsidRDefault="00194C33" w:rsidP="001D468F">
            <w:pPr>
              <w:ind w:firstLine="0"/>
              <w:jc w:val="center"/>
            </w:pPr>
            <w:r>
              <w:t>Zawartość witaminy H</w:t>
            </w:r>
          </w:p>
        </w:tc>
      </w:tr>
      <w:tr w:rsidR="00194C33" w:rsidRPr="00DF64C5" w14:paraId="58A51142" w14:textId="77777777" w:rsidTr="001D468F">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126" w:type="dxa"/>
          </w:tcPr>
          <w:p w14:paraId="75DF2F9B" w14:textId="6ED04CC6" w:rsidR="00194C33" w:rsidRDefault="00194C33" w:rsidP="001D468F">
            <w:pPr>
              <w:ind w:firstLine="0"/>
              <w:jc w:val="center"/>
            </w:pPr>
            <w:r>
              <w:t>WitK</w:t>
            </w:r>
          </w:p>
        </w:tc>
        <w:tc>
          <w:tcPr>
            <w:tcW w:w="1485" w:type="dxa"/>
          </w:tcPr>
          <w:p w14:paraId="0E324546" w14:textId="49C57480" w:rsidR="00194C33" w:rsidRDefault="00194C33" w:rsidP="001D468F">
            <w:pPr>
              <w:ind w:firstLine="0"/>
              <w:jc w:val="center"/>
            </w:pPr>
            <w:r>
              <w:t>numeric(4,2)</w:t>
            </w:r>
          </w:p>
        </w:tc>
        <w:tc>
          <w:tcPr>
            <w:tcW w:w="746"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3291" w:type="dxa"/>
          </w:tcPr>
          <w:p w14:paraId="742C0ABE" w14:textId="47EA0D21" w:rsidR="00194C33" w:rsidRDefault="00194C33" w:rsidP="001D468F">
            <w:pPr>
              <w:ind w:firstLine="0"/>
              <w:jc w:val="center"/>
            </w:pPr>
            <w:r>
              <w:t>Zawartość witaminy K</w:t>
            </w:r>
          </w:p>
        </w:tc>
      </w:tr>
      <w:tr w:rsidR="00194C33" w:rsidRPr="00DF64C5" w14:paraId="6E80A201" w14:textId="77777777" w:rsidTr="001D468F">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126" w:type="dxa"/>
          </w:tcPr>
          <w:p w14:paraId="5D613C8B" w14:textId="08E658EB" w:rsidR="00194C33" w:rsidRDefault="00194C33" w:rsidP="001D468F">
            <w:pPr>
              <w:ind w:firstLine="0"/>
              <w:jc w:val="center"/>
            </w:pPr>
            <w:r>
              <w:t>Cl</w:t>
            </w:r>
          </w:p>
        </w:tc>
        <w:tc>
          <w:tcPr>
            <w:tcW w:w="1485" w:type="dxa"/>
          </w:tcPr>
          <w:p w14:paraId="765C9B73" w14:textId="4B04FD70" w:rsidR="00194C33" w:rsidRDefault="00194C33" w:rsidP="001D468F">
            <w:pPr>
              <w:ind w:firstLine="0"/>
              <w:jc w:val="center"/>
            </w:pPr>
            <w:r>
              <w:t>numeric(4,2)</w:t>
            </w:r>
          </w:p>
        </w:tc>
        <w:tc>
          <w:tcPr>
            <w:tcW w:w="746"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3291" w:type="dxa"/>
          </w:tcPr>
          <w:p w14:paraId="743348E6" w14:textId="6D006FFD" w:rsidR="00194C33" w:rsidRDefault="00194C33" w:rsidP="001D468F">
            <w:pPr>
              <w:ind w:firstLine="0"/>
              <w:jc w:val="center"/>
            </w:pPr>
            <w:r>
              <w:t>Zawartość chloru</w:t>
            </w:r>
          </w:p>
        </w:tc>
      </w:tr>
      <w:tr w:rsidR="00194C33" w:rsidRPr="00DF64C5" w14:paraId="1D372851" w14:textId="77777777" w:rsidTr="001D468F">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126" w:type="dxa"/>
          </w:tcPr>
          <w:p w14:paraId="11A09A3D" w14:textId="4234C31D" w:rsidR="00194C33" w:rsidRDefault="00194C33" w:rsidP="001D468F">
            <w:pPr>
              <w:ind w:firstLine="0"/>
              <w:jc w:val="center"/>
            </w:pPr>
            <w:r>
              <w:t>Zn</w:t>
            </w:r>
          </w:p>
        </w:tc>
        <w:tc>
          <w:tcPr>
            <w:tcW w:w="1485" w:type="dxa"/>
          </w:tcPr>
          <w:p w14:paraId="5949C13E" w14:textId="6B528C39" w:rsidR="00194C33" w:rsidRDefault="00194C33" w:rsidP="001D468F">
            <w:pPr>
              <w:ind w:firstLine="0"/>
              <w:jc w:val="center"/>
            </w:pPr>
            <w:r>
              <w:t>numeric(4,2)</w:t>
            </w:r>
          </w:p>
        </w:tc>
        <w:tc>
          <w:tcPr>
            <w:tcW w:w="746"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3291" w:type="dxa"/>
          </w:tcPr>
          <w:p w14:paraId="1E1B6D27" w14:textId="3B166A1A" w:rsidR="00194C33" w:rsidRDefault="00194C33" w:rsidP="001D468F">
            <w:pPr>
              <w:ind w:firstLine="0"/>
              <w:jc w:val="center"/>
            </w:pPr>
            <w:r>
              <w:t>Zawartość cynku</w:t>
            </w:r>
          </w:p>
        </w:tc>
      </w:tr>
      <w:tr w:rsidR="00194C33" w:rsidRPr="00DF64C5" w14:paraId="36C9044A" w14:textId="77777777" w:rsidTr="001D468F">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126" w:type="dxa"/>
          </w:tcPr>
          <w:p w14:paraId="0E7C34C3" w14:textId="73232209" w:rsidR="00194C33" w:rsidRDefault="00194C33" w:rsidP="001D468F">
            <w:pPr>
              <w:ind w:firstLine="0"/>
              <w:jc w:val="center"/>
            </w:pPr>
            <w:r>
              <w:t>F</w:t>
            </w:r>
          </w:p>
        </w:tc>
        <w:tc>
          <w:tcPr>
            <w:tcW w:w="1485" w:type="dxa"/>
          </w:tcPr>
          <w:p w14:paraId="4E00D57C" w14:textId="4180A5A4" w:rsidR="00194C33" w:rsidRDefault="00194C33" w:rsidP="001D468F">
            <w:pPr>
              <w:ind w:firstLine="0"/>
              <w:jc w:val="center"/>
            </w:pPr>
            <w:r>
              <w:t>numeric(4,2)</w:t>
            </w:r>
          </w:p>
        </w:tc>
        <w:tc>
          <w:tcPr>
            <w:tcW w:w="746"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3291" w:type="dxa"/>
          </w:tcPr>
          <w:p w14:paraId="6145332C" w14:textId="41EC5894" w:rsidR="00194C33" w:rsidRDefault="00194C33" w:rsidP="001D468F">
            <w:pPr>
              <w:ind w:firstLine="0"/>
              <w:jc w:val="center"/>
            </w:pPr>
            <w:r>
              <w:t>Zawartość fluoru</w:t>
            </w:r>
          </w:p>
        </w:tc>
      </w:tr>
      <w:tr w:rsidR="00194C33" w:rsidRPr="00DF64C5" w14:paraId="00880A16" w14:textId="77777777" w:rsidTr="001D468F">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126" w:type="dxa"/>
          </w:tcPr>
          <w:p w14:paraId="5D03DEBE" w14:textId="132E3AF0" w:rsidR="00194C33" w:rsidRDefault="00194C33" w:rsidP="001D468F">
            <w:pPr>
              <w:ind w:firstLine="0"/>
              <w:jc w:val="center"/>
            </w:pPr>
            <w:r>
              <w:t>P</w:t>
            </w:r>
          </w:p>
        </w:tc>
        <w:tc>
          <w:tcPr>
            <w:tcW w:w="1485" w:type="dxa"/>
          </w:tcPr>
          <w:p w14:paraId="78850F6A" w14:textId="2D1EE10F" w:rsidR="00194C33" w:rsidRDefault="00194C33" w:rsidP="001D468F">
            <w:pPr>
              <w:ind w:firstLine="0"/>
              <w:jc w:val="center"/>
            </w:pPr>
            <w:r>
              <w:t>numeric(4,2)</w:t>
            </w:r>
          </w:p>
        </w:tc>
        <w:tc>
          <w:tcPr>
            <w:tcW w:w="746"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3291"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1D468F">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126" w:type="dxa"/>
          </w:tcPr>
          <w:p w14:paraId="113FD4BA" w14:textId="42A0C663" w:rsidR="00194C33" w:rsidRDefault="00194C33" w:rsidP="001D468F">
            <w:pPr>
              <w:ind w:firstLine="0"/>
              <w:jc w:val="center"/>
            </w:pPr>
            <w:r>
              <w:t>I</w:t>
            </w:r>
          </w:p>
        </w:tc>
        <w:tc>
          <w:tcPr>
            <w:tcW w:w="1485" w:type="dxa"/>
          </w:tcPr>
          <w:p w14:paraId="58D0AD00" w14:textId="4E4166A0" w:rsidR="00194C33" w:rsidRDefault="00194C33" w:rsidP="001D468F">
            <w:pPr>
              <w:ind w:firstLine="0"/>
              <w:jc w:val="center"/>
            </w:pPr>
            <w:r>
              <w:t>numeric(4,2)</w:t>
            </w:r>
          </w:p>
        </w:tc>
        <w:tc>
          <w:tcPr>
            <w:tcW w:w="746"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3291" w:type="dxa"/>
          </w:tcPr>
          <w:p w14:paraId="5D7D5A3E" w14:textId="148467EB" w:rsidR="00194C33" w:rsidRDefault="00194C33" w:rsidP="001D468F">
            <w:pPr>
              <w:ind w:firstLine="0"/>
              <w:jc w:val="center"/>
            </w:pPr>
            <w:r>
              <w:t>Zawartość jodu</w:t>
            </w:r>
          </w:p>
        </w:tc>
      </w:tr>
      <w:tr w:rsidR="00194C33" w:rsidRPr="00DF64C5" w14:paraId="5F6E76B1" w14:textId="77777777" w:rsidTr="001D468F">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126" w:type="dxa"/>
          </w:tcPr>
          <w:p w14:paraId="5C9A2FDC" w14:textId="4C73E176" w:rsidR="00194C33" w:rsidRDefault="00194C33" w:rsidP="001D468F">
            <w:pPr>
              <w:ind w:firstLine="0"/>
              <w:jc w:val="center"/>
            </w:pPr>
            <w:r>
              <w:t>Mg</w:t>
            </w:r>
          </w:p>
        </w:tc>
        <w:tc>
          <w:tcPr>
            <w:tcW w:w="1485" w:type="dxa"/>
          </w:tcPr>
          <w:p w14:paraId="222AE5BD" w14:textId="72065139" w:rsidR="00194C33" w:rsidRDefault="00194C33" w:rsidP="001D468F">
            <w:pPr>
              <w:ind w:firstLine="0"/>
              <w:jc w:val="center"/>
            </w:pPr>
            <w:r>
              <w:t>numeric(4,2)</w:t>
            </w:r>
          </w:p>
        </w:tc>
        <w:tc>
          <w:tcPr>
            <w:tcW w:w="746"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3291" w:type="dxa"/>
          </w:tcPr>
          <w:p w14:paraId="5F551E0B" w14:textId="5181C5C2" w:rsidR="00194C33" w:rsidRDefault="00194C33" w:rsidP="001D468F">
            <w:pPr>
              <w:ind w:firstLine="0"/>
              <w:jc w:val="center"/>
            </w:pPr>
            <w:r>
              <w:t>Zawartość magnezu</w:t>
            </w:r>
          </w:p>
        </w:tc>
      </w:tr>
      <w:tr w:rsidR="00194C33" w:rsidRPr="00DF64C5" w14:paraId="41BAA249" w14:textId="77777777" w:rsidTr="001D468F">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126" w:type="dxa"/>
          </w:tcPr>
          <w:p w14:paraId="5058E667" w14:textId="7E62138C" w:rsidR="00194C33" w:rsidRDefault="00194C33" w:rsidP="001D468F">
            <w:pPr>
              <w:ind w:firstLine="0"/>
              <w:jc w:val="center"/>
            </w:pPr>
            <w:r>
              <w:t>Cu</w:t>
            </w:r>
          </w:p>
        </w:tc>
        <w:tc>
          <w:tcPr>
            <w:tcW w:w="1485" w:type="dxa"/>
          </w:tcPr>
          <w:p w14:paraId="7D8BD66E" w14:textId="4FABE8D6" w:rsidR="00194C33" w:rsidRDefault="00194C33" w:rsidP="001D468F">
            <w:pPr>
              <w:ind w:firstLine="0"/>
              <w:jc w:val="center"/>
            </w:pPr>
            <w:r>
              <w:t>numeric(4,2)</w:t>
            </w:r>
          </w:p>
        </w:tc>
        <w:tc>
          <w:tcPr>
            <w:tcW w:w="746"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3291" w:type="dxa"/>
          </w:tcPr>
          <w:p w14:paraId="69356D9A" w14:textId="7D2942E9" w:rsidR="00194C33" w:rsidRDefault="00194C33" w:rsidP="001D468F">
            <w:pPr>
              <w:ind w:firstLine="0"/>
              <w:jc w:val="center"/>
            </w:pPr>
            <w:r>
              <w:t>Zawartość miedzi</w:t>
            </w:r>
          </w:p>
        </w:tc>
      </w:tr>
      <w:tr w:rsidR="00194C33" w:rsidRPr="00DF64C5" w14:paraId="3467FA87" w14:textId="77777777" w:rsidTr="001D468F">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126" w:type="dxa"/>
          </w:tcPr>
          <w:p w14:paraId="1630DFF2" w14:textId="0EB889E1" w:rsidR="00194C33" w:rsidRDefault="00194C33" w:rsidP="001D468F">
            <w:pPr>
              <w:ind w:firstLine="0"/>
              <w:jc w:val="center"/>
            </w:pPr>
            <w:r>
              <w:t>K</w:t>
            </w:r>
          </w:p>
        </w:tc>
        <w:tc>
          <w:tcPr>
            <w:tcW w:w="1485" w:type="dxa"/>
          </w:tcPr>
          <w:p w14:paraId="6C0BF837" w14:textId="62D0D4A8" w:rsidR="00194C33" w:rsidRDefault="00194C33" w:rsidP="001D468F">
            <w:pPr>
              <w:ind w:firstLine="0"/>
              <w:jc w:val="center"/>
            </w:pPr>
            <w:r>
              <w:t>numeric(4,2)</w:t>
            </w:r>
          </w:p>
        </w:tc>
        <w:tc>
          <w:tcPr>
            <w:tcW w:w="746"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3291" w:type="dxa"/>
          </w:tcPr>
          <w:p w14:paraId="7ED1098A" w14:textId="191276E6" w:rsidR="00194C33" w:rsidRDefault="00194C33" w:rsidP="001D468F">
            <w:pPr>
              <w:ind w:firstLine="0"/>
              <w:jc w:val="center"/>
            </w:pPr>
            <w:r>
              <w:t>Zawartość potasu</w:t>
            </w:r>
          </w:p>
        </w:tc>
      </w:tr>
      <w:tr w:rsidR="00194C33" w:rsidRPr="00DF64C5" w14:paraId="09873707" w14:textId="77777777" w:rsidTr="001D468F">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126" w:type="dxa"/>
          </w:tcPr>
          <w:p w14:paraId="5516A9A3" w14:textId="555EE2F4" w:rsidR="00194C33" w:rsidRDefault="00194C33" w:rsidP="001D468F">
            <w:pPr>
              <w:ind w:firstLine="0"/>
              <w:jc w:val="center"/>
            </w:pPr>
            <w:r>
              <w:t>Se</w:t>
            </w:r>
          </w:p>
        </w:tc>
        <w:tc>
          <w:tcPr>
            <w:tcW w:w="1485" w:type="dxa"/>
          </w:tcPr>
          <w:p w14:paraId="6176A589" w14:textId="05C061FF" w:rsidR="00194C33" w:rsidRDefault="00194C33" w:rsidP="001D468F">
            <w:pPr>
              <w:ind w:firstLine="0"/>
              <w:jc w:val="center"/>
            </w:pPr>
            <w:r>
              <w:t>numeric(4,2)</w:t>
            </w:r>
          </w:p>
        </w:tc>
        <w:tc>
          <w:tcPr>
            <w:tcW w:w="746"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3291" w:type="dxa"/>
          </w:tcPr>
          <w:p w14:paraId="4C84463C" w14:textId="5E1D5E0F" w:rsidR="00194C33" w:rsidRDefault="00194C33" w:rsidP="001D468F">
            <w:pPr>
              <w:ind w:firstLine="0"/>
              <w:jc w:val="center"/>
            </w:pPr>
            <w:r>
              <w:t>Zawartość selenu</w:t>
            </w:r>
          </w:p>
        </w:tc>
      </w:tr>
      <w:tr w:rsidR="00194C33" w:rsidRPr="00DF64C5" w14:paraId="72C70D5B" w14:textId="77777777" w:rsidTr="001D468F">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126" w:type="dxa"/>
          </w:tcPr>
          <w:p w14:paraId="3A70D83F" w14:textId="6611A546" w:rsidR="00194C33" w:rsidRDefault="00194C33" w:rsidP="001D468F">
            <w:pPr>
              <w:ind w:firstLine="0"/>
              <w:jc w:val="center"/>
            </w:pPr>
            <w:r>
              <w:t>Na</w:t>
            </w:r>
          </w:p>
        </w:tc>
        <w:tc>
          <w:tcPr>
            <w:tcW w:w="1485" w:type="dxa"/>
          </w:tcPr>
          <w:p w14:paraId="1624B0D2" w14:textId="30410411" w:rsidR="00194C33" w:rsidRDefault="00194C33" w:rsidP="001D468F">
            <w:pPr>
              <w:ind w:firstLine="0"/>
              <w:jc w:val="center"/>
            </w:pPr>
            <w:r>
              <w:t>numeric(4,2)</w:t>
            </w:r>
          </w:p>
        </w:tc>
        <w:tc>
          <w:tcPr>
            <w:tcW w:w="746"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3291" w:type="dxa"/>
          </w:tcPr>
          <w:p w14:paraId="201578C6" w14:textId="0A2AB620" w:rsidR="00194C33" w:rsidRDefault="00194C33" w:rsidP="001D468F">
            <w:pPr>
              <w:ind w:firstLine="0"/>
              <w:jc w:val="center"/>
            </w:pPr>
            <w:r>
              <w:t>Zawartość sodu</w:t>
            </w:r>
          </w:p>
        </w:tc>
      </w:tr>
      <w:tr w:rsidR="00194C33" w:rsidRPr="00DF64C5" w14:paraId="20220C49" w14:textId="77777777" w:rsidTr="001D468F">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126" w:type="dxa"/>
          </w:tcPr>
          <w:p w14:paraId="3DE4B813" w14:textId="567D6801" w:rsidR="00194C33" w:rsidRDefault="00194C33" w:rsidP="001D468F">
            <w:pPr>
              <w:ind w:firstLine="0"/>
              <w:jc w:val="center"/>
            </w:pPr>
            <w:r>
              <w:t>Ca</w:t>
            </w:r>
          </w:p>
        </w:tc>
        <w:tc>
          <w:tcPr>
            <w:tcW w:w="1485" w:type="dxa"/>
          </w:tcPr>
          <w:p w14:paraId="0A7694B6" w14:textId="762880BC" w:rsidR="00194C33" w:rsidRDefault="00194C33" w:rsidP="001D468F">
            <w:pPr>
              <w:ind w:firstLine="0"/>
              <w:jc w:val="center"/>
            </w:pPr>
            <w:r>
              <w:t>numeric(4,2)</w:t>
            </w:r>
          </w:p>
        </w:tc>
        <w:tc>
          <w:tcPr>
            <w:tcW w:w="746"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3291" w:type="dxa"/>
          </w:tcPr>
          <w:p w14:paraId="15ACC584" w14:textId="6AB46096" w:rsidR="00194C33" w:rsidRDefault="00194C33" w:rsidP="001D468F">
            <w:pPr>
              <w:ind w:firstLine="0"/>
              <w:jc w:val="center"/>
            </w:pPr>
            <w:r>
              <w:t>Zawartość wapnia</w:t>
            </w:r>
          </w:p>
        </w:tc>
      </w:tr>
      <w:tr w:rsidR="00194C33" w:rsidRPr="00DF64C5" w14:paraId="67AB79C2" w14:textId="77777777" w:rsidTr="001D468F">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126" w:type="dxa"/>
          </w:tcPr>
          <w:p w14:paraId="5BF1A147" w14:textId="386AF7CB" w:rsidR="00194C33" w:rsidRDefault="00194C33" w:rsidP="001D468F">
            <w:pPr>
              <w:ind w:firstLine="0"/>
              <w:jc w:val="center"/>
            </w:pPr>
            <w:r>
              <w:t>Fe</w:t>
            </w:r>
          </w:p>
        </w:tc>
        <w:tc>
          <w:tcPr>
            <w:tcW w:w="1485" w:type="dxa"/>
          </w:tcPr>
          <w:p w14:paraId="5FC5159B" w14:textId="7AB10B4C" w:rsidR="00194C33" w:rsidRDefault="00194C33" w:rsidP="001D468F">
            <w:pPr>
              <w:ind w:firstLine="0"/>
              <w:jc w:val="center"/>
            </w:pPr>
            <w:r>
              <w:t>numeric(4,2)</w:t>
            </w:r>
          </w:p>
        </w:tc>
        <w:tc>
          <w:tcPr>
            <w:tcW w:w="746"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3291"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P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5A840657" w14:textId="6A636DDA" w:rsidR="0003742D" w:rsidRDefault="0003742D" w:rsidP="0003742D">
      <w:pPr>
        <w:pStyle w:val="Nagwek2"/>
      </w:pPr>
      <w:r>
        <w:lastRenderedPageBreak/>
        <w:t>4.6.2. Projekt interfejsów</w:t>
      </w:r>
    </w:p>
    <w:p w14:paraId="037A46B9" w14:textId="56DE013C" w:rsidR="0003742D" w:rsidRPr="0003742D" w:rsidRDefault="0003742D" w:rsidP="0003742D">
      <w:pPr>
        <w:pStyle w:val="Nagwek2"/>
      </w:pPr>
      <w:r>
        <w:t>4.6.3. Projekt logiki biznesowej</w:t>
      </w:r>
    </w:p>
    <w:p w14:paraId="15F40E13" w14:textId="447C732C" w:rsidR="0003742D" w:rsidRDefault="0003742D" w:rsidP="0003742D">
      <w:pPr>
        <w:pStyle w:val="Nagwek2"/>
      </w:pPr>
      <w:r>
        <w:t>4.6.4. Implementacja</w:t>
      </w:r>
    </w:p>
    <w:p w14:paraId="4ECCB9E8" w14:textId="351BD132" w:rsidR="0003742D" w:rsidRDefault="0003742D" w:rsidP="0003742D">
      <w:pPr>
        <w:pStyle w:val="Nagwek2"/>
      </w:pPr>
      <w:r>
        <w:t>4.6.5. Testy</w:t>
      </w:r>
    </w:p>
    <w:p w14:paraId="1F04CC4E" w14:textId="4C824115" w:rsidR="0003742D" w:rsidRDefault="0003742D" w:rsidP="0003742D">
      <w:pPr>
        <w:pStyle w:val="Nagwek2"/>
      </w:pPr>
      <w:r>
        <w:t>4.6.6. Podsumowanie III iteracji</w:t>
      </w:r>
    </w:p>
    <w:p w14:paraId="4CC6E60D" w14:textId="77777777" w:rsidR="0003742D" w:rsidRPr="00F55F23" w:rsidRDefault="0003742D" w:rsidP="00F55F23">
      <w:pPr>
        <w:jc w:val="center"/>
      </w:pPr>
    </w:p>
    <w:p w14:paraId="78C60EA0" w14:textId="1E539ACF" w:rsidR="0031648F" w:rsidRDefault="001401C4" w:rsidP="0031648F">
      <w:pPr>
        <w:pStyle w:val="Podtytu"/>
      </w:pPr>
      <w:r>
        <w:t>4.7</w:t>
      </w:r>
      <w:r w:rsidR="0031648F">
        <w:t>. IV iteracja: uzupełni</w:t>
      </w:r>
      <w:r w:rsidR="00D11A45">
        <w:t>e</w:t>
      </w:r>
      <w:r w:rsidR="0031648F">
        <w:t>nie funkcjonalności</w:t>
      </w:r>
    </w:p>
    <w:p w14:paraId="6FBDA007" w14:textId="77777777" w:rsidR="0031648F" w:rsidRDefault="0031648F" w:rsidP="0031648F"/>
    <w:p w14:paraId="691D778E" w14:textId="048D2ECD" w:rsidR="00D11A45" w:rsidRDefault="00D11A45" w:rsidP="0031648F">
      <w:r>
        <w:t xml:space="preserve">W przedostatniej iteracji nacisk zostanie położony na zaimplementowanie funkcji, które jeszcze nie zostały zrealizowane oraz dopieszczeniu szczegółów </w:t>
      </w:r>
      <w:r w:rsidR="0003742D">
        <w:t>wizualnych</w:t>
      </w:r>
      <w:r>
        <w:t>.</w:t>
      </w:r>
    </w:p>
    <w:p w14:paraId="7E049547" w14:textId="77777777" w:rsidR="009716A0" w:rsidRDefault="009716A0" w:rsidP="009716A0">
      <w:pPr>
        <w:ind w:firstLine="0"/>
      </w:pPr>
    </w:p>
    <w:p w14:paraId="10DFB138" w14:textId="069D28D4" w:rsidR="009716A0" w:rsidRDefault="009716A0" w:rsidP="009716A0">
      <w:pPr>
        <w:ind w:firstLine="0"/>
      </w:pPr>
      <w:r>
        <w:rPr>
          <w:noProof/>
          <w:lang w:eastAsia="pl-PL"/>
        </w:rPr>
        <w:drawing>
          <wp:inline distT="0" distB="0" distL="0" distR="0" wp14:anchorId="56340117" wp14:editId="596975C9">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p>
    <w:p w14:paraId="4EDE8B7B" w14:textId="77777777" w:rsidR="00D11A45" w:rsidRDefault="00D11A45" w:rsidP="009716A0">
      <w:pPr>
        <w:jc w:val="center"/>
      </w:pPr>
    </w:p>
    <w:p w14:paraId="3DD88134" w14:textId="3C6C696C" w:rsidR="009716A0" w:rsidRDefault="00B82171" w:rsidP="009716A0">
      <w:pPr>
        <w:jc w:val="center"/>
      </w:pPr>
      <w:r>
        <w:t>Rys. 4.</w:t>
      </w:r>
      <w:r w:rsidR="00847C11">
        <w:t>7</w:t>
      </w:r>
      <w:r w:rsidR="009716A0">
        <w:t>. Przykładowe opowieści klienta wybrane do realizacji w IV iteracji.</w:t>
      </w:r>
    </w:p>
    <w:p w14:paraId="7EEFF281" w14:textId="77777777" w:rsidR="009716A0" w:rsidRDefault="009716A0" w:rsidP="009716A0">
      <w:pPr>
        <w:jc w:val="center"/>
      </w:pPr>
    </w:p>
    <w:p w14:paraId="00802172" w14:textId="6BA6642A" w:rsidR="0003742D" w:rsidRDefault="0003742D" w:rsidP="0003742D">
      <w:pPr>
        <w:pStyle w:val="Nagwek2"/>
      </w:pPr>
      <w:r>
        <w:t>4.7.1. Projekt interfejsów</w:t>
      </w:r>
    </w:p>
    <w:p w14:paraId="3C078DA2" w14:textId="7E7301CB" w:rsidR="0003742D" w:rsidRPr="0003742D" w:rsidRDefault="0003742D" w:rsidP="0003742D">
      <w:pPr>
        <w:pStyle w:val="Nagwek2"/>
      </w:pPr>
      <w:r>
        <w:t>4.7.2. Projekt logiki biznesowej</w:t>
      </w:r>
    </w:p>
    <w:p w14:paraId="4E8FB2DC" w14:textId="59C830B2" w:rsidR="0003742D" w:rsidRDefault="0003742D" w:rsidP="0003742D">
      <w:pPr>
        <w:pStyle w:val="Nagwek2"/>
      </w:pPr>
      <w:r>
        <w:t>4.7.3. Implementacja</w:t>
      </w:r>
    </w:p>
    <w:p w14:paraId="79CD6E59" w14:textId="73FFB65D" w:rsidR="0003742D" w:rsidRDefault="0003742D" w:rsidP="0003742D">
      <w:pPr>
        <w:pStyle w:val="Nagwek2"/>
      </w:pPr>
      <w:r>
        <w:t>4.7.4. Testy</w:t>
      </w:r>
    </w:p>
    <w:p w14:paraId="590F3C20" w14:textId="18888C75" w:rsidR="0003742D" w:rsidRDefault="0003742D" w:rsidP="0003742D">
      <w:pPr>
        <w:pStyle w:val="Nagwek2"/>
      </w:pPr>
      <w:r>
        <w:t>4.7.5. Podsumowanie IV iteracji</w:t>
      </w:r>
    </w:p>
    <w:p w14:paraId="37492FD0" w14:textId="77777777" w:rsidR="0003742D" w:rsidRDefault="0003742D" w:rsidP="009716A0">
      <w:pPr>
        <w:jc w:val="center"/>
      </w:pPr>
    </w:p>
    <w:p w14:paraId="221FB00B" w14:textId="65B44042" w:rsidR="0031648F" w:rsidRDefault="00F853FF" w:rsidP="0031648F">
      <w:pPr>
        <w:pStyle w:val="Podtytu"/>
      </w:pPr>
      <w:r>
        <w:t>4.</w:t>
      </w:r>
      <w:r w:rsidR="001401C4">
        <w:t>8</w:t>
      </w:r>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lastRenderedPageBreak/>
        <w:t xml:space="preserve"> </w:t>
      </w:r>
    </w:p>
    <w:p w14:paraId="5BA384BF" w14:textId="3B7974D0" w:rsidR="002E7570" w:rsidRDefault="0003742D" w:rsidP="00EF6592">
      <w:pPr>
        <w:ind w:firstLine="0"/>
      </w:pPr>
      <w:r>
        <w:t>4.8.1. Projekt logiki biznesowej</w:t>
      </w:r>
    </w:p>
    <w:p w14:paraId="0ED9576B" w14:textId="40ABB341" w:rsidR="0003742D" w:rsidRDefault="0003742D" w:rsidP="00EF6592">
      <w:pPr>
        <w:ind w:firstLine="0"/>
      </w:pPr>
      <w:r>
        <w:t>4.8.2. Implementacja</w:t>
      </w:r>
    </w:p>
    <w:p w14:paraId="27C80D1C" w14:textId="5556753A" w:rsidR="0003742D" w:rsidRDefault="0003742D" w:rsidP="00EF6592">
      <w:pPr>
        <w:ind w:firstLine="0"/>
      </w:pPr>
      <w:r>
        <w:t>4.8.3. Testy końcowe</w:t>
      </w:r>
    </w:p>
    <w:p w14:paraId="28D02CE1" w14:textId="42D3EE8A" w:rsidR="0003742D" w:rsidRDefault="0003742D" w:rsidP="00EF6592">
      <w:pPr>
        <w:ind w:firstLine="0"/>
      </w:pPr>
      <w:r>
        <w:t>4.8.4.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1427" w:name="_Toc5963784"/>
      <w:r>
        <w:t>Projekt testów</w:t>
      </w:r>
      <w:bookmarkEnd w:id="1427"/>
    </w:p>
    <w:p w14:paraId="011F898B" w14:textId="77777777" w:rsidR="00973C06" w:rsidRDefault="00973C06" w:rsidP="00423CC1">
      <w:pPr>
        <w:pStyle w:val="Nagwek2"/>
        <w:ind w:left="360"/>
      </w:pPr>
      <w:bookmarkStart w:id="1428" w:name="_Toc5963785"/>
      <w:r>
        <w:t>Testy funkcjonalne</w:t>
      </w:r>
      <w:bookmarkEnd w:id="1428"/>
    </w:p>
    <w:p w14:paraId="31EC54EA" w14:textId="77777777" w:rsidR="00973C06" w:rsidRDefault="00973C06" w:rsidP="00423CC1">
      <w:pPr>
        <w:pStyle w:val="Nagwek2"/>
        <w:ind w:left="360"/>
      </w:pPr>
      <w:bookmarkStart w:id="1429" w:name="_Toc5963786"/>
      <w:r>
        <w:t>Testy jednostkowe</w:t>
      </w:r>
      <w:bookmarkEnd w:id="1429"/>
    </w:p>
    <w:p w14:paraId="5282706C" w14:textId="77777777" w:rsidR="00973C06" w:rsidRDefault="00973C06" w:rsidP="00423CC1">
      <w:pPr>
        <w:pStyle w:val="Nagwek2"/>
        <w:ind w:left="360"/>
      </w:pPr>
      <w:bookmarkStart w:id="1430" w:name="_Toc5963787"/>
      <w:r>
        <w:t>Testy obciążeniowe</w:t>
      </w:r>
      <w:bookmarkEnd w:id="1430"/>
    </w:p>
    <w:p w14:paraId="711FB549" w14:textId="77777777" w:rsidR="00973C06" w:rsidRPr="00973C06" w:rsidRDefault="00973C06" w:rsidP="00423CC1">
      <w:pPr>
        <w:pStyle w:val="Nagwek2"/>
        <w:ind w:left="360"/>
      </w:pPr>
      <w:bookmarkStart w:id="1431" w:name="_Toc5963788"/>
      <w:r>
        <w:t>Testy użytkowników</w:t>
      </w:r>
      <w:bookmarkEnd w:id="1431"/>
    </w:p>
    <w:p w14:paraId="46EAF48D" w14:textId="77777777" w:rsidR="0003742D" w:rsidRDefault="0003742D" w:rsidP="00266EEB">
      <w:pPr>
        <w:pStyle w:val="Nagwek1"/>
        <w:ind w:firstLine="360"/>
      </w:pPr>
      <w:bookmarkStart w:id="1432" w:name="_Toc5963793"/>
    </w:p>
    <w:p w14:paraId="434B18E9" w14:textId="77907923" w:rsidR="00E375D2" w:rsidRDefault="00E375D2" w:rsidP="00266EEB">
      <w:pPr>
        <w:pStyle w:val="Nagwek1"/>
        <w:ind w:firstLine="360"/>
      </w:pPr>
      <w:r w:rsidRPr="002A0F9B">
        <w:t>testy</w:t>
      </w:r>
      <w:bookmarkEnd w:id="1432"/>
    </w:p>
    <w:p w14:paraId="3307737F" w14:textId="77777777" w:rsidR="00973C06" w:rsidRDefault="00973C06" w:rsidP="00423CC1">
      <w:pPr>
        <w:pStyle w:val="Podtytu"/>
        <w:numPr>
          <w:ilvl w:val="0"/>
          <w:numId w:val="0"/>
        </w:numPr>
        <w:ind w:left="360"/>
      </w:pPr>
      <w:r>
        <w:t xml:space="preserve"> </w:t>
      </w:r>
      <w:bookmarkStart w:id="1433" w:name="_Toc5963794"/>
      <w:r>
        <w:t>Testy funkcjonalne</w:t>
      </w:r>
      <w:bookmarkEnd w:id="1433"/>
    </w:p>
    <w:p w14:paraId="3FE6993E" w14:textId="77777777" w:rsidR="00973C06" w:rsidRDefault="00973C06" w:rsidP="00423CC1">
      <w:pPr>
        <w:pStyle w:val="Podtytu"/>
        <w:numPr>
          <w:ilvl w:val="0"/>
          <w:numId w:val="0"/>
        </w:numPr>
        <w:ind w:left="360"/>
      </w:pPr>
      <w:r>
        <w:t xml:space="preserve"> </w:t>
      </w:r>
      <w:bookmarkStart w:id="1434" w:name="_Toc5963795"/>
      <w:r>
        <w:t>Testy jednostkowe</w:t>
      </w:r>
      <w:bookmarkEnd w:id="1434"/>
    </w:p>
    <w:p w14:paraId="0C91ABA7" w14:textId="77777777" w:rsidR="00973C06" w:rsidRDefault="00973C06" w:rsidP="00423CC1">
      <w:pPr>
        <w:pStyle w:val="Podtytu"/>
        <w:numPr>
          <w:ilvl w:val="0"/>
          <w:numId w:val="0"/>
        </w:numPr>
        <w:ind w:left="360"/>
      </w:pPr>
      <w:r>
        <w:t xml:space="preserve"> </w:t>
      </w:r>
      <w:bookmarkStart w:id="1435" w:name="_Toc5963796"/>
      <w:r>
        <w:t>Testy obciążeniowe</w:t>
      </w:r>
      <w:bookmarkEnd w:id="1435"/>
    </w:p>
    <w:p w14:paraId="4B72EE20" w14:textId="77777777" w:rsidR="00973C06" w:rsidRDefault="00973C06" w:rsidP="00423CC1">
      <w:pPr>
        <w:pStyle w:val="Podtytu"/>
        <w:numPr>
          <w:ilvl w:val="0"/>
          <w:numId w:val="0"/>
        </w:numPr>
        <w:ind w:left="360"/>
      </w:pPr>
      <w:r>
        <w:t xml:space="preserve"> </w:t>
      </w:r>
      <w:bookmarkStart w:id="1436" w:name="_Toc5963797"/>
      <w:r>
        <w:t>Testy użytkowników</w:t>
      </w:r>
      <w:bookmarkEnd w:id="1436"/>
    </w:p>
    <w:p w14:paraId="1E836DC5" w14:textId="77777777" w:rsidR="00A87E01" w:rsidRPr="00A87E01" w:rsidRDefault="00A87E01" w:rsidP="00A87E01"/>
    <w:p w14:paraId="13260DE8" w14:textId="76ABD168" w:rsidR="00CD4B0E" w:rsidRDefault="00266EEB" w:rsidP="002A0F9B">
      <w:pPr>
        <w:pStyle w:val="Nagwek1"/>
      </w:pPr>
      <w:bookmarkStart w:id="1437" w:name="_Toc5963798"/>
      <w:r>
        <w:t>5</w:t>
      </w:r>
      <w:r w:rsidR="002A0F9B">
        <w:t xml:space="preserve">. </w:t>
      </w:r>
      <w:r w:rsidR="00CD4B0E" w:rsidRPr="002A0F9B">
        <w:t>wdrożenie</w:t>
      </w:r>
      <w:bookmarkEnd w:id="1437"/>
    </w:p>
    <w:p w14:paraId="51659AC8" w14:textId="77777777" w:rsidR="00A87E01" w:rsidRPr="00A87E01" w:rsidRDefault="00A87E01" w:rsidP="00A87E01"/>
    <w:p w14:paraId="35F02D50" w14:textId="2950FF00" w:rsidR="00CD4B0E" w:rsidRDefault="00266EEB" w:rsidP="002A0F9B">
      <w:pPr>
        <w:pStyle w:val="Nagwek1"/>
      </w:pPr>
      <w:bookmarkStart w:id="1438" w:name="_Toc5963799"/>
      <w:r>
        <w:t>6</w:t>
      </w:r>
      <w:r w:rsidR="002A0F9B">
        <w:t xml:space="preserve">. </w:t>
      </w:r>
      <w:r w:rsidR="00CD4B0E">
        <w:t>podsumowanie</w:t>
      </w:r>
      <w:bookmarkEnd w:id="1438"/>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260D952" w:rsidR="00CD4B0E" w:rsidRDefault="0003742D" w:rsidP="00276AEC">
      <w:pPr>
        <w:pStyle w:val="Podtytu"/>
        <w:numPr>
          <w:ilvl w:val="0"/>
          <w:numId w:val="0"/>
        </w:numPr>
      </w:pPr>
      <w:bookmarkStart w:id="1439" w:name="_Toc5963800"/>
      <w:r>
        <w:lastRenderedPageBreak/>
        <w:t>6</w:t>
      </w:r>
      <w:r w:rsidR="002A0F9B">
        <w:t>.1</w:t>
      </w:r>
      <w:r w:rsidR="00276AEC">
        <w:t xml:space="preserve">. </w:t>
      </w:r>
      <w:r w:rsidR="00CD4B0E">
        <w:t>Możliwości dalszego rozwoju</w:t>
      </w:r>
      <w:bookmarkEnd w:id="1439"/>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3D7A8BD" w:rsidR="00276AEC" w:rsidRDefault="0003742D" w:rsidP="00276AEC">
      <w:pPr>
        <w:pStyle w:val="Nagwek2"/>
      </w:pPr>
      <w:bookmarkStart w:id="1440" w:name="_Toc5963801"/>
      <w:r>
        <w:t>6</w:t>
      </w:r>
      <w:r w:rsidR="002A0F9B">
        <w:t>.1</w:t>
      </w:r>
      <w:r w:rsidR="00276AEC">
        <w:t>.1. Dokładność przekazywanych informacji</w:t>
      </w:r>
      <w:r w:rsidR="00C80EE1">
        <w:t xml:space="preserve"> zwrotnych</w:t>
      </w:r>
      <w:bookmarkEnd w:id="1440"/>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3A7657E0"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FA318A6" w:rsidR="005F772E" w:rsidRDefault="000E6BB2" w:rsidP="00276AEC">
      <w:pPr>
        <w:pStyle w:val="Akapitzlist"/>
        <w:numPr>
          <w:ilvl w:val="0"/>
          <w:numId w:val="10"/>
        </w:numPr>
      </w:pPr>
      <w:r>
        <w:lastRenderedPageBreak/>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68AB669C" w:rsidR="002A0F9B" w:rsidRDefault="0003742D" w:rsidP="002A0F9B">
      <w:pPr>
        <w:pStyle w:val="Nagwek2"/>
      </w:pPr>
      <w:r>
        <w:t>6</w:t>
      </w:r>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lastRenderedPageBreak/>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2E0835C2" w:rsidR="00266EEB" w:rsidRDefault="0003742D" w:rsidP="00C02350">
      <w:pPr>
        <w:pStyle w:val="Nagwek2"/>
      </w:pPr>
      <w:r>
        <w:t>6</w:t>
      </w:r>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lastRenderedPageBreak/>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6FFCD8F5" w:rsidR="00C22C04" w:rsidRDefault="0003742D" w:rsidP="00C22C04">
      <w:pPr>
        <w:pStyle w:val="Podtytu"/>
      </w:pPr>
      <w:r>
        <w:t>6</w:t>
      </w:r>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lastRenderedPageBreak/>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5C3D9C3B" w:rsidR="00572874" w:rsidRDefault="00C01EB4" w:rsidP="0057287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spacing w:after="160" w:line="259" w:lineRule="auto"/>
        <w:ind w:firstLine="0"/>
        <w:jc w:val="left"/>
      </w:pPr>
      <w:r>
        <w:br w:type="page"/>
      </w:r>
    </w:p>
    <w:p w14:paraId="10657221" w14:textId="2C089E70" w:rsidR="00CD4B0E" w:rsidRDefault="005225EA" w:rsidP="005225EA">
      <w:pPr>
        <w:pStyle w:val="Nagwek3"/>
      </w:pPr>
      <w:bookmarkStart w:id="1441" w:name="_Toc5963802"/>
      <w:r>
        <w:lastRenderedPageBreak/>
        <w:t>wykaz źródeł</w:t>
      </w:r>
      <w:bookmarkEnd w:id="1441"/>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62"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63"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64"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65"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66"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67"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68"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69"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70"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71" w:history="1">
        <w:r w:rsidR="007D1347" w:rsidRPr="00DD64EF">
          <w:rPr>
            <w:rStyle w:val="Hipercze"/>
          </w:rPr>
          <w:t>https://ncez.pl/abc-zywienia-/zasady-zdrowego-zywienia/piramida-zdrowego-zywienia-i-aktywnosci-fizycznej-dla-osob-doroslych z dnia 09.04.2019</w:t>
        </w:r>
      </w:hyperlink>
    </w:p>
    <w:p w14:paraId="4E6494C0" w14:textId="70C662EE" w:rsidR="007D1347" w:rsidRPr="00846ED8" w:rsidRDefault="007D1347" w:rsidP="007D1347">
      <w:pPr>
        <w:pStyle w:val="Akapitzlist"/>
        <w:numPr>
          <w:ilvl w:val="0"/>
          <w:numId w:val="8"/>
        </w:numPr>
      </w:pPr>
      <w:r>
        <w:t xml:space="preserve">Po Treningu </w:t>
      </w:r>
      <w:hyperlink r:id="rId72" w:history="1">
        <w:r w:rsidRPr="00DD64EF">
          <w:rPr>
            <w:rStyle w:val="Hipercze"/>
          </w:rPr>
          <w:t>https://potreningu.pl/</w:t>
        </w:r>
      </w:hyperlink>
      <w:r>
        <w:t xml:space="preserve"> z dnia 30.04.2019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73" w:history="1">
        <w:r w:rsidRPr="00846ED8">
          <w:rPr>
            <w:rStyle w:val="Hipercze"/>
          </w:rPr>
          <w:t>https://encyklopedia.pwn.pl/haslo/dieta;3892627.html</w:t>
        </w:r>
      </w:hyperlink>
      <w:r w:rsidRPr="00846ED8">
        <w:t xml:space="preserve"> </w:t>
      </w:r>
      <w:r>
        <w:t>z dnia 09.11.2018</w:t>
      </w:r>
    </w:p>
    <w:p w14:paraId="131EBB37" w14:textId="420A1213"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74" w:history="1">
        <w:r w:rsidRPr="00DD64EF">
          <w:rPr>
            <w:rStyle w:val="Hipercze"/>
            <w:lang w:val="en-US"/>
          </w:rPr>
          <w:t>https://www.ncbi.nlm.nih.gov/pubmed/19562864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75"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76"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lastRenderedPageBreak/>
        <w:t xml:space="preserve">Wikipedia. </w:t>
      </w:r>
      <w:r w:rsidR="00797509">
        <w:t>Piramida żywienia</w:t>
      </w:r>
      <w:r w:rsidR="00C33D7C">
        <w:t xml:space="preserve"> </w:t>
      </w:r>
      <w:hyperlink r:id="rId77"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78"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79"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80"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81"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42" w:name="_Toc5963803"/>
      <w:r w:rsidRPr="00A350AA">
        <w:rPr>
          <w:lang w:val="en-US"/>
        </w:rPr>
        <w:lastRenderedPageBreak/>
        <w:t>wykaz literatury</w:t>
      </w:r>
      <w:bookmarkEnd w:id="1442"/>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43" w:name="_Toc5963804"/>
      <w:r>
        <w:lastRenderedPageBreak/>
        <w:t>wykaz rysunków</w:t>
      </w:r>
      <w:bookmarkEnd w:id="1443"/>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pPr>
      <w:r>
        <w:t>Rys. 3.1. Przykładowa opowieść użytkownika…..……………………………………96</w:t>
      </w:r>
    </w:p>
    <w:p w14:paraId="09F54C43" w14:textId="5640A664" w:rsidR="00AF132C" w:rsidRDefault="00AF132C" w:rsidP="00AF132C">
      <w:pPr>
        <w:ind w:firstLine="708"/>
      </w:pPr>
      <w:r>
        <w:t>Rys. 3.2. Przykładowa opowieść klienta dotycząca tworzonej aplikacji………………97</w:t>
      </w:r>
    </w:p>
    <w:p w14:paraId="56341604" w14:textId="502C5B02" w:rsidR="00CA0F5B" w:rsidRDefault="00CA0F5B" w:rsidP="00CA0F5B">
      <w:pPr>
        <w:ind w:firstLine="708"/>
      </w:pPr>
      <w:r w:rsidRPr="003331CF">
        <w:rPr>
          <w:highlight w:val="magenta"/>
        </w:rPr>
        <w:t>Rys. </w:t>
      </w:r>
      <w:r w:rsidR="0039638D" w:rsidRPr="003331CF">
        <w:rPr>
          <w:highlight w:val="magenta"/>
        </w:rPr>
        <w:t>3.</w:t>
      </w:r>
      <w:r w:rsidR="003331CF" w:rsidRPr="003331CF">
        <w:rPr>
          <w:highlight w:val="magenta"/>
        </w:rPr>
        <w:t>3</w:t>
      </w:r>
      <w:r>
        <w:t>. Uproszczony diagram zależności pomiędzy przetwarzanymi danymi……</w:t>
      </w:r>
      <w:r w:rsidR="004D28CC">
        <w:t>.106</w:t>
      </w:r>
    </w:p>
    <w:p w14:paraId="24C20E57" w14:textId="49229EA1" w:rsidR="006A2D08" w:rsidRDefault="006A2D08" w:rsidP="006A2D08">
      <w:r>
        <w:t xml:space="preserve">Rys. 3.2. Głównym aktor </w:t>
      </w:r>
      <w:r w:rsidR="004D28CC">
        <w:t>w systemie………………………………………………..107</w:t>
      </w:r>
    </w:p>
    <w:p w14:paraId="439F5C6D" w14:textId="4415AB37" w:rsidR="008D7472" w:rsidRDefault="008D7472" w:rsidP="008D7472">
      <w:pPr>
        <w:ind w:left="708" w:firstLine="1"/>
      </w:pPr>
      <w:r>
        <w:t>Rys. 3.3. Diagram przypadków użycia dla aplikacji wspomagającej prawidłowe bilansowanie diety…………………………………………………………………….98</w:t>
      </w:r>
    </w:p>
    <w:p w14:paraId="6C4E1BB2" w14:textId="68545D83" w:rsidR="004376B0" w:rsidRDefault="004376B0" w:rsidP="004376B0">
      <w:pPr>
        <w:ind w:left="708" w:firstLine="1"/>
      </w:pPr>
      <w:r>
        <w:t>Rys. 3.4. Diagram sekwencji przedstawiający ustalanie CPM odpowiedniego do realizacji celu użytkownika…………………………………………………………...99</w:t>
      </w:r>
    </w:p>
    <w:p w14:paraId="4B42E31F" w14:textId="36F45E02" w:rsidR="00D1070B" w:rsidRDefault="00D1070B" w:rsidP="00D1070B">
      <w:pPr>
        <w:ind w:left="708" w:firstLine="1"/>
      </w:pPr>
      <w:r>
        <w:t xml:space="preserve">Rys. 3.5. Diagram </w:t>
      </w:r>
      <w:r w:rsidRPr="00D1070B">
        <w:rPr>
          <w:b/>
        </w:rPr>
        <w:t>{sprawdź nazwę}</w:t>
      </w:r>
      <w:r>
        <w:t xml:space="preserve"> przedstawiający sposób, w jaki użytkownik może wprowadzić spożyte pożywienie…………………………...……….………………...99</w:t>
      </w:r>
    </w:p>
    <w:p w14:paraId="06581D50" w14:textId="74724FE8" w:rsidR="00006577" w:rsidRPr="007F1CEA" w:rsidRDefault="00006577" w:rsidP="00006577">
      <w:pPr>
        <w:ind w:left="708" w:firstLine="1"/>
      </w:pPr>
      <w:r>
        <w:t>Rys. 4.1. Porównanie tworzenia oprogramowania metodą kaskadową i iteracyjną....10</w:t>
      </w:r>
      <w:r w:rsidR="001060AA">
        <w:t>9</w:t>
      </w:r>
    </w:p>
    <w:p w14:paraId="5C3B1C35" w14:textId="05EFC125" w:rsidR="00DE61FA" w:rsidRDefault="00E34CC0" w:rsidP="00DE61FA">
      <w:pPr>
        <w:ind w:firstLine="708"/>
      </w:pPr>
      <w:r>
        <w:t>Rys. 4.2</w:t>
      </w:r>
      <w:r w:rsidR="00DE61FA">
        <w:t>. Narzędzia i technologie wybrane do real</w:t>
      </w:r>
      <w:r>
        <w:t>izacji projektu……………………110</w:t>
      </w:r>
    </w:p>
    <w:p w14:paraId="167A14ED" w14:textId="37063854" w:rsidR="00933A64" w:rsidRDefault="00933A64" w:rsidP="00933A64">
      <w:r>
        <w:t>Rys.</w:t>
      </w:r>
      <w:r w:rsidR="007236B1">
        <w:t xml:space="preserve"> </w:t>
      </w:r>
      <w:r w:rsidR="00006577">
        <w:t>4.</w:t>
      </w:r>
      <w:r w:rsidR="00056906">
        <w:t>3</w:t>
      </w:r>
      <w:r>
        <w:t>. Przykładowa opowieść klienta wybrana do realizacja w I iteracji……</w:t>
      </w:r>
      <w:r w:rsidR="007236B1">
        <w:t>..</w:t>
      </w:r>
      <w:r>
        <w:t>…..</w:t>
      </w:r>
      <w:r w:rsidR="007236B1">
        <w:t>.</w:t>
      </w:r>
      <w:r w:rsidR="00056906">
        <w:t>111</w:t>
      </w:r>
    </w:p>
    <w:p w14:paraId="24289531" w14:textId="06D5ADAA" w:rsidR="007236B1" w:rsidRDefault="00BC68FB" w:rsidP="007236B1">
      <w:pPr>
        <w:ind w:firstLine="708"/>
      </w:pPr>
      <w:r>
        <w:t>Rys. 4.4</w:t>
      </w:r>
      <w:r w:rsidR="007236B1">
        <w:t>. Przykładowe opowieści klienta wybrane do r</w:t>
      </w:r>
      <w:r w:rsidR="00847C11">
        <w:t>ealizacji w II iteracji………...1</w:t>
      </w:r>
      <w:r>
        <w:t>1</w:t>
      </w:r>
      <w:r w:rsidR="00847C11">
        <w:t>4</w:t>
      </w:r>
    </w:p>
    <w:p w14:paraId="055C4BBF" w14:textId="2357E875" w:rsidR="009D15E1" w:rsidRDefault="002E5F1A" w:rsidP="009D15E1">
      <w:r>
        <w:t>Rys. 4.5</w:t>
      </w:r>
      <w:r w:rsidR="009D15E1">
        <w:t>. Przykładowe opowieści klienta wybrane do realizacji w III ite</w:t>
      </w:r>
      <w:r>
        <w:t>racji………..127</w:t>
      </w:r>
    </w:p>
    <w:p w14:paraId="2F0B2594" w14:textId="4F613610" w:rsidR="009716A0" w:rsidRDefault="00CF27FC" w:rsidP="009716A0">
      <w:r>
        <w:t>Rys. 4.</w:t>
      </w:r>
      <w:r w:rsidR="00006577">
        <w:t>7</w:t>
      </w:r>
      <w:r w:rsidR="009716A0">
        <w:t xml:space="preserve">. Przykładowe opowieści klienta wybrane do </w:t>
      </w:r>
      <w:r w:rsidR="00437363">
        <w:t>realizacji w IV iteracji………..105</w:t>
      </w:r>
    </w:p>
    <w:p w14:paraId="48CE50E4" w14:textId="77777777" w:rsidR="00D1070B" w:rsidRDefault="00D1070B" w:rsidP="009716A0"/>
    <w:p w14:paraId="4F0FDFD7" w14:textId="77777777" w:rsidR="009716A0" w:rsidRDefault="009716A0" w:rsidP="009D15E1"/>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1444" w:name="_Toc5963805"/>
      <w:r w:rsidR="005225EA">
        <w:lastRenderedPageBreak/>
        <w:t>wykaz tabel</w:t>
      </w:r>
      <w:bookmarkEnd w:id="1444"/>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45" w:author="Okot" w:date="2019-03-28T12:43:00Z"/>
        </w:rPr>
      </w:pPr>
      <w:r>
        <w:t>Tabela 2.4. Ocena wagi na podstawie wagi i wzrostu…………………………………20</w:t>
      </w:r>
    </w:p>
    <w:p w14:paraId="552E9D62" w14:textId="05A951B3" w:rsidR="00312B8A" w:rsidRDefault="00312B8A" w:rsidP="00923D31">
      <w:pPr>
        <w:pStyle w:val="Wykazrysunkw"/>
      </w:pPr>
      <w:ins w:id="1446" w:author="Okot" w:date="2019-03-28T12:43:00Z">
        <w:r>
          <w:t>Tabela 2.5. Klasyczne równoważniki Atwatera……………………………………….2</w:t>
        </w:r>
      </w:ins>
      <w:r w:rsidR="0073419C">
        <w:t>2</w:t>
      </w:r>
    </w:p>
    <w:p w14:paraId="78588F11" w14:textId="77777777" w:rsidR="00923D31" w:rsidRDefault="00280791">
      <w:pPr>
        <w:rPr>
          <w:ins w:id="1447" w:author="Okot" w:date="2019-03-29T00:04:00Z"/>
        </w:rPr>
        <w:pPrChange w:id="1448" w:author="Okot" w:date="2019-03-28T23:26:00Z">
          <w:pPr>
            <w:pStyle w:val="Wykazrysunkw"/>
          </w:pPr>
        </w:pPrChange>
      </w:pPr>
      <w:ins w:id="1449" w:author="Okot" w:date="2019-03-28T23:26:00Z">
        <w:r>
          <w:t>Tabela 2.6.</w:t>
        </w:r>
      </w:ins>
      <w:ins w:id="1450" w:author="Okot" w:date="2019-03-31T14:53:00Z">
        <w:r w:rsidR="00DD78C5">
          <w:t xml:space="preserve"> </w:t>
        </w:r>
      </w:ins>
      <w:ins w:id="1451" w:author="Okot" w:date="2019-03-28T23:26:00Z">
        <w:r>
          <w:t>Podział aminokwasów ze względu na zdolność organizmu do ich syntezy</w:t>
        </w:r>
      </w:ins>
      <w:ins w:id="1452" w:author="Okot" w:date="2019-03-28T23:27:00Z">
        <w:r w:rsidR="00DD78C5">
          <w:t>.</w:t>
        </w:r>
        <w:r>
          <w:t>2</w:t>
        </w:r>
      </w:ins>
      <w:r w:rsidR="004F7692">
        <w:t>6</w:t>
      </w:r>
    </w:p>
    <w:p w14:paraId="78757C01" w14:textId="01B0B536" w:rsidR="00DD78C5" w:rsidRDefault="00DD78C5">
      <w:pPr>
        <w:rPr>
          <w:ins w:id="1453" w:author="Okot" w:date="2019-03-31T14:54:00Z"/>
        </w:rPr>
        <w:pPrChange w:id="1454" w:author="Okot" w:date="2019-03-31T14:53:00Z">
          <w:pPr>
            <w:ind w:firstLine="0"/>
          </w:pPr>
        </w:pPrChange>
      </w:pPr>
      <w:ins w:id="1455" w:author="Okot" w:date="2019-03-31T14:53:00Z">
        <w:r>
          <w:t>Tabela 2.7. Zalecane spożycie białka wg IŻŻ…………………</w:t>
        </w:r>
      </w:ins>
      <w:ins w:id="1456" w:author="Okot" w:date="2019-03-31T14:54:00Z">
        <w:r w:rsidR="005B362B">
          <w:t>………………………</w:t>
        </w:r>
      </w:ins>
      <w:r w:rsidR="004F7692">
        <w:t>3</w:t>
      </w:r>
      <w:r w:rsidR="00FE24B4">
        <w:t>1</w:t>
      </w:r>
    </w:p>
    <w:p w14:paraId="4E2323E1" w14:textId="77777777" w:rsidR="00FE1822" w:rsidRDefault="00FE1822">
      <w:pPr>
        <w:pPrChange w:id="1457" w:author="Okot" w:date="2019-03-31T14:53:00Z">
          <w:pPr>
            <w:ind w:firstLine="0"/>
          </w:pPr>
        </w:pPrChange>
      </w:pPr>
      <w:ins w:id="1458" w:author="Okot" w:date="2019-03-31T14:54:00Z">
        <w:r>
          <w:t xml:space="preserve">Tabela 2.8. </w:t>
        </w:r>
      </w:ins>
      <w:ins w:id="1459"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60" w:author="Okot" w:date="2019-03-31T15:21:00Z">
        <w:r>
          <w:t>Zalecana d</w:t>
        </w:r>
      </w:ins>
      <w:ins w:id="1461" w:author="Okot" w:date="2019-03-31T15:20:00Z">
        <w:r>
          <w:t>ystrybucja makro</w:t>
        </w:r>
      </w:ins>
      <w:r w:rsidR="00D502A8">
        <w:t>składników</w:t>
      </w:r>
      <w:ins w:id="1462" w:author="Okot" w:date="2019-03-31T15:20:00Z">
        <w:r>
          <w:t xml:space="preserve"> w diecie</w:t>
        </w:r>
      </w:ins>
      <w:ins w:id="1463" w:author="Okot" w:date="2019-03-31T15:18:00Z">
        <w:r>
          <w:t xml:space="preserve"> </w:t>
        </w:r>
      </w:ins>
      <w:ins w:id="1464"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6A998C2" w:rsidR="00714019" w:rsidRDefault="00714019" w:rsidP="00714019">
      <w:pPr>
        <w:ind w:firstLine="708"/>
      </w:pPr>
      <w:r>
        <w:t>Tabela 3.1. Scenariusz podstawowy dla przypadku ustalenie CPM użytkownika…….98</w:t>
      </w:r>
    </w:p>
    <w:p w14:paraId="3633A9A9" w14:textId="5B709F8D" w:rsidR="00714019" w:rsidRDefault="00714019" w:rsidP="00714019">
      <w:pPr>
        <w:ind w:firstLine="708"/>
      </w:pPr>
      <w:r>
        <w:t>Tabela 3.2. Scenariusz alternatywny dla przypadku ustalenie CPM użytkownika…….98</w:t>
      </w:r>
    </w:p>
    <w:p w14:paraId="5C5F71F5" w14:textId="26AD2889" w:rsidR="00DF64C5" w:rsidRDefault="00DF64C5" w:rsidP="00DF64C5">
      <w:pPr>
        <w:ind w:firstLine="708"/>
      </w:pPr>
      <w:r>
        <w:t>Tabe</w:t>
      </w:r>
      <w:r w:rsidR="004D3CF4">
        <w:t>la 4.1. Wykaz pól w tabeli User</w:t>
      </w:r>
      <w:r>
        <w:t>………………………………………………</w:t>
      </w:r>
      <w:r w:rsidR="004D3CF4">
        <w:t>…</w:t>
      </w:r>
      <w:r>
        <w:t>112</w:t>
      </w:r>
    </w:p>
    <w:p w14:paraId="0CCF0B68" w14:textId="71D2A5F6" w:rsidR="006B7A04" w:rsidRDefault="006B7A04" w:rsidP="006B7A04">
      <w:pPr>
        <w:ind w:firstLine="708"/>
      </w:pPr>
      <w:r>
        <w:t xml:space="preserve">Tabela 4.2. </w:t>
      </w:r>
      <w:r w:rsidR="004D3CF4">
        <w:t>Wykaz pól w tabeli Target…..</w:t>
      </w:r>
      <w:r>
        <w:t>…………………………………………...11</w:t>
      </w:r>
      <w:r w:rsidR="004D3CF4">
        <w:t>5</w:t>
      </w:r>
    </w:p>
    <w:p w14:paraId="6C7BC50E" w14:textId="65F191FE" w:rsidR="00291D1C" w:rsidRDefault="00291D1C" w:rsidP="006B7A04">
      <w:pPr>
        <w:ind w:firstLine="708"/>
      </w:pPr>
      <w:r>
        <w:t>Tabela 4.3. Wykaz pół w tabeli Activity……………………………………………..115</w:t>
      </w:r>
    </w:p>
    <w:p w14:paraId="1C580566" w14:textId="408A74B4" w:rsidR="00026961" w:rsidRDefault="00026961" w:rsidP="00026961">
      <w:pPr>
        <w:ind w:firstLine="708"/>
      </w:pPr>
      <w:r>
        <w:t>Tabela 4.4. Wykaz pól w tabeli UserData……………………………………………115</w:t>
      </w:r>
    </w:p>
    <w:p w14:paraId="1AB5CFF5" w14:textId="6D342FCA" w:rsidR="00B15FC7" w:rsidRDefault="00B15FC7" w:rsidP="00B15FC7">
      <w:pPr>
        <w:ind w:firstLine="708"/>
      </w:pPr>
      <w:r>
        <w:t>Tabela 4.5. Wykaz pól w tabeli UserRequisition…………………………………….116</w:t>
      </w:r>
    </w:p>
    <w:p w14:paraId="61EF5BE6" w14:textId="599C9D03" w:rsidR="009933A9" w:rsidRDefault="009933A9" w:rsidP="009933A9">
      <w:pPr>
        <w:ind w:firstLine="708"/>
      </w:pPr>
      <w:r>
        <w:t>Tabela 4.6. Wykaz pól w tabeli ProteinRequisition………………………………….122</w:t>
      </w:r>
    </w:p>
    <w:p w14:paraId="39A9396B" w14:textId="163B631F" w:rsidR="00B22824" w:rsidRDefault="00B22824" w:rsidP="009933A9">
      <w:pPr>
        <w:ind w:firstLine="708"/>
      </w:pPr>
      <w:r>
        <w:t>Tabela 4.7. Wykaz pól w tabeli Amino</w:t>
      </w:r>
      <w:r w:rsidR="00AC6880">
        <w:t>A</w:t>
      </w:r>
      <w:r>
        <w:t>cidsRequisition………………………</w:t>
      </w:r>
      <w:r w:rsidR="00A6073A">
        <w:t>.</w:t>
      </w:r>
      <w:r>
        <w:t>…...122</w:t>
      </w:r>
    </w:p>
    <w:p w14:paraId="5B032B26" w14:textId="1746EA75" w:rsidR="00DD6DB8" w:rsidRDefault="002A6AF2" w:rsidP="00DD6DB8">
      <w:pPr>
        <w:ind w:firstLine="708"/>
      </w:pPr>
      <w:r>
        <w:t>Tabela 4.8</w:t>
      </w:r>
      <w:r w:rsidR="00DD6DB8">
        <w:t>. Wykaz pól w tabeli GeneralRequisition…………………………………</w:t>
      </w:r>
      <w:r w:rsidR="000822D9">
        <w:t>123</w:t>
      </w:r>
    </w:p>
    <w:p w14:paraId="7AE071BE" w14:textId="534D4997" w:rsidR="00A6073A" w:rsidRDefault="00A6073A" w:rsidP="00A6073A">
      <w:pPr>
        <w:ind w:firstLine="708"/>
      </w:pPr>
      <w:r>
        <w:t>Tabela 4.9. Wykaz pól w tabeli ProductInfo…………………………………………124</w:t>
      </w:r>
    </w:p>
    <w:p w14:paraId="5331F567" w14:textId="725E5EA6" w:rsidR="007C1627" w:rsidRDefault="007C1627" w:rsidP="007C1627">
      <w:pPr>
        <w:ind w:firstLine="708"/>
      </w:pPr>
      <w:r>
        <w:t>Tabela 4.10. Wykaz pól w tabeli Meal……………………………………………….127</w:t>
      </w:r>
    </w:p>
    <w:p w14:paraId="02DC0E5E" w14:textId="4FC5F472" w:rsidR="000B3C37" w:rsidRDefault="000B3C37" w:rsidP="000B3C37">
      <w:pPr>
        <w:ind w:firstLine="708"/>
      </w:pPr>
      <w:r>
        <w:t>Tabela 4.11. Wykaz pól w tabeli Recipe……………………………………………..128</w:t>
      </w:r>
    </w:p>
    <w:p w14:paraId="335EA967" w14:textId="6BD4394D" w:rsidR="00FE1635" w:rsidRDefault="00FE1635" w:rsidP="00FE1635">
      <w:pPr>
        <w:ind w:firstLine="708"/>
      </w:pPr>
      <w:r>
        <w:t>Tabela 4.12. Wykaz pól w tabeli DoneRecipe………………………………………..128</w:t>
      </w:r>
    </w:p>
    <w:p w14:paraId="2E464414" w14:textId="67E9A42A" w:rsidR="00310ABF" w:rsidRDefault="00310ABF" w:rsidP="00FE1635">
      <w:pPr>
        <w:ind w:firstLine="708"/>
      </w:pPr>
      <w:r>
        <w:t>Tabela 4.13. Wykaz pól w tabeli Eaten……</w:t>
      </w:r>
      <w:r w:rsidR="0007291D">
        <w:t>…………………………………………</w:t>
      </w:r>
      <w:bookmarkStart w:id="1465" w:name="_GoBack"/>
      <w:bookmarkEnd w:id="1465"/>
      <w:r>
        <w:t>13</w:t>
      </w:r>
      <w:r w:rsidR="0007291D">
        <w:t>2</w:t>
      </w: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1466" w:author="Okot" w:date="2019-03-31T14:53:00Z"/>
        </w:rPr>
      </w:pPr>
    </w:p>
    <w:p w14:paraId="373059F5" w14:textId="77777777" w:rsidR="006E08BE" w:rsidRDefault="006E08BE">
      <w:pPr>
        <w:rPr>
          <w:ins w:id="1467" w:author="Okot" w:date="2019-03-29T00:04:00Z"/>
        </w:rPr>
        <w:pPrChange w:id="1468" w:author="Okot" w:date="2019-03-29T00:04:00Z">
          <w:pPr>
            <w:ind w:firstLine="0"/>
          </w:pPr>
        </w:pPrChange>
      </w:pPr>
    </w:p>
    <w:p w14:paraId="54F7DEF3" w14:textId="77777777" w:rsidR="006E08BE" w:rsidRDefault="006E08BE">
      <w:pPr>
        <w:pPrChange w:id="1469"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4CF90BBE"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82"/>
      <w:footerReference w:type="default" r:id="rId83"/>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98" w:author="Okot" w:date="2019-11-09T11:50:00Z" w:initials="O">
    <w:p w14:paraId="29A517F9" w14:textId="77777777" w:rsidR="001D468F" w:rsidRDefault="001D468F">
      <w:pPr>
        <w:pStyle w:val="Tekstkomentarza"/>
      </w:pPr>
      <w:r>
        <w:rPr>
          <w:rStyle w:val="Odwoaniedokomentarza"/>
        </w:rPr>
        <w:annotationRef/>
      </w:r>
      <w:r>
        <w:t>Dogrzebać się do badań/źródeł</w:t>
      </w:r>
    </w:p>
    <w:p w14:paraId="3D957796" w14:textId="77777777" w:rsidR="001D468F" w:rsidRDefault="001D468F">
      <w:pPr>
        <w:pStyle w:val="Tekstkomentarza"/>
      </w:pPr>
    </w:p>
    <w:p w14:paraId="30996026" w14:textId="5D192B75" w:rsidR="001D468F" w:rsidRDefault="001D468F">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904823" w14:textId="77777777" w:rsidR="002B1650" w:rsidRDefault="002B1650" w:rsidP="00745505">
      <w:pPr>
        <w:spacing w:line="240" w:lineRule="auto"/>
      </w:pPr>
      <w:r>
        <w:separator/>
      </w:r>
    </w:p>
  </w:endnote>
  <w:endnote w:type="continuationSeparator" w:id="0">
    <w:p w14:paraId="46AF6E02" w14:textId="77777777" w:rsidR="002B1650" w:rsidRDefault="002B1650"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1D468F" w:rsidRDefault="001D468F">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1D468F" w:rsidRDefault="001D468F">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1D468F" w:rsidRDefault="001D468F">
        <w:pPr>
          <w:pStyle w:val="Stopka"/>
          <w:jc w:val="right"/>
        </w:pPr>
        <w:r>
          <w:fldChar w:fldCharType="begin"/>
        </w:r>
        <w:r>
          <w:instrText>PAGE   \* MERGEFORMAT</w:instrText>
        </w:r>
        <w:r>
          <w:fldChar w:fldCharType="separate"/>
        </w:r>
        <w:r w:rsidR="0007291D">
          <w:rPr>
            <w:noProof/>
          </w:rPr>
          <w:t>148</w:t>
        </w:r>
        <w:r>
          <w:fldChar w:fldCharType="end"/>
        </w:r>
      </w:p>
    </w:sdtContent>
  </w:sdt>
  <w:p w14:paraId="487B3F65" w14:textId="77777777" w:rsidR="001D468F" w:rsidRDefault="001D468F">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64AFCE" w14:textId="77777777" w:rsidR="002B1650" w:rsidRDefault="002B1650" w:rsidP="00745505">
      <w:pPr>
        <w:spacing w:line="240" w:lineRule="auto"/>
      </w:pPr>
      <w:r>
        <w:separator/>
      </w:r>
    </w:p>
  </w:footnote>
  <w:footnote w:type="continuationSeparator" w:id="0">
    <w:p w14:paraId="6BF31E91" w14:textId="77777777" w:rsidR="002B1650" w:rsidRDefault="002B1650" w:rsidP="00745505">
      <w:pPr>
        <w:spacing w:line="240" w:lineRule="auto"/>
      </w:pPr>
      <w:r>
        <w:continuationSeparator/>
      </w:r>
    </w:p>
  </w:footnote>
  <w:footnote w:id="1">
    <w:p w14:paraId="7FCCE8A1" w14:textId="77777777" w:rsidR="001D468F" w:rsidRDefault="001D468F">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216FF"/>
    <w:rsid w:val="00021A57"/>
    <w:rsid w:val="0002498E"/>
    <w:rsid w:val="000266A6"/>
    <w:rsid w:val="00026961"/>
    <w:rsid w:val="00027966"/>
    <w:rsid w:val="0003096C"/>
    <w:rsid w:val="00031B0E"/>
    <w:rsid w:val="0003205C"/>
    <w:rsid w:val="00032E2A"/>
    <w:rsid w:val="000369A9"/>
    <w:rsid w:val="00036F85"/>
    <w:rsid w:val="00037229"/>
    <w:rsid w:val="0003742D"/>
    <w:rsid w:val="00040F54"/>
    <w:rsid w:val="0004609A"/>
    <w:rsid w:val="000467A3"/>
    <w:rsid w:val="00051059"/>
    <w:rsid w:val="00053D71"/>
    <w:rsid w:val="00056906"/>
    <w:rsid w:val="00062AF1"/>
    <w:rsid w:val="00062B6C"/>
    <w:rsid w:val="000639F0"/>
    <w:rsid w:val="0006627D"/>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31F1"/>
    <w:rsid w:val="00093DD1"/>
    <w:rsid w:val="000A17D6"/>
    <w:rsid w:val="000A3B7D"/>
    <w:rsid w:val="000A4224"/>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5912"/>
    <w:rsid w:val="000D5E29"/>
    <w:rsid w:val="000D6271"/>
    <w:rsid w:val="000E1230"/>
    <w:rsid w:val="000E308D"/>
    <w:rsid w:val="000E6BB2"/>
    <w:rsid w:val="000E6D4D"/>
    <w:rsid w:val="000F2B7A"/>
    <w:rsid w:val="000F4DC7"/>
    <w:rsid w:val="000F6E38"/>
    <w:rsid w:val="00101DE5"/>
    <w:rsid w:val="00102ED6"/>
    <w:rsid w:val="00102F19"/>
    <w:rsid w:val="0010307F"/>
    <w:rsid w:val="001060AA"/>
    <w:rsid w:val="00107E90"/>
    <w:rsid w:val="001140FC"/>
    <w:rsid w:val="00114C35"/>
    <w:rsid w:val="0011578E"/>
    <w:rsid w:val="00116FCD"/>
    <w:rsid w:val="0012093F"/>
    <w:rsid w:val="001229B3"/>
    <w:rsid w:val="001248D9"/>
    <w:rsid w:val="00124BDA"/>
    <w:rsid w:val="0013062F"/>
    <w:rsid w:val="001306F7"/>
    <w:rsid w:val="001312B8"/>
    <w:rsid w:val="0013245B"/>
    <w:rsid w:val="00132B76"/>
    <w:rsid w:val="00133DC5"/>
    <w:rsid w:val="00133F91"/>
    <w:rsid w:val="001358EE"/>
    <w:rsid w:val="001359A7"/>
    <w:rsid w:val="00136341"/>
    <w:rsid w:val="001401C4"/>
    <w:rsid w:val="0014074C"/>
    <w:rsid w:val="00141481"/>
    <w:rsid w:val="00143CE6"/>
    <w:rsid w:val="00150A35"/>
    <w:rsid w:val="00150CD1"/>
    <w:rsid w:val="001518C9"/>
    <w:rsid w:val="001522CE"/>
    <w:rsid w:val="00152A52"/>
    <w:rsid w:val="001531C0"/>
    <w:rsid w:val="00161A35"/>
    <w:rsid w:val="0016203A"/>
    <w:rsid w:val="00163020"/>
    <w:rsid w:val="0016341E"/>
    <w:rsid w:val="00163659"/>
    <w:rsid w:val="001642AD"/>
    <w:rsid w:val="001648EA"/>
    <w:rsid w:val="00166252"/>
    <w:rsid w:val="00170AEB"/>
    <w:rsid w:val="00170E26"/>
    <w:rsid w:val="0017471F"/>
    <w:rsid w:val="001749FD"/>
    <w:rsid w:val="00175531"/>
    <w:rsid w:val="0017766B"/>
    <w:rsid w:val="00181929"/>
    <w:rsid w:val="00182A62"/>
    <w:rsid w:val="00183C60"/>
    <w:rsid w:val="00184846"/>
    <w:rsid w:val="00184E94"/>
    <w:rsid w:val="001856D6"/>
    <w:rsid w:val="00190FE7"/>
    <w:rsid w:val="00193A93"/>
    <w:rsid w:val="00194C33"/>
    <w:rsid w:val="00194ECB"/>
    <w:rsid w:val="00197E4D"/>
    <w:rsid w:val="001A00BC"/>
    <w:rsid w:val="001A0FE8"/>
    <w:rsid w:val="001A15E5"/>
    <w:rsid w:val="001A26B4"/>
    <w:rsid w:val="001A42F7"/>
    <w:rsid w:val="001A43F6"/>
    <w:rsid w:val="001A4604"/>
    <w:rsid w:val="001A51F1"/>
    <w:rsid w:val="001A6800"/>
    <w:rsid w:val="001A7BA6"/>
    <w:rsid w:val="001B1054"/>
    <w:rsid w:val="001B13ED"/>
    <w:rsid w:val="001B3530"/>
    <w:rsid w:val="001B39C0"/>
    <w:rsid w:val="001B4EBC"/>
    <w:rsid w:val="001B5A3E"/>
    <w:rsid w:val="001B5BC4"/>
    <w:rsid w:val="001B5F37"/>
    <w:rsid w:val="001B63A1"/>
    <w:rsid w:val="001B72D1"/>
    <w:rsid w:val="001C30D6"/>
    <w:rsid w:val="001C4B6E"/>
    <w:rsid w:val="001C7D41"/>
    <w:rsid w:val="001D0988"/>
    <w:rsid w:val="001D1CF0"/>
    <w:rsid w:val="001D2D07"/>
    <w:rsid w:val="001D429F"/>
    <w:rsid w:val="001D468F"/>
    <w:rsid w:val="001D68D7"/>
    <w:rsid w:val="001D7206"/>
    <w:rsid w:val="001E07CA"/>
    <w:rsid w:val="001E0D9B"/>
    <w:rsid w:val="001E2CED"/>
    <w:rsid w:val="001E3BFF"/>
    <w:rsid w:val="001E4F18"/>
    <w:rsid w:val="001E6254"/>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73E"/>
    <w:rsid w:val="0021282D"/>
    <w:rsid w:val="00212F1F"/>
    <w:rsid w:val="00214EE1"/>
    <w:rsid w:val="0021555A"/>
    <w:rsid w:val="00216577"/>
    <w:rsid w:val="00220100"/>
    <w:rsid w:val="00220C40"/>
    <w:rsid w:val="0022134C"/>
    <w:rsid w:val="002236A4"/>
    <w:rsid w:val="002254AA"/>
    <w:rsid w:val="0022642C"/>
    <w:rsid w:val="00226B5D"/>
    <w:rsid w:val="00231141"/>
    <w:rsid w:val="00231370"/>
    <w:rsid w:val="00231586"/>
    <w:rsid w:val="00233206"/>
    <w:rsid w:val="002349CF"/>
    <w:rsid w:val="00234EA3"/>
    <w:rsid w:val="002408BC"/>
    <w:rsid w:val="00240BF6"/>
    <w:rsid w:val="00240CAF"/>
    <w:rsid w:val="0024444E"/>
    <w:rsid w:val="00251950"/>
    <w:rsid w:val="002532C2"/>
    <w:rsid w:val="002566CA"/>
    <w:rsid w:val="00260EEF"/>
    <w:rsid w:val="002611BC"/>
    <w:rsid w:val="002647C1"/>
    <w:rsid w:val="00266EEB"/>
    <w:rsid w:val="002716DD"/>
    <w:rsid w:val="00274CDF"/>
    <w:rsid w:val="002756C9"/>
    <w:rsid w:val="002761AD"/>
    <w:rsid w:val="00276AEC"/>
    <w:rsid w:val="0028039D"/>
    <w:rsid w:val="00280791"/>
    <w:rsid w:val="00284242"/>
    <w:rsid w:val="0028448E"/>
    <w:rsid w:val="002853AD"/>
    <w:rsid w:val="00287163"/>
    <w:rsid w:val="002875CE"/>
    <w:rsid w:val="00287630"/>
    <w:rsid w:val="00290FA2"/>
    <w:rsid w:val="00290FCB"/>
    <w:rsid w:val="00291D1C"/>
    <w:rsid w:val="00292A35"/>
    <w:rsid w:val="00293130"/>
    <w:rsid w:val="00297C44"/>
    <w:rsid w:val="002A0F9B"/>
    <w:rsid w:val="002A32B2"/>
    <w:rsid w:val="002A6AF2"/>
    <w:rsid w:val="002A6E21"/>
    <w:rsid w:val="002B0C62"/>
    <w:rsid w:val="002B1650"/>
    <w:rsid w:val="002B170A"/>
    <w:rsid w:val="002B49D5"/>
    <w:rsid w:val="002B55DF"/>
    <w:rsid w:val="002C0B35"/>
    <w:rsid w:val="002C1017"/>
    <w:rsid w:val="002C58CB"/>
    <w:rsid w:val="002C7999"/>
    <w:rsid w:val="002C7EBA"/>
    <w:rsid w:val="002D44E5"/>
    <w:rsid w:val="002D5191"/>
    <w:rsid w:val="002D5603"/>
    <w:rsid w:val="002E1EC4"/>
    <w:rsid w:val="002E30D1"/>
    <w:rsid w:val="002E3422"/>
    <w:rsid w:val="002E4769"/>
    <w:rsid w:val="002E5F1A"/>
    <w:rsid w:val="002E7570"/>
    <w:rsid w:val="002E7894"/>
    <w:rsid w:val="002F10AE"/>
    <w:rsid w:val="002F436B"/>
    <w:rsid w:val="002F5269"/>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5EE"/>
    <w:rsid w:val="00335CA6"/>
    <w:rsid w:val="00335DC4"/>
    <w:rsid w:val="003379AA"/>
    <w:rsid w:val="00337E7B"/>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70C3"/>
    <w:rsid w:val="00370ED7"/>
    <w:rsid w:val="00372032"/>
    <w:rsid w:val="0037232F"/>
    <w:rsid w:val="00373D38"/>
    <w:rsid w:val="003756C3"/>
    <w:rsid w:val="00381D9E"/>
    <w:rsid w:val="0038237D"/>
    <w:rsid w:val="003828E7"/>
    <w:rsid w:val="0038558F"/>
    <w:rsid w:val="00387236"/>
    <w:rsid w:val="0039042B"/>
    <w:rsid w:val="003938B1"/>
    <w:rsid w:val="00393946"/>
    <w:rsid w:val="00395D9C"/>
    <w:rsid w:val="00396176"/>
    <w:rsid w:val="0039638D"/>
    <w:rsid w:val="003A297D"/>
    <w:rsid w:val="003A346A"/>
    <w:rsid w:val="003A4179"/>
    <w:rsid w:val="003A601E"/>
    <w:rsid w:val="003A6960"/>
    <w:rsid w:val="003B02FD"/>
    <w:rsid w:val="003B3440"/>
    <w:rsid w:val="003B3637"/>
    <w:rsid w:val="003B5030"/>
    <w:rsid w:val="003B511D"/>
    <w:rsid w:val="003B628C"/>
    <w:rsid w:val="003B7CBA"/>
    <w:rsid w:val="003C1E62"/>
    <w:rsid w:val="003C3C76"/>
    <w:rsid w:val="003C51A8"/>
    <w:rsid w:val="003C5494"/>
    <w:rsid w:val="003D11BF"/>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1266"/>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8FF"/>
    <w:rsid w:val="004C5D2C"/>
    <w:rsid w:val="004C5E4F"/>
    <w:rsid w:val="004C73C2"/>
    <w:rsid w:val="004C7672"/>
    <w:rsid w:val="004D0FDC"/>
    <w:rsid w:val="004D28CC"/>
    <w:rsid w:val="004D3CF4"/>
    <w:rsid w:val="004D610A"/>
    <w:rsid w:val="004D61F9"/>
    <w:rsid w:val="004D7842"/>
    <w:rsid w:val="004E0A6C"/>
    <w:rsid w:val="004E0F4C"/>
    <w:rsid w:val="004E1BE8"/>
    <w:rsid w:val="004E2DB9"/>
    <w:rsid w:val="004E3892"/>
    <w:rsid w:val="004E56D0"/>
    <w:rsid w:val="004E5EC6"/>
    <w:rsid w:val="004E6854"/>
    <w:rsid w:val="004E6C53"/>
    <w:rsid w:val="004E6CBE"/>
    <w:rsid w:val="004E7B3C"/>
    <w:rsid w:val="004F42B2"/>
    <w:rsid w:val="004F514E"/>
    <w:rsid w:val="004F69FD"/>
    <w:rsid w:val="004F7692"/>
    <w:rsid w:val="005015AF"/>
    <w:rsid w:val="00502F83"/>
    <w:rsid w:val="00503718"/>
    <w:rsid w:val="00503DE2"/>
    <w:rsid w:val="00504618"/>
    <w:rsid w:val="00507C8D"/>
    <w:rsid w:val="00510390"/>
    <w:rsid w:val="00510DA5"/>
    <w:rsid w:val="00515536"/>
    <w:rsid w:val="0051610E"/>
    <w:rsid w:val="005172A7"/>
    <w:rsid w:val="00520129"/>
    <w:rsid w:val="005209EF"/>
    <w:rsid w:val="005225EA"/>
    <w:rsid w:val="00522602"/>
    <w:rsid w:val="00530577"/>
    <w:rsid w:val="00530EF1"/>
    <w:rsid w:val="00531940"/>
    <w:rsid w:val="005346A3"/>
    <w:rsid w:val="00534800"/>
    <w:rsid w:val="00540593"/>
    <w:rsid w:val="005416A8"/>
    <w:rsid w:val="00543C90"/>
    <w:rsid w:val="00543D51"/>
    <w:rsid w:val="005479D3"/>
    <w:rsid w:val="00550587"/>
    <w:rsid w:val="00557919"/>
    <w:rsid w:val="005611E6"/>
    <w:rsid w:val="0056149C"/>
    <w:rsid w:val="00561A6D"/>
    <w:rsid w:val="00562FC2"/>
    <w:rsid w:val="005640D4"/>
    <w:rsid w:val="00567A53"/>
    <w:rsid w:val="00567B02"/>
    <w:rsid w:val="00567E80"/>
    <w:rsid w:val="00572864"/>
    <w:rsid w:val="00572874"/>
    <w:rsid w:val="00573BBB"/>
    <w:rsid w:val="00573E70"/>
    <w:rsid w:val="005750C0"/>
    <w:rsid w:val="0058012C"/>
    <w:rsid w:val="00582840"/>
    <w:rsid w:val="005847DB"/>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5F81"/>
    <w:rsid w:val="005A63B7"/>
    <w:rsid w:val="005A6413"/>
    <w:rsid w:val="005A6AC9"/>
    <w:rsid w:val="005A724D"/>
    <w:rsid w:val="005B1796"/>
    <w:rsid w:val="005B1A57"/>
    <w:rsid w:val="005B1B95"/>
    <w:rsid w:val="005B30B0"/>
    <w:rsid w:val="005B31AB"/>
    <w:rsid w:val="005B362B"/>
    <w:rsid w:val="005B6702"/>
    <w:rsid w:val="005C2B25"/>
    <w:rsid w:val="005C3D24"/>
    <w:rsid w:val="005C783B"/>
    <w:rsid w:val="005D4A75"/>
    <w:rsid w:val="005D62FC"/>
    <w:rsid w:val="005D7BA0"/>
    <w:rsid w:val="005E03C6"/>
    <w:rsid w:val="005E2604"/>
    <w:rsid w:val="005E51B4"/>
    <w:rsid w:val="005E64D0"/>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3C86"/>
    <w:rsid w:val="00654D3A"/>
    <w:rsid w:val="00654DD1"/>
    <w:rsid w:val="0065604B"/>
    <w:rsid w:val="006602B1"/>
    <w:rsid w:val="00661269"/>
    <w:rsid w:val="006642D9"/>
    <w:rsid w:val="0066496D"/>
    <w:rsid w:val="00665D06"/>
    <w:rsid w:val="00667B13"/>
    <w:rsid w:val="0067385F"/>
    <w:rsid w:val="0067785F"/>
    <w:rsid w:val="00677F87"/>
    <w:rsid w:val="006862E2"/>
    <w:rsid w:val="00691791"/>
    <w:rsid w:val="00692B68"/>
    <w:rsid w:val="00694E64"/>
    <w:rsid w:val="0069541A"/>
    <w:rsid w:val="00696D41"/>
    <w:rsid w:val="006978EB"/>
    <w:rsid w:val="006A1FF6"/>
    <w:rsid w:val="006A220F"/>
    <w:rsid w:val="006A2D08"/>
    <w:rsid w:val="006A34CD"/>
    <w:rsid w:val="006A3828"/>
    <w:rsid w:val="006A3B10"/>
    <w:rsid w:val="006A4F8E"/>
    <w:rsid w:val="006A5CC8"/>
    <w:rsid w:val="006A621D"/>
    <w:rsid w:val="006B117D"/>
    <w:rsid w:val="006B28C1"/>
    <w:rsid w:val="006B4EF2"/>
    <w:rsid w:val="006B7A04"/>
    <w:rsid w:val="006B7BD0"/>
    <w:rsid w:val="006C2A1F"/>
    <w:rsid w:val="006C34EA"/>
    <w:rsid w:val="006C407D"/>
    <w:rsid w:val="006C616A"/>
    <w:rsid w:val="006C61C9"/>
    <w:rsid w:val="006C7541"/>
    <w:rsid w:val="006C79B5"/>
    <w:rsid w:val="006D0720"/>
    <w:rsid w:val="006D0813"/>
    <w:rsid w:val="006D0B90"/>
    <w:rsid w:val="006D1D49"/>
    <w:rsid w:val="006D3FAD"/>
    <w:rsid w:val="006D43AA"/>
    <w:rsid w:val="006D6980"/>
    <w:rsid w:val="006D7E14"/>
    <w:rsid w:val="006E065E"/>
    <w:rsid w:val="006E08BE"/>
    <w:rsid w:val="006E0BB4"/>
    <w:rsid w:val="006E0F46"/>
    <w:rsid w:val="006E2BAC"/>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664"/>
    <w:rsid w:val="00741654"/>
    <w:rsid w:val="0074286C"/>
    <w:rsid w:val="00742BDF"/>
    <w:rsid w:val="00745505"/>
    <w:rsid w:val="0074626A"/>
    <w:rsid w:val="0074632D"/>
    <w:rsid w:val="00747986"/>
    <w:rsid w:val="007513E1"/>
    <w:rsid w:val="00751E23"/>
    <w:rsid w:val="0075339C"/>
    <w:rsid w:val="00755008"/>
    <w:rsid w:val="00756E5E"/>
    <w:rsid w:val="00756E96"/>
    <w:rsid w:val="00757B38"/>
    <w:rsid w:val="007600DA"/>
    <w:rsid w:val="007605EA"/>
    <w:rsid w:val="00761268"/>
    <w:rsid w:val="00763621"/>
    <w:rsid w:val="007648F2"/>
    <w:rsid w:val="00764D2C"/>
    <w:rsid w:val="0076740D"/>
    <w:rsid w:val="0077532C"/>
    <w:rsid w:val="00780A45"/>
    <w:rsid w:val="00780B92"/>
    <w:rsid w:val="007911AF"/>
    <w:rsid w:val="00791BB3"/>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447F"/>
    <w:rsid w:val="007C5664"/>
    <w:rsid w:val="007C5875"/>
    <w:rsid w:val="007C6123"/>
    <w:rsid w:val="007D1347"/>
    <w:rsid w:val="007D26CE"/>
    <w:rsid w:val="007D30C3"/>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6057"/>
    <w:rsid w:val="008063E4"/>
    <w:rsid w:val="008069FE"/>
    <w:rsid w:val="00815C5E"/>
    <w:rsid w:val="00821665"/>
    <w:rsid w:val="00821BDA"/>
    <w:rsid w:val="00825EC6"/>
    <w:rsid w:val="00827A4E"/>
    <w:rsid w:val="008306DD"/>
    <w:rsid w:val="00833EFD"/>
    <w:rsid w:val="00834FF1"/>
    <w:rsid w:val="008369FF"/>
    <w:rsid w:val="00846159"/>
    <w:rsid w:val="00846ED8"/>
    <w:rsid w:val="00847450"/>
    <w:rsid w:val="00847890"/>
    <w:rsid w:val="00847C11"/>
    <w:rsid w:val="00850208"/>
    <w:rsid w:val="008507C4"/>
    <w:rsid w:val="008511DF"/>
    <w:rsid w:val="008534CB"/>
    <w:rsid w:val="00861D30"/>
    <w:rsid w:val="0086330C"/>
    <w:rsid w:val="00863A0C"/>
    <w:rsid w:val="00863E13"/>
    <w:rsid w:val="00866AD1"/>
    <w:rsid w:val="008705BC"/>
    <w:rsid w:val="0087311D"/>
    <w:rsid w:val="00874E80"/>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B6751"/>
    <w:rsid w:val="008B71D4"/>
    <w:rsid w:val="008C09DF"/>
    <w:rsid w:val="008C335A"/>
    <w:rsid w:val="008C3CB7"/>
    <w:rsid w:val="008C41AA"/>
    <w:rsid w:val="008C44E4"/>
    <w:rsid w:val="008C4EAD"/>
    <w:rsid w:val="008D7472"/>
    <w:rsid w:val="008E0BB5"/>
    <w:rsid w:val="008E15C5"/>
    <w:rsid w:val="008E1FD8"/>
    <w:rsid w:val="008E2A86"/>
    <w:rsid w:val="008E3994"/>
    <w:rsid w:val="008E4A7E"/>
    <w:rsid w:val="008E5667"/>
    <w:rsid w:val="008E6C8C"/>
    <w:rsid w:val="008E779E"/>
    <w:rsid w:val="008F1251"/>
    <w:rsid w:val="008F1561"/>
    <w:rsid w:val="008F1FEF"/>
    <w:rsid w:val="008F6086"/>
    <w:rsid w:val="009044B4"/>
    <w:rsid w:val="00904610"/>
    <w:rsid w:val="00904E64"/>
    <w:rsid w:val="0091079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2FA8"/>
    <w:rsid w:val="00945480"/>
    <w:rsid w:val="009471B9"/>
    <w:rsid w:val="009501E5"/>
    <w:rsid w:val="00953093"/>
    <w:rsid w:val="00953F86"/>
    <w:rsid w:val="00954BB6"/>
    <w:rsid w:val="00955478"/>
    <w:rsid w:val="009627E7"/>
    <w:rsid w:val="00970F04"/>
    <w:rsid w:val="009716A0"/>
    <w:rsid w:val="00973C06"/>
    <w:rsid w:val="00974D01"/>
    <w:rsid w:val="00980197"/>
    <w:rsid w:val="00980D2B"/>
    <w:rsid w:val="00981506"/>
    <w:rsid w:val="00981D5B"/>
    <w:rsid w:val="0098368F"/>
    <w:rsid w:val="0098475B"/>
    <w:rsid w:val="00986B8B"/>
    <w:rsid w:val="00990739"/>
    <w:rsid w:val="009914B9"/>
    <w:rsid w:val="009919FC"/>
    <w:rsid w:val="0099329A"/>
    <w:rsid w:val="009933A9"/>
    <w:rsid w:val="009936CC"/>
    <w:rsid w:val="0099451F"/>
    <w:rsid w:val="009956B0"/>
    <w:rsid w:val="009A067D"/>
    <w:rsid w:val="009A19EB"/>
    <w:rsid w:val="009A7070"/>
    <w:rsid w:val="009B004F"/>
    <w:rsid w:val="009B124B"/>
    <w:rsid w:val="009B457D"/>
    <w:rsid w:val="009B563A"/>
    <w:rsid w:val="009B5D18"/>
    <w:rsid w:val="009B5DD2"/>
    <w:rsid w:val="009B7B00"/>
    <w:rsid w:val="009C047A"/>
    <w:rsid w:val="009C0BFC"/>
    <w:rsid w:val="009C37CF"/>
    <w:rsid w:val="009C414A"/>
    <w:rsid w:val="009C45F5"/>
    <w:rsid w:val="009C655D"/>
    <w:rsid w:val="009D012F"/>
    <w:rsid w:val="009D0345"/>
    <w:rsid w:val="009D15E1"/>
    <w:rsid w:val="009D18B5"/>
    <w:rsid w:val="009D3514"/>
    <w:rsid w:val="009D414C"/>
    <w:rsid w:val="009D42BA"/>
    <w:rsid w:val="009D74E6"/>
    <w:rsid w:val="009E01EB"/>
    <w:rsid w:val="009E37DA"/>
    <w:rsid w:val="009E509F"/>
    <w:rsid w:val="009E53B4"/>
    <w:rsid w:val="009E56F2"/>
    <w:rsid w:val="009E5B00"/>
    <w:rsid w:val="009F0FF4"/>
    <w:rsid w:val="009F2B21"/>
    <w:rsid w:val="009F395E"/>
    <w:rsid w:val="00A02468"/>
    <w:rsid w:val="00A02C02"/>
    <w:rsid w:val="00A030C3"/>
    <w:rsid w:val="00A03EAC"/>
    <w:rsid w:val="00A05D80"/>
    <w:rsid w:val="00A05FBC"/>
    <w:rsid w:val="00A0665F"/>
    <w:rsid w:val="00A0680F"/>
    <w:rsid w:val="00A06A59"/>
    <w:rsid w:val="00A10348"/>
    <w:rsid w:val="00A11AE6"/>
    <w:rsid w:val="00A120AD"/>
    <w:rsid w:val="00A1229E"/>
    <w:rsid w:val="00A12A19"/>
    <w:rsid w:val="00A12DBD"/>
    <w:rsid w:val="00A13D92"/>
    <w:rsid w:val="00A17A91"/>
    <w:rsid w:val="00A21F81"/>
    <w:rsid w:val="00A22DD3"/>
    <w:rsid w:val="00A233B5"/>
    <w:rsid w:val="00A25F3D"/>
    <w:rsid w:val="00A317DB"/>
    <w:rsid w:val="00A3312E"/>
    <w:rsid w:val="00A350AA"/>
    <w:rsid w:val="00A378CE"/>
    <w:rsid w:val="00A379CD"/>
    <w:rsid w:val="00A37B3B"/>
    <w:rsid w:val="00A40FFA"/>
    <w:rsid w:val="00A445FE"/>
    <w:rsid w:val="00A45AE6"/>
    <w:rsid w:val="00A51088"/>
    <w:rsid w:val="00A52A3B"/>
    <w:rsid w:val="00A5313C"/>
    <w:rsid w:val="00A54240"/>
    <w:rsid w:val="00A564F0"/>
    <w:rsid w:val="00A5675D"/>
    <w:rsid w:val="00A6073A"/>
    <w:rsid w:val="00A641F5"/>
    <w:rsid w:val="00A6616C"/>
    <w:rsid w:val="00A66E93"/>
    <w:rsid w:val="00A71954"/>
    <w:rsid w:val="00A73572"/>
    <w:rsid w:val="00A76687"/>
    <w:rsid w:val="00A76A84"/>
    <w:rsid w:val="00A82BDB"/>
    <w:rsid w:val="00A832D9"/>
    <w:rsid w:val="00A84687"/>
    <w:rsid w:val="00A84EF8"/>
    <w:rsid w:val="00A85184"/>
    <w:rsid w:val="00A87E01"/>
    <w:rsid w:val="00A908FB"/>
    <w:rsid w:val="00A9408E"/>
    <w:rsid w:val="00A9641B"/>
    <w:rsid w:val="00A9664B"/>
    <w:rsid w:val="00AA13F1"/>
    <w:rsid w:val="00AA3730"/>
    <w:rsid w:val="00AA45DD"/>
    <w:rsid w:val="00AA621B"/>
    <w:rsid w:val="00AA6750"/>
    <w:rsid w:val="00AA7E71"/>
    <w:rsid w:val="00AB29B4"/>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856"/>
    <w:rsid w:val="00AD321A"/>
    <w:rsid w:val="00AD631F"/>
    <w:rsid w:val="00AD7ADE"/>
    <w:rsid w:val="00AD7F38"/>
    <w:rsid w:val="00AE02A8"/>
    <w:rsid w:val="00AE3BCA"/>
    <w:rsid w:val="00AE5758"/>
    <w:rsid w:val="00AE5E8C"/>
    <w:rsid w:val="00AE77B9"/>
    <w:rsid w:val="00AF132C"/>
    <w:rsid w:val="00AF31FB"/>
    <w:rsid w:val="00AF353E"/>
    <w:rsid w:val="00AF48FE"/>
    <w:rsid w:val="00AF7A05"/>
    <w:rsid w:val="00B01341"/>
    <w:rsid w:val="00B01638"/>
    <w:rsid w:val="00B037AF"/>
    <w:rsid w:val="00B0381E"/>
    <w:rsid w:val="00B03E30"/>
    <w:rsid w:val="00B049CE"/>
    <w:rsid w:val="00B04A0C"/>
    <w:rsid w:val="00B053B3"/>
    <w:rsid w:val="00B068E6"/>
    <w:rsid w:val="00B06A83"/>
    <w:rsid w:val="00B13CEA"/>
    <w:rsid w:val="00B14C79"/>
    <w:rsid w:val="00B1571E"/>
    <w:rsid w:val="00B158F4"/>
    <w:rsid w:val="00B15D8F"/>
    <w:rsid w:val="00B15FC7"/>
    <w:rsid w:val="00B161C7"/>
    <w:rsid w:val="00B17ADB"/>
    <w:rsid w:val="00B17FA7"/>
    <w:rsid w:val="00B20A02"/>
    <w:rsid w:val="00B22824"/>
    <w:rsid w:val="00B26574"/>
    <w:rsid w:val="00B355C5"/>
    <w:rsid w:val="00B357BA"/>
    <w:rsid w:val="00B37A77"/>
    <w:rsid w:val="00B37B0A"/>
    <w:rsid w:val="00B37B5E"/>
    <w:rsid w:val="00B37D74"/>
    <w:rsid w:val="00B414FF"/>
    <w:rsid w:val="00B4222F"/>
    <w:rsid w:val="00B44056"/>
    <w:rsid w:val="00B459B8"/>
    <w:rsid w:val="00B47C9F"/>
    <w:rsid w:val="00B5002F"/>
    <w:rsid w:val="00B53204"/>
    <w:rsid w:val="00B53868"/>
    <w:rsid w:val="00B548AD"/>
    <w:rsid w:val="00B55882"/>
    <w:rsid w:val="00B6041C"/>
    <w:rsid w:val="00B60F17"/>
    <w:rsid w:val="00B6136F"/>
    <w:rsid w:val="00B6647F"/>
    <w:rsid w:val="00B66E9E"/>
    <w:rsid w:val="00B708FE"/>
    <w:rsid w:val="00B71C87"/>
    <w:rsid w:val="00B76A53"/>
    <w:rsid w:val="00B803AA"/>
    <w:rsid w:val="00B81116"/>
    <w:rsid w:val="00B81B62"/>
    <w:rsid w:val="00B82171"/>
    <w:rsid w:val="00B8484D"/>
    <w:rsid w:val="00B86C32"/>
    <w:rsid w:val="00B87079"/>
    <w:rsid w:val="00B91132"/>
    <w:rsid w:val="00B91443"/>
    <w:rsid w:val="00B94FC5"/>
    <w:rsid w:val="00BA0EF7"/>
    <w:rsid w:val="00BA34F5"/>
    <w:rsid w:val="00BA56E9"/>
    <w:rsid w:val="00BA63EF"/>
    <w:rsid w:val="00BB018E"/>
    <w:rsid w:val="00BB2E9B"/>
    <w:rsid w:val="00BB2FDE"/>
    <w:rsid w:val="00BB57FA"/>
    <w:rsid w:val="00BB68C0"/>
    <w:rsid w:val="00BB7AD0"/>
    <w:rsid w:val="00BC141C"/>
    <w:rsid w:val="00BC1A26"/>
    <w:rsid w:val="00BC27D9"/>
    <w:rsid w:val="00BC68FB"/>
    <w:rsid w:val="00BC6AC2"/>
    <w:rsid w:val="00BD09C5"/>
    <w:rsid w:val="00BD3500"/>
    <w:rsid w:val="00BD38E3"/>
    <w:rsid w:val="00BD3FB5"/>
    <w:rsid w:val="00BD6DEE"/>
    <w:rsid w:val="00BE3C41"/>
    <w:rsid w:val="00BE5A3D"/>
    <w:rsid w:val="00BE6C3C"/>
    <w:rsid w:val="00BE7156"/>
    <w:rsid w:val="00BE7CF8"/>
    <w:rsid w:val="00BE7DDB"/>
    <w:rsid w:val="00BE7EAB"/>
    <w:rsid w:val="00BF0D89"/>
    <w:rsid w:val="00BF1E15"/>
    <w:rsid w:val="00BF3437"/>
    <w:rsid w:val="00BF3A2B"/>
    <w:rsid w:val="00BF75C5"/>
    <w:rsid w:val="00C01EB4"/>
    <w:rsid w:val="00C02350"/>
    <w:rsid w:val="00C02D18"/>
    <w:rsid w:val="00C02F3E"/>
    <w:rsid w:val="00C030CF"/>
    <w:rsid w:val="00C053F6"/>
    <w:rsid w:val="00C102D5"/>
    <w:rsid w:val="00C11285"/>
    <w:rsid w:val="00C13144"/>
    <w:rsid w:val="00C1331C"/>
    <w:rsid w:val="00C140A6"/>
    <w:rsid w:val="00C14436"/>
    <w:rsid w:val="00C1585D"/>
    <w:rsid w:val="00C22C04"/>
    <w:rsid w:val="00C2303B"/>
    <w:rsid w:val="00C27657"/>
    <w:rsid w:val="00C332EE"/>
    <w:rsid w:val="00C33982"/>
    <w:rsid w:val="00C33D7C"/>
    <w:rsid w:val="00C42F4D"/>
    <w:rsid w:val="00C46BA7"/>
    <w:rsid w:val="00C50EE6"/>
    <w:rsid w:val="00C548B3"/>
    <w:rsid w:val="00C54DBB"/>
    <w:rsid w:val="00C5568A"/>
    <w:rsid w:val="00C55D20"/>
    <w:rsid w:val="00C56083"/>
    <w:rsid w:val="00C61291"/>
    <w:rsid w:val="00C617E3"/>
    <w:rsid w:val="00C619C3"/>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5CB"/>
    <w:rsid w:val="00CB3E1D"/>
    <w:rsid w:val="00CB3F2C"/>
    <w:rsid w:val="00CB4187"/>
    <w:rsid w:val="00CB44D1"/>
    <w:rsid w:val="00CB64A1"/>
    <w:rsid w:val="00CB6EBE"/>
    <w:rsid w:val="00CC05A5"/>
    <w:rsid w:val="00CC34A3"/>
    <w:rsid w:val="00CC47D5"/>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47D2"/>
    <w:rsid w:val="00D00605"/>
    <w:rsid w:val="00D03686"/>
    <w:rsid w:val="00D06978"/>
    <w:rsid w:val="00D1070B"/>
    <w:rsid w:val="00D10C98"/>
    <w:rsid w:val="00D1132D"/>
    <w:rsid w:val="00D11A45"/>
    <w:rsid w:val="00D149BE"/>
    <w:rsid w:val="00D1584A"/>
    <w:rsid w:val="00D16A0D"/>
    <w:rsid w:val="00D20811"/>
    <w:rsid w:val="00D21093"/>
    <w:rsid w:val="00D2131B"/>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2326"/>
    <w:rsid w:val="00D42E81"/>
    <w:rsid w:val="00D47F36"/>
    <w:rsid w:val="00D502A8"/>
    <w:rsid w:val="00D5117A"/>
    <w:rsid w:val="00D52626"/>
    <w:rsid w:val="00D5528C"/>
    <w:rsid w:val="00D5605C"/>
    <w:rsid w:val="00D64BD3"/>
    <w:rsid w:val="00D65022"/>
    <w:rsid w:val="00D668FD"/>
    <w:rsid w:val="00D66AE6"/>
    <w:rsid w:val="00D7183F"/>
    <w:rsid w:val="00D7313E"/>
    <w:rsid w:val="00D82E09"/>
    <w:rsid w:val="00D844AC"/>
    <w:rsid w:val="00D852B5"/>
    <w:rsid w:val="00D857B0"/>
    <w:rsid w:val="00D86D91"/>
    <w:rsid w:val="00D9253B"/>
    <w:rsid w:val="00D938AF"/>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6252"/>
    <w:rsid w:val="00DC6C8E"/>
    <w:rsid w:val="00DC7A84"/>
    <w:rsid w:val="00DC7F6F"/>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2043E"/>
    <w:rsid w:val="00E2103E"/>
    <w:rsid w:val="00E21318"/>
    <w:rsid w:val="00E21825"/>
    <w:rsid w:val="00E2456B"/>
    <w:rsid w:val="00E25F67"/>
    <w:rsid w:val="00E266D8"/>
    <w:rsid w:val="00E27E2B"/>
    <w:rsid w:val="00E323A7"/>
    <w:rsid w:val="00E34CC0"/>
    <w:rsid w:val="00E3507D"/>
    <w:rsid w:val="00E353FD"/>
    <w:rsid w:val="00E36220"/>
    <w:rsid w:val="00E375D2"/>
    <w:rsid w:val="00E40A22"/>
    <w:rsid w:val="00E41D31"/>
    <w:rsid w:val="00E439FC"/>
    <w:rsid w:val="00E5043B"/>
    <w:rsid w:val="00E542DB"/>
    <w:rsid w:val="00E54822"/>
    <w:rsid w:val="00E5576F"/>
    <w:rsid w:val="00E55A87"/>
    <w:rsid w:val="00E572DD"/>
    <w:rsid w:val="00E57467"/>
    <w:rsid w:val="00E64EC3"/>
    <w:rsid w:val="00E67072"/>
    <w:rsid w:val="00E6740F"/>
    <w:rsid w:val="00E70ADF"/>
    <w:rsid w:val="00E7217B"/>
    <w:rsid w:val="00E73BFE"/>
    <w:rsid w:val="00E73D2D"/>
    <w:rsid w:val="00E742BE"/>
    <w:rsid w:val="00E75A1D"/>
    <w:rsid w:val="00E81C82"/>
    <w:rsid w:val="00E82947"/>
    <w:rsid w:val="00E82FF2"/>
    <w:rsid w:val="00E83312"/>
    <w:rsid w:val="00E869B0"/>
    <w:rsid w:val="00E86BF2"/>
    <w:rsid w:val="00E871BB"/>
    <w:rsid w:val="00E905FE"/>
    <w:rsid w:val="00E907BE"/>
    <w:rsid w:val="00E9310A"/>
    <w:rsid w:val="00E93A64"/>
    <w:rsid w:val="00E941AA"/>
    <w:rsid w:val="00E943E4"/>
    <w:rsid w:val="00E94FF9"/>
    <w:rsid w:val="00E95135"/>
    <w:rsid w:val="00E95384"/>
    <w:rsid w:val="00E95D7B"/>
    <w:rsid w:val="00EA0190"/>
    <w:rsid w:val="00EA05AF"/>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EF6592"/>
    <w:rsid w:val="00F006A0"/>
    <w:rsid w:val="00F01565"/>
    <w:rsid w:val="00F01E40"/>
    <w:rsid w:val="00F04547"/>
    <w:rsid w:val="00F05718"/>
    <w:rsid w:val="00F063D9"/>
    <w:rsid w:val="00F077B5"/>
    <w:rsid w:val="00F10290"/>
    <w:rsid w:val="00F10E79"/>
    <w:rsid w:val="00F14ACA"/>
    <w:rsid w:val="00F15A67"/>
    <w:rsid w:val="00F15C2B"/>
    <w:rsid w:val="00F20C33"/>
    <w:rsid w:val="00F21305"/>
    <w:rsid w:val="00F21F76"/>
    <w:rsid w:val="00F23477"/>
    <w:rsid w:val="00F23897"/>
    <w:rsid w:val="00F24235"/>
    <w:rsid w:val="00F245FF"/>
    <w:rsid w:val="00F24748"/>
    <w:rsid w:val="00F25C45"/>
    <w:rsid w:val="00F3254C"/>
    <w:rsid w:val="00F33F2E"/>
    <w:rsid w:val="00F342FC"/>
    <w:rsid w:val="00F34874"/>
    <w:rsid w:val="00F430DC"/>
    <w:rsid w:val="00F44032"/>
    <w:rsid w:val="00F442BC"/>
    <w:rsid w:val="00F4452E"/>
    <w:rsid w:val="00F454ED"/>
    <w:rsid w:val="00F52008"/>
    <w:rsid w:val="00F52418"/>
    <w:rsid w:val="00F53C62"/>
    <w:rsid w:val="00F5436F"/>
    <w:rsid w:val="00F549BD"/>
    <w:rsid w:val="00F55988"/>
    <w:rsid w:val="00F55F23"/>
    <w:rsid w:val="00F5637B"/>
    <w:rsid w:val="00F56601"/>
    <w:rsid w:val="00F61DDE"/>
    <w:rsid w:val="00F62D13"/>
    <w:rsid w:val="00F635E8"/>
    <w:rsid w:val="00F66036"/>
    <w:rsid w:val="00F6709F"/>
    <w:rsid w:val="00F70B32"/>
    <w:rsid w:val="00F725D9"/>
    <w:rsid w:val="00F77377"/>
    <w:rsid w:val="00F7738A"/>
    <w:rsid w:val="00F77AD7"/>
    <w:rsid w:val="00F8109E"/>
    <w:rsid w:val="00F853FF"/>
    <w:rsid w:val="00F8676A"/>
    <w:rsid w:val="00F877BF"/>
    <w:rsid w:val="00F8780B"/>
    <w:rsid w:val="00F90F4F"/>
    <w:rsid w:val="00F94918"/>
    <w:rsid w:val="00F94C51"/>
    <w:rsid w:val="00F97737"/>
    <w:rsid w:val="00FA1BA1"/>
    <w:rsid w:val="00FA2F21"/>
    <w:rsid w:val="00FA34C5"/>
    <w:rsid w:val="00FA4D48"/>
    <w:rsid w:val="00FA6EB6"/>
    <w:rsid w:val="00FA746D"/>
    <w:rsid w:val="00FB0006"/>
    <w:rsid w:val="00FB2F6A"/>
    <w:rsid w:val="00FB37B5"/>
    <w:rsid w:val="00FB6AE0"/>
    <w:rsid w:val="00FC2D11"/>
    <w:rsid w:val="00FC5498"/>
    <w:rsid w:val="00FC5FCE"/>
    <w:rsid w:val="00FC62BC"/>
    <w:rsid w:val="00FC6B75"/>
    <w:rsid w:val="00FC6C30"/>
    <w:rsid w:val="00FC784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hyperlink" Target="https://cronometer.com/" TargetMode="External"/><Relationship Id="rId68" Type="http://schemas.openxmlformats.org/officeDocument/2006/relationships/hyperlink" Target="https://www.hsph.harvard.edu/nutritionsource/healthy-eating-plate/" TargetMode="External"/><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microsoft.com/office/2011/relationships/commentsExtended" Target="commentsExtended.xml"/><Relationship Id="rId74" Type="http://schemas.openxmlformats.org/officeDocument/2006/relationships/hyperlink" Target="https://www.ncbi.nlm.nih.gov/pubmed/19562864" TargetMode="External"/><Relationship Id="rId79" Type="http://schemas.openxmlformats.org/officeDocument/2006/relationships/hyperlink" Target="https://www.who.int/gho/ncd/risk_factors/cholesterol_text/en/" TargetMode="External"/><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jedzdobrze.pl/drdietman/" TargetMode="External"/><Relationship Id="rId69" Type="http://schemas.openxmlformats.org/officeDocument/2006/relationships/hyperlink" Target="http://www.ilewazy.pl/" TargetMode="External"/><Relationship Id="rId77" Type="http://schemas.openxmlformats.org/officeDocument/2006/relationships/hyperlink" Target="https://en.wikipedia.org/wiki/Food_pyramid_(nutritio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potreningu.pl/" TargetMode="External"/><Relationship Id="rId80" Type="http://schemas.openxmlformats.org/officeDocument/2006/relationships/hyperlink" Target="https://www.who.int/nutrition/publications/guidelines/sugar_intake_information_note_en.pdf%20" TargetMode="Externa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hyperlink" Target="https://stat.gov.pl/files/gfx/portalinformacyjny/pl/defaultaktualnosci/5513/10/1/1/zdrowie_i_zachowania_zdrowotne_mieszkancow_polski_w_swietle_badania_ehis_2014.pdf%20"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hyperlink" Target="https://bankizywnosci.pl/wp-content/uploads/2018/10/Przewodnik-do-Raportu_FPBZ_-Nie-marnuj-jedzenia-2018.pdf%20" TargetMode="External"/><Relationship Id="rId70" Type="http://schemas.openxmlformats.org/officeDocument/2006/relationships/hyperlink" Target="https://www.jedzdobrze.pl/program-do-bilansowania-diety/" TargetMode="External"/><Relationship Id="rId75" Type="http://schemas.openxmlformats.org/officeDocument/2006/relationships/hyperlink" Target="https://www.choosemyplate.gov/"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comments" Target="comments.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hyperlink" Target="https://Facebook.com/outdoor.jest.cool" TargetMode="External"/><Relationship Id="rId73" Type="http://schemas.openxmlformats.org/officeDocument/2006/relationships/hyperlink" Target="https://encyklopedia.pwn.pl/haslo/dieta;3892627.html" TargetMode="External"/><Relationship Id="rId78" Type="http://schemas.openxmlformats.org/officeDocument/2006/relationships/hyperlink" Target="https://pl.wikipedia.org/wiki/Wska%C5%BAnik_masy_cia%C5%82a%20" TargetMode="External"/><Relationship Id="rId81" Type="http://schemas.openxmlformats.org/officeDocument/2006/relationships/hyperlink" Target="https://portal.abczdrowie.pl/pytania/wizyta-u-dietetyka-w-ramach-nfz%20z%20dnia%2019.01.2019"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en.wikipedia.org/wiki/MyPlate" TargetMode="External"/><Relationship Id="rId7" Type="http://schemas.openxmlformats.org/officeDocument/2006/relationships/endnotes" Target="endnotes.xml"/><Relationship Id="rId71" Type="http://schemas.openxmlformats.org/officeDocument/2006/relationships/hyperlink" Target="https://ncez.pl/abc-zywienia-/zasady-zdrowego-zywienia/piramida-zdrowego-zywienia-i-aktywnosci-fizycznej-dla-osob-doroslych%20z%20dnia%2009.04.2019"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hyperlink" Target="http://www.fao.org/3/a-I7695e.pdf%20" TargetMode="External"/><Relationship Id="rId61" Type="http://schemas.openxmlformats.org/officeDocument/2006/relationships/image" Target="media/image52.png"/><Relationship Id="rId8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95CB204A-BF1E-46AC-9909-518E93DE7C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1131</TotalTime>
  <Pages>148</Pages>
  <Words>33794</Words>
  <Characters>202768</Characters>
  <Application>Microsoft Office Word</Application>
  <DocSecurity>0</DocSecurity>
  <Lines>1689</Lines>
  <Paragraphs>472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236090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210</cp:revision>
  <dcterms:created xsi:type="dcterms:W3CDTF">2019-10-30T07:46:00Z</dcterms:created>
  <dcterms:modified xsi:type="dcterms:W3CDTF">2019-11-13T04:33:00Z</dcterms:modified>
</cp:coreProperties>
</file>