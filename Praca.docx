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F5E0B" w:rsidRDefault="00012FAD" w:rsidP="00705784">
      <w:pPr>
        <w:rPr>
          <w:ins w:id="15" w:author="Okot" w:date="2019-03-30T20:45:00Z"/>
          <w:lang w:val="en-US"/>
        </w:rPr>
      </w:pPr>
      <w:ins w:id="16" w:author="Okot" w:date="2019-03-31T13:56:00Z">
        <w:r w:rsidRPr="007F5E0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73671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73671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7367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73671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73671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73671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73671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736716" w:rsidRDefault="00736716" w:rsidP="001B63A1">
                            <w:pPr>
                              <w:pStyle w:val="Legenda"/>
                            </w:pPr>
                          </w:p>
                          <w:p w14:paraId="7179B975" w14:textId="29331B44" w:rsidR="00736716" w:rsidRDefault="0073671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rsidR="009E56F2">
                              <w:t>[4</w:t>
                            </w:r>
                            <w:r>
                              <w:t>].</w:t>
                            </w:r>
                          </w:p>
                          <w:p w14:paraId="65CCB4F0" w14:textId="77777777" w:rsidR="00736716" w:rsidRPr="001B63A1" w:rsidRDefault="0073671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736716" w:rsidRDefault="00736716" w:rsidP="001B63A1">
                      <w:pPr>
                        <w:pStyle w:val="Legenda"/>
                      </w:pPr>
                    </w:p>
                    <w:p w14:paraId="7179B975" w14:textId="29331B44" w:rsidR="00736716" w:rsidRDefault="0073671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rsidR="009E56F2">
                        <w:t>[4</w:t>
                      </w:r>
                      <w:r>
                        <w:t>].</w:t>
                      </w:r>
                    </w:p>
                    <w:p w14:paraId="65CCB4F0" w14:textId="77777777" w:rsidR="00736716" w:rsidRPr="001B63A1" w:rsidRDefault="0073671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321614"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5,22</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[26</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7821CBB" w:rsidR="009B124B" w:rsidRDefault="00B414FF" w:rsidP="009B124B">
      <w:pPr>
        <w:pStyle w:val="Nagwek2"/>
      </w:pPr>
      <w:bookmarkStart w:id="60" w:name="_Toc5963727"/>
      <w:r>
        <w:t>2.1</w:t>
      </w:r>
      <w:r w:rsidR="009B124B">
        <w:t>.1. Energia</w:t>
      </w:r>
      <w:r w:rsidR="009E56F2">
        <w:t xml:space="preserve"> [24,25</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2C7551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[23</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3EDBF913" w:rsidR="00E5576F" w:rsidRDefault="00E5576F" w:rsidP="00E5576F">
      <w:pPr>
        <w:ind w:firstLine="0"/>
      </w:pPr>
      <w:r>
        <w:t>Klasyfikacja poziomów aktywności fizycznej (PAL) wg FAO/WHO/UNU 2004 [</w:t>
      </w:r>
      <w:r w:rsidR="009E56F2">
        <w:t>24</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1766EB1"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7,22</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B16DEAA" w:rsidR="006F5DB1" w:rsidRDefault="006F5DB1" w:rsidP="006F5DB1">
      <w:pPr>
        <w:pStyle w:val="Nagwek2"/>
      </w:pPr>
      <w:bookmarkStart w:id="140" w:name="_Toc5963729"/>
      <w:r>
        <w:t>2.1.3. Makroskładniki</w:t>
      </w:r>
      <w:r w:rsidR="009E56F2">
        <w:t xml:space="preserve"> [23,24,25</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FE03AAA"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24</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0CB6C33"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9E56F2">
        <w:t>23</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7B1F8312"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9E56F2">
        <w:t>6</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206DF6E1"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23</w:t>
      </w:r>
      <w:ins w:id="376" w:author="Okot" w:date="2019-03-28T17:01:00Z">
        <w:r w:rsidR="00A9408E">
          <w:t>,</w:t>
        </w:r>
      </w:ins>
      <w:r w:rsidR="009E56F2">
        <w:t>24</w:t>
      </w:r>
      <w:ins w:id="377" w:author="Okot" w:date="2019-03-28T17:01:00Z">
        <w:r w:rsidR="00A9408E">
          <w:t>,</w:t>
        </w:r>
      </w:ins>
      <w:r w:rsidR="009E56F2">
        <w:t>25</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57F14D7"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9E56F2">
        <w:t>24</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AC5849A"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23</w:t>
      </w:r>
      <w:ins w:id="612" w:author="Okot" w:date="2019-03-30T15:59:00Z">
        <w:r w:rsidR="00D1584A">
          <w:t>,</w:t>
        </w:r>
      </w:ins>
      <w:r w:rsidR="009E56F2">
        <w:t>24</w:t>
      </w:r>
      <w:ins w:id="613" w:author="Okot" w:date="2019-03-30T15:59:00Z">
        <w:r w:rsidR="00D1584A">
          <w:t>,</w:t>
        </w:r>
      </w:ins>
      <w:r w:rsidR="009E56F2">
        <w:t>25</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635BA0A9"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23</w:t>
      </w:r>
      <w:ins w:id="746" w:author="Okot" w:date="2019-03-30T19:41:00Z">
        <w:r w:rsidR="00B66E9E">
          <w:t>,</w:t>
        </w:r>
      </w:ins>
      <w:r w:rsidR="009E56F2">
        <w:t>24</w:t>
      </w:r>
      <w:ins w:id="747" w:author="Okot" w:date="2019-03-30T19:41:00Z">
        <w:r w:rsidR="00B66E9E">
          <w:t>,</w:t>
        </w:r>
      </w:ins>
      <w:r w:rsidR="009E56F2">
        <w:t>25</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6CB7566C"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22</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68026583"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9E56F2">
        <w:t>23</w:t>
      </w:r>
      <w:ins w:id="981" w:author="Okot" w:date="2019-03-30T19:41:00Z">
        <w:r w:rsidR="00B66E9E">
          <w:t>,</w:t>
        </w:r>
      </w:ins>
      <w:r w:rsidR="009E56F2">
        <w:t>24</w:t>
      </w:r>
      <w:ins w:id="982" w:author="Okot" w:date="2019-03-30T19:41:00Z">
        <w:r w:rsidR="00B66E9E">
          <w:t>,</w:t>
        </w:r>
      </w:ins>
      <w:r w:rsidR="009E56F2">
        <w:t>25</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20D2D1D2"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24</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3FD54FD8"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9E56F2">
        <w:t>24</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5BC01706"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9E56F2">
        <w:t>23</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749E2493"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9E56F2">
        <w:t>24</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27EBBBB6"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9E56F2">
        <w:t>24</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0B49BC11" w:rsidR="006F5DB1" w:rsidRDefault="006F5DB1" w:rsidP="006F5DB1">
      <w:pPr>
        <w:pStyle w:val="Nagwek2"/>
      </w:pPr>
      <w:bookmarkStart w:id="1334" w:name="_Toc5963734"/>
      <w:r>
        <w:t>2.1.4. Witaminy i składniki mineralne</w:t>
      </w:r>
      <w:r w:rsidR="009E56F2">
        <w:t xml:space="preserve"> [23,24,25,26</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43D062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zwiększać ryzyko chorób serca [22</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4A61A9ED"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9E56F2">
        <w:t>[22</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FAF9DED"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ła może doprowadzić do anemii [22</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3E9C1913" w:rsidR="00540593" w:rsidRDefault="009A7070" w:rsidP="00AA6750">
      <w:pPr>
        <w:pStyle w:val="Nagwek2"/>
      </w:pPr>
      <w:bookmarkStart w:id="1360" w:name="_Toc5963760"/>
      <w:r>
        <w:t>2.1.5</w:t>
      </w:r>
      <w:r w:rsidR="00540593">
        <w:t>. Składniki antyodżywcze</w:t>
      </w:r>
      <w:r w:rsidR="009E56F2">
        <w:t xml:space="preserve"> [25</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FCE2BB5" w:rsidR="001E6254" w:rsidRDefault="001E6254" w:rsidP="007D5D7A">
      <w:pPr>
        <w:pStyle w:val="Nagwek2"/>
      </w:pPr>
      <w:bookmarkStart w:id="1361" w:name="_Toc5963761"/>
      <w:r>
        <w:t>2.1.6. Cholesterol [</w:t>
      </w:r>
      <w:r w:rsidR="009E56F2">
        <w:t>24</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EE13CCF"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[26</w:t>
      </w:r>
      <w:r w:rsidR="00C55D20">
        <w:t>]</w:t>
      </w:r>
      <w:r w:rsidR="00712E02">
        <w:t>.</w:t>
      </w:r>
    </w:p>
    <w:p w14:paraId="29FF558E" w14:textId="77777777" w:rsidR="00540593" w:rsidRPr="00540593" w:rsidRDefault="00540593" w:rsidP="00540593"/>
    <w:p w14:paraId="4381F4CA" w14:textId="339307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24</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4A67639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[26</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7AAB2663"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9E56F2">
        <w:t xml:space="preserve"> i układem nerwowym [24</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9E56F2">
        <w:t>23</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235E35D7"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9E56F2">
        <w:t>5</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9E56F2">
        <w:t xml:space="preserve"> [24</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02B6FE92"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9E56F2">
        <w:t xml:space="preserve"> wzrosnąć nawet do 40% [26</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36360A76"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9E56F2">
        <w:t>24</w:t>
      </w:r>
      <w:r>
        <w:t xml:space="preserve">, </w:t>
      </w:r>
      <w:r w:rsidR="009E56F2">
        <w:t>26</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41FF7E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9E56F2">
        <w:t>5</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60BB9F2D"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9E56F2">
        <w:t>24</w:t>
      </w:r>
      <w:r>
        <w:t xml:space="preserve">]. </w:t>
      </w:r>
    </w:p>
    <w:p w14:paraId="34FE007C" w14:textId="56CD96AD"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9E56F2">
        <w:t>24</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1605C05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9E56F2">
        <w:t>5</w:t>
      </w:r>
      <w:r w:rsidR="0036251E">
        <w:t>]</w:t>
      </w:r>
      <w:r>
        <w:t>.</w:t>
      </w:r>
    </w:p>
    <w:p w14:paraId="531DDD5A" w14:textId="1ACA1100"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26</w:t>
      </w:r>
      <w:r w:rsidR="0036251E">
        <w:t>].</w:t>
      </w:r>
      <w:r w:rsidR="002D44E5">
        <w:t xml:space="preserve"> </w:t>
      </w:r>
    </w:p>
    <w:p w14:paraId="3BC1A59B" w14:textId="38ECA9B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9E56F2">
        <w:t>ebowanie może ulegać zmianie [24</w:t>
      </w:r>
      <w:r>
        <w:t>].</w:t>
      </w:r>
    </w:p>
    <w:p w14:paraId="0EFAFD6F" w14:textId="77777777" w:rsidR="0036251E" w:rsidRDefault="0036251E" w:rsidP="00572864"/>
    <w:p w14:paraId="4DD941CC" w14:textId="70E0A8CA" w:rsidR="00572864" w:rsidRDefault="00231370" w:rsidP="00572864">
      <w:pPr>
        <w:pStyle w:val="Nagwek2"/>
      </w:pPr>
      <w:bookmarkStart w:id="1365" w:name="_Toc5963765"/>
      <w:r>
        <w:t>2.1.10</w:t>
      </w:r>
      <w:r w:rsidR="00572864">
        <w:t>. Aktywność fizyczna</w:t>
      </w:r>
      <w:r w:rsidR="009E56F2">
        <w:t xml:space="preserve"> [24</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CD57915" w:rsidR="001B5F37" w:rsidRDefault="009111D5" w:rsidP="00F6709F">
      <w:pPr>
        <w:ind w:firstLine="0"/>
      </w:pPr>
      <w:r>
        <w:t>Zalecenia dotyczące żywienia i ruchu wg IŻŻ [</w:t>
      </w:r>
      <w:r w:rsidR="00DE4D7C">
        <w:t>24</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587A8B"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DE4D7C">
        <w:t> [22</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90B3F0"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DE4D7C">
        <w:t>ym okresie czasu [24</w:t>
      </w:r>
      <w:r w:rsidR="00CA6162">
        <w:t>].</w:t>
      </w:r>
    </w:p>
    <w:p w14:paraId="5052C31B" w14:textId="294050FD"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DE4D7C">
        <w:t>6</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079DB593"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278CD6A2"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394"/>
      <w:r>
        <w:t>Wap</w:t>
      </w:r>
      <w:commentRangeEnd w:id="1394"/>
      <w:r>
        <w:rPr>
          <w:rStyle w:val="Odwoaniedokomentarza"/>
        </w:rPr>
        <w:commentReference w:id="1394"/>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8">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20">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C5EB442"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74C92ABD"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2">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4">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5">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8334041"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lastRenderedPageBreak/>
        <w:tab/>
        <w:t>Strona podzielona jest na cztery części. W lewym górnym rogu znajduje się podsumowanie tekstowe dziennego jadłospisu i menu zarządzania nim. Można dopisywać posiłek</w:t>
      </w:r>
      <w:r w:rsidR="005F0398">
        <w:t>, zdarzenie lub komentarz..</w:t>
      </w:r>
    </w:p>
    <w:p w14:paraId="109B0FE5" w14:textId="53982904" w:rsidR="007B1862" w:rsidRDefault="006F083E" w:rsidP="006F083E">
      <w:pPr>
        <w:ind w:firstLine="708"/>
      </w:pPr>
      <w:r>
        <w:t>Ciężko powiedzieć, czemu ma służyć funkcja dopisywania zdarzania.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7E3A21DF" w:rsidR="005F0398" w:rsidRDefault="005F0398" w:rsidP="007B1862">
      <w:pPr>
        <w:ind w:firstLine="0"/>
      </w:pPr>
      <w:r>
        <w:tab/>
        <w:t>Dopisanie komentarza polega na wpisaniu przez użytkownika</w:t>
      </w:r>
      <w:r w:rsidR="005479D3">
        <w:t xml:space="preserve"> dowolnego tekstu, który wyświetlany będzie między jadłospisem a przyciskami. Z tego,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6">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7">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7777777" w:rsidR="00C87834" w:rsidRDefault="00C87834">
      <w:pPr>
        <w:spacing w:after="160" w:line="259" w:lineRule="auto"/>
        <w:ind w:firstLine="0"/>
        <w:jc w:val="left"/>
      </w:pPr>
      <w:r>
        <w:br w:type="page"/>
      </w:r>
    </w:p>
    <w:p w14:paraId="0D0EE005" w14:textId="4AEF021E" w:rsidR="00C87834" w:rsidRDefault="00C87834" w:rsidP="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77777777" w:rsidR="00797E7B" w:rsidRDefault="00797E7B" w:rsidP="00170AEB">
      <w:r>
        <w:t>Żeby znaleźć produkt nie trzeba wpisywać całej jego nazwy – wystarczy kilka liter. Rezultaty wyszukiwania aktualizują się dynamicznie po wpisaniu kolejnych znaków. W prawym górnym rogu znajduje się filtr wyszukiwania. Można zadecydować, że chce się korzystać ze całej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9">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30">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77777777" w:rsidR="00084B06" w:rsidRDefault="00084B06" w:rsidP="00084B06">
      <w:r>
        <w:t>Dodane artykuły</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77CD62E8"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mogą się poczuć więc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4">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7424054B"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sobie na dość swobodny język. Taki luz i atmosfera spoufalenia jest charakterystyczna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7">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43FB5A3B"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w:t>
      </w:r>
      <w:r w:rsidR="005172A7">
        <w:t xml:space="preserve"> </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2">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3">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498C0918"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4">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5">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6">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7"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5D3D0876"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 w k</w:t>
      </w:r>
      <w:r w:rsidR="00A13D92">
        <w:t>tórej jawnie podana jest ustalona</w:t>
      </w:r>
      <w:r>
        <w:t xml:space="preserve">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9">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50">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04B95981"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w:t>
      </w:r>
      <w:r w:rsidR="00BB7AD0">
        <w:lastRenderedPageBreak/>
        <w:t>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bookmarkStart w:id="1395" w:name="_GoBack"/>
      <w:bookmarkEnd w:id="1395"/>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
      </w:r>
      <w:r>
        <w:lastRenderedPageBreak/>
        <w:t>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02FC034A" w:rsidR="00A832D9" w:rsidRDefault="00A832D9" w:rsidP="006C61C9">
      <w:r>
        <w:lastRenderedPageBreak/>
        <w:t xml:space="preserve">Warto jeszcze skomentować stronę graficzną portalu. </w:t>
      </w:r>
      <w:r w:rsidR="00B6136F">
        <w:t>Aplikacja</w:t>
      </w:r>
      <w:r w:rsidR="00EA719E">
        <w:t xml:space="preserve">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 obniżając</w:t>
      </w:r>
      <w:r w:rsidR="00EA719E">
        <w:t xml:space="preserve"> czytelność strony.</w:t>
      </w:r>
    </w:p>
    <w:p w14:paraId="6012414E" w14:textId="6C73DE25"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 xml:space="preserve">ziennika należy do usług dostępnych jedynie w abonamencie. Z drugiej strony, chcąc zarabiać na serwisie, trzeba mądrze wybrać model biznesowy. Dzielenie usług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30AEAF2C" w:rsidR="00F077B5" w:rsidRDefault="00207879" w:rsidP="00207879">
      <w:pPr>
        <w:ind w:firstLine="0"/>
      </w:pPr>
      <w:r>
        <w:lastRenderedPageBreak/>
        <w:tab/>
        <w:t>To, czemu trzeba będzie poświecić uwagę na etapie projektowania przyszłego systemu, to prostota użytkowania. Jak wspominano w rozdziale 2.2.1, Cronometer jest bardzo zaawansowany i ma wiele funkcji, jednak obsługa części z nich jest nieintuicyjna i wymaga 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4BEF0DB8" w:rsidR="00F66036" w:rsidRPr="00F66036" w:rsidRDefault="00F66036" w:rsidP="00F66036">
      <w:r>
        <w:t>Zdecydowanie należy będzie śledzić rozwój aplikacji DrDietman, bo chociaż na chwilę obecną twórcy wydają się mieć inny pomysł biznesowy, bazujący na współpracy ze specjalistami, to do końca nie wiadomo jak będzie wygląd</w:t>
      </w:r>
      <w:r w:rsidR="0000788F">
        <w:t>ała dopracowana wersja produktu, który na chwilę obecną zapowiada się najgroźniejszym konkurentem  dla niniejszego projektu.</w:t>
      </w:r>
    </w:p>
    <w:p w14:paraId="49CE01A2" w14:textId="77777777" w:rsidR="00F66036" w:rsidRPr="00F66036" w:rsidRDefault="00F66036" w:rsidP="00207879">
      <w:pPr>
        <w:ind w:firstLine="0"/>
      </w:pPr>
    </w:p>
    <w:p w14:paraId="1C40C19D" w14:textId="782C62D3" w:rsidR="00E375D2" w:rsidRDefault="00D03686" w:rsidP="00423CC1">
      <w:pPr>
        <w:pStyle w:val="Nagwek1"/>
        <w:ind w:left="360"/>
      </w:pPr>
      <w:bookmarkStart w:id="1396" w:name="_Toc5963771"/>
      <w:bookmarkEnd w:id="1393"/>
      <w:r>
        <w:lastRenderedPageBreak/>
        <w:t xml:space="preserve">3. </w:t>
      </w:r>
      <w:r w:rsidR="00E375D2">
        <w:t>Analiza systemu</w:t>
      </w:r>
      <w:bookmarkEnd w:id="1396"/>
    </w:p>
    <w:p w14:paraId="7B50624C" w14:textId="77777777" w:rsidR="00E375D2" w:rsidRDefault="00E375D2" w:rsidP="00423CC1">
      <w:pPr>
        <w:pStyle w:val="Podtytu"/>
        <w:numPr>
          <w:ilvl w:val="0"/>
          <w:numId w:val="0"/>
        </w:numPr>
        <w:ind w:left="360"/>
      </w:pPr>
      <w:r>
        <w:t xml:space="preserve"> </w:t>
      </w:r>
      <w:bookmarkStart w:id="1397" w:name="_Toc5963772"/>
      <w:r>
        <w:t>Architektura systemu</w:t>
      </w:r>
      <w:bookmarkEnd w:id="1397"/>
    </w:p>
    <w:p w14:paraId="55D7FBA3" w14:textId="77777777" w:rsidR="00E375D2" w:rsidRDefault="00E375D2" w:rsidP="00423CC1">
      <w:pPr>
        <w:pStyle w:val="Podtytu"/>
        <w:numPr>
          <w:ilvl w:val="0"/>
          <w:numId w:val="0"/>
        </w:numPr>
        <w:ind w:left="360"/>
      </w:pPr>
      <w:r>
        <w:t xml:space="preserve"> </w:t>
      </w:r>
      <w:bookmarkStart w:id="1398" w:name="_Toc5963773"/>
      <w:r>
        <w:t>Model danych</w:t>
      </w:r>
      <w:bookmarkEnd w:id="1398"/>
    </w:p>
    <w:p w14:paraId="59DD8A22" w14:textId="77777777" w:rsidR="00E375D2" w:rsidRDefault="00E375D2" w:rsidP="00423CC1">
      <w:pPr>
        <w:pStyle w:val="Podtytu"/>
        <w:numPr>
          <w:ilvl w:val="0"/>
          <w:numId w:val="0"/>
        </w:numPr>
        <w:ind w:left="360"/>
      </w:pPr>
      <w:r>
        <w:t xml:space="preserve"> </w:t>
      </w:r>
      <w:bookmarkStart w:id="1399" w:name="_Toc5963774"/>
      <w:r>
        <w:t>Narzędzia do realizacji projektu</w:t>
      </w:r>
      <w:bookmarkEnd w:id="1399"/>
    </w:p>
    <w:p w14:paraId="2309261A" w14:textId="77777777" w:rsidR="00E375D2" w:rsidRDefault="00E375D2" w:rsidP="00423CC1">
      <w:pPr>
        <w:pStyle w:val="Nagwek2"/>
        <w:ind w:left="360"/>
      </w:pPr>
      <w:bookmarkStart w:id="1400" w:name="_Toc5963775"/>
      <w:r>
        <w:t>PHP + Symphony 4</w:t>
      </w:r>
      <w:bookmarkEnd w:id="1400"/>
    </w:p>
    <w:p w14:paraId="31076E91" w14:textId="77777777" w:rsidR="00E375D2" w:rsidRDefault="00E375D2" w:rsidP="00423CC1">
      <w:pPr>
        <w:pStyle w:val="Nagwek2"/>
        <w:ind w:left="360"/>
      </w:pPr>
      <w:bookmarkStart w:id="1401" w:name="_Toc5963776"/>
      <w:r>
        <w:t>Highcharts</w:t>
      </w:r>
      <w:bookmarkEnd w:id="1401"/>
    </w:p>
    <w:p w14:paraId="05297038" w14:textId="77777777" w:rsidR="00E375D2" w:rsidRDefault="00E375D2" w:rsidP="00423CC1">
      <w:pPr>
        <w:pStyle w:val="Nagwek1"/>
        <w:ind w:left="360"/>
      </w:pPr>
      <w:bookmarkStart w:id="1402" w:name="_Toc5963777"/>
      <w:r>
        <w:t>specyfikacja wymagań</w:t>
      </w:r>
      <w:bookmarkEnd w:id="1402"/>
    </w:p>
    <w:p w14:paraId="21C2C905" w14:textId="77777777" w:rsidR="00E375D2" w:rsidRDefault="00E375D2" w:rsidP="00423CC1">
      <w:pPr>
        <w:pStyle w:val="Podtytu"/>
        <w:numPr>
          <w:ilvl w:val="0"/>
          <w:numId w:val="0"/>
        </w:numPr>
        <w:ind w:left="360"/>
      </w:pPr>
      <w:r>
        <w:t xml:space="preserve"> </w:t>
      </w:r>
      <w:bookmarkStart w:id="1403" w:name="_Toc5963778"/>
      <w:r>
        <w:t>Wymagania funkcjonalne</w:t>
      </w:r>
      <w:bookmarkEnd w:id="1403"/>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04" w:name="_Toc5963779"/>
      <w:r>
        <w:t>Wymagania pozafunkcjonalne</w:t>
      </w:r>
      <w:bookmarkEnd w:id="1404"/>
    </w:p>
    <w:p w14:paraId="13992E3A" w14:textId="77777777" w:rsidR="00E375D2" w:rsidRDefault="00E375D2" w:rsidP="00423CC1">
      <w:pPr>
        <w:pStyle w:val="Nagwek1"/>
        <w:ind w:left="360"/>
      </w:pPr>
      <w:bookmarkStart w:id="1405" w:name="_Toc5963780"/>
      <w:r>
        <w:t>projekt</w:t>
      </w:r>
      <w:bookmarkEnd w:id="1405"/>
    </w:p>
    <w:p w14:paraId="768F2E66" w14:textId="77777777" w:rsidR="00E375D2" w:rsidRDefault="00E375D2" w:rsidP="00423CC1">
      <w:pPr>
        <w:pStyle w:val="Podtytu"/>
        <w:numPr>
          <w:ilvl w:val="0"/>
          <w:numId w:val="0"/>
        </w:numPr>
        <w:ind w:left="360"/>
      </w:pPr>
      <w:bookmarkStart w:id="1406" w:name="_Toc5963781"/>
      <w:r>
        <w:t>Projekt bazy danych</w:t>
      </w:r>
      <w:bookmarkEnd w:id="1406"/>
    </w:p>
    <w:p w14:paraId="6DF3FC42" w14:textId="77777777" w:rsidR="00E375D2" w:rsidRDefault="00E375D2" w:rsidP="00423CC1">
      <w:pPr>
        <w:pStyle w:val="Podtytu"/>
        <w:numPr>
          <w:ilvl w:val="0"/>
          <w:numId w:val="0"/>
        </w:numPr>
        <w:ind w:left="360"/>
      </w:pPr>
      <w:r>
        <w:t xml:space="preserve"> </w:t>
      </w:r>
      <w:bookmarkStart w:id="1407" w:name="_Toc5963782"/>
      <w:r>
        <w:t>Projekt interfejsów użytkownika</w:t>
      </w:r>
      <w:bookmarkEnd w:id="1407"/>
    </w:p>
    <w:p w14:paraId="44215DE5" w14:textId="77777777" w:rsidR="00E375D2" w:rsidRDefault="00E375D2" w:rsidP="00423CC1">
      <w:pPr>
        <w:pStyle w:val="Podtytu"/>
        <w:numPr>
          <w:ilvl w:val="0"/>
          <w:numId w:val="0"/>
        </w:numPr>
        <w:ind w:left="360"/>
      </w:pPr>
      <w:r>
        <w:t xml:space="preserve"> </w:t>
      </w:r>
      <w:bookmarkStart w:id="1408" w:name="_Toc5963783"/>
      <w:r>
        <w:t>Projekt logiki biznesowej</w:t>
      </w:r>
      <w:bookmarkEnd w:id="1408"/>
    </w:p>
    <w:p w14:paraId="4F1C0603" w14:textId="77777777" w:rsidR="00E375D2" w:rsidRDefault="00E375D2" w:rsidP="00423CC1">
      <w:pPr>
        <w:pStyle w:val="Podtytu"/>
        <w:numPr>
          <w:ilvl w:val="0"/>
          <w:numId w:val="0"/>
        </w:numPr>
        <w:ind w:left="360"/>
      </w:pPr>
      <w:r>
        <w:t xml:space="preserve"> </w:t>
      </w:r>
      <w:bookmarkStart w:id="1409" w:name="_Toc5963784"/>
      <w:r>
        <w:t>Projekt testów</w:t>
      </w:r>
      <w:bookmarkEnd w:id="1409"/>
    </w:p>
    <w:p w14:paraId="011F898B" w14:textId="77777777" w:rsidR="00973C06" w:rsidRDefault="00973C06" w:rsidP="00423CC1">
      <w:pPr>
        <w:pStyle w:val="Nagwek2"/>
        <w:ind w:left="360"/>
      </w:pPr>
      <w:bookmarkStart w:id="1410" w:name="_Toc5963785"/>
      <w:r>
        <w:t>Testy funkcjonalne</w:t>
      </w:r>
      <w:bookmarkEnd w:id="1410"/>
    </w:p>
    <w:p w14:paraId="31EC54EA" w14:textId="77777777" w:rsidR="00973C06" w:rsidRDefault="00973C06" w:rsidP="00423CC1">
      <w:pPr>
        <w:pStyle w:val="Nagwek2"/>
        <w:ind w:left="360"/>
      </w:pPr>
      <w:bookmarkStart w:id="1411" w:name="_Toc5963786"/>
      <w:r>
        <w:t>Testy jednostkowe</w:t>
      </w:r>
      <w:bookmarkEnd w:id="1411"/>
    </w:p>
    <w:p w14:paraId="5282706C" w14:textId="77777777" w:rsidR="00973C06" w:rsidRDefault="00973C06" w:rsidP="00423CC1">
      <w:pPr>
        <w:pStyle w:val="Nagwek2"/>
        <w:ind w:left="360"/>
      </w:pPr>
      <w:bookmarkStart w:id="1412" w:name="_Toc5963787"/>
      <w:r>
        <w:t>Testy obciążeniowe</w:t>
      </w:r>
      <w:bookmarkEnd w:id="1412"/>
    </w:p>
    <w:p w14:paraId="711FB549" w14:textId="77777777" w:rsidR="00973C06" w:rsidRPr="00973C06" w:rsidRDefault="00973C06" w:rsidP="00423CC1">
      <w:pPr>
        <w:pStyle w:val="Nagwek2"/>
        <w:ind w:left="360"/>
      </w:pPr>
      <w:bookmarkStart w:id="1413" w:name="_Toc5963788"/>
      <w:r>
        <w:t>Testy użytkowników</w:t>
      </w:r>
      <w:bookmarkEnd w:id="1413"/>
    </w:p>
    <w:p w14:paraId="687AB624" w14:textId="77777777" w:rsidR="00E375D2" w:rsidRDefault="00E375D2" w:rsidP="00423CC1">
      <w:pPr>
        <w:pStyle w:val="Nagwek1"/>
        <w:ind w:left="360"/>
      </w:pPr>
      <w:bookmarkStart w:id="1414" w:name="_Toc5963789"/>
      <w:r>
        <w:t>implementacja</w:t>
      </w:r>
      <w:bookmarkEnd w:id="1414"/>
    </w:p>
    <w:p w14:paraId="46AA7066" w14:textId="77777777" w:rsidR="00E375D2" w:rsidRDefault="00E375D2" w:rsidP="00423CC1">
      <w:pPr>
        <w:pStyle w:val="Podtytu"/>
        <w:numPr>
          <w:ilvl w:val="0"/>
          <w:numId w:val="0"/>
        </w:numPr>
        <w:ind w:left="360"/>
      </w:pPr>
      <w:r>
        <w:t xml:space="preserve"> </w:t>
      </w:r>
      <w:bookmarkStart w:id="1415" w:name="_Toc5963790"/>
      <w:r>
        <w:t>Implementacja bazy danych</w:t>
      </w:r>
      <w:bookmarkEnd w:id="1415"/>
    </w:p>
    <w:p w14:paraId="13A6D36C" w14:textId="77777777" w:rsidR="00E375D2" w:rsidRDefault="00E375D2" w:rsidP="00423CC1">
      <w:pPr>
        <w:pStyle w:val="Podtytu"/>
        <w:numPr>
          <w:ilvl w:val="0"/>
          <w:numId w:val="0"/>
        </w:numPr>
        <w:ind w:left="360"/>
      </w:pPr>
      <w:r>
        <w:t xml:space="preserve"> </w:t>
      </w:r>
      <w:bookmarkStart w:id="1416" w:name="_Toc5963791"/>
      <w:r>
        <w:t>Implementacja logiki biznesowej</w:t>
      </w:r>
      <w:bookmarkEnd w:id="1416"/>
    </w:p>
    <w:p w14:paraId="02098BF6" w14:textId="77777777" w:rsidR="00E375D2" w:rsidRDefault="00E375D2" w:rsidP="00423CC1">
      <w:pPr>
        <w:pStyle w:val="Podtytu"/>
        <w:numPr>
          <w:ilvl w:val="0"/>
          <w:numId w:val="0"/>
        </w:numPr>
        <w:ind w:left="360"/>
      </w:pPr>
      <w:r>
        <w:t xml:space="preserve"> </w:t>
      </w:r>
      <w:bookmarkStart w:id="1417" w:name="_Toc5963792"/>
      <w:r>
        <w:t>Implementacja interfejsów użytkownika</w:t>
      </w:r>
      <w:bookmarkEnd w:id="1417"/>
    </w:p>
    <w:p w14:paraId="434B18E9" w14:textId="77777777" w:rsidR="00E375D2" w:rsidRDefault="00E375D2" w:rsidP="00423CC1">
      <w:pPr>
        <w:pStyle w:val="Nagwek1"/>
        <w:ind w:left="360"/>
      </w:pPr>
      <w:bookmarkStart w:id="1418" w:name="_Toc5963793"/>
      <w:r>
        <w:t>testy</w:t>
      </w:r>
      <w:bookmarkEnd w:id="1418"/>
    </w:p>
    <w:p w14:paraId="3307737F" w14:textId="77777777" w:rsidR="00973C06" w:rsidRDefault="00973C06" w:rsidP="00423CC1">
      <w:pPr>
        <w:pStyle w:val="Podtytu"/>
        <w:numPr>
          <w:ilvl w:val="0"/>
          <w:numId w:val="0"/>
        </w:numPr>
        <w:ind w:left="360"/>
      </w:pPr>
      <w:r>
        <w:t xml:space="preserve"> </w:t>
      </w:r>
      <w:bookmarkStart w:id="1419" w:name="_Toc5963794"/>
      <w:r>
        <w:t>Testy funkcjonalne</w:t>
      </w:r>
      <w:bookmarkEnd w:id="1419"/>
    </w:p>
    <w:p w14:paraId="3FE6993E" w14:textId="77777777" w:rsidR="00973C06" w:rsidRDefault="00973C06" w:rsidP="00423CC1">
      <w:pPr>
        <w:pStyle w:val="Podtytu"/>
        <w:numPr>
          <w:ilvl w:val="0"/>
          <w:numId w:val="0"/>
        </w:numPr>
        <w:ind w:left="360"/>
      </w:pPr>
      <w:r>
        <w:t xml:space="preserve"> </w:t>
      </w:r>
      <w:bookmarkStart w:id="1420" w:name="_Toc5963795"/>
      <w:r>
        <w:t>Testy jednostkowe</w:t>
      </w:r>
      <w:bookmarkEnd w:id="1420"/>
    </w:p>
    <w:p w14:paraId="0C91ABA7" w14:textId="77777777" w:rsidR="00973C06" w:rsidRDefault="00973C06" w:rsidP="00423CC1">
      <w:pPr>
        <w:pStyle w:val="Podtytu"/>
        <w:numPr>
          <w:ilvl w:val="0"/>
          <w:numId w:val="0"/>
        </w:numPr>
        <w:ind w:left="360"/>
      </w:pPr>
      <w:r>
        <w:t xml:space="preserve"> </w:t>
      </w:r>
      <w:bookmarkStart w:id="1421" w:name="_Toc5963796"/>
      <w:r>
        <w:t>Testy obciążeniowe</w:t>
      </w:r>
      <w:bookmarkEnd w:id="1421"/>
    </w:p>
    <w:p w14:paraId="4B72EE20" w14:textId="77777777" w:rsidR="00973C06" w:rsidRDefault="00973C06" w:rsidP="00423CC1">
      <w:pPr>
        <w:pStyle w:val="Podtytu"/>
        <w:numPr>
          <w:ilvl w:val="0"/>
          <w:numId w:val="0"/>
        </w:numPr>
        <w:ind w:left="360"/>
      </w:pPr>
      <w:r>
        <w:t xml:space="preserve"> </w:t>
      </w:r>
      <w:bookmarkStart w:id="1422" w:name="_Toc5963797"/>
      <w:r>
        <w:t>Testy użytkowników</w:t>
      </w:r>
      <w:bookmarkEnd w:id="1422"/>
    </w:p>
    <w:p w14:paraId="13260DE8" w14:textId="77777777" w:rsidR="00CD4B0E" w:rsidRDefault="00CD4B0E" w:rsidP="00423CC1">
      <w:pPr>
        <w:pStyle w:val="Nagwek1"/>
        <w:ind w:left="360"/>
      </w:pPr>
      <w:bookmarkStart w:id="1423" w:name="_Toc5963798"/>
      <w:r>
        <w:t>wdrożenie</w:t>
      </w:r>
      <w:bookmarkEnd w:id="1423"/>
    </w:p>
    <w:p w14:paraId="35F02D50" w14:textId="77777777" w:rsidR="00CD4B0E" w:rsidRDefault="00CD4B0E" w:rsidP="00423CC1">
      <w:pPr>
        <w:pStyle w:val="Nagwek1"/>
        <w:ind w:left="360"/>
      </w:pPr>
      <w:bookmarkStart w:id="1424" w:name="_Toc5963799"/>
      <w:r>
        <w:t>podsumowanie</w:t>
      </w:r>
      <w:bookmarkEnd w:id="1424"/>
    </w:p>
    <w:p w14:paraId="5A071A19" w14:textId="77777777" w:rsidR="00CD4B0E" w:rsidRDefault="00276AEC" w:rsidP="00276AEC">
      <w:pPr>
        <w:pStyle w:val="Podtytu"/>
        <w:numPr>
          <w:ilvl w:val="0"/>
          <w:numId w:val="0"/>
        </w:numPr>
      </w:pPr>
      <w:bookmarkStart w:id="1425" w:name="_Toc5963800"/>
      <w:r>
        <w:t xml:space="preserve">X.X. </w:t>
      </w:r>
      <w:r w:rsidR="00CD4B0E">
        <w:t>Możliwości dalszego rozwoju</w:t>
      </w:r>
      <w:bookmarkEnd w:id="1425"/>
    </w:p>
    <w:p w14:paraId="5D810839" w14:textId="77777777" w:rsidR="00BB68C0" w:rsidRDefault="00BB68C0" w:rsidP="00BB68C0"/>
    <w:p w14:paraId="3A255610" w14:textId="77777777" w:rsidR="00276AEC" w:rsidRDefault="00276AEC" w:rsidP="00276AEC">
      <w:pPr>
        <w:pStyle w:val="Nagwek2"/>
      </w:pPr>
      <w:bookmarkStart w:id="1426" w:name="_Toc5963801"/>
      <w:r>
        <w:t>X.X.1. Dokładność przekazywanych informacji</w:t>
      </w:r>
      <w:r w:rsidR="00C80EE1">
        <w:t xml:space="preserve"> zwrotnych</w:t>
      </w:r>
      <w:bookmarkEnd w:id="1426"/>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27" w:name="_Toc5963802"/>
      <w:r>
        <w:lastRenderedPageBreak/>
        <w:t>wykaz źródeł</w:t>
      </w:r>
      <w:bookmarkEnd w:id="1427"/>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4"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5"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6"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7"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9"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0"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1"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2"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3"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4"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5"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6"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7"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8"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2"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8" w:name="_Toc5963803"/>
      <w:r w:rsidRPr="00A350AA">
        <w:rPr>
          <w:lang w:val="en-US"/>
        </w:rPr>
        <w:lastRenderedPageBreak/>
        <w:t>wykaz literatury</w:t>
      </w:r>
      <w:bookmarkEnd w:id="1428"/>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9" w:name="_Toc5963804"/>
      <w:r>
        <w:lastRenderedPageBreak/>
        <w:t>wykaz rysunków</w:t>
      </w:r>
      <w:bookmarkEnd w:id="1429"/>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0" w:name="_Toc5963805"/>
      <w:r>
        <w:lastRenderedPageBreak/>
        <w:t>wykaz tabel</w:t>
      </w:r>
      <w:bookmarkEnd w:id="1430"/>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1" w:author="Okot" w:date="2019-03-28T12:43:00Z"/>
        </w:rPr>
      </w:pPr>
      <w:r>
        <w:t>Tabela 2.4. Ocena wagi na podstawie wagi i wzrostu…………………………………20</w:t>
      </w:r>
    </w:p>
    <w:p w14:paraId="552E9D62" w14:textId="05A951B3" w:rsidR="00312B8A" w:rsidRDefault="00312B8A" w:rsidP="00923D31">
      <w:pPr>
        <w:pStyle w:val="Wykazrysunkw"/>
      </w:pPr>
      <w:ins w:id="1432" w:author="Okot" w:date="2019-03-28T12:43:00Z">
        <w:r>
          <w:t>Tabela 2.5. Klasyczne równoważniki Atwatera……………………………………….2</w:t>
        </w:r>
      </w:ins>
      <w:r w:rsidR="0073419C">
        <w:t>2</w:t>
      </w:r>
    </w:p>
    <w:p w14:paraId="78588F11" w14:textId="77777777" w:rsidR="00923D31" w:rsidRDefault="00280791">
      <w:pPr>
        <w:rPr>
          <w:ins w:id="1433" w:author="Okot" w:date="2019-03-29T00:04:00Z"/>
        </w:rPr>
        <w:pPrChange w:id="1434" w:author="Okot" w:date="2019-03-28T23:26:00Z">
          <w:pPr>
            <w:pStyle w:val="Wykazrysunkw"/>
          </w:pPr>
        </w:pPrChange>
      </w:pPr>
      <w:ins w:id="1435" w:author="Okot" w:date="2019-03-28T23:26:00Z">
        <w:r>
          <w:t>Tabela 2.6.</w:t>
        </w:r>
      </w:ins>
      <w:ins w:id="1436" w:author="Okot" w:date="2019-03-31T14:53:00Z">
        <w:r w:rsidR="00DD78C5">
          <w:t xml:space="preserve"> </w:t>
        </w:r>
      </w:ins>
      <w:ins w:id="1437" w:author="Okot" w:date="2019-03-28T23:26:00Z">
        <w:r>
          <w:t>Podział aminokwasów ze względu na zdolność organizmu do ich syntezy</w:t>
        </w:r>
      </w:ins>
      <w:ins w:id="1438" w:author="Okot" w:date="2019-03-28T23:27:00Z">
        <w:r w:rsidR="00DD78C5">
          <w:t>.</w:t>
        </w:r>
        <w:r>
          <w:t>2</w:t>
        </w:r>
      </w:ins>
      <w:r w:rsidR="004F7692">
        <w:t>6</w:t>
      </w:r>
    </w:p>
    <w:p w14:paraId="78757C01" w14:textId="01B0B536" w:rsidR="00DD78C5" w:rsidRDefault="00DD78C5">
      <w:pPr>
        <w:rPr>
          <w:ins w:id="1439" w:author="Okot" w:date="2019-03-31T14:54:00Z"/>
        </w:rPr>
        <w:pPrChange w:id="1440" w:author="Okot" w:date="2019-03-31T14:53:00Z">
          <w:pPr>
            <w:ind w:firstLine="0"/>
          </w:pPr>
        </w:pPrChange>
      </w:pPr>
      <w:ins w:id="1441" w:author="Okot" w:date="2019-03-31T14:53:00Z">
        <w:r>
          <w:t>Tabela 2.7. Zalecane spożycie białka wg IŻŻ…………………</w:t>
        </w:r>
      </w:ins>
      <w:ins w:id="1442" w:author="Okot" w:date="2019-03-31T14:54:00Z">
        <w:r w:rsidR="005B362B">
          <w:t>………………………</w:t>
        </w:r>
      </w:ins>
      <w:r w:rsidR="004F7692">
        <w:t>3</w:t>
      </w:r>
      <w:r w:rsidR="00FE24B4">
        <w:t>1</w:t>
      </w:r>
    </w:p>
    <w:p w14:paraId="4E2323E1" w14:textId="77777777" w:rsidR="00FE1822" w:rsidRDefault="00FE1822">
      <w:pPr>
        <w:pPrChange w:id="1443" w:author="Okot" w:date="2019-03-31T14:53:00Z">
          <w:pPr>
            <w:ind w:firstLine="0"/>
          </w:pPr>
        </w:pPrChange>
      </w:pPr>
      <w:ins w:id="1444" w:author="Okot" w:date="2019-03-31T14:54:00Z">
        <w:r>
          <w:t xml:space="preserve">Tabela 2.8. </w:t>
        </w:r>
      </w:ins>
      <w:ins w:id="1445"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6" w:author="Okot" w:date="2019-03-31T15:21:00Z">
        <w:r>
          <w:t>Zalecana d</w:t>
        </w:r>
      </w:ins>
      <w:ins w:id="1447" w:author="Okot" w:date="2019-03-31T15:20:00Z">
        <w:r>
          <w:t>ystrybucja makro</w:t>
        </w:r>
      </w:ins>
      <w:r w:rsidR="00D502A8">
        <w:t>składników</w:t>
      </w:r>
      <w:ins w:id="1448" w:author="Okot" w:date="2019-03-31T15:20:00Z">
        <w:r>
          <w:t xml:space="preserve"> w diecie</w:t>
        </w:r>
      </w:ins>
      <w:ins w:id="1449" w:author="Okot" w:date="2019-03-31T15:18:00Z">
        <w:r>
          <w:t xml:space="preserve"> </w:t>
        </w:r>
      </w:ins>
      <w:ins w:id="1450"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51" w:author="Okot" w:date="2019-03-31T14:53:00Z"/>
        </w:rPr>
      </w:pPr>
    </w:p>
    <w:p w14:paraId="373059F5" w14:textId="77777777" w:rsidR="006E08BE" w:rsidRDefault="006E08BE">
      <w:pPr>
        <w:rPr>
          <w:ins w:id="1452" w:author="Okot" w:date="2019-03-29T00:04:00Z"/>
        </w:rPr>
        <w:pPrChange w:id="1453" w:author="Okot" w:date="2019-03-29T00:04:00Z">
          <w:pPr>
            <w:ind w:firstLine="0"/>
          </w:pPr>
        </w:pPrChange>
      </w:pPr>
    </w:p>
    <w:p w14:paraId="54F7DEF3" w14:textId="77777777" w:rsidR="006E08BE" w:rsidRDefault="006E08BE">
      <w:pPr>
        <w:pPrChange w:id="1454"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3"/>
      <w:footerReference w:type="default" r:id="rId7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4" w:author="Okot" w:date="2019-04-15T20:59:00Z" w:initials="O">
    <w:p w14:paraId="46C0E627" w14:textId="4738ED66" w:rsidR="00736716" w:rsidRDefault="00736716">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350CF9" w14:textId="77777777" w:rsidR="00D41218" w:rsidRDefault="00D41218" w:rsidP="00745505">
      <w:pPr>
        <w:spacing w:line="240" w:lineRule="auto"/>
      </w:pPr>
      <w:r>
        <w:separator/>
      </w:r>
    </w:p>
  </w:endnote>
  <w:endnote w:type="continuationSeparator" w:id="0">
    <w:p w14:paraId="6658C51B" w14:textId="77777777" w:rsidR="00D41218" w:rsidRDefault="00D41218"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736716" w:rsidRDefault="0073671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736716" w:rsidRDefault="0073671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736716" w:rsidRDefault="00736716">
        <w:pPr>
          <w:pStyle w:val="Stopka"/>
          <w:jc w:val="right"/>
        </w:pPr>
        <w:r>
          <w:fldChar w:fldCharType="begin"/>
        </w:r>
        <w:r>
          <w:instrText>PAGE   \* MERGEFORMAT</w:instrText>
        </w:r>
        <w:r>
          <w:fldChar w:fldCharType="separate"/>
        </w:r>
        <w:r w:rsidR="00833EFD">
          <w:rPr>
            <w:noProof/>
          </w:rPr>
          <w:t>88</w:t>
        </w:r>
        <w:r>
          <w:fldChar w:fldCharType="end"/>
        </w:r>
      </w:p>
    </w:sdtContent>
  </w:sdt>
  <w:p w14:paraId="487B3F65" w14:textId="77777777" w:rsidR="00736716" w:rsidRDefault="0073671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67805" w14:textId="77777777" w:rsidR="00D41218" w:rsidRDefault="00D41218" w:rsidP="00745505">
      <w:pPr>
        <w:spacing w:line="240" w:lineRule="auto"/>
      </w:pPr>
      <w:r>
        <w:separator/>
      </w:r>
    </w:p>
  </w:footnote>
  <w:footnote w:type="continuationSeparator" w:id="0">
    <w:p w14:paraId="0B93FA52" w14:textId="77777777" w:rsidR="00D41218" w:rsidRDefault="00D41218" w:rsidP="00745505">
      <w:pPr>
        <w:spacing w:line="240" w:lineRule="auto"/>
      </w:pPr>
      <w:r>
        <w:continuationSeparator/>
      </w:r>
    </w:p>
  </w:footnote>
  <w:footnote w:id="1">
    <w:p w14:paraId="7FCCE8A1" w14:textId="77777777" w:rsidR="00736716" w:rsidRDefault="00736716">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4EE1"/>
    <w:rsid w:val="0021555A"/>
    <w:rsid w:val="00216577"/>
    <w:rsid w:val="00220100"/>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53AD"/>
    <w:rsid w:val="00287163"/>
    <w:rsid w:val="002875CE"/>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1347"/>
    <w:rsid w:val="007D26CE"/>
    <w:rsid w:val="007D30C3"/>
    <w:rsid w:val="007D32E9"/>
    <w:rsid w:val="007D5D7A"/>
    <w:rsid w:val="007E1661"/>
    <w:rsid w:val="007F5E0B"/>
    <w:rsid w:val="007F5FA2"/>
    <w:rsid w:val="007F7000"/>
    <w:rsid w:val="007F713F"/>
    <w:rsid w:val="007F7379"/>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A0C"/>
    <w:rsid w:val="00863E13"/>
    <w:rsid w:val="00866AD1"/>
    <w:rsid w:val="008705BC"/>
    <w:rsid w:val="0087311D"/>
    <w:rsid w:val="00874E80"/>
    <w:rsid w:val="00877AC3"/>
    <w:rsid w:val="00881E6C"/>
    <w:rsid w:val="00883447"/>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6F2"/>
    <w:rsid w:val="009E5B00"/>
    <w:rsid w:val="009F0FF4"/>
    <w:rsid w:val="009F2B21"/>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C7BC6"/>
    <w:rsid w:val="00AD0DE7"/>
    <w:rsid w:val="00AD321A"/>
    <w:rsid w:val="00AD7F38"/>
    <w:rsid w:val="00AE02A8"/>
    <w:rsid w:val="00AE3BCA"/>
    <w:rsid w:val="00AE5758"/>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47C9F"/>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3097"/>
    <w:rsid w:val="00C7347A"/>
    <w:rsid w:val="00C75CF5"/>
    <w:rsid w:val="00C76893"/>
    <w:rsid w:val="00C80C40"/>
    <w:rsid w:val="00C80EE1"/>
    <w:rsid w:val="00C826DF"/>
    <w:rsid w:val="00C87834"/>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218"/>
    <w:rsid w:val="00D41CE9"/>
    <w:rsid w:val="00D41DF6"/>
    <w:rsid w:val="00D42E81"/>
    <w:rsid w:val="00D502A8"/>
    <w:rsid w:val="00D5117A"/>
    <w:rsid w:val="00D52626"/>
    <w:rsid w:val="00D5528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4DA"/>
    <w:rsid w:val="00DE3D3A"/>
    <w:rsid w:val="00DE4D7C"/>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69B0"/>
    <w:rsid w:val="00E86BF2"/>
    <w:rsid w:val="00E871BB"/>
    <w:rsid w:val="00E905FE"/>
    <w:rsid w:val="00E907BE"/>
    <w:rsid w:val="00E9310A"/>
    <w:rsid w:val="00E941AA"/>
    <w:rsid w:val="00E943E4"/>
    <w:rsid w:val="00E95135"/>
    <w:rsid w:val="00E95384"/>
    <w:rsid w:val="00E95D7B"/>
    <w:rsid w:val="00EA0190"/>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E40"/>
    <w:rsid w:val="00F063D9"/>
    <w:rsid w:val="00F077B5"/>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80B"/>
    <w:rsid w:val="00F90F4F"/>
    <w:rsid w:val="00F94918"/>
    <w:rsid w:val="00F97737"/>
    <w:rsid w:val="00FA1BA1"/>
    <w:rsid w:val="00FA2F21"/>
    <w:rsid w:val="00FA34C5"/>
    <w:rsid w:val="00FA6EB6"/>
    <w:rsid w:val="00FA746D"/>
    <w:rsid w:val="00FB0006"/>
    <w:rsid w:val="00FB2F6A"/>
    <w:rsid w:val="00FB37B5"/>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ilewazy.pl" TargetMode="External"/><Relationship Id="rId63" Type="http://schemas.openxmlformats.org/officeDocument/2006/relationships/hyperlink" Target="https://potreningu.pl/" TargetMode="External"/><Relationship Id="rId68" Type="http://schemas.openxmlformats.org/officeDocument/2006/relationships/hyperlink" Target="https://en.wikipedia.org/wiki/Food_pyramid_(nutrition)" TargetMode="External"/><Relationship Id="rId1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ankizywnosci.pl/wp-content/uploads/2018/10/Przewodnik-do-Raportu_FPBZ_-Nie-marnuj-jedzenia-2018.pdf%20" TargetMode="External"/><Relationship Id="rId58" Type="http://schemas.openxmlformats.org/officeDocument/2006/relationships/hyperlink" Target="https://stat.gov.pl/files/gfx/portalinformacyjny/pl/defaultaktualnosci/5513/10/1/1/zdrowie_i_zachowania_zdrowotne_mieszkancow_polski_w_swietle_badania_ehis_2014.pdf%20" TargetMode="External"/><Relationship Id="rId66" Type="http://schemas.openxmlformats.org/officeDocument/2006/relationships/hyperlink" Target="https://www.choosemyplate.gov/" TargetMode="External"/><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www.jedzdobrze.pl/program-do-bilansowania-diety/"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s://Facebook.com/outdoor.jest.cool" TargetMode="External"/><Relationship Id="rId64" Type="http://schemas.openxmlformats.org/officeDocument/2006/relationships/hyperlink" Target="https://encyklopedia.pwn.pl/haslo/dieta;3892627.html" TargetMode="External"/><Relationship Id="rId69" Type="http://schemas.openxmlformats.org/officeDocument/2006/relationships/hyperlink" Target="https://pl.wikipedia.org/wiki/Wska%C5%BAnik_masy_cia%C5%82a%20"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portal.abczdrowie.pl/pytania/wizyta-u-dietetyka-w-ramach-nfz%20z%20dnia%2019.01.2019"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hsph.harvard.edu/nutritionsource/healthy-eating-plate/" TargetMode="External"/><Relationship Id="rId67" Type="http://schemas.openxmlformats.org/officeDocument/2006/relationships/hyperlink" Target="https://en.wikipedia.org/wiki/MyPlat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ronometer.com/" TargetMode="External"/><Relationship Id="rId62" Type="http://schemas.openxmlformats.org/officeDocument/2006/relationships/hyperlink" Target="https://ncez.pl/abc-zywienia-/zasady-zdrowego-zywienia/piramida-zdrowego-zywienia-i-aktywnosci-fizycznej-dla-osob-doroslych%20z%20dnia%2009.04.2019" TargetMode="External"/><Relationship Id="rId70" Type="http://schemas.openxmlformats.org/officeDocument/2006/relationships/hyperlink" Target="https://www.who.int/gho/ncd/risk_factors/cholesterol_text/e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www.fao.org/3/a-I7695e.pdf%20"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www.ilewazy.pl/" TargetMode="External"/><Relationship Id="rId65" Type="http://schemas.openxmlformats.org/officeDocument/2006/relationships/hyperlink" Target="https://www.ncbi.nlm.nih.gov/pubmed/19562864"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www.jedzdobrze.pl/drdietman/" TargetMode="External"/><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www.who.int/nutrition/publications/guidelines/sugar_intake_information_note_en.pdf%20"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8277B5B4-595E-453E-AE43-63DFA172B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105</Pages>
  <Words>24945</Words>
  <Characters>149672</Characters>
  <Application>Microsoft Office Word</Application>
  <DocSecurity>0</DocSecurity>
  <Lines>1247</Lines>
  <Paragraphs>348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174269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200</cp:revision>
  <dcterms:created xsi:type="dcterms:W3CDTF">2019-04-22T17:07:00Z</dcterms:created>
  <dcterms:modified xsi:type="dcterms:W3CDTF">2019-05-20T18:50:00Z</dcterms:modified>
</cp:coreProperties>
</file>