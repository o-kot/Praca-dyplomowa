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7F1CEA">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7F1CEA">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7F1CE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7F1CEA">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7F1CEA">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7F1CEA">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7F1CEA">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7F1CEA" w:rsidRDefault="007F1CEA" w:rsidP="001B63A1">
                            <w:pPr>
                              <w:pStyle w:val="Legenda"/>
                            </w:pPr>
                          </w:p>
                          <w:p w14:paraId="7179B975" w14:textId="29331B44" w:rsidR="007F1CEA" w:rsidRDefault="007F1CEA"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7F1CEA" w:rsidRPr="001B63A1" w:rsidRDefault="007F1CE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7F1CEA" w:rsidRDefault="007F1CEA" w:rsidP="001B63A1">
                      <w:pPr>
                        <w:pStyle w:val="Legenda"/>
                      </w:pPr>
                    </w:p>
                    <w:p w14:paraId="7179B975" w14:textId="29331B44" w:rsidR="007F1CEA" w:rsidRDefault="007F1CE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7F1CEA" w:rsidRPr="001B63A1" w:rsidRDefault="007F1CE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3333F77B" w:rsidR="00CA0F5B" w:rsidRDefault="0039638D" w:rsidP="00CA0F5B">
      <w:pPr>
        <w:ind w:firstLine="0"/>
        <w:jc w:val="center"/>
      </w:pPr>
      <w:r>
        <w:t>Rys. 3.1</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25214F64" w:rsidR="00E2456B" w:rsidRDefault="00E2456B" w:rsidP="00E2456B">
      <w:pPr>
        <w:pStyle w:val="Podtytu"/>
      </w:pPr>
      <w:r>
        <w:t>3.3.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 xml:space="preserve">y obiekt komunikujący się z modelowanym systemem, którego nie można zmodyfikować w projekcie </w:t>
      </w:r>
      <w:r w:rsidR="001358EE">
        <w:lastRenderedPageBreak/>
        <w:t>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2">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0A41242B" w:rsidR="006A2D08" w:rsidRDefault="006A2D08" w:rsidP="006A2D08">
      <w:pPr>
        <w:jc w:val="center"/>
      </w:pPr>
      <w:r>
        <w:t>Rys. 3.2. Głównym aktor w systemie.</w:t>
      </w:r>
    </w:p>
    <w:p w14:paraId="59A0D611" w14:textId="77777777" w:rsidR="006A2D08" w:rsidRDefault="006A2D08" w:rsidP="006A2D08">
      <w:pPr>
        <w:jc w:val="center"/>
      </w:pPr>
    </w:p>
    <w:p w14:paraId="3E593E93" w14:textId="47D6AEB5"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9A0218C" w14:textId="77777777" w:rsidR="007E73EC" w:rsidRDefault="007E73EC" w:rsidP="00E82FF2"/>
    <w:p w14:paraId="307D352C" w14:textId="0944B136" w:rsidR="008D7472" w:rsidRDefault="008D7472" w:rsidP="008D7472">
      <w:pPr>
        <w:pStyle w:val="Podtytu"/>
      </w:pPr>
      <w:r>
        <w:t>3.4. Przypadki użycia</w:t>
      </w:r>
    </w:p>
    <w:p w14:paraId="2C4C617D" w14:textId="77777777" w:rsidR="008D7472" w:rsidRDefault="008D7472" w:rsidP="008D7472"/>
    <w:p w14:paraId="2B4F0BF5" w14:textId="3CE0C3A9" w:rsidR="008D7472" w:rsidRDefault="008D7472" w:rsidP="008D7472">
      <w:pPr>
        <w:jc w:val="center"/>
      </w:pPr>
      <w:r>
        <w:t>Rys. 3.3.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Pr="008D7472" w:rsidRDefault="00714019" w:rsidP="00714019">
      <w:pPr>
        <w:ind w:firstLine="0"/>
      </w:pPr>
      <w:r>
        <w:t>Scenariusz alternatywny dla przypadku użycia ustalenie CPM użytkownika.</w:t>
      </w:r>
    </w:p>
    <w:p w14:paraId="6358E2FA" w14:textId="375468FE" w:rsidR="007F1CEA" w:rsidRDefault="007F1CEA" w:rsidP="007F1CEA">
      <w:pPr>
        <w:pStyle w:val="Podtytu"/>
        <w:jc w:val="center"/>
      </w:pPr>
    </w:p>
    <w:p w14:paraId="3C4C9C16" w14:textId="72789FE3" w:rsidR="007F1CEA" w:rsidRDefault="007F1CEA" w:rsidP="007F1CEA">
      <w:pPr>
        <w:jc w:val="center"/>
      </w:pPr>
      <w:r>
        <w:t xml:space="preserve">Rys. 3.4. </w:t>
      </w:r>
      <w:r w:rsidR="004376B0">
        <w:t>Diagram sekwencji przedstawiający ustalanie CPM odpowiedniego do realizacji celu użytkownika.</w:t>
      </w:r>
    </w:p>
    <w:p w14:paraId="663174A1" w14:textId="77777777" w:rsidR="00D1070B" w:rsidRDefault="00D1070B" w:rsidP="007F1CEA">
      <w:pPr>
        <w:jc w:val="center"/>
      </w:pPr>
    </w:p>
    <w:p w14:paraId="12543D6D" w14:textId="2190BDCE" w:rsidR="00D1070B" w:rsidRDefault="00D1070B" w:rsidP="007F1CEA">
      <w:pPr>
        <w:jc w:val="center"/>
      </w:pPr>
      <w:r>
        <w:t xml:space="preserve">Rys. 3.5. Diagram </w:t>
      </w:r>
      <w:r w:rsidRPr="00D1070B">
        <w:rPr>
          <w:b/>
        </w:rPr>
        <w:t>{sprawdź nazwę}</w:t>
      </w:r>
      <w:r>
        <w:t xml:space="preserve"> przedstawiający sposób, w jaki użytkownik może wprowadzić spożyte pożywienie.</w:t>
      </w:r>
    </w:p>
    <w:p w14:paraId="5403E5D8" w14:textId="77777777" w:rsidR="00DB46DD" w:rsidRPr="007F1CEA" w:rsidRDefault="00DB46DD" w:rsidP="007F1CEA">
      <w:pPr>
        <w:jc w:val="center"/>
      </w:pPr>
    </w:p>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7" w:name="_Toc5963780"/>
      <w:r>
        <w:t xml:space="preserve">4. </w:t>
      </w:r>
      <w:bookmarkEnd w:id="1397"/>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w:t>
      </w:r>
      <w:r>
        <w:lastRenderedPageBreak/>
        <w:t xml:space="preserve">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 xml:space="preserve">Dan Pilone i Russ Miles przekonują, że dobry programista programuje, </w:t>
      </w:r>
      <w:r w:rsidR="00661269">
        <w:lastRenderedPageBreak/>
        <w:t>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8" w:name="_Toc5963781"/>
      <w:r>
        <w:t xml:space="preserve">4.1. </w:t>
      </w:r>
      <w:bookmarkEnd w:id="1398"/>
      <w:r w:rsidR="006E6D2A">
        <w:t>Opowieści klienta</w:t>
      </w:r>
    </w:p>
    <w:p w14:paraId="22BBB9D5" w14:textId="77777777" w:rsidR="00F24235" w:rsidRDefault="00F24235" w:rsidP="00F24235"/>
    <w:p w14:paraId="16D4D428" w14:textId="696C8E17" w:rsidR="00F24235" w:rsidRDefault="00F24235" w:rsidP="00F24235">
      <w:r>
        <w:t>Kluczem do stworzenia dobrego oprogramowania, czyli takiego</w:t>
      </w:r>
      <w:r w:rsidR="0099451F">
        <w:t>,</w:t>
      </w:r>
      <w:r>
        <w:t xml:space="preserve">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6A3C8EF" w14:textId="43FD4315" w:rsidR="007D737D" w:rsidRDefault="007D737D" w:rsidP="007D737D">
      <w:pPr>
        <w:ind w:firstLine="0"/>
        <w:jc w:val="left"/>
      </w:pPr>
      <w:r>
        <w:rPr>
          <w:noProof/>
          <w:lang w:eastAsia="pl-PL"/>
        </w:rPr>
        <w:drawing>
          <wp:inline distT="0" distB="0" distL="0" distR="0" wp14:anchorId="660342FC" wp14:editId="5945FDF8">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3">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34606818" w14:textId="77777777" w:rsidR="007D737D" w:rsidRDefault="007D737D" w:rsidP="00B355C5">
      <w:pPr>
        <w:jc w:val="center"/>
      </w:pPr>
    </w:p>
    <w:p w14:paraId="1C4CBC3F" w14:textId="55E8B751" w:rsidR="00B355C5" w:rsidRDefault="00B355C5" w:rsidP="00B355C5">
      <w:pPr>
        <w:jc w:val="center"/>
      </w:pPr>
      <w:r>
        <w:t>Rys.</w:t>
      </w:r>
      <w:r w:rsidR="007236B1">
        <w:t xml:space="preserve"> </w:t>
      </w:r>
      <w:r>
        <w:t>4.1. Przykładowa opowieść kli</w:t>
      </w:r>
      <w:r w:rsidR="002B0C62">
        <w:t>enta [22]</w:t>
      </w:r>
      <w:r>
        <w:t>.</w:t>
      </w:r>
    </w:p>
    <w:p w14:paraId="46DE748F" w14:textId="77777777" w:rsidR="00B355C5" w:rsidRDefault="00B355C5" w:rsidP="00B355C5">
      <w:pPr>
        <w:jc w:val="center"/>
      </w:pPr>
    </w:p>
    <w:p w14:paraId="7A8BB442" w14:textId="70A07A37" w:rsidR="006E6B05" w:rsidRDefault="006E6B05" w:rsidP="006E6B05">
      <w:pPr>
        <w:ind w:firstLine="0"/>
      </w:pPr>
      <w:r>
        <w:tab/>
        <w:t xml:space="preserve">Przystępując do realizacji niniejszej pracy, uznano, że pomimo tego, że jest to projekt oryginalny, </w:t>
      </w:r>
      <w:r w:rsidR="003756C3">
        <w:t>niepodlegający</w:t>
      </w:r>
      <w:r>
        <w:t xml:space="preserve">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7EC6E1AC" w14:textId="77777777" w:rsidR="00A5313C" w:rsidRDefault="00A5313C" w:rsidP="006E6B05">
      <w:pPr>
        <w:ind w:firstLine="0"/>
      </w:pPr>
    </w:p>
    <w:p w14:paraId="0CC9DF7A" w14:textId="2531D2F2" w:rsidR="00A5313C" w:rsidRDefault="00A5313C" w:rsidP="00A5313C">
      <w:pPr>
        <w:pStyle w:val="Podtytu"/>
      </w:pPr>
      <w:r>
        <w:t>4.2. Narzędzia do realizacji projektu</w:t>
      </w:r>
    </w:p>
    <w:p w14:paraId="2ECC83EA" w14:textId="77777777" w:rsidR="00A5313C" w:rsidRDefault="00A5313C" w:rsidP="006E6B05">
      <w:pPr>
        <w:ind w:firstLine="0"/>
      </w:pPr>
    </w:p>
    <w:p w14:paraId="1D3BE057" w14:textId="77777777" w:rsidR="00A641F5" w:rsidRDefault="00A5313C" w:rsidP="006E6B05">
      <w:pPr>
        <w:ind w:firstLine="0"/>
      </w:pPr>
      <w:r>
        <w:lastRenderedPageBreak/>
        <w:tab/>
        <w:t xml:space="preserve">W poprzednim rozdziale mówiono dużo o tym, że dobra architektura projektu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6776725A" w:rsidR="00182A62" w:rsidRDefault="00182A62" w:rsidP="00182A62">
      <w:pPr>
        <w:ind w:firstLine="0"/>
        <w:jc w:val="center"/>
      </w:pPr>
      <w:r>
        <w:t>Rys. 4.2. Narzędzia i technologie wybrane do realizacji projektu.</w:t>
      </w:r>
    </w:p>
    <w:p w14:paraId="0DB521FC" w14:textId="77777777" w:rsidR="00A641F5" w:rsidRDefault="00A641F5" w:rsidP="006E6B05">
      <w:pPr>
        <w:ind w:firstLine="0"/>
      </w:pPr>
    </w:p>
    <w:p w14:paraId="6CC2B834" w14:textId="4A34A1D2" w:rsidR="00A641F5" w:rsidRDefault="00A641F5" w:rsidP="006E6B05">
      <w:pPr>
        <w:ind w:firstLine="0"/>
      </w:pPr>
      <w:r>
        <w:t>4.2.1. Strona graficzna</w:t>
      </w:r>
    </w:p>
    <w:p w14:paraId="05219E3A" w14:textId="77777777" w:rsidR="00A641F5" w:rsidRDefault="00A641F5" w:rsidP="006E6B05">
      <w:pPr>
        <w:ind w:firstLine="0"/>
      </w:pPr>
    </w:p>
    <w:p w14:paraId="78E582C8" w14:textId="4B6D17D3" w:rsidR="00A641F5" w:rsidRDefault="00A641F5" w:rsidP="00A641F5">
      <w:pPr>
        <w:pStyle w:val="Nagwek2"/>
      </w:pPr>
      <w:r>
        <w:t>4.2.2.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7F773D6B" w:rsidR="00A641F5" w:rsidRDefault="00A641F5" w:rsidP="00A641F5">
      <w:pPr>
        <w:pStyle w:val="Nagwek2"/>
      </w:pPr>
      <w:r>
        <w:t>4.2.3. Baza danych</w:t>
      </w:r>
    </w:p>
    <w:p w14:paraId="1EAECCE2" w14:textId="77777777" w:rsidR="00A641F5" w:rsidRDefault="00A641F5" w:rsidP="00A641F5"/>
    <w:p w14:paraId="1806E0A9" w14:textId="1D684DCC" w:rsidR="00A641F5" w:rsidRDefault="00A641F5" w:rsidP="0013062F">
      <w:pPr>
        <w:pStyle w:val="Nagwek2"/>
      </w:pPr>
      <w:r>
        <w:t>4.2.4. Highcharts</w:t>
      </w:r>
    </w:p>
    <w:p w14:paraId="046F67B0" w14:textId="77777777" w:rsidR="00182A62" w:rsidRDefault="00182A62" w:rsidP="00182A62"/>
    <w:p w14:paraId="40E98575" w14:textId="59F46657" w:rsidR="00182A62" w:rsidRPr="00182A62" w:rsidRDefault="00182A62" w:rsidP="00182A62">
      <w:pPr>
        <w:pStyle w:val="Nagwek2"/>
      </w:pPr>
      <w:r>
        <w:t>4.2.5. System kontroli wersji</w:t>
      </w:r>
    </w:p>
    <w:p w14:paraId="6EB0FD37" w14:textId="77777777" w:rsidR="00A5313C" w:rsidRDefault="00A5313C" w:rsidP="006E6B05">
      <w:pPr>
        <w:ind w:firstLine="0"/>
      </w:pPr>
    </w:p>
    <w:p w14:paraId="03EC5109" w14:textId="013760A3" w:rsidR="003756C3" w:rsidRDefault="00F853FF" w:rsidP="003756C3">
      <w:pPr>
        <w:pStyle w:val="Podtytu"/>
      </w:pPr>
      <w:r>
        <w:t>4.3</w:t>
      </w:r>
      <w:r w:rsidR="003756C3">
        <w:t>. I iteracja</w:t>
      </w:r>
      <w:r w:rsidR="002E7570">
        <w:t>: przygotowanie projektu</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4">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156B408D" w:rsidR="00933A64" w:rsidRDefault="00933A64" w:rsidP="00933A64">
      <w:pPr>
        <w:jc w:val="center"/>
      </w:pPr>
      <w:r>
        <w:t>Rys.</w:t>
      </w:r>
      <w:r w:rsidR="007236B1">
        <w:t xml:space="preserve"> </w:t>
      </w:r>
      <w:r>
        <w:t>4.</w:t>
      </w:r>
      <w:r w:rsidR="00B82171">
        <w:t>3</w:t>
      </w:r>
      <w:r>
        <w:t>. Przykładowa opowieść klienta wybrana do realizacja w I iteracji.</w:t>
      </w:r>
    </w:p>
    <w:p w14:paraId="22AB34AD" w14:textId="77777777" w:rsidR="00933A64" w:rsidRDefault="00933A64" w:rsidP="003756C3"/>
    <w:p w14:paraId="191F20BE" w14:textId="71DDCB0A" w:rsidR="00EF6592" w:rsidRDefault="00F853FF" w:rsidP="00EF6592">
      <w:pPr>
        <w:pStyle w:val="Podtytu"/>
      </w:pPr>
      <w:r>
        <w:t>4.4</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3B8A06C3" w:rsidR="007236B1" w:rsidRDefault="007236B1" w:rsidP="007236B1">
      <w:pPr>
        <w:ind w:firstLine="0"/>
        <w:jc w:val="center"/>
      </w:pPr>
      <w:r>
        <w:t>Rys. 4.</w:t>
      </w:r>
      <w:r w:rsidR="00B82171">
        <w:t>4</w:t>
      </w:r>
      <w:r>
        <w:t>. Przykładowe opowieści klienta wybrane do realizacji w II iteracji.</w:t>
      </w:r>
    </w:p>
    <w:p w14:paraId="19444791" w14:textId="77777777" w:rsidR="007236B1" w:rsidRDefault="007236B1" w:rsidP="007236B1">
      <w:pPr>
        <w:ind w:firstLine="0"/>
        <w:jc w:val="center"/>
      </w:pPr>
    </w:p>
    <w:p w14:paraId="135B2498" w14:textId="2EB0A7B3" w:rsidR="0031648F" w:rsidRDefault="00F853FF" w:rsidP="002E7570">
      <w:pPr>
        <w:pStyle w:val="Podtytu"/>
      </w:pPr>
      <w:r>
        <w:lastRenderedPageBreak/>
        <w:t>4.5</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54532E23" w:rsidR="00F55F23" w:rsidRDefault="00F55F23" w:rsidP="00F55F23">
      <w:pPr>
        <w:jc w:val="center"/>
      </w:pPr>
      <w:r>
        <w:t xml:space="preserve">Rys. </w:t>
      </w:r>
      <w:r w:rsidR="00B82171">
        <w:t>4.5</w:t>
      </w:r>
      <w:r>
        <w:t xml:space="preserve">. Przykładowe opowieści klienta wybrane do realizacji w III iteracji. </w:t>
      </w:r>
    </w:p>
    <w:p w14:paraId="36FE0AE3" w14:textId="77777777" w:rsidR="00F55F23" w:rsidRPr="00F55F23" w:rsidRDefault="00F55F23" w:rsidP="00F55F23">
      <w:pPr>
        <w:jc w:val="center"/>
      </w:pPr>
    </w:p>
    <w:p w14:paraId="78C60EA0" w14:textId="058E7A52" w:rsidR="0031648F" w:rsidRDefault="00F853FF" w:rsidP="0031648F">
      <w:pPr>
        <w:pStyle w:val="Podtytu"/>
      </w:pPr>
      <w:r>
        <w:t>4.6</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lastRenderedPageBreak/>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12027E52" w:rsidR="009716A0" w:rsidRDefault="00B82171" w:rsidP="009716A0">
      <w:pPr>
        <w:jc w:val="center"/>
      </w:pPr>
      <w:r>
        <w:t>Rys. 4.6</w:t>
      </w:r>
      <w:r w:rsidR="009716A0">
        <w:t>. Przykładowe opowieści klienta wybrane do realizacji w IV iteracji.</w:t>
      </w:r>
    </w:p>
    <w:p w14:paraId="7EEFF281" w14:textId="77777777" w:rsidR="009716A0" w:rsidRDefault="009716A0" w:rsidP="009716A0">
      <w:pPr>
        <w:jc w:val="center"/>
      </w:pPr>
    </w:p>
    <w:p w14:paraId="221FB00B" w14:textId="3BE512A9" w:rsidR="0031648F" w:rsidRDefault="00F853FF" w:rsidP="0031648F">
      <w:pPr>
        <w:pStyle w:val="Podtytu"/>
      </w:pPr>
      <w:r>
        <w:t>4.7</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399" w:name="_Toc5963782"/>
      <w:r>
        <w:t>Projekt interfejsów użytkownika</w:t>
      </w:r>
      <w:bookmarkEnd w:id="1399"/>
    </w:p>
    <w:p w14:paraId="44215DE5" w14:textId="77777777" w:rsidR="00E375D2" w:rsidRDefault="00E375D2" w:rsidP="00423CC1">
      <w:pPr>
        <w:pStyle w:val="Podtytu"/>
        <w:numPr>
          <w:ilvl w:val="0"/>
          <w:numId w:val="0"/>
        </w:numPr>
        <w:ind w:left="360"/>
      </w:pPr>
      <w:r>
        <w:t xml:space="preserve"> </w:t>
      </w:r>
      <w:bookmarkStart w:id="1400" w:name="_Toc5963783"/>
      <w:r>
        <w:t>Projekt logiki biznesowej</w:t>
      </w:r>
      <w:bookmarkEnd w:id="1400"/>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lastRenderedPageBreak/>
        <w:t xml:space="preserve"> </w:t>
      </w:r>
      <w:bookmarkStart w:id="1401" w:name="_Toc5963784"/>
      <w:r>
        <w:t>Projekt testów</w:t>
      </w:r>
      <w:bookmarkEnd w:id="1401"/>
    </w:p>
    <w:p w14:paraId="011F898B" w14:textId="77777777" w:rsidR="00973C06" w:rsidRDefault="00973C06" w:rsidP="00423CC1">
      <w:pPr>
        <w:pStyle w:val="Nagwek2"/>
        <w:ind w:left="360"/>
      </w:pPr>
      <w:bookmarkStart w:id="1402" w:name="_Toc5963785"/>
      <w:r>
        <w:t>Testy funkcjonalne</w:t>
      </w:r>
      <w:bookmarkEnd w:id="1402"/>
    </w:p>
    <w:p w14:paraId="31EC54EA" w14:textId="77777777" w:rsidR="00973C06" w:rsidRDefault="00973C06" w:rsidP="00423CC1">
      <w:pPr>
        <w:pStyle w:val="Nagwek2"/>
        <w:ind w:left="360"/>
      </w:pPr>
      <w:bookmarkStart w:id="1403" w:name="_Toc5963786"/>
      <w:r>
        <w:t>Testy jednostkowe</w:t>
      </w:r>
      <w:bookmarkEnd w:id="1403"/>
    </w:p>
    <w:p w14:paraId="5282706C" w14:textId="77777777" w:rsidR="00973C06" w:rsidRDefault="00973C06" w:rsidP="00423CC1">
      <w:pPr>
        <w:pStyle w:val="Nagwek2"/>
        <w:ind w:left="360"/>
      </w:pPr>
      <w:bookmarkStart w:id="1404" w:name="_Toc5963787"/>
      <w:r>
        <w:t>Testy obciążeniowe</w:t>
      </w:r>
      <w:bookmarkEnd w:id="1404"/>
    </w:p>
    <w:p w14:paraId="711FB549" w14:textId="77777777" w:rsidR="00973C06" w:rsidRPr="00973C06" w:rsidRDefault="00973C06" w:rsidP="00423CC1">
      <w:pPr>
        <w:pStyle w:val="Nagwek2"/>
        <w:ind w:left="360"/>
      </w:pPr>
      <w:bookmarkStart w:id="1405" w:name="_Toc5963788"/>
      <w:r>
        <w:t>Testy użytkowników</w:t>
      </w:r>
      <w:bookmarkEnd w:id="1405"/>
    </w:p>
    <w:p w14:paraId="687AB624" w14:textId="77777777" w:rsidR="00E375D2" w:rsidRDefault="00E375D2" w:rsidP="00423CC1">
      <w:pPr>
        <w:pStyle w:val="Nagwek1"/>
        <w:ind w:left="360"/>
      </w:pPr>
      <w:bookmarkStart w:id="1406" w:name="_Toc5963789"/>
      <w:r>
        <w:t>implementacja</w:t>
      </w:r>
      <w:bookmarkEnd w:id="1406"/>
    </w:p>
    <w:p w14:paraId="46AA7066" w14:textId="77777777" w:rsidR="00E375D2" w:rsidRDefault="00E375D2" w:rsidP="00423CC1">
      <w:pPr>
        <w:pStyle w:val="Podtytu"/>
        <w:numPr>
          <w:ilvl w:val="0"/>
          <w:numId w:val="0"/>
        </w:numPr>
        <w:ind w:left="360"/>
      </w:pPr>
      <w:r>
        <w:t xml:space="preserve"> </w:t>
      </w:r>
      <w:bookmarkStart w:id="1407" w:name="_Toc5963790"/>
      <w:r>
        <w:t>Implementacja bazy danych</w:t>
      </w:r>
      <w:bookmarkEnd w:id="1407"/>
    </w:p>
    <w:p w14:paraId="13A6D36C" w14:textId="77777777" w:rsidR="00E375D2" w:rsidRDefault="00E375D2" w:rsidP="00423CC1">
      <w:pPr>
        <w:pStyle w:val="Podtytu"/>
        <w:numPr>
          <w:ilvl w:val="0"/>
          <w:numId w:val="0"/>
        </w:numPr>
        <w:ind w:left="360"/>
      </w:pPr>
      <w:r>
        <w:t xml:space="preserve"> </w:t>
      </w:r>
      <w:bookmarkStart w:id="1408" w:name="_Toc5963791"/>
      <w:r>
        <w:t>Implementacja logiki biznesowej</w:t>
      </w:r>
      <w:bookmarkEnd w:id="1408"/>
    </w:p>
    <w:p w14:paraId="02098BF6" w14:textId="77777777" w:rsidR="00E375D2" w:rsidRDefault="00E375D2" w:rsidP="00423CC1">
      <w:pPr>
        <w:pStyle w:val="Podtytu"/>
        <w:numPr>
          <w:ilvl w:val="0"/>
          <w:numId w:val="0"/>
        </w:numPr>
        <w:ind w:left="360"/>
      </w:pPr>
      <w:r>
        <w:t xml:space="preserve"> </w:t>
      </w:r>
      <w:bookmarkStart w:id="1409" w:name="_Toc5963792"/>
      <w:r>
        <w:t>Implementacja interfejsów użytkownika</w:t>
      </w:r>
      <w:bookmarkEnd w:id="1409"/>
    </w:p>
    <w:p w14:paraId="434B18E9" w14:textId="6AE9DD15" w:rsidR="00E375D2" w:rsidRDefault="002A0F9B" w:rsidP="002A0F9B">
      <w:pPr>
        <w:pStyle w:val="Nagwek1"/>
      </w:pPr>
      <w:bookmarkStart w:id="1410" w:name="_Toc5963793"/>
      <w:r>
        <w:t xml:space="preserve">5. </w:t>
      </w:r>
      <w:r w:rsidR="00E375D2" w:rsidRPr="002A0F9B">
        <w:t>testy</w:t>
      </w:r>
      <w:bookmarkEnd w:id="1410"/>
    </w:p>
    <w:p w14:paraId="3307737F" w14:textId="77777777" w:rsidR="00973C06" w:rsidRDefault="00973C06" w:rsidP="00423CC1">
      <w:pPr>
        <w:pStyle w:val="Podtytu"/>
        <w:numPr>
          <w:ilvl w:val="0"/>
          <w:numId w:val="0"/>
        </w:numPr>
        <w:ind w:left="360"/>
      </w:pPr>
      <w:r>
        <w:t xml:space="preserve"> </w:t>
      </w:r>
      <w:bookmarkStart w:id="1411" w:name="_Toc5963794"/>
      <w:r>
        <w:t>Testy funkcjonalne</w:t>
      </w:r>
      <w:bookmarkEnd w:id="1411"/>
    </w:p>
    <w:p w14:paraId="3FE6993E" w14:textId="77777777" w:rsidR="00973C06" w:rsidRDefault="00973C06" w:rsidP="00423CC1">
      <w:pPr>
        <w:pStyle w:val="Podtytu"/>
        <w:numPr>
          <w:ilvl w:val="0"/>
          <w:numId w:val="0"/>
        </w:numPr>
        <w:ind w:left="360"/>
      </w:pPr>
      <w:r>
        <w:t xml:space="preserve"> </w:t>
      </w:r>
      <w:bookmarkStart w:id="1412" w:name="_Toc5963795"/>
      <w:r>
        <w:t>Testy jednostkowe</w:t>
      </w:r>
      <w:bookmarkEnd w:id="1412"/>
    </w:p>
    <w:p w14:paraId="0C91ABA7" w14:textId="77777777" w:rsidR="00973C06" w:rsidRDefault="00973C06" w:rsidP="00423CC1">
      <w:pPr>
        <w:pStyle w:val="Podtytu"/>
        <w:numPr>
          <w:ilvl w:val="0"/>
          <w:numId w:val="0"/>
        </w:numPr>
        <w:ind w:left="360"/>
      </w:pPr>
      <w:r>
        <w:t xml:space="preserve"> </w:t>
      </w:r>
      <w:bookmarkStart w:id="1413" w:name="_Toc5963796"/>
      <w:r>
        <w:t>Testy obciążeniowe</w:t>
      </w:r>
      <w:bookmarkEnd w:id="1413"/>
    </w:p>
    <w:p w14:paraId="4B72EE20" w14:textId="77777777" w:rsidR="00973C06" w:rsidRDefault="00973C06" w:rsidP="00423CC1">
      <w:pPr>
        <w:pStyle w:val="Podtytu"/>
        <w:numPr>
          <w:ilvl w:val="0"/>
          <w:numId w:val="0"/>
        </w:numPr>
        <w:ind w:left="360"/>
      </w:pPr>
      <w:r>
        <w:t xml:space="preserve"> </w:t>
      </w:r>
      <w:bookmarkStart w:id="1414" w:name="_Toc5963797"/>
      <w:r>
        <w:t>Testy użytkowników</w:t>
      </w:r>
      <w:bookmarkEnd w:id="1414"/>
    </w:p>
    <w:p w14:paraId="1E836DC5" w14:textId="77777777" w:rsidR="00A87E01" w:rsidRPr="00A87E01" w:rsidRDefault="00A87E01" w:rsidP="00A87E01"/>
    <w:p w14:paraId="13260DE8" w14:textId="28D3719B" w:rsidR="00CD4B0E" w:rsidRDefault="002A0F9B" w:rsidP="002A0F9B">
      <w:pPr>
        <w:pStyle w:val="Nagwek1"/>
      </w:pPr>
      <w:bookmarkStart w:id="1415" w:name="_Toc5963798"/>
      <w:r>
        <w:t xml:space="preserve">6. </w:t>
      </w:r>
      <w:r w:rsidR="00CD4B0E" w:rsidRPr="002A0F9B">
        <w:t>wdrożenie</w:t>
      </w:r>
      <w:bookmarkEnd w:id="1415"/>
    </w:p>
    <w:p w14:paraId="51659AC8" w14:textId="77777777" w:rsidR="00A87E01" w:rsidRPr="00A87E01" w:rsidRDefault="00A87E01" w:rsidP="00A87E01"/>
    <w:p w14:paraId="35F02D50" w14:textId="52BA0E44" w:rsidR="00CD4B0E" w:rsidRDefault="002A0F9B" w:rsidP="002A0F9B">
      <w:pPr>
        <w:pStyle w:val="Nagwek1"/>
      </w:pPr>
      <w:bookmarkStart w:id="1416" w:name="_Toc5963799"/>
      <w:r>
        <w:t xml:space="preserve">7. </w:t>
      </w:r>
      <w:r w:rsidR="00CD4B0E">
        <w:t>podsumowanie</w:t>
      </w:r>
      <w:bookmarkEnd w:id="141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17" w:name="_Toc5963800"/>
      <w:r>
        <w:t>7.1</w:t>
      </w:r>
      <w:r w:rsidR="00276AEC">
        <w:t xml:space="preserve">. </w:t>
      </w:r>
      <w:r w:rsidR="00CD4B0E">
        <w:t>Możliwości dalszego rozwoju</w:t>
      </w:r>
      <w:bookmarkEnd w:id="1417"/>
    </w:p>
    <w:p w14:paraId="5D810839" w14:textId="77777777" w:rsidR="00BB68C0" w:rsidRDefault="00BB68C0" w:rsidP="00BB68C0"/>
    <w:p w14:paraId="697A8F5B" w14:textId="09B2214C" w:rsidR="00CC47D5" w:rsidRDefault="00CC47D5" w:rsidP="00BB68C0">
      <w:r>
        <w:lastRenderedPageBreak/>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18" w:name="_Toc5963801"/>
      <w:r>
        <w:t>7.1</w:t>
      </w:r>
      <w:r w:rsidR="00276AEC">
        <w:t>.1. Dokładność przekazywanych informacji</w:t>
      </w:r>
      <w:r w:rsidR="00C80EE1">
        <w:t xml:space="preserve"> zwrotnych</w:t>
      </w:r>
      <w:bookmarkEnd w:id="141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AD14F0" w:rsidR="002A0F9B" w:rsidRDefault="002A0F9B" w:rsidP="002A0F9B">
      <w:pPr>
        <w:pStyle w:val="Nagwek2"/>
      </w:pPr>
      <w:r>
        <w:t>7.1.2. Wprowadzenie dodatkowych funkcjonalności</w:t>
      </w:r>
    </w:p>
    <w:p w14:paraId="349B5F8B" w14:textId="77777777" w:rsidR="002A0F9B" w:rsidRDefault="002A0F9B" w:rsidP="002A0F9B">
      <w:pPr>
        <w:pStyle w:val="Nagwek2"/>
      </w:pPr>
    </w:p>
    <w:p w14:paraId="11A1756D" w14:textId="20ABAE94"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 jest wad, zalet i braków. Jeśli wystarczająco wielu użytkowników zgłosi zapotrzebowanie na daną</w:t>
      </w:r>
      <w:r w:rsidR="007C1E47">
        <w:t xml:space="preserve"> funkcjonalność, warto rozważyć jej wdrożenie w wydaniu 2.0. wraz z innymi pomysłami, które prawie na pewno pojawiły się podczas pracy nad wydaniem 1.0.</w:t>
      </w:r>
    </w:p>
    <w:p w14:paraId="7D9A39E3" w14:textId="6DE86AC2" w:rsidR="007C1E47" w:rsidRDefault="007C1E47" w:rsidP="002A0F9B">
      <w:r>
        <w:t>W trakcie tworzenia tej pracy kilka takich się pojawiło i tylko ograniczenie czasowo nałożone na jej realizację sprawiło, że nie zdecydowano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lastRenderedPageBreak/>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4682F343" w14:textId="13843E35" w:rsidR="00D31DD4" w:rsidRPr="00D31DD4" w:rsidRDefault="00D31DD4" w:rsidP="007C1E47">
      <w:pPr>
        <w:pStyle w:val="Akapitzlist"/>
        <w:numPr>
          <w:ilvl w:val="0"/>
          <w:numId w:val="18"/>
        </w:numPr>
      </w:pPr>
      <w:r>
        <w:t xml:space="preserve">uwzględnienie </w:t>
      </w:r>
      <w:r w:rsidR="004C138B">
        <w:t>indeksu</w:t>
      </w:r>
      <w:r>
        <w:t xml:space="preserve"> oraz ładunku glikemicznego </w:t>
      </w:r>
      <w:r>
        <w:rPr>
          <w:b/>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 xml:space="preserve">Myślę, że po </w:t>
      </w:r>
      <w:r w:rsidR="00954BB6">
        <w:lastRenderedPageBreak/>
        <w:t>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23A90E39" w14:textId="1378F3E9" w:rsidR="00954BB6" w:rsidRDefault="00C01EB4" w:rsidP="00C22C0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3E1CD5F1" w14:textId="77777777" w:rsidR="00954BB6" w:rsidRDefault="00954BB6" w:rsidP="00C22C04">
      <w:bookmarkStart w:id="1419" w:name="_GoBack"/>
      <w:bookmarkEnd w:id="1419"/>
    </w:p>
    <w:p w14:paraId="0BB09589" w14:textId="07C7CB91" w:rsidR="000639F0" w:rsidRDefault="00954BB6" w:rsidP="00C22C04">
      <w:pPr>
        <w:pStyle w:val="Podtytu"/>
        <w:rPr>
          <w:rFonts w:eastAsiaTheme="majorEastAsia"/>
          <w:sz w:val="28"/>
        </w:rPr>
      </w:pPr>
      <w:r>
        <w:tab/>
      </w:r>
    </w:p>
    <w:p w14:paraId="10657221" w14:textId="77777777" w:rsidR="00CD4B0E" w:rsidRDefault="005225EA" w:rsidP="005225EA">
      <w:pPr>
        <w:pStyle w:val="Nagwek3"/>
      </w:pPr>
      <w:bookmarkStart w:id="1420" w:name="_Toc5963802"/>
      <w:r>
        <w:t>wykaz źródeł</w:t>
      </w:r>
      <w:bookmarkEnd w:id="14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9"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0"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4"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5"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lastRenderedPageBreak/>
        <w:t xml:space="preserve">Jedz Dobrze. Program do bilansowania diety </w:t>
      </w:r>
      <w:hyperlink r:id="rId66"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7"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8"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9"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0"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7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1" w:name="_Toc5963803"/>
      <w:r w:rsidRPr="00A350AA">
        <w:rPr>
          <w:lang w:val="en-US"/>
        </w:rPr>
        <w:lastRenderedPageBreak/>
        <w:t>wykaz literatury</w:t>
      </w:r>
      <w:bookmarkEnd w:id="142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2" w:name="_Toc5963804"/>
      <w:r>
        <w:lastRenderedPageBreak/>
        <w:t>wykaz rysunków</w:t>
      </w:r>
      <w:bookmarkEnd w:id="14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22F16A9" w:rsidR="00CA0F5B" w:rsidRDefault="00CA0F5B" w:rsidP="00CA0F5B">
      <w:pPr>
        <w:ind w:firstLine="708"/>
      </w:pPr>
      <w:r>
        <w:t>Rys. </w:t>
      </w:r>
      <w:r w:rsidR="0039638D">
        <w:t>3.</w:t>
      </w:r>
      <w:r>
        <w:t>1.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w:t>
      </w:r>
      <w:r>
        <w:t>…………………………………………………………...99</w:t>
      </w:r>
    </w:p>
    <w:p w14:paraId="4B42E31F" w14:textId="36F45E02" w:rsidR="00D1070B" w:rsidRPr="007F1CEA" w:rsidRDefault="00D1070B" w:rsidP="00D1070B">
      <w:pPr>
        <w:ind w:left="708" w:firstLine="1"/>
      </w:pPr>
      <w:r>
        <w:t xml:space="preserve">Rys. 3.5. Diagram </w:t>
      </w:r>
      <w:r w:rsidRPr="00D1070B">
        <w:rPr>
          <w:b/>
        </w:rPr>
        <w:t>{sprawdź nazwę}</w:t>
      </w:r>
      <w:r>
        <w:t xml:space="preserve"> przedstawiający sposób</w:t>
      </w:r>
      <w:r>
        <w:t>,</w:t>
      </w:r>
      <w:r>
        <w:t xml:space="preserve"> w jaki użytkownik może wprowadzić spoż</w:t>
      </w:r>
      <w:r>
        <w:t>yte p</w:t>
      </w:r>
      <w:r>
        <w:t>ożywienie</w:t>
      </w:r>
      <w:r>
        <w:t>…………………………...……….………………...99</w:t>
      </w:r>
    </w:p>
    <w:p w14:paraId="33851D99" w14:textId="04DF453A" w:rsidR="007D737D" w:rsidRDefault="007D737D" w:rsidP="00CA0F5B">
      <w:pPr>
        <w:ind w:firstLine="708"/>
      </w:pPr>
      <w:r>
        <w:t>Rys. 4.1. Przykładowa opowieść klienta……………………………………………..10</w:t>
      </w:r>
      <w:r w:rsidR="00182A62">
        <w:t>1</w:t>
      </w:r>
    </w:p>
    <w:p w14:paraId="5C3B1C35" w14:textId="33DCE125" w:rsidR="00DE61FA" w:rsidRDefault="00DE61FA" w:rsidP="00DE61FA">
      <w:pPr>
        <w:ind w:firstLine="708"/>
      </w:pPr>
      <w:r>
        <w:t>Rys. 4.2. Narzędzia i technologie wybrane do realizacji projektu</w:t>
      </w:r>
      <w:r>
        <w:t>……………………102</w:t>
      </w:r>
    </w:p>
    <w:p w14:paraId="167A14ED" w14:textId="42BDBD42" w:rsidR="00933A64" w:rsidRDefault="00933A64" w:rsidP="00933A64">
      <w:r>
        <w:t>Rys.</w:t>
      </w:r>
      <w:r w:rsidR="007236B1">
        <w:t xml:space="preserve"> </w:t>
      </w:r>
      <w:r w:rsidR="00CF27FC">
        <w:t>4.3</w:t>
      </w:r>
      <w:r>
        <w:t>. Przykładowa opowieść klienta wybrana do realizacja w I iteracji……</w:t>
      </w:r>
      <w:r w:rsidR="007236B1">
        <w:t>..</w:t>
      </w:r>
      <w:r>
        <w:t>…..</w:t>
      </w:r>
      <w:r w:rsidR="007236B1">
        <w:t>.</w:t>
      </w:r>
      <w:r w:rsidR="00CF27FC">
        <w:t>103</w:t>
      </w:r>
    </w:p>
    <w:p w14:paraId="24289531" w14:textId="50AEB538" w:rsidR="007236B1" w:rsidRDefault="00CF27FC" w:rsidP="007236B1">
      <w:pPr>
        <w:ind w:firstLine="708"/>
      </w:pPr>
      <w:r>
        <w:t>Rys. 4.4</w:t>
      </w:r>
      <w:r w:rsidR="007236B1">
        <w:t>. Przykładowe opowieści klienta wybrane do r</w:t>
      </w:r>
      <w:r>
        <w:t>ealizacji w II iteracji………...103</w:t>
      </w:r>
    </w:p>
    <w:p w14:paraId="055C4BBF" w14:textId="1F7FD087" w:rsidR="009D15E1" w:rsidRDefault="00CF27FC" w:rsidP="009D15E1">
      <w:r>
        <w:t>Rys. 4.5</w:t>
      </w:r>
      <w:r w:rsidR="009D15E1">
        <w:t>. Przykładowe opowieści klienta wybrane do realizacji w III ite</w:t>
      </w:r>
      <w:r w:rsidR="00437363">
        <w:t>racji………..104</w:t>
      </w:r>
    </w:p>
    <w:p w14:paraId="2F0B2594" w14:textId="2582D5E2" w:rsidR="009716A0" w:rsidRDefault="00CF27FC" w:rsidP="009716A0">
      <w:r>
        <w:t>Rys. 4.6</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6317D3E3" w14:textId="77777777" w:rsidR="007236B1" w:rsidRDefault="007236B1" w:rsidP="00933A64"/>
    <w:p w14:paraId="463E21B9" w14:textId="5E9131C6" w:rsidR="005225EA" w:rsidRPr="004366CB" w:rsidRDefault="000D1557" w:rsidP="004366CB">
      <w:pPr>
        <w:pStyle w:val="Nagwek3"/>
      </w:pPr>
      <w:r w:rsidRPr="008C44E4">
        <w:br w:type="page"/>
      </w:r>
      <w:bookmarkStart w:id="1423" w:name="_Toc5963805"/>
      <w:r w:rsidR="005225EA">
        <w:lastRenderedPageBreak/>
        <w:t>wykaz tabel</w:t>
      </w:r>
      <w:bookmarkEnd w:id="1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4" w:author="Okot" w:date="2019-03-28T12:43:00Z"/>
        </w:rPr>
      </w:pPr>
      <w:r>
        <w:t>Tabela 2.4. Ocena wagi na podstawie wagi i wzrostu…………………………………20</w:t>
      </w:r>
    </w:p>
    <w:p w14:paraId="552E9D62" w14:textId="05A951B3" w:rsidR="00312B8A" w:rsidRDefault="00312B8A" w:rsidP="00923D31">
      <w:pPr>
        <w:pStyle w:val="Wykazrysunkw"/>
      </w:pPr>
      <w:ins w:id="1425" w:author="Okot" w:date="2019-03-28T12:43:00Z">
        <w:r>
          <w:t>Tabela 2.5. Klasyczne równoważniki Atwatera……………………………………….2</w:t>
        </w:r>
      </w:ins>
      <w:r w:rsidR="0073419C">
        <w:t>2</w:t>
      </w:r>
    </w:p>
    <w:p w14:paraId="78588F11" w14:textId="77777777" w:rsidR="00923D31" w:rsidRDefault="00280791">
      <w:pPr>
        <w:rPr>
          <w:ins w:id="1426" w:author="Okot" w:date="2019-03-29T00:04:00Z"/>
        </w:rPr>
        <w:pPrChange w:id="1427" w:author="Okot" w:date="2019-03-28T23:26:00Z">
          <w:pPr>
            <w:pStyle w:val="Wykazrysunkw"/>
          </w:pPr>
        </w:pPrChange>
      </w:pPr>
      <w:ins w:id="1428" w:author="Okot" w:date="2019-03-28T23:26:00Z">
        <w:r>
          <w:t>Tabela 2.6.</w:t>
        </w:r>
      </w:ins>
      <w:ins w:id="1429" w:author="Okot" w:date="2019-03-31T14:53:00Z">
        <w:r w:rsidR="00DD78C5">
          <w:t xml:space="preserve"> </w:t>
        </w:r>
      </w:ins>
      <w:ins w:id="1430" w:author="Okot" w:date="2019-03-28T23:26:00Z">
        <w:r>
          <w:t>Podział aminokwasów ze względu na zdolność organizmu do ich syntezy</w:t>
        </w:r>
      </w:ins>
      <w:ins w:id="1431" w:author="Okot" w:date="2019-03-28T23:27:00Z">
        <w:r w:rsidR="00DD78C5">
          <w:t>.</w:t>
        </w:r>
        <w:r>
          <w:t>2</w:t>
        </w:r>
      </w:ins>
      <w:r w:rsidR="004F7692">
        <w:t>6</w:t>
      </w:r>
    </w:p>
    <w:p w14:paraId="78757C01" w14:textId="01B0B536" w:rsidR="00DD78C5" w:rsidRDefault="00DD78C5">
      <w:pPr>
        <w:rPr>
          <w:ins w:id="1432" w:author="Okot" w:date="2019-03-31T14:54:00Z"/>
        </w:rPr>
        <w:pPrChange w:id="1433" w:author="Okot" w:date="2019-03-31T14:53:00Z">
          <w:pPr>
            <w:ind w:firstLine="0"/>
          </w:pPr>
        </w:pPrChange>
      </w:pPr>
      <w:ins w:id="1434" w:author="Okot" w:date="2019-03-31T14:53:00Z">
        <w:r>
          <w:t>Tabela 2.7. Zalecane spożycie białka wg IŻŻ…………………</w:t>
        </w:r>
      </w:ins>
      <w:ins w:id="1435" w:author="Okot" w:date="2019-03-31T14:54:00Z">
        <w:r w:rsidR="005B362B">
          <w:t>………………………</w:t>
        </w:r>
      </w:ins>
      <w:r w:rsidR="004F7692">
        <w:t>3</w:t>
      </w:r>
      <w:r w:rsidR="00FE24B4">
        <w:t>1</w:t>
      </w:r>
    </w:p>
    <w:p w14:paraId="4E2323E1" w14:textId="77777777" w:rsidR="00FE1822" w:rsidRDefault="00FE1822">
      <w:pPr>
        <w:pPrChange w:id="1436" w:author="Okot" w:date="2019-03-31T14:53:00Z">
          <w:pPr>
            <w:ind w:firstLine="0"/>
          </w:pPr>
        </w:pPrChange>
      </w:pPr>
      <w:ins w:id="1437" w:author="Okot" w:date="2019-03-31T14:54:00Z">
        <w:r>
          <w:t xml:space="preserve">Tabela 2.8. </w:t>
        </w:r>
      </w:ins>
      <w:ins w:id="1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9" w:author="Okot" w:date="2019-03-31T15:21:00Z">
        <w:r>
          <w:t>Zalecana d</w:t>
        </w:r>
      </w:ins>
      <w:ins w:id="1440" w:author="Okot" w:date="2019-03-31T15:20:00Z">
        <w:r>
          <w:t>ystrybucja makro</w:t>
        </w:r>
      </w:ins>
      <w:r w:rsidR="00D502A8">
        <w:t>składników</w:t>
      </w:r>
      <w:ins w:id="1441" w:author="Okot" w:date="2019-03-31T15:20:00Z">
        <w:r>
          <w:t xml:space="preserve"> w diecie</w:t>
        </w:r>
      </w:ins>
      <w:ins w:id="1442" w:author="Okot" w:date="2019-03-31T15:18:00Z">
        <w:r>
          <w:t xml:space="preserve"> </w:t>
        </w:r>
      </w:ins>
      <w:ins w:id="1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Pr="008D7472" w:rsidRDefault="00714019" w:rsidP="00714019">
      <w:pPr>
        <w:ind w:firstLine="708"/>
      </w:pPr>
      <w:r>
        <w:t>Tabela 3.2. Scenariusz alternatywny dla przypadku ustalenie CPM użytkownika…….98</w:t>
      </w: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44" w:author="Okot" w:date="2019-03-31T14:53:00Z"/>
        </w:rPr>
      </w:pPr>
    </w:p>
    <w:p w14:paraId="373059F5" w14:textId="77777777" w:rsidR="006E08BE" w:rsidRDefault="006E08BE">
      <w:pPr>
        <w:rPr>
          <w:ins w:id="1445" w:author="Okot" w:date="2019-03-29T00:04:00Z"/>
        </w:rPr>
        <w:pPrChange w:id="1446" w:author="Okot" w:date="2019-03-29T00:04:00Z">
          <w:pPr>
            <w:ind w:firstLine="0"/>
          </w:pPr>
        </w:pPrChange>
      </w:pPr>
    </w:p>
    <w:p w14:paraId="54F7DEF3" w14:textId="77777777" w:rsidR="006E08BE" w:rsidRDefault="006E08BE">
      <w:pPr>
        <w:pPrChange w:id="144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8"/>
      <w:footerReference w:type="default" r:id="rId79"/>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C4AE90" w14:textId="77777777" w:rsidR="00AF31FB" w:rsidRDefault="00AF31FB" w:rsidP="00745505">
      <w:pPr>
        <w:spacing w:line="240" w:lineRule="auto"/>
      </w:pPr>
      <w:r>
        <w:separator/>
      </w:r>
    </w:p>
  </w:endnote>
  <w:endnote w:type="continuationSeparator" w:id="0">
    <w:p w14:paraId="71C62C23" w14:textId="77777777" w:rsidR="00AF31FB" w:rsidRDefault="00AF31FB"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7F1CEA" w:rsidRDefault="007F1CE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7F1CEA" w:rsidRDefault="007F1CE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7F1CEA" w:rsidRDefault="007F1CEA">
        <w:pPr>
          <w:pStyle w:val="Stopka"/>
          <w:jc w:val="right"/>
        </w:pPr>
        <w:r>
          <w:fldChar w:fldCharType="begin"/>
        </w:r>
        <w:r>
          <w:instrText>PAGE   \* MERGEFORMAT</w:instrText>
        </w:r>
        <w:r>
          <w:fldChar w:fldCharType="separate"/>
        </w:r>
        <w:r w:rsidR="006E3D53">
          <w:rPr>
            <w:noProof/>
          </w:rPr>
          <w:t>110</w:t>
        </w:r>
        <w:r>
          <w:fldChar w:fldCharType="end"/>
        </w:r>
      </w:p>
    </w:sdtContent>
  </w:sdt>
  <w:p w14:paraId="487B3F65" w14:textId="77777777" w:rsidR="007F1CEA" w:rsidRDefault="007F1CE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319E8" w14:textId="77777777" w:rsidR="00AF31FB" w:rsidRDefault="00AF31FB" w:rsidP="00745505">
      <w:pPr>
        <w:spacing w:line="240" w:lineRule="auto"/>
      </w:pPr>
      <w:r>
        <w:separator/>
      </w:r>
    </w:p>
  </w:footnote>
  <w:footnote w:type="continuationSeparator" w:id="0">
    <w:p w14:paraId="317CFF6E" w14:textId="77777777" w:rsidR="00AF31FB" w:rsidRDefault="00AF31FB" w:rsidP="00745505">
      <w:pPr>
        <w:spacing w:line="240" w:lineRule="auto"/>
      </w:pPr>
      <w:r>
        <w:continuationSeparator/>
      </w:r>
    </w:p>
  </w:footnote>
  <w:footnote w:id="1">
    <w:p w14:paraId="7FCCE8A1" w14:textId="77777777" w:rsidR="007F1CEA" w:rsidRDefault="007F1CEA">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3"/>
  </w:num>
  <w:num w:numId="2">
    <w:abstractNumId w:val="3"/>
  </w:num>
  <w:num w:numId="3">
    <w:abstractNumId w:val="8"/>
  </w:num>
  <w:num w:numId="4">
    <w:abstractNumId w:val="6"/>
  </w:num>
  <w:num w:numId="5">
    <w:abstractNumId w:val="11"/>
  </w:num>
  <w:num w:numId="6">
    <w:abstractNumId w:val="16"/>
  </w:num>
  <w:num w:numId="7">
    <w:abstractNumId w:val="0"/>
  </w:num>
  <w:num w:numId="8">
    <w:abstractNumId w:val="4"/>
  </w:num>
  <w:num w:numId="9">
    <w:abstractNumId w:val="9"/>
  </w:num>
  <w:num w:numId="10">
    <w:abstractNumId w:val="1"/>
  </w:num>
  <w:num w:numId="11">
    <w:abstractNumId w:val="14"/>
  </w:num>
  <w:num w:numId="12">
    <w:abstractNumId w:val="10"/>
  </w:num>
  <w:num w:numId="13">
    <w:abstractNumId w:val="19"/>
  </w:num>
  <w:num w:numId="14">
    <w:abstractNumId w:val="18"/>
  </w:num>
  <w:num w:numId="15">
    <w:abstractNumId w:val="2"/>
  </w:num>
  <w:num w:numId="16">
    <w:abstractNumId w:val="17"/>
  </w:num>
  <w:num w:numId="17">
    <w:abstractNumId w:val="12"/>
  </w:num>
  <w:num w:numId="18">
    <w:abstractNumId w:val="15"/>
  </w:num>
  <w:num w:numId="19">
    <w:abstractNumId w:val="7"/>
  </w:num>
  <w:num w:numId="20">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648F"/>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2D08"/>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1CEA"/>
    <w:rsid w:val="007F5E0B"/>
    <w:rsid w:val="007F5FA2"/>
    <w:rsid w:val="007F7000"/>
    <w:rsid w:val="007F713F"/>
    <w:rsid w:val="007F7379"/>
    <w:rsid w:val="008044D0"/>
    <w:rsid w:val="00806057"/>
    <w:rsid w:val="008063E4"/>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9044B4"/>
    <w:rsid w:val="00904610"/>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45DD"/>
    <w:rsid w:val="00AA6750"/>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31FB"/>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1EB4"/>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25C6"/>
    <w:rsid w:val="00DF42CE"/>
    <w:rsid w:val="00DF5A72"/>
    <w:rsid w:val="00DF68B6"/>
    <w:rsid w:val="00DF6AE1"/>
    <w:rsid w:val="00DF71B1"/>
    <w:rsid w:val="00E11C71"/>
    <w:rsid w:val="00E2043E"/>
    <w:rsid w:val="00E2103E"/>
    <w:rsid w:val="00E21825"/>
    <w:rsid w:val="00E2456B"/>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stat.gov.pl/files/gfx/portalinformacyjny/pl/defaultaktualnosci/5513/10/1/1/zdrowie_i_zachowania_zdrowotne_mieszkancow_polski_w_swietle_badania_ehis_2014.pdf%20" TargetMode="External"/><Relationship Id="rId68" Type="http://schemas.openxmlformats.org/officeDocument/2006/relationships/hyperlink" Target="https://potreningu.p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hyperlink" Target="https://bankizywnosci.pl/wp-content/uploads/2018/10/Przewodnik-do-Raportu_FPBZ_-Nie-marnuj-jedzenia-2018.pdf%20" TargetMode="External"/><Relationship Id="rId74" Type="http://schemas.openxmlformats.org/officeDocument/2006/relationships/hyperlink" Target="https://pl.wikipedia.org/wiki/Wska%C5%BAnik_masy_cia%C5%82a%20" TargetMode="External"/><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hyperlink" Target="https://Facebook.com/outdoor.jest.cool" TargetMode="External"/><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hsph.harvard.edu/nutritionsource/healthy-eating-plate/" TargetMode="External"/><Relationship Id="rId69" Type="http://schemas.openxmlformats.org/officeDocument/2006/relationships/hyperlink" Target="https://encyklopedia.pwn.pl/haslo/dieta;3892627.html" TargetMode="External"/><Relationship Id="rId77" Type="http://schemas.openxmlformats.org/officeDocument/2006/relationships/hyperlink" Target="https://portal.abczdrowie.pl/pytania/wizyta-u-dietetyka-w-ramach-nfz%20z%20dnia%2019.01.2019"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MyPlat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cronometer.com/" TargetMode="External"/><Relationship Id="rId67" Type="http://schemas.openxmlformats.org/officeDocument/2006/relationships/hyperlink" Target="https://ncez.pl/abc-zywienia-/zasady-zdrowego-zywienia/piramida-zdrowego-zywienia-i-aktywnosci-fizycznej-dla-osob-doroslych%20z%20dnia%2009.04.2019"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www.fao.org/3/a-I7695e.pdf%20" TargetMode="External"/><Relationship Id="rId70" Type="http://schemas.openxmlformats.org/officeDocument/2006/relationships/hyperlink" Target="https://www.ncbi.nlm.nih.gov/pubmed/19562864" TargetMode="External"/><Relationship Id="rId75" Type="http://schemas.openxmlformats.org/officeDocument/2006/relationships/hyperlink" Target="https://www.who.int/gho/ncd/risk_factors/cholesterol_tex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www.jedzdobrze.pl/drdietman/" TargetMode="External"/><Relationship Id="rId65" Type="http://schemas.openxmlformats.org/officeDocument/2006/relationships/hyperlink" Target="http://www.ilewazy.pl/" TargetMode="External"/><Relationship Id="rId73" Type="http://schemas.openxmlformats.org/officeDocument/2006/relationships/hyperlink" Target="https://en.wikipedia.org/wiki/Food_pyramid_(nutrition)" TargetMode="External"/><Relationship Id="rId78" Type="http://schemas.openxmlformats.org/officeDocument/2006/relationships/footer" Target="footer1.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71" Type="http://schemas.openxmlformats.org/officeDocument/2006/relationships/hyperlink" Target="https://www.choosemyplate.gov/"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ilewazy.pl" TargetMode="External"/><Relationship Id="rId66" Type="http://schemas.openxmlformats.org/officeDocument/2006/relationships/hyperlink" Target="https://www.jedzdobrze.pl/program-do-bilansowania-die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9773DA7-BB4E-4AE3-B1FE-A529569D8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115</Pages>
  <Words>27732</Words>
  <Characters>166392</Characters>
  <Application>Microsoft Office Word</Application>
  <DocSecurity>0</DocSecurity>
  <Lines>1386</Lines>
  <Paragraphs>387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193737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31</cp:revision>
  <dcterms:created xsi:type="dcterms:W3CDTF">2019-10-30T07:46:00Z</dcterms:created>
  <dcterms:modified xsi:type="dcterms:W3CDTF">2019-10-30T18:18:00Z</dcterms:modified>
</cp:coreProperties>
</file>