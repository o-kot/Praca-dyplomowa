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Default="0069541A" w:rsidP="00705784">
      <w:pPr>
        <w:rPr>
          <w:ins w:id="1" w:author="Okot" w:date="2019-03-31T13:56:00Z"/>
        </w:rPr>
      </w:pPr>
      <w:r>
        <w:t>AI – Adequate intake. Wystarczające spożycie</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pPr>
        <w:rPr>
          <w:ins w:id="5" w:author="Okot" w:date="2019-03-31T13:55:00Z"/>
        </w:rPr>
      </w:pPr>
      <w:r>
        <w:t>AMS – AMS S.A. Polska agencja reklamy zewnętrznej powstała w 1990 r. Od 2002 należy do grup medialnej Agora Group, Inc.</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pPr>
        <w:rPr>
          <w:ins w:id="13" w:author="Okot" w:date="2019-03-31T13:56:00Z"/>
        </w:rPr>
      </w:pPr>
      <w:r w:rsidRPr="00665D06">
        <w:rPr>
          <w:lang w:val="en-US"/>
          <w:rPrChange w:id="14" w:author="Okot" w:date="2019-03-31T15:24:00Z">
            <w:rPr/>
          </w:rPrChange>
        </w:rPr>
        <w:t xml:space="preserve">EAR – Estimated average requirement. </w:t>
      </w:r>
      <w:r>
        <w:t>Średnia zapotrzebowanie w grupie</w:t>
      </w:r>
    </w:p>
    <w:p w14:paraId="48D77C20" w14:textId="77777777" w:rsidR="00012FAD" w:rsidRDefault="00012FAD" w:rsidP="00705784">
      <w:pPr>
        <w:rPr>
          <w:ins w:id="15" w:author="Okot" w:date="2019-03-30T20:45:00Z"/>
        </w:rPr>
      </w:pPr>
      <w:ins w:id="16" w:author="Okot" w:date="2019-03-31T13:56:00Z">
        <w: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60E55516" w14:textId="2AA85B41" w:rsidR="001A4604" w:rsidRDefault="001A4604" w:rsidP="00705784">
      <w:r>
        <w:t>Kcal – kilokaloria.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665D06" w:rsidRDefault="00012FAD" w:rsidP="00705784">
      <w:pPr>
        <w:rPr>
          <w:rPrChange w:id="23" w:author="Okot" w:date="2019-03-31T15:24:00Z">
            <w:rPr>
              <w:lang w:val="en-US"/>
            </w:rPr>
          </w:rPrChange>
        </w:rPr>
      </w:pPr>
      <w:ins w:id="24" w:author="Okot" w:date="2019-03-31T13:57:00Z">
        <w:r>
          <w:rPr>
            <w:lang w:val="en-US"/>
          </w:rPr>
          <w:t xml:space="preserve">SFA – Saturated fatty acids. </w:t>
        </w:r>
        <w:r w:rsidRPr="00665D06">
          <w:rPr>
            <w:rPrChange w:id="25" w:author="Okot" w:date="2019-03-31T15:24:00Z">
              <w:rPr>
                <w:lang w:val="en-US"/>
              </w:rPr>
            </w:rPrChange>
          </w:rPr>
          <w:t>Kwas</w:t>
        </w:r>
      </w:ins>
      <w:r w:rsidR="00032E2A">
        <w:t>y</w:t>
      </w:r>
      <w:ins w:id="26" w:author="Okot" w:date="2019-03-31T13:57:00Z">
        <w:r w:rsidRPr="00665D06">
          <w:rPr>
            <w:rPrChange w:id="27" w:author="Okot" w:date="2019-03-31T15:24:00Z">
              <w:rPr>
                <w:lang w:val="en-US"/>
              </w:rPr>
            </w:rPrChange>
          </w:rPr>
          <w:t xml:space="preserve"> tłuszczowe nasycone</w:t>
        </w:r>
      </w:ins>
    </w:p>
    <w:p w14:paraId="6F59C0A9" w14:textId="77777777" w:rsidR="0069541A" w:rsidRDefault="0069541A" w:rsidP="00705784">
      <w:r w:rsidRPr="00665D06">
        <w:rPr>
          <w:rPrChange w:id="28" w:author="Okot" w:date="2019-03-31T15:24:00Z">
            <w:rPr>
              <w:lang w:val="en-US"/>
            </w:rPr>
          </w:rPrChange>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2D44E5" w:rsidRDefault="009501E5" w:rsidP="00705784">
      <w:pPr>
        <w:rPr>
          <w:lang w:val="en-US"/>
        </w:rPr>
      </w:pPr>
      <w:ins w:id="33" w:author="Okot" w:date="2019-03-28T13:20:00Z">
        <w:r w:rsidRPr="00665D06">
          <w:rPr>
            <w:lang w:val="en-US"/>
            <w:rPrChange w:id="34" w:author="Okot" w:date="2019-03-31T15:24:00Z">
              <w:rPr/>
            </w:rPrChange>
          </w:rPr>
          <w:t xml:space="preserve">USDA </w:t>
        </w:r>
      </w:ins>
      <w:ins w:id="35" w:author="Okot" w:date="2019-03-28T13:21:00Z">
        <w:r w:rsidRPr="00665D06">
          <w:rPr>
            <w:lang w:val="en-US"/>
            <w:rPrChange w:id="36" w:author="Okot" w:date="2019-03-31T15:24:00Z">
              <w:rPr/>
            </w:rPrChange>
          </w:rPr>
          <w:t>–</w:t>
        </w:r>
      </w:ins>
      <w:ins w:id="37" w:author="Okot" w:date="2019-03-28T13:20:00Z">
        <w:r w:rsidRPr="00665D06">
          <w:rPr>
            <w:lang w:val="en-US"/>
            <w:rPrChange w:id="38" w:author="Okot" w:date="2019-03-31T15:24:00Z">
              <w:rPr/>
            </w:rPrChange>
          </w:rPr>
          <w:t xml:space="preserve"> </w:t>
        </w:r>
      </w:ins>
      <w:ins w:id="39" w:author="Okot" w:date="2019-03-28T13:21:00Z">
        <w:r w:rsidRPr="00665D06">
          <w:rPr>
            <w:lang w:val="en-US"/>
            <w:rPrChange w:id="40" w:author="Okot" w:date="2019-03-31T15:24:00Z">
              <w:rPr/>
            </w:rPrChange>
          </w:rPr>
          <w:t xml:space="preserve">United States Department of Agriculture. </w:t>
        </w:r>
        <w:r w:rsidRPr="002D44E5">
          <w:rPr>
            <w:lang w:val="en-US"/>
          </w:rPr>
          <w:t>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41" w:name="_Toc5963721"/>
      <w:r>
        <w:lastRenderedPageBreak/>
        <w:t>spis treści</w:t>
      </w:r>
      <w:bookmarkEnd w:id="41"/>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A10348">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A10348">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A10348">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A10348">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A10348">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A10348">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A10348">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A10348">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A10348">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A10348">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A1034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A10348">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A10348">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A10348">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A10348">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42" w:name="_Toc5963722"/>
      <w:r>
        <w:lastRenderedPageBreak/>
        <w:t xml:space="preserve">1. </w:t>
      </w:r>
      <w:r w:rsidR="00E375D2" w:rsidRPr="001B63A1">
        <w:t>wstęp</w:t>
      </w:r>
      <w:bookmarkEnd w:id="42"/>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43" w:name="_Toc5963723"/>
      <w:r>
        <w:t>1.1.</w:t>
      </w:r>
      <w:r w:rsidR="001B63A1">
        <w:t xml:space="preserve"> </w:t>
      </w:r>
      <w:r w:rsidR="00E375D2">
        <w:t>Wprowadzenie</w:t>
      </w:r>
      <w:bookmarkEnd w:id="43"/>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A10348" w:rsidRDefault="00A10348" w:rsidP="001B63A1">
                            <w:pPr>
                              <w:pStyle w:val="Legenda"/>
                            </w:pPr>
                          </w:p>
                          <w:p w14:paraId="7179B975" w14:textId="1132FC51" w:rsidR="00A10348" w:rsidRDefault="00A10348"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rsidR="00430EA7">
                              <w:t>[3</w:t>
                            </w:r>
                            <w:r>
                              <w:t>].</w:t>
                            </w:r>
                          </w:p>
                          <w:p w14:paraId="65CCB4F0" w14:textId="77777777" w:rsidR="00A10348" w:rsidRPr="001B63A1" w:rsidRDefault="00A10348"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A10348" w:rsidRDefault="00A10348" w:rsidP="001B63A1">
                      <w:pPr>
                        <w:pStyle w:val="Legenda"/>
                      </w:pPr>
                    </w:p>
                    <w:p w14:paraId="7179B975" w14:textId="1132FC51" w:rsidR="00A10348" w:rsidRDefault="00A10348" w:rsidP="001B63A1">
                      <w:pPr>
                        <w:pStyle w:val="Legenda"/>
                      </w:pPr>
                      <w:r w:rsidRPr="00504618">
                        <w:t xml:space="preserve">Rys. </w:t>
                      </w:r>
                      <w:del w:id="4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50" w:author="Okot" w:date="2019-03-30T21:05:00Z">
                        <w:r>
                          <w:t> </w:t>
                        </w:r>
                      </w:ins>
                      <w:del w:id="51" w:author="Okot" w:date="2019-03-30T21:05:00Z">
                        <w:r w:rsidDel="00206E96">
                          <w:delText xml:space="preserve"> </w:delText>
                        </w:r>
                      </w:del>
                      <w:r w:rsidR="00430EA7">
                        <w:t>[3</w:t>
                      </w:r>
                      <w:r>
                        <w:t>].</w:t>
                      </w:r>
                    </w:p>
                    <w:p w14:paraId="65CCB4F0" w14:textId="77777777" w:rsidR="00A10348" w:rsidRPr="001B63A1" w:rsidRDefault="00A10348"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52" w:author="Okot" w:date="2019-03-30T21:05:00Z">
        <w:r w:rsidR="008E1FD8" w:rsidDel="00CC34A3">
          <w:delText xml:space="preserve"> </w:delText>
        </w:r>
      </w:del>
      <w:ins w:id="53" w:author="Okot" w:date="2019-03-30T21:05:00Z">
        <w:r w:rsidR="00CC34A3">
          <w:t> </w:t>
        </w:r>
      </w:ins>
      <w:r w:rsidR="00430EA7">
        <w:t>[1</w:t>
      </w:r>
      <w:r>
        <w:t>].</w:t>
      </w:r>
    </w:p>
    <w:p w14:paraId="4AE1A24E" w14:textId="01D2DEC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C65350">
        <w:t>4</w:t>
      </w:r>
      <w:r w:rsidR="00F8780B">
        <w:t>,1</w:t>
      </w:r>
      <w:r w:rsidR="00214EE1">
        <w:t>7</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4" w:author="Okot" w:date="2019-03-30T21:06:00Z">
        <w:r w:rsidR="0016203A">
          <w:t> </w:t>
        </w:r>
      </w:ins>
      <w:del w:id="55" w:author="Okot" w:date="2019-03-30T21:06:00Z">
        <w:r w:rsidR="00343F48" w:rsidDel="0016203A">
          <w:delText xml:space="preserve"> </w:delText>
        </w:r>
      </w:del>
      <w:r w:rsidR="00214EE1">
        <w:t>[21</w:t>
      </w:r>
      <w:r w:rsidR="00343F48">
        <w:t>].</w:t>
      </w:r>
    </w:p>
    <w:p w14:paraId="4D1C5843" w14:textId="77777777" w:rsidR="000B674A" w:rsidRDefault="000B674A" w:rsidP="004A0117"/>
    <w:p w14:paraId="5372D895" w14:textId="77777777" w:rsidR="000B1989" w:rsidRDefault="000B1989" w:rsidP="004A0117"/>
    <w:p w14:paraId="77EBA896" w14:textId="763D58DE"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6" w:author="Okot" w:date="2019-03-30T21:06:00Z">
        <w:r w:rsidR="0016203A">
          <w:t> </w:t>
        </w:r>
      </w:ins>
      <w:del w:id="57" w:author="Okot" w:date="2019-03-30T21:06:00Z">
        <w:r w:rsidR="008E1FD8" w:rsidDel="0016203A">
          <w:delText xml:space="preserve"> </w:delText>
        </w:r>
      </w:del>
      <w:r w:rsidR="00FB37B5">
        <w:t>[</w:t>
      </w:r>
      <w:r w:rsidR="00AD321A">
        <w:t>4</w:t>
      </w:r>
      <w:r>
        <w:t>].</w:t>
      </w:r>
    </w:p>
    <w:p w14:paraId="26AF883E" w14:textId="77777777" w:rsidR="000B674A" w:rsidRDefault="000B674A" w:rsidP="004A0117"/>
    <w:p w14:paraId="370A6ED7" w14:textId="1D08F90E" w:rsidR="004A0117" w:rsidRDefault="004A0117" w:rsidP="004A0117">
      <w:pPr>
        <w:rPr>
          <w:lang w:eastAsia="pl-PL"/>
        </w:rPr>
      </w:pPr>
      <w:r>
        <w:t xml:space="preserve">Jak głosi jeden z plakatów kampanii „Jedz ostrożnie”, w Polsce problem nadwagi dotyczy 36,6% </w:t>
      </w:r>
      <w:r w:rsidR="008E1FD8">
        <w:t>dorosłych, a otyłości – 16,7%</w:t>
      </w:r>
      <w:del w:id="58" w:author="Okot" w:date="2019-03-30T21:06:00Z">
        <w:r w:rsidR="008E1FD8" w:rsidDel="0016203A">
          <w:delText xml:space="preserve"> </w:delText>
        </w:r>
      </w:del>
      <w:ins w:id="59" w:author="Okot" w:date="2019-03-30T21:06:00Z">
        <w:r w:rsidR="0016203A">
          <w:t> </w:t>
        </w:r>
      </w:ins>
      <w:r w:rsidR="00F90F4F">
        <w:t>[</w:t>
      </w:r>
      <w:r w:rsidR="00AD321A">
        <w:t>5</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56B9A5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60" w:author="Okot" w:date="2019-03-30T21:06:00Z">
        <w:r w:rsidR="008E1FD8" w:rsidDel="0016203A">
          <w:delText xml:space="preserve"> </w:delText>
        </w:r>
      </w:del>
      <w:ins w:id="61" w:author="Okot" w:date="2019-03-30T21:06:00Z">
        <w:r w:rsidR="0016203A">
          <w:t> </w:t>
        </w:r>
      </w:ins>
      <w:r w:rsidR="00AD321A">
        <w:t>[8</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1575E0DF"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62" w:author="Okot" w:date="2019-03-30T21:06:00Z">
        <w:r w:rsidR="0016203A">
          <w:t> </w:t>
        </w:r>
      </w:ins>
      <w:del w:id="63" w:author="Okot" w:date="2019-03-30T21:06:00Z">
        <w:r w:rsidDel="0016203A">
          <w:delText xml:space="preserve"> </w:delText>
        </w:r>
      </w:del>
      <w:r>
        <w:t>[</w:t>
      </w:r>
      <w:r w:rsidR="00AD321A">
        <w:t>15</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4" w:name="_Toc5963724"/>
      <w:r>
        <w:t xml:space="preserve">1.2. Cel i </w:t>
      </w:r>
      <w:r w:rsidRPr="008E3994">
        <w:t>zakres</w:t>
      </w:r>
      <w:r>
        <w:t xml:space="preserve"> pracy</w:t>
      </w:r>
      <w:bookmarkEnd w:id="64"/>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5" w:name="_Toc5963725"/>
      <w:r>
        <w:lastRenderedPageBreak/>
        <w:t xml:space="preserve">2. </w:t>
      </w:r>
      <w:r w:rsidR="00E375D2">
        <w:t>analiza dziedziny</w:t>
      </w:r>
      <w:bookmarkEnd w:id="65"/>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6" w:name="_Toc5963726"/>
      <w:r>
        <w:t>2.</w:t>
      </w:r>
      <w:r w:rsidR="00E542DB">
        <w:t>1</w:t>
      </w:r>
      <w:r>
        <w:t>. Aby żyć trzeba jeść – wstęp do żywienia człowieka</w:t>
      </w:r>
      <w:bookmarkEnd w:id="66"/>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0DEE76C7" w:rsidR="009B124B" w:rsidRDefault="00B414FF" w:rsidP="009B124B">
      <w:pPr>
        <w:pStyle w:val="Nagwek2"/>
      </w:pPr>
      <w:bookmarkStart w:id="67" w:name="_Toc5963727"/>
      <w:r>
        <w:t>2.1</w:t>
      </w:r>
      <w:r w:rsidR="009B124B">
        <w:t>.1. Energia</w:t>
      </w:r>
      <w:r w:rsidR="00107E90">
        <w:t xml:space="preserve"> [1</w:t>
      </w:r>
      <w:r w:rsidR="00214EE1">
        <w:t>9,20</w:t>
      </w:r>
      <w:r w:rsidR="00863E13">
        <w:t>]</w:t>
      </w:r>
      <w:bookmarkEnd w:id="67"/>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8"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9" w:author="Okot" w:date="2019-03-28T13:06:00Z">
        <w:r w:rsidDel="002A32B2">
          <w:delText>z makroskładników obecnych w spożywanym pokarmie</w:delText>
        </w:r>
        <w:r w:rsidR="00BF75C5" w:rsidDel="002A32B2">
          <w:delText>;</w:delText>
        </w:r>
      </w:del>
      <w:ins w:id="70"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71"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72" w:author="Okot" w:date="2019-03-28T13:07:00Z">
        <w:r w:rsidR="002A32B2">
          <w:t>społeczeństwie</w:t>
        </w:r>
      </w:ins>
      <w:del w:id="73"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4" w:author="Okot" w:date="2019-03-28T13:07:00Z">
        <w:r w:rsidDel="002A32B2">
          <w:delText>plci</w:delText>
        </w:r>
      </w:del>
      <w:ins w:id="75" w:author="Okot" w:date="2019-03-28T13:07:00Z">
        <w:r w:rsidR="002A32B2">
          <w:t>płci</w:t>
        </w:r>
      </w:ins>
      <w:r>
        <w:t>, wieku, stanu fizjologicznego, wymiarów (masy i wysokości) i składu ciała oraz warunków klimatycznych.</w:t>
      </w:r>
    </w:p>
    <w:p w14:paraId="7B7CA501" w14:textId="536AEEF1"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6" w:author="Okot" w:date="2019-03-30T21:07:00Z">
        <w:r w:rsidR="005928F3" w:rsidRPr="00B414FF">
          <w:t> </w:t>
        </w:r>
      </w:ins>
      <w:del w:id="77" w:author="Okot" w:date="2019-03-30T21:07:00Z">
        <w:r w:rsidR="00107E90" w:rsidRPr="00B414FF" w:rsidDel="005928F3">
          <w:delText xml:space="preserve"> </w:delText>
        </w:r>
      </w:del>
      <w:r w:rsidR="00107E90" w:rsidRPr="00B414FF">
        <w:t>[1</w:t>
      </w:r>
      <w:r w:rsidR="00214EE1">
        <w:t>8</w:t>
      </w:r>
      <w:r w:rsidR="00E64EC3" w:rsidRPr="00B414FF">
        <w:t>])</w:t>
      </w:r>
      <w:r>
        <w:t xml:space="preserve"> określa się mianem podstawowej przemiany materii (ang, </w:t>
      </w:r>
      <w:r w:rsidRPr="00B26574">
        <w:rPr>
          <w:i/>
          <w:rPrChange w:id="7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9" w:author="Okot" w:date="2019-03-30T21:07:00Z">
        <w:r w:rsidDel="005928F3">
          <w:delText xml:space="preserve"> </w:delText>
        </w:r>
      </w:del>
      <w:ins w:id="80" w:author="Okot" w:date="2019-03-30T21:07:00Z">
        <w:r w:rsidR="005928F3">
          <w:t> </w:t>
        </w:r>
      </w:ins>
      <w:r>
        <w:t>godzin po ostatnim posiłku i 8</w:t>
      </w:r>
      <w:ins w:id="81" w:author="Okot" w:date="2019-03-30T21:07:00Z">
        <w:r w:rsidR="005928F3">
          <w:t> </w:t>
        </w:r>
      </w:ins>
      <w:del w:id="8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83" w:author="Okot" w:date="2019-03-28T13:07:00Z">
        <w:r w:rsidR="002A32B2">
          <w:t>trawieniem</w:t>
        </w:r>
      </w:ins>
      <w:del w:id="8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5"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6" w:author="Okot" w:date="2019-03-30T21:07:00Z">
        <w:r w:rsidR="005928F3">
          <w:t> </w:t>
        </w:r>
      </w:ins>
      <w:del w:id="87" w:author="Okot" w:date="2019-03-30T21:07:00Z">
        <w:r w:rsidR="00D857B0" w:rsidDel="005928F3">
          <w:delText xml:space="preserve"> </w:delText>
        </w:r>
      </w:del>
      <w:r w:rsidR="00D857B0">
        <w:t>roku życia. Normy na zapotrzebowanie energetyczne dla niemowląt i dzieci do 10.</w:t>
      </w:r>
      <w:ins w:id="88" w:author="Okot" w:date="2019-03-30T21:07:00Z">
        <w:r w:rsidR="005928F3">
          <w:t> </w:t>
        </w:r>
      </w:ins>
      <w:del w:id="89" w:author="Okot" w:date="2019-03-30T21:07:00Z">
        <w:r w:rsidR="00D857B0" w:rsidDel="005928F3">
          <w:delText xml:space="preserve"> </w:delText>
        </w:r>
      </w:del>
      <w:r w:rsidR="00D857B0">
        <w:t>roku życia zostały obliczone na podstawie danych o zapotrzebowaniu na energi</w:t>
      </w:r>
      <w:ins w:id="90" w:author="Okot" w:date="2019-03-28T13:08:00Z">
        <w:r w:rsidR="002A32B2">
          <w:t>ę</w:t>
        </w:r>
      </w:ins>
      <w:del w:id="91"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2"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3" w:author="Okot" w:date="2019-03-31T14:14:00Z">
        <w:r>
          <w:t>Drugim szczególnym przypadkiem, któr</w:t>
        </w:r>
      </w:ins>
      <w:r w:rsidR="009B5D18">
        <w:t>ego</w:t>
      </w:r>
      <w:ins w:id="94" w:author="Okot" w:date="2019-03-31T14:14:00Z">
        <w:r>
          <w:t xml:space="preserve"> uwzględnienie jest zaplanowane</w:t>
        </w:r>
      </w:ins>
      <w:r w:rsidR="009B5D18">
        <w:t>,</w:t>
      </w:r>
      <w:ins w:id="95" w:author="Okot" w:date="2019-03-31T14:14:00Z">
        <w:r>
          <w:t xml:space="preserve"> są kobiety w ciąży i karmiące piersią, które do otrzymanego wyniku CPM powinny doliczyć 360 kcal w</w:t>
        </w:r>
      </w:ins>
      <w:ins w:id="96" w:author="Okot" w:date="2019-03-31T14:16:00Z">
        <w:r>
          <w:t> </w:t>
        </w:r>
      </w:ins>
      <w:ins w:id="97" w:author="Okot" w:date="2019-03-31T14:14:00Z">
        <w:r>
          <w:t>I</w:t>
        </w:r>
      </w:ins>
      <w:ins w:id="98" w:author="Okot" w:date="2019-03-31T14:17:00Z">
        <w:r>
          <w:t>I</w:t>
        </w:r>
      </w:ins>
      <w:ins w:id="99" w:author="Okot" w:date="2019-03-31T14:14:00Z">
        <w:r>
          <w:t> </w:t>
        </w:r>
      </w:ins>
      <w:ins w:id="100" w:author="Okot" w:date="2019-03-31T14:17:00Z">
        <w:r>
          <w:t>t</w:t>
        </w:r>
      </w:ins>
      <w:ins w:id="101" w:author="Okot" w:date="2019-03-31T14:16:00Z">
        <w:r>
          <w:t>rymestrze</w:t>
        </w:r>
      </w:ins>
      <w:ins w:id="102" w:author="Okot" w:date="2019-03-31T14:17:00Z">
        <w:r>
          <w:t xml:space="preserve"> ciąży</w:t>
        </w:r>
      </w:ins>
      <w:ins w:id="103" w:author="Okot" w:date="2019-03-31T14:16:00Z">
        <w:r>
          <w:t>,</w:t>
        </w:r>
      </w:ins>
      <w:ins w:id="104" w:author="Okot" w:date="2019-03-31T14:17:00Z">
        <w:r>
          <w:t xml:space="preserve"> 475 kcal w III i 505 kcal podczas laktacji. </w:t>
        </w:r>
      </w:ins>
      <w:ins w:id="105" w:author="Okot" w:date="2019-03-31T14:16:00Z">
        <w:r>
          <w:t xml:space="preserve"> </w:t>
        </w:r>
      </w:ins>
    </w:p>
    <w:p w14:paraId="7FB67908" w14:textId="77777777" w:rsidR="00352822" w:rsidDel="002A32B2" w:rsidRDefault="00352822" w:rsidP="00352822">
      <w:pPr>
        <w:rPr>
          <w:del w:id="106"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32EE784" w:rsidR="00E5576F" w:rsidRDefault="00E5576F" w:rsidP="00E5576F">
      <w:pPr>
        <w:ind w:firstLine="0"/>
      </w:pPr>
      <w:r>
        <w:t>Klasyfikacja poziomów aktywności fizycznej (PAL) wg FAO/WHO/UNU 2004 [</w:t>
      </w:r>
      <w:r w:rsidR="00107E90">
        <w:t>1</w:t>
      </w:r>
      <w:r w:rsidR="00214EE1">
        <w:t>9</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09B13DBF"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913B78">
        <w:t>1</w:t>
      </w:r>
      <w:r w:rsidR="00214EE1">
        <w:t>6</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48E9EF6"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A03EAC">
        <w:t>1</w:t>
      </w:r>
      <w:r w:rsidR="00214EE1">
        <w:t>6</w:t>
      </w:r>
      <w:r>
        <w:t xml:space="preserve">].  </w:t>
      </w:r>
    </w:p>
    <w:p w14:paraId="13E19689" w14:textId="28230EA9"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214EE1">
        <w:t>16</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76258D01" w:rsidR="002005C7" w:rsidRDefault="00220100" w:rsidP="00220100">
      <w:pPr>
        <w:ind w:firstLine="0"/>
      </w:pPr>
      <w:r>
        <w:t xml:space="preserve"> Podstawowa klasyfikacja wskaźnika BMI na podstawie Campbella </w:t>
      </w:r>
      <w:r w:rsidRPr="00EB398E">
        <w:t>[</w:t>
      </w:r>
      <w:r w:rsidR="00FA6EB6">
        <w:t>1</w:t>
      </w:r>
      <w:r w:rsidR="00214EE1">
        <w:t>6</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12220F6D"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FA6EB6">
        <w:t>1</w:t>
      </w:r>
      <w:r w:rsidR="00214EE1">
        <w:t>6</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7BCCB5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[12</w:t>
      </w:r>
      <w:r w:rsidR="00F90F4F">
        <w:t>,1</w:t>
      </w:r>
      <w:r w:rsidR="00214EE1">
        <w:t>7</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B942C03" w:rsidR="006F5DB1" w:rsidRDefault="006F5DB1" w:rsidP="006F5DB1">
      <w:pPr>
        <w:pStyle w:val="Nagwek2"/>
      </w:pPr>
      <w:bookmarkStart w:id="147" w:name="_Toc5963729"/>
      <w:r>
        <w:t>2.1.3. Makroskładniki</w:t>
      </w:r>
      <w:r w:rsidR="00EB398E">
        <w:t xml:space="preserve"> [1</w:t>
      </w:r>
      <w:r w:rsidR="00214EE1">
        <w:t>8</w:t>
      </w:r>
      <w:r w:rsidR="003D25AD">
        <w:t>,1</w:t>
      </w:r>
      <w:r w:rsidR="00214EE1">
        <w:t>9,20</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5681B6C1"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ins w:id="165" w:author="Okot" w:date="2019-03-27T15:06:00Z">
        <w:r>
          <w:t>1</w:t>
        </w:r>
      </w:ins>
      <w:r w:rsidR="00214EE1">
        <w:t>9</w:t>
      </w:r>
      <w:ins w:id="166" w:author="Okot" w:date="2019-03-27T15:05:00Z">
        <w:r>
          <w:t>]</w:t>
        </w:r>
      </w:ins>
      <w:ins w:id="167"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8" w:author="Okot" w:date="2019-03-27T15:08:00Z"/>
        </w:trPr>
        <w:tc>
          <w:tcPr>
            <w:tcW w:w="4530" w:type="dxa"/>
          </w:tcPr>
          <w:p w14:paraId="322D8821" w14:textId="77777777" w:rsidR="005B30B0" w:rsidRPr="005B30B0" w:rsidRDefault="005B30B0">
            <w:pPr>
              <w:ind w:firstLine="0"/>
              <w:jc w:val="center"/>
              <w:rPr>
                <w:ins w:id="169" w:author="Okot" w:date="2019-03-27T15:08:00Z"/>
                <w:b/>
                <w:rPrChange w:id="170" w:author="Okot" w:date="2019-03-27T15:08:00Z">
                  <w:rPr>
                    <w:ins w:id="171" w:author="Okot" w:date="2019-03-27T15:08:00Z"/>
                  </w:rPr>
                </w:rPrChange>
              </w:rPr>
              <w:pPrChange w:id="172" w:author="Okot" w:date="2019-03-27T15:08:00Z">
                <w:pPr>
                  <w:ind w:firstLine="0"/>
                </w:pPr>
              </w:pPrChange>
            </w:pPr>
            <w:ins w:id="173" w:author="Okot" w:date="2019-03-27T15:08:00Z">
              <w:r w:rsidRPr="005B30B0">
                <w:rPr>
                  <w:b/>
                  <w:rPrChange w:id="174" w:author="Okot" w:date="2019-03-27T15:08:00Z">
                    <w:rPr/>
                  </w:rPrChange>
                </w:rPr>
                <w:t>Składnik</w:t>
              </w:r>
            </w:ins>
            <w:ins w:id="175" w:author="Okot" w:date="2019-03-27T15:09:00Z">
              <w:r>
                <w:rPr>
                  <w:b/>
                </w:rPr>
                <w:t xml:space="preserve"> (1 g)</w:t>
              </w:r>
            </w:ins>
          </w:p>
        </w:tc>
        <w:tc>
          <w:tcPr>
            <w:tcW w:w="4531" w:type="dxa"/>
          </w:tcPr>
          <w:p w14:paraId="17CC1EC6" w14:textId="77777777" w:rsidR="005B30B0" w:rsidRPr="005B30B0" w:rsidRDefault="005B30B0">
            <w:pPr>
              <w:ind w:firstLine="0"/>
              <w:jc w:val="center"/>
              <w:rPr>
                <w:ins w:id="176" w:author="Okot" w:date="2019-03-27T15:08:00Z"/>
                <w:b/>
                <w:rPrChange w:id="177" w:author="Okot" w:date="2019-03-27T15:08:00Z">
                  <w:rPr>
                    <w:ins w:id="178" w:author="Okot" w:date="2019-03-27T15:08:00Z"/>
                  </w:rPr>
                </w:rPrChange>
              </w:rPr>
              <w:pPrChange w:id="179" w:author="Okot" w:date="2019-03-27T15:08:00Z">
                <w:pPr>
                  <w:ind w:firstLine="0"/>
                </w:pPr>
              </w:pPrChange>
            </w:pPr>
            <w:ins w:id="180" w:author="Okot" w:date="2019-03-27T15:08:00Z">
              <w:r w:rsidRPr="005B30B0">
                <w:rPr>
                  <w:b/>
                  <w:rPrChange w:id="181" w:author="Okot" w:date="2019-03-27T15:08:00Z">
                    <w:rPr/>
                  </w:rPrChange>
                </w:rPr>
                <w:t>Kilokalorie (kcal)</w:t>
              </w:r>
            </w:ins>
          </w:p>
        </w:tc>
      </w:tr>
      <w:tr w:rsidR="005B30B0" w14:paraId="34D88417" w14:textId="77777777" w:rsidTr="005B30B0">
        <w:trPr>
          <w:ins w:id="182" w:author="Okot" w:date="2019-03-27T15:08:00Z"/>
        </w:trPr>
        <w:tc>
          <w:tcPr>
            <w:tcW w:w="4530" w:type="dxa"/>
          </w:tcPr>
          <w:p w14:paraId="0B4E870E" w14:textId="77777777" w:rsidR="005B30B0" w:rsidRDefault="005B30B0">
            <w:pPr>
              <w:ind w:firstLine="0"/>
              <w:jc w:val="center"/>
              <w:rPr>
                <w:ins w:id="183" w:author="Okot" w:date="2019-03-27T15:08:00Z"/>
              </w:rPr>
              <w:pPrChange w:id="184" w:author="Okot" w:date="2019-03-27T15:08:00Z">
                <w:pPr>
                  <w:ind w:firstLine="0"/>
                </w:pPr>
              </w:pPrChange>
            </w:pPr>
            <w:ins w:id="185" w:author="Okot" w:date="2019-03-27T15:08:00Z">
              <w:r>
                <w:t>Białko</w:t>
              </w:r>
            </w:ins>
          </w:p>
        </w:tc>
        <w:tc>
          <w:tcPr>
            <w:tcW w:w="4531" w:type="dxa"/>
          </w:tcPr>
          <w:p w14:paraId="5E9FD5C3"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4</w:t>
              </w:r>
            </w:ins>
          </w:p>
        </w:tc>
      </w:tr>
      <w:tr w:rsidR="005B30B0" w14:paraId="4B7A0A67" w14:textId="77777777" w:rsidTr="005B30B0">
        <w:trPr>
          <w:ins w:id="189" w:author="Okot" w:date="2019-03-27T15:08:00Z"/>
        </w:trPr>
        <w:tc>
          <w:tcPr>
            <w:tcW w:w="4530" w:type="dxa"/>
          </w:tcPr>
          <w:p w14:paraId="71502F8F"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Tłuszcz</w:t>
              </w:r>
            </w:ins>
          </w:p>
        </w:tc>
        <w:tc>
          <w:tcPr>
            <w:tcW w:w="4531" w:type="dxa"/>
          </w:tcPr>
          <w:p w14:paraId="2C3D6C8C"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9</w:t>
              </w:r>
            </w:ins>
          </w:p>
        </w:tc>
      </w:tr>
      <w:tr w:rsidR="005B30B0" w14:paraId="3F1A1610" w14:textId="77777777" w:rsidTr="005B30B0">
        <w:trPr>
          <w:ins w:id="196" w:author="Okot" w:date="2019-03-27T15:08:00Z"/>
        </w:trPr>
        <w:tc>
          <w:tcPr>
            <w:tcW w:w="4530" w:type="dxa"/>
          </w:tcPr>
          <w:p w14:paraId="23EDFF91"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Węglowodany</w:t>
              </w:r>
            </w:ins>
          </w:p>
        </w:tc>
        <w:tc>
          <w:tcPr>
            <w:tcW w:w="4531" w:type="dxa"/>
          </w:tcPr>
          <w:p w14:paraId="7C721199"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4</w:t>
              </w:r>
            </w:ins>
          </w:p>
        </w:tc>
      </w:tr>
      <w:tr w:rsidR="005B30B0" w14:paraId="26800CC1" w14:textId="77777777" w:rsidTr="005B30B0">
        <w:trPr>
          <w:ins w:id="203" w:author="Okot" w:date="2019-03-27T15:08:00Z"/>
        </w:trPr>
        <w:tc>
          <w:tcPr>
            <w:tcW w:w="4530" w:type="dxa"/>
          </w:tcPr>
          <w:p w14:paraId="66CD4AD6"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Błonnik</w:t>
              </w:r>
            </w:ins>
          </w:p>
        </w:tc>
        <w:tc>
          <w:tcPr>
            <w:tcW w:w="4531" w:type="dxa"/>
          </w:tcPr>
          <w:p w14:paraId="6CBCEA93"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2</w:t>
              </w:r>
            </w:ins>
          </w:p>
        </w:tc>
      </w:tr>
      <w:tr w:rsidR="005B30B0" w14:paraId="45BB1609" w14:textId="77777777" w:rsidTr="005B30B0">
        <w:trPr>
          <w:ins w:id="210" w:author="Okot" w:date="2019-03-27T15:08:00Z"/>
        </w:trPr>
        <w:tc>
          <w:tcPr>
            <w:tcW w:w="4530" w:type="dxa"/>
          </w:tcPr>
          <w:p w14:paraId="19760BA0" w14:textId="77777777" w:rsidR="005B30B0" w:rsidRDefault="005B30B0">
            <w:pPr>
              <w:ind w:firstLine="0"/>
              <w:jc w:val="center"/>
              <w:rPr>
                <w:ins w:id="211" w:author="Okot" w:date="2019-03-27T15:08:00Z"/>
              </w:rPr>
              <w:pPrChange w:id="212" w:author="Okot" w:date="2019-03-27T15:09:00Z">
                <w:pPr>
                  <w:ind w:firstLine="0"/>
                </w:pPr>
              </w:pPrChange>
            </w:pPr>
            <w:ins w:id="213" w:author="Okot" w:date="2019-03-27T15:09:00Z">
              <w:r>
                <w:t>Alkohol etylowy</w:t>
              </w:r>
            </w:ins>
          </w:p>
        </w:tc>
        <w:tc>
          <w:tcPr>
            <w:tcW w:w="4531" w:type="dxa"/>
          </w:tcPr>
          <w:p w14:paraId="60A8C5DA" w14:textId="77777777" w:rsidR="005B30B0" w:rsidRDefault="005B30B0">
            <w:pPr>
              <w:ind w:firstLine="0"/>
              <w:jc w:val="center"/>
              <w:rPr>
                <w:ins w:id="214" w:author="Okot" w:date="2019-03-27T15:08:00Z"/>
              </w:rPr>
              <w:pPrChange w:id="215" w:author="Okot" w:date="2019-03-27T15:09:00Z">
                <w:pPr>
                  <w:ind w:firstLine="0"/>
                </w:pPr>
              </w:pPrChange>
            </w:pPr>
            <w:ins w:id="216" w:author="Okot" w:date="2019-03-27T15:10:00Z">
              <w:r>
                <w:t>7</w:t>
              </w:r>
            </w:ins>
          </w:p>
        </w:tc>
      </w:tr>
    </w:tbl>
    <w:p w14:paraId="354928F1" w14:textId="77777777" w:rsidR="005B30B0" w:rsidRPr="00B44056" w:rsidRDefault="005B30B0">
      <w:pPr>
        <w:ind w:firstLine="0"/>
        <w:pPrChange w:id="217" w:author="Okot" w:date="2019-03-27T15:05:00Z">
          <w:pPr/>
        </w:pPrChange>
      </w:pPr>
    </w:p>
    <w:p w14:paraId="52B47EF0" w14:textId="77777777" w:rsidR="006F5DB1" w:rsidRDefault="007C5664" w:rsidP="006F5DB1">
      <w:pPr>
        <w:rPr>
          <w:ins w:id="218" w:author="Okot" w:date="2019-03-28T12:45:00Z"/>
        </w:rPr>
      </w:pPr>
      <w:ins w:id="219" w:author="Okot" w:date="2019-03-28T12:45:00Z">
        <w:r>
          <w:t>W celu ustalenia, ile energii dostarczy dany produkt</w:t>
        </w:r>
      </w:ins>
      <w:ins w:id="220" w:author="Okot" w:date="2019-03-28T13:18:00Z">
        <w:r w:rsidR="003603BD">
          <w:t>,</w:t>
        </w:r>
      </w:ins>
      <w:ins w:id="221" w:author="Okot" w:date="2019-03-28T12:45:00Z">
        <w:r>
          <w:t xml:space="preserve"> sumuje się ilość kalorii z makroskładników w nim zawartych.</w:t>
        </w:r>
      </w:ins>
    </w:p>
    <w:p w14:paraId="7176B1C6" w14:textId="77777777" w:rsidR="007C5664" w:rsidRDefault="007C5664" w:rsidP="006F5DB1">
      <w:pPr>
        <w:rPr>
          <w:ins w:id="222" w:author="Okot" w:date="2019-03-28T12:47:00Z"/>
        </w:rPr>
      </w:pPr>
    </w:p>
    <w:p w14:paraId="718EEB0B" w14:textId="77777777" w:rsidR="007C5664" w:rsidRDefault="007C5664" w:rsidP="007C5664">
      <w:pPr>
        <w:rPr>
          <w:ins w:id="223" w:author="Okot" w:date="2019-03-28T12:47:00Z"/>
        </w:rPr>
      </w:pPr>
      <m:oMathPara>
        <m:oMath>
          <m:r>
            <w:ins w:id="224" w:author="Okot" w:date="2019-03-28T12:47:00Z">
              <w:rPr>
                <w:rFonts w:ascii="Cambria Math" w:hAnsi="Cambria Math"/>
              </w:rPr>
              <m:t>E=4B+9W</m:t>
            </w:ins>
          </m:r>
          <m:r>
            <w:ins w:id="225" w:author="Okot" w:date="2019-03-28T12:48:00Z">
              <w:rPr>
                <w:rFonts w:ascii="Cambria Math" w:hAnsi="Cambria Math"/>
              </w:rPr>
              <m:t>+4T</m:t>
            </w:ins>
          </m:r>
        </m:oMath>
      </m:oMathPara>
    </w:p>
    <w:p w14:paraId="12DBF76A" w14:textId="77777777" w:rsidR="007C5664" w:rsidRDefault="007C5664" w:rsidP="007C5664">
      <w:pPr>
        <w:jc w:val="right"/>
        <w:rPr>
          <w:ins w:id="226" w:author="Okot" w:date="2019-03-28T12:47:00Z"/>
        </w:rPr>
      </w:pPr>
      <w:ins w:id="227" w:author="Okot" w:date="2019-03-28T12:47:00Z">
        <w:r>
          <w:t>(2.1)</w:t>
        </w:r>
      </w:ins>
    </w:p>
    <w:p w14:paraId="1BAF5F13" w14:textId="77777777" w:rsidR="007C5664" w:rsidRDefault="007C5664" w:rsidP="007C5664">
      <w:pPr>
        <w:ind w:firstLine="0"/>
        <w:jc w:val="left"/>
        <w:rPr>
          <w:ins w:id="228" w:author="Okot" w:date="2019-03-28T12:48:00Z"/>
        </w:rPr>
      </w:pPr>
      <w:ins w:id="229" w:author="Okot" w:date="2019-03-28T12:47:00Z">
        <w:r>
          <w:t xml:space="preserve">gdzie: </w:t>
        </w:r>
      </w:ins>
    </w:p>
    <w:p w14:paraId="31DF0CE8" w14:textId="77777777" w:rsidR="007C5664" w:rsidRDefault="007C5664" w:rsidP="007C5664">
      <w:pPr>
        <w:ind w:firstLine="0"/>
        <w:jc w:val="left"/>
        <w:rPr>
          <w:ins w:id="230" w:author="Okot" w:date="2019-03-28T12:48:00Z"/>
        </w:rPr>
      </w:pPr>
      <w:ins w:id="231" w:author="Okot" w:date="2019-03-28T12:48:00Z">
        <w:r>
          <w:t>E – oznacza wartość energetyczną pożywienia wyrażoną w kilokaloriach;</w:t>
        </w:r>
      </w:ins>
    </w:p>
    <w:p w14:paraId="54FEF22D" w14:textId="77777777" w:rsidR="007C5664" w:rsidRDefault="007C5664" w:rsidP="007C5664">
      <w:pPr>
        <w:ind w:firstLine="0"/>
        <w:jc w:val="left"/>
        <w:rPr>
          <w:ins w:id="232" w:author="Okot" w:date="2019-03-28T12:49:00Z"/>
        </w:rPr>
      </w:pPr>
      <w:ins w:id="233" w:author="Okot" w:date="2019-03-28T12:48:00Z">
        <w:r>
          <w:t xml:space="preserve">B </w:t>
        </w:r>
      </w:ins>
      <w:ins w:id="234" w:author="Okot" w:date="2019-03-28T12:49:00Z">
        <w:r>
          <w:t>–</w:t>
        </w:r>
      </w:ins>
      <w:ins w:id="235" w:author="Okot" w:date="2019-03-28T12:48:00Z">
        <w:r>
          <w:t xml:space="preserve"> oznacza </w:t>
        </w:r>
      </w:ins>
      <w:ins w:id="236"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7" w:author="Okot" w:date="2019-03-28T12:49:00Z"/>
        </w:rPr>
      </w:pPr>
      <w:ins w:id="238"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9" w:author="Okot" w:date="2019-03-28T12:50:00Z"/>
        </w:rPr>
      </w:pPr>
      <w:ins w:id="240"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1" w:author="Okot" w:date="2019-03-28T12:50:00Z"/>
        </w:rPr>
      </w:pPr>
    </w:p>
    <w:p w14:paraId="17E7CDE5" w14:textId="77777777" w:rsidR="005A1740" w:rsidRDefault="005A1740">
      <w:pPr>
        <w:rPr>
          <w:ins w:id="242" w:author="Okot" w:date="2019-03-28T12:52:00Z"/>
        </w:rPr>
        <w:pPrChange w:id="243" w:author="Okot" w:date="2019-03-28T12:56:00Z">
          <w:pPr>
            <w:ind w:firstLine="0"/>
            <w:jc w:val="left"/>
          </w:pPr>
        </w:pPrChange>
      </w:pPr>
      <w:ins w:id="244" w:author="Okot" w:date="2019-03-28T12:50:00Z">
        <w:r>
          <w:t xml:space="preserve">Kiedy spożywany jest posiłek złożony z </w:t>
        </w:r>
      </w:ins>
      <w:ins w:id="245" w:author="Okot" w:date="2019-03-28T12:51:00Z">
        <w:r w:rsidR="006522D6">
          <w:t>kilku produktów ich kaloryczność się sumuje.</w:t>
        </w:r>
      </w:ins>
    </w:p>
    <w:p w14:paraId="32D293B2" w14:textId="77777777" w:rsidR="00446294" w:rsidRDefault="006522D6">
      <w:pPr>
        <w:ind w:firstLine="0"/>
        <w:rPr>
          <w:ins w:id="246" w:author="Okot" w:date="2019-03-28T13:37:00Z"/>
        </w:rPr>
        <w:pPrChange w:id="247" w:author="Okot" w:date="2019-03-28T12:55:00Z">
          <w:pPr>
            <w:ind w:firstLine="0"/>
            <w:jc w:val="left"/>
          </w:pPr>
        </w:pPrChange>
      </w:pPr>
      <w:ins w:id="248" w:author="Okot" w:date="2019-03-28T12:53:00Z">
        <w:r>
          <w:tab/>
        </w:r>
        <w:r w:rsidRPr="006522D6">
          <w:t>Oczywiście, nie oczekuje się od przeciętnego człowieka, że będzie</w:t>
        </w:r>
      </w:ins>
      <w:ins w:id="249" w:author="Okot" w:date="2019-03-28T12:54:00Z">
        <w:r w:rsidRPr="006522D6">
          <w:t xml:space="preserve"> znał zawartość makroskładników w jedzeniu i sam obliczał ich wartość energetyczną. Dla </w:t>
        </w:r>
      </w:ins>
      <w:ins w:id="250" w:author="Okot" w:date="2019-03-28T12:55:00Z">
        <w:r w:rsidRPr="006522D6">
          <w:t>najpopularniejszych nieprzetworzonych</w:t>
        </w:r>
        <w:r>
          <w:t xml:space="preserve"> produktów </w:t>
        </w:r>
      </w:ins>
      <w:ins w:id="251" w:author="Okot" w:date="2019-03-28T12:56:00Z">
        <w:r>
          <w:t>spożywczych na całym świecie eksperci utworzyli tabele kalorii bazujące na średniej zawartości makroskładników w danym obiekcie (</w:t>
        </w:r>
      </w:ins>
      <w:ins w:id="252" w:author="Okot" w:date="2019-03-28T12:57:00Z">
        <w:r>
          <w:t>np</w:t>
        </w:r>
      </w:ins>
      <w:ins w:id="253" w:author="Okot" w:date="2019-03-28T12:56:00Z">
        <w:r>
          <w:t>.</w:t>
        </w:r>
      </w:ins>
      <w:ins w:id="254" w:author="Okot" w:date="2019-03-28T12:57:00Z">
        <w:r>
          <w:t xml:space="preserve">: jabłku). Dokładna wartość kaloryczna zależy co prawda od </w:t>
        </w:r>
      </w:ins>
      <w:ins w:id="255" w:author="Okot" w:date="2019-03-28T12:59:00Z">
        <w:r>
          <w:t xml:space="preserve">różnych czynników, na przykład </w:t>
        </w:r>
      </w:ins>
      <w:ins w:id="256" w:author="Okot" w:date="2019-03-28T12:57:00Z">
        <w:r>
          <w:t>warunków</w:t>
        </w:r>
      </w:ins>
      <w:ins w:id="257" w:author="Okot" w:date="2019-03-28T12:58:00Z">
        <w:r>
          <w:t>, gleby</w:t>
        </w:r>
      </w:ins>
      <w:ins w:id="258" w:author="Okot" w:date="2019-03-28T12:57:00Z">
        <w:r>
          <w:t xml:space="preserve"> w jakich danych</w:t>
        </w:r>
      </w:ins>
      <w:ins w:id="259" w:author="Okot" w:date="2019-03-28T12:58:00Z">
        <w:r>
          <w:t xml:space="preserve"> produkt rósł</w:t>
        </w:r>
      </w:ins>
      <w:r w:rsidR="00451062">
        <w:t>, użytych nawozów</w:t>
      </w:r>
      <w:ins w:id="260"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1" w:author="Okot" w:date="2019-03-28T13:00:00Z">
        <w:r w:rsidR="000A4224">
          <w:t xml:space="preserve"> </w:t>
        </w:r>
      </w:ins>
      <w:ins w:id="262" w:author="Okot" w:date="2019-03-28T13:03:00Z">
        <w:r w:rsidR="002A32B2">
          <w:t>W Internecie można znaleźć wiele mniej lub bardziej obszernych</w:t>
        </w:r>
      </w:ins>
      <w:ins w:id="263" w:author="Okot" w:date="2019-03-28T13:19:00Z">
        <w:r w:rsidR="003603BD">
          <w:t xml:space="preserve"> zestawień</w:t>
        </w:r>
      </w:ins>
      <w:ins w:id="264" w:author="Okot" w:date="2019-03-28T13:00:00Z">
        <w:r w:rsidR="000A4224">
          <w:t xml:space="preserve">. Standardowo </w:t>
        </w:r>
      </w:ins>
      <w:ins w:id="265" w:author="Okot" w:date="2019-03-28T13:19:00Z">
        <w:r w:rsidR="003603BD">
          <w:t xml:space="preserve">w tabeli </w:t>
        </w:r>
      </w:ins>
      <w:ins w:id="266" w:author="Okot" w:date="2019-03-28T13:00:00Z">
        <w:r w:rsidR="000A4224">
          <w:t>podaje się wartość energetyczną</w:t>
        </w:r>
      </w:ins>
      <w:ins w:id="267" w:author="Okot" w:date="2019-03-28T13:02:00Z">
        <w:r w:rsidR="00A05FBC">
          <w:t xml:space="preserve"> oraz gramaturę makroskładników na 100 gram produktu.</w:t>
        </w:r>
      </w:ins>
      <w:ins w:id="268" w:author="Okot" w:date="2019-03-28T13:03:00Z">
        <w:r w:rsidR="002A32B2">
          <w:t xml:space="preserve"> </w:t>
        </w:r>
      </w:ins>
      <w:ins w:id="269" w:author="Okot" w:date="2019-03-28T13:04:00Z">
        <w:r w:rsidR="002A32B2">
          <w:t>Lepsze źródła informują również o zawartości witamin i składników mineralnych (więcej na ten temat w następnym punkcie)</w:t>
        </w:r>
      </w:ins>
      <w:ins w:id="270" w:author="Okot" w:date="2019-03-28T13:19:00Z">
        <w:r w:rsidR="003603BD">
          <w:t xml:space="preserve">. </w:t>
        </w:r>
      </w:ins>
      <w:ins w:id="271" w:author="Okot" w:date="2019-03-28T13:20:00Z">
        <w:r w:rsidR="00446294">
          <w:t>Do najbardziej obszernego i godnego</w:t>
        </w:r>
        <w:r w:rsidR="003603BD">
          <w:t xml:space="preserve"> zaufania</w:t>
        </w:r>
      </w:ins>
      <w:ins w:id="272" w:author="Okot" w:date="2019-03-28T13:24:00Z">
        <w:r w:rsidR="00446294">
          <w:t xml:space="preserve"> źródła należą Food Compos</w:t>
        </w:r>
      </w:ins>
      <w:ins w:id="273" w:author="Okot" w:date="2019-03-28T21:30:00Z">
        <w:r w:rsidR="00BE3C41">
          <w:t>i</w:t>
        </w:r>
      </w:ins>
      <w:ins w:id="274" w:author="Okot" w:date="2019-03-28T13:24:00Z">
        <w:r w:rsidR="00446294">
          <w:t>tion Databases stworzone przez USDA.</w:t>
        </w:r>
      </w:ins>
      <w:ins w:id="275" w:author="Okot" w:date="2019-03-28T13:29:00Z">
        <w:r w:rsidR="00446294">
          <w:t xml:space="preserve"> Polskim odpowiednikiem jest baza produktów IŻŻ.</w:t>
        </w:r>
      </w:ins>
    </w:p>
    <w:p w14:paraId="5378F4C5" w14:textId="28783ACB" w:rsidR="00C73097" w:rsidRDefault="00446294">
      <w:pPr>
        <w:ind w:firstLine="0"/>
        <w:pPrChange w:id="276" w:author="Okot" w:date="2019-03-28T12:55:00Z">
          <w:pPr>
            <w:ind w:firstLine="0"/>
            <w:jc w:val="left"/>
          </w:pPr>
        </w:pPrChange>
      </w:pPr>
      <w:ins w:id="277" w:author="Okot" w:date="2019-03-28T13:37:00Z">
        <w:r>
          <w:lastRenderedPageBreak/>
          <w:tab/>
          <w:t xml:space="preserve">W przypadku gotowych produktów przetworzonych dostępnych </w:t>
        </w:r>
      </w:ins>
      <w:ins w:id="278" w:author="Okot" w:date="2019-03-28T13:38:00Z">
        <w:r w:rsidR="00892B38">
          <w:t xml:space="preserve">w sklepach (np.: </w:t>
        </w:r>
      </w:ins>
      <w:r w:rsidR="00451062">
        <w:t>pierogi</w:t>
      </w:r>
      <w:ins w:id="279" w:author="Okot" w:date="2019-03-28T13:38:00Z">
        <w:r w:rsidR="00892B38">
          <w:t>) zachodzi konieczność polegania na informacjach umieszczonych na etykiecie producenta.</w:t>
        </w:r>
      </w:ins>
      <w:ins w:id="280"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1" w:author="Okot" w:date="2019-03-28T13:42:00Z">
        <w:r w:rsidR="00892B38">
          <w:t xml:space="preserve"> z tego, że w Polsce umieszczanie informacji o wartości odżywczej jest w większości przypadków dobrowolne</w:t>
        </w:r>
      </w:ins>
      <w:ins w:id="282" w:author="Okot" w:date="2019-03-30T21:08:00Z">
        <w:r w:rsidR="00D16A0D">
          <w:t> </w:t>
        </w:r>
      </w:ins>
      <w:ins w:id="283" w:author="Okot" w:date="2019-03-28T13:42:00Z">
        <w:r w:rsidR="00892B38">
          <w:t>[</w:t>
        </w:r>
      </w:ins>
      <w:ins w:id="284" w:author="Okot" w:date="2019-03-28T13:43:00Z">
        <w:r w:rsidR="00892B38">
          <w:t>1</w:t>
        </w:r>
      </w:ins>
      <w:r w:rsidR="00214EE1">
        <w:t>8</w:t>
      </w:r>
      <w:ins w:id="285" w:author="Okot" w:date="2019-03-28T13:42:00Z">
        <w:r w:rsidR="00892B38">
          <w:t>]</w:t>
        </w:r>
      </w:ins>
      <w:ins w:id="286" w:author="Okot" w:date="2019-03-28T13:43:00Z">
        <w:r w:rsidR="00892B38">
          <w:t>.</w:t>
        </w:r>
      </w:ins>
      <w:ins w:id="287"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8" w:author="Okot" w:date="2019-03-28T13:44:00Z">
        <w:r>
          <w:t>Człowiek zdeterminowany może próbować odtwarzać te informacje</w:t>
        </w:r>
      </w:ins>
      <w:r w:rsidR="00CD694B">
        <w:t xml:space="preserve"> o witaminach i minerałach</w:t>
      </w:r>
      <w:ins w:id="289" w:author="Okot" w:date="2019-03-28T13:44:00Z">
        <w:r>
          <w:t xml:space="preserve"> bazując na </w:t>
        </w:r>
      </w:ins>
      <w:r w:rsidR="00CD694B">
        <w:t xml:space="preserve">opublikowanym </w:t>
      </w:r>
      <w:ins w:id="290" w:author="Okot" w:date="2019-03-28T13:44:00Z">
        <w:r>
          <w:t>składzie produktu.</w:t>
        </w:r>
      </w:ins>
      <w:ins w:id="291" w:author="Okot" w:date="2019-03-28T13:45:00Z">
        <w:r>
          <w:t xml:space="preserve"> </w:t>
        </w:r>
      </w:ins>
      <w:ins w:id="292" w:author="Okot" w:date="2019-03-28T21:31:00Z">
        <w:r w:rsidR="00BE3C41">
          <w:t>Uregulowano, iż</w:t>
        </w:r>
      </w:ins>
      <w:ins w:id="293" w:author="Okot" w:date="2019-03-28T13:45:00Z">
        <w:r>
          <w:t xml:space="preserve"> składniki obecne w danym </w:t>
        </w:r>
      </w:ins>
      <w:ins w:id="294" w:author="Okot" w:date="2019-03-28T13:46:00Z">
        <w:r>
          <w:t>artykule muszą być wymienione w kolejności malejącej: od ingrediencji, któ</w:t>
        </w:r>
      </w:ins>
      <w:ins w:id="295"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6" w:author="Okot" w:date="2019-03-28T13:48:00Z"/>
        </w:rPr>
      </w:pPr>
    </w:p>
    <w:p w14:paraId="7CC9FCAC" w14:textId="5C981FFC" w:rsidR="003603BD" w:rsidRDefault="00E869B0">
      <w:pPr>
        <w:rPr>
          <w:ins w:id="297" w:author="Okot" w:date="2019-03-28T13:58:00Z"/>
        </w:rPr>
        <w:pPrChange w:id="298" w:author="Okot" w:date="2019-03-28T13:48:00Z">
          <w:pPr>
            <w:ind w:firstLine="0"/>
            <w:jc w:val="left"/>
          </w:pPr>
        </w:pPrChange>
      </w:pPr>
      <w:ins w:id="299" w:author="Okot" w:date="2019-03-28T13:48:00Z">
        <w:r>
          <w:t>Duża konfuzję powoduj</w:t>
        </w:r>
        <w:r w:rsidR="003E5C25">
          <w:t xml:space="preserve">ą różnice </w:t>
        </w:r>
      </w:ins>
      <w:ins w:id="300" w:author="Okot" w:date="2019-03-28T13:49:00Z">
        <w:r w:rsidR="003E5C25">
          <w:t>w kaloryczności produktu nieprzetworzonego i poddanego obróbce (</w:t>
        </w:r>
      </w:ins>
      <w:ins w:id="301" w:author="Okot" w:date="2019-03-28T13:50:00Z">
        <w:r w:rsidR="003E5C25">
          <w:t xml:space="preserve">np.: gotowanie, suszenie). </w:t>
        </w:r>
      </w:ins>
      <w:ins w:id="302" w:author="Okot" w:date="2019-03-28T13:51:00Z">
        <w:r w:rsidR="003E5C25">
          <w:t>100</w:t>
        </w:r>
      </w:ins>
      <w:ins w:id="303" w:author="Okot" w:date="2019-03-28T23:25:00Z">
        <w:r w:rsidR="006109D2">
          <w:t> </w:t>
        </w:r>
      </w:ins>
      <w:ins w:id="304" w:author="Okot" w:date="2019-03-28T13:51:00Z">
        <w:r w:rsidR="003E5C25">
          <w:t xml:space="preserve">g suchego ryżu białego długoziarnistego </w:t>
        </w:r>
      </w:ins>
      <w:ins w:id="305" w:author="Okot" w:date="2019-03-28T21:31:00Z">
        <w:r w:rsidR="00BE3C41">
          <w:t>ma 345</w:t>
        </w:r>
      </w:ins>
      <w:ins w:id="306" w:author="Okot" w:date="2019-03-28T23:25:00Z">
        <w:r w:rsidR="006109D2">
          <w:t> </w:t>
        </w:r>
      </w:ins>
      <w:ins w:id="307" w:author="Okot" w:date="2019-03-28T21:31:00Z">
        <w:r w:rsidR="00BE3C41">
          <w:t>kcal</w:t>
        </w:r>
      </w:ins>
      <w:ins w:id="308" w:author="Okot" w:date="2019-03-28T13:52:00Z">
        <w:r w:rsidR="003E5C25">
          <w:t>. 100</w:t>
        </w:r>
      </w:ins>
      <w:ins w:id="309" w:author="Okot" w:date="2019-03-28T23:25:00Z">
        <w:r w:rsidR="006109D2">
          <w:t> </w:t>
        </w:r>
      </w:ins>
      <w:ins w:id="310" w:author="Okot" w:date="2019-03-28T13:52:00Z">
        <w:r w:rsidR="003E5C25">
          <w:t xml:space="preserve">g ugotowanego ryżu białego długoziarnistego ma </w:t>
        </w:r>
      </w:ins>
      <w:ins w:id="311" w:author="Okot" w:date="2019-03-28T13:53:00Z">
        <w:r w:rsidR="003E5C25">
          <w:t>ok. 120</w:t>
        </w:r>
      </w:ins>
      <w:ins w:id="312" w:author="Okot" w:date="2019-03-28T23:25:00Z">
        <w:r w:rsidR="006109D2">
          <w:t> </w:t>
        </w:r>
      </w:ins>
      <w:ins w:id="313" w:author="Okot" w:date="2019-03-28T13:53:00Z">
        <w:r w:rsidR="003E5C25">
          <w:t>kcal. 100</w:t>
        </w:r>
      </w:ins>
      <w:ins w:id="314" w:author="Okot" w:date="2019-03-28T23:25:00Z">
        <w:r w:rsidR="006109D2">
          <w:t> </w:t>
        </w:r>
      </w:ins>
      <w:ins w:id="315" w:author="Okot" w:date="2019-03-28T13:53:00Z">
        <w:r w:rsidR="003E5C25">
          <w:t xml:space="preserve">g </w:t>
        </w:r>
      </w:ins>
      <w:ins w:id="316" w:author="Okot" w:date="2019-03-28T13:54:00Z">
        <w:r w:rsidR="003E5C25">
          <w:t>świeżych śliwek ma 46</w:t>
        </w:r>
      </w:ins>
      <w:ins w:id="317" w:author="Okot" w:date="2019-03-28T23:25:00Z">
        <w:r w:rsidR="006109D2">
          <w:t> </w:t>
        </w:r>
      </w:ins>
      <w:ins w:id="318" w:author="Okot" w:date="2019-03-28T21:31:00Z">
        <w:r w:rsidR="00BE3C41">
          <w:t>kcal, podczas gdy</w:t>
        </w:r>
      </w:ins>
      <w:ins w:id="319" w:author="Okot" w:date="2019-03-28T13:54:00Z">
        <w:r w:rsidR="003E5C25">
          <w:t xml:space="preserve"> 100</w:t>
        </w:r>
      </w:ins>
      <w:ins w:id="320" w:author="Okot" w:date="2019-03-28T23:25:00Z">
        <w:r w:rsidR="006109D2">
          <w:t> </w:t>
        </w:r>
      </w:ins>
      <w:ins w:id="321" w:author="Okot" w:date="2019-03-28T13:54:00Z">
        <w:r w:rsidR="003E5C25">
          <w:t>g śliwek suszonych – 282</w:t>
        </w:r>
      </w:ins>
      <w:ins w:id="322" w:author="Okot" w:date="2019-03-28T23:25:00Z">
        <w:r w:rsidR="006109D2">
          <w:t> </w:t>
        </w:r>
      </w:ins>
      <w:ins w:id="323" w:author="Okot" w:date="2019-03-28T13:54:00Z">
        <w:r w:rsidR="003E5C25">
          <w:t xml:space="preserve">kcal. </w:t>
        </w:r>
      </w:ins>
      <w:ins w:id="324" w:author="Okot" w:date="2019-03-28T13:55:00Z">
        <w:r w:rsidR="003E5C25">
          <w:t xml:space="preserve">Różnice te wynikają ze </w:t>
        </w:r>
      </w:ins>
      <w:ins w:id="325" w:author="Okot" w:date="2019-03-28T21:31:00Z">
        <w:r w:rsidR="00BE3C41">
          <w:t>zmian, jakie</w:t>
        </w:r>
      </w:ins>
      <w:ins w:id="326" w:author="Okot" w:date="2019-03-28T13:55:00Z">
        <w:r w:rsidR="003E5C25">
          <w:t xml:space="preserve"> zachodzą w produktach podczas obrabiania. </w:t>
        </w:r>
      </w:ins>
      <w:ins w:id="327" w:author="Okot" w:date="2019-03-28T13:56:00Z">
        <w:r w:rsidR="003E5C25">
          <w:t xml:space="preserve">Ryż w trakcie gotowania wchłania wodę przez co zwiększa swoją wagę nawet trzykrotnie. </w:t>
        </w:r>
      </w:ins>
      <w:ins w:id="328" w:author="Okot" w:date="2019-03-28T13:57:00Z">
        <w:r w:rsidR="003E5C25">
          <w:t>Dlatego 100</w:t>
        </w:r>
      </w:ins>
      <w:ins w:id="329" w:author="Okot" w:date="2019-03-28T23:25:00Z">
        <w:r w:rsidR="006109D2">
          <w:t> </w:t>
        </w:r>
      </w:ins>
      <w:ins w:id="330" w:author="Okot" w:date="2019-03-28T13:57:00Z">
        <w:r w:rsidR="003E5C25">
          <w:t>g ugotowanego ryżu to nie jest to samo co 100</w:t>
        </w:r>
      </w:ins>
      <w:ins w:id="331" w:author="Okot" w:date="2019-03-28T23:25:00Z">
        <w:r w:rsidR="006109D2">
          <w:t> </w:t>
        </w:r>
      </w:ins>
      <w:ins w:id="332" w:author="Okot" w:date="2019-03-28T13:57:00Z">
        <w:r w:rsidR="003E5C25">
          <w:t xml:space="preserve">g suchych ziaren. W przypadku śliwek proces suszenia pozbawia owoce wody zmniejszając ich wagę. </w:t>
        </w:r>
      </w:ins>
      <w:ins w:id="333" w:author="Okot" w:date="2019-03-28T13:58:00Z">
        <w:r w:rsidR="00F55988">
          <w:t>100</w:t>
        </w:r>
      </w:ins>
      <w:ins w:id="334" w:author="Okot" w:date="2019-03-28T23:25:00Z">
        <w:r w:rsidR="006109D2">
          <w:t> </w:t>
        </w:r>
      </w:ins>
      <w:ins w:id="335" w:author="Okot" w:date="2019-03-28T13:58:00Z">
        <w:r w:rsidR="00F55988">
          <w:t>g świeżych owoców zmienia się w 19</w:t>
        </w:r>
      </w:ins>
      <w:ins w:id="336" w:author="Okot" w:date="2019-03-28T23:25:00Z">
        <w:r w:rsidR="006109D2">
          <w:t> </w:t>
        </w:r>
      </w:ins>
      <w:ins w:id="337" w:author="Okot" w:date="2019-03-28T13:58:00Z">
        <w:r w:rsidR="00F55988">
          <w:t>g owoców suszonych i te 19</w:t>
        </w:r>
      </w:ins>
      <w:ins w:id="338" w:author="Okot" w:date="2019-03-28T23:25:00Z">
        <w:r w:rsidR="006109D2">
          <w:t> </w:t>
        </w:r>
      </w:ins>
      <w:ins w:id="339" w:author="Okot" w:date="2019-03-28T13:58:00Z">
        <w:r w:rsidR="00F55988">
          <w:t>g ma taką samą kaloryczność jak produkt nieobrobiony</w:t>
        </w:r>
      </w:ins>
      <w:ins w:id="340" w:author="Okot" w:date="2019-03-28T14:01:00Z">
        <w:r w:rsidR="00D16A0D">
          <w:t> </w:t>
        </w:r>
        <w:r w:rsidR="009C414A">
          <w:t>[</w:t>
        </w:r>
      </w:ins>
      <w:r w:rsidR="00214EE1">
        <w:t>21</w:t>
      </w:r>
      <w:ins w:id="341" w:author="Okot" w:date="2019-03-28T14:01:00Z">
        <w:r w:rsidR="009C414A">
          <w:t>]</w:t>
        </w:r>
      </w:ins>
      <w:ins w:id="342" w:author="Okot" w:date="2019-03-28T13:58:00Z">
        <w:r w:rsidR="00F55988">
          <w:t xml:space="preserve">. </w:t>
        </w:r>
      </w:ins>
    </w:p>
    <w:p w14:paraId="6BEF5BAD" w14:textId="77777777" w:rsidR="009C414A" w:rsidRDefault="009C414A">
      <w:pPr>
        <w:rPr>
          <w:ins w:id="343" w:author="Okot" w:date="2019-03-28T14:10:00Z"/>
        </w:rPr>
        <w:pPrChange w:id="344" w:author="Okot" w:date="2019-03-28T13:48:00Z">
          <w:pPr>
            <w:ind w:firstLine="0"/>
            <w:jc w:val="left"/>
          </w:pPr>
        </w:pPrChange>
      </w:pPr>
      <w:ins w:id="345" w:author="Okot" w:date="2019-03-28T13:59:00Z">
        <w:r>
          <w:t xml:space="preserve">Należy zapamiętać, </w:t>
        </w:r>
      </w:ins>
      <w:ins w:id="346" w:author="Okot" w:date="2019-03-28T14:00:00Z">
        <w:r>
          <w:t>że procesy</w:t>
        </w:r>
      </w:ins>
      <w:ins w:id="347" w:author="Okot" w:date="2019-03-28T13:58:00Z">
        <w:r>
          <w:t xml:space="preserve"> technologiczne </w:t>
        </w:r>
      </w:ins>
      <w:ins w:id="348" w:author="Okot" w:date="2019-03-28T13:59:00Z">
        <w:r>
          <w:t>związane</w:t>
        </w:r>
      </w:ins>
      <w:ins w:id="349" w:author="Okot" w:date="2019-03-28T13:58:00Z">
        <w:r>
          <w:t xml:space="preserve"> </w:t>
        </w:r>
      </w:ins>
      <w:ins w:id="350" w:author="Okot" w:date="2019-03-28T13:59:00Z">
        <w:r>
          <w:t xml:space="preserve">z obróbką żywności nie zmieniają </w:t>
        </w:r>
        <w:r w:rsidR="00BE3C41">
          <w:t xml:space="preserve">kaloryczności produktów </w:t>
        </w:r>
        <w:r>
          <w:t xml:space="preserve">mogą </w:t>
        </w:r>
      </w:ins>
      <w:ins w:id="351" w:author="Okot" w:date="2019-03-28T21:32:00Z">
        <w:r w:rsidR="00BE3C41">
          <w:t xml:space="preserve">jedynie </w:t>
        </w:r>
      </w:ins>
      <w:ins w:id="352" w:author="Okot" w:date="2019-03-28T13:59:00Z">
        <w:r>
          <w:t xml:space="preserve">wpływać na ich wagę i objętość. Dlatego, jeśli przygotowuje się posiłek samodzielnie z nieprzetworzonych produktów, najlepiej jest zważyć </w:t>
        </w:r>
      </w:ins>
      <w:ins w:id="353" w:author="Okot" w:date="2019-03-28T14:00:00Z">
        <w:r>
          <w:t>wszystkie</w:t>
        </w:r>
      </w:ins>
      <w:ins w:id="354" w:author="Okot" w:date="2019-03-28T13:59:00Z">
        <w:r>
          <w:t xml:space="preserve"> </w:t>
        </w:r>
      </w:ins>
      <w:ins w:id="355" w:author="Okot" w:date="2019-03-28T14:00:00Z">
        <w:r w:rsidR="00BE3C41">
          <w:t>składowe</w:t>
        </w:r>
        <w:r>
          <w:t xml:space="preserve"> przed użyciem. </w:t>
        </w:r>
      </w:ins>
      <w:ins w:id="356" w:author="Okot" w:date="2019-03-28T14:01:00Z">
        <w:r>
          <w:t>Wartość energetyczna gotowego pos</w:t>
        </w:r>
        <w:r w:rsidR="00BE3C41">
          <w:t xml:space="preserve">iłku będzie sumą </w:t>
        </w:r>
      </w:ins>
      <w:ins w:id="357" w:author="Okot" w:date="2019-03-28T21:33:00Z">
        <w:r w:rsidR="00BE3C41">
          <w:t xml:space="preserve">wartości energii </w:t>
        </w:r>
      </w:ins>
      <w:ins w:id="358" w:author="Okot" w:date="2019-03-28T14:01:00Z">
        <w:r w:rsidR="00BE3C41">
          <w:t xml:space="preserve">jego </w:t>
        </w:r>
      </w:ins>
      <w:ins w:id="359" w:author="Okot" w:date="2019-03-28T21:33:00Z">
        <w:r w:rsidR="00BE3C41">
          <w:t>komponentów</w:t>
        </w:r>
      </w:ins>
      <w:ins w:id="360" w:author="Okot" w:date="2019-03-28T14:01:00Z">
        <w:r>
          <w:t>.</w:t>
        </w:r>
      </w:ins>
      <w:ins w:id="361" w:author="Okot" w:date="2019-03-28T14:03:00Z">
        <w:r w:rsidR="000D5912">
          <w:t xml:space="preserve"> Jeśli zostanie zjedzona tylko część posiłku</w:t>
        </w:r>
      </w:ins>
      <w:ins w:id="362" w:author="Okot" w:date="2019-03-28T14:04:00Z">
        <w:r w:rsidR="000D5912">
          <w:t>,</w:t>
        </w:r>
      </w:ins>
      <w:ins w:id="363" w:author="Okot" w:date="2019-03-28T14:03:00Z">
        <w:r w:rsidR="000D5912">
          <w:t xml:space="preserve"> przy</w:t>
        </w:r>
      </w:ins>
      <w:ins w:id="364" w:author="Okot" w:date="2019-03-28T14:04:00Z">
        <w:r w:rsidR="000D5912">
          <w:t xml:space="preserve">jmuje się, że </w:t>
        </w:r>
      </w:ins>
      <w:ins w:id="365" w:author="Okot" w:date="2019-03-28T14:05:00Z">
        <w:r w:rsidR="000D5912">
          <w:t xml:space="preserve">została </w:t>
        </w:r>
      </w:ins>
      <w:ins w:id="366" w:author="Okot" w:date="2019-03-28T14:04:00Z">
        <w:r w:rsidR="000D5912">
          <w:t xml:space="preserve">dostarczona </w:t>
        </w:r>
      </w:ins>
      <w:ins w:id="367" w:author="Okot" w:date="2019-03-28T14:05:00Z">
        <w:r w:rsidR="000D5912">
          <w:t xml:space="preserve">ilość </w:t>
        </w:r>
      </w:ins>
      <w:ins w:id="368" w:author="Okot" w:date="2019-03-28T14:04:00Z">
        <w:r w:rsidR="000D5912">
          <w:t xml:space="preserve">substancji odżywczych i energia odpowiednia </w:t>
        </w:r>
      </w:ins>
      <w:ins w:id="369" w:author="Okot" w:date="2019-03-28T14:05:00Z">
        <w:r w:rsidR="000D5912">
          <w:t xml:space="preserve">matematycznie </w:t>
        </w:r>
      </w:ins>
      <w:ins w:id="370" w:author="Okot" w:date="2019-03-28T14:04:00Z">
        <w:r w:rsidR="000D5912">
          <w:t xml:space="preserve">danej części. </w:t>
        </w:r>
      </w:ins>
      <w:ins w:id="37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2" w:author="Okot" w:date="2019-03-28T14:13:00Z"/>
        </w:rPr>
        <w:pPrChange w:id="373" w:author="Okot" w:date="2019-03-28T13:48:00Z">
          <w:pPr>
            <w:ind w:firstLine="0"/>
            <w:jc w:val="left"/>
          </w:pPr>
        </w:pPrChange>
      </w:pPr>
      <w:ins w:id="374" w:author="Okot" w:date="2019-03-28T14:10:00Z">
        <w:r>
          <w:t xml:space="preserve">Dotychczas była mowa jedynie o tym, że organizm potrzebuje konkretnej ilości kalorii, żeby funkcjonować. </w:t>
        </w:r>
      </w:ins>
      <w:ins w:id="375" w:author="Okot" w:date="2019-03-28T14:11:00Z">
        <w:r>
          <w:t>Należy jeszcze wyjaśnić, dlaczego istotne jest, żeby ta energia poc</w:t>
        </w:r>
      </w:ins>
      <w:ins w:id="376" w:author="Okot" w:date="2019-03-28T14:12:00Z">
        <w:r>
          <w:t>hodziła w odpowiednich proporcjach ze wszystkich makroskładników</w:t>
        </w:r>
      </w:ins>
      <w:ins w:id="377" w:author="Okot" w:date="2019-03-28T14:13:00Z">
        <w:r>
          <w:t>.</w:t>
        </w:r>
      </w:ins>
    </w:p>
    <w:p w14:paraId="171CEBE4" w14:textId="77777777" w:rsidR="00E2043E" w:rsidRDefault="00E2043E">
      <w:pPr>
        <w:rPr>
          <w:ins w:id="378" w:author="Okot" w:date="2019-03-28T14:13:00Z"/>
        </w:rPr>
        <w:pPrChange w:id="379" w:author="Okot" w:date="2019-03-28T13:48:00Z">
          <w:pPr>
            <w:ind w:firstLine="0"/>
            <w:jc w:val="left"/>
          </w:pPr>
        </w:pPrChange>
      </w:pPr>
    </w:p>
    <w:p w14:paraId="4B923B21" w14:textId="522D987E" w:rsidR="00301B21" w:rsidRDefault="00E2043E">
      <w:pPr>
        <w:pStyle w:val="Nagwek2"/>
        <w:rPr>
          <w:ins w:id="380" w:author="Okot" w:date="2019-03-28T17:00:00Z"/>
        </w:rPr>
        <w:pPrChange w:id="381" w:author="Okot" w:date="2019-03-28T14:13:00Z">
          <w:pPr>
            <w:ind w:firstLine="0"/>
            <w:jc w:val="left"/>
          </w:pPr>
        </w:pPrChange>
      </w:pPr>
      <w:bookmarkStart w:id="382" w:name="_Toc5963730"/>
      <w:ins w:id="383" w:author="Okot" w:date="2019-03-28T14:13:00Z">
        <w:r>
          <w:t>2.1.3.1. Białka</w:t>
        </w:r>
      </w:ins>
      <w:ins w:id="384" w:author="Okot" w:date="2019-03-28T17:01:00Z">
        <w:r w:rsidR="00A9408E">
          <w:t xml:space="preserve"> [1</w:t>
        </w:r>
      </w:ins>
      <w:r w:rsidR="00214EE1">
        <w:t>8</w:t>
      </w:r>
      <w:ins w:id="385" w:author="Okot" w:date="2019-03-28T17:01:00Z">
        <w:r w:rsidR="00A9408E">
          <w:t>,1</w:t>
        </w:r>
      </w:ins>
      <w:r w:rsidR="00214EE1">
        <w:t>9</w:t>
      </w:r>
      <w:ins w:id="386" w:author="Okot" w:date="2019-03-28T17:01:00Z">
        <w:r w:rsidR="00A9408E">
          <w:t>,</w:t>
        </w:r>
      </w:ins>
      <w:r w:rsidR="00214EE1">
        <w:t>20</w:t>
      </w:r>
      <w:ins w:id="387" w:author="Okot" w:date="2019-03-28T17:01:00Z">
        <w:r w:rsidR="00A9408E">
          <w:t>]</w:t>
        </w:r>
      </w:ins>
      <w:bookmarkEnd w:id="382"/>
    </w:p>
    <w:p w14:paraId="43F34EC2" w14:textId="77777777" w:rsidR="00301B21" w:rsidRDefault="00301B21">
      <w:pPr>
        <w:rPr>
          <w:ins w:id="388" w:author="Okot" w:date="2019-03-28T17:00:00Z"/>
        </w:rPr>
        <w:pPrChange w:id="389" w:author="Okot" w:date="2019-03-28T17:00:00Z">
          <w:pPr>
            <w:ind w:firstLine="0"/>
            <w:jc w:val="left"/>
          </w:pPr>
        </w:pPrChange>
      </w:pPr>
    </w:p>
    <w:p w14:paraId="68214649" w14:textId="77777777" w:rsidR="00B158F4" w:rsidRDefault="00A9664B">
      <w:pPr>
        <w:rPr>
          <w:ins w:id="390" w:author="Okot" w:date="2019-03-28T21:49:00Z"/>
        </w:rPr>
        <w:pPrChange w:id="391" w:author="Okot" w:date="2019-03-28T17:00:00Z">
          <w:pPr>
            <w:ind w:firstLine="0"/>
            <w:jc w:val="left"/>
          </w:pPr>
        </w:pPrChange>
      </w:pPr>
      <w:ins w:id="392" w:author="Okot" w:date="2019-03-28T17:45:00Z">
        <w:r>
          <w:t>B</w:t>
        </w:r>
      </w:ins>
      <w:ins w:id="393" w:author="Okot" w:date="2019-03-28T17:01:00Z">
        <w:r>
          <w:t>iałko</w:t>
        </w:r>
        <w:r w:rsidR="009B563A">
          <w:t xml:space="preserve"> stanowi</w:t>
        </w:r>
        <w:r w:rsidR="00A9408E">
          <w:t xml:space="preserve"> podstawowy budulec w organizmie człowieka</w:t>
        </w:r>
      </w:ins>
      <w:ins w:id="394" w:author="Okot" w:date="2019-03-28T17:33:00Z">
        <w:r w:rsidR="009B563A">
          <w:t xml:space="preserve"> – znajduje się każdej jego komórce</w:t>
        </w:r>
      </w:ins>
      <w:ins w:id="395" w:author="Okot" w:date="2019-03-28T17:01:00Z">
        <w:r w:rsidR="00A9408E">
          <w:t xml:space="preserve">. </w:t>
        </w:r>
      </w:ins>
      <w:ins w:id="396"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7" w:author="Okot" w:date="2019-03-28T17:06:00Z"/>
        </w:rPr>
        <w:pPrChange w:id="398" w:author="Okot" w:date="2019-03-28T17:00:00Z">
          <w:pPr>
            <w:ind w:firstLine="0"/>
            <w:jc w:val="left"/>
          </w:pPr>
        </w:pPrChange>
      </w:pPr>
      <w:ins w:id="399" w:author="Okot" w:date="2019-03-28T21:49:00Z">
        <w:r>
          <w:t>S</w:t>
        </w:r>
      </w:ins>
      <w:ins w:id="400" w:author="Okot" w:date="2019-03-28T17:02:00Z">
        <w:r>
          <w:t>pożycie</w:t>
        </w:r>
      </w:ins>
      <w:ins w:id="401" w:author="Okot" w:date="2019-03-28T21:49:00Z">
        <w:r>
          <w:t xml:space="preserve"> białka</w:t>
        </w:r>
      </w:ins>
      <w:ins w:id="402" w:author="Okot" w:date="2019-03-28T17:02:00Z">
        <w:r w:rsidR="00A9408E">
          <w:t xml:space="preserve"> wpływa na wzrost i rozwój człowieka, odbudowę tkanek (</w:t>
        </w:r>
      </w:ins>
      <w:ins w:id="403" w:author="Okot" w:date="2019-03-28T17:03:00Z">
        <w:r w:rsidR="00A9408E">
          <w:t>np</w:t>
        </w:r>
      </w:ins>
      <w:ins w:id="404" w:author="Okot" w:date="2019-03-28T17:02:00Z">
        <w:r w:rsidR="00A9408E">
          <w:t>.</w:t>
        </w:r>
      </w:ins>
      <w:ins w:id="405"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6" w:author="Okot" w:date="2019-03-28T17:06:00Z"/>
        </w:rPr>
        <w:pPrChange w:id="407" w:author="Okot" w:date="2019-03-28T17:00:00Z">
          <w:pPr>
            <w:ind w:firstLine="0"/>
            <w:jc w:val="left"/>
          </w:pPr>
        </w:pPrChange>
      </w:pPr>
      <w:ins w:id="408" w:author="Okot" w:date="2019-03-28T17:12:00Z">
        <w:r>
          <w:t>Chociaż rol</w:t>
        </w:r>
      </w:ins>
      <w:ins w:id="409" w:author="Okot" w:date="2019-03-28T21:34:00Z">
        <w:r w:rsidR="00BE3C41">
          <w:t>a</w:t>
        </w:r>
      </w:ins>
      <w:ins w:id="410" w:author="Okot" w:date="2019-03-28T17:12:00Z">
        <w:r>
          <w:t xml:space="preserve"> budulcowa jest priorytetową funkcją białka, czasem</w:t>
        </w:r>
      </w:ins>
      <w:ins w:id="411" w:author="Okot" w:date="2019-03-28T17:13:00Z">
        <w:r>
          <w:t>, gdy zabraknie węglowodanów i tłuszcz</w:t>
        </w:r>
      </w:ins>
      <w:r w:rsidR="00354071">
        <w:t>ów</w:t>
      </w:r>
      <w:ins w:id="412" w:author="Okot" w:date="2019-03-28T17:13:00Z">
        <w:r>
          <w:t xml:space="preserve"> lub z jakiegoś powodu organizm nie chce pobierać energii z zamagazynowanego tłuszczu (patrz: punkt</w:t>
        </w:r>
      </w:ins>
      <w:ins w:id="413" w:author="Okot" w:date="2019-03-28T17:15:00Z">
        <w:r>
          <w:t xml:space="preserve"> 2.1.1.),</w:t>
        </w:r>
      </w:ins>
      <w:ins w:id="414"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5" w:author="Okot" w:date="2019-03-28T21:45:00Z">
        <w:r w:rsidR="00C54DBB">
          <w:t>organizmie</w:t>
        </w:r>
      </w:ins>
      <w:ins w:id="416" w:author="Okot" w:date="2019-03-28T17:16:00Z">
        <w:r w:rsidR="00C54DBB">
          <w:t>.</w:t>
        </w:r>
      </w:ins>
    </w:p>
    <w:p w14:paraId="7E3269ED" w14:textId="77777777" w:rsidR="00DA74FC" w:rsidRDefault="00B158F4">
      <w:pPr>
        <w:rPr>
          <w:ins w:id="417" w:author="Okot" w:date="2019-03-28T17:23:00Z"/>
        </w:rPr>
        <w:pPrChange w:id="418" w:author="Okot" w:date="2019-03-28T17:00:00Z">
          <w:pPr>
            <w:ind w:firstLine="0"/>
            <w:jc w:val="left"/>
          </w:pPr>
        </w:pPrChange>
      </w:pPr>
      <w:ins w:id="419" w:author="Okot" w:date="2019-03-28T21:54:00Z">
        <w:r>
          <w:t>Eksperci FAO</w:t>
        </w:r>
      </w:ins>
      <w:r w:rsidR="00013986">
        <w:t xml:space="preserve">, </w:t>
      </w:r>
      <w:ins w:id="420" w:author="Okot" w:date="2019-03-28T21:54:00Z">
        <w:r>
          <w:t>WHO</w:t>
        </w:r>
      </w:ins>
      <w:r w:rsidR="00013986">
        <w:t xml:space="preserve"> i </w:t>
      </w:r>
      <w:ins w:id="421" w:author="Okot" w:date="2019-03-28T21:54:00Z">
        <w:r>
          <w:t>UNU zdefini</w:t>
        </w:r>
        <w:r w:rsidR="00D16A0D">
          <w:t>owali w 1985 </w:t>
        </w:r>
        <w:r>
          <w:t>r</w:t>
        </w:r>
      </w:ins>
      <w:ins w:id="422" w:author="Okot" w:date="2019-03-28T23:26:00Z">
        <w:r w:rsidR="00280791">
          <w:t>.</w:t>
        </w:r>
      </w:ins>
      <w:ins w:id="423" w:author="Okot" w:date="2019-03-28T21:54:00Z">
        <w:r>
          <w:t xml:space="preserve"> zapotrzebowanie człowieka na białko jako taką jego ilość, która</w:t>
        </w:r>
      </w:ins>
      <w:ins w:id="424" w:author="Okot" w:date="2019-03-28T21:56:00Z">
        <w:r>
          <w:t xml:space="preserve"> dostarczona z pożywieniem pozwoli organizmowi w stanie równowagi energetycznej zrównoważyć wszystkie </w:t>
        </w:r>
      </w:ins>
      <w:ins w:id="425" w:author="Okot" w:date="2019-03-28T21:58:00Z">
        <w:r>
          <w:t>jego nieuniknione straty towarzyszące przemianom metabolicznym oraz utrzymaniu organizmu w dobrym stanie zdrowia</w:t>
        </w:r>
      </w:ins>
      <w:ins w:id="426" w:author="Okot" w:date="2019-03-28T21:59:00Z">
        <w:r w:rsidR="00234EA3">
          <w:t>.</w:t>
        </w:r>
      </w:ins>
      <w:ins w:id="427" w:author="Okot" w:date="2019-03-28T21:54:00Z">
        <w:r>
          <w:t xml:space="preserve"> </w:t>
        </w:r>
      </w:ins>
    </w:p>
    <w:p w14:paraId="6F16A062" w14:textId="77777777" w:rsidR="00DA74FC" w:rsidRDefault="00DA74FC">
      <w:pPr>
        <w:rPr>
          <w:ins w:id="428" w:author="Okot" w:date="2019-03-28T17:25:00Z"/>
        </w:rPr>
        <w:pPrChange w:id="429" w:author="Okot" w:date="2019-03-28T17:00:00Z">
          <w:pPr>
            <w:ind w:firstLine="0"/>
            <w:jc w:val="left"/>
          </w:pPr>
        </w:pPrChange>
      </w:pPr>
      <w:ins w:id="430" w:author="Okot" w:date="2019-03-28T17:23:00Z">
        <w:r>
          <w:t>Zapotrzebow</w:t>
        </w:r>
      </w:ins>
      <w:ins w:id="431" w:author="Okot" w:date="2019-03-28T17:24:00Z">
        <w:r>
          <w:t>anie na białko jest zależne między innymi od indywidualnego zapotrzebowania kalorycznego, wieku, wagi</w:t>
        </w:r>
      </w:ins>
      <w:ins w:id="432" w:author="Okot" w:date="2019-03-28T17:25:00Z">
        <w:r>
          <w:t xml:space="preserve">. Więcej białka potrzebują na przykład </w:t>
        </w:r>
      </w:ins>
      <w:ins w:id="433" w:author="Okot" w:date="2019-03-28T21:35:00Z">
        <w:r w:rsidR="00BE3C41">
          <w:t>kobiety w</w:t>
        </w:r>
      </w:ins>
      <w:ins w:id="434" w:author="Okot" w:date="2019-03-28T17:25:00Z">
        <w:r w:rsidR="00BE3C41">
          <w:t xml:space="preserve"> ciąży</w:t>
        </w:r>
      </w:ins>
      <w:ins w:id="435" w:author="Okot" w:date="2019-03-28T22:00:00Z">
        <w:r w:rsidR="00234EA3">
          <w:t>, karmiące piersią</w:t>
        </w:r>
      </w:ins>
      <w:ins w:id="436" w:author="Okot" w:date="2019-03-28T17:25:00Z">
        <w:r w:rsidR="00234EA3">
          <w:t>,</w:t>
        </w:r>
        <w:r>
          <w:t xml:space="preserve"> osoby bar</w:t>
        </w:r>
        <w:r w:rsidR="002008B5">
          <w:t>dzo aktywne fizycznie</w:t>
        </w:r>
      </w:ins>
      <w:ins w:id="437" w:author="Okot" w:date="2019-03-28T22:00:00Z">
        <w:r w:rsidR="00234EA3">
          <w:t xml:space="preserve"> i dzieci</w:t>
        </w:r>
      </w:ins>
      <w:ins w:id="438" w:author="Okot" w:date="2019-03-28T17:25:00Z">
        <w:r w:rsidR="002008B5">
          <w:t>.</w:t>
        </w:r>
      </w:ins>
    </w:p>
    <w:p w14:paraId="5213B009" w14:textId="77777777" w:rsidR="00DA74FC" w:rsidRDefault="00234EA3">
      <w:pPr>
        <w:rPr>
          <w:ins w:id="439" w:author="Okot" w:date="2019-03-28T22:05:00Z"/>
        </w:rPr>
        <w:pPrChange w:id="440" w:author="Okot" w:date="2019-03-28T17:00:00Z">
          <w:pPr>
            <w:ind w:firstLine="0"/>
            <w:jc w:val="left"/>
          </w:pPr>
        </w:pPrChange>
      </w:pPr>
      <w:ins w:id="441" w:author="Okot" w:date="2019-03-28T22:02:00Z">
        <w:r>
          <w:t>Niedobór białka w diecie</w:t>
        </w:r>
      </w:ins>
      <w:ins w:id="442" w:author="Okot" w:date="2019-03-28T23:46:00Z">
        <w:r w:rsidR="00614F36">
          <w:t xml:space="preserve"> zdarza się niezwykle rzadko, ale </w:t>
        </w:r>
      </w:ins>
      <w:r w:rsidR="00013986">
        <w:t>gdy</w:t>
      </w:r>
      <w:ins w:id="443" w:author="Okot" w:date="2019-03-28T23:46:00Z">
        <w:r w:rsidR="00614F36">
          <w:t xml:space="preserve"> zaistnieje</w:t>
        </w:r>
      </w:ins>
      <w:r w:rsidR="00013986">
        <w:t>,</w:t>
      </w:r>
      <w:ins w:id="444" w:author="Okot" w:date="2019-03-28T22:02:00Z">
        <w:r>
          <w:t xml:space="preserve"> w skrajnych przypadkach prowadzi do poważnych zaburzeń metabolicznych, wyniszczenia organizmu, zaniku mięśni i obrzęków.</w:t>
        </w:r>
      </w:ins>
      <w:ins w:id="445" w:author="Okot" w:date="2019-03-28T22:05:00Z">
        <w:r>
          <w:t xml:space="preserve"> Z</w:t>
        </w:r>
        <w:r w:rsidR="00614F36">
          <w:t xml:space="preserve"> kolei nadmierne</w:t>
        </w:r>
        <w:r>
          <w:t xml:space="preserve"> </w:t>
        </w:r>
      </w:ins>
      <w:ins w:id="446" w:author="Okot" w:date="2019-03-28T22:06:00Z">
        <w:r>
          <w:t>spożycie</w:t>
        </w:r>
      </w:ins>
      <w:ins w:id="447" w:author="Okot" w:date="2019-03-28T23:46:00Z">
        <w:r w:rsidR="00614F36">
          <w:t xml:space="preserve"> białka</w:t>
        </w:r>
      </w:ins>
      <w:ins w:id="448" w:author="Okot" w:date="2019-03-28T22:05:00Z">
        <w:r>
          <w:t xml:space="preserve"> wzmaga </w:t>
        </w:r>
      </w:ins>
      <w:ins w:id="449" w:author="Okot" w:date="2019-03-28T22:06:00Z">
        <w:r>
          <w:t xml:space="preserve">jego </w:t>
        </w:r>
      </w:ins>
      <w:ins w:id="450" w:author="Okot" w:date="2019-03-28T22:05:00Z">
        <w:r>
          <w:t>katabolizm</w:t>
        </w:r>
      </w:ins>
      <w:ins w:id="451" w:author="Okot" w:date="2019-03-28T22:06:00Z">
        <w:r>
          <w:t xml:space="preserve"> w organizmie, ponieważ ludzie</w:t>
        </w:r>
        <w:r w:rsidR="00614F36">
          <w:t xml:space="preserve"> nie są wyposażenie w mechanizmy</w:t>
        </w:r>
        <w:r>
          <w:t xml:space="preserve"> gromadzenia zapasów białka.</w:t>
        </w:r>
      </w:ins>
      <w:ins w:id="452" w:author="Okot" w:date="2019-03-28T22:07:00Z">
        <w:r w:rsidR="00BD3500">
          <w:t xml:space="preserve"> </w:t>
        </w:r>
      </w:ins>
      <w:ins w:id="453" w:author="Okot" w:date="2019-03-28T23:05:00Z">
        <w:r w:rsidR="0098475B">
          <w:t>Nerki</w:t>
        </w:r>
      </w:ins>
      <w:ins w:id="454" w:author="Okot" w:date="2019-03-28T23:06:00Z">
        <w:r w:rsidR="0098475B">
          <w:t xml:space="preserve">, odpowiadające za </w:t>
        </w:r>
      </w:ins>
      <w:ins w:id="455" w:author="Okot" w:date="2019-03-28T23:47:00Z">
        <w:r w:rsidR="00614F36">
          <w:t xml:space="preserve">jego </w:t>
        </w:r>
      </w:ins>
      <w:ins w:id="456" w:author="Okot" w:date="2019-03-28T23:06:00Z">
        <w:r w:rsidR="0098475B">
          <w:t>metaboliz</w:t>
        </w:r>
        <w:r w:rsidR="00614F36">
          <w:t>m</w:t>
        </w:r>
        <w:r w:rsidR="0098475B">
          <w:t>,</w:t>
        </w:r>
      </w:ins>
      <w:ins w:id="457" w:author="Okot" w:date="2019-03-28T23:05:00Z">
        <w:r w:rsidR="0098475B">
          <w:t xml:space="preserve"> zmuszone do zwiększonego wydalania toksyn azotowych</w:t>
        </w:r>
      </w:ins>
      <w:ins w:id="458" w:author="Okot" w:date="2019-03-28T23:06:00Z">
        <w:r w:rsidR="0098475B">
          <w:t xml:space="preserve"> powstających w wyniku</w:t>
        </w:r>
      </w:ins>
      <w:ins w:id="459" w:author="Okot" w:date="2019-03-28T23:07:00Z">
        <w:r w:rsidR="0098475B">
          <w:t xml:space="preserve"> tych procesów metabolicznych,</w:t>
        </w:r>
      </w:ins>
      <w:ins w:id="460" w:author="Okot" w:date="2019-03-28T23:05:00Z">
        <w:r w:rsidR="0098475B">
          <w:t xml:space="preserve"> </w:t>
        </w:r>
      </w:ins>
      <w:ins w:id="461" w:author="Okot" w:date="2019-03-28T23:07:00Z">
        <w:r w:rsidR="0098475B">
          <w:t>mogą stać się nadmiernie obciążone, co może doprowadzić m</w:t>
        </w:r>
      </w:ins>
      <w:ins w:id="462" w:author="Okot" w:date="2019-03-28T23:08:00Z">
        <w:r w:rsidR="0098475B">
          <w:t>iędzy innymi do powstawania kamieni nerkowych.</w:t>
        </w:r>
      </w:ins>
      <w:ins w:id="463" w:author="Okot" w:date="2019-03-28T23:07:00Z">
        <w:r w:rsidR="0098475B">
          <w:t xml:space="preserve"> </w:t>
        </w:r>
      </w:ins>
      <w:ins w:id="464" w:author="Okot" w:date="2019-03-28T22:07:00Z">
        <w:r w:rsidR="00BD3500">
          <w:t>Dlatego diety eliminacyjn</w:t>
        </w:r>
        <w:r w:rsidR="0098475B">
          <w:t>e skupiające się na wy</w:t>
        </w:r>
      </w:ins>
      <w:ins w:id="465" w:author="Okot" w:date="2019-03-28T23:08:00Z">
        <w:r w:rsidR="0098475B">
          <w:t>sokim</w:t>
        </w:r>
      </w:ins>
      <w:ins w:id="466" w:author="Okot" w:date="2019-03-28T22:07:00Z">
        <w:r w:rsidR="00BD3500">
          <w:t xml:space="preserve"> spożyciu białka (np.: dieta Dukana) są niebezpieczne dla zdrowia.</w:t>
        </w:r>
      </w:ins>
    </w:p>
    <w:p w14:paraId="58551A6A" w14:textId="77777777" w:rsidR="00485C49" w:rsidRDefault="00D16A0D">
      <w:pPr>
        <w:rPr>
          <w:ins w:id="467" w:author="Okot" w:date="2019-03-28T17:09:00Z"/>
        </w:rPr>
        <w:pPrChange w:id="468" w:author="Okot" w:date="2019-03-28T17:00:00Z">
          <w:pPr>
            <w:ind w:firstLine="0"/>
            <w:jc w:val="left"/>
          </w:pPr>
        </w:pPrChange>
      </w:pPr>
      <w:ins w:id="469" w:author="Okot" w:date="2019-03-28T17:04:00Z">
        <w:r>
          <w:t>Białka zbudowane są z 20 </w:t>
        </w:r>
        <w:r w:rsidR="00485C49">
          <w:t>aminokwasów odpowiedzialnych za syntezę białek w ciele człowieka.</w:t>
        </w:r>
      </w:ins>
      <w:ins w:id="470"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71" w:author="Okot" w:date="2019-03-28T17:06:00Z">
        <w:r w:rsidR="00974D01">
          <w:t>Aminokwasy te dzielą się na</w:t>
        </w:r>
      </w:ins>
      <w:ins w:id="472" w:author="Okot" w:date="2019-03-28T17:07:00Z">
        <w:r w:rsidR="004D7842">
          <w:t xml:space="preserve"> </w:t>
        </w:r>
      </w:ins>
      <w:ins w:id="473" w:author="Okot" w:date="2019-03-28T17:06:00Z">
        <w:r w:rsidR="004D7842">
          <w:t>endogenne</w:t>
        </w:r>
        <w:r w:rsidR="00974D01">
          <w:t xml:space="preserve">, czyli </w:t>
        </w:r>
      </w:ins>
      <w:ins w:id="474" w:author="Okot" w:date="2019-03-28T21:41:00Z">
        <w:r w:rsidR="00C54DBB">
          <w:t>taki</w:t>
        </w:r>
      </w:ins>
      <w:r w:rsidR="00013986">
        <w:t>e</w:t>
      </w:r>
      <w:ins w:id="475" w:author="Okot" w:date="2019-03-28T21:41:00Z">
        <w:r w:rsidR="00C54DBB">
          <w:t>, które</w:t>
        </w:r>
      </w:ins>
      <w:ins w:id="476" w:author="Okot" w:date="2019-03-28T17:06:00Z">
        <w:r w:rsidR="00974D01">
          <w:t xml:space="preserve"> organizm może </w:t>
        </w:r>
      </w:ins>
      <w:ins w:id="477" w:author="Okot" w:date="2019-03-28T17:08:00Z">
        <w:r w:rsidR="00974D01">
          <w:t xml:space="preserve">sam </w:t>
        </w:r>
      </w:ins>
      <w:ins w:id="478" w:author="Okot" w:date="2019-03-28T17:06:00Z">
        <w:r w:rsidR="00974D01">
          <w:t>syntetyzować z innych produktów</w:t>
        </w:r>
      </w:ins>
      <w:ins w:id="479" w:author="Okot" w:date="2019-03-28T17:08:00Z">
        <w:r w:rsidR="004D7842">
          <w:t xml:space="preserve"> oraz egzogenne</w:t>
        </w:r>
        <w:r w:rsidR="00974D01">
          <w:t>, które muszą być dostarczane wraz z pożywieniem</w:t>
        </w:r>
      </w:ins>
      <w:ins w:id="480" w:author="Okot" w:date="2019-03-28T23:15:00Z">
        <w:r w:rsidR="00EB6432">
          <w:t xml:space="preserve"> </w:t>
        </w:r>
      </w:ins>
      <w:ins w:id="481" w:author="Okot" w:date="2019-03-28T23:16:00Z">
        <w:r w:rsidR="00EB6432">
          <w:t>ze względu</w:t>
        </w:r>
      </w:ins>
      <w:ins w:id="482" w:author="Okot" w:date="2019-03-28T23:15:00Z">
        <w:r w:rsidR="00EB6432">
          <w:t xml:space="preserve"> na niezdolność układów enzymatycznych do ich syntezy</w:t>
        </w:r>
      </w:ins>
      <w:ins w:id="483" w:author="Okot" w:date="2019-03-28T17:08:00Z">
        <w:r w:rsidR="00974D01">
          <w:t>.</w:t>
        </w:r>
      </w:ins>
    </w:p>
    <w:p w14:paraId="53E349D8" w14:textId="77777777" w:rsidR="00974D01" w:rsidRDefault="00974D01">
      <w:pPr>
        <w:rPr>
          <w:ins w:id="484" w:author="Okot" w:date="2019-03-28T23:16:00Z"/>
        </w:rPr>
        <w:pPrChange w:id="485" w:author="Okot" w:date="2019-03-28T17:00:00Z">
          <w:pPr>
            <w:ind w:firstLine="0"/>
            <w:jc w:val="left"/>
          </w:pPr>
        </w:pPrChange>
      </w:pPr>
      <w:ins w:id="486" w:author="Okot" w:date="2019-03-28T17:09:00Z">
        <w:r>
          <w:lastRenderedPageBreak/>
          <w:t>W wyjątkowych sytuacjach takich jak stres</w:t>
        </w:r>
      </w:ins>
      <w:ins w:id="487" w:author="Okot" w:date="2019-03-28T17:10:00Z">
        <w:r>
          <w:t>, dojrzewanie</w:t>
        </w:r>
      </w:ins>
      <w:ins w:id="488" w:author="Okot" w:date="2019-03-28T17:09:00Z">
        <w:r>
          <w:t xml:space="preserve"> lub choroba organizm potrafi zwiększyć zapotrzebowanie na wybrane</w:t>
        </w:r>
        <w:r w:rsidR="00C54DBB">
          <w:t xml:space="preserve"> a</w:t>
        </w:r>
        <w:r w:rsidR="008E6C8C">
          <w:t>minokwasy endogenne</w:t>
        </w:r>
      </w:ins>
      <w:ins w:id="489" w:author="Okot" w:date="2019-03-28T17:11:00Z">
        <w:r w:rsidR="00C54DBB">
          <w:t>.</w:t>
        </w:r>
        <w:r>
          <w:t xml:space="preserve"> </w:t>
        </w:r>
      </w:ins>
      <w:ins w:id="490" w:author="Okot" w:date="2019-03-28T21:40:00Z">
        <w:r w:rsidR="00C54DBB">
          <w:t xml:space="preserve">Należy </w:t>
        </w:r>
      </w:ins>
      <w:ins w:id="491" w:author="Okot" w:date="2019-03-28T17:11:00Z">
        <w:r>
          <w:t>wtedy zadbać, żeby były one zawarte w odpowiedniej</w:t>
        </w:r>
      </w:ins>
      <w:ins w:id="492" w:author="Okot" w:date="2019-03-28T23:16:00Z">
        <w:r w:rsidR="00EB6432">
          <w:t>, zwiększonej</w:t>
        </w:r>
      </w:ins>
      <w:ins w:id="493" w:author="Okot" w:date="2019-03-28T17:11:00Z">
        <w:r>
          <w:t xml:space="preserve"> ilości w spożywanych pokarmach.</w:t>
        </w:r>
      </w:ins>
      <w:ins w:id="494" w:author="Okot" w:date="2019-03-28T17:12:00Z">
        <w:r>
          <w:t xml:space="preserve"> </w:t>
        </w:r>
      </w:ins>
      <w:ins w:id="495" w:author="Okot" w:date="2019-03-28T17:09:00Z">
        <w:r>
          <w:t xml:space="preserve"> </w:t>
        </w:r>
      </w:ins>
    </w:p>
    <w:p w14:paraId="5194CE8A" w14:textId="77777777" w:rsidR="008E6C8C" w:rsidRDefault="008E6C8C">
      <w:pPr>
        <w:ind w:firstLine="0"/>
        <w:rPr>
          <w:ins w:id="496" w:author="Okot" w:date="2019-03-28T22:58:00Z"/>
        </w:rPr>
        <w:pPrChange w:id="497" w:author="Okot" w:date="2019-03-28T22:58:00Z">
          <w:pPr>
            <w:ind w:firstLine="0"/>
            <w:jc w:val="left"/>
          </w:pPr>
        </w:pPrChange>
      </w:pPr>
    </w:p>
    <w:p w14:paraId="54C473A0" w14:textId="77777777" w:rsidR="008E6C8C" w:rsidRDefault="008E6C8C">
      <w:pPr>
        <w:ind w:firstLine="0"/>
        <w:rPr>
          <w:ins w:id="498" w:author="Okot" w:date="2019-03-28T23:00:00Z"/>
        </w:rPr>
        <w:pPrChange w:id="499" w:author="Okot" w:date="2019-03-28T22:58:00Z">
          <w:pPr>
            <w:ind w:firstLine="0"/>
            <w:jc w:val="left"/>
          </w:pPr>
        </w:pPrChange>
      </w:pPr>
      <w:ins w:id="500" w:author="Okot" w:date="2019-03-28T22:58:00Z">
        <w:r>
          <w:t>Tabela 2.6.</w:t>
        </w:r>
      </w:ins>
    </w:p>
    <w:p w14:paraId="0F94A5C2" w14:textId="41A2A905" w:rsidR="008E6C8C" w:rsidRDefault="008E6C8C">
      <w:pPr>
        <w:ind w:firstLine="0"/>
        <w:rPr>
          <w:ins w:id="501" w:author="Okot" w:date="2019-03-28T23:01:00Z"/>
        </w:rPr>
        <w:pPrChange w:id="502" w:author="Okot" w:date="2019-03-28T22:58:00Z">
          <w:pPr>
            <w:ind w:firstLine="0"/>
            <w:jc w:val="left"/>
          </w:pPr>
        </w:pPrChange>
      </w:pPr>
      <w:ins w:id="503" w:author="Okot" w:date="2019-03-28T23:00:00Z">
        <w:r>
          <w:t>Podział aminokwasów ze względu na zdolność organizmu do ich syntezy [</w:t>
        </w:r>
      </w:ins>
      <w:ins w:id="504" w:author="Okot" w:date="2019-03-28T23:01:00Z">
        <w:r>
          <w:t>1</w:t>
        </w:r>
      </w:ins>
      <w:r w:rsidR="00214EE1">
        <w:t>9</w:t>
      </w:r>
      <w:ins w:id="505" w:author="Okot" w:date="2019-03-28T23:00:00Z">
        <w:r>
          <w:t>]</w:t>
        </w:r>
      </w:ins>
      <w:ins w:id="50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7" w:author="Okot" w:date="2019-03-28T23:01:00Z"/>
        </w:trPr>
        <w:tc>
          <w:tcPr>
            <w:tcW w:w="3020" w:type="dxa"/>
          </w:tcPr>
          <w:p w14:paraId="54A7B4C7"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Egzogenne</w:t>
              </w:r>
            </w:ins>
          </w:p>
        </w:tc>
        <w:tc>
          <w:tcPr>
            <w:tcW w:w="3020" w:type="dxa"/>
          </w:tcPr>
          <w:p w14:paraId="40CF2410"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Względnie egzogenne</w:t>
              </w:r>
            </w:ins>
          </w:p>
        </w:tc>
        <w:tc>
          <w:tcPr>
            <w:tcW w:w="3021" w:type="dxa"/>
          </w:tcPr>
          <w:p w14:paraId="65A7579F" w14:textId="77777777" w:rsidR="008E6C8C" w:rsidRPr="008E6C8C" w:rsidRDefault="008E6C8C">
            <w:pPr>
              <w:ind w:firstLine="0"/>
              <w:jc w:val="center"/>
              <w:rPr>
                <w:ins w:id="520" w:author="Okot" w:date="2019-03-28T23:01:00Z"/>
                <w:b/>
                <w:rPrChange w:id="521" w:author="Okot" w:date="2019-03-28T23:01:00Z">
                  <w:rPr>
                    <w:ins w:id="522" w:author="Okot" w:date="2019-03-28T23:01:00Z"/>
                  </w:rPr>
                </w:rPrChange>
              </w:rPr>
              <w:pPrChange w:id="523" w:author="Okot" w:date="2019-03-28T23:01:00Z">
                <w:pPr>
                  <w:ind w:firstLine="0"/>
                </w:pPr>
              </w:pPrChange>
            </w:pPr>
            <w:ins w:id="524" w:author="Okot" w:date="2019-03-28T23:01:00Z">
              <w:r w:rsidRPr="008E6C8C">
                <w:rPr>
                  <w:b/>
                  <w:rPrChange w:id="525" w:author="Okot" w:date="2019-03-28T23:01:00Z">
                    <w:rPr/>
                  </w:rPrChange>
                </w:rPr>
                <w:t>Endogenne</w:t>
              </w:r>
            </w:ins>
          </w:p>
        </w:tc>
      </w:tr>
      <w:tr w:rsidR="008E6C8C" w14:paraId="1A60E4A8" w14:textId="77777777" w:rsidTr="008E6C8C">
        <w:trPr>
          <w:ins w:id="526" w:author="Okot" w:date="2019-03-28T23:01:00Z"/>
        </w:trPr>
        <w:tc>
          <w:tcPr>
            <w:tcW w:w="3020" w:type="dxa"/>
          </w:tcPr>
          <w:p w14:paraId="30247234"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Fenyloalanina</w:t>
              </w:r>
            </w:ins>
          </w:p>
        </w:tc>
        <w:tc>
          <w:tcPr>
            <w:tcW w:w="3020" w:type="dxa"/>
          </w:tcPr>
          <w:p w14:paraId="013DF09D"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Arginina</w:t>
              </w:r>
            </w:ins>
          </w:p>
        </w:tc>
        <w:tc>
          <w:tcPr>
            <w:tcW w:w="3021" w:type="dxa"/>
          </w:tcPr>
          <w:p w14:paraId="40446198"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Alanina</w:t>
              </w:r>
            </w:ins>
          </w:p>
        </w:tc>
      </w:tr>
      <w:tr w:rsidR="008E6C8C" w14:paraId="14079984" w14:textId="77777777" w:rsidTr="008E6C8C">
        <w:trPr>
          <w:ins w:id="536" w:author="Okot" w:date="2019-03-28T23:01:00Z"/>
        </w:trPr>
        <w:tc>
          <w:tcPr>
            <w:tcW w:w="3020" w:type="dxa"/>
          </w:tcPr>
          <w:p w14:paraId="1230B735" w14:textId="77777777" w:rsidR="008E6C8C" w:rsidRDefault="0098475B">
            <w:pPr>
              <w:ind w:firstLine="0"/>
              <w:jc w:val="center"/>
              <w:rPr>
                <w:ins w:id="537" w:author="Okot" w:date="2019-03-28T23:01:00Z"/>
              </w:rPr>
              <w:pPrChange w:id="538" w:author="Okot" w:date="2019-03-28T23:01:00Z">
                <w:pPr>
                  <w:ind w:firstLine="0"/>
                </w:pPr>
              </w:pPrChange>
            </w:pPr>
            <w:ins w:id="539" w:author="Okot" w:date="2019-03-28T23:12:00Z">
              <w:r>
                <w:t>Histydyna</w:t>
              </w:r>
            </w:ins>
            <w:ins w:id="54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Cysteina</w:t>
              </w:r>
            </w:ins>
          </w:p>
        </w:tc>
        <w:tc>
          <w:tcPr>
            <w:tcW w:w="3021" w:type="dxa"/>
          </w:tcPr>
          <w:p w14:paraId="4C3B2502"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Asparagina</w:t>
              </w:r>
            </w:ins>
          </w:p>
        </w:tc>
      </w:tr>
      <w:tr w:rsidR="008E6C8C" w14:paraId="077859AD" w14:textId="77777777" w:rsidTr="008E6C8C">
        <w:trPr>
          <w:ins w:id="549" w:author="Okot" w:date="2019-03-28T23:01:00Z"/>
        </w:trPr>
        <w:tc>
          <w:tcPr>
            <w:tcW w:w="3020" w:type="dxa"/>
          </w:tcPr>
          <w:p w14:paraId="029923FD"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Izoleucyna</w:t>
              </w:r>
            </w:ins>
          </w:p>
        </w:tc>
        <w:tc>
          <w:tcPr>
            <w:tcW w:w="3020" w:type="dxa"/>
          </w:tcPr>
          <w:p w14:paraId="48065BE1"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Glicyna</w:t>
              </w:r>
            </w:ins>
          </w:p>
        </w:tc>
        <w:tc>
          <w:tcPr>
            <w:tcW w:w="3021" w:type="dxa"/>
          </w:tcPr>
          <w:p w14:paraId="36FF9EB5"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asparaginowy</w:t>
              </w:r>
            </w:ins>
          </w:p>
        </w:tc>
      </w:tr>
      <w:tr w:rsidR="008E6C8C" w14:paraId="1B6E0BA5" w14:textId="77777777" w:rsidTr="008E6C8C">
        <w:trPr>
          <w:ins w:id="559" w:author="Okot" w:date="2019-03-28T23:01:00Z"/>
        </w:trPr>
        <w:tc>
          <w:tcPr>
            <w:tcW w:w="3020" w:type="dxa"/>
          </w:tcPr>
          <w:p w14:paraId="2F15061C" w14:textId="77777777" w:rsidR="008E6C8C" w:rsidRDefault="0098475B">
            <w:pPr>
              <w:ind w:firstLine="0"/>
              <w:jc w:val="center"/>
              <w:rPr>
                <w:ins w:id="560" w:author="Okot" w:date="2019-03-28T23:01:00Z"/>
              </w:rPr>
              <w:pPrChange w:id="561" w:author="Okot" w:date="2019-03-28T23:01:00Z">
                <w:pPr>
                  <w:ind w:firstLine="0"/>
                </w:pPr>
              </w:pPrChange>
            </w:pPr>
            <w:ins w:id="562" w:author="Okot" w:date="2019-03-28T23:12:00Z">
              <w:r>
                <w:t>Leucyna</w:t>
              </w:r>
            </w:ins>
          </w:p>
        </w:tc>
        <w:tc>
          <w:tcPr>
            <w:tcW w:w="3020" w:type="dxa"/>
          </w:tcPr>
          <w:p w14:paraId="549825DB"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Glutamina</w:t>
              </w:r>
            </w:ins>
          </w:p>
        </w:tc>
        <w:tc>
          <w:tcPr>
            <w:tcW w:w="3021" w:type="dxa"/>
          </w:tcPr>
          <w:p w14:paraId="6BF1198C" w14:textId="77777777" w:rsidR="008E6C8C" w:rsidRDefault="00E75A1D">
            <w:pPr>
              <w:ind w:firstLine="0"/>
              <w:jc w:val="center"/>
              <w:rPr>
                <w:ins w:id="566" w:author="Okot" w:date="2019-03-28T23:01:00Z"/>
              </w:rPr>
              <w:pPrChange w:id="567" w:author="Okot" w:date="2019-03-28T23:01:00Z">
                <w:pPr>
                  <w:ind w:firstLine="0"/>
                </w:pPr>
              </w:pPrChange>
            </w:pPr>
            <w:ins w:id="568" w:author="Okot" w:date="2019-03-28T23:03:00Z">
              <w:r>
                <w:t>Kwas gluta</w:t>
              </w:r>
            </w:ins>
            <w:ins w:id="569" w:author="Okot" w:date="2019-03-28T23:04:00Z">
              <w:r>
                <w:t>minowy</w:t>
              </w:r>
            </w:ins>
          </w:p>
        </w:tc>
      </w:tr>
      <w:tr w:rsidR="0098475B" w14:paraId="509438FE" w14:textId="77777777" w:rsidTr="008E6C8C">
        <w:trPr>
          <w:ins w:id="570" w:author="Okot" w:date="2019-03-28T23:01:00Z"/>
        </w:trPr>
        <w:tc>
          <w:tcPr>
            <w:tcW w:w="3020" w:type="dxa"/>
          </w:tcPr>
          <w:p w14:paraId="67C16F1D"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12:00Z">
              <w:r>
                <w:t>Lizyna</w:t>
              </w:r>
            </w:ins>
          </w:p>
        </w:tc>
        <w:tc>
          <w:tcPr>
            <w:tcW w:w="3020" w:type="dxa"/>
          </w:tcPr>
          <w:p w14:paraId="02D091E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3:00Z">
              <w:r>
                <w:t>Prolina</w:t>
              </w:r>
            </w:ins>
          </w:p>
        </w:tc>
        <w:tc>
          <w:tcPr>
            <w:tcW w:w="3021" w:type="dxa"/>
          </w:tcPr>
          <w:p w14:paraId="16798FF4" w14:textId="77777777" w:rsidR="0098475B" w:rsidRDefault="0098475B">
            <w:pPr>
              <w:ind w:firstLine="0"/>
              <w:jc w:val="center"/>
              <w:rPr>
                <w:ins w:id="577" w:author="Okot" w:date="2019-03-28T23:01:00Z"/>
              </w:rPr>
              <w:pPrChange w:id="578" w:author="Okot" w:date="2019-03-28T23:01:00Z">
                <w:pPr>
                  <w:ind w:firstLine="0"/>
                </w:pPr>
              </w:pPrChange>
            </w:pPr>
            <w:ins w:id="579" w:author="Okot" w:date="2019-03-28T23:04:00Z">
              <w:r>
                <w:t>Seryna</w:t>
              </w:r>
            </w:ins>
          </w:p>
        </w:tc>
      </w:tr>
      <w:tr w:rsidR="0098475B" w14:paraId="687B96A9" w14:textId="77777777" w:rsidTr="00E75A1D">
        <w:trPr>
          <w:ins w:id="580" w:author="Okot" w:date="2019-03-28T23:02:00Z"/>
        </w:trPr>
        <w:tc>
          <w:tcPr>
            <w:tcW w:w="3020" w:type="dxa"/>
          </w:tcPr>
          <w:p w14:paraId="615B3F57" w14:textId="77777777" w:rsidR="0098475B" w:rsidRDefault="0098475B" w:rsidP="0098475B">
            <w:pPr>
              <w:ind w:firstLine="0"/>
              <w:jc w:val="center"/>
              <w:rPr>
                <w:ins w:id="581" w:author="Okot" w:date="2019-03-28T23:02:00Z"/>
              </w:rPr>
            </w:pPr>
            <w:ins w:id="582" w:author="Okot" w:date="2019-03-28T23:12:00Z">
              <w:r>
                <w:t>Metionina</w:t>
              </w:r>
            </w:ins>
          </w:p>
        </w:tc>
        <w:tc>
          <w:tcPr>
            <w:tcW w:w="3020" w:type="dxa"/>
          </w:tcPr>
          <w:p w14:paraId="0499C8FF" w14:textId="77777777" w:rsidR="0098475B" w:rsidRDefault="0098475B" w:rsidP="0098475B">
            <w:pPr>
              <w:ind w:firstLine="0"/>
              <w:jc w:val="center"/>
              <w:rPr>
                <w:ins w:id="583" w:author="Okot" w:date="2019-03-28T23:02:00Z"/>
              </w:rPr>
            </w:pPr>
            <w:ins w:id="584" w:author="Okot" w:date="2019-03-28T23:03:00Z">
              <w:r>
                <w:t>Tyrozyna</w:t>
              </w:r>
            </w:ins>
          </w:p>
        </w:tc>
        <w:tc>
          <w:tcPr>
            <w:tcW w:w="3021" w:type="dxa"/>
          </w:tcPr>
          <w:p w14:paraId="1AC090B1" w14:textId="77777777" w:rsidR="0098475B" w:rsidRDefault="0098475B" w:rsidP="0098475B">
            <w:pPr>
              <w:ind w:firstLine="0"/>
              <w:jc w:val="center"/>
              <w:rPr>
                <w:ins w:id="585" w:author="Okot" w:date="2019-03-28T23:02:00Z"/>
              </w:rPr>
            </w:pPr>
          </w:p>
        </w:tc>
      </w:tr>
      <w:tr w:rsidR="00E75A1D" w14:paraId="5A0F8EA1" w14:textId="77777777" w:rsidTr="00E75A1D">
        <w:trPr>
          <w:ins w:id="586" w:author="Okot" w:date="2019-03-28T23:02:00Z"/>
        </w:trPr>
        <w:tc>
          <w:tcPr>
            <w:tcW w:w="3020" w:type="dxa"/>
          </w:tcPr>
          <w:p w14:paraId="684FD2B8" w14:textId="77777777" w:rsidR="00E75A1D" w:rsidRDefault="00E75A1D" w:rsidP="00D1584A">
            <w:pPr>
              <w:ind w:firstLine="0"/>
              <w:jc w:val="center"/>
              <w:rPr>
                <w:ins w:id="587" w:author="Okot" w:date="2019-03-28T23:02:00Z"/>
              </w:rPr>
            </w:pPr>
            <w:ins w:id="588" w:author="Okot" w:date="2019-03-28T23:02:00Z">
              <w:r>
                <w:t>Treonina</w:t>
              </w:r>
            </w:ins>
          </w:p>
        </w:tc>
        <w:tc>
          <w:tcPr>
            <w:tcW w:w="3020" w:type="dxa"/>
          </w:tcPr>
          <w:p w14:paraId="5953CA50" w14:textId="77777777" w:rsidR="00E75A1D" w:rsidRDefault="00E75A1D" w:rsidP="00D1584A">
            <w:pPr>
              <w:ind w:firstLine="0"/>
              <w:jc w:val="center"/>
              <w:rPr>
                <w:ins w:id="589" w:author="Okot" w:date="2019-03-28T23:02:00Z"/>
              </w:rPr>
            </w:pPr>
          </w:p>
        </w:tc>
        <w:tc>
          <w:tcPr>
            <w:tcW w:w="3021" w:type="dxa"/>
          </w:tcPr>
          <w:p w14:paraId="7E85475C" w14:textId="77777777" w:rsidR="00E75A1D" w:rsidRDefault="00E75A1D" w:rsidP="00D1584A">
            <w:pPr>
              <w:ind w:firstLine="0"/>
              <w:jc w:val="center"/>
              <w:rPr>
                <w:ins w:id="590" w:author="Okot" w:date="2019-03-28T23:02:00Z"/>
              </w:rPr>
            </w:pPr>
          </w:p>
        </w:tc>
      </w:tr>
      <w:tr w:rsidR="00E75A1D" w14:paraId="40E20802" w14:textId="77777777" w:rsidTr="00E75A1D">
        <w:trPr>
          <w:ins w:id="591" w:author="Okot" w:date="2019-03-28T23:02:00Z"/>
        </w:trPr>
        <w:tc>
          <w:tcPr>
            <w:tcW w:w="3020" w:type="dxa"/>
          </w:tcPr>
          <w:p w14:paraId="21DF9A38" w14:textId="77777777" w:rsidR="00E75A1D" w:rsidRDefault="00E75A1D" w:rsidP="00D1584A">
            <w:pPr>
              <w:ind w:firstLine="0"/>
              <w:jc w:val="center"/>
              <w:rPr>
                <w:ins w:id="592" w:author="Okot" w:date="2019-03-28T23:02:00Z"/>
              </w:rPr>
            </w:pPr>
            <w:ins w:id="593" w:author="Okot" w:date="2019-03-28T23:02:00Z">
              <w:r>
                <w:t>Tryptofan</w:t>
              </w:r>
            </w:ins>
          </w:p>
        </w:tc>
        <w:tc>
          <w:tcPr>
            <w:tcW w:w="3020" w:type="dxa"/>
          </w:tcPr>
          <w:p w14:paraId="1A2C271E" w14:textId="77777777" w:rsidR="00E75A1D" w:rsidRDefault="00E75A1D" w:rsidP="00D1584A">
            <w:pPr>
              <w:ind w:firstLine="0"/>
              <w:jc w:val="center"/>
              <w:rPr>
                <w:ins w:id="594" w:author="Okot" w:date="2019-03-28T23:02:00Z"/>
              </w:rPr>
            </w:pPr>
          </w:p>
        </w:tc>
        <w:tc>
          <w:tcPr>
            <w:tcW w:w="3021" w:type="dxa"/>
          </w:tcPr>
          <w:p w14:paraId="2AE57C65" w14:textId="77777777" w:rsidR="00E75A1D" w:rsidRDefault="00E75A1D" w:rsidP="00D1584A">
            <w:pPr>
              <w:ind w:firstLine="0"/>
              <w:jc w:val="center"/>
              <w:rPr>
                <w:ins w:id="595" w:author="Okot" w:date="2019-03-28T23:02:00Z"/>
              </w:rPr>
            </w:pPr>
          </w:p>
        </w:tc>
      </w:tr>
      <w:tr w:rsidR="00E75A1D" w14:paraId="70E61A25" w14:textId="77777777" w:rsidTr="00D1584A">
        <w:trPr>
          <w:ins w:id="596" w:author="Okot" w:date="2019-03-28T23:02:00Z"/>
        </w:trPr>
        <w:tc>
          <w:tcPr>
            <w:tcW w:w="3020" w:type="dxa"/>
          </w:tcPr>
          <w:p w14:paraId="3A59FBFC" w14:textId="77777777" w:rsidR="00E75A1D" w:rsidRDefault="00E75A1D" w:rsidP="00D1584A">
            <w:pPr>
              <w:ind w:firstLine="0"/>
              <w:jc w:val="center"/>
              <w:rPr>
                <w:ins w:id="597" w:author="Okot" w:date="2019-03-28T23:02:00Z"/>
              </w:rPr>
            </w:pPr>
            <w:ins w:id="598" w:author="Okot" w:date="2019-03-28T23:02:00Z">
              <w:r>
                <w:t>Walina</w:t>
              </w:r>
            </w:ins>
          </w:p>
        </w:tc>
        <w:tc>
          <w:tcPr>
            <w:tcW w:w="3020" w:type="dxa"/>
          </w:tcPr>
          <w:p w14:paraId="2924C26C" w14:textId="77777777" w:rsidR="00E75A1D" w:rsidRDefault="00E75A1D" w:rsidP="00D1584A">
            <w:pPr>
              <w:ind w:firstLine="0"/>
              <w:jc w:val="center"/>
              <w:rPr>
                <w:ins w:id="599" w:author="Okot" w:date="2019-03-28T23:02:00Z"/>
              </w:rPr>
            </w:pPr>
          </w:p>
        </w:tc>
        <w:tc>
          <w:tcPr>
            <w:tcW w:w="3021" w:type="dxa"/>
          </w:tcPr>
          <w:p w14:paraId="024374D7" w14:textId="77777777" w:rsidR="00E75A1D" w:rsidRDefault="00E75A1D" w:rsidP="00D1584A">
            <w:pPr>
              <w:ind w:firstLine="0"/>
              <w:jc w:val="center"/>
              <w:rPr>
                <w:ins w:id="600" w:author="Okot" w:date="2019-03-28T23:02:00Z"/>
              </w:rPr>
            </w:pPr>
          </w:p>
        </w:tc>
      </w:tr>
    </w:tbl>
    <w:p w14:paraId="4685E691" w14:textId="77777777" w:rsidR="008E6C8C" w:rsidRDefault="008E6C8C">
      <w:pPr>
        <w:ind w:firstLine="0"/>
        <w:rPr>
          <w:ins w:id="601" w:author="Okot" w:date="2019-03-28T17:17:00Z"/>
        </w:rPr>
        <w:pPrChange w:id="602" w:author="Okot" w:date="2019-03-28T22:58:00Z">
          <w:pPr>
            <w:ind w:firstLine="0"/>
            <w:jc w:val="left"/>
          </w:pPr>
        </w:pPrChange>
      </w:pPr>
    </w:p>
    <w:p w14:paraId="19EB3374" w14:textId="77777777" w:rsidR="000216FF" w:rsidRDefault="000216FF">
      <w:pPr>
        <w:rPr>
          <w:ins w:id="603" w:author="Okot" w:date="2019-03-28T23:59:00Z"/>
        </w:rPr>
        <w:pPrChange w:id="604" w:author="Okot" w:date="2019-03-28T17:00:00Z">
          <w:pPr>
            <w:ind w:firstLine="0"/>
            <w:jc w:val="left"/>
          </w:pPr>
        </w:pPrChange>
      </w:pPr>
      <w:ins w:id="605" w:author="Okot" w:date="2019-03-28T17:17:00Z">
        <w:r>
          <w:t xml:space="preserve">Za białko wzorcowe uznaje się takie </w:t>
        </w:r>
      </w:ins>
      <w:ins w:id="606" w:author="Okot" w:date="2019-03-28T17:18:00Z">
        <w:r>
          <w:t>białko</w:t>
        </w:r>
      </w:ins>
      <w:ins w:id="607" w:author="Okot" w:date="2019-03-28T17:17:00Z">
        <w:r>
          <w:t>, które jak najbardziej przypomina białk</w:t>
        </w:r>
      </w:ins>
      <w:ins w:id="608" w:author="Okot" w:date="2019-03-28T23:35:00Z">
        <w:r w:rsidR="00C75CF5">
          <w:t>o</w:t>
        </w:r>
      </w:ins>
      <w:ins w:id="609" w:author="Okot" w:date="2019-03-28T17:17:00Z">
        <w:r w:rsidR="00C75CF5">
          <w:t xml:space="preserve"> ustrojowe</w:t>
        </w:r>
        <w:r>
          <w:t xml:space="preserve"> osoby dorosłej.</w:t>
        </w:r>
      </w:ins>
      <w:ins w:id="610" w:author="Okot" w:date="2019-03-28T17:18:00Z">
        <w:r>
          <w:t xml:space="preserve"> Od dawno za takowe przyjmuje się białko jaja kurzego</w:t>
        </w:r>
      </w:ins>
      <w:ins w:id="611" w:author="Okot" w:date="2019-03-28T17:17:00Z">
        <w:r>
          <w:t>. Jest ono jednocześnie białkiem kompletnym, czyli zawierającym wszystkie aminokwasy egzogenne.</w:t>
        </w:r>
      </w:ins>
      <w:ins w:id="612" w:author="Okot" w:date="2019-03-28T17:20:00Z">
        <w:r>
          <w:t xml:space="preserve"> Przez wiele lat pokutowało przekonanie, że wszystkie aminokwasy </w:t>
        </w:r>
      </w:ins>
      <w:ins w:id="613" w:author="Okot" w:date="2019-03-28T17:21:00Z">
        <w:r w:rsidR="00BF3A2B">
          <w:t>egzogenne należy</w:t>
        </w:r>
      </w:ins>
      <w:ins w:id="61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5" w:author="Okot" w:date="2019-03-28T17:34:00Z"/>
        </w:rPr>
        <w:pPrChange w:id="616" w:author="Okot" w:date="2019-03-28T17:00:00Z">
          <w:pPr>
            <w:ind w:firstLine="0"/>
            <w:jc w:val="left"/>
          </w:pPr>
        </w:pPrChange>
      </w:pPr>
    </w:p>
    <w:p w14:paraId="769395CD" w14:textId="6043D0B8" w:rsidR="009B563A" w:rsidRDefault="009B563A">
      <w:pPr>
        <w:pStyle w:val="Nagwek2"/>
        <w:rPr>
          <w:ins w:id="617" w:author="Okot" w:date="2019-03-30T15:42:00Z"/>
        </w:rPr>
        <w:pPrChange w:id="618" w:author="Okot" w:date="2019-03-28T17:34:00Z">
          <w:pPr>
            <w:ind w:firstLine="0"/>
            <w:jc w:val="left"/>
          </w:pPr>
        </w:pPrChange>
      </w:pPr>
      <w:bookmarkStart w:id="619" w:name="_Toc5963731"/>
      <w:ins w:id="620" w:author="Okot" w:date="2019-03-28T17:34:00Z">
        <w:r>
          <w:t>2.1.3.2. Tłuszcze</w:t>
        </w:r>
      </w:ins>
      <w:ins w:id="621" w:author="Okot" w:date="2019-03-30T15:59:00Z">
        <w:r w:rsidR="00D1584A">
          <w:t xml:space="preserve"> [1</w:t>
        </w:r>
      </w:ins>
      <w:r w:rsidR="00214EE1">
        <w:t>8</w:t>
      </w:r>
      <w:ins w:id="622" w:author="Okot" w:date="2019-03-30T15:59:00Z">
        <w:r w:rsidR="00D1584A">
          <w:t>,1</w:t>
        </w:r>
      </w:ins>
      <w:r w:rsidR="00214EE1">
        <w:t>9</w:t>
      </w:r>
      <w:ins w:id="623" w:author="Okot" w:date="2019-03-30T15:59:00Z">
        <w:r w:rsidR="00D1584A">
          <w:t>,</w:t>
        </w:r>
      </w:ins>
      <w:r w:rsidR="00214EE1">
        <w:t>20</w:t>
      </w:r>
      <w:ins w:id="624" w:author="Okot" w:date="2019-03-30T15:59:00Z">
        <w:r w:rsidR="00D1584A">
          <w:t>]</w:t>
        </w:r>
      </w:ins>
      <w:bookmarkEnd w:id="619"/>
    </w:p>
    <w:p w14:paraId="16E6D615" w14:textId="77777777" w:rsidR="00370ED7" w:rsidRDefault="00370ED7">
      <w:pPr>
        <w:rPr>
          <w:ins w:id="625" w:author="Okot" w:date="2019-03-30T15:42:00Z"/>
        </w:rPr>
        <w:pPrChange w:id="626" w:author="Okot" w:date="2019-03-30T15:42:00Z">
          <w:pPr>
            <w:ind w:firstLine="0"/>
            <w:jc w:val="left"/>
          </w:pPr>
        </w:pPrChange>
      </w:pPr>
    </w:p>
    <w:p w14:paraId="30AF99CE" w14:textId="77777777" w:rsidR="00B26574" w:rsidRDefault="000F2B7A">
      <w:pPr>
        <w:rPr>
          <w:ins w:id="627" w:author="Okot" w:date="2019-03-31T13:48:00Z"/>
        </w:rPr>
        <w:pPrChange w:id="628" w:author="Okot" w:date="2019-03-30T15:42:00Z">
          <w:pPr>
            <w:ind w:firstLine="0"/>
            <w:jc w:val="left"/>
          </w:pPr>
        </w:pPrChange>
      </w:pPr>
      <w:ins w:id="629" w:author="Okot" w:date="2019-03-30T15:47:00Z">
        <w:r>
          <w:t xml:space="preserve">Chociaż słowo </w:t>
        </w:r>
      </w:ins>
      <w:ins w:id="630" w:author="Okot" w:date="2019-03-30T15:48:00Z">
        <w:r>
          <w:t>„</w:t>
        </w:r>
      </w:ins>
      <w:ins w:id="631" w:author="Okot" w:date="2019-03-30T15:47:00Z">
        <w:r>
          <w:t>tłuszcz</w:t>
        </w:r>
      </w:ins>
      <w:ins w:id="632" w:author="Okot" w:date="2019-03-30T15:48:00Z">
        <w:r>
          <w:t>”</w:t>
        </w:r>
      </w:ins>
      <w:ins w:id="633" w:author="Okot" w:date="2019-03-30T15:47:00Z">
        <w:r>
          <w:t xml:space="preserve"> ma często negatywne konotacje</w:t>
        </w:r>
      </w:ins>
      <w:r w:rsidR="00013986">
        <w:t>,</w:t>
      </w:r>
      <w:ins w:id="634" w:author="Okot" w:date="2019-03-30T15:47:00Z">
        <w:r>
          <w:t xml:space="preserve"> zwłaszcza</w:t>
        </w:r>
      </w:ins>
      <w:ins w:id="635" w:author="Okot" w:date="2019-03-30T15:48:00Z">
        <w:r>
          <w:t xml:space="preserve"> w myślach osób odchudzających się, w rzeczywistości tłuszcze są ważnym elementem odżywiania. </w:t>
        </w:r>
      </w:ins>
      <w:ins w:id="636" w:author="Okot" w:date="2019-03-30T16:15:00Z">
        <w:r w:rsidR="0034129B">
          <w:t>Od ich obecności w diecie zależy wchłanianie niektórych witamin (</w:t>
        </w:r>
      </w:ins>
      <w:ins w:id="637" w:author="Okot" w:date="2019-03-30T16:16:00Z">
        <w:r w:rsidR="0034129B">
          <w:t xml:space="preserve">patrz </w:t>
        </w:r>
      </w:ins>
      <w:ins w:id="638" w:author="Okot" w:date="2019-03-30T16:15:00Z">
        <w:r w:rsidR="0034129B">
          <w:t>punkt</w:t>
        </w:r>
      </w:ins>
      <w:ins w:id="639" w:author="Okot" w:date="2019-03-30T16:16:00Z">
        <w:r w:rsidR="0034129B">
          <w:t xml:space="preserve"> 2.1.4.)</w:t>
        </w:r>
      </w:ins>
      <w:ins w:id="640" w:author="Okot" w:date="2019-03-30T18:49:00Z">
        <w:r w:rsidR="00B81B62">
          <w:t xml:space="preserve"> i składników mineralnych</w:t>
        </w:r>
      </w:ins>
      <w:ins w:id="641" w:author="Okot" w:date="2019-03-30T16:16:00Z">
        <w:r w:rsidR="0034129B">
          <w:t>, rozwój i działanie mózgu, siatkówki</w:t>
        </w:r>
      </w:ins>
      <w:ins w:id="642" w:author="Okot" w:date="2019-03-30T16:17:00Z">
        <w:r w:rsidR="0034129B">
          <w:t xml:space="preserve"> i błon komórkowych</w:t>
        </w:r>
      </w:ins>
      <w:ins w:id="643" w:author="Okot" w:date="2019-03-30T16:16:00Z">
        <w:r w:rsidR="0034129B">
          <w:t xml:space="preserve">. </w:t>
        </w:r>
      </w:ins>
      <w:ins w:id="644" w:author="Okot" w:date="2019-03-30T18:50:00Z">
        <w:r w:rsidR="00B81B62">
          <w:t xml:space="preserve">Jest też zapasowym źródłem energii. </w:t>
        </w:r>
      </w:ins>
      <w:ins w:id="645" w:author="Okot" w:date="2019-03-31T13:46:00Z">
        <w:r w:rsidR="00B26574">
          <w:t xml:space="preserve">Szacuje się, że w ciele dorosłego człowieka znajduje się ok. </w:t>
        </w:r>
      </w:ins>
      <w:ins w:id="646" w:author="Okot" w:date="2019-03-31T13:47:00Z">
        <w:r w:rsidR="00B26574">
          <w:t xml:space="preserve">12  kg zapasów </w:t>
        </w:r>
        <w:r w:rsidR="00B26574">
          <w:lastRenderedPageBreak/>
          <w:t>tłuszczu. Jest to ilość pozwalająca przeżyć ok. 3 </w:t>
        </w:r>
      </w:ins>
      <w:r w:rsidR="00CE3F6C">
        <w:t>miesiące</w:t>
      </w:r>
      <w:ins w:id="647" w:author="Okot" w:date="2019-03-31T13:47:00Z">
        <w:r w:rsidR="00B26574">
          <w:t xml:space="preserve"> bez pożywienia pod warunkiem dostarczania wody. </w:t>
        </w:r>
      </w:ins>
    </w:p>
    <w:p w14:paraId="5BAC33D3" w14:textId="77777777" w:rsidR="00370ED7" w:rsidRPr="00370ED7" w:rsidRDefault="00B26574">
      <w:pPr>
        <w:rPr>
          <w:ins w:id="648" w:author="Okot" w:date="2019-03-28T17:34:00Z"/>
        </w:rPr>
        <w:pPrChange w:id="649" w:author="Okot" w:date="2019-03-30T15:42:00Z">
          <w:pPr>
            <w:ind w:firstLine="0"/>
            <w:jc w:val="left"/>
          </w:pPr>
        </w:pPrChange>
      </w:pPr>
      <w:ins w:id="650" w:author="Okot" w:date="2019-03-31T13:48:00Z">
        <w:r>
          <w:t>Zazwyczaj, kiedy mówi się o tłuszczach w diecie, chodzi o kwasy tłuszczowe</w:t>
        </w:r>
      </w:ins>
      <w:ins w:id="651" w:author="Okot" w:date="2019-03-31T13:49:00Z">
        <w:r>
          <w:t>, gdyż z nich pochodzi 95% energii dostarczonej z tym makroskładnikiem (p</w:t>
        </w:r>
        <w:r w:rsidR="007A6114">
          <w:t>ozostałe 5% pochodzi z glicerolu</w:t>
        </w:r>
        <w:r>
          <w:t>)</w:t>
        </w:r>
      </w:ins>
      <w:ins w:id="652" w:author="Okot" w:date="2019-03-31T13:48:00Z">
        <w:r>
          <w:t xml:space="preserve">. </w:t>
        </w:r>
      </w:ins>
      <w:ins w:id="653" w:author="Okot" w:date="2019-03-30T15:48:00Z">
        <w:r w:rsidR="000F2B7A">
          <w:t>W</w:t>
        </w:r>
      </w:ins>
      <w:ins w:id="654" w:author="Okot" w:date="2019-03-30T15:49:00Z">
        <w:r w:rsidR="000F2B7A">
          <w:t xml:space="preserve"> pożywieniu występuje kilka rodzajów </w:t>
        </w:r>
      </w:ins>
      <w:ins w:id="655" w:author="Okot" w:date="2019-03-31T13:49:00Z">
        <w:r>
          <w:t xml:space="preserve">kwasów </w:t>
        </w:r>
      </w:ins>
      <w:ins w:id="656" w:author="Okot" w:date="2019-03-30T15:49:00Z">
        <w:r>
          <w:t>tłuszczowych</w:t>
        </w:r>
        <w:r w:rsidR="000F2B7A">
          <w:t>, a sztuka polega na tym, by dostarczać organizmowi te zdrowie i jak najmniej</w:t>
        </w:r>
      </w:ins>
      <w:ins w:id="657" w:author="Okot" w:date="2019-03-30T15:51:00Z">
        <w:r w:rsidR="000F2B7A">
          <w:t>, a najlepiej wcale,</w:t>
        </w:r>
      </w:ins>
      <w:ins w:id="658" w:author="Okot" w:date="2019-03-30T15:49:00Z">
        <w:r w:rsidR="000F2B7A">
          <w:t xml:space="preserve"> szkodliwych</w:t>
        </w:r>
      </w:ins>
      <w:ins w:id="659" w:author="Okot" w:date="2019-03-30T15:51:00Z">
        <w:r w:rsidR="000F2B7A">
          <w:t>.</w:t>
        </w:r>
      </w:ins>
      <w:ins w:id="660" w:author="Okot" w:date="2019-03-30T15:47:00Z">
        <w:r w:rsidR="000F2B7A">
          <w:t xml:space="preserve"> </w:t>
        </w:r>
      </w:ins>
    </w:p>
    <w:p w14:paraId="784D0422" w14:textId="77777777" w:rsidR="009B563A" w:rsidRDefault="007A6114">
      <w:pPr>
        <w:rPr>
          <w:ins w:id="661" w:author="Okot" w:date="2019-03-30T15:53:00Z"/>
        </w:rPr>
        <w:pPrChange w:id="662" w:author="Okot" w:date="2019-03-28T17:34:00Z">
          <w:pPr>
            <w:ind w:firstLine="0"/>
            <w:jc w:val="left"/>
          </w:pPr>
        </w:pPrChange>
      </w:pPr>
      <w:ins w:id="663" w:author="Okot" w:date="2019-03-30T15:51:00Z">
        <w:r>
          <w:t xml:space="preserve">Kwasy </w:t>
        </w:r>
        <w:r w:rsidR="00D1584A">
          <w:t xml:space="preserve">jednonienasycone (JNKT) </w:t>
        </w:r>
      </w:ins>
      <w:ins w:id="664" w:author="Okot" w:date="2019-03-30T15:52:00Z">
        <w:r w:rsidR="00D1584A">
          <w:t>obniżają</w:t>
        </w:r>
      </w:ins>
      <w:r w:rsidR="00F70B32">
        <w:t xml:space="preserve"> ciśnienie,</w:t>
      </w:r>
      <w:ins w:id="665" w:author="Okot" w:date="2019-03-30T15:52:00Z">
        <w:r w:rsidR="00D1584A">
          <w:t xml:space="preserve"> ryzyko miażdżycy i chorób krążenia</w:t>
        </w:r>
      </w:ins>
      <w:ins w:id="666" w:author="Okot" w:date="2019-03-30T15:53:00Z">
        <w:r w:rsidR="00D1584A">
          <w:t>.</w:t>
        </w:r>
      </w:ins>
    </w:p>
    <w:p w14:paraId="3DA48E6D" w14:textId="77777777" w:rsidR="00D1584A" w:rsidRDefault="00D1584A">
      <w:pPr>
        <w:rPr>
          <w:ins w:id="667" w:author="Okot" w:date="2019-03-30T16:06:00Z"/>
        </w:rPr>
        <w:pPrChange w:id="668" w:author="Okot" w:date="2019-03-28T17:34:00Z">
          <w:pPr>
            <w:ind w:firstLine="0"/>
            <w:jc w:val="left"/>
          </w:pPr>
        </w:pPrChange>
      </w:pPr>
      <w:ins w:id="669" w:author="Okot" w:date="2019-03-30T15:54:00Z">
        <w:r>
          <w:t>Kwasy wielonienasycone (WNKT)</w:t>
        </w:r>
      </w:ins>
      <w:ins w:id="670" w:author="Okot" w:date="2019-03-30T15:55:00Z">
        <w:r>
          <w:t xml:space="preserve">, które dzielą się na omega-3 i omega-6, jako jedyne należy </w:t>
        </w:r>
      </w:ins>
      <w:ins w:id="671" w:author="Okot" w:date="2019-03-30T15:56:00Z">
        <w:r>
          <w:t>bezwzględnie</w:t>
        </w:r>
      </w:ins>
      <w:ins w:id="672" w:author="Okot" w:date="2019-03-30T15:55:00Z">
        <w:r>
          <w:t xml:space="preserve"> dostarczać z dietą, ponieważ organizm nie jest w stanie sam ich wyprodukować. </w:t>
        </w:r>
      </w:ins>
      <w:ins w:id="673" w:author="Okot" w:date="2019-03-30T19:02:00Z">
        <w:r w:rsidR="00582840">
          <w:t>Są niezbędne do wzrostu, rozmnażania, właściwego metabolizmu cholesterolu</w:t>
        </w:r>
      </w:ins>
      <w:ins w:id="674" w:author="Okot" w:date="2019-03-30T19:03:00Z">
        <w:r w:rsidR="00582840">
          <w:t>, komunikacji międzykomórkowej i funkcjonowania skóry.</w:t>
        </w:r>
      </w:ins>
      <w:ins w:id="675" w:author="Okot" w:date="2019-03-30T19:02:00Z">
        <w:r w:rsidR="00582840">
          <w:t xml:space="preserve"> </w:t>
        </w:r>
      </w:ins>
      <w:ins w:id="676" w:author="Okot" w:date="2019-03-30T15:57:00Z">
        <w:r>
          <w:t>P</w:t>
        </w:r>
      </w:ins>
      <w:ins w:id="677" w:author="Okot" w:date="2019-03-30T15:58:00Z">
        <w:r>
          <w:t>rzy czym ważn</w:t>
        </w:r>
      </w:ins>
      <w:r w:rsidR="00013986">
        <w:t>e</w:t>
      </w:r>
      <w:ins w:id="678" w:author="Okot" w:date="2019-03-30T15:58:00Z">
        <w:r>
          <w:t xml:space="preserve"> są </w:t>
        </w:r>
      </w:ins>
      <w:ins w:id="679" w:author="Okot" w:date="2019-03-30T21:10:00Z">
        <w:r w:rsidR="00F063D9">
          <w:t>proporcje, w jakich</w:t>
        </w:r>
      </w:ins>
      <w:ins w:id="680" w:author="Okot" w:date="2019-03-30T15:58:00Z">
        <w:r>
          <w:t xml:space="preserve"> się je spożywa. </w:t>
        </w:r>
      </w:ins>
      <w:ins w:id="681" w:author="Okot" w:date="2019-03-30T15:59:00Z">
        <w:r>
          <w:t xml:space="preserve">Stosunek kwasów omega-6 do omega-3 </w:t>
        </w:r>
      </w:ins>
      <w:ins w:id="682" w:author="Okot" w:date="2019-03-30T16:00:00Z">
        <w:r>
          <w:t>powinien</w:t>
        </w:r>
      </w:ins>
      <w:ins w:id="683" w:author="Okot" w:date="2019-03-30T15:59:00Z">
        <w:r>
          <w:t xml:space="preserve"> wyn</w:t>
        </w:r>
        <w:r w:rsidR="00DA421E">
          <w:t>osić</w:t>
        </w:r>
      </w:ins>
      <w:ins w:id="684" w:author="Okot" w:date="2019-03-30T21:10:00Z">
        <w:r w:rsidR="00FD7904">
          <w:t> </w:t>
        </w:r>
        <w:r w:rsidR="00F063D9">
          <w:t>4:</w:t>
        </w:r>
        <w:r w:rsidR="00FD7904">
          <w:t>1</w:t>
        </w:r>
      </w:ins>
      <w:r w:rsidR="00013986">
        <w:t>,</w:t>
      </w:r>
      <w:ins w:id="685" w:author="Okot" w:date="2019-03-30T21:10:00Z">
        <w:r w:rsidR="00F063D9">
          <w:t xml:space="preserve"> maksymalnie</w:t>
        </w:r>
      </w:ins>
      <w:ins w:id="686" w:author="Okot" w:date="2019-03-30T15:59:00Z">
        <w:r w:rsidR="00DA421E">
          <w:t> </w:t>
        </w:r>
        <w:r>
          <w:t xml:space="preserve">5:1. </w:t>
        </w:r>
      </w:ins>
      <w:ins w:id="68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8" w:author="Okot" w:date="2019-03-30T16:03:00Z">
        <w:r w:rsidR="001D0988">
          <w:t xml:space="preserve"> </w:t>
        </w:r>
      </w:ins>
    </w:p>
    <w:p w14:paraId="6CF8D206" w14:textId="77777777" w:rsidR="001D0988" w:rsidRDefault="001D0988">
      <w:pPr>
        <w:rPr>
          <w:ins w:id="689" w:author="Okot" w:date="2019-03-30T17:00:00Z"/>
        </w:rPr>
        <w:pPrChange w:id="690" w:author="Okot" w:date="2019-03-28T17:34:00Z">
          <w:pPr>
            <w:ind w:firstLine="0"/>
            <w:jc w:val="left"/>
          </w:pPr>
        </w:pPrChange>
      </w:pPr>
      <w:ins w:id="691" w:author="Okot" w:date="2019-03-30T16:06:00Z">
        <w:r>
          <w:t>Najbardziej istotne z kwasów omega</w:t>
        </w:r>
      </w:ins>
      <w:ins w:id="692" w:author="Okot" w:date="2019-03-31T14:02:00Z">
        <w:r w:rsidR="000B1407">
          <w:t>-</w:t>
        </w:r>
      </w:ins>
      <w:ins w:id="693" w:author="Okot" w:date="2019-03-30T16:06:00Z">
        <w:r>
          <w:t>3: kwas dokozahek</w:t>
        </w:r>
      </w:ins>
      <w:ins w:id="694" w:author="Okot" w:date="2019-03-30T16:07:00Z">
        <w:r>
          <w:t xml:space="preserve">saenowy (DHA) i eikozapentaenowy (EPA) pochodzą </w:t>
        </w:r>
      </w:ins>
      <w:ins w:id="695" w:author="Okot" w:date="2019-03-30T16:08:00Z">
        <w:r>
          <w:t>z ryb, więc niemożliwe jest ich dostarczenie z pożywieniem w przypadku diet wegetariańskich.</w:t>
        </w:r>
      </w:ins>
      <w:ins w:id="696" w:author="Okot" w:date="2019-03-30T16:09:00Z">
        <w:r>
          <w:t xml:space="preserve"> Wegetarianie powinni dbać w związku z tym o właściwe spożycie jedynego źródła kwasów</w:t>
        </w:r>
      </w:ins>
      <w:ins w:id="697" w:author="Okot" w:date="2019-03-30T16:08:00Z">
        <w:r>
          <w:t xml:space="preserve"> </w:t>
        </w:r>
      </w:ins>
      <w:ins w:id="698" w:author="Okot" w:date="2019-03-30T16:10:00Z">
        <w:r>
          <w:t>omega-3 w swojej diecie</w:t>
        </w:r>
      </w:ins>
      <w:ins w:id="699" w:author="Okot" w:date="2019-03-30T16:11:00Z">
        <w:r>
          <w:t xml:space="preserve"> – kwasu </w:t>
        </w:r>
        <w:r w:rsidR="0034129B">
          <w:t xml:space="preserve">alfa-linolenowego (ALA), który w organizmie jest przekształcany w DHA i EPA. </w:t>
        </w:r>
      </w:ins>
      <w:ins w:id="700" w:author="Okot" w:date="2019-03-30T16:13:00Z">
        <w:r w:rsidR="0034129B">
          <w:t xml:space="preserve">Spożywanie ALA przynosi również korzyści osobom na dietach tradycyjnych: obniża stężenie złego cholesterolu, </w:t>
        </w:r>
      </w:ins>
      <w:ins w:id="701" w:author="Okot" w:date="2019-03-30T16:14:00Z">
        <w:r w:rsidR="0034129B">
          <w:t>podwyższając poziom dobrego.</w:t>
        </w:r>
      </w:ins>
    </w:p>
    <w:p w14:paraId="209E15A3" w14:textId="77777777" w:rsidR="00C548B3" w:rsidRDefault="00C548B3">
      <w:pPr>
        <w:rPr>
          <w:ins w:id="702" w:author="Okot" w:date="2019-03-30T16:01:00Z"/>
        </w:rPr>
        <w:pPrChange w:id="703" w:author="Okot" w:date="2019-03-28T17:34:00Z">
          <w:pPr>
            <w:ind w:firstLine="0"/>
            <w:jc w:val="left"/>
          </w:pPr>
        </w:pPrChange>
      </w:pPr>
      <w:ins w:id="704" w:author="Okot" w:date="2019-03-30T17:02:00Z">
        <w:r>
          <w:t>Z kolei n</w:t>
        </w:r>
      </w:ins>
      <w:ins w:id="705" w:author="Okot" w:date="2019-03-30T17:00:00Z">
        <w:r>
          <w:t>iedobór kwasów z rodziny omega-3 wpływa na zwiększenie ryzyka wystąpienia chorób układu krążenia,</w:t>
        </w:r>
      </w:ins>
      <w:ins w:id="706" w:author="Okot" w:date="2019-03-30T17:01:00Z">
        <w:r>
          <w:t xml:space="preserve"> kostno-stawowego,</w:t>
        </w:r>
      </w:ins>
      <w:ins w:id="707" w:author="Okot" w:date="2019-03-30T17:00:00Z">
        <w:r>
          <w:t xml:space="preserve"> choroby Alzheimera, </w:t>
        </w:r>
      </w:ins>
      <w:ins w:id="708" w:author="Okot" w:date="2019-03-30T17:01:00Z">
        <w:r>
          <w:t>depresji</w:t>
        </w:r>
      </w:ins>
      <w:ins w:id="709" w:author="Okot" w:date="2019-03-30T17:02:00Z">
        <w:r>
          <w:t xml:space="preserve"> oraz ADHD u dzieci.</w:t>
        </w:r>
      </w:ins>
    </w:p>
    <w:p w14:paraId="6BB0BF97" w14:textId="77777777" w:rsidR="001D0988" w:rsidRDefault="001D0988">
      <w:pPr>
        <w:rPr>
          <w:ins w:id="710" w:author="Okot" w:date="2019-03-30T19:06:00Z"/>
        </w:rPr>
        <w:pPrChange w:id="711" w:author="Okot" w:date="2019-03-28T17:34:00Z">
          <w:pPr>
            <w:ind w:firstLine="0"/>
            <w:jc w:val="left"/>
          </w:pPr>
        </w:pPrChange>
      </w:pPr>
      <w:ins w:id="71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3" w:author="Okot" w:date="2019-03-30T16:01:00Z">
        <w:r>
          <w:t>, są tłuszcze nasycone</w:t>
        </w:r>
      </w:ins>
      <w:ins w:id="714" w:author="Okot" w:date="2019-03-31T13:58:00Z">
        <w:r w:rsidR="00FD3B11">
          <w:t xml:space="preserve"> (SFA)</w:t>
        </w:r>
      </w:ins>
      <w:ins w:id="715" w:author="Okot" w:date="2019-03-30T16:01:00Z">
        <w:r>
          <w:t xml:space="preserve">, znajdujące </w:t>
        </w:r>
      </w:ins>
      <w:ins w:id="716" w:author="Okot" w:date="2019-03-30T16:03:00Z">
        <w:r>
          <w:t>się</w:t>
        </w:r>
      </w:ins>
      <w:ins w:id="717" w:author="Okot" w:date="2019-03-30T16:01:00Z">
        <w:r>
          <w:t xml:space="preserve"> </w:t>
        </w:r>
      </w:ins>
      <w:ins w:id="718" w:author="Okot" w:date="2019-03-30T16:03:00Z">
        <w:r>
          <w:t>głównie w produktach pochodzenia zwierzęcego oraz olejach tropikalnych.</w:t>
        </w:r>
      </w:ins>
      <w:ins w:id="719" w:author="Okot" w:date="2019-03-30T18:51:00Z">
        <w:r w:rsidR="00B81B62">
          <w:t xml:space="preserve"> </w:t>
        </w:r>
      </w:ins>
      <w:ins w:id="720" w:author="Okot" w:date="2019-03-30T19:05:00Z">
        <w:r w:rsidR="00562FC2">
          <w:t xml:space="preserve">Ich spożywanie nie jest niezbędne dla człowieka, </w:t>
        </w:r>
      </w:ins>
      <w:ins w:id="721" w:author="Okot" w:date="2019-03-31T13:53:00Z">
        <w:r w:rsidR="007A6114">
          <w:t>ponieważ organizm</w:t>
        </w:r>
      </w:ins>
      <w:r w:rsidR="00013986">
        <w:t xml:space="preserve"> sam</w:t>
      </w:r>
      <w:ins w:id="722" w:author="Okot" w:date="2019-03-31T13:53:00Z">
        <w:r w:rsidR="007A6114">
          <w:t xml:space="preserve"> potrafi </w:t>
        </w:r>
      </w:ins>
      <w:r w:rsidR="00013986">
        <w:t>je</w:t>
      </w:r>
      <w:ins w:id="723" w:author="Okot" w:date="2019-03-31T13:53:00Z">
        <w:r w:rsidR="007A6114">
          <w:t xml:space="preserve"> syntetyzować, </w:t>
        </w:r>
      </w:ins>
      <w:ins w:id="724" w:author="Okot" w:date="2019-03-30T19:05:00Z">
        <w:r w:rsidR="00562FC2">
          <w:t xml:space="preserve">ale ciężko </w:t>
        </w:r>
      </w:ins>
      <w:ins w:id="725" w:author="Okot" w:date="2019-03-30T19:06:00Z">
        <w:r w:rsidR="00562FC2">
          <w:t>go uniknąć.</w:t>
        </w:r>
      </w:ins>
    </w:p>
    <w:p w14:paraId="76B2F897" w14:textId="77777777" w:rsidR="00562FC2" w:rsidRDefault="00562FC2">
      <w:pPr>
        <w:rPr>
          <w:ins w:id="726" w:author="Okot" w:date="2019-03-30T18:58:00Z"/>
        </w:rPr>
        <w:pPrChange w:id="727" w:author="Okot" w:date="2019-03-28T17:34:00Z">
          <w:pPr>
            <w:ind w:firstLine="0"/>
            <w:jc w:val="left"/>
          </w:pPr>
        </w:pPrChange>
      </w:pPr>
      <w:ins w:id="728" w:author="Okot" w:date="2019-03-30T19:06:00Z">
        <w:r>
          <w:t>Wyjątkowym rodzajem kwasów tłuszczowych są tak zwane</w:t>
        </w:r>
      </w:ins>
      <w:ins w:id="729" w:author="Okot" w:date="2019-03-30T19:07:00Z">
        <w:r>
          <w:t xml:space="preserve"> „tłuszcze trans”. Zostały one stworzone chemicznie przez człowieka i służą do utwardzania pożywienia i przedłużania </w:t>
        </w:r>
      </w:ins>
      <w:r w:rsidR="00013986">
        <w:t xml:space="preserve">jego </w:t>
      </w:r>
      <w:ins w:id="730" w:author="Okot" w:date="2019-03-30T19:07:00Z">
        <w:r>
          <w:t>okresu przydatności do spożycia.</w:t>
        </w:r>
      </w:ins>
      <w:ins w:id="731" w:author="Okot" w:date="2019-03-30T19:08:00Z">
        <w:r>
          <w:t xml:space="preserve"> Na etykietach produktów widnieją jako „(częściowo) </w:t>
        </w:r>
        <w:r>
          <w:lastRenderedPageBreak/>
          <w:t xml:space="preserve">uwodorniony/utwardzony </w:t>
        </w:r>
      </w:ins>
      <w:ins w:id="732" w:author="Okot" w:date="2019-03-30T19:09:00Z">
        <w:r>
          <w:t>tłuszcz”. Ponieważ jest to wytwór stosunkowo nowoczesny</w:t>
        </w:r>
      </w:ins>
      <w:r w:rsidR="00013986">
        <w:t>,</w:t>
      </w:r>
      <w:ins w:id="733" w:author="Okot" w:date="2019-03-30T19:09:00Z">
        <w:r>
          <w:t xml:space="preserve"> jego dokładny wpływ na zdrowie człowieka jeszcze nie został gruntowanie przebadany, ale już teraz mówi się, że są to najbardziej szkodliwe tłuszcze ze wszystkich.</w:t>
        </w:r>
      </w:ins>
      <w:ins w:id="73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35" w:author="Okot" w:date="2019-03-30T15:51:00Z"/>
        </w:rPr>
        <w:pPrChange w:id="736" w:author="Okot" w:date="2019-03-28T17:34:00Z">
          <w:pPr>
            <w:ind w:firstLine="0"/>
            <w:jc w:val="left"/>
          </w:pPr>
        </w:pPrChange>
      </w:pPr>
      <w:ins w:id="737" w:author="Okot" w:date="2019-03-30T18:58:00Z">
        <w:r>
          <w:t>Dieta wysokotłuszczowa sprzyja przybieraniu na wadze i chorobom przewlekłym, podwyższa</w:t>
        </w:r>
      </w:ins>
      <w:ins w:id="738" w:author="Okot" w:date="2019-03-30T18:59:00Z">
        <w:r>
          <w:t xml:space="preserve"> poziom cholesterolu we krwi, co zwiększa ryzyko wystąpienia</w:t>
        </w:r>
      </w:ins>
      <w:ins w:id="739" w:author="Okot" w:date="2019-03-30T19:11:00Z">
        <w:r w:rsidR="00562FC2">
          <w:t xml:space="preserve"> miażdżycy,</w:t>
        </w:r>
      </w:ins>
      <w:ins w:id="740" w:author="Okot" w:date="2019-03-30T18:59:00Z">
        <w:r>
          <w:t xml:space="preserve"> chorób serca, w tym zawału.</w:t>
        </w:r>
      </w:ins>
      <w:ins w:id="741" w:author="Okot" w:date="2019-03-30T19:01:00Z">
        <w:r>
          <w:t xml:space="preserve"> Badania wskazują również na </w:t>
        </w:r>
      </w:ins>
      <w:ins w:id="742" w:author="Okot" w:date="2019-03-30T19:54:00Z">
        <w:r w:rsidR="001B72D1">
          <w:t>z</w:t>
        </w:r>
      </w:ins>
      <w:ins w:id="743" w:author="Okot" w:date="2019-03-30T19:01:00Z">
        <w:r>
          <w:t>większ</w:t>
        </w:r>
      </w:ins>
      <w:ins w:id="744" w:author="Okot" w:date="2019-03-30T19:54:00Z">
        <w:r w:rsidR="001B72D1">
          <w:t>anie</w:t>
        </w:r>
      </w:ins>
      <w:ins w:id="745" w:author="Okot" w:date="2019-03-30T19:01:00Z">
        <w:r>
          <w:t xml:space="preserve"> ryzyk</w:t>
        </w:r>
      </w:ins>
      <w:r w:rsidR="00013986">
        <w:t>a</w:t>
      </w:r>
      <w:ins w:id="746" w:author="Okot" w:date="2019-03-30T19:01:00Z">
        <w:r>
          <w:t xml:space="preserve"> wystąpienia raka, ze szczególnym uwzględnieniem raka piersi i jelita grubego.</w:t>
        </w:r>
      </w:ins>
      <w:ins w:id="747" w:author="Okot" w:date="2019-03-30T18:59:00Z">
        <w:r>
          <w:t xml:space="preserve"> </w:t>
        </w:r>
      </w:ins>
      <w:ins w:id="74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9" w:author="Okot" w:date="2019-03-28T17:34:00Z"/>
        </w:rPr>
        <w:pPrChange w:id="750" w:author="Okot" w:date="2019-03-28T17:34:00Z">
          <w:pPr>
            <w:ind w:firstLine="0"/>
            <w:jc w:val="left"/>
          </w:pPr>
        </w:pPrChange>
      </w:pPr>
    </w:p>
    <w:p w14:paraId="7328CC85" w14:textId="798F9228" w:rsidR="009B563A" w:rsidRDefault="009B563A">
      <w:pPr>
        <w:pStyle w:val="Nagwek2"/>
        <w:rPr>
          <w:ins w:id="751" w:author="Okot" w:date="2019-03-30T17:06:00Z"/>
        </w:rPr>
        <w:pPrChange w:id="752" w:author="Okot" w:date="2019-03-28T17:34:00Z">
          <w:pPr>
            <w:ind w:firstLine="0"/>
            <w:jc w:val="left"/>
          </w:pPr>
        </w:pPrChange>
      </w:pPr>
      <w:bookmarkStart w:id="753" w:name="_Toc5963732"/>
      <w:ins w:id="754" w:author="Okot" w:date="2019-03-28T17:34:00Z">
        <w:r>
          <w:t>2.1.3.3. Węglowodany</w:t>
        </w:r>
      </w:ins>
      <w:ins w:id="755" w:author="Okot" w:date="2019-03-30T19:41:00Z">
        <w:r w:rsidR="00B66E9E">
          <w:t xml:space="preserve"> [1</w:t>
        </w:r>
      </w:ins>
      <w:r w:rsidR="00214EE1">
        <w:t>8</w:t>
      </w:r>
      <w:ins w:id="756" w:author="Okot" w:date="2019-03-30T19:41:00Z">
        <w:r w:rsidR="00B66E9E">
          <w:t>,1</w:t>
        </w:r>
      </w:ins>
      <w:r w:rsidR="00214EE1">
        <w:t>9</w:t>
      </w:r>
      <w:ins w:id="757" w:author="Okot" w:date="2019-03-30T19:41:00Z">
        <w:r w:rsidR="00B66E9E">
          <w:t>,</w:t>
        </w:r>
      </w:ins>
      <w:r w:rsidR="00214EE1">
        <w:t>20</w:t>
      </w:r>
      <w:ins w:id="758" w:author="Okot" w:date="2019-03-30T19:41:00Z">
        <w:r w:rsidR="00B66E9E">
          <w:t>]</w:t>
        </w:r>
      </w:ins>
      <w:bookmarkEnd w:id="753"/>
    </w:p>
    <w:p w14:paraId="7F3AFAC8" w14:textId="77777777" w:rsidR="0070269B" w:rsidRDefault="0070269B">
      <w:pPr>
        <w:rPr>
          <w:ins w:id="759" w:author="Okot" w:date="2019-03-30T17:06:00Z"/>
        </w:rPr>
        <w:pPrChange w:id="760" w:author="Okot" w:date="2019-03-30T17:06:00Z">
          <w:pPr>
            <w:ind w:firstLine="0"/>
            <w:jc w:val="left"/>
          </w:pPr>
        </w:pPrChange>
      </w:pPr>
    </w:p>
    <w:p w14:paraId="14B3BD39" w14:textId="77777777" w:rsidR="0039042B" w:rsidRDefault="0070269B">
      <w:pPr>
        <w:rPr>
          <w:ins w:id="761" w:author="Okot" w:date="2019-03-30T18:21:00Z"/>
        </w:rPr>
        <w:pPrChange w:id="762" w:author="Okot" w:date="2019-03-30T17:06:00Z">
          <w:pPr>
            <w:ind w:firstLine="0"/>
            <w:jc w:val="left"/>
          </w:pPr>
        </w:pPrChange>
      </w:pPr>
      <w:ins w:id="763" w:author="Okot" w:date="2019-03-30T17:06:00Z">
        <w:r>
          <w:t>Węglowodany są pods</w:t>
        </w:r>
        <w:r w:rsidR="0039042B">
          <w:t>tawowym źródłem energii dla</w:t>
        </w:r>
        <w:r>
          <w:t xml:space="preserve"> człowieka. </w:t>
        </w:r>
      </w:ins>
      <w:ins w:id="764" w:author="Okot" w:date="2019-03-30T17:39:00Z">
        <w:r w:rsidR="001C4B6E">
          <w:t xml:space="preserve">Potocznie nazywa się je cukrami, co stanowi uproszczenie, ponieważ węglowodany są </w:t>
        </w:r>
      </w:ins>
      <w:r w:rsidR="00396176">
        <w:t xml:space="preserve">de facto </w:t>
      </w:r>
      <w:ins w:id="765" w:author="Okot" w:date="2019-03-30T17:39:00Z">
        <w:r w:rsidR="001C4B6E">
          <w:t xml:space="preserve">budulcem cząsteczek cukrów. </w:t>
        </w:r>
      </w:ins>
      <w:ins w:id="766" w:author="Okot" w:date="2019-03-30T17:38:00Z">
        <w:r w:rsidR="001C4B6E">
          <w:t>Rozróżniamy</w:t>
        </w:r>
      </w:ins>
      <w:ins w:id="76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8" w:author="Okot" w:date="2019-03-30T20:18:00Z"/>
        </w:rPr>
        <w:pPrChange w:id="769" w:author="Okot" w:date="2019-03-30T17:06:00Z">
          <w:pPr>
            <w:ind w:firstLine="0"/>
            <w:jc w:val="left"/>
          </w:pPr>
        </w:pPrChange>
      </w:pPr>
      <w:ins w:id="770" w:author="Okot" w:date="2019-03-30T17:12:00Z">
        <w:r>
          <w:t>W naturze rzadko występują monocukry</w:t>
        </w:r>
      </w:ins>
      <w:ins w:id="771" w:author="Okot" w:date="2019-03-30T18:15:00Z">
        <w:r w:rsidR="0039042B">
          <w:t>,</w:t>
        </w:r>
      </w:ins>
      <w:ins w:id="772" w:author="Okot" w:date="2019-03-30T17:12:00Z">
        <w:r>
          <w:t xml:space="preserve"> a </w:t>
        </w:r>
        <w:r w:rsidR="0039042B">
          <w:t xml:space="preserve">w diecie </w:t>
        </w:r>
      </w:ins>
      <w:ins w:id="773" w:author="Okot" w:date="2019-03-30T18:18:00Z">
        <w:r w:rsidR="0039042B">
          <w:t>można się zetknąć z</w:t>
        </w:r>
      </w:ins>
      <w:ins w:id="774" w:author="Okot" w:date="2019-03-30T17:12:00Z">
        <w:r w:rsidR="0039042B">
          <w:t xml:space="preserve"> fruktozą</w:t>
        </w:r>
        <w:r>
          <w:t xml:space="preserve"> (cukier znajdujący się w owocach)</w:t>
        </w:r>
      </w:ins>
      <w:r w:rsidR="00396176">
        <w:t>,</w:t>
      </w:r>
      <w:ins w:id="775" w:author="Okot" w:date="2019-03-30T17:12:00Z">
        <w:r>
          <w:t xml:space="preserve"> glukoz</w:t>
        </w:r>
      </w:ins>
      <w:ins w:id="776" w:author="Okot" w:date="2019-03-30T18:19:00Z">
        <w:r w:rsidR="0039042B">
          <w:t>ą</w:t>
        </w:r>
      </w:ins>
      <w:ins w:id="777" w:author="Okot" w:date="2019-03-30T18:18:00Z">
        <w:r w:rsidR="0039042B">
          <w:t xml:space="preserve"> (obecną we </w:t>
        </w:r>
      </w:ins>
      <w:ins w:id="778" w:author="Okot" w:date="2019-03-30T18:20:00Z">
        <w:r w:rsidR="0039042B">
          <w:t>krwi) i</w:t>
        </w:r>
      </w:ins>
      <w:ins w:id="779" w:author="Okot" w:date="2019-03-30T18:19:00Z">
        <w:r w:rsidR="0039042B">
          <w:t xml:space="preserve"> galaktozą (zawartą </w:t>
        </w:r>
      </w:ins>
      <w:ins w:id="780" w:author="Okot" w:date="2019-03-30T18:20:00Z">
        <w:r w:rsidR="0039042B">
          <w:t>m.in. w</w:t>
        </w:r>
      </w:ins>
      <w:ins w:id="781" w:author="Okot" w:date="2019-03-30T18:19:00Z">
        <w:r w:rsidR="0039042B">
          <w:t xml:space="preserve"> miodzie)</w:t>
        </w:r>
      </w:ins>
      <w:ins w:id="782" w:author="Okot" w:date="2019-03-30T17:12:00Z">
        <w:r>
          <w:t>.</w:t>
        </w:r>
      </w:ins>
      <w:ins w:id="783" w:author="Okot" w:date="2019-03-30T18:21:00Z">
        <w:r w:rsidR="0039042B">
          <w:t xml:space="preserve"> Szeroko rozpowszechnione w pożywieniu są za to dwucukry: sacharoza (</w:t>
        </w:r>
      </w:ins>
      <w:ins w:id="784" w:author="Okot" w:date="2019-03-30T21:11:00Z">
        <w:r w:rsidR="00B8484D">
          <w:t>popularny</w:t>
        </w:r>
      </w:ins>
      <w:ins w:id="785" w:author="Okot" w:date="2019-03-30T18:21:00Z">
        <w:r w:rsidR="0039042B">
          <w:t xml:space="preserve"> </w:t>
        </w:r>
      </w:ins>
      <w:ins w:id="786" w:author="Okot" w:date="2019-03-30T18:22:00Z">
        <w:r w:rsidR="0039042B">
          <w:t>biały</w:t>
        </w:r>
      </w:ins>
      <w:ins w:id="787" w:author="Okot" w:date="2019-03-30T18:21:00Z">
        <w:r w:rsidR="0039042B">
          <w:t xml:space="preserve"> cukier)</w:t>
        </w:r>
      </w:ins>
      <w:ins w:id="788" w:author="Okot" w:date="2019-03-30T18:22:00Z">
        <w:r w:rsidR="0039042B">
          <w:t xml:space="preserve"> czy laktoza (</w:t>
        </w:r>
      </w:ins>
      <w:ins w:id="789" w:author="Okot" w:date="2019-03-30T18:23:00Z">
        <w:r w:rsidR="0039042B">
          <w:t>obecna</w:t>
        </w:r>
      </w:ins>
      <w:ins w:id="790" w:author="Okot" w:date="2019-03-30T18:22:00Z">
        <w:r w:rsidR="0039042B">
          <w:t xml:space="preserve"> w mleku). </w:t>
        </w:r>
      </w:ins>
      <w:ins w:id="791" w:author="Okot" w:date="2019-03-30T18:23:00Z">
        <w:r w:rsidR="008C09DF">
          <w:t xml:space="preserve">Węglowodany </w:t>
        </w:r>
      </w:ins>
      <w:ins w:id="792" w:author="Okot" w:date="2019-03-30T18:24:00Z">
        <w:r w:rsidR="008C09DF">
          <w:t>złożone</w:t>
        </w:r>
        <w:r w:rsidR="00B8484D">
          <w:t>,</w:t>
        </w:r>
      </w:ins>
      <w:ins w:id="793" w:author="Okot" w:date="2019-03-30T21:11:00Z">
        <w:r w:rsidR="00B8484D">
          <w:t xml:space="preserve"> </w:t>
        </w:r>
      </w:ins>
      <w:ins w:id="794" w:author="Okot" w:date="2019-03-30T18:24:00Z">
        <w:r w:rsidR="008C09DF">
          <w:t>czyli składające się z co naj</w:t>
        </w:r>
      </w:ins>
      <w:ins w:id="795" w:author="Okot" w:date="2019-03-30T18:25:00Z">
        <w:r w:rsidR="00B8484D">
          <w:t>mniej trzech cząsteczek cukru,</w:t>
        </w:r>
      </w:ins>
      <w:ins w:id="796" w:author="Okot" w:date="2019-03-30T18:23:00Z">
        <w:r w:rsidR="008C09DF">
          <w:t xml:space="preserve"> </w:t>
        </w:r>
      </w:ins>
      <w:ins w:id="797" w:author="Okot" w:date="2019-03-30T18:24:00Z">
        <w:r w:rsidR="008C09DF">
          <w:t xml:space="preserve">są </w:t>
        </w:r>
      </w:ins>
      <w:ins w:id="798" w:author="Okot" w:date="2019-03-30T18:25:00Z">
        <w:r w:rsidR="008C09DF">
          <w:t>s</w:t>
        </w:r>
      </w:ins>
      <w:ins w:id="799" w:author="Okot" w:date="2019-03-30T17:40:00Z">
        <w:r w:rsidR="008C09DF">
          <w:t>zczególnie istotne</w:t>
        </w:r>
      </w:ins>
      <w:ins w:id="800" w:author="Okot" w:date="2019-03-30T17:13:00Z">
        <w:r>
          <w:t xml:space="preserve"> z dietetycznego punkt</w:t>
        </w:r>
      </w:ins>
      <w:ins w:id="801" w:author="Okot" w:date="2019-03-30T18:25:00Z">
        <w:r w:rsidR="008C09DF">
          <w:t>u</w:t>
        </w:r>
      </w:ins>
      <w:ins w:id="802" w:author="Okot" w:date="2019-03-30T17:13:00Z">
        <w:r>
          <w:t xml:space="preserve"> wid</w:t>
        </w:r>
        <w:r w:rsidR="008C09DF">
          <w:t>zenia</w:t>
        </w:r>
      </w:ins>
      <w:ins w:id="803" w:author="Okot" w:date="2019-03-30T17:14:00Z">
        <w:r>
          <w:t>.</w:t>
        </w:r>
      </w:ins>
      <w:ins w:id="804" w:author="Okot" w:date="2019-03-30T18:25:00Z">
        <w:r w:rsidR="008C09DF">
          <w:t xml:space="preserve"> Z</w:t>
        </w:r>
      </w:ins>
      <w:ins w:id="805" w:author="Okot" w:date="2019-03-30T18:26:00Z">
        <w:r w:rsidR="008C09DF">
          <w:t xml:space="preserve">aliczamy do nich błonnik i skrobię. </w:t>
        </w:r>
      </w:ins>
    </w:p>
    <w:p w14:paraId="13DAD762" w14:textId="2AFE20FB" w:rsidR="001A43F6" w:rsidRDefault="002F7087">
      <w:pPr>
        <w:rPr>
          <w:ins w:id="806" w:author="Okot" w:date="2019-03-30T20:18:00Z"/>
        </w:rPr>
        <w:pPrChange w:id="807" w:author="Okot" w:date="2019-03-30T17:06:00Z">
          <w:pPr>
            <w:ind w:firstLine="0"/>
            <w:jc w:val="left"/>
          </w:pPr>
        </w:pPrChange>
      </w:pPr>
      <w:ins w:id="808" w:author="Okot" w:date="2019-03-30T17:19:00Z">
        <w:r>
          <w:t>Błonnik</w:t>
        </w:r>
      </w:ins>
      <w:ins w:id="809" w:author="Okot" w:date="2019-03-30T20:15:00Z">
        <w:r w:rsidR="001A43F6">
          <w:t>, który można znaleźć jedynie w produktach pochodzenia roślinnego,</w:t>
        </w:r>
      </w:ins>
      <w:ins w:id="810" w:author="Okot" w:date="2019-03-30T17:19:00Z">
        <w:r>
          <w:t xml:space="preserve"> redukuje ryzyko zaparć</w:t>
        </w:r>
      </w:ins>
      <w:ins w:id="811" w:author="Okot" w:date="2019-03-30T17:44:00Z">
        <w:r w:rsidR="00CD7C0F">
          <w:t xml:space="preserve"> wspomagając pracę jelit</w:t>
        </w:r>
      </w:ins>
      <w:ins w:id="812" w:author="Okot" w:date="2019-03-30T17:19:00Z">
        <w:r>
          <w:t xml:space="preserve">, </w:t>
        </w:r>
      </w:ins>
      <w:ins w:id="813" w:author="Okot" w:date="2019-03-30T20:27:00Z">
        <w:r w:rsidR="001B4EBC">
          <w:t xml:space="preserve">obniża ciśnienie, </w:t>
        </w:r>
      </w:ins>
      <w:ins w:id="814" w:author="Okot" w:date="2019-03-30T17:21:00Z">
        <w:r w:rsidR="00CD7C0F">
          <w:t>zmniejsza</w:t>
        </w:r>
      </w:ins>
      <w:ins w:id="815" w:author="Okot" w:date="2019-03-30T17:19:00Z">
        <w:r>
          <w:t xml:space="preserve"> poziom cholesterolu całkowitego</w:t>
        </w:r>
      </w:ins>
      <w:r w:rsidR="00BA56E9">
        <w:t xml:space="preserve"> i</w:t>
      </w:r>
      <w:ins w:id="816" w:author="Okot" w:date="2019-03-30T17:19:00Z">
        <w:r>
          <w:t xml:space="preserve"> LDL</w:t>
        </w:r>
      </w:ins>
      <w:r w:rsidR="00BA56E9">
        <w:t xml:space="preserve"> oraz ryzyko choroby wieńcowej</w:t>
      </w:r>
      <w:ins w:id="817" w:author="Okot" w:date="2019-03-30T17:19:00Z">
        <w:r>
          <w:t>, zapobiega otyłości</w:t>
        </w:r>
      </w:ins>
      <w:ins w:id="818" w:author="Okot" w:date="2019-03-30T17:20:00Z">
        <w:r>
          <w:t xml:space="preserve"> i insulinooporności</w:t>
        </w:r>
      </w:ins>
      <w:ins w:id="819" w:author="Okot" w:date="2019-03-30T17:19:00Z">
        <w:r w:rsidR="00CD7C0F">
          <w:t xml:space="preserve"> stabilizując</w:t>
        </w:r>
      </w:ins>
      <w:ins w:id="820" w:author="Okot" w:date="2019-03-30T17:21:00Z">
        <w:r>
          <w:t xml:space="preserve"> poziom glukozy we krwi po jedzeniu, </w:t>
        </w:r>
      </w:ins>
      <w:ins w:id="821" w:author="Okot" w:date="2019-03-30T17:44:00Z">
        <w:r w:rsidR="00CD7C0F">
          <w:t xml:space="preserve">a także </w:t>
        </w:r>
      </w:ins>
      <w:ins w:id="822" w:author="Okot" w:date="2019-03-30T17:21:00Z">
        <w:r>
          <w:t xml:space="preserve">sprzyja odchudzaniu </w:t>
        </w:r>
      </w:ins>
      <w:ins w:id="823" w:author="Okot" w:date="2019-03-30T17:22:00Z">
        <w:r>
          <w:t>wzmacniając</w:t>
        </w:r>
      </w:ins>
      <w:ins w:id="824" w:author="Okot" w:date="2019-03-30T17:21:00Z">
        <w:r>
          <w:t xml:space="preserve"> </w:t>
        </w:r>
      </w:ins>
      <w:ins w:id="825" w:author="Okot" w:date="2019-03-30T17:22:00Z">
        <w:r>
          <w:t>na dłużej uczucie sytości</w:t>
        </w:r>
      </w:ins>
      <w:ins w:id="826" w:author="Okot" w:date="2019-03-30T20:01:00Z">
        <w:r w:rsidR="001A0FE8">
          <w:t xml:space="preserve"> i zmniejszając apetyt</w:t>
        </w:r>
      </w:ins>
      <w:ins w:id="827" w:author="Okot" w:date="2019-03-30T17:22:00Z">
        <w:r>
          <w:t>.</w:t>
        </w:r>
      </w:ins>
      <w:ins w:id="828" w:author="Okot" w:date="2019-03-30T18:26:00Z">
        <w:r w:rsidR="008C09DF">
          <w:t xml:space="preserve"> </w:t>
        </w:r>
      </w:ins>
      <w:ins w:id="829" w:author="Okot" w:date="2019-03-30T19:59:00Z">
        <w:r w:rsidR="001A0FE8">
          <w:t xml:space="preserve">Jest substancją nietrawioną przez organizm ludzki, ale przechodzi przez cały układ pokarmowy zabierając ze sobą wiele szkodliwych związków. </w:t>
        </w:r>
      </w:ins>
      <w:r w:rsidR="00396176">
        <w:t>Badanie EPIC, j</w:t>
      </w:r>
      <w:ins w:id="830" w:author="Okot" w:date="2019-03-30T20:15:00Z">
        <w:r w:rsidR="001A43F6">
          <w:t>edno z najsłynniejszych badań poświęcony</w:t>
        </w:r>
      </w:ins>
      <w:ins w:id="831" w:author="Okot" w:date="2019-03-30T20:17:00Z">
        <w:r w:rsidR="001A43F6">
          <w:t>c</w:t>
        </w:r>
      </w:ins>
      <w:ins w:id="832" w:author="Okot" w:date="2019-03-30T20:15:00Z">
        <w:r w:rsidR="001A43F6">
          <w:t>h żywieniu</w:t>
        </w:r>
      </w:ins>
      <w:ins w:id="833" w:author="Okot" w:date="2019-03-30T20:44:00Z">
        <w:r w:rsidR="009B004F">
          <w:t xml:space="preserve"> i nowotworom</w:t>
        </w:r>
      </w:ins>
      <w:r w:rsidR="00396176">
        <w:t>,</w:t>
      </w:r>
      <w:ins w:id="834" w:author="Okot" w:date="2019-03-30T20:16:00Z">
        <w:r w:rsidR="001A43F6">
          <w:t xml:space="preserve"> wykazało, że</w:t>
        </w:r>
      </w:ins>
      <w:ins w:id="83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214EE1">
        <w:t>6</w:t>
      </w:r>
      <w:ins w:id="836" w:author="Okot" w:date="2019-03-30T20:28:00Z">
        <w:r w:rsidR="001B4EBC">
          <w:t>,</w:t>
        </w:r>
      </w:ins>
      <w:r w:rsidR="00EB398E">
        <w:t>1</w:t>
      </w:r>
      <w:r w:rsidR="00214EE1">
        <w:t>7</w:t>
      </w:r>
      <w:ins w:id="837" w:author="Okot" w:date="2019-03-30T20:17:00Z">
        <w:r w:rsidR="001A43F6">
          <w:t xml:space="preserve">]. </w:t>
        </w:r>
      </w:ins>
    </w:p>
    <w:p w14:paraId="4D8576E2" w14:textId="77777777" w:rsidR="008C09DF" w:rsidRDefault="008C09DF">
      <w:pPr>
        <w:rPr>
          <w:ins w:id="838" w:author="Okot" w:date="2019-03-30T18:29:00Z"/>
        </w:rPr>
        <w:pPrChange w:id="839" w:author="Okot" w:date="2019-03-30T17:06:00Z">
          <w:pPr>
            <w:ind w:firstLine="0"/>
            <w:jc w:val="left"/>
          </w:pPr>
        </w:pPrChange>
      </w:pPr>
      <w:ins w:id="84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41" w:author="Okot" w:date="2019-03-30T17:06:00Z">
          <w:pPr>
            <w:ind w:firstLine="0"/>
            <w:jc w:val="left"/>
          </w:pPr>
        </w:pPrChange>
      </w:pPr>
      <w:ins w:id="842" w:author="Okot" w:date="2019-03-30T18:29:00Z">
        <w:r>
          <w:t xml:space="preserve">Funkcjonuje wiele mitów na temat węglowodanów sprzyjających popularności diet niskowęglowodanowych. Główny z nich mówi, że </w:t>
        </w:r>
      </w:ins>
      <w:ins w:id="843" w:author="Okot" w:date="2019-03-30T18:30:00Z">
        <w:r>
          <w:t>to właśnie ten makroskładnik tuczy.</w:t>
        </w:r>
        <w:r w:rsidR="001B72D1">
          <w:t xml:space="preserve"> J</w:t>
        </w:r>
      </w:ins>
      <w:ins w:id="844" w:author="Okot" w:date="2019-03-30T18:31:00Z">
        <w:r>
          <w:t>ak w każdym micie, jest w nim ziarno prawdy.</w:t>
        </w:r>
      </w:ins>
      <w:ins w:id="845" w:author="Okot" w:date="2019-03-30T18:33:00Z">
        <w:r w:rsidR="007600DA">
          <w:t xml:space="preserve"> </w:t>
        </w:r>
      </w:ins>
    </w:p>
    <w:p w14:paraId="5C3D9912" w14:textId="77777777" w:rsidR="00B81B62" w:rsidRDefault="00062B6C" w:rsidP="00396176">
      <w:pPr>
        <w:rPr>
          <w:ins w:id="846" w:author="Okot" w:date="2019-03-30T18:44:00Z"/>
        </w:rPr>
      </w:pPr>
      <w:ins w:id="847" w:author="Okot" w:date="2019-03-30T18:34:00Z">
        <w:r>
          <w:t>I</w:t>
        </w:r>
      </w:ins>
      <w:ins w:id="848" w:author="Okot" w:date="2019-03-30T18:35:00Z">
        <w:r>
          <w:t>stnieje jeszcze jeden podział węglowodanów i tyczy się on głównie</w:t>
        </w:r>
      </w:ins>
      <w:ins w:id="849" w:author="Okot" w:date="2019-03-30T18:36:00Z">
        <w:r>
          <w:t xml:space="preserve"> tych pochodzenia</w:t>
        </w:r>
      </w:ins>
      <w:ins w:id="850" w:author="Okot" w:date="2019-03-30T19:55:00Z">
        <w:r w:rsidR="001B72D1">
          <w:t xml:space="preserve"> zbożowego</w:t>
        </w:r>
      </w:ins>
      <w:ins w:id="851" w:author="Okot" w:date="2019-03-30T18:35:00Z">
        <w:r>
          <w:t>.</w:t>
        </w:r>
      </w:ins>
      <w:ins w:id="852" w:author="Okot" w:date="2019-03-30T18:36:00Z">
        <w:r>
          <w:t xml:space="preserve"> Wyróżniamy </w:t>
        </w:r>
      </w:ins>
      <w:ins w:id="853" w:author="Okot" w:date="2019-03-30T18:37:00Z">
        <w:r>
          <w:t>węglowodany z</w:t>
        </w:r>
      </w:ins>
      <w:ins w:id="854" w:author="Okot" w:date="2019-03-30T18:36:00Z">
        <w:r>
          <w:t xml:space="preserve"> </w:t>
        </w:r>
      </w:ins>
      <w:ins w:id="855" w:author="Okot" w:date="2019-03-30T18:37:00Z">
        <w:r>
          <w:t xml:space="preserve">produktów </w:t>
        </w:r>
      </w:ins>
      <w:ins w:id="856" w:author="Okot" w:date="2019-03-30T18:35:00Z">
        <w:r>
          <w:t>rafinowanych i pełnoziarnistych</w:t>
        </w:r>
      </w:ins>
      <w:ins w:id="857" w:author="Okot" w:date="2019-03-30T18:38:00Z">
        <w:r>
          <w:t xml:space="preserve">. </w:t>
        </w:r>
      </w:ins>
      <w:ins w:id="858" w:author="Okot" w:date="2019-03-30T19:55:00Z">
        <w:r w:rsidR="001B72D1">
          <w:t>„</w:t>
        </w:r>
      </w:ins>
      <w:ins w:id="859" w:author="Okot" w:date="2019-03-30T18:38:00Z">
        <w:r w:rsidR="001B72D1">
          <w:t>Rafinowany</w:t>
        </w:r>
      </w:ins>
      <w:ins w:id="860" w:author="Okot" w:date="2019-03-30T19:55:00Z">
        <w:r w:rsidR="001B72D1">
          <w:t>”</w:t>
        </w:r>
      </w:ins>
      <w:ins w:id="861" w:author="Okot" w:date="2019-03-30T18:38:00Z">
        <w:r>
          <w:t xml:space="preserve"> oznacza</w:t>
        </w:r>
      </w:ins>
      <w:ins w:id="862" w:author="Okot" w:date="2019-03-30T18:39:00Z">
        <w:r w:rsidR="001B72D1">
          <w:t xml:space="preserve"> pochodzący</w:t>
        </w:r>
        <w:r>
          <w:t xml:space="preserve"> z ziarna</w:t>
        </w:r>
      </w:ins>
      <w:ins w:id="863" w:author="Okot" w:date="2019-03-30T18:38:00Z">
        <w:r>
          <w:t xml:space="preserve"> poddane</w:t>
        </w:r>
      </w:ins>
      <w:ins w:id="864" w:author="Okot" w:date="2019-03-30T18:39:00Z">
        <w:r>
          <w:t>go</w:t>
        </w:r>
      </w:ins>
      <w:ins w:id="865" w:author="Okot" w:date="2019-03-30T18:38:00Z">
        <w:r>
          <w:t xml:space="preserve"> intensywnej obróbce, oczyszc</w:t>
        </w:r>
      </w:ins>
      <w:ins w:id="866" w:author="Okot" w:date="2019-03-30T18:39:00Z">
        <w:r>
          <w:t>z</w:t>
        </w:r>
      </w:ins>
      <w:ins w:id="867" w:author="Okot" w:date="2019-03-30T18:38:00Z">
        <w:r>
          <w:t>aniu.</w:t>
        </w:r>
      </w:ins>
      <w:ins w:id="868" w:author="Okot" w:date="2019-03-30T18:39:00Z">
        <w:r>
          <w:t xml:space="preserve"> Niestety, nie chodzi o usuwanie substancji, które są szkodliwe, tylko zarodka i otrębów, które są źródłem wielu składników odżywczych.</w:t>
        </w:r>
      </w:ins>
      <w:ins w:id="869" w:author="Okot" w:date="2019-03-30T18:40:00Z">
        <w:r>
          <w:t xml:space="preserve"> </w:t>
        </w:r>
      </w:ins>
      <w:ins w:id="870" w:author="Okot" w:date="2019-03-30T18:41:00Z">
        <w:r>
          <w:t xml:space="preserve">Produkt </w:t>
        </w:r>
      </w:ins>
      <w:ins w:id="871" w:author="Okot" w:date="2019-03-30T18:40:00Z">
        <w:r>
          <w:t>pełnoziarnist</w:t>
        </w:r>
      </w:ins>
      <w:ins w:id="872" w:author="Okot" w:date="2019-03-30T18:42:00Z">
        <w:r>
          <w:t>y</w:t>
        </w:r>
      </w:ins>
      <w:ins w:id="873" w:author="Okot" w:date="2019-03-30T18:40:00Z">
        <w:r w:rsidR="001B72D1">
          <w:t>, chociaż</w:t>
        </w:r>
        <w:r>
          <w:t xml:space="preserve"> </w:t>
        </w:r>
      </w:ins>
      <w:ins w:id="874" w:author="Okot" w:date="2019-03-30T18:42:00Z">
        <w:r w:rsidR="001B72D1">
          <w:t>zawiera również</w:t>
        </w:r>
        <w:r>
          <w:t xml:space="preserve"> </w:t>
        </w:r>
      </w:ins>
      <w:ins w:id="875" w:author="Okot" w:date="2019-03-30T18:41:00Z">
        <w:r>
          <w:t>ziarno</w:t>
        </w:r>
      </w:ins>
      <w:ins w:id="876" w:author="Okot" w:date="2019-03-30T19:56:00Z">
        <w:r w:rsidR="001B72D1">
          <w:t xml:space="preserve"> obrobione (zazwyczaj</w:t>
        </w:r>
      </w:ins>
      <w:ins w:id="877" w:author="Okot" w:date="2019-03-30T18:41:00Z">
        <w:r>
          <w:t xml:space="preserve"> zmiażdżone lub </w:t>
        </w:r>
      </w:ins>
      <w:ins w:id="878" w:author="Okot" w:date="2019-03-30T18:43:00Z">
        <w:r>
          <w:t>zmielone</w:t>
        </w:r>
      </w:ins>
      <w:ins w:id="879" w:author="Okot" w:date="2019-03-30T19:56:00Z">
        <w:r w:rsidR="001B72D1">
          <w:t>)</w:t>
        </w:r>
      </w:ins>
      <w:ins w:id="880" w:author="Okot" w:date="2019-03-30T18:43:00Z">
        <w:r w:rsidR="001B72D1">
          <w:t xml:space="preserve">, ma w </w:t>
        </w:r>
      </w:ins>
      <w:ins w:id="881" w:author="Okot" w:date="2019-03-30T19:57:00Z">
        <w:r w:rsidR="001B72D1">
          <w:t>składzie</w:t>
        </w:r>
      </w:ins>
      <w:ins w:id="882" w:author="Okot" w:date="2019-03-30T18:43:00Z">
        <w:r w:rsidR="001B72D1">
          <w:t xml:space="preserve"> </w:t>
        </w:r>
      </w:ins>
      <w:ins w:id="883" w:author="Okot" w:date="2019-03-30T19:57:00Z">
        <w:r w:rsidR="001B72D1">
          <w:t>również</w:t>
        </w:r>
      </w:ins>
      <w:ins w:id="884" w:author="Okot" w:date="2019-03-30T18:42:00Z">
        <w:r>
          <w:t xml:space="preserve"> zarodki i otręby w takiej samej proporcji, w jakiej znajdowały się przed obróbką, d</w:t>
        </w:r>
      </w:ins>
      <w:ins w:id="885" w:author="Okot" w:date="2019-03-30T18:43:00Z">
        <w:r>
          <w:t xml:space="preserve">zięki czemu jest bogatym źródłem nie tylko węglowodanów złożonych, ale też białka, błonnika, witamin i </w:t>
        </w:r>
      </w:ins>
      <w:ins w:id="886" w:author="Okot" w:date="2019-03-30T18:44:00Z">
        <w:r>
          <w:t>składników</w:t>
        </w:r>
      </w:ins>
      <w:ins w:id="887" w:author="Okot" w:date="2019-03-30T18:43:00Z">
        <w:r>
          <w:t xml:space="preserve"> </w:t>
        </w:r>
      </w:ins>
      <w:ins w:id="888" w:author="Okot" w:date="2019-03-30T18:44:00Z">
        <w:r>
          <w:t>mineralnych.</w:t>
        </w:r>
      </w:ins>
    </w:p>
    <w:p w14:paraId="42263E86" w14:textId="77777777" w:rsidR="00396176" w:rsidRDefault="00B81B62">
      <w:pPr>
        <w:pPrChange w:id="889" w:author="Okot" w:date="2019-03-30T17:06:00Z">
          <w:pPr>
            <w:ind w:firstLine="0"/>
            <w:jc w:val="left"/>
          </w:pPr>
        </w:pPrChange>
      </w:pPr>
      <w:ins w:id="890" w:author="Okot" w:date="2019-03-30T18:44:00Z">
        <w:r>
          <w:t>Dieta współczesnego człowieka składa się w duże</w:t>
        </w:r>
        <w:r w:rsidR="005D4A75">
          <w:t>j mierze z produkt</w:t>
        </w:r>
      </w:ins>
      <w:ins w:id="891" w:author="Okot" w:date="2019-03-30T21:12:00Z">
        <w:r w:rsidR="005D4A75">
          <w:t>ów</w:t>
        </w:r>
      </w:ins>
      <w:ins w:id="892" w:author="Okot" w:date="2019-03-30T18:44:00Z">
        <w:r w:rsidR="005D4A75">
          <w:t xml:space="preserve"> rafinowanych </w:t>
        </w:r>
        <w:r>
          <w:t>(białe pieczywo i inne wypieki oparte na</w:t>
        </w:r>
      </w:ins>
      <w:ins w:id="893" w:author="Okot" w:date="2019-03-30T18:45:00Z">
        <w:r>
          <w:t xml:space="preserve"> pszennej</w:t>
        </w:r>
      </w:ins>
      <w:ins w:id="894" w:author="Okot" w:date="2019-03-30T19:57:00Z">
        <w:r w:rsidR="005904BA">
          <w:t xml:space="preserve"> mące</w:t>
        </w:r>
      </w:ins>
      <w:ins w:id="895" w:author="Okot" w:date="2019-03-30T18:45:00Z">
        <w:r w:rsidR="007F7379">
          <w:t>) oraz wszechobecn</w:t>
        </w:r>
      </w:ins>
      <w:ins w:id="896" w:author="Okot" w:date="2019-03-31T14:27:00Z">
        <w:r w:rsidR="007F7379">
          <w:t>ego</w:t>
        </w:r>
      </w:ins>
      <w:ins w:id="897" w:author="Okot" w:date="2019-03-30T18:45:00Z">
        <w:r>
          <w:t xml:space="preserve"> cukru</w:t>
        </w:r>
      </w:ins>
      <w:ins w:id="898" w:author="Okot" w:date="2019-03-30T18:46:00Z">
        <w:r>
          <w:t xml:space="preserve"> (słodzone jogurty,</w:t>
        </w:r>
      </w:ins>
      <w:ins w:id="899" w:author="Okot" w:date="2019-03-30T18:47:00Z">
        <w:r>
          <w:t xml:space="preserve"> bułki,</w:t>
        </w:r>
      </w:ins>
      <w:ins w:id="900" w:author="Okot" w:date="2019-03-30T18:46:00Z">
        <w:r>
          <w:t xml:space="preserve"> batoniki, gotowe sosy, dania w puszce)</w:t>
        </w:r>
      </w:ins>
      <w:ins w:id="901" w:author="Okot" w:date="2019-03-30T18:45:00Z">
        <w:r>
          <w:t>.</w:t>
        </w:r>
      </w:ins>
      <w:ins w:id="902" w:author="Okot" w:date="2019-03-31T14:27:00Z">
        <w:r w:rsidR="007F7379">
          <w:t xml:space="preserve"> </w:t>
        </w:r>
      </w:ins>
      <w:ins w:id="903" w:author="Okot" w:date="2019-03-30T18:48:00Z">
        <w:r>
          <w:t>Jest to pożywienie często wysokokaloryczne, ale są to głównie tak zwane „puste kalorie”</w:t>
        </w:r>
        <w:r w:rsidR="009B004F">
          <w:t>, czyli</w:t>
        </w:r>
      </w:ins>
      <w:ins w:id="904" w:author="Okot" w:date="2019-03-30T20:39:00Z">
        <w:r w:rsidR="009B004F">
          <w:t xml:space="preserve"> </w:t>
        </w:r>
      </w:ins>
      <w:ins w:id="905" w:author="Okot" w:date="2019-03-30T18:48:00Z">
        <w:r w:rsidR="009B004F">
          <w:t>ubogie w substancje odżywcze, wypełniają</w:t>
        </w:r>
      </w:ins>
      <w:ins w:id="906" w:author="Okot" w:date="2019-03-30T20:42:00Z">
        <w:r w:rsidR="009B004F">
          <w:t>ce</w:t>
        </w:r>
      </w:ins>
      <w:ins w:id="907" w:author="Okot" w:date="2019-03-30T18:48:00Z">
        <w:r w:rsidR="009B004F">
          <w:t xml:space="preserve"> żołądek </w:t>
        </w:r>
      </w:ins>
      <w:ins w:id="908" w:author="Okot" w:date="2019-03-30T20:42:00Z">
        <w:r w:rsidR="009B004F">
          <w:t xml:space="preserve">jedynie </w:t>
        </w:r>
      </w:ins>
      <w:ins w:id="909" w:author="Okot" w:date="2019-03-30T18:48:00Z">
        <w:r w:rsidR="009B004F">
          <w:t>na chwilę,</w:t>
        </w:r>
      </w:ins>
      <w:ins w:id="910" w:author="Okot" w:date="2019-03-30T20:39:00Z">
        <w:r w:rsidR="009B004F">
          <w:t xml:space="preserve"> powodując krótkotrwały przyrost energii, ale</w:t>
        </w:r>
      </w:ins>
      <w:ins w:id="911" w:author="Okot" w:date="2019-03-30T18:48:00Z">
        <w:r w:rsidR="009B004F">
          <w:t xml:space="preserve"> nie dając </w:t>
        </w:r>
      </w:ins>
      <w:ins w:id="912" w:author="Okot" w:date="2019-03-30T20:38:00Z">
        <w:r w:rsidR="009B004F">
          <w:t>długotrwałego</w:t>
        </w:r>
      </w:ins>
      <w:ins w:id="913" w:author="Okot" w:date="2019-03-30T18:48:00Z">
        <w:r w:rsidR="009B004F">
          <w:t xml:space="preserve"> </w:t>
        </w:r>
      </w:ins>
      <w:ins w:id="914" w:author="Okot" w:date="2019-03-30T20:38:00Z">
        <w:r w:rsidR="009B004F">
          <w:t xml:space="preserve">uczucia sytości. </w:t>
        </w:r>
      </w:ins>
      <w:ins w:id="915" w:author="Okot" w:date="2019-03-31T14:28:00Z">
        <w:r w:rsidR="007F7379">
          <w:t xml:space="preserve">Dodatkową pułapką są też tak zwane „cukry dodane” (ang. </w:t>
        </w:r>
        <w:r w:rsidR="007F7379">
          <w:rPr>
            <w:i/>
          </w:rPr>
          <w:t>added sugars</w:t>
        </w:r>
        <w:r w:rsidR="007F7379">
          <w:t>). Są to</w:t>
        </w:r>
      </w:ins>
      <w:ins w:id="916" w:author="Okot" w:date="2019-03-31T14:30:00Z">
        <w:r w:rsidR="007F7379">
          <w:t xml:space="preserve"> nadprogramowe</w:t>
        </w:r>
      </w:ins>
      <w:ins w:id="917" w:author="Okot" w:date="2019-03-31T14:28:00Z">
        <w:r w:rsidR="007F7379">
          <w:t xml:space="preserve"> węglowodany dodawane do żywności w procesie jej </w:t>
        </w:r>
      </w:ins>
      <w:ins w:id="918" w:author="Okot" w:date="2019-03-31T14:32:00Z">
        <w:r w:rsidR="007F7379">
          <w:t>przygotowania pod</w:t>
        </w:r>
      </w:ins>
      <w:ins w:id="919" w:author="Okot" w:date="2019-03-31T14:30:00Z">
        <w:r w:rsidR="007F7379">
          <w:t xml:space="preserve"> postacią </w:t>
        </w:r>
      </w:ins>
      <w:ins w:id="920" w:author="Okot" w:date="2019-03-31T14:31:00Z">
        <w:r w:rsidR="007F7379">
          <w:t>m.in</w:t>
        </w:r>
      </w:ins>
      <w:ins w:id="921" w:author="Okot" w:date="2019-03-31T14:30:00Z">
        <w:r w:rsidR="007F7379">
          <w:t>.</w:t>
        </w:r>
      </w:ins>
      <w:ins w:id="922" w:author="Okot" w:date="2019-03-31T14:31:00Z">
        <w:r w:rsidR="007F7379">
          <w:t xml:space="preserve">: białego i brązowego cukru, syropów: kukurydzianego, klonowego, fruktozowego, z agawy, melasy różnego pochodzenia, maltozy, </w:t>
        </w:r>
      </w:ins>
      <w:r w:rsidR="00396176">
        <w:t xml:space="preserve">dekstrozy. </w:t>
      </w:r>
      <w:ins w:id="923" w:author="Okot" w:date="2019-03-31T14:33:00Z">
        <w:r w:rsidR="00396176">
          <w:t>Chociaż w tabeli z wartością energetyczn</w:t>
        </w:r>
      </w:ins>
      <w:r w:rsidR="00396176">
        <w:t>ą</w:t>
      </w:r>
      <w:ins w:id="924" w:author="Okot" w:date="2019-03-31T14:33:00Z">
        <w:r w:rsidR="00396176">
          <w:t xml:space="preserve"> często można spotkać się z zapisem </w:t>
        </w:r>
      </w:ins>
      <w:ins w:id="925" w:author="Okot" w:date="2019-03-31T14:34:00Z">
        <w:r w:rsidR="00396176">
          <w:t>„węglowodany</w:t>
        </w:r>
      </w:ins>
      <w:ins w:id="926" w:author="Okot" w:date="2019-03-31T14:35:00Z">
        <w:r w:rsidR="00396176">
          <w:t xml:space="preserve"> -</w:t>
        </w:r>
      </w:ins>
      <w:ins w:id="927" w:author="Okot" w:date="2019-03-31T14:34:00Z">
        <w:r w:rsidR="00396176">
          <w:t xml:space="preserve"> </w:t>
        </w:r>
        <w:r w:rsidR="00396176" w:rsidRPr="007F7379">
          <w:rPr>
            <w:i/>
            <w:rPrChange w:id="928" w:author="Okot" w:date="2019-03-31T14:35:00Z">
              <w:rPr/>
            </w:rPrChange>
          </w:rPr>
          <w:t>X</w:t>
        </w:r>
        <w:r w:rsidR="00396176">
          <w:t> g w tym</w:t>
        </w:r>
      </w:ins>
      <w:ins w:id="929" w:author="Okot" w:date="2019-03-31T14:33:00Z">
        <w:r w:rsidR="00396176">
          <w:t xml:space="preserve"> </w:t>
        </w:r>
      </w:ins>
      <w:ins w:id="930" w:author="Okot" w:date="2019-03-31T14:34:00Z">
        <w:r w:rsidR="00396176">
          <w:t>cukry</w:t>
        </w:r>
      </w:ins>
      <w:ins w:id="931" w:author="Okot" w:date="2019-03-31T14:35:00Z">
        <w:r w:rsidR="00396176">
          <w:t xml:space="preserve"> -</w:t>
        </w:r>
      </w:ins>
      <w:ins w:id="932" w:author="Okot" w:date="2019-03-31T14:34:00Z">
        <w:r w:rsidR="00396176">
          <w:t xml:space="preserve"> </w:t>
        </w:r>
        <w:r w:rsidR="00396176" w:rsidRPr="007F7379">
          <w:rPr>
            <w:i/>
            <w:rPrChange w:id="933" w:author="Okot" w:date="2019-03-31T14:35:00Z">
              <w:rPr/>
            </w:rPrChange>
          </w:rPr>
          <w:t>Y</w:t>
        </w:r>
        <w:r w:rsidR="00396176">
          <w:t> g”</w:t>
        </w:r>
      </w:ins>
      <w:ins w:id="934" w:author="Okot" w:date="2019-03-31T14:35:00Z">
        <w:r w:rsidR="00396176">
          <w:t xml:space="preserve">, to </w:t>
        </w:r>
        <w:r w:rsidR="00396176">
          <w:rPr>
            <w:i/>
          </w:rPr>
          <w:t xml:space="preserve">Y </w:t>
        </w:r>
        <w:r w:rsidR="00396176">
          <w:t xml:space="preserve">jest łączną sumą </w:t>
        </w:r>
      </w:ins>
      <w:ins w:id="935" w:author="Okot" w:date="2019-03-31T14:36:00Z">
        <w:r w:rsidR="00396176">
          <w:t xml:space="preserve">zawartości </w:t>
        </w:r>
      </w:ins>
      <w:ins w:id="936" w:author="Okot" w:date="2019-03-31T14:35:00Z">
        <w:r w:rsidR="00396176">
          <w:t xml:space="preserve">cukrów: tych </w:t>
        </w:r>
      </w:ins>
      <w:ins w:id="937" w:author="Okot" w:date="2019-03-31T14:36:00Z">
        <w:r w:rsidR="00396176">
          <w:t>występujących</w:t>
        </w:r>
      </w:ins>
      <w:ins w:id="938" w:author="Okot" w:date="2019-03-31T14:35:00Z">
        <w:r w:rsidR="00396176">
          <w:t xml:space="preserve"> </w:t>
        </w:r>
      </w:ins>
      <w:ins w:id="939" w:author="Okot" w:date="2019-03-31T14:36:00Z">
        <w:r w:rsidR="00396176">
          <w:t>naturalnie produkcie i dodanych.</w:t>
        </w:r>
      </w:ins>
      <w:r w:rsidR="00396176">
        <w:t xml:space="preserve"> Dlatego, chcąc</w:t>
      </w:r>
      <w:ins w:id="940" w:author="Okot" w:date="2019-03-31T14:33:00Z">
        <w:r w:rsidR="007F7379">
          <w:t xml:space="preserve"> się wystrzegać</w:t>
        </w:r>
      </w:ins>
      <w:r w:rsidR="00396176">
        <w:t xml:space="preserve"> cukrów dodanych,</w:t>
      </w:r>
      <w:ins w:id="941"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363A5520" w:rsidR="001A0FE8" w:rsidRDefault="002F7087" w:rsidP="00396176">
      <w:pPr>
        <w:rPr>
          <w:ins w:id="942" w:author="Okot" w:date="2019-03-30T20:07:00Z"/>
        </w:rPr>
      </w:pPr>
      <w:ins w:id="943" w:author="Okot" w:date="2019-03-30T17:22:00Z">
        <w:r>
          <w:lastRenderedPageBreak/>
          <w:t xml:space="preserve">Ponieważ węglowodany są głównym źródłem zasilania </w:t>
        </w:r>
      </w:ins>
      <w:ins w:id="944" w:author="Okot" w:date="2019-03-30T17:23:00Z">
        <w:r>
          <w:t>ludzkiego</w:t>
        </w:r>
      </w:ins>
      <w:ins w:id="945" w:author="Okot" w:date="2019-03-30T17:22:00Z">
        <w:r>
          <w:t xml:space="preserve"> </w:t>
        </w:r>
      </w:ins>
      <w:ins w:id="946" w:author="Okot" w:date="2019-03-30T17:23:00Z">
        <w:r>
          <w:t>organizmu</w:t>
        </w:r>
      </w:ins>
      <w:r w:rsidR="00396176">
        <w:t>,</w:t>
      </w:r>
      <w:ins w:id="947" w:author="Okot" w:date="2019-03-30T17:23:00Z">
        <w:r>
          <w:t xml:space="preserve"> powinny stanowić podstawę diety. </w:t>
        </w:r>
      </w:ins>
      <w:ins w:id="948" w:author="Okot" w:date="2019-03-30T17:40:00Z">
        <w:r w:rsidR="001C4B6E">
          <w:t>Jak wspominano wcześniej, organizm w razie potrzeby jest w stanie czerpać energię z tłuszczu lub biał</w:t>
        </w:r>
      </w:ins>
      <w:ins w:id="949" w:author="Okot" w:date="2019-03-30T18:54:00Z">
        <w:r w:rsidR="00582840">
          <w:t>k</w:t>
        </w:r>
      </w:ins>
      <w:ins w:id="950" w:author="Okot" w:date="2019-03-30T17:41:00Z">
        <w:r w:rsidR="001C4B6E">
          <w:t>a, ale jedynie węglowodany</w:t>
        </w:r>
      </w:ins>
      <w:ins w:id="951" w:author="Okot" w:date="2019-03-31T14:38:00Z">
        <w:r w:rsidR="005D7BA0">
          <w:t>, a dokładniej glukoza,</w:t>
        </w:r>
      </w:ins>
      <w:ins w:id="952" w:author="Okot" w:date="2019-03-30T17:41:00Z">
        <w:r w:rsidR="001C4B6E">
          <w:t xml:space="preserve"> są wykorzystywane przez mózg. Dlatego stosowanie przez dłuższy czas diety niskowęglowodanowej </w:t>
        </w:r>
      </w:ins>
      <w:ins w:id="953" w:author="Okot" w:date="2019-03-30T18:54:00Z">
        <w:r w:rsidR="00582840">
          <w:t xml:space="preserve">jest </w:t>
        </w:r>
      </w:ins>
      <w:ins w:id="954" w:author="Okot" w:date="2019-03-30T17:41:00Z">
        <w:r w:rsidR="001C4B6E">
          <w:t>niebezpieczne.</w:t>
        </w:r>
      </w:ins>
      <w:ins w:id="955" w:author="Okot" w:date="2019-03-30T20:06:00Z">
        <w:r w:rsidR="001A0FE8">
          <w:t xml:space="preserve"> Wystarczy zresztą przyjrzeć się skutkom jednej z popularniejszych diet niskowęglowodanowych </w:t>
        </w:r>
      </w:ins>
      <w:ins w:id="956" w:author="Okot" w:date="2019-03-30T20:07:00Z">
        <w:r w:rsidR="001A0FE8">
          <w:t>–</w:t>
        </w:r>
      </w:ins>
      <w:ins w:id="957" w:author="Okot" w:date="2019-03-30T20:06:00Z">
        <w:r w:rsidR="00616BEB">
          <w:t xml:space="preserve"> diety</w:t>
        </w:r>
        <w:r w:rsidR="001A0FE8">
          <w:t xml:space="preserve"> </w:t>
        </w:r>
      </w:ins>
      <w:ins w:id="958" w:author="Okot" w:date="2019-03-30T20:07:00Z">
        <w:r w:rsidR="001A0FE8">
          <w:t>Atkinsa. Według sporządzonego na zlecenie Atkins Center for Complementary Medicine badania</w:t>
        </w:r>
      </w:ins>
      <w:ins w:id="959" w:author="Okot" w:date="2019-03-30T20:08:00Z">
        <w:r w:rsidR="001A0FE8">
          <w:t xml:space="preserve"> dieta była skuteczna – pacjenci chudli średnio 9</w:t>
        </w:r>
        <w:r w:rsidR="00A66E93">
          <w:t> </w:t>
        </w:r>
        <w:r w:rsidR="001A0FE8">
          <w:t>kg</w:t>
        </w:r>
      </w:ins>
      <w:ins w:id="960" w:author="Okot" w:date="2019-03-30T21:12:00Z">
        <w:r w:rsidR="00A66E93">
          <w:t> </w:t>
        </w:r>
      </w:ins>
      <w:ins w:id="961" w:author="Okot" w:date="2019-03-30T20:08:00Z">
        <w:r w:rsidR="001A0FE8">
          <w:t xml:space="preserve">miesięcznie. </w:t>
        </w:r>
      </w:ins>
      <w:ins w:id="962" w:author="Okot" w:date="2019-03-30T20:09:00Z">
        <w:r w:rsidR="001A0FE8">
          <w:t>Skarżyli się jednak na takie skutki uboczne jak: zaparcia, nieprzyjemny oddech, bóle głowy, utrata włosów</w:t>
        </w:r>
      </w:ins>
      <w:ins w:id="963" w:author="Okot" w:date="2019-03-30T20:10:00Z">
        <w:r w:rsidR="004A2665">
          <w:t xml:space="preserve">. Inne, australijskie badanie ostrzegało przed </w:t>
        </w:r>
      </w:ins>
      <w:ins w:id="964" w:author="Okot" w:date="2019-03-30T20:11:00Z">
        <w:r w:rsidR="004A2665">
          <w:t xml:space="preserve">m.in. przed </w:t>
        </w:r>
      </w:ins>
      <w:ins w:id="965" w:author="Okot" w:date="2019-03-30T20:10:00Z">
        <w:r w:rsidR="004A2665">
          <w:t>arytmią, osteoporozą, uszkodzeniem nerek</w:t>
        </w:r>
      </w:ins>
      <w:ins w:id="96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7" w:author="Okot" w:date="2019-03-30T21:13:00Z">
        <w:r w:rsidR="00A66E93" w:rsidRPr="00EB398E">
          <w:t> </w:t>
        </w:r>
      </w:ins>
      <w:ins w:id="968" w:author="Okot" w:date="2019-03-30T20:13:00Z">
        <w:r w:rsidR="004A2665" w:rsidRPr="00EB398E">
          <w:t>[</w:t>
        </w:r>
      </w:ins>
      <w:r w:rsidR="00F90F4F">
        <w:t>1</w:t>
      </w:r>
      <w:r w:rsidR="00214EE1">
        <w:t>6</w:t>
      </w:r>
      <w:ins w:id="96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70" w:author="Okot" w:date="2019-03-30T17:11:00Z"/>
        </w:rPr>
        <w:pPrChange w:id="971" w:author="Okot" w:date="2019-03-30T17:06:00Z">
          <w:pPr>
            <w:ind w:firstLine="0"/>
            <w:jc w:val="left"/>
          </w:pPr>
        </w:pPrChange>
      </w:pPr>
      <w:ins w:id="972" w:author="Okot" w:date="2019-03-30T17:43:00Z">
        <w:r>
          <w:t xml:space="preserve"> Chcąc uniknąć nadmiernego przybierania na wadze,</w:t>
        </w:r>
        <w:r w:rsidR="001C4B6E">
          <w:t xml:space="preserve"> n</w:t>
        </w:r>
      </w:ins>
      <w:ins w:id="973" w:author="Okot" w:date="2019-03-30T17:23:00Z">
        <w:r w:rsidR="002F7087">
          <w:t xml:space="preserve">ależy jedynie pilnować, żeby </w:t>
        </w:r>
      </w:ins>
      <w:ins w:id="974" w:author="Okot" w:date="2019-03-30T17:24:00Z">
        <w:r w:rsidR="002F7087">
          <w:t xml:space="preserve">spożywane </w:t>
        </w:r>
      </w:ins>
      <w:ins w:id="975" w:author="Okot" w:date="2019-03-30T17:23:00Z">
        <w:r w:rsidR="002F7087">
          <w:t>produkty</w:t>
        </w:r>
      </w:ins>
      <w:ins w:id="976" w:author="Okot" w:date="2019-03-30T17:24:00Z">
        <w:r w:rsidR="002F7087">
          <w:t xml:space="preserve"> zawierały jak najwięcej naturalnie występujących cukrów, a</w:t>
        </w:r>
      </w:ins>
      <w:ins w:id="977" w:author="Okot" w:date="2019-03-30T17:25:00Z">
        <w:r w:rsidR="002F7087">
          <w:t xml:space="preserve"> </w:t>
        </w:r>
      </w:ins>
      <w:ins w:id="978" w:author="Okot" w:date="2019-03-30T17:24:00Z">
        <w:r w:rsidR="002F7087">
          <w:t>nie</w:t>
        </w:r>
      </w:ins>
      <w:ins w:id="979" w:author="Okot" w:date="2019-03-30T17:25:00Z">
        <w:r w:rsidR="002F7087">
          <w:t xml:space="preserve"> </w:t>
        </w:r>
        <w:r w:rsidR="008E15C5">
          <w:t>cukry dodane</w:t>
        </w:r>
      </w:ins>
      <w:ins w:id="980" w:author="Okot" w:date="2019-03-30T17:45:00Z">
        <w:r w:rsidR="00CD7C0F">
          <w:t>, przedkładać produkty nieprzetworzone nad rafinowane</w:t>
        </w:r>
      </w:ins>
      <w:ins w:id="981" w:author="Okot" w:date="2019-03-30T17:43:00Z">
        <w:r w:rsidR="001C4B6E">
          <w:t xml:space="preserve"> oraz zadbać o odpowiednią podaż błonnika</w:t>
        </w:r>
      </w:ins>
      <w:ins w:id="982" w:author="Okot" w:date="2019-03-30T17:26:00Z">
        <w:r w:rsidR="00990739">
          <w:t>.</w:t>
        </w:r>
      </w:ins>
      <w:ins w:id="983" w:author="Okot" w:date="2019-03-30T17:23:00Z">
        <w:r w:rsidR="002F7087">
          <w:t xml:space="preserve"> </w:t>
        </w:r>
      </w:ins>
    </w:p>
    <w:p w14:paraId="7FEAD86D" w14:textId="77777777" w:rsidR="009B563A" w:rsidRDefault="009B563A">
      <w:pPr>
        <w:rPr>
          <w:ins w:id="984" w:author="Okot" w:date="2019-03-28T17:35:00Z"/>
        </w:rPr>
        <w:pPrChange w:id="985" w:author="Okot" w:date="2019-03-28T17:35:00Z">
          <w:pPr>
            <w:ind w:firstLine="0"/>
            <w:jc w:val="left"/>
          </w:pPr>
        </w:pPrChange>
      </w:pPr>
    </w:p>
    <w:p w14:paraId="6F7DC269" w14:textId="3C4B2EEE" w:rsidR="009B563A" w:rsidRDefault="009B563A">
      <w:pPr>
        <w:pStyle w:val="Nagwek2"/>
        <w:rPr>
          <w:ins w:id="986" w:author="Okot" w:date="2019-03-28T17:35:00Z"/>
        </w:rPr>
        <w:pPrChange w:id="987" w:author="Okot" w:date="2019-03-28T17:35:00Z">
          <w:pPr>
            <w:ind w:firstLine="0"/>
            <w:jc w:val="left"/>
          </w:pPr>
        </w:pPrChange>
      </w:pPr>
      <w:bookmarkStart w:id="988" w:name="_Toc5963733"/>
      <w:ins w:id="989" w:author="Okot" w:date="2019-03-28T17:35:00Z">
        <w:r>
          <w:t>2.1.3.4. Zapotrzebowanie na makroskładniki</w:t>
        </w:r>
      </w:ins>
      <w:ins w:id="990" w:author="Okot" w:date="2019-03-30T19:41:00Z">
        <w:r w:rsidR="00B66E9E">
          <w:t xml:space="preserve"> [1</w:t>
        </w:r>
      </w:ins>
      <w:r w:rsidR="00214EE1">
        <w:t>8</w:t>
      </w:r>
      <w:ins w:id="991" w:author="Okot" w:date="2019-03-30T19:41:00Z">
        <w:r w:rsidR="00B66E9E">
          <w:t>,1</w:t>
        </w:r>
      </w:ins>
      <w:r w:rsidR="00214EE1">
        <w:t>9</w:t>
      </w:r>
      <w:ins w:id="992" w:author="Okot" w:date="2019-03-30T19:41:00Z">
        <w:r w:rsidR="00B66E9E">
          <w:t>,</w:t>
        </w:r>
      </w:ins>
      <w:r w:rsidR="00214EE1">
        <w:t>20</w:t>
      </w:r>
      <w:ins w:id="993" w:author="Okot" w:date="2019-03-30T19:41:00Z">
        <w:r w:rsidR="00B66E9E">
          <w:t>]</w:t>
        </w:r>
      </w:ins>
      <w:bookmarkEnd w:id="988"/>
    </w:p>
    <w:p w14:paraId="469816E0" w14:textId="77777777" w:rsidR="009B563A" w:rsidRDefault="009B563A">
      <w:pPr>
        <w:rPr>
          <w:ins w:id="994" w:author="Okot" w:date="2019-03-28T17:35:00Z"/>
        </w:rPr>
        <w:pPrChange w:id="995" w:author="Okot" w:date="2019-03-28T17:35:00Z">
          <w:pPr>
            <w:ind w:firstLine="0"/>
            <w:jc w:val="left"/>
          </w:pPr>
        </w:pPrChange>
      </w:pPr>
    </w:p>
    <w:p w14:paraId="53B27C65" w14:textId="77777777" w:rsidR="009B563A" w:rsidRDefault="005D7BA0">
      <w:pPr>
        <w:rPr>
          <w:ins w:id="996" w:author="Okot" w:date="2019-03-28T23:37:00Z"/>
        </w:rPr>
        <w:pPrChange w:id="997" w:author="Okot" w:date="2019-03-28T17:35:00Z">
          <w:pPr>
            <w:ind w:firstLine="0"/>
            <w:jc w:val="left"/>
          </w:pPr>
        </w:pPrChange>
      </w:pPr>
      <w:ins w:id="998" w:author="Okot" w:date="2019-03-31T14:40:00Z">
        <w:r>
          <w:t xml:space="preserve">Punkty poświęcone poszczególnym makroskładnikom </w:t>
        </w:r>
      </w:ins>
      <w:ins w:id="999" w:author="Okot" w:date="2019-03-31T14:41:00Z">
        <w:r>
          <w:t>mówił</w:t>
        </w:r>
      </w:ins>
      <w:ins w:id="1000" w:author="Okot" w:date="2019-03-31T14:40:00Z">
        <w:r>
          <w:t xml:space="preserve">y o ich roli w </w:t>
        </w:r>
      </w:ins>
      <w:ins w:id="1001" w:author="Okot" w:date="2019-03-31T14:41:00Z">
        <w:r>
          <w:t>organizmie</w:t>
        </w:r>
      </w:ins>
      <w:ins w:id="1002" w:author="Okot" w:date="2019-03-31T14:40:00Z">
        <w:r>
          <w:t>,</w:t>
        </w:r>
      </w:ins>
      <w:ins w:id="1003" w:author="Okot" w:date="2019-03-31T14:41:00Z">
        <w:r>
          <w:t xml:space="preserve"> tłumacząc dlaczego człowiek potrzebuje wszystkich trzech w swojej diecie.</w:t>
        </w:r>
      </w:ins>
      <w:ins w:id="1004" w:author="Okot" w:date="2019-03-28T17:50:00Z">
        <w:r w:rsidR="00A9664B">
          <w:t xml:space="preserve"> W niniejszym punkcie zostanie </w:t>
        </w:r>
        <w:r w:rsidR="005E2604">
          <w:t xml:space="preserve">przedstawione ile </w:t>
        </w:r>
        <w:r w:rsidR="00A9664B">
          <w:t>wynosi</w:t>
        </w:r>
      </w:ins>
      <w:ins w:id="1005" w:author="Okot" w:date="2019-03-31T14:41:00Z">
        <w:r>
          <w:t xml:space="preserve"> zapotrzebowanie na poszczególne elementy</w:t>
        </w:r>
      </w:ins>
      <w:ins w:id="1006" w:author="Okot" w:date="2019-03-28T17:50:00Z">
        <w:r w:rsidR="00A9664B">
          <w:t>.</w:t>
        </w:r>
      </w:ins>
    </w:p>
    <w:p w14:paraId="015B138D" w14:textId="56313177" w:rsidR="00C75CF5" w:rsidRDefault="00C75CF5">
      <w:pPr>
        <w:rPr>
          <w:ins w:id="1007" w:author="Okot" w:date="2019-03-28T23:43:00Z"/>
        </w:rPr>
        <w:pPrChange w:id="1008" w:author="Okot" w:date="2019-03-28T17:35:00Z">
          <w:pPr>
            <w:ind w:firstLine="0"/>
            <w:jc w:val="left"/>
          </w:pPr>
        </w:pPrChange>
      </w:pPr>
      <w:ins w:id="1009" w:author="Okot" w:date="2019-03-28T23:37:00Z">
        <w:r>
          <w:t>Większość instytucji na świecie</w:t>
        </w:r>
      </w:ins>
      <w:ins w:id="1010" w:author="Okot" w:date="2019-03-28T23:38:00Z">
        <w:r>
          <w:t xml:space="preserve"> </w:t>
        </w:r>
      </w:ins>
      <w:ins w:id="1011" w:author="Okot" w:date="2019-03-28T23:37:00Z">
        <w:r>
          <w:t>zajmujących się żywnością i ż</w:t>
        </w:r>
      </w:ins>
      <w:ins w:id="1012" w:author="Okot" w:date="2019-03-28T23:38:00Z">
        <w:r>
          <w:t>ywieniem ustala własne normy na spożycie składników odżywczych</w:t>
        </w:r>
      </w:ins>
      <w:r w:rsidR="00293130">
        <w:t>,</w:t>
      </w:r>
      <w:ins w:id="1013" w:author="Okot" w:date="2019-03-28T23:38:00Z">
        <w:r>
          <w:t xml:space="preserve"> często bazując na badaniach prowadzonych na terenie kraju, w którym </w:t>
        </w:r>
      </w:ins>
      <w:ins w:id="1014" w:author="Okot" w:date="2019-03-28T23:39:00Z">
        <w:r>
          <w:t>się</w:t>
        </w:r>
      </w:ins>
      <w:ins w:id="1015" w:author="Okot" w:date="2019-03-28T23:38:00Z">
        <w:r>
          <w:t xml:space="preserve"> </w:t>
        </w:r>
      </w:ins>
      <w:ins w:id="1016" w:author="Okot" w:date="2019-03-28T23:39:00Z">
        <w:r>
          <w:t xml:space="preserve">znajdują. Efekty tych ustaleń często </w:t>
        </w:r>
      </w:ins>
      <w:ins w:id="1017" w:author="Okot" w:date="2019-03-28T23:40:00Z">
        <w:r>
          <w:t>się</w:t>
        </w:r>
      </w:ins>
      <w:ins w:id="1018" w:author="Okot" w:date="2019-03-28T23:39:00Z">
        <w:r>
          <w:t xml:space="preserve"> </w:t>
        </w:r>
      </w:ins>
      <w:ins w:id="1019" w:author="Okot" w:date="2019-03-28T23:40:00Z">
        <w:r>
          <w:t>pokrywają</w:t>
        </w:r>
      </w:ins>
      <w:ins w:id="1020" w:author="Okot" w:date="2019-03-28T23:42:00Z">
        <w:r>
          <w:t xml:space="preserve"> albo niewiele różnią. </w:t>
        </w:r>
      </w:ins>
      <w:ins w:id="1021" w:author="Okot" w:date="2019-03-28T23:40:00Z">
        <w:r>
          <w:t>Na przykład zalecane spożyci</w:t>
        </w:r>
      </w:ins>
      <w:r w:rsidR="00293130">
        <w:t>e</w:t>
      </w:r>
      <w:ins w:id="1022" w:author="Okot" w:date="2019-03-28T23:40:00Z">
        <w:r>
          <w:t xml:space="preserve"> biał</w:t>
        </w:r>
      </w:ins>
      <w:ins w:id="1023" w:author="Okot" w:date="2019-03-31T14:42:00Z">
        <w:r w:rsidR="00834FF1">
          <w:t>k</w:t>
        </w:r>
      </w:ins>
      <w:ins w:id="1024" w:author="Okot" w:date="2019-03-28T23:40:00Z">
        <w:r>
          <w:t>a według ustaleń USDA i IŻŻ różni się</w:t>
        </w:r>
      </w:ins>
      <w:ins w:id="1025" w:author="Okot" w:date="2019-03-28T23:42:00Z">
        <w:r>
          <w:t xml:space="preserve"> </w:t>
        </w:r>
      </w:ins>
      <w:ins w:id="1026" w:author="Okot" w:date="2019-03-30T21:13:00Z">
        <w:r w:rsidR="00387236">
          <w:t xml:space="preserve">nieznacznie </w:t>
        </w:r>
      </w:ins>
      <w:ins w:id="1027" w:author="Okot" w:date="2019-03-28T23:40:00Z">
        <w:r>
          <w:t>jedynie z</w:t>
        </w:r>
      </w:ins>
      <w:ins w:id="1028" w:author="Okot" w:date="2019-03-28T23:41:00Z">
        <w:r>
          <w:t>aleceni</w:t>
        </w:r>
        <w:r w:rsidR="00387236">
          <w:t>ami dla młodzieży w wieku 14-15 </w:t>
        </w:r>
        <w:r>
          <w:t>lat</w:t>
        </w:r>
      </w:ins>
      <w:ins w:id="1029" w:author="Okot" w:date="2019-03-30T15:42:00Z">
        <w:r w:rsidR="00387236">
          <w:t> </w:t>
        </w:r>
        <w:r w:rsidR="004E3892">
          <w:t>[</w:t>
        </w:r>
      </w:ins>
      <w:ins w:id="1030" w:author="Okot" w:date="2019-03-30T15:43:00Z">
        <w:r w:rsidR="000F2B7A">
          <w:t>1</w:t>
        </w:r>
      </w:ins>
      <w:r w:rsidR="00214EE1">
        <w:t>9</w:t>
      </w:r>
      <w:ins w:id="1031" w:author="Okot" w:date="2019-03-30T15:42:00Z">
        <w:r w:rsidR="004E3892">
          <w:t>]</w:t>
        </w:r>
      </w:ins>
      <w:ins w:id="1032" w:author="Okot" w:date="2019-03-28T23:42:00Z">
        <w:r>
          <w:t xml:space="preserve">. </w:t>
        </w:r>
      </w:ins>
    </w:p>
    <w:p w14:paraId="1E09A812" w14:textId="77777777" w:rsidR="00C75CF5" w:rsidRDefault="00C75CF5">
      <w:pPr>
        <w:rPr>
          <w:ins w:id="1033" w:author="Okot" w:date="2019-03-28T23:37:00Z"/>
        </w:rPr>
        <w:pPrChange w:id="1034" w:author="Okot" w:date="2019-03-28T17:35:00Z">
          <w:pPr>
            <w:ind w:firstLine="0"/>
            <w:jc w:val="left"/>
          </w:pPr>
        </w:pPrChange>
      </w:pPr>
      <w:ins w:id="1035" w:author="Okot" w:date="2019-03-28T23:42:00Z">
        <w:r>
          <w:t>W niniejszej pracy będą przytaczane</w:t>
        </w:r>
      </w:ins>
      <w:ins w:id="1036" w:author="Okot" w:date="2019-03-28T23:44:00Z">
        <w:r w:rsidR="00132B76">
          <w:t xml:space="preserve"> w miarę możliwości</w:t>
        </w:r>
      </w:ins>
      <w:ins w:id="1037" w:author="Okot" w:date="2019-03-28T23:42:00Z">
        <w:r>
          <w:t xml:space="preserve"> zalecenia polskiego </w:t>
        </w:r>
      </w:ins>
      <w:ins w:id="1038"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9" w:author="Okot" w:date="2019-03-28T23:28:00Z"/>
        </w:rPr>
        <w:pPrChange w:id="1040" w:author="Okot" w:date="2019-03-28T17:45:00Z">
          <w:pPr>
            <w:ind w:firstLine="0"/>
            <w:jc w:val="left"/>
          </w:pPr>
        </w:pPrChange>
      </w:pPr>
      <w:ins w:id="1041" w:author="Okot" w:date="2019-03-28T17:45:00Z">
        <w:r>
          <w:lastRenderedPageBreak/>
          <w:t>Tabela 2.7</w:t>
        </w:r>
        <w:r w:rsidR="00A9664B">
          <w:t xml:space="preserve">. </w:t>
        </w:r>
      </w:ins>
    </w:p>
    <w:p w14:paraId="4129E53C" w14:textId="1442BEF1" w:rsidR="00A9664B" w:rsidRDefault="00DE1533">
      <w:pPr>
        <w:ind w:firstLine="0"/>
        <w:rPr>
          <w:ins w:id="1042" w:author="Okot" w:date="2019-03-28T17:58:00Z"/>
        </w:rPr>
        <w:pPrChange w:id="1043" w:author="Okot" w:date="2019-03-28T17:45:00Z">
          <w:pPr>
            <w:ind w:firstLine="0"/>
            <w:jc w:val="left"/>
          </w:pPr>
        </w:pPrChange>
      </w:pPr>
      <w:ins w:id="1044" w:author="Okot" w:date="2019-03-28T17:45:00Z">
        <w:r>
          <w:t xml:space="preserve">Zalecane </w:t>
        </w:r>
      </w:ins>
      <w:ins w:id="1045" w:author="Okot" w:date="2019-03-28T23:33:00Z">
        <w:r>
          <w:t>spożycie</w:t>
        </w:r>
      </w:ins>
      <w:ins w:id="1046" w:author="Okot" w:date="2019-03-28T17:45:00Z">
        <w:r>
          <w:t xml:space="preserve"> </w:t>
        </w:r>
      </w:ins>
      <w:ins w:id="1047" w:author="Okot" w:date="2019-03-28T23:33:00Z">
        <w:r>
          <w:t>białka wg IŻŻ</w:t>
        </w:r>
      </w:ins>
      <w:ins w:id="1048" w:author="Okot" w:date="2019-03-28T17:58:00Z">
        <w:r>
          <w:t xml:space="preserve"> [1</w:t>
        </w:r>
      </w:ins>
      <w:r w:rsidR="00214EE1">
        <w:t>9</w:t>
      </w:r>
      <w:ins w:id="1049"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50" w:author="Okot" w:date="2019-03-28T17:59:00Z"/>
        </w:trPr>
        <w:tc>
          <w:tcPr>
            <w:tcW w:w="4530" w:type="dxa"/>
          </w:tcPr>
          <w:p w14:paraId="7F4BF42D" w14:textId="77777777" w:rsidR="001648EA" w:rsidRPr="001648EA" w:rsidRDefault="001648EA">
            <w:pPr>
              <w:ind w:firstLine="0"/>
              <w:jc w:val="center"/>
              <w:rPr>
                <w:ins w:id="1051" w:author="Okot" w:date="2019-03-28T17:59:00Z"/>
                <w:b/>
                <w:rPrChange w:id="1052" w:author="Okot" w:date="2019-03-28T17:59:00Z">
                  <w:rPr>
                    <w:ins w:id="1053" w:author="Okot" w:date="2019-03-28T17:59:00Z"/>
                  </w:rPr>
                </w:rPrChange>
              </w:rPr>
              <w:pPrChange w:id="1054" w:author="Okot" w:date="2019-03-28T17:59:00Z">
                <w:pPr>
                  <w:ind w:firstLine="0"/>
                </w:pPr>
              </w:pPrChange>
            </w:pPr>
            <w:ins w:id="1055" w:author="Okot" w:date="2019-03-28T17:59:00Z">
              <w:r>
                <w:rPr>
                  <w:b/>
                </w:rPr>
                <w:t xml:space="preserve">Grupa </w:t>
              </w:r>
            </w:ins>
            <w:ins w:id="1056" w:author="Okot" w:date="2019-03-31T14:56:00Z">
              <w:r w:rsidR="001229B3">
                <w:rPr>
                  <w:b/>
                </w:rPr>
                <w:t>populacji</w:t>
              </w:r>
            </w:ins>
          </w:p>
        </w:tc>
        <w:tc>
          <w:tcPr>
            <w:tcW w:w="4531" w:type="dxa"/>
          </w:tcPr>
          <w:p w14:paraId="1FE36A32" w14:textId="77777777" w:rsidR="001648EA" w:rsidRPr="001648EA" w:rsidRDefault="001648EA">
            <w:pPr>
              <w:ind w:firstLine="0"/>
              <w:jc w:val="center"/>
              <w:rPr>
                <w:ins w:id="1057" w:author="Okot" w:date="2019-03-28T17:59:00Z"/>
                <w:b/>
                <w:rPrChange w:id="1058" w:author="Okot" w:date="2019-03-28T18:00:00Z">
                  <w:rPr>
                    <w:ins w:id="1059" w:author="Okot" w:date="2019-03-28T17:59:00Z"/>
                  </w:rPr>
                </w:rPrChange>
              </w:rPr>
              <w:pPrChange w:id="1060" w:author="Okot" w:date="2019-03-28T17:59:00Z">
                <w:pPr>
                  <w:ind w:firstLine="0"/>
                </w:pPr>
              </w:pPrChange>
            </w:pPr>
            <w:ins w:id="1061" w:author="Okot" w:date="2019-03-28T17:59:00Z">
              <w:r>
                <w:rPr>
                  <w:b/>
                </w:rPr>
                <w:t>Zapotrzebowanie</w:t>
              </w:r>
              <w:r w:rsidRPr="001648EA">
                <w:rPr>
                  <w:b/>
                  <w:rPrChange w:id="1062" w:author="Okot" w:date="2019-03-28T18:00:00Z">
                    <w:rPr/>
                  </w:rPrChange>
                </w:rPr>
                <w:t xml:space="preserve"> (g/kg.m.c./dz)</w:t>
              </w:r>
            </w:ins>
          </w:p>
        </w:tc>
      </w:tr>
      <w:tr w:rsidR="001648EA" w14:paraId="1D209EBB" w14:textId="77777777" w:rsidTr="001648EA">
        <w:trPr>
          <w:ins w:id="1063" w:author="Okot" w:date="2019-03-28T17:59:00Z"/>
        </w:trPr>
        <w:tc>
          <w:tcPr>
            <w:tcW w:w="4530" w:type="dxa"/>
          </w:tcPr>
          <w:p w14:paraId="7763174C"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Wiek 1-3</w:t>
              </w:r>
            </w:ins>
            <w:ins w:id="1067" w:author="Okot" w:date="2019-03-31T14:57:00Z">
              <w:r w:rsidR="001229B3">
                <w:t xml:space="preserve"> lat</w:t>
              </w:r>
            </w:ins>
          </w:p>
        </w:tc>
        <w:tc>
          <w:tcPr>
            <w:tcW w:w="4531" w:type="dxa"/>
          </w:tcPr>
          <w:p w14:paraId="2F81AEEE" w14:textId="77777777" w:rsidR="001648EA" w:rsidRDefault="001648EA">
            <w:pPr>
              <w:ind w:firstLine="0"/>
              <w:jc w:val="center"/>
              <w:rPr>
                <w:ins w:id="1068" w:author="Okot" w:date="2019-03-28T17:59:00Z"/>
              </w:rPr>
              <w:pPrChange w:id="1069" w:author="Okot" w:date="2019-03-28T18:00:00Z">
                <w:pPr>
                  <w:ind w:firstLine="0"/>
                </w:pPr>
              </w:pPrChange>
            </w:pPr>
            <w:ins w:id="1070" w:author="Okot" w:date="2019-03-28T18:00:00Z">
              <w:r>
                <w:t>1,05</w:t>
              </w:r>
            </w:ins>
          </w:p>
        </w:tc>
      </w:tr>
      <w:tr w:rsidR="001648EA" w14:paraId="6520BC7C" w14:textId="77777777" w:rsidTr="001648EA">
        <w:trPr>
          <w:ins w:id="1071" w:author="Okot" w:date="2019-03-28T17:59:00Z"/>
        </w:trPr>
        <w:tc>
          <w:tcPr>
            <w:tcW w:w="4530" w:type="dxa"/>
          </w:tcPr>
          <w:p w14:paraId="07761D3D" w14:textId="77777777" w:rsidR="001648EA" w:rsidRDefault="00C75CF5">
            <w:pPr>
              <w:ind w:firstLine="0"/>
              <w:jc w:val="center"/>
              <w:rPr>
                <w:ins w:id="1072" w:author="Okot" w:date="2019-03-28T17:59:00Z"/>
              </w:rPr>
              <w:pPrChange w:id="1073" w:author="Okot" w:date="2019-03-28T18:00:00Z">
                <w:pPr>
                  <w:ind w:firstLine="0"/>
                </w:pPr>
              </w:pPrChange>
            </w:pPr>
            <w:ins w:id="1074" w:author="Okot" w:date="2019-03-28T18:00:00Z">
              <w:r>
                <w:t>Wiek 4-15</w:t>
              </w:r>
            </w:ins>
            <w:ins w:id="1075" w:author="Okot" w:date="2019-03-31T14:57:00Z">
              <w:r w:rsidR="001229B3">
                <w:t xml:space="preserve"> lat</w:t>
              </w:r>
            </w:ins>
          </w:p>
        </w:tc>
        <w:tc>
          <w:tcPr>
            <w:tcW w:w="4531" w:type="dxa"/>
          </w:tcPr>
          <w:p w14:paraId="594C7491" w14:textId="77777777" w:rsidR="001648EA" w:rsidRDefault="001648EA">
            <w:pPr>
              <w:ind w:firstLine="0"/>
              <w:jc w:val="center"/>
              <w:rPr>
                <w:ins w:id="1076" w:author="Okot" w:date="2019-03-28T17:59:00Z"/>
              </w:rPr>
              <w:pPrChange w:id="1077" w:author="Okot" w:date="2019-03-28T18:00:00Z">
                <w:pPr>
                  <w:ind w:firstLine="0"/>
                </w:pPr>
              </w:pPrChange>
            </w:pPr>
            <w:ins w:id="1078" w:author="Okot" w:date="2019-03-28T18:00:00Z">
              <w:r>
                <w:t>0,95</w:t>
              </w:r>
            </w:ins>
          </w:p>
        </w:tc>
      </w:tr>
      <w:tr w:rsidR="001648EA" w14:paraId="539090ED" w14:textId="77777777" w:rsidTr="001648EA">
        <w:trPr>
          <w:ins w:id="1079" w:author="Okot" w:date="2019-03-28T17:59:00Z"/>
        </w:trPr>
        <w:tc>
          <w:tcPr>
            <w:tcW w:w="4530" w:type="dxa"/>
          </w:tcPr>
          <w:p w14:paraId="33EBCAC6" w14:textId="77777777" w:rsidR="001648EA" w:rsidRDefault="00C75CF5">
            <w:pPr>
              <w:ind w:firstLine="0"/>
              <w:jc w:val="center"/>
              <w:rPr>
                <w:ins w:id="1080" w:author="Okot" w:date="2019-03-28T17:59:00Z"/>
              </w:rPr>
              <w:pPrChange w:id="1081" w:author="Okot" w:date="2019-03-28T18:00:00Z">
                <w:pPr>
                  <w:ind w:firstLine="0"/>
                </w:pPr>
              </w:pPrChange>
            </w:pPr>
            <w:ins w:id="1082" w:author="Okot" w:date="2019-03-28T18:00:00Z">
              <w:r>
                <w:t>Wiek 16</w:t>
              </w:r>
              <w:r w:rsidR="001648EA">
                <w:t>-18</w:t>
              </w:r>
            </w:ins>
            <w:ins w:id="1083" w:author="Okot" w:date="2019-03-31T14:57:00Z">
              <w:r w:rsidR="001229B3">
                <w:t xml:space="preserve"> lat</w:t>
              </w:r>
            </w:ins>
          </w:p>
        </w:tc>
        <w:tc>
          <w:tcPr>
            <w:tcW w:w="4531" w:type="dxa"/>
          </w:tcPr>
          <w:p w14:paraId="77CECCB7"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0,85</w:t>
              </w:r>
            </w:ins>
          </w:p>
        </w:tc>
      </w:tr>
      <w:tr w:rsidR="001648EA" w14:paraId="18167F37" w14:textId="77777777" w:rsidTr="001648EA">
        <w:trPr>
          <w:ins w:id="1087" w:author="Okot" w:date="2019-03-28T17:59:00Z"/>
        </w:trPr>
        <w:tc>
          <w:tcPr>
            <w:tcW w:w="4530" w:type="dxa"/>
          </w:tcPr>
          <w:p w14:paraId="6C14A518" w14:textId="77777777" w:rsidR="001648EA" w:rsidRDefault="001648EA">
            <w:pPr>
              <w:ind w:firstLine="0"/>
              <w:jc w:val="center"/>
              <w:rPr>
                <w:ins w:id="1088" w:author="Okot" w:date="2019-03-28T17:59:00Z"/>
              </w:rPr>
              <w:pPrChange w:id="1089" w:author="Okot" w:date="2019-03-28T18:00:00Z">
                <w:pPr>
                  <w:ind w:firstLine="0"/>
                </w:pPr>
              </w:pPrChange>
            </w:pPr>
            <w:ins w:id="1090" w:author="Okot" w:date="2019-03-28T18:00:00Z">
              <w:r>
                <w:t xml:space="preserve">Dorośli </w:t>
              </w:r>
            </w:ins>
            <w:ins w:id="1091" w:author="Okot" w:date="2019-03-28T18:01:00Z">
              <w:r>
                <w:t>≥</w:t>
              </w:r>
            </w:ins>
            <w:ins w:id="1092" w:author="Okot" w:date="2019-03-28T18:00:00Z">
              <w:r>
                <w:t xml:space="preserve"> 19 lat</w:t>
              </w:r>
            </w:ins>
          </w:p>
        </w:tc>
        <w:tc>
          <w:tcPr>
            <w:tcW w:w="4531" w:type="dxa"/>
          </w:tcPr>
          <w:p w14:paraId="6F0E711E" w14:textId="77777777" w:rsidR="001648EA" w:rsidRDefault="001648EA">
            <w:pPr>
              <w:ind w:firstLine="0"/>
              <w:jc w:val="center"/>
              <w:rPr>
                <w:ins w:id="1093" w:author="Okot" w:date="2019-03-28T17:59:00Z"/>
              </w:rPr>
              <w:pPrChange w:id="1094" w:author="Okot" w:date="2019-03-28T18:01:00Z">
                <w:pPr>
                  <w:ind w:firstLine="0"/>
                </w:pPr>
              </w:pPrChange>
            </w:pPr>
            <w:ins w:id="1095" w:author="Okot" w:date="2019-03-28T18:01:00Z">
              <w:r>
                <w:t>0,8</w:t>
              </w:r>
            </w:ins>
          </w:p>
        </w:tc>
      </w:tr>
      <w:tr w:rsidR="001648EA" w14:paraId="5480CF1F" w14:textId="77777777" w:rsidTr="001648EA">
        <w:trPr>
          <w:ins w:id="1096" w:author="Okot" w:date="2019-03-28T18:01:00Z"/>
        </w:trPr>
        <w:tc>
          <w:tcPr>
            <w:tcW w:w="4530" w:type="dxa"/>
          </w:tcPr>
          <w:p w14:paraId="321B2970" w14:textId="77777777" w:rsidR="001648EA" w:rsidRDefault="001229B3" w:rsidP="00BE3C41">
            <w:pPr>
              <w:ind w:firstLine="0"/>
              <w:jc w:val="center"/>
              <w:rPr>
                <w:ins w:id="1097" w:author="Okot" w:date="2019-03-28T18:01:00Z"/>
              </w:rPr>
            </w:pPr>
            <w:ins w:id="1098" w:author="Okot" w:date="2019-03-31T14:59:00Z">
              <w:r>
                <w:t xml:space="preserve">Kobiety w </w:t>
              </w:r>
            </w:ins>
            <w:ins w:id="1099" w:author="Okot" w:date="2019-03-28T18:01:00Z">
              <w:r>
                <w:t>ciąży</w:t>
              </w:r>
            </w:ins>
          </w:p>
        </w:tc>
        <w:tc>
          <w:tcPr>
            <w:tcW w:w="4531" w:type="dxa"/>
          </w:tcPr>
          <w:p w14:paraId="571179F7" w14:textId="77777777" w:rsidR="001648EA" w:rsidRDefault="001648EA" w:rsidP="00BE3C41">
            <w:pPr>
              <w:ind w:firstLine="0"/>
              <w:jc w:val="center"/>
              <w:rPr>
                <w:ins w:id="1100" w:author="Okot" w:date="2019-03-28T18:01:00Z"/>
              </w:rPr>
            </w:pPr>
            <w:ins w:id="1101" w:author="Okot" w:date="2019-03-28T18:01:00Z">
              <w:r>
                <w:t>1,1</w:t>
              </w:r>
            </w:ins>
          </w:p>
        </w:tc>
      </w:tr>
      <w:tr w:rsidR="001648EA" w14:paraId="6FD2FF32" w14:textId="77777777" w:rsidTr="001648EA">
        <w:trPr>
          <w:ins w:id="1102" w:author="Okot" w:date="2019-03-28T18:01:00Z"/>
        </w:trPr>
        <w:tc>
          <w:tcPr>
            <w:tcW w:w="4530" w:type="dxa"/>
          </w:tcPr>
          <w:p w14:paraId="6C96C2A8" w14:textId="77777777" w:rsidR="001648EA" w:rsidRDefault="001229B3" w:rsidP="00BE3C41">
            <w:pPr>
              <w:ind w:firstLine="0"/>
              <w:jc w:val="center"/>
              <w:rPr>
                <w:ins w:id="1103" w:author="Okot" w:date="2019-03-28T18:01:00Z"/>
              </w:rPr>
            </w:pPr>
            <w:ins w:id="1104" w:author="Okot" w:date="2019-03-31T14:59:00Z">
              <w:r>
                <w:t xml:space="preserve">Kobiety w trakcie </w:t>
              </w:r>
            </w:ins>
            <w:ins w:id="1105" w:author="Okot" w:date="2019-03-28T18:01:00Z">
              <w:r>
                <w:t>laktacji</w:t>
              </w:r>
            </w:ins>
          </w:p>
        </w:tc>
        <w:tc>
          <w:tcPr>
            <w:tcW w:w="4531" w:type="dxa"/>
          </w:tcPr>
          <w:p w14:paraId="6EB6A489" w14:textId="77777777" w:rsidR="001648EA" w:rsidRDefault="001648EA" w:rsidP="00BE3C41">
            <w:pPr>
              <w:ind w:firstLine="0"/>
              <w:jc w:val="center"/>
              <w:rPr>
                <w:ins w:id="1106" w:author="Okot" w:date="2019-03-28T18:01:00Z"/>
              </w:rPr>
            </w:pPr>
            <w:ins w:id="1107" w:author="Okot" w:date="2019-03-28T18:01:00Z">
              <w:r>
                <w:t>1,3</w:t>
              </w:r>
            </w:ins>
          </w:p>
        </w:tc>
      </w:tr>
    </w:tbl>
    <w:p w14:paraId="0C9522DE" w14:textId="77777777" w:rsidR="00A9664B" w:rsidRDefault="00A9664B">
      <w:pPr>
        <w:ind w:firstLine="0"/>
        <w:rPr>
          <w:ins w:id="1108" w:author="Okot" w:date="2019-03-28T17:45:00Z"/>
        </w:rPr>
        <w:pPrChange w:id="1109" w:author="Okot" w:date="2019-03-28T17:45:00Z">
          <w:pPr>
            <w:ind w:firstLine="0"/>
            <w:jc w:val="left"/>
          </w:pPr>
        </w:pPrChange>
      </w:pPr>
    </w:p>
    <w:p w14:paraId="5067624F" w14:textId="77777777" w:rsidR="000F2B7A" w:rsidRDefault="000F2B7A">
      <w:pPr>
        <w:rPr>
          <w:ins w:id="1110" w:author="Okot" w:date="2019-03-30T15:45:00Z"/>
        </w:rPr>
        <w:pPrChange w:id="1111" w:author="Okot" w:date="2019-03-28T17:45:00Z">
          <w:pPr>
            <w:ind w:firstLine="0"/>
            <w:jc w:val="left"/>
          </w:pPr>
        </w:pPrChange>
      </w:pPr>
      <w:ins w:id="1112" w:author="Okot" w:date="2019-03-30T15:45:00Z">
        <w:r>
          <w:t>Jak łatwo można p</w:t>
        </w:r>
        <w:r w:rsidR="0010307F">
          <w:t>oliczyć</w:t>
        </w:r>
      </w:ins>
      <w:r w:rsidR="00293130">
        <w:t>,</w:t>
      </w:r>
      <w:ins w:id="1113" w:author="Okot" w:date="2019-03-30T15:45:00Z">
        <w:r w:rsidR="0010307F">
          <w:t xml:space="preserve"> osoba dorosła ważąca 60 kg potrzebuje spożywać 48 g </w:t>
        </w:r>
        <w:r>
          <w:t>białka</w:t>
        </w:r>
      </w:ins>
      <w:ins w:id="1114" w:author="Okot" w:date="2019-03-30T15:46:00Z">
        <w:r>
          <w:t xml:space="preserve"> dziennie</w:t>
        </w:r>
      </w:ins>
      <w:ins w:id="1115" w:author="Okot" w:date="2019-03-30T15:45:00Z">
        <w:r>
          <w:t>.</w:t>
        </w:r>
      </w:ins>
    </w:p>
    <w:p w14:paraId="29334B5D" w14:textId="7006C024" w:rsidR="00A9664B" w:rsidRDefault="00A9664B">
      <w:pPr>
        <w:rPr>
          <w:ins w:id="1116" w:author="Okot" w:date="2019-03-28T23:50:00Z"/>
        </w:rPr>
        <w:pPrChange w:id="1117" w:author="Okot" w:date="2019-03-28T17:45:00Z">
          <w:pPr>
            <w:ind w:firstLine="0"/>
            <w:jc w:val="left"/>
          </w:pPr>
        </w:pPrChange>
      </w:pPr>
      <w:ins w:id="1118"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9" w:author="Okot" w:date="2019-03-28T17:47:00Z">
        <w:r>
          <w:t xml:space="preserve">W zależności od źródła </w:t>
        </w:r>
      </w:ins>
      <w:ins w:id="1120" w:author="Okot" w:date="2019-03-28T17:48:00Z">
        <w:r>
          <w:t xml:space="preserve">można się dowiedzieć, że powinno ono stanowić 10-35% całkowitego dziennego spożycia </w:t>
        </w:r>
        <w:r w:rsidRPr="00293130">
          <w:t>kalorii</w:t>
        </w:r>
        <w:r>
          <w:t xml:space="preserve"> (ustalenia Rady </w:t>
        </w:r>
      </w:ins>
      <w:ins w:id="1121" w:author="Okot" w:date="2019-03-28T17:49:00Z">
        <w:r>
          <w:t>ds</w:t>
        </w:r>
      </w:ins>
      <w:ins w:id="1122" w:author="Okot" w:date="2019-03-28T17:48:00Z">
        <w:r>
          <w:t>.</w:t>
        </w:r>
      </w:ins>
      <w:ins w:id="1123" w:author="Okot" w:date="2019-03-28T17:49:00Z">
        <w:r>
          <w:t xml:space="preserve"> Żywności i Żywienia Instytutu Medycyny USA)</w:t>
        </w:r>
      </w:ins>
      <w:ins w:id="1124" w:author="Okot" w:date="2019-03-28T22:56:00Z">
        <w:r w:rsidR="0010307F">
          <w:t> </w:t>
        </w:r>
      </w:ins>
      <w:ins w:id="1125" w:author="Okot" w:date="2019-03-28T17:51:00Z">
        <w:r>
          <w:t>[1</w:t>
        </w:r>
      </w:ins>
      <w:r w:rsidR="00A03EAC">
        <w:t>1</w:t>
      </w:r>
      <w:ins w:id="1126" w:author="Okot" w:date="2019-03-28T17:51:00Z">
        <w:r>
          <w:t>]</w:t>
        </w:r>
      </w:ins>
      <w:ins w:id="1127" w:author="Okot" w:date="2019-03-28T17:49:00Z">
        <w:r w:rsidR="00741654">
          <w:t xml:space="preserve"> lub</w:t>
        </w:r>
      </w:ins>
      <w:ins w:id="1128" w:author="Okot" w:date="2019-03-28T17:51:00Z">
        <w:r>
          <w:t xml:space="preserve"> 10-20%</w:t>
        </w:r>
      </w:ins>
      <w:ins w:id="1129" w:author="Okot" w:date="2019-03-28T23:10:00Z">
        <w:r w:rsidR="0098475B">
          <w:t xml:space="preserve"> (Nordic Nutrition Recommendations z 2004 r</w:t>
        </w:r>
      </w:ins>
      <w:ins w:id="1130" w:author="Okot" w:date="2019-03-30T21:14:00Z">
        <w:r w:rsidR="0010307F">
          <w:t>.</w:t>
        </w:r>
      </w:ins>
      <w:ins w:id="1131" w:author="Okot" w:date="2019-03-28T23:10:00Z">
        <w:r w:rsidR="0098475B">
          <w:t>)</w:t>
        </w:r>
      </w:ins>
      <w:ins w:id="1132" w:author="Okot" w:date="2019-03-30T21:14:00Z">
        <w:r w:rsidR="0010307F">
          <w:t> </w:t>
        </w:r>
      </w:ins>
      <w:ins w:id="1133" w:author="Okot" w:date="2019-03-28T17:51:00Z">
        <w:r>
          <w:t>[</w:t>
        </w:r>
      </w:ins>
      <w:ins w:id="1134" w:author="Okot" w:date="2019-03-28T22:55:00Z">
        <w:r w:rsidR="0098475B">
          <w:t>1</w:t>
        </w:r>
      </w:ins>
      <w:r w:rsidR="00C617E3">
        <w:t>8</w:t>
      </w:r>
      <w:ins w:id="1135" w:author="Okot" w:date="2019-03-28T17:51:00Z">
        <w:r>
          <w:t>]</w:t>
        </w:r>
      </w:ins>
      <w:ins w:id="113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7" w:author="Okot" w:date="2019-03-28T17:54:00Z">
        <w:r>
          <w:t>, a dzienne spożycie tego makroskładnika nie powinno prze</w:t>
        </w:r>
        <w:r w:rsidR="001648EA">
          <w:t>kraczać 10% całkowitej liczby skonsumowanych kalorii</w:t>
        </w:r>
      </w:ins>
      <w:ins w:id="1138" w:author="Okot" w:date="2019-03-28T22:56:00Z">
        <w:r w:rsidR="00741654">
          <w:t>,</w:t>
        </w:r>
      </w:ins>
      <w:ins w:id="1139" w:author="Okot" w:date="2019-03-28T17:54:00Z">
        <w:r w:rsidR="001648EA">
          <w:t xml:space="preserve"> zwłaszcza jeśli</w:t>
        </w:r>
      </w:ins>
      <w:ins w:id="1140" w:author="Okot" w:date="2019-03-28T17:55:00Z">
        <w:r w:rsidR="001648EA">
          <w:t xml:space="preserve"> spożywane jest głównie </w:t>
        </w:r>
      </w:ins>
      <w:ins w:id="1141" w:author="Okot" w:date="2019-03-28T17:56:00Z">
        <w:r w:rsidR="001648EA">
          <w:t>białko</w:t>
        </w:r>
      </w:ins>
      <w:ins w:id="1142" w:author="Okot" w:date="2019-03-28T17:55:00Z">
        <w:r w:rsidR="001648EA">
          <w:t xml:space="preserve"> pochodzenia zwierzęcego</w:t>
        </w:r>
      </w:ins>
      <w:r w:rsidR="00293130">
        <w:t> [13]</w:t>
      </w:r>
      <w:ins w:id="1143" w:author="Okot" w:date="2019-03-28T17:55:00Z">
        <w:r w:rsidR="001648EA">
          <w:t>.</w:t>
        </w:r>
      </w:ins>
      <w:ins w:id="1144" w:author="Okot" w:date="2019-03-28T17:54:00Z">
        <w:r w:rsidR="001648EA">
          <w:t xml:space="preserve"> </w:t>
        </w:r>
      </w:ins>
      <w:ins w:id="1145" w:author="Okot" w:date="2019-03-28T17:52:00Z">
        <w:r>
          <w:t xml:space="preserve"> </w:t>
        </w:r>
      </w:ins>
    </w:p>
    <w:p w14:paraId="2FDF0062" w14:textId="77777777" w:rsidR="009C414A" w:rsidRDefault="00614F36">
      <w:pPr>
        <w:rPr>
          <w:ins w:id="1146" w:author="Okot" w:date="2019-03-30T17:03:00Z"/>
        </w:rPr>
        <w:pPrChange w:id="1147" w:author="Okot" w:date="2019-03-28T13:48:00Z">
          <w:pPr>
            <w:ind w:firstLine="0"/>
            <w:jc w:val="left"/>
          </w:pPr>
        </w:pPrChange>
      </w:pPr>
      <w:ins w:id="1148" w:author="Okot" w:date="2019-03-28T23:50:00Z">
        <w:r>
          <w:t>W części</w:t>
        </w:r>
      </w:ins>
      <w:ins w:id="1149" w:author="Okot" w:date="2019-03-28T23:51:00Z">
        <w:r>
          <w:t xml:space="preserve"> 2.1.3.1. była mowa o</w:t>
        </w:r>
        <w:r w:rsidR="00834FF1">
          <w:t xml:space="preserve"> negatywnych skutkach pochłaniania</w:t>
        </w:r>
        <w:r>
          <w:t xml:space="preserve"> dużych ilości białka. Ze względu na ryzyko </w:t>
        </w:r>
      </w:ins>
      <w:ins w:id="1150" w:author="Okot" w:date="2019-03-28T23:52:00Z">
        <w:r>
          <w:t>szkód dla zdrowia</w:t>
        </w:r>
      </w:ins>
      <w:ins w:id="1151" w:author="Okot" w:date="2019-03-28T23:53:00Z">
        <w:r>
          <w:t xml:space="preserve"> IŻŻ sugeruje, żeby dorośli nie spożywali więcej niż 2 g białka/kg.m.c. Sportowcy</w:t>
        </w:r>
      </w:ins>
      <w:ins w:id="1152" w:author="Okot" w:date="2019-03-28T23:54:00Z">
        <w:r>
          <w:t xml:space="preserve"> mogą przesunąć tę granicę do 1,2-1,4 g/kg.m.c.</w:t>
        </w:r>
        <w:r w:rsidR="00E941AA">
          <w:t>, a w skrajnych przypadkach</w:t>
        </w:r>
      </w:ins>
      <w:ins w:id="1153" w:author="Okot" w:date="2019-03-28T23:53:00Z">
        <w:r>
          <w:t xml:space="preserve"> </w:t>
        </w:r>
      </w:ins>
      <w:ins w:id="1154" w:author="Okot" w:date="2019-03-28T23:54:00Z">
        <w:r w:rsidR="00E941AA">
          <w:t>uprawiania sportów wytrzymałościowych do 3</w:t>
        </w:r>
      </w:ins>
      <w:ins w:id="1155" w:author="Okot" w:date="2019-03-28T23:55:00Z">
        <w:r w:rsidR="00E941AA">
          <w:t> g/kg.m.c.</w:t>
        </w:r>
      </w:ins>
    </w:p>
    <w:p w14:paraId="191E8206" w14:textId="77777777" w:rsidR="00B66E9E" w:rsidRDefault="00B81B62">
      <w:pPr>
        <w:rPr>
          <w:ins w:id="1156" w:author="Okot" w:date="2019-03-31T13:54:00Z"/>
        </w:rPr>
        <w:pPrChange w:id="1157" w:author="Okot" w:date="2019-03-28T13:48:00Z">
          <w:pPr>
            <w:ind w:firstLine="0"/>
            <w:jc w:val="left"/>
          </w:pPr>
        </w:pPrChange>
      </w:pPr>
      <w:ins w:id="1158" w:author="Okot" w:date="2019-03-30T18:52:00Z">
        <w:r>
          <w:t>Wiele kontrowersji wiąże się z wytyczny</w:t>
        </w:r>
        <w:r w:rsidR="00834FF1">
          <w:t>mi odnośnie spożycia tłuszcz</w:t>
        </w:r>
      </w:ins>
      <w:r w:rsidR="00293130">
        <w:t>ów</w:t>
      </w:r>
      <w:ins w:id="1159" w:author="Okot" w:date="2019-03-30T18:52:00Z">
        <w:r w:rsidR="00834FF1">
          <w:t>.</w:t>
        </w:r>
      </w:ins>
      <w:ins w:id="1160" w:author="Okot" w:date="2019-03-31T14:44:00Z">
        <w:r w:rsidR="00834FF1">
          <w:t xml:space="preserve"> Większość instytucji</w:t>
        </w:r>
      </w:ins>
      <w:ins w:id="1161" w:author="Okot" w:date="2019-03-30T18:53:00Z">
        <w:r>
          <w:t xml:space="preserve"> </w:t>
        </w:r>
      </w:ins>
      <w:ins w:id="1162" w:author="Okot" w:date="2019-03-30T18:55:00Z">
        <w:r w:rsidR="00834FF1">
          <w:t>nie ustaliła</w:t>
        </w:r>
        <w:r w:rsidR="00582840">
          <w:t xml:space="preserve"> konkretnego zapotrzebowa</w:t>
        </w:r>
        <w:r w:rsidR="00834FF1">
          <w:t>nia, jedynie zakres dystrybucji.</w:t>
        </w:r>
      </w:ins>
      <w:ins w:id="1163" w:author="Okot" w:date="2019-03-31T14:44:00Z">
        <w:r w:rsidR="00834FF1">
          <w:t xml:space="preserve"> Według</w:t>
        </w:r>
      </w:ins>
      <w:ins w:id="1164" w:author="Okot" w:date="2019-03-30T18:55:00Z">
        <w:r w:rsidR="00582840">
          <w:t xml:space="preserve"> </w:t>
        </w:r>
      </w:ins>
      <w:ins w:id="1165" w:author="Okot" w:date="2019-03-31T14:44:00Z">
        <w:r w:rsidR="00834FF1">
          <w:t>USDA</w:t>
        </w:r>
      </w:ins>
      <w:ins w:id="1166" w:author="Okot" w:date="2019-03-30T18:55:00Z">
        <w:r w:rsidR="00582840">
          <w:t xml:space="preserve"> dla dorosłych wynosi</w:t>
        </w:r>
      </w:ins>
      <w:ins w:id="1167" w:author="Okot" w:date="2019-03-31T14:45:00Z">
        <w:r w:rsidR="00834FF1">
          <w:t xml:space="preserve"> on</w:t>
        </w:r>
      </w:ins>
      <w:ins w:id="1168" w:author="Okot" w:date="2019-03-30T18:55:00Z">
        <w:r w:rsidR="00582840">
          <w:t xml:space="preserve"> 20-35% całkowitej dziennej podaży </w:t>
        </w:r>
      </w:ins>
      <w:ins w:id="1169" w:author="Okot" w:date="2019-03-30T18:56:00Z">
        <w:r w:rsidR="00582840">
          <w:t>energii</w:t>
        </w:r>
      </w:ins>
      <w:ins w:id="1170" w:author="Okot" w:date="2019-03-30T18:55:00Z">
        <w:r w:rsidR="00582840">
          <w:t>.</w:t>
        </w:r>
      </w:ins>
      <w:ins w:id="1171" w:author="Okot" w:date="2019-03-30T18:56:00Z">
        <w:r w:rsidR="00582840">
          <w:t xml:space="preserve"> Jednak wiele badań wskazuje na to, że są to wartości wygórowane, biorąc pod uwagę szkodliwe działania tłuszczów </w:t>
        </w:r>
      </w:ins>
      <w:ins w:id="1172" w:author="Okot" w:date="2019-03-30T18:57:00Z">
        <w:r w:rsidR="00582840">
          <w:t>nasyconych</w:t>
        </w:r>
      </w:ins>
      <w:ins w:id="1173" w:author="Okot" w:date="2019-03-30T18:56:00Z">
        <w:r w:rsidR="00582840">
          <w:t xml:space="preserve">, które dla </w:t>
        </w:r>
      </w:ins>
      <w:ins w:id="1174" w:author="Okot" w:date="2019-03-30T18:57:00Z">
        <w:r w:rsidR="00582840">
          <w:t xml:space="preserve">wielu ludzi stanowią </w:t>
        </w:r>
      </w:ins>
      <w:ins w:id="1175" w:author="Okot" w:date="2019-03-31T14:09:00Z">
        <w:r w:rsidR="000B1407">
          <w:t>naj</w:t>
        </w:r>
      </w:ins>
      <w:ins w:id="1176" w:author="Okot" w:date="2019-03-30T18:57:00Z">
        <w:r w:rsidR="00582840">
          <w:t>większą czę</w:t>
        </w:r>
        <w:r w:rsidR="00B66E9E">
          <w:t>ść spożycia tego makroskładnika i należy je zmniejszyć do 15-25%.</w:t>
        </w:r>
      </w:ins>
      <w:ins w:id="1177" w:author="Okot" w:date="2019-03-30T19:43:00Z">
        <w:r w:rsidR="00B66E9E">
          <w:t xml:space="preserve"> Bardziej radykalni eksperci sugerują, że już 10% będzie wystarczające.</w:t>
        </w:r>
      </w:ins>
      <w:ins w:id="1178" w:author="Okot" w:date="2019-03-31T14:05:00Z">
        <w:r w:rsidR="000B1407">
          <w:t xml:space="preserve"> Z kolei raport WHO z 2005 r.</w:t>
        </w:r>
      </w:ins>
      <w:ins w:id="1179" w:author="Okot" w:date="2019-03-31T14:06:00Z">
        <w:r w:rsidR="000B1407">
          <w:t xml:space="preserve"> przyznaje co prawda, że należy pobierać nie więcej niż 30% energii z</w:t>
        </w:r>
      </w:ins>
      <w:ins w:id="1180" w:author="Okot" w:date="2019-03-31T14:07:00Z">
        <w:r w:rsidR="000B1407">
          <w:t xml:space="preserve"> tłuszczów, twierdzi jednak też, że ilość ta nie powinna się zmniejszać poniżej 15%.</w:t>
        </w:r>
      </w:ins>
      <w:ins w:id="1181" w:author="Okot" w:date="2019-03-31T14:06:00Z">
        <w:r w:rsidR="000B1407">
          <w:t xml:space="preserve"> </w:t>
        </w:r>
      </w:ins>
      <w:ins w:id="1182" w:author="Okot" w:date="2019-03-31T14:47:00Z">
        <w:r w:rsidR="00834FF1">
          <w:t>Z tymi ostatnimi ustaleniami pokrywają się rekomendacje IŻŻ.</w:t>
        </w:r>
      </w:ins>
    </w:p>
    <w:p w14:paraId="426EF287" w14:textId="77777777" w:rsidR="00C548B3" w:rsidRDefault="00B66E9E">
      <w:pPr>
        <w:rPr>
          <w:ins w:id="1183" w:author="Okot" w:date="2019-03-31T13:54:00Z"/>
        </w:rPr>
        <w:pPrChange w:id="1184" w:author="Okot" w:date="2019-03-28T13:48:00Z">
          <w:pPr>
            <w:ind w:firstLine="0"/>
            <w:jc w:val="left"/>
          </w:pPr>
        </w:pPrChange>
      </w:pPr>
      <w:ins w:id="1185" w:author="Okot" w:date="2019-03-30T19:44:00Z">
        <w:r>
          <w:lastRenderedPageBreak/>
          <w:t>O ile brak jednoznacznej konkluzji dotyczy całkowitej podaży</w:t>
        </w:r>
      </w:ins>
      <w:r w:rsidR="00293130">
        <w:t xml:space="preserve"> tłuszczów</w:t>
      </w:r>
      <w:ins w:id="1186" w:author="Okot" w:date="2019-03-30T19:44:00Z">
        <w:r>
          <w:t xml:space="preserve">, to ustalono </w:t>
        </w:r>
      </w:ins>
      <w:r w:rsidR="00416B5E">
        <w:t>sugerowaną</w:t>
      </w:r>
      <w:r w:rsidR="00293130">
        <w:t xml:space="preserve"> </w:t>
      </w:r>
      <w:ins w:id="1187" w:author="Okot" w:date="2019-03-30T19:44:00Z">
        <w:r>
          <w:t>dzienną dawkę</w:t>
        </w:r>
      </w:ins>
      <w:r w:rsidR="00293130">
        <w:t xml:space="preserve"> kwasów</w:t>
      </w:r>
      <w:ins w:id="1188" w:author="Okot" w:date="2019-03-30T19:44:00Z">
        <w:r>
          <w:t xml:space="preserve"> omega-3</w:t>
        </w:r>
      </w:ins>
      <w:r w:rsidR="00293130">
        <w:t>, która</w:t>
      </w:r>
      <w:ins w:id="1189" w:author="Okot" w:date="2019-03-30T19:44:00Z">
        <w:r>
          <w:t xml:space="preserve"> wynosi co najmniej 1,6</w:t>
        </w:r>
      </w:ins>
      <w:ins w:id="1190" w:author="Okot" w:date="2019-03-30T21:14:00Z">
        <w:r w:rsidR="00573BBB">
          <w:t> </w:t>
        </w:r>
      </w:ins>
      <w:ins w:id="1191" w:author="Okot" w:date="2019-03-30T19:44:00Z">
        <w:r w:rsidR="00573BBB">
          <w:t>g d</w:t>
        </w:r>
        <w:r>
          <w:t xml:space="preserve">la mężczyzn </w:t>
        </w:r>
        <w:r w:rsidR="00573BBB">
          <w:t>i</w:t>
        </w:r>
      </w:ins>
      <w:r w:rsidR="00293130">
        <w:t> </w:t>
      </w:r>
      <w:ins w:id="1192" w:author="Okot" w:date="2019-03-30T19:44:00Z">
        <w:r w:rsidR="00573BBB">
          <w:t>1,1 g </w:t>
        </w:r>
        <w:r>
          <w:t>dla kobiet.</w:t>
        </w:r>
      </w:ins>
      <w:ins w:id="1193" w:author="Okot" w:date="2019-03-30T19:46:00Z">
        <w:r>
          <w:t xml:space="preserve"> </w:t>
        </w:r>
      </w:ins>
      <w:ins w:id="1194" w:author="Okot" w:date="2019-03-30T17:03:00Z">
        <w:r w:rsidR="0070269B">
          <w:t>Zaleca się</w:t>
        </w:r>
      </w:ins>
      <w:ins w:id="1195" w:author="Okot" w:date="2019-03-30T19:47:00Z">
        <w:r>
          <w:t xml:space="preserve"> też</w:t>
        </w:r>
      </w:ins>
      <w:ins w:id="1196" w:author="Okot" w:date="2019-03-30T17:03:00Z">
        <w:r w:rsidR="0070269B">
          <w:t>, żeby zawartość</w:t>
        </w:r>
        <w:r w:rsidR="00C548B3">
          <w:t xml:space="preserve"> kwasu alfa-lino</w:t>
        </w:r>
      </w:ins>
      <w:ins w:id="1197" w:author="Okot" w:date="2019-03-30T17:04:00Z">
        <w:r w:rsidR="00C548B3">
          <w:t>lenowego</w:t>
        </w:r>
      </w:ins>
      <w:ins w:id="1198" w:author="Okot" w:date="2019-03-30T17:15:00Z">
        <w:r w:rsidR="0070269B">
          <w:t xml:space="preserve"> mierzona w kaloriach </w:t>
        </w:r>
      </w:ins>
      <w:ins w:id="1199" w:author="Okot" w:date="2019-03-30T17:04:00Z">
        <w:r w:rsidR="00C548B3">
          <w:t xml:space="preserve">kształtowała </w:t>
        </w:r>
      </w:ins>
      <w:ins w:id="1200" w:author="Okot" w:date="2019-03-30T17:05:00Z">
        <w:r w:rsidR="00C548B3">
          <w:t>się</w:t>
        </w:r>
      </w:ins>
      <w:ins w:id="1201" w:author="Okot" w:date="2019-03-30T17:04:00Z">
        <w:r w:rsidR="00C548B3">
          <w:t xml:space="preserve"> </w:t>
        </w:r>
      </w:ins>
      <w:ins w:id="1202" w:author="Okot" w:date="2019-03-30T17:05:00Z">
        <w:r w:rsidR="00C548B3">
          <w:t xml:space="preserve">na poziomie 0,5% całkowitej dziennej podaży energii. </w:t>
        </w:r>
      </w:ins>
    </w:p>
    <w:p w14:paraId="355AF06C" w14:textId="77777777" w:rsidR="007C5664" w:rsidRDefault="000266A6" w:rsidP="006F5DB1">
      <w:pPr>
        <w:rPr>
          <w:ins w:id="1203" w:author="Okot" w:date="2019-03-30T17:26:00Z"/>
        </w:rPr>
      </w:pPr>
      <w:ins w:id="1204" w:author="Okot" w:date="2019-03-31T13:54:00Z">
        <w:r>
          <w:t>Brak jest również ustalonych norm spożyci</w:t>
        </w:r>
      </w:ins>
      <w:r w:rsidR="00FD1C88">
        <w:t>a</w:t>
      </w:r>
      <w:ins w:id="1205" w:author="Okot" w:date="2019-03-31T13:54:00Z">
        <w:r>
          <w:t xml:space="preserve"> tłuszczów nasyconych. </w:t>
        </w:r>
      </w:ins>
      <w:ins w:id="1206" w:author="Okot" w:date="2019-03-31T13:55:00Z">
        <w:r>
          <w:t xml:space="preserve">W świetle </w:t>
        </w:r>
      </w:ins>
      <w:ins w:id="1207" w:author="Okot" w:date="2019-03-31T13:59:00Z">
        <w:r w:rsidR="00FD3B11">
          <w:t xml:space="preserve">aktualnych </w:t>
        </w:r>
      </w:ins>
      <w:ins w:id="1208" w:author="Okot" w:date="2019-03-31T13:55:00Z">
        <w:r>
          <w:t>badań</w:t>
        </w:r>
      </w:ins>
      <w:ins w:id="1209" w:author="Okot" w:date="2019-03-31T13:58:00Z">
        <w:r w:rsidR="00FD3B11">
          <w:t xml:space="preserve"> każda </w:t>
        </w:r>
      </w:ins>
      <w:ins w:id="1210" w:author="Okot" w:date="2019-03-31T13:59:00Z">
        <w:r w:rsidR="00FD3B11">
          <w:t xml:space="preserve">ilość </w:t>
        </w:r>
      </w:ins>
      <w:ins w:id="1211" w:author="Okot" w:date="2019-03-31T13:58:00Z">
        <w:r w:rsidR="00FD3B11">
          <w:t>SFA w pożywieniu podnosi ryzyko chorób serca.</w:t>
        </w:r>
      </w:ins>
      <w:ins w:id="1212" w:author="Okot" w:date="2019-03-31T13:59:00Z">
        <w:r w:rsidR="00FD3B11">
          <w:t xml:space="preserve"> Jednak nie znaleziono jeszcze metody całkowitej ich eliminacji z diety.</w:t>
        </w:r>
      </w:ins>
    </w:p>
    <w:p w14:paraId="7CC62EBB" w14:textId="77777777" w:rsidR="00567A53" w:rsidRDefault="00866AD1">
      <w:pPr>
        <w:rPr>
          <w:ins w:id="1213" w:author="Okot" w:date="2019-03-31T14:52:00Z"/>
        </w:rPr>
      </w:pPr>
      <w:ins w:id="1214" w:author="Okot" w:date="2019-03-30T17:26:00Z">
        <w:r>
          <w:t>Ustalone są normy zapotrzebowania na białko oraz limit tłuszczów w diecie.</w:t>
        </w:r>
      </w:ins>
      <w:ins w:id="1215" w:author="Okot" w:date="2019-03-30T17:27:00Z">
        <w:r>
          <w:t xml:space="preserve"> Cała reszta energii powinna </w:t>
        </w:r>
      </w:ins>
      <w:ins w:id="1216" w:author="Okot" w:date="2019-03-30T17:28:00Z">
        <w:r>
          <w:t>pochodzić z węglowodanów. Jak powiedziano w punkcie 2.1.3.3.</w:t>
        </w:r>
      </w:ins>
      <w:ins w:id="1217" w:author="Okot" w:date="2019-03-30T21:15:00Z">
        <w:r w:rsidR="00E67072">
          <w:t>,</w:t>
        </w:r>
      </w:ins>
      <w:ins w:id="1218" w:author="Okot" w:date="2019-03-30T17:28:00Z">
        <w:r>
          <w:t xml:space="preserve"> węglowodany to główne źródło zasilania człowieka, dlatego </w:t>
        </w:r>
      </w:ins>
      <w:r w:rsidR="00FD1C88">
        <w:t xml:space="preserve">ich </w:t>
      </w:r>
      <w:ins w:id="1219" w:author="Okot" w:date="2019-03-30T17:28:00Z">
        <w:r>
          <w:t xml:space="preserve">zawartość w diecie powinna być procentowo największa i </w:t>
        </w:r>
      </w:ins>
      <w:ins w:id="1220" w:author="Okot" w:date="2019-03-30T17:29:00Z">
        <w:r>
          <w:t>oscylować</w:t>
        </w:r>
      </w:ins>
      <w:ins w:id="1221" w:author="Okot" w:date="2019-03-30T17:28:00Z">
        <w:r>
          <w:t xml:space="preserve"> </w:t>
        </w:r>
      </w:ins>
      <w:ins w:id="1222" w:author="Okot" w:date="2019-03-30T17:29:00Z">
        <w:r w:rsidR="00567A53">
          <w:t>w okolicy 45-75</w:t>
        </w:r>
        <w:r>
          <w:t>%</w:t>
        </w:r>
      </w:ins>
      <w:ins w:id="1223" w:author="Okot" w:date="2019-03-30T17:30:00Z">
        <w:r>
          <w:t xml:space="preserve"> dziennego spożycia kalorii</w:t>
        </w:r>
      </w:ins>
      <w:ins w:id="1224" w:author="Okot" w:date="2019-03-30T17:32:00Z">
        <w:r>
          <w:t>,</w:t>
        </w:r>
      </w:ins>
      <w:ins w:id="1225" w:author="Okot" w:date="2019-03-30T17:30:00Z">
        <w:r>
          <w:t xml:space="preserve"> przy czym nie więcej niż 10% energii (dziennej, a nie jedynie pochodzącej z węglowodanów)</w:t>
        </w:r>
      </w:ins>
      <w:ins w:id="1226" w:author="Okot" w:date="2019-03-30T17:32:00Z">
        <w:r>
          <w:t xml:space="preserve"> powinno pochodzić z cukrów dodanych</w:t>
        </w:r>
      </w:ins>
      <w:ins w:id="1227" w:author="Okot" w:date="2019-03-30T17:29:00Z">
        <w:r>
          <w:t>.</w:t>
        </w:r>
      </w:ins>
      <w:ins w:id="1228" w:author="Okot" w:date="2019-03-30T17:26:00Z">
        <w:r>
          <w:t xml:space="preserve"> </w:t>
        </w:r>
      </w:ins>
      <w:ins w:id="1229" w:author="Okot" w:date="2019-03-31T15:00:00Z">
        <w:r w:rsidR="00CB64A1">
          <w:t>Jednocześnie w</w:t>
        </w:r>
      </w:ins>
      <w:ins w:id="1230" w:author="Okot" w:date="2019-03-31T14:50:00Z">
        <w:r w:rsidR="00567A53">
          <w:t>yznacznikiem zapotrzebowania na węglowodany jest ilość glukozy wymagana przez komórki mózgowe.</w:t>
        </w:r>
      </w:ins>
    </w:p>
    <w:p w14:paraId="59FBB16B" w14:textId="77777777" w:rsidR="00567A53" w:rsidRDefault="00567A53">
      <w:pPr>
        <w:rPr>
          <w:ins w:id="1231" w:author="Okot" w:date="2019-03-31T14:52:00Z"/>
        </w:rPr>
      </w:pPr>
    </w:p>
    <w:p w14:paraId="27D24EE2" w14:textId="77777777" w:rsidR="00567A53" w:rsidRDefault="00567A53">
      <w:pPr>
        <w:ind w:firstLine="0"/>
        <w:rPr>
          <w:ins w:id="1232" w:author="Okot" w:date="2019-03-31T14:55:00Z"/>
        </w:rPr>
        <w:pPrChange w:id="1233" w:author="Okot" w:date="2019-03-31T14:52:00Z">
          <w:pPr/>
        </w:pPrChange>
      </w:pPr>
      <w:ins w:id="1234" w:author="Okot" w:date="2019-03-31T14:52:00Z">
        <w:r>
          <w:t>Tabela</w:t>
        </w:r>
      </w:ins>
      <w:ins w:id="1235" w:author="Okot" w:date="2019-03-31T14:55:00Z">
        <w:r w:rsidR="001229B3">
          <w:t xml:space="preserve"> 2.</w:t>
        </w:r>
      </w:ins>
      <w:r w:rsidR="0024444E">
        <w:t>8</w:t>
      </w:r>
      <w:ins w:id="1236" w:author="Okot" w:date="2019-03-31T14:55:00Z">
        <w:r w:rsidR="001229B3">
          <w:t>.</w:t>
        </w:r>
      </w:ins>
    </w:p>
    <w:p w14:paraId="4A28F4FD" w14:textId="58F71930" w:rsidR="001229B3" w:rsidRDefault="001229B3">
      <w:pPr>
        <w:ind w:firstLine="0"/>
        <w:rPr>
          <w:ins w:id="1237" w:author="Okot" w:date="2019-03-31T14:56:00Z"/>
        </w:rPr>
        <w:pPrChange w:id="1238" w:author="Okot" w:date="2019-03-31T14:52:00Z">
          <w:pPr/>
        </w:pPrChange>
      </w:pPr>
      <w:ins w:id="1239" w:author="Okot" w:date="2019-03-31T14:55:00Z">
        <w:r>
          <w:t>Zalecane spożycie węglowodanów ze względu na potrzeby mózgu [</w:t>
        </w:r>
      </w:ins>
      <w:ins w:id="1240" w:author="Okot" w:date="2019-03-31T14:56:00Z">
        <w:r>
          <w:t>1</w:t>
        </w:r>
      </w:ins>
      <w:r w:rsidR="00C617E3">
        <w:t>9</w:t>
      </w:r>
      <w:ins w:id="1241" w:author="Okot" w:date="2019-03-31T14:55:00Z">
        <w:r>
          <w:t>]</w:t>
        </w:r>
      </w:ins>
      <w:ins w:id="1242"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43" w:author="Okot" w:date="2019-03-31T14:56:00Z"/>
        </w:trPr>
        <w:tc>
          <w:tcPr>
            <w:tcW w:w="4530" w:type="dxa"/>
          </w:tcPr>
          <w:p w14:paraId="204B734A" w14:textId="77777777" w:rsidR="001229B3" w:rsidRDefault="001229B3">
            <w:pPr>
              <w:ind w:firstLine="0"/>
              <w:jc w:val="center"/>
              <w:rPr>
                <w:ins w:id="1244" w:author="Okot" w:date="2019-03-31T14:56:00Z"/>
              </w:rPr>
              <w:pPrChange w:id="1245" w:author="Okot" w:date="2019-03-31T14:56:00Z">
                <w:pPr>
                  <w:ind w:firstLine="0"/>
                </w:pPr>
              </w:pPrChange>
            </w:pPr>
            <w:ins w:id="1246" w:author="Okot" w:date="2019-03-31T14:56:00Z">
              <w:r>
                <w:rPr>
                  <w:b/>
                </w:rPr>
                <w:t>Grupa populacji</w:t>
              </w:r>
            </w:ins>
          </w:p>
        </w:tc>
        <w:tc>
          <w:tcPr>
            <w:tcW w:w="4531" w:type="dxa"/>
          </w:tcPr>
          <w:p w14:paraId="0992AE82" w14:textId="77777777" w:rsidR="001229B3" w:rsidRDefault="001229B3">
            <w:pPr>
              <w:ind w:firstLine="0"/>
              <w:jc w:val="center"/>
              <w:rPr>
                <w:ins w:id="1247" w:author="Okot" w:date="2019-03-31T14:56:00Z"/>
              </w:rPr>
              <w:pPrChange w:id="1248" w:author="Okot" w:date="2019-03-31T14:56:00Z">
                <w:pPr>
                  <w:ind w:firstLine="0"/>
                </w:pPr>
              </w:pPrChange>
            </w:pPr>
            <w:ins w:id="1249" w:author="Okot" w:date="2019-03-31T14:56:00Z">
              <w:r>
                <w:rPr>
                  <w:b/>
                </w:rPr>
                <w:t>Zapotrzebowanie (g/</w:t>
              </w:r>
              <w:r w:rsidRPr="00877302">
                <w:rPr>
                  <w:b/>
                </w:rPr>
                <w:t>dz</w:t>
              </w:r>
            </w:ins>
            <w:r w:rsidR="00A03EAC">
              <w:rPr>
                <w:b/>
              </w:rPr>
              <w:t>.</w:t>
            </w:r>
            <w:ins w:id="1250" w:author="Okot" w:date="2019-03-31T14:56:00Z">
              <w:r w:rsidRPr="00877302">
                <w:rPr>
                  <w:b/>
                </w:rPr>
                <w:t>)</w:t>
              </w:r>
            </w:ins>
          </w:p>
        </w:tc>
      </w:tr>
      <w:tr w:rsidR="001229B3" w14:paraId="75604158" w14:textId="77777777" w:rsidTr="001229B3">
        <w:trPr>
          <w:ins w:id="1251" w:author="Okot" w:date="2019-03-31T14:56:00Z"/>
        </w:trPr>
        <w:tc>
          <w:tcPr>
            <w:tcW w:w="4530" w:type="dxa"/>
          </w:tcPr>
          <w:p w14:paraId="5FDC8193"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0-0,5 roku</w:t>
              </w:r>
            </w:ins>
          </w:p>
        </w:tc>
        <w:tc>
          <w:tcPr>
            <w:tcW w:w="4531" w:type="dxa"/>
          </w:tcPr>
          <w:p w14:paraId="2963D146"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60</w:t>
              </w:r>
            </w:ins>
          </w:p>
        </w:tc>
      </w:tr>
      <w:tr w:rsidR="001229B3" w14:paraId="56A620E9" w14:textId="77777777" w:rsidTr="001229B3">
        <w:trPr>
          <w:ins w:id="1258" w:author="Okot" w:date="2019-03-31T14:56:00Z"/>
        </w:trPr>
        <w:tc>
          <w:tcPr>
            <w:tcW w:w="4530" w:type="dxa"/>
          </w:tcPr>
          <w:p w14:paraId="08B7C1C9" w14:textId="77777777" w:rsidR="001229B3" w:rsidRDefault="001229B3">
            <w:pPr>
              <w:ind w:firstLine="0"/>
              <w:jc w:val="center"/>
              <w:rPr>
                <w:ins w:id="1259" w:author="Okot" w:date="2019-03-31T14:56:00Z"/>
              </w:rPr>
              <w:pPrChange w:id="1260" w:author="Okot" w:date="2019-03-31T14:57:00Z">
                <w:pPr>
                  <w:ind w:firstLine="0"/>
                </w:pPr>
              </w:pPrChange>
            </w:pPr>
            <w:ins w:id="1261" w:author="Okot" w:date="2019-03-31T14:57:00Z">
              <w:r>
                <w:t>Wiek 0,6-1 rok</w:t>
              </w:r>
            </w:ins>
          </w:p>
        </w:tc>
        <w:tc>
          <w:tcPr>
            <w:tcW w:w="4531" w:type="dxa"/>
          </w:tcPr>
          <w:p w14:paraId="0C91F664" w14:textId="77777777" w:rsidR="001229B3" w:rsidRDefault="001229B3">
            <w:pPr>
              <w:ind w:firstLine="0"/>
              <w:jc w:val="center"/>
              <w:rPr>
                <w:ins w:id="1262" w:author="Okot" w:date="2019-03-31T14:56:00Z"/>
              </w:rPr>
              <w:pPrChange w:id="1263" w:author="Okot" w:date="2019-03-31T14:58:00Z">
                <w:pPr>
                  <w:ind w:firstLine="0"/>
                </w:pPr>
              </w:pPrChange>
            </w:pPr>
            <w:ins w:id="1264" w:author="Okot" w:date="2019-03-31T14:58:00Z">
              <w:r>
                <w:t>95</w:t>
              </w:r>
            </w:ins>
          </w:p>
        </w:tc>
      </w:tr>
      <w:tr w:rsidR="001229B3" w14:paraId="14025455" w14:textId="77777777" w:rsidTr="001229B3">
        <w:trPr>
          <w:ins w:id="1265" w:author="Okot" w:date="2019-03-31T14:58:00Z"/>
        </w:trPr>
        <w:tc>
          <w:tcPr>
            <w:tcW w:w="4530" w:type="dxa"/>
          </w:tcPr>
          <w:p w14:paraId="3E496888" w14:textId="77777777" w:rsidR="001229B3" w:rsidRDefault="001229B3" w:rsidP="00405B12">
            <w:pPr>
              <w:ind w:firstLine="0"/>
              <w:jc w:val="center"/>
              <w:rPr>
                <w:ins w:id="1266" w:author="Okot" w:date="2019-03-31T14:58:00Z"/>
              </w:rPr>
            </w:pPr>
            <w:ins w:id="1267" w:author="Okot" w:date="2019-03-31T14:58:00Z">
              <w:r>
                <w:t>Wiek ≥ 1 roku</w:t>
              </w:r>
            </w:ins>
          </w:p>
        </w:tc>
        <w:tc>
          <w:tcPr>
            <w:tcW w:w="4531" w:type="dxa"/>
          </w:tcPr>
          <w:p w14:paraId="213BF3BD" w14:textId="77777777" w:rsidR="001229B3" w:rsidRDefault="001229B3" w:rsidP="00405B12">
            <w:pPr>
              <w:ind w:firstLine="0"/>
              <w:jc w:val="center"/>
              <w:rPr>
                <w:ins w:id="1268" w:author="Okot" w:date="2019-03-31T14:58:00Z"/>
              </w:rPr>
            </w:pPr>
            <w:ins w:id="1269" w:author="Okot" w:date="2019-03-31T14:58:00Z">
              <w:r>
                <w:t>130</w:t>
              </w:r>
            </w:ins>
          </w:p>
        </w:tc>
      </w:tr>
      <w:tr w:rsidR="001229B3" w14:paraId="7AF328BF" w14:textId="77777777" w:rsidTr="001229B3">
        <w:trPr>
          <w:ins w:id="1270" w:author="Okot" w:date="2019-03-31T14:58:00Z"/>
        </w:trPr>
        <w:tc>
          <w:tcPr>
            <w:tcW w:w="4530" w:type="dxa"/>
          </w:tcPr>
          <w:p w14:paraId="3869FCF9" w14:textId="77777777" w:rsidR="001229B3" w:rsidRDefault="001229B3" w:rsidP="001229B3">
            <w:pPr>
              <w:ind w:firstLine="0"/>
              <w:jc w:val="center"/>
              <w:rPr>
                <w:ins w:id="1271" w:author="Okot" w:date="2019-03-31T14:58:00Z"/>
              </w:rPr>
            </w:pPr>
            <w:ins w:id="1272" w:author="Okot" w:date="2019-03-31T14:59:00Z">
              <w:r>
                <w:t>Kobiety w ciąży</w:t>
              </w:r>
            </w:ins>
          </w:p>
        </w:tc>
        <w:tc>
          <w:tcPr>
            <w:tcW w:w="4531" w:type="dxa"/>
          </w:tcPr>
          <w:p w14:paraId="551AA9DB" w14:textId="77777777" w:rsidR="001229B3" w:rsidRDefault="001229B3" w:rsidP="001229B3">
            <w:pPr>
              <w:ind w:firstLine="0"/>
              <w:jc w:val="center"/>
              <w:rPr>
                <w:ins w:id="1273" w:author="Okot" w:date="2019-03-31T14:58:00Z"/>
              </w:rPr>
            </w:pPr>
            <w:ins w:id="1274" w:author="Okot" w:date="2019-03-31T14:58:00Z">
              <w:r>
                <w:t>175</w:t>
              </w:r>
            </w:ins>
          </w:p>
        </w:tc>
      </w:tr>
      <w:tr w:rsidR="001229B3" w14:paraId="1DB2EF5D" w14:textId="77777777" w:rsidTr="001229B3">
        <w:trPr>
          <w:ins w:id="1275" w:author="Okot" w:date="2019-03-31T14:59:00Z"/>
        </w:trPr>
        <w:tc>
          <w:tcPr>
            <w:tcW w:w="4530" w:type="dxa"/>
          </w:tcPr>
          <w:p w14:paraId="5D6F20B2" w14:textId="77777777" w:rsidR="001229B3" w:rsidRDefault="001229B3" w:rsidP="001229B3">
            <w:pPr>
              <w:ind w:firstLine="0"/>
              <w:jc w:val="center"/>
              <w:rPr>
                <w:ins w:id="1276" w:author="Okot" w:date="2019-03-31T14:59:00Z"/>
              </w:rPr>
            </w:pPr>
            <w:ins w:id="1277" w:author="Okot" w:date="2019-03-31T14:59:00Z">
              <w:r>
                <w:t>Kobiety w trakcie laktacji</w:t>
              </w:r>
            </w:ins>
          </w:p>
        </w:tc>
        <w:tc>
          <w:tcPr>
            <w:tcW w:w="4531" w:type="dxa"/>
          </w:tcPr>
          <w:p w14:paraId="0B462981" w14:textId="77777777" w:rsidR="001229B3" w:rsidRDefault="001229B3" w:rsidP="001229B3">
            <w:pPr>
              <w:ind w:firstLine="0"/>
              <w:jc w:val="center"/>
              <w:rPr>
                <w:ins w:id="1278" w:author="Okot" w:date="2019-03-31T14:59:00Z"/>
              </w:rPr>
            </w:pPr>
            <w:ins w:id="1279" w:author="Okot" w:date="2019-03-31T14:59:00Z">
              <w:r>
                <w:t>210</w:t>
              </w:r>
            </w:ins>
          </w:p>
        </w:tc>
      </w:tr>
    </w:tbl>
    <w:p w14:paraId="749590C8" w14:textId="77777777" w:rsidR="001229B3" w:rsidRDefault="001229B3">
      <w:pPr>
        <w:ind w:firstLine="0"/>
        <w:rPr>
          <w:ins w:id="1280" w:author="Okot" w:date="2019-03-31T14:56:00Z"/>
        </w:rPr>
        <w:pPrChange w:id="1281" w:author="Okot" w:date="2019-03-31T14:52:00Z">
          <w:pPr/>
        </w:pPrChange>
      </w:pPr>
    </w:p>
    <w:p w14:paraId="28E04C3B" w14:textId="77777777" w:rsidR="00335CA6" w:rsidRDefault="00866AD1">
      <w:pPr>
        <w:rPr>
          <w:ins w:id="1282" w:author="Okot" w:date="2019-03-31T15:09:00Z"/>
        </w:rPr>
      </w:pPr>
      <w:ins w:id="1283" w:author="Okot" w:date="2019-03-30T17:32:00Z">
        <w:r>
          <w:t>Bardziej precyzyjne są rekomendacje odnośnie błonnika pokarmowego: z</w:t>
        </w:r>
      </w:ins>
      <w:ins w:id="1284" w:author="Okot" w:date="2019-03-30T17:17:00Z">
        <w:r>
          <w:t>alecane spożycie</w:t>
        </w:r>
        <w:r w:rsidR="00335CA6">
          <w:t xml:space="preserve"> dla</w:t>
        </w:r>
        <w:r w:rsidR="00E67072">
          <w:t xml:space="preserve"> osoby dorosłej to </w:t>
        </w:r>
      </w:ins>
      <w:r w:rsidR="00FD1C88">
        <w:t xml:space="preserve">minimum </w:t>
      </w:r>
      <w:ins w:id="1285" w:author="Okot" w:date="2019-03-30T17:17:00Z">
        <w:r w:rsidR="00E67072">
          <w:t>25 g. </w:t>
        </w:r>
        <w:r w:rsidR="00335CA6">
          <w:t>D</w:t>
        </w:r>
        <w:r w:rsidR="00E67072">
          <w:t>zieci i młodzież między 10</w:t>
        </w:r>
      </w:ins>
      <w:ins w:id="1286" w:author="Okot" w:date="2019-03-30T21:15:00Z">
        <w:r w:rsidR="00E67072">
          <w:t> </w:t>
        </w:r>
      </w:ins>
      <w:ins w:id="1287" w:author="Okot" w:date="2019-03-30T17:17:00Z">
        <w:r w:rsidR="00E67072">
          <w:t>a</w:t>
        </w:r>
      </w:ins>
      <w:ins w:id="1288" w:author="Okot" w:date="2019-03-30T21:15:00Z">
        <w:r w:rsidR="00E67072">
          <w:t> </w:t>
        </w:r>
      </w:ins>
      <w:ins w:id="1289"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90" w:author="Okot" w:date="2019-03-31T15:18:00Z"/>
        </w:rPr>
      </w:pPr>
      <w:ins w:id="1291" w:author="Okot" w:date="2019-03-31T15:12:00Z">
        <w:r>
          <w:t xml:space="preserve">Jak można </w:t>
        </w:r>
      </w:ins>
      <w:ins w:id="1292" w:author="Okot" w:date="2019-03-31T15:14:00Z">
        <w:r>
          <w:t>było</w:t>
        </w:r>
      </w:ins>
      <w:ins w:id="1293" w:author="Okot" w:date="2019-03-31T15:12:00Z">
        <w:r>
          <w:t xml:space="preserve"> </w:t>
        </w:r>
      </w:ins>
      <w:ins w:id="1294" w:author="Okot" w:date="2019-03-31T15:14:00Z">
        <w:r>
          <w:t>przeczytać w</w:t>
        </w:r>
      </w:ins>
      <w:ins w:id="1295" w:author="Okot" w:date="2019-03-31T15:17:00Z">
        <w:r>
          <w:t xml:space="preserve"> punktach poświęconych </w:t>
        </w:r>
      </w:ins>
      <w:ins w:id="1296" w:author="Okot" w:date="2019-03-31T15:18:00Z">
        <w:r>
          <w:t>makroskładnikom</w:t>
        </w:r>
      </w:ins>
      <w:ins w:id="1297" w:author="Okot" w:date="2019-03-31T15:17:00Z">
        <w:r>
          <w:t>, ich</w:t>
        </w:r>
      </w:ins>
      <w:ins w:id="1298" w:author="Okot" w:date="2019-03-31T15:14:00Z">
        <w:r>
          <w:t xml:space="preserve"> </w:t>
        </w:r>
      </w:ins>
      <w:ins w:id="1299" w:author="Okot" w:date="2019-03-31T15:17:00Z">
        <w:r>
          <w:t>właściwa dystrybucja</w:t>
        </w:r>
      </w:ins>
      <w:ins w:id="1300" w:author="Okot" w:date="2019-03-31T15:12:00Z">
        <w:r>
          <w:t xml:space="preserve"> </w:t>
        </w:r>
      </w:ins>
      <w:ins w:id="1301" w:author="Okot" w:date="2019-03-31T15:13:00Z">
        <w:r>
          <w:t>jest istotn</w:t>
        </w:r>
      </w:ins>
      <w:ins w:id="1302" w:author="Okot" w:date="2019-03-31T15:17:00Z">
        <w:r>
          <w:t>a</w:t>
        </w:r>
      </w:ins>
      <w:ins w:id="1303" w:author="Okot" w:date="2019-03-31T15:13:00Z">
        <w:r>
          <w:t xml:space="preserve"> dla bezproblemowego funkcjonowa</w:t>
        </w:r>
      </w:ins>
      <w:ins w:id="1304" w:author="Okot" w:date="2019-03-31T15:14:00Z">
        <w:r>
          <w:t>nia organizmu, dlatego</w:t>
        </w:r>
      </w:ins>
      <w:ins w:id="1305" w:author="Okot" w:date="2019-03-31T15:18:00Z">
        <w:r>
          <w:t xml:space="preserve"> </w:t>
        </w:r>
      </w:ins>
      <w:r w:rsidR="00FD1C88">
        <w:t>najważniejsze</w:t>
      </w:r>
      <w:ins w:id="1306"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7" w:author="Okot" w:date="2019-03-31T15:20:00Z"/>
        </w:rPr>
      </w:pPr>
    </w:p>
    <w:p w14:paraId="4D38A105" w14:textId="77777777" w:rsidR="00405B12" w:rsidRDefault="00405B12">
      <w:pPr>
        <w:ind w:firstLine="0"/>
        <w:rPr>
          <w:ins w:id="1308" w:author="Okot" w:date="2019-03-31T15:20:00Z"/>
        </w:rPr>
        <w:pPrChange w:id="1309" w:author="Okot" w:date="2019-03-31T15:20:00Z">
          <w:pPr/>
        </w:pPrChange>
      </w:pPr>
      <w:ins w:id="1310" w:author="Okot" w:date="2019-03-31T15:20:00Z">
        <w:r>
          <w:t>Tabela 2</w:t>
        </w:r>
      </w:ins>
      <w:r w:rsidR="0024444E">
        <w:t>.9</w:t>
      </w:r>
      <w:ins w:id="1311" w:author="Okot" w:date="2019-03-31T15:20:00Z">
        <w:r>
          <w:t>.</w:t>
        </w:r>
      </w:ins>
    </w:p>
    <w:p w14:paraId="108629EA" w14:textId="5884C075" w:rsidR="005E2604" w:rsidRDefault="008511DF">
      <w:pPr>
        <w:ind w:firstLine="0"/>
        <w:rPr>
          <w:ins w:id="1312" w:author="Okot" w:date="2019-03-31T15:21:00Z"/>
        </w:rPr>
        <w:pPrChange w:id="1313" w:author="Okot" w:date="2019-03-31T15:20:00Z">
          <w:pPr/>
        </w:pPrChange>
      </w:pPr>
      <w:ins w:id="1314" w:author="Okot" w:date="2019-03-31T15:21:00Z">
        <w:r>
          <w:t>Zalecana d</w:t>
        </w:r>
      </w:ins>
      <w:ins w:id="1315" w:author="Okot" w:date="2019-03-31T15:20:00Z">
        <w:r>
          <w:t>ystrybucja makro</w:t>
        </w:r>
      </w:ins>
      <w:r w:rsidR="00D502A8">
        <w:t>składników</w:t>
      </w:r>
      <w:ins w:id="1316" w:author="Okot" w:date="2019-03-31T15:20:00Z">
        <w:r>
          <w:t xml:space="preserve"> w diecie</w:t>
        </w:r>
      </w:ins>
      <w:ins w:id="1317" w:author="Okot" w:date="2019-03-31T15:18:00Z">
        <w:r w:rsidR="00405B12">
          <w:t xml:space="preserve"> </w:t>
        </w:r>
      </w:ins>
      <w:ins w:id="1318" w:author="Okot" w:date="2019-03-31T15:21:00Z">
        <w:r>
          <w:t>wg IŻŻ [1</w:t>
        </w:r>
      </w:ins>
      <w:r w:rsidR="00C617E3">
        <w:t>9</w:t>
      </w:r>
      <w:ins w:id="1319"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20" w:author="Okot" w:date="2019-03-31T15:22:00Z"/>
        </w:trPr>
        <w:tc>
          <w:tcPr>
            <w:tcW w:w="3964" w:type="dxa"/>
          </w:tcPr>
          <w:p w14:paraId="0602BB78" w14:textId="77777777" w:rsidR="008511DF" w:rsidRPr="008511DF" w:rsidRDefault="008511DF">
            <w:pPr>
              <w:ind w:firstLine="0"/>
              <w:jc w:val="center"/>
              <w:rPr>
                <w:ins w:id="1321" w:author="Okot" w:date="2019-03-31T15:22:00Z"/>
                <w:b/>
                <w:rPrChange w:id="1322" w:author="Okot" w:date="2019-03-31T15:22:00Z">
                  <w:rPr>
                    <w:ins w:id="1323" w:author="Okot" w:date="2019-03-31T15:22:00Z"/>
                  </w:rPr>
                </w:rPrChange>
              </w:rPr>
              <w:pPrChange w:id="1324" w:author="Okot" w:date="2019-03-31T15:22:00Z">
                <w:pPr>
                  <w:ind w:firstLine="0"/>
                </w:pPr>
              </w:pPrChange>
            </w:pPr>
            <w:ins w:id="1325"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6" w:author="Okot" w:date="2019-03-31T15:22:00Z"/>
                <w:b/>
                <w:rPrChange w:id="1327" w:author="Okot" w:date="2019-03-31T15:23:00Z">
                  <w:rPr>
                    <w:ins w:id="1328" w:author="Okot" w:date="2019-03-31T15:22:00Z"/>
                  </w:rPr>
                </w:rPrChange>
              </w:rPr>
              <w:pPrChange w:id="1329" w:author="Okot" w:date="2019-03-31T15:23:00Z">
                <w:pPr>
                  <w:ind w:firstLine="0"/>
                </w:pPr>
              </w:pPrChange>
            </w:pPr>
            <w:ins w:id="13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31" w:author="Okot" w:date="2019-03-31T15:22:00Z"/>
                <w:b/>
                <w:rPrChange w:id="1332" w:author="Okot" w:date="2019-03-31T15:22:00Z">
                  <w:rPr>
                    <w:ins w:id="1333" w:author="Okot" w:date="2019-03-31T15:22:00Z"/>
                  </w:rPr>
                </w:rPrChange>
              </w:rPr>
              <w:pPrChange w:id="13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5" w:author="Okot" w:date="2019-03-31T15:22:00Z"/>
              </w:rPr>
              <w:pPrChange w:id="13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7" w:author="Okot" w:date="2019-03-31T15:22:00Z"/>
                <w:b/>
                <w:rPrChange w:id="1338" w:author="Okot" w:date="2019-03-31T15:22:00Z">
                  <w:rPr>
                    <w:ins w:id="1339" w:author="Okot" w:date="2019-03-31T15:22:00Z"/>
                  </w:rPr>
                </w:rPrChange>
              </w:rPr>
              <w:pPrChange w:id="13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42" w:author="Okot" w:date="2019-03-31T15:22:00Z">
                  <w:rPr/>
                </w:rPrChange>
              </w:rPr>
              <w:pPrChange w:id="13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4" w:author="Okot" w:date="2019-03-31T15:22:00Z"/>
              </w:rPr>
              <w:pPrChange w:id="13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6" w:author="Okot" w:date="2019-03-31T15:10:00Z"/>
        </w:rPr>
      </w:pPr>
    </w:p>
    <w:p w14:paraId="44F7ABCE" w14:textId="0BC4FF77" w:rsidR="006F5DB1" w:rsidRDefault="006F5DB1" w:rsidP="006F5DB1">
      <w:pPr>
        <w:pStyle w:val="Nagwek2"/>
      </w:pPr>
      <w:bookmarkStart w:id="1347" w:name="_Toc5963734"/>
      <w:r>
        <w:t>2.1.4. Witaminy i składniki mineralne</w:t>
      </w:r>
      <w:r w:rsidR="00EB398E">
        <w:t xml:space="preserve"> [1</w:t>
      </w:r>
      <w:r w:rsidR="00C617E3">
        <w:t>8</w:t>
      </w:r>
      <w:r w:rsidR="00DA1886">
        <w:t>,1</w:t>
      </w:r>
      <w:r w:rsidR="00C617E3">
        <w:t>9,20,21</w:t>
      </w:r>
      <w:r w:rsidR="00DA1886">
        <w:t>]</w:t>
      </w:r>
      <w:bookmarkEnd w:id="1347"/>
    </w:p>
    <w:p w14:paraId="6C86C850" w14:textId="77777777" w:rsidR="003B3440" w:rsidRDefault="003B3440" w:rsidP="003B3440"/>
    <w:p w14:paraId="09BF9409" w14:textId="6C08544E"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C617E3">
        <w:t>16</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8" w:name="_Toc5963735"/>
      <w:r>
        <w:t xml:space="preserve">2.1.4.1. </w:t>
      </w:r>
      <w:r w:rsidR="00BE5A3D">
        <w:t>Cynk</w:t>
      </w:r>
      <w:bookmarkEnd w:id="134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9" w:name="_Toc5963736"/>
      <w:r>
        <w:t xml:space="preserve">2.1.4.2. </w:t>
      </w:r>
      <w:r w:rsidR="002D5603">
        <w:t>Fluor</w:t>
      </w:r>
      <w:bookmarkEnd w:id="1349"/>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50" w:name="_Toc5963737"/>
      <w:r>
        <w:lastRenderedPageBreak/>
        <w:t xml:space="preserve">2.1.4.3. </w:t>
      </w:r>
      <w:r w:rsidR="00422C09">
        <w:t>Fosfor</w:t>
      </w:r>
      <w:bookmarkEnd w:id="1350"/>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3261E3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F10290">
        <w:t>7</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51" w:name="_Toc5963738"/>
      <w:r>
        <w:t xml:space="preserve">2.1.4.4. </w:t>
      </w:r>
      <w:r w:rsidR="000D5E29">
        <w:t>Jod</w:t>
      </w:r>
      <w:bookmarkEnd w:id="1351"/>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52" w:name="_Toc5963739"/>
      <w:r>
        <w:lastRenderedPageBreak/>
        <w:t xml:space="preserve">2.1.4.5. </w:t>
      </w:r>
      <w:r w:rsidR="00C102D5">
        <w:t>Magnez</w:t>
      </w:r>
      <w:bookmarkEnd w:id="1352"/>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53" w:name="_Toc5963740"/>
      <w:r>
        <w:t>2.1.4.6. Miedź</w:t>
      </w:r>
      <w:bookmarkEnd w:id="1353"/>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4" w:name="_Toc5963741"/>
      <w:r>
        <w:lastRenderedPageBreak/>
        <w:t>2.1.4.7</w:t>
      </w:r>
      <w:r w:rsidR="00846159">
        <w:t xml:space="preserve">. </w:t>
      </w:r>
      <w:r w:rsidR="003B3637">
        <w:t>Potas</w:t>
      </w:r>
      <w:bookmarkEnd w:id="135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5" w:name="_Toc5963742"/>
      <w:r>
        <w:t>2.1.4.</w:t>
      </w:r>
      <w:r w:rsidR="003C3C76">
        <w:t>8</w:t>
      </w:r>
      <w:r>
        <w:t xml:space="preserve">. </w:t>
      </w:r>
      <w:r w:rsidR="002F5269">
        <w:t>Selen</w:t>
      </w:r>
      <w:bookmarkEnd w:id="1355"/>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6" w:name="_Toc5963743"/>
      <w:r>
        <w:lastRenderedPageBreak/>
        <w:t>2.1.4.</w:t>
      </w:r>
      <w:r w:rsidR="003C3C76">
        <w:t>9</w:t>
      </w:r>
      <w:r>
        <w:t>.</w:t>
      </w:r>
      <w:r w:rsidR="00231370">
        <w:t xml:space="preserve"> </w:t>
      </w:r>
      <w:r w:rsidR="003B3440">
        <w:t>Sód</w:t>
      </w:r>
      <w:bookmarkEnd w:id="1356"/>
    </w:p>
    <w:p w14:paraId="7382E6F7" w14:textId="77777777" w:rsidR="00846159" w:rsidRDefault="00846159" w:rsidP="003B3440">
      <w:pPr>
        <w:rPr>
          <w:b/>
        </w:rPr>
      </w:pPr>
    </w:p>
    <w:p w14:paraId="7FE37AB4" w14:textId="2CB8BCAC"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7D32E9">
        <w:t>7</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7" w:name="_Toc5963744"/>
      <w:r>
        <w:t>2.1.4.10</w:t>
      </w:r>
      <w:r w:rsidR="00846159">
        <w:t xml:space="preserve">. </w:t>
      </w:r>
      <w:r w:rsidR="000B2BAD">
        <w:t>Wapń</w:t>
      </w:r>
      <w:bookmarkEnd w:id="1357"/>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8" w:name="_Toc5963745"/>
      <w:r>
        <w:lastRenderedPageBreak/>
        <w:t>2.1.4.11</w:t>
      </w:r>
      <w:r w:rsidR="00846159">
        <w:t>.</w:t>
      </w:r>
      <w:r w:rsidR="00846159" w:rsidRPr="00846159">
        <w:rPr>
          <w:rStyle w:val="Nagwek2Znak"/>
        </w:rPr>
        <w:t xml:space="preserve"> </w:t>
      </w:r>
      <w:r w:rsidR="00143CE6">
        <w:t>Witamina A</w:t>
      </w:r>
      <w:bookmarkEnd w:id="1358"/>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9" w:name="_Toc5963746"/>
      <w:r>
        <w:t>2.1.4.12</w:t>
      </w:r>
      <w:r w:rsidR="00846159">
        <w:t xml:space="preserve">. </w:t>
      </w:r>
      <w:r w:rsidR="00326F17">
        <w:t>Witamina B</w:t>
      </w:r>
      <w:r w:rsidR="00326F17">
        <w:rPr>
          <w:vertAlign w:val="subscript"/>
        </w:rPr>
        <w:t>1</w:t>
      </w:r>
      <w:bookmarkEnd w:id="1359"/>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60" w:name="_Toc5963747"/>
      <w:r>
        <w:t>2.1.4.13</w:t>
      </w:r>
      <w:r w:rsidR="00846159">
        <w:t xml:space="preserve">. </w:t>
      </w:r>
      <w:r w:rsidR="00CF2F65">
        <w:t>Witamina B</w:t>
      </w:r>
      <w:r w:rsidR="00CF2F65">
        <w:rPr>
          <w:vertAlign w:val="subscript"/>
        </w:rPr>
        <w:t>2</w:t>
      </w:r>
      <w:bookmarkEnd w:id="1360"/>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61" w:name="_Toc5963748"/>
      <w:r>
        <w:lastRenderedPageBreak/>
        <w:t>2.1.4.14</w:t>
      </w:r>
      <w:r w:rsidR="00846159">
        <w:t xml:space="preserve">. </w:t>
      </w:r>
      <w:r w:rsidR="00755008">
        <w:t>Witamina B</w:t>
      </w:r>
      <w:r w:rsidR="00755008">
        <w:rPr>
          <w:vertAlign w:val="subscript"/>
        </w:rPr>
        <w:t>3</w:t>
      </w:r>
      <w:bookmarkEnd w:id="1361"/>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62" w:name="_Toc5963749"/>
      <w:r>
        <w:t>2.1.4.15</w:t>
      </w:r>
      <w:r w:rsidR="00846159">
        <w:t xml:space="preserve">. </w:t>
      </w:r>
      <w:r w:rsidR="009D74E6">
        <w:t>Witamina B</w:t>
      </w:r>
      <w:r w:rsidR="009D74E6">
        <w:rPr>
          <w:vertAlign w:val="subscript"/>
        </w:rPr>
        <w:t>4</w:t>
      </w:r>
      <w:bookmarkEnd w:id="1362"/>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63" w:name="_Toc5963750"/>
      <w:r>
        <w:t>2.1.4.16</w:t>
      </w:r>
      <w:r w:rsidR="00846159">
        <w:t xml:space="preserve">. </w:t>
      </w:r>
      <w:r w:rsidR="00C053F6">
        <w:t>Witamina B</w:t>
      </w:r>
      <w:r w:rsidR="00C053F6">
        <w:rPr>
          <w:vertAlign w:val="subscript"/>
        </w:rPr>
        <w:t>5</w:t>
      </w:r>
      <w:bookmarkEnd w:id="1363"/>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4" w:name="_Toc5963751"/>
      <w:r>
        <w:lastRenderedPageBreak/>
        <w:t>2.1.4.17</w:t>
      </w:r>
      <w:r w:rsidR="00846159">
        <w:t xml:space="preserve">. </w:t>
      </w:r>
      <w:r w:rsidR="00BD3FB5">
        <w:t>Witamina B</w:t>
      </w:r>
      <w:r w:rsidR="00BD3FB5">
        <w:rPr>
          <w:vertAlign w:val="subscript"/>
        </w:rPr>
        <w:t>6</w:t>
      </w:r>
      <w:bookmarkEnd w:id="1364"/>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5" w:name="_Toc5963752"/>
      <w:r>
        <w:t>2.1.4.18</w:t>
      </w:r>
      <w:r w:rsidR="00846159">
        <w:t xml:space="preserve">. </w:t>
      </w:r>
      <w:r w:rsidR="00755008">
        <w:t>Witamina B</w:t>
      </w:r>
      <w:r w:rsidR="00755008">
        <w:rPr>
          <w:vertAlign w:val="subscript"/>
        </w:rPr>
        <w:t>9</w:t>
      </w:r>
      <w:bookmarkEnd w:id="1365"/>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6" w:name="_Toc5963753"/>
      <w:r>
        <w:t>2.1.4.19</w:t>
      </w:r>
      <w:r w:rsidR="00846159">
        <w:t xml:space="preserve">. </w:t>
      </w:r>
      <w:r w:rsidR="00434E31">
        <w:t>Witamina B</w:t>
      </w:r>
      <w:r w:rsidR="00434E31">
        <w:rPr>
          <w:vertAlign w:val="subscript"/>
        </w:rPr>
        <w:t>12</w:t>
      </w:r>
      <w:bookmarkEnd w:id="1366"/>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7" w:name="_Toc5963754"/>
      <w:r>
        <w:t>2.1.4.20</w:t>
      </w:r>
      <w:r w:rsidR="00846159">
        <w:t xml:space="preserve">. </w:t>
      </w:r>
      <w:r w:rsidR="00C053F6">
        <w:t>Witamina C</w:t>
      </w:r>
      <w:bookmarkEnd w:id="1367"/>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8" w:name="_Toc5963755"/>
      <w:r>
        <w:t>2.1.4.2</w:t>
      </w:r>
      <w:r w:rsidR="003C3C76">
        <w:t>1</w:t>
      </w:r>
      <w:r>
        <w:t xml:space="preserve">. </w:t>
      </w:r>
      <w:r w:rsidR="00515536">
        <w:t>Witamin</w:t>
      </w:r>
      <w:r w:rsidR="00B5002F">
        <w:t>a</w:t>
      </w:r>
      <w:r w:rsidR="00515536">
        <w:t xml:space="preserve"> D</w:t>
      </w:r>
      <w:bookmarkEnd w:id="1368"/>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9" w:name="_Toc5963756"/>
      <w:r>
        <w:t>2.1.4.2</w:t>
      </w:r>
      <w:r w:rsidR="003C3C76">
        <w:t>2</w:t>
      </w:r>
      <w:r>
        <w:t xml:space="preserve">. </w:t>
      </w:r>
      <w:r w:rsidR="003B511D">
        <w:t>Witamina E</w:t>
      </w:r>
      <w:bookmarkEnd w:id="1369"/>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70" w:name="_Toc5963757"/>
      <w:r>
        <w:t>2.1.4.2</w:t>
      </w:r>
      <w:r w:rsidR="003C3C76">
        <w:t>3</w:t>
      </w:r>
      <w:r>
        <w:t xml:space="preserve">. </w:t>
      </w:r>
      <w:r w:rsidR="00FE7E80">
        <w:t>Witamina H</w:t>
      </w:r>
      <w:bookmarkEnd w:id="1370"/>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71" w:name="_Toc5963758"/>
      <w:r>
        <w:t>2.1.4.2</w:t>
      </w:r>
      <w:r w:rsidR="003C3C76">
        <w:t>4</w:t>
      </w:r>
      <w:r>
        <w:t xml:space="preserve">. </w:t>
      </w:r>
      <w:r w:rsidR="00341771">
        <w:t>Witamina K</w:t>
      </w:r>
      <w:bookmarkEnd w:id="1371"/>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72" w:name="_Toc5963759"/>
      <w:r>
        <w:lastRenderedPageBreak/>
        <w:t>2.1.4.2</w:t>
      </w:r>
      <w:r w:rsidR="003C3C76">
        <w:t>5</w:t>
      </w:r>
      <w:r>
        <w:t xml:space="preserve">. </w:t>
      </w:r>
      <w:r w:rsidR="000139A3">
        <w:t>Żelazo</w:t>
      </w:r>
      <w:bookmarkEnd w:id="1372"/>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57A05EC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7D32E9">
        <w:t>7</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5E6ABA" w:rsidR="00540593" w:rsidRDefault="009A7070" w:rsidP="00AA6750">
      <w:pPr>
        <w:pStyle w:val="Nagwek2"/>
      </w:pPr>
      <w:bookmarkStart w:id="1373" w:name="_Toc5963760"/>
      <w:r>
        <w:t>2.1.5</w:t>
      </w:r>
      <w:r w:rsidR="00540593">
        <w:t>. Składniki antyodżywcze</w:t>
      </w:r>
      <w:r w:rsidR="007D32E9">
        <w:t xml:space="preserve"> [20</w:t>
      </w:r>
      <w:r w:rsidR="00540593">
        <w:t>]</w:t>
      </w:r>
      <w:bookmarkEnd w:id="1373"/>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C6B9A3E" w:rsidR="001E6254" w:rsidRDefault="001E6254" w:rsidP="007D5D7A">
      <w:pPr>
        <w:pStyle w:val="Nagwek2"/>
      </w:pPr>
      <w:bookmarkStart w:id="1374" w:name="_Toc5963761"/>
      <w:r>
        <w:t>2.1.6. Cholesterol [</w:t>
      </w:r>
      <w:r w:rsidR="00F90F4F">
        <w:t>1</w:t>
      </w:r>
      <w:r w:rsidR="007D32E9">
        <w:t>9</w:t>
      </w:r>
      <w:r>
        <w:t>]</w:t>
      </w:r>
      <w:bookmarkEnd w:id="1374"/>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8827C49"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7D32E9">
        <w:t xml:space="preserve"> [21</w:t>
      </w:r>
      <w:r w:rsidR="00C55D20">
        <w:t>]</w:t>
      </w:r>
      <w:r w:rsidR="00712E02">
        <w:t>.</w:t>
      </w:r>
    </w:p>
    <w:p w14:paraId="29FF558E" w14:textId="77777777" w:rsidR="00540593" w:rsidRPr="00540593" w:rsidRDefault="00540593" w:rsidP="00540593"/>
    <w:p w14:paraId="4381F4CA" w14:textId="2EC6869E" w:rsidR="00AA6750" w:rsidRDefault="00231370" w:rsidP="00AA6750">
      <w:pPr>
        <w:pStyle w:val="Nagwek2"/>
      </w:pPr>
      <w:bookmarkStart w:id="1375" w:name="_Toc5963762"/>
      <w:r>
        <w:t>2.1.7</w:t>
      </w:r>
      <w:r w:rsidR="00540593">
        <w:t xml:space="preserve">. </w:t>
      </w:r>
      <w:r w:rsidR="00AA6750">
        <w:t>Suplementy</w:t>
      </w:r>
      <w:r w:rsidR="002349CF">
        <w:t xml:space="preserve"> </w:t>
      </w:r>
      <w:r w:rsidR="003E3A0E">
        <w:t>diety </w:t>
      </w:r>
      <w:r w:rsidR="002349CF">
        <w:t>[</w:t>
      </w:r>
      <w:r w:rsidR="005611E6">
        <w:t>1</w:t>
      </w:r>
      <w:r w:rsidR="007D32E9">
        <w:t>9</w:t>
      </w:r>
      <w:r w:rsidR="002349CF">
        <w:t>]</w:t>
      </w:r>
      <w:bookmarkEnd w:id="137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270D0F8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7D32E9">
        <w:t>aminy D dziennie [21</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622467B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7D32E9">
        <w:t>9</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w:t>
      </w:r>
      <w:r w:rsidR="007D32E9">
        <w:t>8</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7D32E9">
        <w:t> [19</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6" w:name="_Toc5963763"/>
      <w:r>
        <w:t>2.1.8</w:t>
      </w:r>
      <w:r w:rsidR="009A7070">
        <w:t xml:space="preserve">. </w:t>
      </w:r>
      <w:r w:rsidR="00AA13F1">
        <w:t>Biodostępność i interakcje</w:t>
      </w:r>
      <w:bookmarkEnd w:id="1376"/>
      <w:r w:rsidR="004B2A3B">
        <w:t xml:space="preserve"> </w:t>
      </w:r>
    </w:p>
    <w:p w14:paraId="1827F4D0" w14:textId="77777777" w:rsidR="00AA6750" w:rsidRDefault="00AA6750" w:rsidP="00572864">
      <w:pPr>
        <w:rPr>
          <w:b/>
        </w:rPr>
      </w:pPr>
    </w:p>
    <w:p w14:paraId="4FE79386" w14:textId="260FA0B2"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20</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7D32E9">
        <w:t>9</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1EDED5E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7D32E9">
        <w:t xml:space="preserve"> wzrosnąć nawet do 40% [21</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49375ED4"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7D32E9">
        <w:t>9</w:t>
      </w:r>
      <w:r>
        <w:t xml:space="preserve">, </w:t>
      </w:r>
      <w:r w:rsidR="007D32E9">
        <w:t>21</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17572703"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7D32E9">
        <w:t>ub umożliwiać rozwój choroby [16</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7" w:name="_Toc5963764"/>
      <w:r>
        <w:t>2.1.</w:t>
      </w:r>
      <w:r w:rsidR="00231370">
        <w:t>9</w:t>
      </w:r>
      <w:r w:rsidR="00572864">
        <w:t xml:space="preserve">. </w:t>
      </w:r>
      <w:r w:rsidR="00E86BF2">
        <w:t>Zapotrzebowanie i normy żywieniowe</w:t>
      </w:r>
      <w:bookmarkEnd w:id="137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74FF324"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[20</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63A252A"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7D32E9">
        <w:t>9</w:t>
      </w:r>
      <w:r>
        <w:t xml:space="preserve">]. </w:t>
      </w:r>
    </w:p>
    <w:p w14:paraId="34FE007C" w14:textId="05C87FC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7D32E9">
        <w:t>9</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24647EEA"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20</w:t>
      </w:r>
      <w:r w:rsidR="0036251E">
        <w:t>]</w:t>
      </w:r>
      <w:r>
        <w:t>.</w:t>
      </w:r>
    </w:p>
    <w:p w14:paraId="531DDD5A" w14:textId="0DD3B2E7"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7D32E9">
        <w:t xml:space="preserve"> okresie kilkudziesięciu dni [19</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7D32E9">
        <w:t>21</w:t>
      </w:r>
      <w:r w:rsidR="0036251E">
        <w:t>].</w:t>
      </w:r>
      <w:r w:rsidR="002D44E5">
        <w:t xml:space="preserve"> </w:t>
      </w:r>
    </w:p>
    <w:p w14:paraId="3BC1A59B" w14:textId="740D2DB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7D32E9">
        <w:t>ebowanie może ulegać zmianie [19</w:t>
      </w:r>
      <w:r>
        <w:t>].</w:t>
      </w:r>
    </w:p>
    <w:p w14:paraId="0EFAFD6F" w14:textId="77777777" w:rsidR="0036251E" w:rsidRDefault="0036251E" w:rsidP="00572864"/>
    <w:p w14:paraId="4DD941CC" w14:textId="5688FC6D" w:rsidR="00572864" w:rsidRDefault="00231370" w:rsidP="00572864">
      <w:pPr>
        <w:pStyle w:val="Nagwek2"/>
      </w:pPr>
      <w:bookmarkStart w:id="1378" w:name="_Toc5963765"/>
      <w:r>
        <w:t>2.1.10</w:t>
      </w:r>
      <w:r w:rsidR="00572864">
        <w:t>. Aktywność fizyczna</w:t>
      </w:r>
      <w:r w:rsidR="00F23477">
        <w:t xml:space="preserve"> [1</w:t>
      </w:r>
      <w:r w:rsidR="007D32E9">
        <w:t>9</w:t>
      </w:r>
      <w:r w:rsidR="00F23477">
        <w:t>]</w:t>
      </w:r>
      <w:bookmarkEnd w:id="1378"/>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9" w:name="_Toc5963766"/>
      <w:r>
        <w:t>2.1.</w:t>
      </w:r>
      <w:r w:rsidR="006C34EA">
        <w:t>1</w:t>
      </w:r>
      <w:r w:rsidR="00231370">
        <w:t>1</w:t>
      </w:r>
      <w:r>
        <w:t>. Podsumowanie</w:t>
      </w:r>
      <w:bookmarkEnd w:id="137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E28E8F5" w:rsidR="001B5F37" w:rsidRDefault="009111D5" w:rsidP="00F6709F">
      <w:pPr>
        <w:ind w:firstLine="0"/>
      </w:pPr>
      <w:r>
        <w:t>Zalecenia dotyczące żywienia i ruchu wg IŻŻ [</w:t>
      </w:r>
      <w:r w:rsidR="00310A5D">
        <w:t>1</w:t>
      </w:r>
      <w:r w:rsidR="007D32E9">
        <w:t>9</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80" w:author="Okot" w:date="2019-03-31T15:22:00Z"/>
        </w:trPr>
        <w:tc>
          <w:tcPr>
            <w:tcW w:w="4106" w:type="dxa"/>
          </w:tcPr>
          <w:p w14:paraId="1AB19F27" w14:textId="77777777" w:rsidR="00F6709F" w:rsidRPr="008511DF" w:rsidRDefault="00F5436F">
            <w:pPr>
              <w:ind w:firstLine="0"/>
              <w:jc w:val="center"/>
              <w:rPr>
                <w:ins w:id="1381" w:author="Okot" w:date="2019-03-31T15:22:00Z"/>
                <w:b/>
                <w:rPrChange w:id="1382" w:author="Okot" w:date="2019-03-31T15:22:00Z">
                  <w:rPr>
                    <w:ins w:id="1383" w:author="Okot" w:date="2019-03-31T15:22:00Z"/>
                  </w:rPr>
                </w:rPrChange>
              </w:rPr>
              <w:pPrChange w:id="138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5" w:author="Okot" w:date="2019-03-31T15:22:00Z"/>
                <w:b/>
                <w:rPrChange w:id="1386" w:author="Okot" w:date="2019-03-31T15:23:00Z">
                  <w:rPr>
                    <w:ins w:id="1387" w:author="Okot" w:date="2019-03-31T15:22:00Z"/>
                  </w:rPr>
                </w:rPrChange>
              </w:rPr>
              <w:pPrChange w:id="1388" w:author="Okot" w:date="2019-03-31T15:23:00Z">
                <w:pPr>
                  <w:ind w:firstLine="0"/>
                </w:pPr>
              </w:pPrChange>
            </w:pPr>
            <w:ins w:id="138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4" w:author="Okot" w:date="2019-03-31T15:22:00Z"/>
              </w:rPr>
              <w:pPrChange w:id="139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6" w:author="Okot" w:date="2019-03-31T15:22:00Z"/>
                <w:b/>
                <w:rPrChange w:id="1397" w:author="Okot" w:date="2019-03-31T15:22:00Z">
                  <w:rPr>
                    <w:ins w:id="1398" w:author="Okot" w:date="2019-03-31T15:22:00Z"/>
                  </w:rPr>
                </w:rPrChange>
              </w:rPr>
              <w:pPrChange w:id="139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40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401" w:author="Okot" w:date="2019-03-31T15:22:00Z">
                  <w:rPr/>
                </w:rPrChange>
              </w:rPr>
              <w:pPrChange w:id="140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3" w:author="Okot" w:date="2019-03-31T15:22:00Z"/>
              </w:rPr>
              <w:pPrChange w:id="140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1E4378D"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D30C3">
        <w:t>11</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D6EDACD" w:rsidR="00150CD1" w:rsidRDefault="00DB5D6C" w:rsidP="00150CD1">
      <w:pPr>
        <w:jc w:val="center"/>
      </w:pPr>
      <w:r>
        <w:t>Rys. 2.3</w:t>
      </w:r>
      <w:r w:rsidR="00150CD1">
        <w:t>. Aktualna piramida żywienia i aktywności fizycznej dla osób dorosłych na podstawie wytycznych Instytutu Żywności i Żywienia [</w:t>
      </w:r>
      <w:r w:rsidR="007D30C3">
        <w:t>7</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1481586"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7D30C3">
        <w:t>10</w:t>
      </w:r>
      <w:r w:rsidR="00AC79E1">
        <w:t>]</w:t>
      </w:r>
      <w:r w:rsidR="00260EEF">
        <w:t>.</w:t>
      </w:r>
    </w:p>
    <w:p w14:paraId="77225108" w14:textId="32729A5D" w:rsidR="00B037AF" w:rsidRDefault="00B037AF" w:rsidP="00B037AF">
      <w:r>
        <w:t>Również Wielka Brytania i Australia korzyst</w:t>
      </w:r>
      <w:r w:rsidR="007D30C3">
        <w:t>ają z grafik w formie talerzy [10</w:t>
      </w:r>
      <w:r>
        <w:t>].</w:t>
      </w:r>
    </w:p>
    <w:p w14:paraId="357F7B59" w14:textId="77777777" w:rsidR="00EB2201" w:rsidRDefault="00EB2201" w:rsidP="00B037AF"/>
    <w:p w14:paraId="7A8BA0A1" w14:textId="77777777" w:rsidR="00260EEF" w:rsidRDefault="00260EEF" w:rsidP="000C3D48"/>
    <w:p w14:paraId="599E4316" w14:textId="4F72F9B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7D30C3">
        <w:t>9</w:t>
      </w:r>
      <w:r>
        <w:t>] i Healthy Eating Plate [</w:t>
      </w:r>
      <w:r w:rsidR="007D30C3">
        <w:t>6</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E038A06"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7D32E9">
        <w:t> [17</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DF922B2"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7D32E9">
        <w:t>ym okresie czasu [19</w:t>
      </w:r>
      <w:r w:rsidR="00CA6162">
        <w:t>].</w:t>
      </w:r>
    </w:p>
    <w:p w14:paraId="5052C31B" w14:textId="4943DB7C"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7D32E9">
        <w:t>1</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5" w:name="_Toc5963767"/>
      <w:r>
        <w:t xml:space="preserve">2.2. </w:t>
      </w:r>
      <w:r w:rsidR="00E375D2">
        <w:t>Porównanie wybranych produktów rynkowych</w:t>
      </w:r>
      <w:bookmarkEnd w:id="1405"/>
    </w:p>
    <w:p w14:paraId="1B461305" w14:textId="77777777" w:rsidR="00696D41" w:rsidRDefault="00696D41" w:rsidP="00696D41"/>
    <w:p w14:paraId="6A546ED2" w14:textId="4FE82E41"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5A6413">
        <w:t xml:space="preserve"> i konkurencyjnym.</w:t>
      </w:r>
    </w:p>
    <w:p w14:paraId="6C9A4EFE" w14:textId="5EB33527" w:rsidR="005A6413" w:rsidRDefault="005A6413" w:rsidP="005A6413">
      <w:pPr>
        <w:ind w:firstLine="0"/>
      </w:pPr>
      <w:r>
        <w:tab/>
        <w:t>Szukając konkurencyjnych programów, skupiono</w:t>
      </w:r>
      <w:r w:rsidR="009D3514">
        <w:t xml:space="preserve"> się na tym by wyszukać aplikacje jak najbardziej zbliżone do tworzonej. Chciano by były to serwisy internetowe skierowane do przeciętnych obywateli zainteresowanych swoją dietą. Odrzucono wszystkie  profesjonalne dla dietetyków.</w:t>
      </w:r>
    </w:p>
    <w:p w14:paraId="11410767" w14:textId="05971125" w:rsidR="006C61C9" w:rsidRDefault="009D3514" w:rsidP="006C61C9">
      <w:r>
        <w:t xml:space="preserve">Przetestowano wiele usług, poniżej można znaleźć omówienie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6"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399247DA"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 xml:space="preserve">W niniejszej pracy znajdą się jedynie odwołania do opcji webowej. </w:t>
      </w:r>
    </w:p>
    <w:p w14:paraId="5630BDE8" w14:textId="3CF3A66F" w:rsidR="00932433" w:rsidRDefault="0088644F" w:rsidP="006C61C9">
      <w:r>
        <w:lastRenderedPageBreak/>
        <w:t>Żeby móc korzystać z aplikacji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6A44C85D" w14:textId="7919D048"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88644F">
        <w:t xml:space="preserve"> gdzie wyświetl</w:t>
      </w:r>
      <w:r w:rsidR="001C7D41">
        <w:t>a</w:t>
      </w:r>
      <w:r w:rsidR="0088644F">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242C97F6">
            <wp:extent cx="5760085" cy="3613150"/>
            <wp:effectExtent l="190500" t="190500" r="183515" b="1968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61315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26DBAAEC" w:rsidR="00932433" w:rsidRDefault="001C7D41" w:rsidP="001C7D41">
      <w:pPr>
        <w:jc w:val="center"/>
      </w:pPr>
      <w:r>
        <w:t>Rys. 2.6. Ekran główny aplikacji Cronometer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407"/>
      <w:r>
        <w:t>Wap</w:t>
      </w:r>
      <w:commentRangeEnd w:id="1407"/>
      <w:r>
        <w:rPr>
          <w:rStyle w:val="Odwoaniedokomentarza"/>
        </w:rPr>
        <w:commentReference w:id="1407"/>
      </w:r>
      <w:r>
        <w:t xml:space="preserve">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23F669DD" w14:textId="2A172F22" w:rsidR="00FE724D" w:rsidRDefault="00FE724D" w:rsidP="008E779E">
      <w:r>
        <w:t>Strona utrzymana jest w minimalistycznym stylu i stonowanych kolorach: odcieniach szarości z drobnymi akcentami kolorystycznymi. Po lewej stronie znajdują się wyznaczone pola, w których generowane będą wykresy zmian wagi i spożycia kalorii. Na górze strony znajduje się intuicyjne menu.</w:t>
      </w:r>
    </w:p>
    <w:p w14:paraId="6E91CF66" w14:textId="6CFE8325" w:rsidR="00F14ACA" w:rsidRDefault="00F14ACA" w:rsidP="008E779E">
      <w:r>
        <w:t>Oprócz najbardziej spodziewanej funkcji „</w:t>
      </w:r>
      <w:r w:rsidR="005A467D">
        <w:rPr>
          <w:i/>
        </w:rPr>
        <w:t>add food</w:t>
      </w:r>
      <w:r>
        <w:t>”</w:t>
      </w:r>
      <w:r w:rsidR="005A467D">
        <w:t> (z ang.: dodaj jedzenie)</w:t>
      </w:r>
      <w:r>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53B82E89" w:rsidR="00A233B5" w:rsidRDefault="003E540D" w:rsidP="00A233B5">
      <w:pPr>
        <w:jc w:val="center"/>
      </w:pPr>
      <w:r>
        <w:t>Rys. 2.7.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5BB28949"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producentów, produktów restauracyjnych i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w:t>
      </w:r>
      <w:r>
        <w:lastRenderedPageBreak/>
        <w:t xml:space="preserve">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77777777"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3E1893A9">
            <wp:extent cx="5760085" cy="4279265"/>
            <wp:effectExtent l="190500" t="190500" r="183515" b="1974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4279265"/>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BDE283E" w:rsidR="00863A0C" w:rsidRDefault="00863A0C" w:rsidP="00863A0C">
      <w:pPr>
        <w:jc w:val="center"/>
      </w:pPr>
      <w:r>
        <w:t>Rys. 2.8. Dodawanie spożytego produktu do dziennika diety [</w:t>
      </w:r>
      <w:r w:rsidR="007D30C3">
        <w:t>2</w:t>
      </w:r>
      <w:r>
        <w:t>].</w:t>
      </w:r>
    </w:p>
    <w:p w14:paraId="7E30275F" w14:textId="77777777" w:rsidR="00E40A22" w:rsidRDefault="00E40A22" w:rsidP="008E779E"/>
    <w:p w14:paraId="21EBE731" w14:textId="74BAB0A1" w:rsidR="00F8109E" w:rsidRDefault="00F8109E" w:rsidP="008E779E">
      <w:r>
        <w:t>Sekcja „</w:t>
      </w:r>
      <w:r w:rsidRPr="00980D2B">
        <w:rPr>
          <w:i/>
        </w:rPr>
        <w:t>Settings</w:t>
      </w:r>
      <w:r>
        <w:t>”</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w:t>
      </w:r>
      <w:r w:rsidR="00586F45">
        <w:lastRenderedPageBreak/>
        <w:t>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083DA413" w14:textId="0942CE66" w:rsidR="00550587" w:rsidRDefault="00980D2B" w:rsidP="008E779E">
      <w:r>
        <w:t>W</w:t>
      </w:r>
      <w:r w:rsidR="000C26E3">
        <w:t xml:space="preserve"> tej sekcji użytkownik może</w:t>
      </w:r>
      <w:r>
        <w:t xml:space="preserve"> również</w:t>
      </w:r>
      <w:r w:rsidR="000C26E3">
        <w:t xml:space="preserve"> zmodyfikować swoje cele dietetyczne. Modyfikowana może być zarówno docelowa procentowa dystrybucja makroskładników, cel diety (schudnij, przytyj, utrzymaj wagę) oraz składniki odżywcze, których podaż ma być mierzona.</w:t>
      </w:r>
      <w:r w:rsidR="00881E6C">
        <w:t xml:space="preserve"> Gdyż początkowo wyświetlany zestaw elementów to nie pełnia możliwości aplikacji. Twórcy chwalą się, </w:t>
      </w:r>
      <w:r w:rsidR="00A12A19">
        <w:t>że Cronometer</w:t>
      </w:r>
      <w:r w:rsidR="006447C3">
        <w:t xml:space="preserve"> obsługuje p</w:t>
      </w:r>
      <w:r w:rsidR="0087311D">
        <w:t>onad 70 mikroelementów</w:t>
      </w:r>
      <w:r w:rsidR="006447C3">
        <w:t xml:space="preserve">. </w:t>
      </w:r>
      <w:r w:rsidR="008A6634">
        <w:t>W przypadku składników odżywczych po zaznaczeniu opcji „</w:t>
      </w:r>
      <w:r w:rsidR="00A12A19" w:rsidRPr="00980D2B">
        <w:rPr>
          <w:i/>
        </w:rPr>
        <w:t>c</w:t>
      </w:r>
      <w:r w:rsidR="008A6634" w:rsidRPr="00980D2B">
        <w:rPr>
          <w:i/>
        </w:rPr>
        <w:t>ustom</w:t>
      </w:r>
      <w:r w:rsidR="008A6634">
        <w:t>”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w:t>
      </w:r>
      <w:r w:rsidR="00550587">
        <w:t xml:space="preserve">  </w:t>
      </w:r>
    </w:p>
    <w:p w14:paraId="2C50CD17" w14:textId="77777777" w:rsidR="001F213C" w:rsidRDefault="001F213C" w:rsidP="008E779E"/>
    <w:p w14:paraId="32D8A7F9" w14:textId="30DC509C" w:rsidR="001F213C" w:rsidRDefault="001F213C" w:rsidP="001F213C">
      <w:pPr>
        <w:ind w:firstLine="0"/>
      </w:pPr>
      <w:r>
        <w:rPr>
          <w:noProof/>
          <w:lang w:eastAsia="pl-PL"/>
        </w:rPr>
        <w:drawing>
          <wp:inline distT="0" distB="0" distL="0" distR="0" wp14:anchorId="0F0D4EC9" wp14:editId="725787D7">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CB0D346" w14:textId="77777777" w:rsidR="001F213C" w:rsidRDefault="001F213C" w:rsidP="008E779E"/>
    <w:p w14:paraId="230337C5" w14:textId="39171616" w:rsidR="001F213C" w:rsidRDefault="001F213C" w:rsidP="001F213C">
      <w:pPr>
        <w:jc w:val="center"/>
      </w:pPr>
      <w:r>
        <w:t xml:space="preserve">Rys. 2.9. Część ustawień dotyczących celów </w:t>
      </w:r>
      <w:r w:rsidR="00980D2B">
        <w:t xml:space="preserve">spożycia </w:t>
      </w:r>
      <w:r>
        <w:t xml:space="preserve">minerałów i </w:t>
      </w:r>
      <w:r w:rsidR="00980D2B">
        <w:t xml:space="preserve">docelowej </w:t>
      </w:r>
      <w:r>
        <w:t>wagi [</w:t>
      </w:r>
      <w:r w:rsidR="007D30C3">
        <w:t>2</w:t>
      </w:r>
      <w:r>
        <w:t>].</w:t>
      </w:r>
    </w:p>
    <w:p w14:paraId="66A5F9C5" w14:textId="77777777" w:rsidR="001F213C" w:rsidRDefault="001F213C" w:rsidP="008E779E"/>
    <w:p w14:paraId="59FDA421" w14:textId="3F9BBE0B" w:rsidR="000C26E3" w:rsidRDefault="00550587" w:rsidP="008E779E">
      <w:r>
        <w:lastRenderedPageBreak/>
        <w:t>Jeśli chodzi o samodzielne ustalenie pożądanej kaloryczności, m</w:t>
      </w:r>
      <w:r w:rsidR="000C26E3">
        <w:t>ożna wybrać opcję „</w:t>
      </w:r>
      <w:r w:rsidR="006447C3" w:rsidRPr="00027966">
        <w:rPr>
          <w:i/>
        </w:rPr>
        <w:t>f</w:t>
      </w:r>
      <w:r w:rsidR="000C26E3" w:rsidRPr="00027966">
        <w:rPr>
          <w:i/>
        </w:rPr>
        <w:t>ixed values</w:t>
      </w:r>
      <w:r w:rsidR="000C26E3">
        <w:t xml:space="preserve">”, w której samemu określa się </w:t>
      </w:r>
      <w:r>
        <w:t>ją</w:t>
      </w:r>
      <w:r w:rsidR="000C26E3">
        <w:t xml:space="preserve"> i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5EC1D484" w:rsidR="00B161C7" w:rsidRDefault="00B161C7" w:rsidP="006C61C9">
      <w:r>
        <w:t>W sekcji „</w:t>
      </w:r>
      <w:r w:rsidRPr="00980D2B">
        <w:rPr>
          <w:i/>
        </w:rPr>
        <w:t>Trends</w:t>
      </w:r>
      <w:r>
        <w:t>”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275AE5E2"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codziennie jednego maila zachęcająceg</w:t>
      </w:r>
      <w:r w:rsidR="00D06978">
        <w:t>o do korzystania z platformy oraz</w:t>
      </w:r>
      <w:r w:rsidR="006447C3">
        <w:t xml:space="preserve"> opowiadającego o rozmaitych mniej oczywistych funkcjach</w:t>
      </w:r>
      <w:r w:rsidR="00D06978">
        <w:t xml:space="preserve"> pełniąc rolę tutoriala w częściach</w:t>
      </w:r>
      <w:r w:rsidR="006447C3">
        <w:t>. Na przykła</w:t>
      </w:r>
      <w:r w:rsidR="00D06978">
        <w:t>d email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w:t>
      </w:r>
      <w:r w:rsidR="00A12DBD">
        <w:lastRenderedPageBreak/>
        <w:t>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673B54C4"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B161C7">
        <w:t xml:space="preserve">Z </w:t>
      </w:r>
      <w:r w:rsidR="00B161C7">
        <w:t xml:space="preserve">tej drugiej </w:t>
      </w:r>
      <w:r w:rsidR="00B161C7">
        <w:t xml:space="preserve">funkcji przepisów często korzystają blogerzy kulinarni umieszczając przy swoich przepisach wyeksportowane z Cronometer widgety podsumowujące wartości odżywcze dania. </w:t>
      </w:r>
    </w:p>
    <w:p w14:paraId="4A08C065" w14:textId="77777777" w:rsidR="00B161C7" w:rsidRDefault="00B161C7" w:rsidP="00B161C7">
      <w:r>
        <w:t>Funkcja ta jest tak istotna i wartościowa, gdyż przygotowując posiłek, zwłaszcza obiadowy, ludzie często gotują więcej niż jedną porcję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1">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45B71EBC" w:rsidR="00445361" w:rsidRDefault="00445361" w:rsidP="00445361">
      <w:pPr>
        <w:jc w:val="center"/>
      </w:pPr>
      <w:r>
        <w:t>Rys. 2.10. Przykładowy przepis – informacje skrócone. Widget przygotowany do eksportu [</w:t>
      </w:r>
      <w:r w:rsidR="007D30C3">
        <w:t>2</w:t>
      </w:r>
      <w:r>
        <w:t xml:space="preserve">]. </w:t>
      </w:r>
    </w:p>
    <w:p w14:paraId="4CC9AD2B" w14:textId="77777777" w:rsidR="00B161C7" w:rsidRDefault="00B161C7" w:rsidP="00445361">
      <w:pPr>
        <w:jc w:val="center"/>
      </w:pPr>
    </w:p>
    <w:p w14:paraId="2F8835DA" w14:textId="6F8C9510" w:rsidR="005B1A57" w:rsidRDefault="00654DD1" w:rsidP="006C61C9">
      <w:r>
        <w:t>Gotowe przepisy są</w:t>
      </w:r>
      <w:r w:rsidR="00D06978">
        <w:t xml:space="preserve"> zapisywane na stałe w sekcji „</w:t>
      </w:r>
      <w:r w:rsidR="00D06978" w:rsidRPr="00D06978">
        <w:rPr>
          <w:i/>
        </w:rPr>
        <w:t>F</w:t>
      </w:r>
      <w:r w:rsidRPr="00D06978">
        <w:rPr>
          <w:i/>
        </w:rPr>
        <w:t>oods</w:t>
      </w:r>
      <w:r>
        <w:t>” podsekcji „</w:t>
      </w:r>
      <w:r w:rsidRPr="00D06978">
        <w:rPr>
          <w:i/>
        </w:rPr>
        <w:t>custom recipes</w:t>
      </w:r>
      <w:r w:rsidR="00D06978">
        <w:t>” i można je modyfikować oraz</w:t>
      </w:r>
      <w:r>
        <w:t xml:space="preserve"> usuwać.</w:t>
      </w:r>
      <w:r w:rsidR="00C5568A">
        <w:t xml:space="preserve"> Edycja ma jedną wadę: nie można zmienić </w:t>
      </w:r>
      <w:r w:rsidR="006A4F8E">
        <w:t>wagi dodanego składnika</w:t>
      </w:r>
      <w:r w:rsidR="00D06978">
        <w:t>,</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 dobrze przemyśleli tę funkcję i po zmianie przepisu aplikacja pyta czy wprowadzić zmiany do dotychczasowych wpisów w dzienniczku dotyczących tej potrawy.</w:t>
      </w:r>
    </w:p>
    <w:p w14:paraId="71F1880F" w14:textId="0698114F"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 mogą wykupić dostęp „</w:t>
      </w:r>
      <w:r w:rsidR="00AC5CC1" w:rsidRPr="003F1700">
        <w:rPr>
          <w:i/>
        </w:rPr>
        <w:t>gold</w:t>
      </w:r>
      <w:r w:rsidR="00AC5CC1">
        <w:t xml:space="preserve">”, który oprócz usunięcia reklam daje dostęp do dodatkowych funkcji: </w:t>
      </w:r>
      <w:r w:rsidR="00E95384">
        <w:lastRenderedPageBreak/>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Niestety, twórcy nie udostępnili triala, więc użytkownik nie ma możliwości sprawdzenia zawczasu czy dodatkowe funkcje faktycznie są mu po</w:t>
      </w:r>
      <w:r w:rsidR="001306F7">
        <w:t>t</w:t>
      </w:r>
      <w:r w:rsidR="00591DC1">
        <w:t xml:space="preserve">rzebne. </w:t>
      </w:r>
    </w:p>
    <w:p w14:paraId="69BCAF25" w14:textId="5B665C04"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 xml:space="preserve">tych dziedzin </w:t>
      </w:r>
      <w:r w:rsidR="001306F7">
        <w:t>sugerowane spożyci</w:t>
      </w:r>
      <w:r w:rsidR="001306F7">
        <w:t>e składników</w:t>
      </w:r>
      <w:r w:rsidR="001306F7">
        <w:t xml:space="preserve"> </w:t>
      </w:r>
      <w:r w:rsidR="008534CB">
        <w:t xml:space="preserve">odżywczych </w:t>
      </w:r>
      <w:r w:rsidR="001306F7">
        <w:t xml:space="preserve">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 otrzyma się 56,8 g, czyli ponad 2 razy mniej. </w:t>
      </w:r>
    </w:p>
    <w:p w14:paraId="54949413" w14:textId="6F11C64A" w:rsidR="00CD6729" w:rsidRPr="003F1700" w:rsidRDefault="008534CB" w:rsidP="006C61C9">
      <w:r>
        <w:t>Cronometer jest bardzo rozbudowaną, wielofunkcyjną aplikacją</w:t>
      </w:r>
      <w:r>
        <w:t xml:space="preserve">. </w:t>
      </w:r>
      <w:r w:rsidR="00CD6729">
        <w:t xml:space="preserve">Pod tym względem </w:t>
      </w:r>
      <w:r>
        <w:t>wiele nie można mu</w:t>
      </w:r>
      <w:r w:rsidR="004D61F9">
        <w:t xml:space="preserve"> zarzucić, zwłaszcza, że to, co początkowo </w:t>
      </w:r>
      <w:r w:rsidR="004900DB">
        <w:t>zostało uznane</w:t>
      </w:r>
      <w:r w:rsidR="004D61F9">
        <w:t xml:space="preserve"> za braki okazało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ilustracjami, ale nie każdy użytkownik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7A5A1CE8" w:rsidR="002E1EC4" w:rsidRDefault="002E1EC4" w:rsidP="002E1EC4">
      <w:pPr>
        <w:ind w:firstLine="0"/>
        <w:jc w:val="center"/>
      </w:pPr>
      <w:r>
        <w:rPr>
          <w:noProof/>
          <w:lang w:eastAsia="pl-PL"/>
        </w:rPr>
        <w:lastRenderedPageBreak/>
        <w:drawing>
          <wp:inline distT="0" distB="0" distL="0" distR="0" wp14:anchorId="6E13EE88" wp14:editId="21F376B1">
            <wp:extent cx="2584709" cy="1414275"/>
            <wp:effectExtent l="190500" t="190500" r="196850" b="186055"/>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rorZnakow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84709" cy="1414275"/>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D22FCD9" w:rsidR="002E1EC4" w:rsidRDefault="002E1EC4" w:rsidP="002E1EC4">
      <w:pPr>
        <w:jc w:val="center"/>
      </w:pPr>
      <w:r>
        <w:t>Rys. 2.11. Porównanie wyliczonych wartości odżywczych dla rodzynek dla „1.5 kubka”, „1,5 kubka” oraz „15 kubków” [</w:t>
      </w:r>
      <w:r w:rsidR="007D30C3">
        <w:t>2</w:t>
      </w:r>
      <w:bookmarkStart w:id="1408" w:name="_GoBack"/>
      <w:bookmarkEnd w:id="1408"/>
      <w:r>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22BF5D92" w14:textId="22756203" w:rsidR="004E5EC6" w:rsidRPr="00CB1900" w:rsidRDefault="004E5EC6" w:rsidP="004E5EC6">
      <w:pPr>
        <w:pStyle w:val="Nagwek2"/>
      </w:pPr>
      <w:r>
        <w:t xml:space="preserve">2.2.2. </w:t>
      </w:r>
    </w:p>
    <w:p w14:paraId="21012470" w14:textId="2DC85B4B" w:rsidR="00074FF6" w:rsidRDefault="00BC1A26" w:rsidP="00074FF6">
      <w:pPr>
        <w:ind w:firstLine="0"/>
      </w:pPr>
      <w:r>
        <w:tab/>
      </w:r>
    </w:p>
    <w:p w14:paraId="3688B62F" w14:textId="77777777" w:rsidR="00074FF6" w:rsidRDefault="00074FF6" w:rsidP="006C61C9"/>
    <w:p w14:paraId="6E3EA4F4" w14:textId="77777777" w:rsidR="00074FF6" w:rsidRDefault="00074FF6" w:rsidP="006C61C9"/>
    <w:p w14:paraId="7C668C47" w14:textId="06C5BE15" w:rsidR="00E375D2" w:rsidRDefault="00E375D2" w:rsidP="006C61C9">
      <w:r>
        <w:t>&lt;Dodam nazwę jak wybiorę program&gt;</w:t>
      </w:r>
      <w:bookmarkEnd w:id="1406"/>
    </w:p>
    <w:p w14:paraId="4959FCB7" w14:textId="77777777" w:rsidR="00E375D2" w:rsidRDefault="00E375D2" w:rsidP="00423CC1">
      <w:pPr>
        <w:pStyle w:val="Nagwek2"/>
        <w:ind w:left="360"/>
      </w:pPr>
      <w:bookmarkStart w:id="1409" w:name="_Toc5963770"/>
      <w:r>
        <w:t>Ilewazy.pl</w:t>
      </w:r>
      <w:bookmarkEnd w:id="1409"/>
    </w:p>
    <w:p w14:paraId="1C40C19D" w14:textId="77777777" w:rsidR="00E375D2" w:rsidRDefault="00E375D2" w:rsidP="00423CC1">
      <w:pPr>
        <w:pStyle w:val="Nagwek1"/>
        <w:ind w:left="360"/>
      </w:pPr>
      <w:bookmarkStart w:id="1410" w:name="_Toc5963771"/>
      <w:r>
        <w:t>Analiza systemu</w:t>
      </w:r>
      <w:bookmarkEnd w:id="1410"/>
    </w:p>
    <w:p w14:paraId="7B50624C" w14:textId="77777777" w:rsidR="00E375D2" w:rsidRDefault="00E375D2" w:rsidP="00423CC1">
      <w:pPr>
        <w:pStyle w:val="Podtytu"/>
        <w:numPr>
          <w:ilvl w:val="0"/>
          <w:numId w:val="0"/>
        </w:numPr>
        <w:ind w:left="360"/>
      </w:pPr>
      <w:r>
        <w:t xml:space="preserve"> </w:t>
      </w:r>
      <w:bookmarkStart w:id="1411" w:name="_Toc5963772"/>
      <w:r>
        <w:t>Architektura systemu</w:t>
      </w:r>
      <w:bookmarkEnd w:id="1411"/>
    </w:p>
    <w:p w14:paraId="55D7FBA3" w14:textId="77777777" w:rsidR="00E375D2" w:rsidRDefault="00E375D2" w:rsidP="00423CC1">
      <w:pPr>
        <w:pStyle w:val="Podtytu"/>
        <w:numPr>
          <w:ilvl w:val="0"/>
          <w:numId w:val="0"/>
        </w:numPr>
        <w:ind w:left="360"/>
      </w:pPr>
      <w:r>
        <w:t xml:space="preserve"> </w:t>
      </w:r>
      <w:bookmarkStart w:id="1412" w:name="_Toc5963773"/>
      <w:r>
        <w:t>Model danych</w:t>
      </w:r>
      <w:bookmarkEnd w:id="1412"/>
    </w:p>
    <w:p w14:paraId="59DD8A22" w14:textId="77777777" w:rsidR="00E375D2" w:rsidRDefault="00E375D2" w:rsidP="00423CC1">
      <w:pPr>
        <w:pStyle w:val="Podtytu"/>
        <w:numPr>
          <w:ilvl w:val="0"/>
          <w:numId w:val="0"/>
        </w:numPr>
        <w:ind w:left="360"/>
      </w:pPr>
      <w:r>
        <w:t xml:space="preserve"> </w:t>
      </w:r>
      <w:bookmarkStart w:id="1413" w:name="_Toc5963774"/>
      <w:r>
        <w:t>Narzędzia do realizacji projektu</w:t>
      </w:r>
      <w:bookmarkEnd w:id="1413"/>
    </w:p>
    <w:p w14:paraId="2309261A" w14:textId="77777777" w:rsidR="00E375D2" w:rsidRDefault="00E375D2" w:rsidP="00423CC1">
      <w:pPr>
        <w:pStyle w:val="Nagwek2"/>
        <w:ind w:left="360"/>
      </w:pPr>
      <w:bookmarkStart w:id="1414" w:name="_Toc5963775"/>
      <w:r>
        <w:t>PHP + Symphony 4</w:t>
      </w:r>
      <w:bookmarkEnd w:id="1414"/>
    </w:p>
    <w:p w14:paraId="31076E91" w14:textId="77777777" w:rsidR="00E375D2" w:rsidRDefault="00E375D2" w:rsidP="00423CC1">
      <w:pPr>
        <w:pStyle w:val="Nagwek2"/>
        <w:ind w:left="360"/>
      </w:pPr>
      <w:bookmarkStart w:id="1415" w:name="_Toc5963776"/>
      <w:r>
        <w:t>Highcharts</w:t>
      </w:r>
      <w:bookmarkEnd w:id="1415"/>
    </w:p>
    <w:p w14:paraId="05297038" w14:textId="77777777" w:rsidR="00E375D2" w:rsidRDefault="00E375D2" w:rsidP="00423CC1">
      <w:pPr>
        <w:pStyle w:val="Nagwek1"/>
        <w:ind w:left="360"/>
      </w:pPr>
      <w:bookmarkStart w:id="1416" w:name="_Toc5963777"/>
      <w:r>
        <w:t>specyfikacja wymagań</w:t>
      </w:r>
      <w:bookmarkEnd w:id="1416"/>
    </w:p>
    <w:p w14:paraId="21C2C905" w14:textId="77777777" w:rsidR="00E375D2" w:rsidRDefault="00E375D2" w:rsidP="00423CC1">
      <w:pPr>
        <w:pStyle w:val="Podtytu"/>
        <w:numPr>
          <w:ilvl w:val="0"/>
          <w:numId w:val="0"/>
        </w:numPr>
        <w:ind w:left="360"/>
      </w:pPr>
      <w:r>
        <w:t xml:space="preserve"> </w:t>
      </w:r>
      <w:bookmarkStart w:id="1417" w:name="_Toc5963778"/>
      <w:r>
        <w:t>Wymagania funkcjonalne</w:t>
      </w:r>
      <w:bookmarkEnd w:id="1417"/>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t>
      </w:r>
      <w:r>
        <w:lastRenderedPageBreak/>
        <w:t xml:space="preserve">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t xml:space="preserve"> </w:t>
      </w:r>
      <w:bookmarkStart w:id="1418" w:name="_Toc5963779"/>
      <w:r>
        <w:t>Wymagania pozafunkcjonalne</w:t>
      </w:r>
      <w:bookmarkEnd w:id="1418"/>
    </w:p>
    <w:p w14:paraId="13992E3A" w14:textId="77777777" w:rsidR="00E375D2" w:rsidRDefault="00E375D2" w:rsidP="00423CC1">
      <w:pPr>
        <w:pStyle w:val="Nagwek1"/>
        <w:ind w:left="360"/>
      </w:pPr>
      <w:bookmarkStart w:id="1419" w:name="_Toc5963780"/>
      <w:r>
        <w:t>projekt</w:t>
      </w:r>
      <w:bookmarkEnd w:id="1419"/>
    </w:p>
    <w:p w14:paraId="768F2E66" w14:textId="77777777" w:rsidR="00E375D2" w:rsidRDefault="00E375D2" w:rsidP="00423CC1">
      <w:pPr>
        <w:pStyle w:val="Podtytu"/>
        <w:numPr>
          <w:ilvl w:val="0"/>
          <w:numId w:val="0"/>
        </w:numPr>
        <w:ind w:left="360"/>
      </w:pPr>
      <w:bookmarkStart w:id="1420" w:name="_Toc5963781"/>
      <w:r>
        <w:t>Projekt bazy danych</w:t>
      </w:r>
      <w:bookmarkEnd w:id="1420"/>
    </w:p>
    <w:p w14:paraId="6DF3FC42" w14:textId="77777777" w:rsidR="00E375D2" w:rsidRDefault="00E375D2" w:rsidP="00423CC1">
      <w:pPr>
        <w:pStyle w:val="Podtytu"/>
        <w:numPr>
          <w:ilvl w:val="0"/>
          <w:numId w:val="0"/>
        </w:numPr>
        <w:ind w:left="360"/>
      </w:pPr>
      <w:r>
        <w:t xml:space="preserve"> </w:t>
      </w:r>
      <w:bookmarkStart w:id="1421" w:name="_Toc5963782"/>
      <w:r>
        <w:t>Projekt interfejsów użytkownika</w:t>
      </w:r>
      <w:bookmarkEnd w:id="1421"/>
    </w:p>
    <w:p w14:paraId="44215DE5" w14:textId="77777777" w:rsidR="00E375D2" w:rsidRDefault="00E375D2" w:rsidP="00423CC1">
      <w:pPr>
        <w:pStyle w:val="Podtytu"/>
        <w:numPr>
          <w:ilvl w:val="0"/>
          <w:numId w:val="0"/>
        </w:numPr>
        <w:ind w:left="360"/>
      </w:pPr>
      <w:r>
        <w:t xml:space="preserve"> </w:t>
      </w:r>
      <w:bookmarkStart w:id="1422" w:name="_Toc5963783"/>
      <w:r>
        <w:t>Projekt logiki biznesowej</w:t>
      </w:r>
      <w:bookmarkEnd w:id="1422"/>
    </w:p>
    <w:p w14:paraId="4F1C0603" w14:textId="77777777" w:rsidR="00E375D2" w:rsidRDefault="00E375D2" w:rsidP="00423CC1">
      <w:pPr>
        <w:pStyle w:val="Podtytu"/>
        <w:numPr>
          <w:ilvl w:val="0"/>
          <w:numId w:val="0"/>
        </w:numPr>
        <w:ind w:left="360"/>
      </w:pPr>
      <w:r>
        <w:t xml:space="preserve"> </w:t>
      </w:r>
      <w:bookmarkStart w:id="1423" w:name="_Toc5963784"/>
      <w:r>
        <w:t>Projekt testów</w:t>
      </w:r>
      <w:bookmarkEnd w:id="1423"/>
    </w:p>
    <w:p w14:paraId="011F898B" w14:textId="77777777" w:rsidR="00973C06" w:rsidRDefault="00973C06" w:rsidP="00423CC1">
      <w:pPr>
        <w:pStyle w:val="Nagwek2"/>
        <w:ind w:left="360"/>
      </w:pPr>
      <w:bookmarkStart w:id="1424" w:name="_Toc5963785"/>
      <w:r>
        <w:t>Testy funkcjonalne</w:t>
      </w:r>
      <w:bookmarkEnd w:id="1424"/>
    </w:p>
    <w:p w14:paraId="31EC54EA" w14:textId="77777777" w:rsidR="00973C06" w:rsidRDefault="00973C06" w:rsidP="00423CC1">
      <w:pPr>
        <w:pStyle w:val="Nagwek2"/>
        <w:ind w:left="360"/>
      </w:pPr>
      <w:bookmarkStart w:id="1425" w:name="_Toc5963786"/>
      <w:r>
        <w:t>Testy jednostkowe</w:t>
      </w:r>
      <w:bookmarkEnd w:id="1425"/>
    </w:p>
    <w:p w14:paraId="5282706C" w14:textId="77777777" w:rsidR="00973C06" w:rsidRDefault="00973C06" w:rsidP="00423CC1">
      <w:pPr>
        <w:pStyle w:val="Nagwek2"/>
        <w:ind w:left="360"/>
      </w:pPr>
      <w:bookmarkStart w:id="1426" w:name="_Toc5963787"/>
      <w:r>
        <w:t>Testy obciążeniowe</w:t>
      </w:r>
      <w:bookmarkEnd w:id="1426"/>
    </w:p>
    <w:p w14:paraId="711FB549" w14:textId="77777777" w:rsidR="00973C06" w:rsidRPr="00973C06" w:rsidRDefault="00973C06" w:rsidP="00423CC1">
      <w:pPr>
        <w:pStyle w:val="Nagwek2"/>
        <w:ind w:left="360"/>
      </w:pPr>
      <w:bookmarkStart w:id="1427" w:name="_Toc5963788"/>
      <w:r>
        <w:t>Testy użytkowników</w:t>
      </w:r>
      <w:bookmarkEnd w:id="1427"/>
    </w:p>
    <w:p w14:paraId="687AB624" w14:textId="77777777" w:rsidR="00E375D2" w:rsidRDefault="00E375D2" w:rsidP="00423CC1">
      <w:pPr>
        <w:pStyle w:val="Nagwek1"/>
        <w:ind w:left="360"/>
      </w:pPr>
      <w:bookmarkStart w:id="1428" w:name="_Toc5963789"/>
      <w:r>
        <w:t>implementacja</w:t>
      </w:r>
      <w:bookmarkEnd w:id="1428"/>
    </w:p>
    <w:p w14:paraId="46AA7066" w14:textId="77777777" w:rsidR="00E375D2" w:rsidRDefault="00E375D2" w:rsidP="00423CC1">
      <w:pPr>
        <w:pStyle w:val="Podtytu"/>
        <w:numPr>
          <w:ilvl w:val="0"/>
          <w:numId w:val="0"/>
        </w:numPr>
        <w:ind w:left="360"/>
      </w:pPr>
      <w:r>
        <w:t xml:space="preserve"> </w:t>
      </w:r>
      <w:bookmarkStart w:id="1429" w:name="_Toc5963790"/>
      <w:r>
        <w:t>Implementacja bazy danych</w:t>
      </w:r>
      <w:bookmarkEnd w:id="1429"/>
    </w:p>
    <w:p w14:paraId="13A6D36C" w14:textId="77777777" w:rsidR="00E375D2" w:rsidRDefault="00E375D2" w:rsidP="00423CC1">
      <w:pPr>
        <w:pStyle w:val="Podtytu"/>
        <w:numPr>
          <w:ilvl w:val="0"/>
          <w:numId w:val="0"/>
        </w:numPr>
        <w:ind w:left="360"/>
      </w:pPr>
      <w:r>
        <w:t xml:space="preserve"> </w:t>
      </w:r>
      <w:bookmarkStart w:id="1430" w:name="_Toc5963791"/>
      <w:r>
        <w:t>Implementacja logiki biznesowej</w:t>
      </w:r>
      <w:bookmarkEnd w:id="1430"/>
    </w:p>
    <w:p w14:paraId="02098BF6" w14:textId="77777777" w:rsidR="00E375D2" w:rsidRDefault="00E375D2" w:rsidP="00423CC1">
      <w:pPr>
        <w:pStyle w:val="Podtytu"/>
        <w:numPr>
          <w:ilvl w:val="0"/>
          <w:numId w:val="0"/>
        </w:numPr>
        <w:ind w:left="360"/>
      </w:pPr>
      <w:r>
        <w:t xml:space="preserve"> </w:t>
      </w:r>
      <w:bookmarkStart w:id="1431" w:name="_Toc5963792"/>
      <w:r>
        <w:t>Implementacja interfejsów użytkownika</w:t>
      </w:r>
      <w:bookmarkEnd w:id="1431"/>
    </w:p>
    <w:p w14:paraId="434B18E9" w14:textId="77777777" w:rsidR="00E375D2" w:rsidRDefault="00E375D2" w:rsidP="00423CC1">
      <w:pPr>
        <w:pStyle w:val="Nagwek1"/>
        <w:ind w:left="360"/>
      </w:pPr>
      <w:bookmarkStart w:id="1432" w:name="_Toc5963793"/>
      <w:r>
        <w:t>testy</w:t>
      </w:r>
      <w:bookmarkEnd w:id="1432"/>
    </w:p>
    <w:p w14:paraId="3307737F" w14:textId="77777777" w:rsidR="00973C06" w:rsidRDefault="00973C06" w:rsidP="00423CC1">
      <w:pPr>
        <w:pStyle w:val="Podtytu"/>
        <w:numPr>
          <w:ilvl w:val="0"/>
          <w:numId w:val="0"/>
        </w:numPr>
        <w:ind w:left="360"/>
      </w:pPr>
      <w:r>
        <w:t xml:space="preserve"> </w:t>
      </w:r>
      <w:bookmarkStart w:id="1433" w:name="_Toc5963794"/>
      <w:r>
        <w:t>Testy funkcjonalne</w:t>
      </w:r>
      <w:bookmarkEnd w:id="1433"/>
    </w:p>
    <w:p w14:paraId="3FE6993E" w14:textId="77777777" w:rsidR="00973C06" w:rsidRDefault="00973C06" w:rsidP="00423CC1">
      <w:pPr>
        <w:pStyle w:val="Podtytu"/>
        <w:numPr>
          <w:ilvl w:val="0"/>
          <w:numId w:val="0"/>
        </w:numPr>
        <w:ind w:left="360"/>
      </w:pPr>
      <w:r>
        <w:t xml:space="preserve"> </w:t>
      </w:r>
      <w:bookmarkStart w:id="1434" w:name="_Toc5963795"/>
      <w:r>
        <w:t>Testy jednostkowe</w:t>
      </w:r>
      <w:bookmarkEnd w:id="1434"/>
    </w:p>
    <w:p w14:paraId="0C91ABA7" w14:textId="77777777" w:rsidR="00973C06" w:rsidRDefault="00973C06" w:rsidP="00423CC1">
      <w:pPr>
        <w:pStyle w:val="Podtytu"/>
        <w:numPr>
          <w:ilvl w:val="0"/>
          <w:numId w:val="0"/>
        </w:numPr>
        <w:ind w:left="360"/>
      </w:pPr>
      <w:r>
        <w:t xml:space="preserve"> </w:t>
      </w:r>
      <w:bookmarkStart w:id="1435" w:name="_Toc5963796"/>
      <w:r>
        <w:t>Testy obciążeniowe</w:t>
      </w:r>
      <w:bookmarkEnd w:id="1435"/>
    </w:p>
    <w:p w14:paraId="4B72EE20" w14:textId="77777777" w:rsidR="00973C06" w:rsidRDefault="00973C06" w:rsidP="00423CC1">
      <w:pPr>
        <w:pStyle w:val="Podtytu"/>
        <w:numPr>
          <w:ilvl w:val="0"/>
          <w:numId w:val="0"/>
        </w:numPr>
        <w:ind w:left="360"/>
      </w:pPr>
      <w:r>
        <w:t xml:space="preserve"> </w:t>
      </w:r>
      <w:bookmarkStart w:id="1436" w:name="_Toc5963797"/>
      <w:r>
        <w:t>Testy użytkowników</w:t>
      </w:r>
      <w:bookmarkEnd w:id="1436"/>
    </w:p>
    <w:p w14:paraId="13260DE8" w14:textId="77777777" w:rsidR="00CD4B0E" w:rsidRDefault="00CD4B0E" w:rsidP="00423CC1">
      <w:pPr>
        <w:pStyle w:val="Nagwek1"/>
        <w:ind w:left="360"/>
      </w:pPr>
      <w:bookmarkStart w:id="1437" w:name="_Toc5963798"/>
      <w:r>
        <w:t>wdrożenie</w:t>
      </w:r>
      <w:bookmarkEnd w:id="1437"/>
    </w:p>
    <w:p w14:paraId="35F02D50" w14:textId="77777777" w:rsidR="00CD4B0E" w:rsidRDefault="00CD4B0E" w:rsidP="00423CC1">
      <w:pPr>
        <w:pStyle w:val="Nagwek1"/>
        <w:ind w:left="360"/>
      </w:pPr>
      <w:bookmarkStart w:id="1438" w:name="_Toc5963799"/>
      <w:r>
        <w:t>podsumowanie</w:t>
      </w:r>
      <w:bookmarkEnd w:id="1438"/>
    </w:p>
    <w:p w14:paraId="5A071A19" w14:textId="77777777" w:rsidR="00CD4B0E" w:rsidRDefault="00276AEC" w:rsidP="00276AEC">
      <w:pPr>
        <w:pStyle w:val="Podtytu"/>
        <w:numPr>
          <w:ilvl w:val="0"/>
          <w:numId w:val="0"/>
        </w:numPr>
      </w:pPr>
      <w:bookmarkStart w:id="1439" w:name="_Toc5963800"/>
      <w:r>
        <w:t xml:space="preserve">X.X. </w:t>
      </w:r>
      <w:r w:rsidR="00CD4B0E">
        <w:t>Możliwości dalszego rozwoju</w:t>
      </w:r>
      <w:bookmarkEnd w:id="1439"/>
    </w:p>
    <w:p w14:paraId="5D810839" w14:textId="77777777" w:rsidR="00BB68C0" w:rsidRDefault="00BB68C0" w:rsidP="00BB68C0"/>
    <w:p w14:paraId="3A255610" w14:textId="77777777" w:rsidR="00276AEC" w:rsidRDefault="00276AEC" w:rsidP="00276AEC">
      <w:pPr>
        <w:pStyle w:val="Nagwek2"/>
      </w:pPr>
      <w:bookmarkStart w:id="1440" w:name="_Toc5963801"/>
      <w:r>
        <w:t>X.X.1. Dokładność przekazywanych informacji</w:t>
      </w:r>
      <w:r w:rsidR="00C80EE1">
        <w:t xml:space="preserve"> zwrotnych</w:t>
      </w:r>
      <w:bookmarkEnd w:id="1440"/>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lastRenderedPageBreak/>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xml:space="preserve">, jest to podejście, przy którym łatwo </w:t>
      </w:r>
      <w:r w:rsidR="001B1054">
        <w:lastRenderedPageBreak/>
        <w:t>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41" w:name="_Toc5963802"/>
      <w:r>
        <w:lastRenderedPageBreak/>
        <w:t>wykaz źródeł</w:t>
      </w:r>
      <w:bookmarkEnd w:id="144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23"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24" w:history="1">
        <w:r w:rsidRPr="00611C63">
          <w:rPr>
            <w:rStyle w:val="Hipercze"/>
          </w:rPr>
          <w:t>https://cronometer.com/#</w:t>
        </w:r>
      </w:hyperlink>
      <w:r>
        <w:t xml:space="preserve"> z dnia 22.04.2019</w:t>
      </w:r>
    </w:p>
    <w:p w14:paraId="62A1CDF3" w14:textId="77777777" w:rsidR="00136341" w:rsidRPr="00846ED8" w:rsidRDefault="00136341" w:rsidP="00136341">
      <w:pPr>
        <w:pStyle w:val="Akapitzlist"/>
        <w:numPr>
          <w:ilvl w:val="0"/>
          <w:numId w:val="8"/>
        </w:numPr>
      </w:pPr>
      <w:r>
        <w:t xml:space="preserve">Facebook. Fanpage AMS  </w:t>
      </w:r>
      <w:hyperlink r:id="rId2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Change w:id="1442" w:author="Okot" w:date="2019-03-31T13:42:00Z">
            <w:rPr>
              <w:lang w:val="en-US"/>
            </w:rPr>
          </w:rPrChange>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26" w:history="1">
        <w:r w:rsidRPr="0012093F">
          <w:rPr>
            <w:rStyle w:val="Hipercze"/>
            <w:lang w:val="en-US"/>
          </w:rPr>
          <w:t>http://www.fao.o</w:t>
        </w:r>
        <w:r w:rsidRPr="0012093F">
          <w:rPr>
            <w:rStyle w:val="Hipercze"/>
            <w:lang w:val="en-US"/>
          </w:rPr>
          <w:t>r</w:t>
        </w:r>
        <w:r w:rsidRPr="0012093F">
          <w:rPr>
            <w:rStyle w:val="Hipercze"/>
            <w:lang w:val="en-US"/>
          </w:rPr>
          <w:t>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27" w:history="1">
        <w:r w:rsidRPr="00594ABD">
          <w:rPr>
            <w:rStyle w:val="Hipercze"/>
          </w:rPr>
          <w:t>https://stat.gov.pl/files/gfx</w:t>
        </w:r>
        <w:r w:rsidRPr="00594ABD">
          <w:rPr>
            <w:rStyle w:val="Hipercze"/>
          </w:rPr>
          <w:t>/</w:t>
        </w:r>
        <w:r w:rsidRPr="00594ABD">
          <w:rPr>
            <w:rStyle w:val="Hipercze"/>
          </w:rPr>
          <w:t>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28" w:history="1">
        <w:r w:rsidRPr="00AF6FBC">
          <w:rPr>
            <w:rStyle w:val="Hipercze"/>
          </w:rPr>
          <w:t>https://www.hsph.harvard.edu/nutritionsource/healthy-eating-plate/</w:t>
        </w:r>
      </w:hyperlink>
      <w:r>
        <w:t xml:space="preserve"> z dnia 09.04.2019</w:t>
      </w:r>
    </w:p>
    <w:p w14:paraId="754D02CC" w14:textId="77777777" w:rsidR="00136341" w:rsidRPr="00846ED8" w:rsidRDefault="00136341" w:rsidP="00136341">
      <w:pPr>
        <w:pStyle w:val="Akapitzlist"/>
        <w:numPr>
          <w:ilvl w:val="0"/>
          <w:numId w:val="8"/>
        </w:numPr>
      </w:pPr>
      <w:r>
        <w:t xml:space="preserve">Narodowe Centrum Edukacji Żywieniowej. Piramida zdrowego żywienia IŻŻ </w:t>
      </w:r>
      <w:hyperlink r:id="rId29" w:history="1">
        <w:r w:rsidRPr="00AF6FBC">
          <w:rPr>
            <w:rStyle w:val="Hipercze"/>
          </w:rPr>
          <w:t>https://ncez.pl/abc-zywienia-/zasady-zdrowego-zywienia/piramida-zdrowego-zywienia-i-aktywnosci-fizycznej-dla-osob-doroslych</w:t>
        </w:r>
      </w:hyperlink>
      <w:r>
        <w:t xml:space="preserve"> z dnia 09.04.2019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30" w:history="1">
        <w:r w:rsidRPr="00846ED8">
          <w:rPr>
            <w:rStyle w:val="Hipercze"/>
          </w:rPr>
          <w:t>https://ency</w:t>
        </w:r>
        <w:r w:rsidRPr="00846ED8">
          <w:rPr>
            <w:rStyle w:val="Hipercze"/>
          </w:rPr>
          <w:t>k</w:t>
        </w:r>
        <w:r w:rsidRPr="00846ED8">
          <w:rPr>
            <w:rStyle w:val="Hipercze"/>
          </w:rPr>
          <w:t>lopedia.pwn.pl/haslo/dieta;3892627.html</w:t>
        </w:r>
      </w:hyperlink>
      <w:r w:rsidRPr="00846ED8">
        <w:t xml:space="preserve"> </w:t>
      </w:r>
      <w:r>
        <w:t>z dnia 09.11.2018</w:t>
      </w:r>
    </w:p>
    <w:p w14:paraId="5C8BD3D5" w14:textId="77777777" w:rsidR="00136341" w:rsidRDefault="00136341" w:rsidP="00136341">
      <w:pPr>
        <w:pStyle w:val="Akapitzlist"/>
        <w:numPr>
          <w:ilvl w:val="0"/>
          <w:numId w:val="8"/>
        </w:numPr>
      </w:pPr>
      <w:r>
        <w:t xml:space="preserve">USDA Choose My Plate. Talerz żywienia według USDA </w:t>
      </w:r>
      <w:hyperlink r:id="rId31"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32" w:history="1">
        <w:r w:rsidRPr="0021427E">
          <w:rPr>
            <w:rStyle w:val="Hipercze"/>
          </w:rPr>
          <w:t>https://en</w:t>
        </w:r>
        <w:r w:rsidRPr="0021427E">
          <w:rPr>
            <w:rStyle w:val="Hipercze"/>
          </w:rPr>
          <w:t>.</w:t>
        </w:r>
        <w:r w:rsidRPr="0021427E">
          <w:rPr>
            <w:rStyle w:val="Hipercze"/>
          </w:rPr>
          <w:t>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33" w:history="1">
        <w:r w:rsidR="00797509" w:rsidRPr="0021427E">
          <w:rPr>
            <w:rStyle w:val="Hipercze"/>
          </w:rPr>
          <w:t>https://en.wikipedia.org/wiki/Food_pyramid_(nutri</w:t>
        </w:r>
        <w:r w:rsidR="00797509" w:rsidRPr="0021427E">
          <w:rPr>
            <w:rStyle w:val="Hipercze"/>
          </w:rPr>
          <w:t>t</w:t>
        </w:r>
        <w:r w:rsidR="00797509" w:rsidRPr="0021427E">
          <w:rPr>
            <w:rStyle w:val="Hipercze"/>
          </w:rPr>
          <w: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34" w:history="1">
        <w:r w:rsidRPr="009956B0">
          <w:rPr>
            <w:rStyle w:val="Hipercze"/>
          </w:rPr>
          <w:t>https://pl.wikipedia.org/wiki/Wska%C5%BAnik_masy_cia%C5</w:t>
        </w:r>
        <w:r w:rsidRPr="009956B0">
          <w:rPr>
            <w:rStyle w:val="Hipercze"/>
          </w:rPr>
          <w:t>%</w:t>
        </w:r>
        <w:r w:rsidRPr="009956B0">
          <w:rPr>
            <w:rStyle w:val="Hipercze"/>
          </w:rPr>
          <w:t>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35" w:history="1">
        <w:r w:rsidRPr="00AF6FBC">
          <w:rPr>
            <w:rStyle w:val="Hipercze"/>
          </w:rPr>
          <w:t>https://www.who.int/gho/n</w:t>
        </w:r>
        <w:r w:rsidRPr="00AF6FBC">
          <w:rPr>
            <w:rStyle w:val="Hipercze"/>
          </w:rPr>
          <w:t>c</w:t>
        </w:r>
        <w:r w:rsidRPr="00AF6FBC">
          <w:rPr>
            <w:rStyle w:val="Hipercze"/>
          </w:rPr>
          <w:t>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36" w:history="1">
        <w:r w:rsidRPr="009956B0">
          <w:rPr>
            <w:rStyle w:val="Hipercze"/>
          </w:rPr>
          <w:t>https://www.who.int/nutrition/publications/g</w:t>
        </w:r>
        <w:r w:rsidRPr="009956B0">
          <w:rPr>
            <w:rStyle w:val="Hipercze"/>
          </w:rPr>
          <w:t>u</w:t>
        </w:r>
        <w:r w:rsidRPr="009956B0">
          <w:rPr>
            <w:rStyle w:val="Hipercze"/>
          </w:rPr>
          <w:t>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37" w:history="1">
        <w:r w:rsidR="00846ED8" w:rsidRPr="000C28E5">
          <w:rPr>
            <w:rStyle w:val="Hipercze"/>
          </w:rPr>
          <w:t>https://portal.abczdrow</w:t>
        </w:r>
        <w:r w:rsidR="00846ED8" w:rsidRPr="000C28E5">
          <w:rPr>
            <w:rStyle w:val="Hipercze"/>
          </w:rPr>
          <w:t>i</w:t>
        </w:r>
        <w:r w:rsidR="00846ED8" w:rsidRPr="000C28E5">
          <w:rPr>
            <w:rStyle w:val="Hipercze"/>
          </w:rPr>
          <w:t>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43" w:name="_Toc5963803"/>
      <w:r w:rsidRPr="00A350AA">
        <w:rPr>
          <w:lang w:val="en-US"/>
        </w:rPr>
        <w:lastRenderedPageBreak/>
        <w:t>wykaz literatury</w:t>
      </w:r>
      <w:bookmarkEnd w:id="1443"/>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4" w:name="_Toc5963804"/>
      <w:r>
        <w:lastRenderedPageBreak/>
        <w:t>wykaz rysunków</w:t>
      </w:r>
      <w:bookmarkEnd w:id="144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2541C14E" w:rsidR="003A601E" w:rsidRDefault="003A601E" w:rsidP="003A601E">
      <w:r>
        <w:t>Rys. 2.6. Ekran główny aplikacji Cronometer………………………………………...57</w:t>
      </w:r>
    </w:p>
    <w:p w14:paraId="4FF087FE" w14:textId="38D17E87" w:rsidR="00A233B5" w:rsidRDefault="00A233B5" w:rsidP="00A233B5">
      <w:r>
        <w:t>Rys. 2.7. </w:t>
      </w:r>
      <w:r w:rsidR="004B29A4">
        <w:t>Okno m</w:t>
      </w:r>
      <w:r>
        <w:t>odal</w:t>
      </w:r>
      <w:r w:rsidR="004B29A4">
        <w:t>ne służące do</w:t>
      </w:r>
      <w:r>
        <w:t xml:space="preserve"> dodawania wagi</w:t>
      </w:r>
      <w:r w:rsidR="004B29A4">
        <w:t xml:space="preserve"> </w:t>
      </w:r>
      <w:r>
        <w:t> w aplikacji Cronomet</w:t>
      </w:r>
      <w:r w:rsidR="00827A4E">
        <w:t>e</w:t>
      </w:r>
      <w:r>
        <w:t>r</w:t>
      </w:r>
      <w:r w:rsidR="004B29A4">
        <w:t>............</w:t>
      </w:r>
      <w:r>
        <w:t>58</w:t>
      </w:r>
    </w:p>
    <w:p w14:paraId="2189AB73" w14:textId="3B34900A" w:rsidR="00827A4E" w:rsidRDefault="00827A4E" w:rsidP="00827A4E">
      <w:r>
        <w:t>Rys. 2.8. Dodawanie spożytego produktu do dziennika diety w aplikacji Cronomete</w:t>
      </w:r>
      <w:r w:rsidR="00C661D5">
        <w:t>r</w:t>
      </w:r>
      <w:r>
        <w:t>.59</w:t>
      </w:r>
    </w:p>
    <w:p w14:paraId="597DE119" w14:textId="6CF72CDF" w:rsidR="0067385F" w:rsidRDefault="0067385F" w:rsidP="0067385F">
      <w:r>
        <w:t>Rys. 2.9. Część ustawień Cronometer dotyczących celów minerałów i wagi…………60</w:t>
      </w:r>
    </w:p>
    <w:p w14:paraId="3CDFF50A" w14:textId="1858F11D" w:rsidR="00736914" w:rsidRDefault="00736914" w:rsidP="00736914">
      <w:r>
        <w:t>Rys. 2.10. Cronometer. Przykła</w:t>
      </w:r>
      <w:r w:rsidR="00D20811">
        <w:t>dowy przepis………………………………………...63</w:t>
      </w:r>
    </w:p>
    <w:p w14:paraId="6F97D2AC" w14:textId="10136AE4" w:rsidR="00F24748" w:rsidRDefault="00F24748" w:rsidP="00F24748">
      <w:pPr>
        <w:ind w:left="708" w:firstLine="1"/>
      </w:pPr>
      <w:r>
        <w:t>Rys. 2.11. Porównanie wyliczonych wartości odżywczych dla rodzynek dla „1.5 kubka”, „1,5 kubka” ora</w:t>
      </w:r>
      <w:r w:rsidR="00D20811">
        <w:t>z „15 kubków”………………………………………….65</w:t>
      </w: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45" w:name="_Toc5963805"/>
      <w:r>
        <w:lastRenderedPageBreak/>
        <w:t>wykaz tabel</w:t>
      </w:r>
      <w:bookmarkEnd w:id="1445"/>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6" w:author="Okot" w:date="2019-03-28T12:43:00Z"/>
        </w:rPr>
      </w:pPr>
      <w:r>
        <w:t>Tabela 2.4. Ocena wagi na podstawie wagi i wzrostu…………………………………20</w:t>
      </w:r>
    </w:p>
    <w:p w14:paraId="552E9D62" w14:textId="05A951B3" w:rsidR="00312B8A" w:rsidRDefault="00312B8A" w:rsidP="00923D31">
      <w:pPr>
        <w:pStyle w:val="Wykazrysunkw"/>
      </w:pPr>
      <w:ins w:id="1447" w:author="Okot" w:date="2019-03-28T12:43:00Z">
        <w:r>
          <w:t>Tabela 2.5. Klasyczne równoważniki Atwatera……………………………………….2</w:t>
        </w:r>
      </w:ins>
      <w:r w:rsidR="0073419C">
        <w:t>2</w:t>
      </w:r>
    </w:p>
    <w:p w14:paraId="78588F11" w14:textId="77777777" w:rsidR="00923D31" w:rsidRDefault="00280791">
      <w:pPr>
        <w:rPr>
          <w:ins w:id="1448" w:author="Okot" w:date="2019-03-29T00:04:00Z"/>
        </w:rPr>
        <w:pPrChange w:id="1449" w:author="Okot" w:date="2019-03-28T23:26:00Z">
          <w:pPr>
            <w:pStyle w:val="Wykazrysunkw"/>
          </w:pPr>
        </w:pPrChange>
      </w:pPr>
      <w:ins w:id="1450" w:author="Okot" w:date="2019-03-28T23:26:00Z">
        <w:r>
          <w:t>Tabela 2.6.</w:t>
        </w:r>
      </w:ins>
      <w:ins w:id="1451" w:author="Okot" w:date="2019-03-31T14:53:00Z">
        <w:r w:rsidR="00DD78C5">
          <w:t xml:space="preserve"> </w:t>
        </w:r>
      </w:ins>
      <w:ins w:id="1452" w:author="Okot" w:date="2019-03-28T23:26:00Z">
        <w:r>
          <w:t>Podział aminokwasów ze względu na zdolność organizmu do ich syntezy</w:t>
        </w:r>
      </w:ins>
      <w:ins w:id="1453" w:author="Okot" w:date="2019-03-28T23:27:00Z">
        <w:r w:rsidR="00DD78C5">
          <w:t>.</w:t>
        </w:r>
        <w:r>
          <w:t>2</w:t>
        </w:r>
      </w:ins>
      <w:r w:rsidR="004F7692">
        <w:t>6</w:t>
      </w:r>
    </w:p>
    <w:p w14:paraId="78757C01" w14:textId="01B0B536" w:rsidR="00DD78C5" w:rsidRDefault="00DD78C5">
      <w:pPr>
        <w:rPr>
          <w:ins w:id="1454" w:author="Okot" w:date="2019-03-31T14:54:00Z"/>
        </w:rPr>
        <w:pPrChange w:id="1455" w:author="Okot" w:date="2019-03-31T14:53:00Z">
          <w:pPr>
            <w:ind w:firstLine="0"/>
          </w:pPr>
        </w:pPrChange>
      </w:pPr>
      <w:ins w:id="1456" w:author="Okot" w:date="2019-03-31T14:53:00Z">
        <w:r>
          <w:t>Tabela 2.7. Zalecane spożycie białka wg IŻŻ…………………</w:t>
        </w:r>
      </w:ins>
      <w:ins w:id="1457" w:author="Okot" w:date="2019-03-31T14:54:00Z">
        <w:r w:rsidR="005B362B">
          <w:t>………………………</w:t>
        </w:r>
      </w:ins>
      <w:r w:rsidR="004F7692">
        <w:t>3</w:t>
      </w:r>
      <w:r w:rsidR="00FE24B4">
        <w:t>1</w:t>
      </w:r>
    </w:p>
    <w:p w14:paraId="4E2323E1" w14:textId="77777777" w:rsidR="00FE1822" w:rsidRDefault="00FE1822">
      <w:pPr>
        <w:pPrChange w:id="1458" w:author="Okot" w:date="2019-03-31T14:53:00Z">
          <w:pPr>
            <w:ind w:firstLine="0"/>
          </w:pPr>
        </w:pPrChange>
      </w:pPr>
      <w:ins w:id="1459" w:author="Okot" w:date="2019-03-31T14:54:00Z">
        <w:r>
          <w:t xml:space="preserve">Tabela 2.8. </w:t>
        </w:r>
      </w:ins>
      <w:ins w:id="1460"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61" w:author="Okot" w:date="2019-03-31T15:21:00Z">
        <w:r>
          <w:t>Zalecana d</w:t>
        </w:r>
      </w:ins>
      <w:ins w:id="1462" w:author="Okot" w:date="2019-03-31T15:20:00Z">
        <w:r>
          <w:t>ystrybucja makro</w:t>
        </w:r>
      </w:ins>
      <w:r w:rsidR="00D502A8">
        <w:t>składników</w:t>
      </w:r>
      <w:ins w:id="1463" w:author="Okot" w:date="2019-03-31T15:20:00Z">
        <w:r>
          <w:t xml:space="preserve"> w diecie</w:t>
        </w:r>
      </w:ins>
      <w:ins w:id="1464" w:author="Okot" w:date="2019-03-31T15:18:00Z">
        <w:r>
          <w:t xml:space="preserve"> </w:t>
        </w:r>
      </w:ins>
      <w:ins w:id="1465"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75C04A81" w14:textId="77777777" w:rsidR="00736914" w:rsidRDefault="00736914" w:rsidP="009111D5">
      <w:pPr>
        <w:ind w:firstLine="708"/>
        <w:rPr>
          <w:ins w:id="1466" w:author="Okot" w:date="2019-03-31T14:53:00Z"/>
        </w:rPr>
      </w:pPr>
    </w:p>
    <w:p w14:paraId="373059F5" w14:textId="77777777" w:rsidR="006E08BE" w:rsidRDefault="006E08BE">
      <w:pPr>
        <w:rPr>
          <w:ins w:id="1467" w:author="Okot" w:date="2019-03-29T00:04:00Z"/>
        </w:rPr>
        <w:pPrChange w:id="1468" w:author="Okot" w:date="2019-03-29T00:04:00Z">
          <w:pPr>
            <w:ind w:firstLine="0"/>
          </w:pPr>
        </w:pPrChange>
      </w:pPr>
    </w:p>
    <w:p w14:paraId="54F7DEF3" w14:textId="77777777" w:rsidR="006E08BE" w:rsidRDefault="006E08BE">
      <w:pPr>
        <w:pPrChange w:id="1469"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38"/>
      <w:footerReference w:type="default" r:id="rId3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7" w:author="Okot" w:date="2019-04-15T20:59:00Z" w:initials="O">
    <w:p w14:paraId="46C0E627" w14:textId="4738ED66" w:rsidR="00A10348" w:rsidRDefault="00A10348">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537773" w14:textId="77777777" w:rsidR="00FA1BA1" w:rsidRDefault="00FA1BA1" w:rsidP="00745505">
      <w:pPr>
        <w:spacing w:line="240" w:lineRule="auto"/>
      </w:pPr>
      <w:r>
        <w:separator/>
      </w:r>
    </w:p>
  </w:endnote>
  <w:endnote w:type="continuationSeparator" w:id="0">
    <w:p w14:paraId="08FD3C40" w14:textId="77777777" w:rsidR="00FA1BA1" w:rsidRDefault="00FA1BA1"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A10348" w:rsidRDefault="00A10348">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A10348" w:rsidRDefault="00A10348">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A10348" w:rsidRDefault="00A10348">
        <w:pPr>
          <w:pStyle w:val="Stopka"/>
          <w:jc w:val="right"/>
        </w:pPr>
        <w:r>
          <w:fldChar w:fldCharType="begin"/>
        </w:r>
        <w:r>
          <w:instrText>PAGE   \* MERGEFORMAT</w:instrText>
        </w:r>
        <w:r>
          <w:fldChar w:fldCharType="separate"/>
        </w:r>
        <w:r w:rsidR="007D30C3">
          <w:rPr>
            <w:noProof/>
          </w:rPr>
          <w:t>72</w:t>
        </w:r>
        <w:r>
          <w:fldChar w:fldCharType="end"/>
        </w:r>
      </w:p>
    </w:sdtContent>
  </w:sdt>
  <w:p w14:paraId="487B3F65" w14:textId="77777777" w:rsidR="00A10348" w:rsidRDefault="00A10348">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204B69" w14:textId="77777777" w:rsidR="00FA1BA1" w:rsidRDefault="00FA1BA1" w:rsidP="00745505">
      <w:pPr>
        <w:spacing w:line="240" w:lineRule="auto"/>
      </w:pPr>
      <w:r>
        <w:separator/>
      </w:r>
    </w:p>
  </w:footnote>
  <w:footnote w:type="continuationSeparator" w:id="0">
    <w:p w14:paraId="22453495" w14:textId="77777777" w:rsidR="00FA1BA1" w:rsidRDefault="00FA1BA1" w:rsidP="00745505">
      <w:pPr>
        <w:spacing w:line="240" w:lineRule="auto"/>
      </w:pPr>
      <w:r>
        <w:continuationSeparator/>
      </w:r>
    </w:p>
  </w:footnote>
  <w:footnote w:id="1">
    <w:p w14:paraId="7FCCE8A1" w14:textId="77777777" w:rsidR="00A10348" w:rsidRDefault="00A10348">
      <w:pPr>
        <w:pStyle w:val="Tekstprzypisudolnego"/>
      </w:pPr>
      <w:ins w:id="541" w:author="Okot" w:date="2019-03-28T23:13:00Z">
        <w:r>
          <w:rPr>
            <w:rStyle w:val="Odwoanieprzypisudolnego"/>
          </w:rPr>
          <w:footnoteRef/>
        </w:r>
        <w:r>
          <w:t xml:space="preserve"> </w:t>
        </w:r>
      </w:ins>
      <w:ins w:id="54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12FAD"/>
    <w:rsid w:val="0001389F"/>
    <w:rsid w:val="00013986"/>
    <w:rsid w:val="000139A3"/>
    <w:rsid w:val="00014007"/>
    <w:rsid w:val="00014DD6"/>
    <w:rsid w:val="000216FF"/>
    <w:rsid w:val="00021A57"/>
    <w:rsid w:val="000266A6"/>
    <w:rsid w:val="00027966"/>
    <w:rsid w:val="0003096C"/>
    <w:rsid w:val="00031B0E"/>
    <w:rsid w:val="0003205C"/>
    <w:rsid w:val="00032E2A"/>
    <w:rsid w:val="00037229"/>
    <w:rsid w:val="00040F54"/>
    <w:rsid w:val="000467A3"/>
    <w:rsid w:val="00062B6C"/>
    <w:rsid w:val="000639F0"/>
    <w:rsid w:val="00074FF6"/>
    <w:rsid w:val="00076673"/>
    <w:rsid w:val="00082C5D"/>
    <w:rsid w:val="00084BA1"/>
    <w:rsid w:val="000850EA"/>
    <w:rsid w:val="0009101E"/>
    <w:rsid w:val="000A4224"/>
    <w:rsid w:val="000B1407"/>
    <w:rsid w:val="000B1989"/>
    <w:rsid w:val="000B2BAD"/>
    <w:rsid w:val="000B674A"/>
    <w:rsid w:val="000C26E3"/>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307F"/>
    <w:rsid w:val="00107E90"/>
    <w:rsid w:val="001140FC"/>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CD1"/>
    <w:rsid w:val="00152A52"/>
    <w:rsid w:val="0016203A"/>
    <w:rsid w:val="00163020"/>
    <w:rsid w:val="0016341E"/>
    <w:rsid w:val="00163659"/>
    <w:rsid w:val="001642AD"/>
    <w:rsid w:val="001648EA"/>
    <w:rsid w:val="00175531"/>
    <w:rsid w:val="0017766B"/>
    <w:rsid w:val="00181929"/>
    <w:rsid w:val="00183C60"/>
    <w:rsid w:val="00184846"/>
    <w:rsid w:val="00184E94"/>
    <w:rsid w:val="001856D6"/>
    <w:rsid w:val="00190FE7"/>
    <w:rsid w:val="00194ECB"/>
    <w:rsid w:val="001A00BC"/>
    <w:rsid w:val="001A0FE8"/>
    <w:rsid w:val="001A15E5"/>
    <w:rsid w:val="001A42F7"/>
    <w:rsid w:val="001A43F6"/>
    <w:rsid w:val="001A4604"/>
    <w:rsid w:val="001A6800"/>
    <w:rsid w:val="001B1054"/>
    <w:rsid w:val="001B4EBC"/>
    <w:rsid w:val="001B5F37"/>
    <w:rsid w:val="001B63A1"/>
    <w:rsid w:val="001B72D1"/>
    <w:rsid w:val="001C30D6"/>
    <w:rsid w:val="001C4B6E"/>
    <w:rsid w:val="001C7D41"/>
    <w:rsid w:val="001D0988"/>
    <w:rsid w:val="001D2D07"/>
    <w:rsid w:val="001D429F"/>
    <w:rsid w:val="001D68D7"/>
    <w:rsid w:val="001E0D9B"/>
    <w:rsid w:val="001E3BFF"/>
    <w:rsid w:val="001E6254"/>
    <w:rsid w:val="001F213C"/>
    <w:rsid w:val="002005C7"/>
    <w:rsid w:val="002008B5"/>
    <w:rsid w:val="002012ED"/>
    <w:rsid w:val="002023D8"/>
    <w:rsid w:val="00206024"/>
    <w:rsid w:val="00206673"/>
    <w:rsid w:val="00206E96"/>
    <w:rsid w:val="00207140"/>
    <w:rsid w:val="0021273E"/>
    <w:rsid w:val="0021282D"/>
    <w:rsid w:val="00214EE1"/>
    <w:rsid w:val="0021555A"/>
    <w:rsid w:val="00220100"/>
    <w:rsid w:val="00226B5D"/>
    <w:rsid w:val="00231141"/>
    <w:rsid w:val="00231370"/>
    <w:rsid w:val="00231586"/>
    <w:rsid w:val="00233206"/>
    <w:rsid w:val="002349CF"/>
    <w:rsid w:val="00234EA3"/>
    <w:rsid w:val="0024444E"/>
    <w:rsid w:val="00251950"/>
    <w:rsid w:val="002566CA"/>
    <w:rsid w:val="00260EEF"/>
    <w:rsid w:val="002647C1"/>
    <w:rsid w:val="002716DD"/>
    <w:rsid w:val="00274CDF"/>
    <w:rsid w:val="002761AD"/>
    <w:rsid w:val="00276AEC"/>
    <w:rsid w:val="00280791"/>
    <w:rsid w:val="002853AD"/>
    <w:rsid w:val="00287163"/>
    <w:rsid w:val="00290FA2"/>
    <w:rsid w:val="00292A35"/>
    <w:rsid w:val="00293130"/>
    <w:rsid w:val="00297C44"/>
    <w:rsid w:val="002A32B2"/>
    <w:rsid w:val="002B170A"/>
    <w:rsid w:val="002B55DF"/>
    <w:rsid w:val="002C0B35"/>
    <w:rsid w:val="002C58CB"/>
    <w:rsid w:val="002C7999"/>
    <w:rsid w:val="002D44E5"/>
    <w:rsid w:val="002D5603"/>
    <w:rsid w:val="002E1EC4"/>
    <w:rsid w:val="002E30D1"/>
    <w:rsid w:val="002E3422"/>
    <w:rsid w:val="002E4769"/>
    <w:rsid w:val="002F5269"/>
    <w:rsid w:val="002F7087"/>
    <w:rsid w:val="003000A7"/>
    <w:rsid w:val="00301B21"/>
    <w:rsid w:val="00310A5D"/>
    <w:rsid w:val="00312B8A"/>
    <w:rsid w:val="00316CDD"/>
    <w:rsid w:val="0032603B"/>
    <w:rsid w:val="00326700"/>
    <w:rsid w:val="00326F17"/>
    <w:rsid w:val="00327188"/>
    <w:rsid w:val="00333279"/>
    <w:rsid w:val="00335CA6"/>
    <w:rsid w:val="00335DC4"/>
    <w:rsid w:val="00337E7B"/>
    <w:rsid w:val="0034129B"/>
    <w:rsid w:val="00341771"/>
    <w:rsid w:val="00341F3F"/>
    <w:rsid w:val="00343F48"/>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6176"/>
    <w:rsid w:val="003A4179"/>
    <w:rsid w:val="003A601E"/>
    <w:rsid w:val="003A6960"/>
    <w:rsid w:val="003B3440"/>
    <w:rsid w:val="003B3637"/>
    <w:rsid w:val="003B511D"/>
    <w:rsid w:val="003C3C76"/>
    <w:rsid w:val="003D25AD"/>
    <w:rsid w:val="003E3665"/>
    <w:rsid w:val="003E3A0E"/>
    <w:rsid w:val="003E5056"/>
    <w:rsid w:val="003E540D"/>
    <w:rsid w:val="003E5C25"/>
    <w:rsid w:val="003F01A1"/>
    <w:rsid w:val="003F0612"/>
    <w:rsid w:val="003F1234"/>
    <w:rsid w:val="003F1700"/>
    <w:rsid w:val="003F4E2E"/>
    <w:rsid w:val="003F507D"/>
    <w:rsid w:val="003F7EBB"/>
    <w:rsid w:val="00401432"/>
    <w:rsid w:val="00402F36"/>
    <w:rsid w:val="004034DC"/>
    <w:rsid w:val="00405B12"/>
    <w:rsid w:val="004146DF"/>
    <w:rsid w:val="00414E47"/>
    <w:rsid w:val="00416B5E"/>
    <w:rsid w:val="00422C09"/>
    <w:rsid w:val="00423CC1"/>
    <w:rsid w:val="004308E2"/>
    <w:rsid w:val="00430EA7"/>
    <w:rsid w:val="00434027"/>
    <w:rsid w:val="00434E31"/>
    <w:rsid w:val="00445361"/>
    <w:rsid w:val="00446294"/>
    <w:rsid w:val="004504ED"/>
    <w:rsid w:val="00451062"/>
    <w:rsid w:val="0045595C"/>
    <w:rsid w:val="004571E6"/>
    <w:rsid w:val="00463CF2"/>
    <w:rsid w:val="00466267"/>
    <w:rsid w:val="004818AE"/>
    <w:rsid w:val="00482BE8"/>
    <w:rsid w:val="00485C49"/>
    <w:rsid w:val="004900DB"/>
    <w:rsid w:val="00493844"/>
    <w:rsid w:val="004A0117"/>
    <w:rsid w:val="004A2665"/>
    <w:rsid w:val="004A2CDC"/>
    <w:rsid w:val="004B29A4"/>
    <w:rsid w:val="004B2A3B"/>
    <w:rsid w:val="004B30CA"/>
    <w:rsid w:val="004B39CA"/>
    <w:rsid w:val="004B432B"/>
    <w:rsid w:val="004B514A"/>
    <w:rsid w:val="004B5FF5"/>
    <w:rsid w:val="004C03A5"/>
    <w:rsid w:val="004C12CF"/>
    <w:rsid w:val="004C1BCB"/>
    <w:rsid w:val="004C3F9F"/>
    <w:rsid w:val="004C4356"/>
    <w:rsid w:val="004C4794"/>
    <w:rsid w:val="004C4B42"/>
    <w:rsid w:val="004C5D2C"/>
    <w:rsid w:val="004C5E4F"/>
    <w:rsid w:val="004C73C2"/>
    <w:rsid w:val="004C7672"/>
    <w:rsid w:val="004D610A"/>
    <w:rsid w:val="004D61F9"/>
    <w:rsid w:val="004D7842"/>
    <w:rsid w:val="004E3892"/>
    <w:rsid w:val="004E56D0"/>
    <w:rsid w:val="004E5EC6"/>
    <w:rsid w:val="004E7B3C"/>
    <w:rsid w:val="004F42B2"/>
    <w:rsid w:val="004F69FD"/>
    <w:rsid w:val="004F7692"/>
    <w:rsid w:val="005015AF"/>
    <w:rsid w:val="00502F83"/>
    <w:rsid w:val="00503718"/>
    <w:rsid w:val="00504618"/>
    <w:rsid w:val="00510DA5"/>
    <w:rsid w:val="00515536"/>
    <w:rsid w:val="0051610E"/>
    <w:rsid w:val="00520129"/>
    <w:rsid w:val="005225EA"/>
    <w:rsid w:val="00530EF1"/>
    <w:rsid w:val="00531940"/>
    <w:rsid w:val="00540593"/>
    <w:rsid w:val="00543C90"/>
    <w:rsid w:val="00550587"/>
    <w:rsid w:val="00557919"/>
    <w:rsid w:val="005611E6"/>
    <w:rsid w:val="0056149C"/>
    <w:rsid w:val="00562FC2"/>
    <w:rsid w:val="005640D4"/>
    <w:rsid w:val="00567A53"/>
    <w:rsid w:val="00567B02"/>
    <w:rsid w:val="00567E80"/>
    <w:rsid w:val="00572864"/>
    <w:rsid w:val="00573BBB"/>
    <w:rsid w:val="005750C0"/>
    <w:rsid w:val="00582840"/>
    <w:rsid w:val="005847DB"/>
    <w:rsid w:val="00586F45"/>
    <w:rsid w:val="00587798"/>
    <w:rsid w:val="005904BA"/>
    <w:rsid w:val="00590CBE"/>
    <w:rsid w:val="00591DC1"/>
    <w:rsid w:val="005928F3"/>
    <w:rsid w:val="00594ABD"/>
    <w:rsid w:val="005A1073"/>
    <w:rsid w:val="005A1740"/>
    <w:rsid w:val="005A467D"/>
    <w:rsid w:val="005A5C0B"/>
    <w:rsid w:val="005A63B7"/>
    <w:rsid w:val="005A6413"/>
    <w:rsid w:val="005A6AC9"/>
    <w:rsid w:val="005B1A57"/>
    <w:rsid w:val="005B30B0"/>
    <w:rsid w:val="005B362B"/>
    <w:rsid w:val="005C2B25"/>
    <w:rsid w:val="005C3D24"/>
    <w:rsid w:val="005C783B"/>
    <w:rsid w:val="005D4A75"/>
    <w:rsid w:val="005D7BA0"/>
    <w:rsid w:val="005E03C6"/>
    <w:rsid w:val="005E2604"/>
    <w:rsid w:val="005E51B4"/>
    <w:rsid w:val="005F4CFF"/>
    <w:rsid w:val="005F772E"/>
    <w:rsid w:val="006003F9"/>
    <w:rsid w:val="00602CD4"/>
    <w:rsid w:val="006109D2"/>
    <w:rsid w:val="00611339"/>
    <w:rsid w:val="00611767"/>
    <w:rsid w:val="00614F36"/>
    <w:rsid w:val="00616BEB"/>
    <w:rsid w:val="00622CCD"/>
    <w:rsid w:val="00623458"/>
    <w:rsid w:val="00625AF8"/>
    <w:rsid w:val="006433E8"/>
    <w:rsid w:val="006447C3"/>
    <w:rsid w:val="006522D6"/>
    <w:rsid w:val="00654DD1"/>
    <w:rsid w:val="0065604B"/>
    <w:rsid w:val="006642D9"/>
    <w:rsid w:val="00665D06"/>
    <w:rsid w:val="0067385F"/>
    <w:rsid w:val="0067785F"/>
    <w:rsid w:val="006862E2"/>
    <w:rsid w:val="00691791"/>
    <w:rsid w:val="00694E64"/>
    <w:rsid w:val="0069541A"/>
    <w:rsid w:val="00696D41"/>
    <w:rsid w:val="006A1FF6"/>
    <w:rsid w:val="006A3828"/>
    <w:rsid w:val="006A3B10"/>
    <w:rsid w:val="006A4F8E"/>
    <w:rsid w:val="006A621D"/>
    <w:rsid w:val="006B117D"/>
    <w:rsid w:val="006B28C1"/>
    <w:rsid w:val="006B4EF2"/>
    <w:rsid w:val="006C2A1F"/>
    <w:rsid w:val="006C34EA"/>
    <w:rsid w:val="006C407D"/>
    <w:rsid w:val="006C61C9"/>
    <w:rsid w:val="006C79B5"/>
    <w:rsid w:val="006D0720"/>
    <w:rsid w:val="006D1D49"/>
    <w:rsid w:val="006D3FAD"/>
    <w:rsid w:val="006D7E14"/>
    <w:rsid w:val="006E08BE"/>
    <w:rsid w:val="006E0BB4"/>
    <w:rsid w:val="006E0F46"/>
    <w:rsid w:val="006E2BAC"/>
    <w:rsid w:val="006E5528"/>
    <w:rsid w:val="006E6CDA"/>
    <w:rsid w:val="006F37F8"/>
    <w:rsid w:val="006F5DB1"/>
    <w:rsid w:val="006F7F09"/>
    <w:rsid w:val="00701337"/>
    <w:rsid w:val="00701EF8"/>
    <w:rsid w:val="0070269B"/>
    <w:rsid w:val="00705784"/>
    <w:rsid w:val="00707FD1"/>
    <w:rsid w:val="00712E02"/>
    <w:rsid w:val="00713981"/>
    <w:rsid w:val="0071408B"/>
    <w:rsid w:val="00714F10"/>
    <w:rsid w:val="00715297"/>
    <w:rsid w:val="007204EE"/>
    <w:rsid w:val="0072343D"/>
    <w:rsid w:val="00732DE7"/>
    <w:rsid w:val="0073419C"/>
    <w:rsid w:val="0073671A"/>
    <w:rsid w:val="00736914"/>
    <w:rsid w:val="00737664"/>
    <w:rsid w:val="00741654"/>
    <w:rsid w:val="0074286C"/>
    <w:rsid w:val="00745505"/>
    <w:rsid w:val="0074626A"/>
    <w:rsid w:val="0074632D"/>
    <w:rsid w:val="007513E1"/>
    <w:rsid w:val="00751E23"/>
    <w:rsid w:val="00755008"/>
    <w:rsid w:val="00756E96"/>
    <w:rsid w:val="007600DA"/>
    <w:rsid w:val="007605EA"/>
    <w:rsid w:val="00763621"/>
    <w:rsid w:val="007648F2"/>
    <w:rsid w:val="0076740D"/>
    <w:rsid w:val="0077532C"/>
    <w:rsid w:val="00780A45"/>
    <w:rsid w:val="00780B92"/>
    <w:rsid w:val="00795C23"/>
    <w:rsid w:val="00797509"/>
    <w:rsid w:val="007A4FE3"/>
    <w:rsid w:val="007A6114"/>
    <w:rsid w:val="007B4618"/>
    <w:rsid w:val="007B5927"/>
    <w:rsid w:val="007C5664"/>
    <w:rsid w:val="007C5875"/>
    <w:rsid w:val="007C6123"/>
    <w:rsid w:val="007D26CE"/>
    <w:rsid w:val="007D30C3"/>
    <w:rsid w:val="007D32E9"/>
    <w:rsid w:val="007D5D7A"/>
    <w:rsid w:val="007E1661"/>
    <w:rsid w:val="007F7000"/>
    <w:rsid w:val="007F713F"/>
    <w:rsid w:val="007F7379"/>
    <w:rsid w:val="00815C5E"/>
    <w:rsid w:val="00821BDA"/>
    <w:rsid w:val="00827A4E"/>
    <w:rsid w:val="00834FF1"/>
    <w:rsid w:val="00846159"/>
    <w:rsid w:val="00846ED8"/>
    <w:rsid w:val="00847450"/>
    <w:rsid w:val="00847890"/>
    <w:rsid w:val="00850208"/>
    <w:rsid w:val="008511DF"/>
    <w:rsid w:val="008534CB"/>
    <w:rsid w:val="00863A0C"/>
    <w:rsid w:val="00863E13"/>
    <w:rsid w:val="00866AD1"/>
    <w:rsid w:val="0087311D"/>
    <w:rsid w:val="00874E80"/>
    <w:rsid w:val="00881E6C"/>
    <w:rsid w:val="00883447"/>
    <w:rsid w:val="0088644F"/>
    <w:rsid w:val="008911FF"/>
    <w:rsid w:val="00892B38"/>
    <w:rsid w:val="008930C1"/>
    <w:rsid w:val="008931DB"/>
    <w:rsid w:val="008960AF"/>
    <w:rsid w:val="0089701B"/>
    <w:rsid w:val="008A0290"/>
    <w:rsid w:val="008A2BDE"/>
    <w:rsid w:val="008A6634"/>
    <w:rsid w:val="008A6A7A"/>
    <w:rsid w:val="008A74FE"/>
    <w:rsid w:val="008B45C0"/>
    <w:rsid w:val="008B502C"/>
    <w:rsid w:val="008C09DF"/>
    <w:rsid w:val="008C3CB7"/>
    <w:rsid w:val="008C41AA"/>
    <w:rsid w:val="008C44E4"/>
    <w:rsid w:val="008E0BB5"/>
    <w:rsid w:val="008E15C5"/>
    <w:rsid w:val="008E1FD8"/>
    <w:rsid w:val="008E2A86"/>
    <w:rsid w:val="008E3994"/>
    <w:rsid w:val="008E4A7E"/>
    <w:rsid w:val="008E5667"/>
    <w:rsid w:val="008E6C8C"/>
    <w:rsid w:val="008E779E"/>
    <w:rsid w:val="008F1251"/>
    <w:rsid w:val="009044B4"/>
    <w:rsid w:val="00910792"/>
    <w:rsid w:val="009111D5"/>
    <w:rsid w:val="00911646"/>
    <w:rsid w:val="00913B78"/>
    <w:rsid w:val="009165C0"/>
    <w:rsid w:val="00917F69"/>
    <w:rsid w:val="00920DF1"/>
    <w:rsid w:val="00923BE6"/>
    <w:rsid w:val="00923D31"/>
    <w:rsid w:val="009320C6"/>
    <w:rsid w:val="00932100"/>
    <w:rsid w:val="00932433"/>
    <w:rsid w:val="009334DF"/>
    <w:rsid w:val="009334F6"/>
    <w:rsid w:val="00934A17"/>
    <w:rsid w:val="00935A62"/>
    <w:rsid w:val="009409DC"/>
    <w:rsid w:val="009471B9"/>
    <w:rsid w:val="009501E5"/>
    <w:rsid w:val="00953F86"/>
    <w:rsid w:val="00955478"/>
    <w:rsid w:val="009627E7"/>
    <w:rsid w:val="00973C06"/>
    <w:rsid w:val="00974D01"/>
    <w:rsid w:val="00980D2B"/>
    <w:rsid w:val="00981D5B"/>
    <w:rsid w:val="0098368F"/>
    <w:rsid w:val="0098475B"/>
    <w:rsid w:val="00990739"/>
    <w:rsid w:val="009919FC"/>
    <w:rsid w:val="0099329A"/>
    <w:rsid w:val="009936CC"/>
    <w:rsid w:val="009956B0"/>
    <w:rsid w:val="009A067D"/>
    <w:rsid w:val="009A7070"/>
    <w:rsid w:val="009B004F"/>
    <w:rsid w:val="009B124B"/>
    <w:rsid w:val="009B457D"/>
    <w:rsid w:val="009B563A"/>
    <w:rsid w:val="009B5D18"/>
    <w:rsid w:val="009B5DD2"/>
    <w:rsid w:val="009C047A"/>
    <w:rsid w:val="009C414A"/>
    <w:rsid w:val="009C45F5"/>
    <w:rsid w:val="009D012F"/>
    <w:rsid w:val="009D0345"/>
    <w:rsid w:val="009D3514"/>
    <w:rsid w:val="009D74E6"/>
    <w:rsid w:val="009E01EB"/>
    <w:rsid w:val="009F0FF4"/>
    <w:rsid w:val="009F2B21"/>
    <w:rsid w:val="00A02C02"/>
    <w:rsid w:val="00A030C3"/>
    <w:rsid w:val="00A03EAC"/>
    <w:rsid w:val="00A05D80"/>
    <w:rsid w:val="00A05FBC"/>
    <w:rsid w:val="00A0665F"/>
    <w:rsid w:val="00A10348"/>
    <w:rsid w:val="00A120AD"/>
    <w:rsid w:val="00A12A19"/>
    <w:rsid w:val="00A12DBD"/>
    <w:rsid w:val="00A22DD3"/>
    <w:rsid w:val="00A233B5"/>
    <w:rsid w:val="00A317DB"/>
    <w:rsid w:val="00A3312E"/>
    <w:rsid w:val="00A350AA"/>
    <w:rsid w:val="00A378CE"/>
    <w:rsid w:val="00A40FFA"/>
    <w:rsid w:val="00A445FE"/>
    <w:rsid w:val="00A5675D"/>
    <w:rsid w:val="00A6616C"/>
    <w:rsid w:val="00A66E93"/>
    <w:rsid w:val="00A76687"/>
    <w:rsid w:val="00A76A84"/>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D0DE7"/>
    <w:rsid w:val="00AD321A"/>
    <w:rsid w:val="00AD7F38"/>
    <w:rsid w:val="00AE02A8"/>
    <w:rsid w:val="00AE3BCA"/>
    <w:rsid w:val="00AE77B9"/>
    <w:rsid w:val="00B01341"/>
    <w:rsid w:val="00B01638"/>
    <w:rsid w:val="00B037AF"/>
    <w:rsid w:val="00B0381E"/>
    <w:rsid w:val="00B03E30"/>
    <w:rsid w:val="00B04A0C"/>
    <w:rsid w:val="00B053B3"/>
    <w:rsid w:val="00B06A83"/>
    <w:rsid w:val="00B158F4"/>
    <w:rsid w:val="00B161C7"/>
    <w:rsid w:val="00B17ADB"/>
    <w:rsid w:val="00B26574"/>
    <w:rsid w:val="00B37A77"/>
    <w:rsid w:val="00B37B0A"/>
    <w:rsid w:val="00B37B5E"/>
    <w:rsid w:val="00B414FF"/>
    <w:rsid w:val="00B4222F"/>
    <w:rsid w:val="00B44056"/>
    <w:rsid w:val="00B5002F"/>
    <w:rsid w:val="00B53204"/>
    <w:rsid w:val="00B548AD"/>
    <w:rsid w:val="00B60F17"/>
    <w:rsid w:val="00B6647F"/>
    <w:rsid w:val="00B66E9E"/>
    <w:rsid w:val="00B76A53"/>
    <w:rsid w:val="00B81B62"/>
    <w:rsid w:val="00B8484D"/>
    <w:rsid w:val="00B87079"/>
    <w:rsid w:val="00B91132"/>
    <w:rsid w:val="00B91443"/>
    <w:rsid w:val="00B94FC5"/>
    <w:rsid w:val="00BA0EF7"/>
    <w:rsid w:val="00BA34F5"/>
    <w:rsid w:val="00BA56E9"/>
    <w:rsid w:val="00BB2FDE"/>
    <w:rsid w:val="00BB57FA"/>
    <w:rsid w:val="00BB68C0"/>
    <w:rsid w:val="00BC1A26"/>
    <w:rsid w:val="00BC27D9"/>
    <w:rsid w:val="00BD09C5"/>
    <w:rsid w:val="00BD3500"/>
    <w:rsid w:val="00BD3FB5"/>
    <w:rsid w:val="00BD6DEE"/>
    <w:rsid w:val="00BE3C41"/>
    <w:rsid w:val="00BE5A3D"/>
    <w:rsid w:val="00BE6C3C"/>
    <w:rsid w:val="00BE7CF8"/>
    <w:rsid w:val="00BE7EAB"/>
    <w:rsid w:val="00BF0D89"/>
    <w:rsid w:val="00BF1E15"/>
    <w:rsid w:val="00BF3437"/>
    <w:rsid w:val="00BF3A2B"/>
    <w:rsid w:val="00BF75C5"/>
    <w:rsid w:val="00C030CF"/>
    <w:rsid w:val="00C053F6"/>
    <w:rsid w:val="00C102D5"/>
    <w:rsid w:val="00C11285"/>
    <w:rsid w:val="00C140A6"/>
    <w:rsid w:val="00C1585D"/>
    <w:rsid w:val="00C33982"/>
    <w:rsid w:val="00C33D7C"/>
    <w:rsid w:val="00C548B3"/>
    <w:rsid w:val="00C54DBB"/>
    <w:rsid w:val="00C5568A"/>
    <w:rsid w:val="00C55D20"/>
    <w:rsid w:val="00C617E3"/>
    <w:rsid w:val="00C65350"/>
    <w:rsid w:val="00C661D5"/>
    <w:rsid w:val="00C703DE"/>
    <w:rsid w:val="00C73097"/>
    <w:rsid w:val="00C75CF5"/>
    <w:rsid w:val="00C76893"/>
    <w:rsid w:val="00C80EE1"/>
    <w:rsid w:val="00C826DF"/>
    <w:rsid w:val="00CA6162"/>
    <w:rsid w:val="00CA6711"/>
    <w:rsid w:val="00CB1900"/>
    <w:rsid w:val="00CB3E1D"/>
    <w:rsid w:val="00CB3F2C"/>
    <w:rsid w:val="00CB4187"/>
    <w:rsid w:val="00CB44D1"/>
    <w:rsid w:val="00CB64A1"/>
    <w:rsid w:val="00CB6EBE"/>
    <w:rsid w:val="00CC34A3"/>
    <w:rsid w:val="00CC51AE"/>
    <w:rsid w:val="00CC52A0"/>
    <w:rsid w:val="00CC54EE"/>
    <w:rsid w:val="00CC6C7C"/>
    <w:rsid w:val="00CD49BD"/>
    <w:rsid w:val="00CD4B0E"/>
    <w:rsid w:val="00CD6729"/>
    <w:rsid w:val="00CD694B"/>
    <w:rsid w:val="00CD7C0F"/>
    <w:rsid w:val="00CE32DA"/>
    <w:rsid w:val="00CE3F6C"/>
    <w:rsid w:val="00CE4D93"/>
    <w:rsid w:val="00CE545E"/>
    <w:rsid w:val="00CF0915"/>
    <w:rsid w:val="00CF2F65"/>
    <w:rsid w:val="00D00605"/>
    <w:rsid w:val="00D06978"/>
    <w:rsid w:val="00D10C98"/>
    <w:rsid w:val="00D1132D"/>
    <w:rsid w:val="00D1584A"/>
    <w:rsid w:val="00D16A0D"/>
    <w:rsid w:val="00D20811"/>
    <w:rsid w:val="00D21093"/>
    <w:rsid w:val="00D2383C"/>
    <w:rsid w:val="00D25B8D"/>
    <w:rsid w:val="00D26F9B"/>
    <w:rsid w:val="00D35317"/>
    <w:rsid w:val="00D36FFB"/>
    <w:rsid w:val="00D40A5B"/>
    <w:rsid w:val="00D41DF6"/>
    <w:rsid w:val="00D42E81"/>
    <w:rsid w:val="00D502A8"/>
    <w:rsid w:val="00D5117A"/>
    <w:rsid w:val="00D5528C"/>
    <w:rsid w:val="00D64BD3"/>
    <w:rsid w:val="00D844AC"/>
    <w:rsid w:val="00D852B5"/>
    <w:rsid w:val="00D857B0"/>
    <w:rsid w:val="00D97AFD"/>
    <w:rsid w:val="00DA1886"/>
    <w:rsid w:val="00DA421E"/>
    <w:rsid w:val="00DA74FC"/>
    <w:rsid w:val="00DB15A7"/>
    <w:rsid w:val="00DB5D6C"/>
    <w:rsid w:val="00DB6A4B"/>
    <w:rsid w:val="00DC0AB8"/>
    <w:rsid w:val="00DC1715"/>
    <w:rsid w:val="00DC6C8E"/>
    <w:rsid w:val="00DC7F6F"/>
    <w:rsid w:val="00DD5DBE"/>
    <w:rsid w:val="00DD78C5"/>
    <w:rsid w:val="00DE0640"/>
    <w:rsid w:val="00DE1533"/>
    <w:rsid w:val="00DE192C"/>
    <w:rsid w:val="00DE34DA"/>
    <w:rsid w:val="00DF42CE"/>
    <w:rsid w:val="00DF5A72"/>
    <w:rsid w:val="00DF68B6"/>
    <w:rsid w:val="00DF6AE1"/>
    <w:rsid w:val="00E11C71"/>
    <w:rsid w:val="00E2043E"/>
    <w:rsid w:val="00E2103E"/>
    <w:rsid w:val="00E21825"/>
    <w:rsid w:val="00E375D2"/>
    <w:rsid w:val="00E40A22"/>
    <w:rsid w:val="00E41D31"/>
    <w:rsid w:val="00E439FC"/>
    <w:rsid w:val="00E5043B"/>
    <w:rsid w:val="00E542DB"/>
    <w:rsid w:val="00E54822"/>
    <w:rsid w:val="00E5576F"/>
    <w:rsid w:val="00E572DD"/>
    <w:rsid w:val="00E64EC3"/>
    <w:rsid w:val="00E67072"/>
    <w:rsid w:val="00E70ADF"/>
    <w:rsid w:val="00E7217B"/>
    <w:rsid w:val="00E75A1D"/>
    <w:rsid w:val="00E82947"/>
    <w:rsid w:val="00E869B0"/>
    <w:rsid w:val="00E86BF2"/>
    <w:rsid w:val="00E871BB"/>
    <w:rsid w:val="00E907BE"/>
    <w:rsid w:val="00E9310A"/>
    <w:rsid w:val="00E941AA"/>
    <w:rsid w:val="00E943E4"/>
    <w:rsid w:val="00E95384"/>
    <w:rsid w:val="00E95D7B"/>
    <w:rsid w:val="00EA0190"/>
    <w:rsid w:val="00EA5EC0"/>
    <w:rsid w:val="00EB2201"/>
    <w:rsid w:val="00EB2D23"/>
    <w:rsid w:val="00EB398E"/>
    <w:rsid w:val="00EB6432"/>
    <w:rsid w:val="00EB7340"/>
    <w:rsid w:val="00EC2426"/>
    <w:rsid w:val="00EC64B0"/>
    <w:rsid w:val="00ED3520"/>
    <w:rsid w:val="00ED749F"/>
    <w:rsid w:val="00EE652A"/>
    <w:rsid w:val="00EF0483"/>
    <w:rsid w:val="00EF10D9"/>
    <w:rsid w:val="00F006A0"/>
    <w:rsid w:val="00F01E40"/>
    <w:rsid w:val="00F063D9"/>
    <w:rsid w:val="00F10290"/>
    <w:rsid w:val="00F10E79"/>
    <w:rsid w:val="00F14ACA"/>
    <w:rsid w:val="00F20C33"/>
    <w:rsid w:val="00F21F76"/>
    <w:rsid w:val="00F23477"/>
    <w:rsid w:val="00F24748"/>
    <w:rsid w:val="00F342FC"/>
    <w:rsid w:val="00F34874"/>
    <w:rsid w:val="00F430DC"/>
    <w:rsid w:val="00F442BC"/>
    <w:rsid w:val="00F52008"/>
    <w:rsid w:val="00F53C62"/>
    <w:rsid w:val="00F5436F"/>
    <w:rsid w:val="00F55988"/>
    <w:rsid w:val="00F5637B"/>
    <w:rsid w:val="00F56601"/>
    <w:rsid w:val="00F61DDE"/>
    <w:rsid w:val="00F62D13"/>
    <w:rsid w:val="00F635E8"/>
    <w:rsid w:val="00F6709F"/>
    <w:rsid w:val="00F70B32"/>
    <w:rsid w:val="00F725D9"/>
    <w:rsid w:val="00F77377"/>
    <w:rsid w:val="00F7738A"/>
    <w:rsid w:val="00F77AD7"/>
    <w:rsid w:val="00F8109E"/>
    <w:rsid w:val="00F8780B"/>
    <w:rsid w:val="00F90F4F"/>
    <w:rsid w:val="00F97737"/>
    <w:rsid w:val="00FA1BA1"/>
    <w:rsid w:val="00FA2F21"/>
    <w:rsid w:val="00FA34C5"/>
    <w:rsid w:val="00FA6EB6"/>
    <w:rsid w:val="00FB37B5"/>
    <w:rsid w:val="00FC2D11"/>
    <w:rsid w:val="00FC5498"/>
    <w:rsid w:val="00FC5FCE"/>
    <w:rsid w:val="00FC62BC"/>
    <w:rsid w:val="00FD1C88"/>
    <w:rsid w:val="00FD3B11"/>
    <w:rsid w:val="00FD48BC"/>
    <w:rsid w:val="00FD5240"/>
    <w:rsid w:val="00FD7904"/>
    <w:rsid w:val="00FE1822"/>
    <w:rsid w:val="00FE24B4"/>
    <w:rsid w:val="00FE50C8"/>
    <w:rsid w:val="00FE5B33"/>
    <w:rsid w:val="00FE724D"/>
    <w:rsid w:val="00FE7C45"/>
    <w:rsid w:val="00FE7E80"/>
    <w:rsid w:val="00FF2287"/>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www.fao.org/3/a-I7695e.pdf%20" TargetMode="External"/><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hyperlink" Target="https://pl.wikipedia.org/wiki/Wska%C5%BAnik_masy_cia%C5%82a%20"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11.png"/><Relationship Id="rId29" Type="http://schemas.openxmlformats.org/officeDocument/2006/relationships/hyperlink" Target="https://ncez.pl/abc-zywienia-/zasady-zdrowego-zywienia/piramida-zdrowego-zywienia-i-aktywnosci-fizycznej-dla-osob-doroslych" TargetMode="Externa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cronometer.com/#" TargetMode="External"/><Relationship Id="rId32" Type="http://schemas.openxmlformats.org/officeDocument/2006/relationships/hyperlink" Target="https://en.wikipedia.org/wiki/MyPlate" TargetMode="External"/><Relationship Id="rId37" Type="http://schemas.openxmlformats.org/officeDocument/2006/relationships/hyperlink" Target="https://portal.abczdrowie.pl/pytania/wizyta-u-dietetyka-w-ramach-nfz%20z%20dnia%2019.01.2019"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bankizywnosci.pl/wp-content/uploads/2018/10/Przewodnik-do-Raportu_FPBZ_-Nie-marnuj-jedzenia-2018.pdf%20" TargetMode="External"/><Relationship Id="rId28" Type="http://schemas.openxmlformats.org/officeDocument/2006/relationships/hyperlink" Target="https://www.hsph.harvard.edu/nutritionsource/healthy-eating-plate/" TargetMode="External"/><Relationship Id="rId36" Type="http://schemas.openxmlformats.org/officeDocument/2006/relationships/hyperlink" Target="https://www.who.int/nutrition/publications/guidelines/sugar_intake_information_note_en.pdf%20"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www.choosemyplate.gov/"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stat.gov.pl/files/gfx/portalinformacyjny/pl/defaultaktualnosci/5513/10/1/1/zdrowie_i_zachowania_zdrowotne_mieszkancow_polski_w_swietle_badania_ehis_2014.pdf%20" TargetMode="External"/><Relationship Id="rId30" Type="http://schemas.openxmlformats.org/officeDocument/2006/relationships/hyperlink" Target="https://encyklopedia.pwn.pl/haslo/dieta;3892627.html" TargetMode="External"/><Relationship Id="rId35" Type="http://schemas.openxmlformats.org/officeDocument/2006/relationships/hyperlink" Target="https://www.who.int/gho/ncd/risk_factors/cholesterol_text/e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hyperlink" Target="https://Facebook.com/outdoor.jest.cool" TargetMode="External"/><Relationship Id="rId33" Type="http://schemas.openxmlformats.org/officeDocument/2006/relationships/hyperlink" Target="https://en.wikipedia.org/wiki/Food_pyramid_(nutrition)"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295535C1-6C30-48D4-93D7-C73E1A14F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73</Pages>
  <Words>18816</Words>
  <Characters>112900</Characters>
  <Application>Microsoft Office Word</Application>
  <DocSecurity>0</DocSecurity>
  <Lines>940</Lines>
  <Paragraphs>262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131454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24</cp:revision>
  <dcterms:created xsi:type="dcterms:W3CDTF">2019-04-22T17:07:00Z</dcterms:created>
  <dcterms:modified xsi:type="dcterms:W3CDTF">2019-04-22T19:07:00Z</dcterms:modified>
</cp:coreProperties>
</file>