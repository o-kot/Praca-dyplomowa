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62326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62326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62326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62326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62326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F7B1F" w:rsidRDefault="00CF7B1F" w:rsidP="001B63A1">
                            <w:pPr>
                              <w:pStyle w:val="Legenda"/>
                            </w:pPr>
                          </w:p>
                          <w:p w14:paraId="7179B975" w14:textId="29331B44" w:rsidR="00CF7B1F" w:rsidRDefault="00CF7B1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CF7B1F" w:rsidRPr="001B63A1" w:rsidRDefault="00CF7B1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F7B1F" w:rsidRDefault="00CF7B1F" w:rsidP="001B63A1">
                      <w:pPr>
                        <w:pStyle w:val="Legenda"/>
                      </w:pPr>
                    </w:p>
                    <w:p w14:paraId="7179B975" w14:textId="29331B44" w:rsidR="00CF7B1F" w:rsidRDefault="00CF7B1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CF7B1F" w:rsidRPr="001B63A1" w:rsidRDefault="00CF7B1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D52C7" w:rsidRDefault="00B2137D">
      <w:pPr>
        <w:rPr>
          <w:ins w:id="1453" w:author="Okot" w:date="2019-11-19T09:50:00Z"/>
        </w:rPr>
        <w:pPrChange w:id="1454" w:author="Okot" w:date="2019-11-19T09:51:00Z">
          <w:pPr>
            <w:pStyle w:val="Nagwek1"/>
          </w:pPr>
        </w:pPrChange>
      </w:pPr>
    </w:p>
    <w:p w14:paraId="0C857C44" w14:textId="77777777" w:rsidR="00B2137D" w:rsidRDefault="00B2137D" w:rsidP="00B2137D">
      <w:pPr>
        <w:pStyle w:val="Podtytu"/>
        <w:numPr>
          <w:ilvl w:val="0"/>
          <w:numId w:val="0"/>
        </w:numPr>
        <w:rPr>
          <w:moveTo w:id="1455" w:author="Okot" w:date="2019-11-19T09:51:00Z"/>
        </w:rPr>
      </w:pPr>
      <w:moveToRangeStart w:id="1456" w:author="Okot" w:date="2019-11-19T09:51:00Z" w:name="move25049492"/>
      <w:moveTo w:id="1457" w:author="Okot" w:date="2019-11-19T09:51:00Z">
        <w:r>
          <w:t>3.1. Opowieści klienta</w:t>
        </w:r>
      </w:moveTo>
    </w:p>
    <w:p w14:paraId="77FD060E" w14:textId="77777777" w:rsidR="00B2137D" w:rsidRDefault="00B2137D" w:rsidP="00B2137D">
      <w:pPr>
        <w:rPr>
          <w:moveTo w:id="1458" w:author="Okot" w:date="2019-11-19T09:51:00Z"/>
        </w:rPr>
      </w:pPr>
    </w:p>
    <w:p w14:paraId="40DE409F" w14:textId="77777777" w:rsidR="00B2137D" w:rsidRDefault="00B2137D" w:rsidP="00B2137D">
      <w:pPr>
        <w:rPr>
          <w:ins w:id="1459" w:author="Okot" w:date="2019-11-19T09:53:00Z"/>
        </w:rPr>
      </w:pPr>
      <w:moveTo w:id="146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1" w:author="Okot" w:date="2019-11-19T09:51:00Z"/>
        </w:rPr>
      </w:pPr>
    </w:p>
    <w:p w14:paraId="186FDBDE" w14:textId="3A0E787D" w:rsidR="00B2137D" w:rsidRPr="00BD52C7" w:rsidRDefault="00B2137D">
      <w:pPr>
        <w:rPr>
          <w:ins w:id="1462" w:author="Okot" w:date="2019-11-19T09:50:00Z"/>
        </w:rPr>
        <w:pPrChange w:id="1463" w:author="Okot" w:date="2019-11-19T09:50:00Z">
          <w:pPr>
            <w:pStyle w:val="Nagwek1"/>
          </w:pPr>
        </w:pPrChange>
      </w:pPr>
      <w:moveToRangeStart w:id="1464" w:author="Okot" w:date="2019-11-19T09:53:00Z" w:name="move25049602"/>
      <w:moveToRangeEnd w:id="1456"/>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ins w:id="1718" w:author="Okot" w:date="2019-12-13T11:45:00Z">
        <w:r w:rsidR="00681B15">
          <w:t>.</w:t>
        </w:r>
      </w:ins>
      <w:del w:id="171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0" w:author="Okot" w:date="2019-11-23T07:28:00Z">
        <w:r w:rsidDel="00DC3D7A">
          <w:delText>powinien umieć obliczyć</w:delText>
        </w:r>
      </w:del>
      <w:ins w:id="172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2" w:author="Okot" w:date="2019-11-23T07:28:00Z">
        <w:r w:rsidDel="00DC3D7A">
          <w:delText xml:space="preserve">powinien </w:delText>
        </w:r>
      </w:del>
      <w:r>
        <w:t>umożliwi</w:t>
      </w:r>
      <w:ins w:id="1723" w:author="Okot" w:date="2019-11-23T07:28:00Z">
        <w:r w:rsidR="00DC3D7A">
          <w:t>a</w:t>
        </w:r>
      </w:ins>
      <w:del w:id="172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5" w:author="Okot" w:date="2019-11-23T07:28:00Z">
        <w:r w:rsidDel="00F1205D">
          <w:delText xml:space="preserve">powinien </w:delText>
        </w:r>
      </w:del>
      <w:ins w:id="1726" w:author="Okot" w:date="2019-11-23T07:28:00Z">
        <w:r w:rsidR="00F1205D">
          <w:t>daje</w:t>
        </w:r>
      </w:ins>
      <w:del w:id="1727" w:author="Okot" w:date="2019-11-23T07:29:00Z">
        <w:r w:rsidDel="00F1205D">
          <w:delText>umożliwić</w:delText>
        </w:r>
      </w:del>
      <w:r>
        <w:t xml:space="preserve"> użytkownikowi</w:t>
      </w:r>
      <w:ins w:id="1728" w:author="Okot" w:date="2019-11-23T07:29:00Z">
        <w:r w:rsidR="00F1205D">
          <w:t xml:space="preserve"> możliwość</w:t>
        </w:r>
      </w:ins>
      <w:r>
        <w:t xml:space="preserve"> zmodyfikowani</w:t>
      </w:r>
      <w:ins w:id="1729" w:author="Okot" w:date="2019-11-23T07:29:00Z">
        <w:r w:rsidR="00F1205D">
          <w:t>a</w:t>
        </w:r>
      </w:ins>
      <w:del w:id="173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1" w:author="Okot" w:date="2019-11-23T07:29:00Z">
        <w:r w:rsidDel="00F1205D">
          <w:delText>powinien ostrzec</w:delText>
        </w:r>
      </w:del>
      <w:ins w:id="173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3" w:author="Okot" w:date="2019-11-23T07:29:00Z">
        <w:r w:rsidDel="00F1205D">
          <w:delText>powinien umożliwić</w:delText>
        </w:r>
      </w:del>
      <w:ins w:id="173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5" w:author="Okot" w:date="2019-11-23T07:29:00Z">
        <w:r w:rsidDel="00F1205D">
          <w:delText xml:space="preserve">powinien </w:delText>
        </w:r>
      </w:del>
      <w:r>
        <w:t>ponownie</w:t>
      </w:r>
      <w:r w:rsidR="00D25AA7">
        <w:t xml:space="preserve"> </w:t>
      </w:r>
      <w:ins w:id="1736" w:author="Okot" w:date="2019-11-23T07:29:00Z">
        <w:r w:rsidR="00F1205D">
          <w:t xml:space="preserve">oblicza, ile </w:t>
        </w:r>
      </w:ins>
      <w:del w:id="1737" w:author="Okot" w:date="2019-11-23T07:29:00Z">
        <w:r w:rsidR="00D25AA7" w:rsidDel="00F1205D">
          <w:delText>wyliczyć</w:delText>
        </w:r>
      </w:del>
      <w:del w:id="173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9" w:author="Okot" w:date="2019-11-23T07:29:00Z">
        <w:r w:rsidDel="00F1205D">
          <w:delText xml:space="preserve">powinien </w:delText>
        </w:r>
      </w:del>
      <w:ins w:id="1740" w:author="Okot" w:date="2019-11-23T07:29:00Z">
        <w:r w:rsidR="00F1205D">
          <w:t xml:space="preserve">daje </w:t>
        </w:r>
      </w:ins>
      <w:del w:id="1741" w:author="Okot" w:date="2019-11-23T07:29:00Z">
        <w:r w:rsidDel="00F1205D">
          <w:delText xml:space="preserve">umożliwić </w:delText>
        </w:r>
      </w:del>
      <w:r>
        <w:t xml:space="preserve">użytkownikowi </w:t>
      </w:r>
      <w:ins w:id="1742" w:author="Okot" w:date="2019-11-23T07:30:00Z">
        <w:r w:rsidR="00F1205D">
          <w:t xml:space="preserve">możliwość </w:t>
        </w:r>
      </w:ins>
      <w:r>
        <w:t>akceptacj</w:t>
      </w:r>
      <w:ins w:id="1743" w:author="Okot" w:date="2019-11-23T07:30:00Z">
        <w:r w:rsidR="00F1205D">
          <w:t>i</w:t>
        </w:r>
      </w:ins>
      <w:del w:id="1744" w:author="Okot" w:date="2019-11-23T07:30:00Z">
        <w:r w:rsidDel="00F1205D">
          <w:delText>ę</w:delText>
        </w:r>
      </w:del>
      <w:r>
        <w:t xml:space="preserve"> lub modyfikacj</w:t>
      </w:r>
      <w:ins w:id="1745" w:author="Okot" w:date="2019-11-23T07:30:00Z">
        <w:r w:rsidR="00F1205D">
          <w:t>i</w:t>
        </w:r>
      </w:ins>
      <w:del w:id="174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7" w:author="Okot" w:date="2019-11-23T07:30:00Z">
        <w:r w:rsidDel="00F1205D">
          <w:delText>powinien umożliwić</w:delText>
        </w:r>
      </w:del>
      <w:ins w:id="174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9" w:author="Okot" w:date="2019-11-23T07:30:00Z">
        <w:r w:rsidDel="00F1205D">
          <w:delText xml:space="preserve">powinien </w:delText>
        </w:r>
      </w:del>
      <w:r>
        <w:t xml:space="preserve">ponownie </w:t>
      </w:r>
      <w:del w:id="1750" w:author="Okot" w:date="2019-11-23T07:31:00Z">
        <w:r w:rsidDel="00F1205D">
          <w:delText xml:space="preserve">wyliczyć </w:delText>
        </w:r>
      </w:del>
      <w:ins w:id="1751" w:author="Okot" w:date="2019-11-23T07:31:00Z">
        <w:r w:rsidR="00F1205D">
          <w:t xml:space="preserve">oblicza </w:t>
        </w:r>
      </w:ins>
      <w:r>
        <w:t>CPM</w:t>
      </w:r>
      <w:ins w:id="175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3" w:author="Okot" w:date="2019-11-23T07:31:00Z">
        <w:r w:rsidDel="00F1205D">
          <w:delText xml:space="preserve">powinien </w:delText>
        </w:r>
      </w:del>
      <w:r>
        <w:t xml:space="preserve">ponownie </w:t>
      </w:r>
      <w:ins w:id="1754" w:author="Okot" w:date="2019-11-23T07:31:00Z">
        <w:r w:rsidR="00F1205D">
          <w:t>oblicza, ile</w:t>
        </w:r>
      </w:ins>
      <w:del w:id="175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6" w:author="Okot" w:date="2019-11-23T07:31:00Z">
        <w:r w:rsidDel="00F1205D">
          <w:delText xml:space="preserve">powinien </w:delText>
        </w:r>
      </w:del>
      <w:ins w:id="1757" w:author="Okot" w:date="2019-11-23T07:31:00Z">
        <w:r w:rsidR="00F1205D">
          <w:t xml:space="preserve">daje </w:t>
        </w:r>
      </w:ins>
      <w:del w:id="1758" w:author="Okot" w:date="2019-11-23T07:31:00Z">
        <w:r w:rsidDel="00F1205D">
          <w:delText xml:space="preserve">umożliwić </w:delText>
        </w:r>
      </w:del>
      <w:r>
        <w:t xml:space="preserve">użytkownikowi </w:t>
      </w:r>
      <w:ins w:id="1759" w:author="Okot" w:date="2019-11-23T07:31:00Z">
        <w:r w:rsidR="00F1205D">
          <w:t xml:space="preserve">możliwość </w:t>
        </w:r>
      </w:ins>
      <w:r>
        <w:t>akceptacj</w:t>
      </w:r>
      <w:ins w:id="1760" w:author="Okot" w:date="2019-11-23T07:31:00Z">
        <w:r w:rsidR="00F1205D">
          <w:t>i</w:t>
        </w:r>
      </w:ins>
      <w:del w:id="1761" w:author="Okot" w:date="2019-11-23T07:31:00Z">
        <w:r w:rsidDel="00F1205D">
          <w:delText>ę</w:delText>
        </w:r>
      </w:del>
      <w:r>
        <w:t xml:space="preserve"> lub modyfikacj</w:t>
      </w:r>
      <w:ins w:id="1762" w:author="Okot" w:date="2019-11-23T07:31:00Z">
        <w:r w:rsidR="00F1205D">
          <w:t>i</w:t>
        </w:r>
      </w:ins>
      <w:del w:id="176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4" w:author="Okot" w:date="2019-11-23T07:32:00Z">
        <w:r w:rsidDel="00F1205D">
          <w:delText xml:space="preserve">powinien </w:delText>
        </w:r>
      </w:del>
      <w:r>
        <w:t>przechow</w:t>
      </w:r>
      <w:ins w:id="1765" w:author="Okot" w:date="2019-11-23T07:32:00Z">
        <w:r w:rsidR="00F1205D">
          <w:t>uje</w:t>
        </w:r>
      </w:ins>
      <w:del w:id="176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7" w:author="Okot" w:date="2019-11-23T07:32:00Z">
        <w:r w:rsidDel="00F1205D">
          <w:delText>powinien umożliwić</w:delText>
        </w:r>
      </w:del>
      <w:ins w:id="1768" w:author="Okot" w:date="2019-11-23T07:32:00Z">
        <w:r w:rsidR="00F1205D">
          <w:t xml:space="preserve">daje </w:t>
        </w:r>
      </w:ins>
      <w:del w:id="1769" w:author="Okot" w:date="2019-11-23T07:32:00Z">
        <w:r w:rsidDel="00F1205D">
          <w:delText xml:space="preserve"> </w:delText>
        </w:r>
      </w:del>
      <w:r>
        <w:t xml:space="preserve">użytkownikowi </w:t>
      </w:r>
      <w:ins w:id="1770" w:author="Okot" w:date="2019-11-23T07:32:00Z">
        <w:r w:rsidR="00F1205D">
          <w:t>możliwość za</w:t>
        </w:r>
      </w:ins>
      <w:r>
        <w:t>żądani</w:t>
      </w:r>
      <w:ins w:id="1771" w:author="Okot" w:date="2019-11-23T07:32:00Z">
        <w:r w:rsidR="00F1205D">
          <w:t>a</w:t>
        </w:r>
      </w:ins>
      <w:del w:id="1772" w:author="Okot" w:date="2019-11-23T07:32:00Z">
        <w:r w:rsidDel="00F1205D">
          <w:delText>e</w:delText>
        </w:r>
      </w:del>
      <w:r>
        <w:t xml:space="preserve"> ponownego przeliczenia PPM, CPM i doc</w:t>
      </w:r>
      <w:r w:rsidR="00562A43">
        <w:t xml:space="preserve">elowej kaloryczności przy uwzględnieniu </w:t>
      </w:r>
      <w:ins w:id="177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4" w:author="Okot" w:date="2019-11-23T07:32:00Z">
        <w:r w:rsidDel="00F1205D">
          <w:delText xml:space="preserve">powinien </w:delText>
        </w:r>
      </w:del>
      <w:r>
        <w:t xml:space="preserve">ponownie </w:t>
      </w:r>
      <w:del w:id="1775" w:author="Okot" w:date="2019-11-23T07:32:00Z">
        <w:r w:rsidDel="00F1205D">
          <w:delText xml:space="preserve">wyliczyć </w:delText>
        </w:r>
      </w:del>
      <w:ins w:id="177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7" w:author="Okot" w:date="2019-11-23T07:32:00Z">
        <w:r w:rsidDel="00F1205D">
          <w:delText>powinien umożliwić</w:delText>
        </w:r>
      </w:del>
      <w:ins w:id="177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9" w:author="Okot" w:date="2019-11-23T07:33:00Z">
        <w:r w:rsidDel="00F1205D">
          <w:delText>powinien umieć wyliczyć</w:delText>
        </w:r>
      </w:del>
      <w:ins w:id="178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1" w:author="Okot" w:date="2019-11-23T07:33:00Z">
        <w:r w:rsidR="00F33F2E" w:rsidDel="00F1205D">
          <w:delText>powinna powodować</w:delText>
        </w:r>
      </w:del>
      <w:ins w:id="178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3" w:author="Okot" w:date="2019-11-23T07:33:00Z">
        <w:r w:rsidDel="00F1205D">
          <w:delText xml:space="preserve">powinien </w:delText>
        </w:r>
      </w:del>
      <w:r>
        <w:t>przecho</w:t>
      </w:r>
      <w:ins w:id="1784" w:author="Okot" w:date="2019-11-23T07:33:00Z">
        <w:r w:rsidR="00F1205D">
          <w:t>wuje</w:t>
        </w:r>
      </w:ins>
      <w:del w:id="178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6" w:author="Okot" w:date="2019-11-23T07:33:00Z">
        <w:r w:rsidDel="00F1205D">
          <w:delText xml:space="preserve">powinien </w:delText>
        </w:r>
        <w:r w:rsidR="009B0616" w:rsidDel="00F1205D">
          <w:delText>przechowywać</w:delText>
        </w:r>
      </w:del>
      <w:ins w:id="178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8" w:author="Okot" w:date="2019-11-23T07:33:00Z">
        <w:r w:rsidDel="00F1205D">
          <w:delText>powinien umieć obliczyć</w:delText>
        </w:r>
      </w:del>
      <w:ins w:id="178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0" w:author="Okot" w:date="2019-11-23T07:33:00Z">
        <w:r w:rsidDel="00F1205D">
          <w:delText>powinien zauważyć</w:delText>
        </w:r>
      </w:del>
      <w:ins w:id="1791" w:author="Okot" w:date="2019-11-23T07:33:00Z">
        <w:r w:rsidR="00F1205D">
          <w:t>zauważa</w:t>
        </w:r>
      </w:ins>
      <w:r>
        <w:t xml:space="preserve">, kiedy zmienia się wiek użytkownika i </w:t>
      </w:r>
      <w:del w:id="1792" w:author="Okot" w:date="2019-11-23T07:34:00Z">
        <w:r w:rsidDel="00F1205D">
          <w:delText xml:space="preserve">zaktualizować </w:delText>
        </w:r>
      </w:del>
      <w:ins w:id="179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4" w:author="Okot" w:date="2019-11-23T07:34:00Z">
        <w:r w:rsidDel="00F1205D">
          <w:delText xml:space="preserve">powinien </w:delText>
        </w:r>
      </w:del>
      <w:r>
        <w:t xml:space="preserve">ponownie </w:t>
      </w:r>
      <w:ins w:id="1795" w:author="Okot" w:date="2019-11-23T07:34:00Z">
        <w:r w:rsidR="00F1205D">
          <w:t>oblicza</w:t>
        </w:r>
      </w:ins>
      <w:del w:id="1796" w:author="Okot" w:date="2019-11-23T07:34:00Z">
        <w:r w:rsidDel="00F1205D">
          <w:delText>przeliczyć</w:delText>
        </w:r>
      </w:del>
      <w:r>
        <w:t xml:space="preserve"> i </w:t>
      </w:r>
      <w:del w:id="1797" w:author="Okot" w:date="2019-11-23T07:34:00Z">
        <w:r w:rsidDel="00F1205D">
          <w:delText>z</w:delText>
        </w:r>
      </w:del>
      <w:r>
        <w:t>aktualiz</w:t>
      </w:r>
      <w:ins w:id="1798" w:author="Okot" w:date="2019-11-23T07:34:00Z">
        <w:r w:rsidR="00F1205D">
          <w:t>uje</w:t>
        </w:r>
      </w:ins>
      <w:del w:id="179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0" w:author="Okot" w:date="2019-11-23T07:34:00Z">
        <w:r w:rsidDel="00F1205D">
          <w:delText>powinien przechowywać</w:delText>
        </w:r>
      </w:del>
      <w:ins w:id="180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2" w:author="Okot" w:date="2019-11-23T07:34:00Z">
        <w:r w:rsidDel="00F1205D">
          <w:delText xml:space="preserve">powinien </w:delText>
        </w:r>
      </w:del>
      <w:r>
        <w:t>umożliwi</w:t>
      </w:r>
      <w:ins w:id="1803" w:author="Okot" w:date="2019-11-23T07:34:00Z">
        <w:r w:rsidR="00F1205D">
          <w:t>a</w:t>
        </w:r>
      </w:ins>
      <w:del w:id="180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5" w:author="Okot" w:date="2019-11-23T07:34:00Z">
        <w:r w:rsidR="000E308D" w:rsidDel="00F1205D">
          <w:delText>powinien móc</w:delText>
        </w:r>
      </w:del>
      <w:ins w:id="180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7" w:author="Okot" w:date="2019-11-23T07:35:00Z">
        <w:r w:rsidDel="00F1205D">
          <w:delText xml:space="preserve">powinien </w:delText>
        </w:r>
      </w:del>
      <w:r>
        <w:t>umożliwi</w:t>
      </w:r>
      <w:ins w:id="1808" w:author="Okot" w:date="2019-11-23T07:35:00Z">
        <w:r w:rsidR="00F1205D">
          <w:t>a</w:t>
        </w:r>
      </w:ins>
      <w:del w:id="180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0" w:author="Okot" w:date="2019-11-23T07:35:00Z">
        <w:r w:rsidDel="00F1205D">
          <w:delText xml:space="preserve">powinien </w:delText>
        </w:r>
      </w:del>
      <w:r>
        <w:t>przypis</w:t>
      </w:r>
      <w:ins w:id="1811" w:author="Okot" w:date="2019-11-23T07:35:00Z">
        <w:r w:rsidR="00F1205D">
          <w:t>uje</w:t>
        </w:r>
      </w:ins>
      <w:del w:id="181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3" w:author="Okot" w:date="2019-11-23T07:35:00Z">
        <w:r w:rsidDel="00F1205D">
          <w:delText xml:space="preserve">powinien </w:delText>
        </w:r>
      </w:del>
      <w:ins w:id="1814" w:author="Okot" w:date="2019-11-23T07:35:00Z">
        <w:r w:rsidR="00F1205D">
          <w:t>daje</w:t>
        </w:r>
      </w:ins>
      <w:del w:id="1815" w:author="Okot" w:date="2019-11-23T07:35:00Z">
        <w:r w:rsidDel="00F1205D">
          <w:delText>umożliwić</w:delText>
        </w:r>
      </w:del>
      <w:r>
        <w:t xml:space="preserve"> użytkownikowi </w:t>
      </w:r>
      <w:ins w:id="1816" w:author="Okot" w:date="2019-11-23T07:35:00Z">
        <w:r w:rsidR="00F1205D">
          <w:t xml:space="preserve">możliwość </w:t>
        </w:r>
      </w:ins>
      <w:r>
        <w:t>zmian</w:t>
      </w:r>
      <w:ins w:id="1817" w:author="Okot" w:date="2019-11-23T07:35:00Z">
        <w:r w:rsidR="00F1205D">
          <w:t>y</w:t>
        </w:r>
      </w:ins>
      <w:del w:id="181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9" w:author="Okot" w:date="2019-11-23T07:35:00Z">
        <w:r w:rsidDel="00F1205D">
          <w:delText>powinien umożliwić</w:delText>
        </w:r>
      </w:del>
      <w:ins w:id="182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1" w:author="Okot" w:date="2019-11-23T07:35:00Z">
        <w:r w:rsidDel="00F1205D">
          <w:delText xml:space="preserve">powinien </w:delText>
        </w:r>
      </w:del>
      <w:r>
        <w:t>przypis</w:t>
      </w:r>
      <w:ins w:id="1822" w:author="Okot" w:date="2019-11-23T07:35:00Z">
        <w:r w:rsidR="00F1205D">
          <w:t>uje</w:t>
        </w:r>
      </w:ins>
      <w:del w:id="182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4" w:author="Okot" w:date="2019-11-23T07:35:00Z">
        <w:r w:rsidDel="00F1205D">
          <w:delText>powinien umożliwić</w:delText>
        </w:r>
      </w:del>
      <w:ins w:id="1825" w:author="Okot" w:date="2019-11-23T07:35:00Z">
        <w:r w:rsidR="00F1205D">
          <w:t>daje</w:t>
        </w:r>
      </w:ins>
      <w:r>
        <w:t xml:space="preserve"> użytkownikowi</w:t>
      </w:r>
      <w:ins w:id="1826" w:author="Okot" w:date="2019-11-23T07:35:00Z">
        <w:r w:rsidR="00F1205D">
          <w:t xml:space="preserve"> możliwo</w:t>
        </w:r>
      </w:ins>
      <w:ins w:id="1827" w:author="Okot" w:date="2019-11-23T07:36:00Z">
        <w:r w:rsidR="00F1205D">
          <w:t>ść</w:t>
        </w:r>
      </w:ins>
      <w:r>
        <w:t xml:space="preserve"> zmian</w:t>
      </w:r>
      <w:ins w:id="1828" w:author="Okot" w:date="2019-11-23T07:36:00Z">
        <w:r w:rsidR="00F1205D">
          <w:t>y</w:t>
        </w:r>
      </w:ins>
      <w:del w:id="1829"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0" w:author="Okot" w:date="2019-11-23T07:36:00Z">
        <w:r w:rsidDel="00F1205D">
          <w:delText>powinien umożliwić</w:delText>
        </w:r>
      </w:del>
      <w:ins w:id="1831" w:author="Okot" w:date="2019-11-23T07:36:00Z">
        <w:r w:rsidR="00F1205D">
          <w:t>pozwala</w:t>
        </w:r>
      </w:ins>
      <w:r>
        <w:t xml:space="preserve"> użytkownikowi</w:t>
      </w:r>
      <w:ins w:id="1832"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3" w:author="Okot" w:date="2019-11-23T07:36:00Z">
        <w:r w:rsidDel="009C27A5">
          <w:delText>powinien umożliwić</w:delText>
        </w:r>
      </w:del>
      <w:ins w:id="1834"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5" w:author="Okot" w:date="2019-11-23T07:36:00Z">
        <w:r w:rsidDel="009C27A5">
          <w:delText>powinien umożliwić</w:delText>
        </w:r>
      </w:del>
      <w:ins w:id="1836" w:author="Okot" w:date="2019-11-23T07:36:00Z">
        <w:r w:rsidR="009C27A5">
          <w:t>pozwala</w:t>
        </w:r>
      </w:ins>
      <w:r>
        <w:t xml:space="preserve"> użytkownikowi </w:t>
      </w:r>
      <w:ins w:id="1837" w:author="Okot" w:date="2019-11-23T07:36:00Z">
        <w:r w:rsidR="009C27A5">
          <w:t>na edycję</w:t>
        </w:r>
      </w:ins>
      <w:del w:id="1838"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9" w:author="Okot" w:date="2019-11-23T07:36:00Z">
        <w:r w:rsidDel="009C27A5">
          <w:delText xml:space="preserve">powinien </w:delText>
        </w:r>
      </w:del>
      <w:r>
        <w:t>umożliwi</w:t>
      </w:r>
      <w:ins w:id="1840" w:author="Okot" w:date="2019-11-23T07:37:00Z">
        <w:r w:rsidR="009C27A5">
          <w:t>a</w:t>
        </w:r>
      </w:ins>
      <w:del w:id="1841"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2" w:author="Okot" w:date="2019-11-23T07:37:00Z">
        <w:r w:rsidDel="009C27A5">
          <w:delText>powinien umożliwić</w:delText>
        </w:r>
      </w:del>
      <w:ins w:id="1843" w:author="Okot" w:date="2019-11-23T07:37:00Z">
        <w:r w:rsidR="009C27A5">
          <w:t>umożliwia</w:t>
        </w:r>
      </w:ins>
      <w:r>
        <w:t xml:space="preserve"> użytkownikowi dodanie do posiłku produktu nieistniejącego w bazie. Użytkownik </w:t>
      </w:r>
      <w:ins w:id="1844" w:author="Okot" w:date="2019-11-23T07:37:00Z">
        <w:r w:rsidR="009C27A5">
          <w:t>ma</w:t>
        </w:r>
      </w:ins>
      <w:del w:id="1845" w:author="Okot" w:date="2019-11-23T07:37:00Z">
        <w:r w:rsidDel="009C27A5">
          <w:delText>powinien móc</w:delText>
        </w:r>
      </w:del>
      <w:r>
        <w:t xml:space="preserve"> wprowadzić nazwę produktu</w:t>
      </w:r>
      <w:ins w:id="1846" w:author="Okot" w:date="2019-11-23T07:37:00Z">
        <w:r w:rsidR="009C27A5">
          <w:t xml:space="preserve"> oraz może wprowadzić </w:t>
        </w:r>
      </w:ins>
      <w:del w:id="1847"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8" w:author="Okot" w:date="2019-11-27T12:28:00Z"/>
        </w:rPr>
      </w:pPr>
      <w:r>
        <w:t xml:space="preserve">System </w:t>
      </w:r>
      <w:del w:id="1849" w:author="Okot" w:date="2019-11-23T08:05:00Z">
        <w:r w:rsidDel="00D94DF9">
          <w:delText>powinien umożliwić</w:delText>
        </w:r>
      </w:del>
      <w:ins w:id="1850" w:author="Okot" w:date="2019-11-23T08:05:00Z">
        <w:r w:rsidR="00D94DF9">
          <w:t>daje</w:t>
        </w:r>
      </w:ins>
      <w:r>
        <w:t xml:space="preserve"> użytkownikowi </w:t>
      </w:r>
      <w:ins w:id="1851" w:author="Okot" w:date="2019-11-23T08:05:00Z">
        <w:r w:rsidR="00D94DF9">
          <w:t xml:space="preserve">możliwość </w:t>
        </w:r>
      </w:ins>
      <w:r>
        <w:t>zapisani</w:t>
      </w:r>
      <w:ins w:id="1852" w:author="Okot" w:date="2019-11-23T08:05:00Z">
        <w:r w:rsidR="00D94DF9">
          <w:t>a</w:t>
        </w:r>
      </w:ins>
      <w:del w:id="1853"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4" w:author="Okot" w:date="2019-11-23T08:05:00Z">
        <w:r w:rsidDel="00D94DF9">
          <w:delText xml:space="preserve">powinny </w:delText>
        </w:r>
      </w:del>
      <w:ins w:id="1855" w:author="Okot" w:date="2019-11-23T08:05:00Z">
        <w:r w:rsidR="00D94DF9">
          <w:t xml:space="preserve">mają </w:t>
        </w:r>
      </w:ins>
      <w:r>
        <w:t xml:space="preserve">być zapisane w przeliczeniu na 100 </w:t>
      </w:r>
      <w:del w:id="1856" w:author="Okot" w:date="2019-11-23T08:05:00Z">
        <w:r w:rsidDel="00D94DF9">
          <w:delText>g. Jeśli</w:delText>
        </w:r>
      </w:del>
      <w:ins w:id="1857" w:author="Okot" w:date="2019-11-23T08:05:00Z">
        <w:r w:rsidR="00D94DF9">
          <w:t>g. Jeśli</w:t>
        </w:r>
      </w:ins>
      <w:r>
        <w:t xml:space="preserve"> podana </w:t>
      </w:r>
      <w:ins w:id="1858" w:author="Okot" w:date="2019-11-23T08:05:00Z">
        <w:r w:rsidR="00D94DF9">
          <w:t xml:space="preserve">przez użytkownika </w:t>
        </w:r>
      </w:ins>
      <w:r>
        <w:t>waga produktu nie wynosi 100 g, przed zapisaniem w bazie produktów</w:t>
      </w:r>
      <w:ins w:id="1859" w:author="Okot" w:date="2019-11-23T08:05:00Z">
        <w:r w:rsidR="00D94DF9">
          <w:t>,</w:t>
        </w:r>
      </w:ins>
      <w:r>
        <w:t xml:space="preserve"> system p</w:t>
      </w:r>
      <w:ins w:id="1860" w:author="Okot" w:date="2019-11-23T08:06:00Z">
        <w:r w:rsidR="00D94DF9">
          <w:t>rzelicza</w:t>
        </w:r>
      </w:ins>
      <w:del w:id="1861"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2" w:author="Okot" w:date="2019-11-27T12:35:00Z"/>
        </w:rPr>
        <w:pPrChange w:id="1863" w:author="Okot" w:date="2019-11-27T12:34:00Z">
          <w:pPr>
            <w:pStyle w:val="Akapitzlist"/>
            <w:numPr>
              <w:ilvl w:val="2"/>
              <w:numId w:val="22"/>
            </w:numPr>
            <w:ind w:left="2215" w:hanging="360"/>
          </w:pPr>
        </w:pPrChange>
      </w:pPr>
      <w:ins w:id="1864" w:author="Okot" w:date="2019-11-27T12:28:00Z">
        <w:r>
          <w:t>Użytkownik mo</w:t>
        </w:r>
      </w:ins>
      <w:ins w:id="1865" w:author="Okot" w:date="2019-11-27T12:33:00Z">
        <w:r>
          <w:t>że</w:t>
        </w:r>
      </w:ins>
      <w:ins w:id="1866" w:author="Okot" w:date="2019-11-27T12:28:00Z">
        <w:r>
          <w:t xml:space="preserve"> przeglądać produkty, która sam doda</w:t>
        </w:r>
      </w:ins>
      <w:ins w:id="1867" w:author="Okot" w:date="2019-11-27T12:29:00Z">
        <w:r>
          <w:t>ł.</w:t>
        </w:r>
      </w:ins>
    </w:p>
    <w:p w14:paraId="224EE893" w14:textId="5A1CAA45" w:rsidR="002272A1" w:rsidRDefault="002272A1">
      <w:pPr>
        <w:pStyle w:val="Akapitzlist"/>
        <w:numPr>
          <w:ilvl w:val="3"/>
          <w:numId w:val="22"/>
        </w:numPr>
        <w:rPr>
          <w:ins w:id="1868" w:author="Okot" w:date="2019-11-27T12:35:00Z"/>
        </w:rPr>
        <w:pPrChange w:id="1869" w:author="Okot" w:date="2019-11-27T12:34:00Z">
          <w:pPr>
            <w:pStyle w:val="Akapitzlist"/>
            <w:numPr>
              <w:ilvl w:val="2"/>
              <w:numId w:val="22"/>
            </w:numPr>
            <w:ind w:left="2215" w:hanging="360"/>
          </w:pPr>
        </w:pPrChange>
      </w:pPr>
      <w:ins w:id="1870"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1" w:author="Okot" w:date="2019-11-27T12:34:00Z">
          <w:pPr>
            <w:pStyle w:val="Akapitzlist"/>
            <w:numPr>
              <w:ilvl w:val="2"/>
              <w:numId w:val="22"/>
            </w:numPr>
            <w:ind w:left="2215" w:hanging="360"/>
          </w:pPr>
        </w:pPrChange>
      </w:pPr>
      <w:ins w:id="1872"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3" w:author="Okot" w:date="2019-11-23T08:06:00Z">
        <w:r w:rsidDel="00D94DF9">
          <w:delText>powinien umożliwić</w:delText>
        </w:r>
      </w:del>
      <w:del w:id="1874" w:author="Okot" w:date="2019-11-23T08:21:00Z">
        <w:r w:rsidDel="00A0080C">
          <w:delText xml:space="preserve"> użytkownikowi</w:delText>
        </w:r>
      </w:del>
      <w:ins w:id="187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6" w:author="Okot" w:date="2019-11-23T08:06:00Z">
        <w:r w:rsidDel="00D94DF9">
          <w:delText>powinien móc</w:delText>
        </w:r>
      </w:del>
      <w:ins w:id="1877" w:author="Okot" w:date="2019-11-23T08:06:00Z">
        <w:r w:rsidR="00D94DF9">
          <w:t>może</w:t>
        </w:r>
      </w:ins>
      <w:r>
        <w:t xml:space="preserve"> wybrać, że chce go rozłożyć na składniki. System </w:t>
      </w:r>
      <w:del w:id="1878" w:author="Okot" w:date="2019-11-23T08:06:00Z">
        <w:r w:rsidDel="00D94DF9">
          <w:delText xml:space="preserve">powinien </w:delText>
        </w:r>
      </w:del>
      <w:ins w:id="1879" w:author="Okot" w:date="2019-11-23T08:06:00Z">
        <w:r w:rsidR="00D94DF9">
          <w:t xml:space="preserve">daje mu </w:t>
        </w:r>
      </w:ins>
      <w:r>
        <w:t xml:space="preserve">wtedy </w:t>
      </w:r>
      <w:del w:id="1880" w:author="Okot" w:date="2019-11-23T08:06:00Z">
        <w:r w:rsidDel="00D94DF9">
          <w:delText>u</w:delText>
        </w:r>
      </w:del>
      <w:r>
        <w:t>możliw</w:t>
      </w:r>
      <w:ins w:id="1881" w:author="Okot" w:date="2019-11-23T08:06:00Z">
        <w:r w:rsidR="00D94DF9">
          <w:t>ość</w:t>
        </w:r>
      </w:ins>
      <w:del w:id="1882" w:author="Okot" w:date="2019-11-23T08:06:00Z">
        <w:r w:rsidDel="00D94DF9">
          <w:delText>ić</w:delText>
        </w:r>
      </w:del>
      <w:r>
        <w:t xml:space="preserve"> </w:t>
      </w:r>
      <w:del w:id="1883" w:author="Okot" w:date="2019-11-23T08:06:00Z">
        <w:r w:rsidDel="00D94DF9">
          <w:delText xml:space="preserve">użytkownikowi </w:delText>
        </w:r>
      </w:del>
      <w:r>
        <w:t>wyb</w:t>
      </w:r>
      <w:ins w:id="1884" w:author="Okot" w:date="2019-11-23T08:06:00Z">
        <w:r w:rsidR="00D94DF9">
          <w:t>oru</w:t>
        </w:r>
      </w:ins>
      <w:del w:id="1885" w:author="Okot" w:date="2019-11-23T08:06:00Z">
        <w:r w:rsidDel="00D94DF9">
          <w:delText>ór</w:delText>
        </w:r>
      </w:del>
      <w:r>
        <w:t xml:space="preserve"> pojedynczych produktów z bazy i podani</w:t>
      </w:r>
      <w:del w:id="1886" w:author="Okot" w:date="2019-11-23T08:06:00Z">
        <w:r w:rsidDel="00D94DF9">
          <w:delText>e</w:delText>
        </w:r>
      </w:del>
      <w:ins w:id="188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8" w:author="Okot" w:date="2019-11-23T08:06:00Z">
        <w:r w:rsidDel="00D94DF9">
          <w:delText>powinien obliczyć</w:delText>
        </w:r>
      </w:del>
      <w:ins w:id="188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0" w:author="Okot" w:date="2019-11-23T08:07:00Z">
          <w:pPr>
            <w:pStyle w:val="Akapitzlist"/>
            <w:numPr>
              <w:ilvl w:val="1"/>
              <w:numId w:val="22"/>
            </w:numPr>
            <w:ind w:left="1495" w:hanging="360"/>
            <w:jc w:val="left"/>
          </w:pPr>
        </w:pPrChange>
      </w:pPr>
      <w:r>
        <w:t xml:space="preserve">System </w:t>
      </w:r>
      <w:del w:id="1891" w:author="Okot" w:date="2019-11-23T08:07:00Z">
        <w:r w:rsidDel="00D94DF9">
          <w:delText>powinien umożliwić</w:delText>
        </w:r>
      </w:del>
      <w:ins w:id="1892" w:author="Okot" w:date="2019-11-23T08:07:00Z">
        <w:r w:rsidR="00D94DF9">
          <w:t>umożliwia</w:t>
        </w:r>
      </w:ins>
      <w:r>
        <w:t xml:space="preserve"> użytkownikowi dodanie do posiłku gotowego dania </w:t>
      </w:r>
      <w:del w:id="1893" w:author="Okot" w:date="2019-11-23T08:07:00Z">
        <w:r w:rsidDel="00D94DF9">
          <w:delText>p</w:delText>
        </w:r>
      </w:del>
      <w:ins w:id="1894" w:author="Okot" w:date="2019-11-23T08:07:00Z">
        <w:r w:rsidR="00D94DF9">
          <w:t>p</w:t>
        </w:r>
      </w:ins>
      <w:r>
        <w:t xml:space="preserve">rzygotowanego z zapisanego w systemie przepisu. </w:t>
      </w:r>
      <w:r w:rsidR="00D42326">
        <w:t xml:space="preserve">W zależności od wybranego wcześniej sposobu pomiaru porcji, użytkownik </w:t>
      </w:r>
      <w:ins w:id="1895" w:author="Okot" w:date="2019-11-23T08:07:00Z">
        <w:r w:rsidR="00D94DF9">
          <w:t xml:space="preserve">musi </w:t>
        </w:r>
      </w:ins>
      <w:r w:rsidR="00D42326">
        <w:t>w</w:t>
      </w:r>
      <w:ins w:id="1896" w:author="Okot" w:date="2019-11-23T08:07:00Z">
        <w:r w:rsidR="00D94DF9">
          <w:t>prowadzić</w:t>
        </w:r>
      </w:ins>
      <w:del w:id="189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8" w:author="Okot" w:date="2019-11-23T08:07:00Z">
        <w:r w:rsidR="00D94DF9">
          <w:t xml:space="preserve">ma </w:t>
        </w:r>
      </w:ins>
      <w:del w:id="1899" w:author="Okot" w:date="2019-11-23T08:07:00Z">
        <w:r w:rsidDel="00D94DF9">
          <w:delText xml:space="preserve">powinien </w:delText>
        </w:r>
      </w:del>
      <w:r>
        <w:t>umożliwi</w:t>
      </w:r>
      <w:ins w:id="1900" w:author="Okot" w:date="2019-11-23T08:07:00Z">
        <w:r w:rsidR="00D94DF9">
          <w:t>ać</w:t>
        </w:r>
      </w:ins>
      <w:del w:id="190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2" w:author="Okot" w:date="2019-11-23T08:08:00Z">
        <w:r w:rsidR="00D94DF9">
          <w:t>daje użytkownikowi</w:t>
        </w:r>
      </w:ins>
      <w:del w:id="1903" w:author="Okot" w:date="2019-11-23T08:08:00Z">
        <w:r w:rsidDel="00D94DF9">
          <w:delText>powinien</w:delText>
        </w:r>
      </w:del>
      <w:r>
        <w:t xml:space="preserve"> </w:t>
      </w:r>
      <w:ins w:id="1904" w:author="Okot" w:date="2019-11-23T08:08:00Z">
        <w:r w:rsidR="00D94DF9">
          <w:t>możliwość</w:t>
        </w:r>
      </w:ins>
      <w:del w:id="1905" w:author="Okot" w:date="2019-11-23T08:08:00Z">
        <w:r w:rsidDel="00D94DF9">
          <w:delText>umożliwiać</w:delText>
        </w:r>
      </w:del>
      <w:r>
        <w:t xml:space="preserve"> dodani</w:t>
      </w:r>
      <w:ins w:id="1906" w:author="Okot" w:date="2019-11-23T08:08:00Z">
        <w:r w:rsidR="00D94DF9">
          <w:t>a</w:t>
        </w:r>
      </w:ins>
      <w:del w:id="1907" w:author="Okot" w:date="2019-11-23T08:08:00Z">
        <w:r w:rsidDel="00D94DF9">
          <w:delText>e</w:delText>
        </w:r>
      </w:del>
      <w:r>
        <w:t xml:space="preserve"> lub usunięci</w:t>
      </w:r>
      <w:ins w:id="1908" w:author="Okot" w:date="2019-11-23T08:08:00Z">
        <w:r w:rsidR="00D94DF9">
          <w:t>a</w:t>
        </w:r>
      </w:ins>
      <w:del w:id="190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0" w:author="Okot" w:date="2019-11-27T13:43:00Z"/>
        </w:rPr>
      </w:pPr>
      <w:r>
        <w:t xml:space="preserve">System </w:t>
      </w:r>
      <w:del w:id="1911" w:author="Okot" w:date="2019-11-23T08:08:00Z">
        <w:r w:rsidDel="00D94DF9">
          <w:delText>powinien przechowywać</w:delText>
        </w:r>
      </w:del>
      <w:ins w:id="1912"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3" w:author="Okot" w:date="2019-11-27T13:43:00Z">
          <w:pPr>
            <w:pStyle w:val="Akapitzlist"/>
            <w:numPr>
              <w:ilvl w:val="2"/>
              <w:numId w:val="22"/>
            </w:numPr>
            <w:ind w:left="2215" w:hanging="360"/>
          </w:pPr>
        </w:pPrChange>
      </w:pPr>
      <w:ins w:id="1914"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5" w:author="Okot" w:date="2019-11-23T08:08:00Z">
        <w:r w:rsidDel="00D94DF9">
          <w:delText xml:space="preserve">powinien </w:delText>
        </w:r>
      </w:del>
      <w:r>
        <w:t>umożliwi</w:t>
      </w:r>
      <w:ins w:id="1916" w:author="Okot" w:date="2019-11-23T08:08:00Z">
        <w:r w:rsidR="00D94DF9">
          <w:t>a</w:t>
        </w:r>
      </w:ins>
      <w:del w:id="1917"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8" w:author="Okot" w:date="2019-11-23T08:10:00Z">
        <w:r w:rsidDel="00D94DF9">
          <w:delText>powinien przechowywać</w:delText>
        </w:r>
      </w:del>
      <w:ins w:id="1919" w:author="Okot" w:date="2019-11-23T08:10:00Z">
        <w:r w:rsidR="00D94DF9">
          <w:t>przechowuje</w:t>
        </w:r>
      </w:ins>
      <w:r>
        <w:t xml:space="preserve"> stworzoną potrawę do momentu, </w:t>
      </w:r>
      <w:ins w:id="1920" w:author="Okot" w:date="2019-11-23T08:10:00Z">
        <w:r w:rsidR="00D94DF9">
          <w:t>gdy</w:t>
        </w:r>
      </w:ins>
      <w:del w:id="1921"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2" w:author="Okot" w:date="2019-11-23T08:11:00Z">
        <w:r w:rsidDel="00D94DF9">
          <w:delText>powinien wyliczać</w:delText>
        </w:r>
      </w:del>
      <w:ins w:id="1923" w:author="Okot" w:date="2019-11-23T08:11:00Z">
        <w:r w:rsidR="00D94DF9">
          <w:t>oblicza</w:t>
        </w:r>
      </w:ins>
      <w:r>
        <w:t xml:space="preserve">, ile porcji lub gram potrawy pozostało, po tym jak użytkownik doda cześć potrawy do </w:t>
      </w:r>
      <w:del w:id="1924"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5" w:author="Okot" w:date="2019-11-23T08:11:00Z">
        <w:r w:rsidDel="00D94DF9">
          <w:delText>powinien umożliwić</w:delText>
        </w:r>
      </w:del>
      <w:ins w:id="1926"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7" w:author="Okot" w:date="2019-11-23T08:11:00Z">
        <w:r w:rsidR="00395D9C" w:rsidDel="00D94DF9">
          <w:delText xml:space="preserve">powinien </w:delText>
        </w:r>
      </w:del>
      <w:r w:rsidR="00395D9C">
        <w:t>oblicza</w:t>
      </w:r>
      <w:del w:id="1928"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9" w:author="Okot" w:date="2019-11-23T08:11:00Z">
        <w:r w:rsidDel="00D94DF9">
          <w:delText xml:space="preserve">powinien </w:delText>
        </w:r>
      </w:del>
      <w:r>
        <w:t>oblicza</w:t>
      </w:r>
      <w:del w:id="1930"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1" w:author="Okot" w:date="2019-11-23T08:12:00Z">
        <w:r w:rsidDel="00D94DF9">
          <w:delText xml:space="preserve">powinien </w:delText>
        </w:r>
      </w:del>
      <w:r>
        <w:t>na bieżąco oblicza</w:t>
      </w:r>
      <w:del w:id="1932"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w:t>
      </w:r>
      <w:r w:rsidR="00315196">
        <w:t>blicza</w:t>
      </w:r>
      <w:del w:id="1935" w:author="Okot" w:date="2019-11-23T08:13:00Z">
        <w:r w:rsidR="00315196" w:rsidDel="00D94DF9">
          <w:delText>ć</w:delText>
        </w:r>
      </w:del>
      <w:r w:rsidR="00315196">
        <w:t xml:space="preserve"> zawartość makroskładników w gramach</w:t>
      </w:r>
      <w:ins w:id="1936" w:author="Okot" w:date="2019-11-23T08:13:00Z">
        <w:r w:rsidR="00D94DF9">
          <w:t>.</w:t>
        </w:r>
      </w:ins>
    </w:p>
    <w:p w14:paraId="276C638E" w14:textId="0896893F"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procentową zawartość każdego makroskładnika</w:t>
      </w:r>
      <w:ins w:id="1940" w:author="Okot" w:date="2019-11-23T08:13:00Z">
        <w:r w:rsidR="00D94DF9">
          <w:t>.</w:t>
        </w:r>
      </w:ins>
    </w:p>
    <w:p w14:paraId="7785CAAD" w14:textId="56B44559" w:rsidR="00315196" w:rsidRDefault="00315196">
      <w:pPr>
        <w:pStyle w:val="Akapitzlist"/>
        <w:numPr>
          <w:ilvl w:val="1"/>
          <w:numId w:val="22"/>
        </w:numPr>
        <w:pPrChange w:id="1941" w:author="Okot" w:date="2019-11-23T08:13:00Z">
          <w:pPr>
            <w:pStyle w:val="Akapitzlist"/>
            <w:numPr>
              <w:ilvl w:val="1"/>
              <w:numId w:val="22"/>
            </w:numPr>
            <w:ind w:left="2124" w:hanging="989"/>
          </w:pPr>
        </w:pPrChange>
      </w:pPr>
      <w:r>
        <w:t xml:space="preserve">System </w:t>
      </w:r>
      <w:del w:id="1942" w:author="Okot" w:date="2019-11-23T08:13:00Z">
        <w:r w:rsidDel="00D94DF9">
          <w:delText xml:space="preserve">powinien </w:delText>
        </w:r>
      </w:del>
      <w:r>
        <w:t>oblicza</w:t>
      </w:r>
      <w:del w:id="1943"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4" w:author="Okot" w:date="2019-11-23T08:14:00Z">
        <w:r w:rsidDel="00A0080C">
          <w:delText xml:space="preserve">powinien </w:delText>
        </w:r>
      </w:del>
      <w:r>
        <w:t>na bieżąco oblicza</w:t>
      </w:r>
      <w:del w:id="1945"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w:t>
      </w:r>
      <w:r w:rsidR="000369A9">
        <w:t xml:space="preserve"> wapnia i fosforu</w:t>
      </w:r>
      <w:ins w:id="1948"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 sodu i potasu</w:t>
      </w:r>
      <w:ins w:id="1951"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ins w:id="1958"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9" w:author="Okot" w:date="2019-11-23T08:21:00Z">
        <w:r w:rsidDel="00A0080C">
          <w:delText xml:space="preserve">powinien </w:delText>
        </w:r>
      </w:del>
      <w:r>
        <w:t>porówn</w:t>
      </w:r>
      <w:ins w:id="1960" w:author="Okot" w:date="2019-11-23T08:21:00Z">
        <w:r w:rsidR="00A0080C">
          <w:t>uje</w:t>
        </w:r>
      </w:ins>
      <w:del w:id="1961" w:author="Okot" w:date="2019-11-23T08:21:00Z">
        <w:r w:rsidDel="00A0080C">
          <w:delText>ywać</w:delText>
        </w:r>
      </w:del>
      <w:r>
        <w:t xml:space="preserve"> sumę kalorii spożytych w ciągu dnia z kalorycznością docelową i </w:t>
      </w:r>
      <w:ins w:id="1962" w:author="Okot" w:date="2019-11-23T08:22:00Z">
        <w:r w:rsidR="00A0080C">
          <w:t>oblicza</w:t>
        </w:r>
      </w:ins>
      <w:del w:id="1963"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4" w:author="Okot" w:date="2019-11-23T08:22:00Z">
        <w:r w:rsidDel="00A0080C">
          <w:delText xml:space="preserve">powinien </w:delText>
        </w:r>
      </w:del>
      <w:r>
        <w:t>wyświetla</w:t>
      </w:r>
      <w:del w:id="1965"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6" w:author="Okot" w:date="2019-11-23T08:22:00Z">
        <w:r w:rsidDel="00A0080C">
          <w:delText xml:space="preserve">powinien </w:delText>
        </w:r>
      </w:del>
      <w:r>
        <w:t>na bieżąco wyświetla</w:t>
      </w:r>
      <w:del w:id="1967" w:author="Okot" w:date="2019-11-23T08:22:00Z">
        <w:r w:rsidDel="00A0080C">
          <w:delText>ć</w:delText>
        </w:r>
      </w:del>
      <w:r>
        <w:t xml:space="preserve"> informacje o zawartości makroskładników w dotychczas spożytym w ciągu dnia pożywieniu</w:t>
      </w:r>
      <w:ins w:id="1968"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9"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porów</w:t>
      </w:r>
      <w:ins w:id="1971" w:author="Okot" w:date="2019-11-23T08:22:00Z">
        <w:r w:rsidR="00A0080C">
          <w:t>nuje</w:t>
        </w:r>
      </w:ins>
      <w:del w:id="1972" w:author="Okot" w:date="2019-11-23T08:22:00Z">
        <w:r w:rsidDel="00A0080C">
          <w:delText>nywać</w:delText>
        </w:r>
      </w:del>
      <w:r>
        <w:t xml:space="preserve"> gramaturę spożytych w ciągu dnia makroskładników z wartością docelową i </w:t>
      </w:r>
      <w:ins w:id="1973" w:author="Okot" w:date="2019-11-23T08:22:00Z">
        <w:r w:rsidR="00A0080C">
          <w:t>obl</w:t>
        </w:r>
      </w:ins>
      <w:del w:id="1974" w:author="Okot" w:date="2019-11-23T08:22:00Z">
        <w:r w:rsidDel="00A0080C">
          <w:delText>wyl</w:delText>
        </w:r>
      </w:del>
      <w:r>
        <w:t>icza</w:t>
      </w:r>
      <w:del w:id="1975"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6" w:author="Okot" w:date="2019-11-23T08:22:00Z">
        <w:r w:rsidDel="00A0080C">
          <w:delText xml:space="preserve">powinien </w:delText>
        </w:r>
      </w:del>
      <w:r>
        <w:t>wyświetla</w:t>
      </w:r>
      <w:del w:id="1977" w:author="Okot" w:date="2019-11-23T08:22:00Z">
        <w:r w:rsidDel="00A0080C">
          <w:delText>ć</w:delText>
        </w:r>
      </w:del>
      <w:r>
        <w:t xml:space="preserve"> informację o różnicy i sygnaliz</w:t>
      </w:r>
      <w:ins w:id="1978" w:author="Okot" w:date="2019-11-23T08:22:00Z">
        <w:r w:rsidR="00A0080C">
          <w:t>uje</w:t>
        </w:r>
      </w:ins>
      <w:del w:id="1979"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0" w:author="Okot" w:date="2019-11-23T08:22:00Z">
        <w:r w:rsidDel="00A0080C">
          <w:delText xml:space="preserve">powinien </w:delText>
        </w:r>
      </w:del>
      <w:r>
        <w:t>gener</w:t>
      </w:r>
      <w:ins w:id="1981" w:author="Okot" w:date="2019-11-23T08:22:00Z">
        <w:r w:rsidR="00A0080C">
          <w:t>uje</w:t>
        </w:r>
      </w:ins>
      <w:del w:id="1982"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3" w:author="Okot" w:date="2019-11-23T08:23:00Z">
        <w:r w:rsidDel="00A0080C">
          <w:delText xml:space="preserve">powinien </w:delText>
        </w:r>
      </w:del>
      <w:r>
        <w:t>porówn</w:t>
      </w:r>
      <w:del w:id="1984" w:author="Okot" w:date="2019-11-23T08:23:00Z">
        <w:r w:rsidDel="00A0080C">
          <w:delText>ywać</w:delText>
        </w:r>
      </w:del>
      <w:ins w:id="1985" w:author="Okot" w:date="2019-11-23T08:23:00Z">
        <w:r w:rsidR="00A0080C">
          <w:t>uje</w:t>
        </w:r>
      </w:ins>
      <w:r>
        <w:t xml:space="preserve"> procent spożycia danego makroskładnika z docelowym procentowym zapotrzebowaniem na niego i sygnaliz</w:t>
      </w:r>
      <w:ins w:id="1986" w:author="Okot" w:date="2019-11-23T08:23:00Z">
        <w:r w:rsidR="00A0080C">
          <w:t>uje</w:t>
        </w:r>
      </w:ins>
      <w:del w:id="1987"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0" w:author="Okot" w:date="2019-11-23T08:23:00Z">
        <w:r w:rsidDel="00A0080C">
          <w:delText xml:space="preserve">powinien </w:delText>
        </w:r>
      </w:del>
      <w:r>
        <w:t>wyświetla</w:t>
      </w:r>
      <w:del w:id="1991"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2" w:author="Okot" w:date="2019-11-23T08:23:00Z">
        <w:r w:rsidDel="00A0080C">
          <w:delText xml:space="preserve">powinien </w:delText>
        </w:r>
      </w:del>
      <w:r>
        <w:t>porówn</w:t>
      </w:r>
      <w:del w:id="1993" w:author="Okot" w:date="2019-11-23T08:23:00Z">
        <w:r w:rsidDel="00A0080C">
          <w:delText>ywać</w:delText>
        </w:r>
      </w:del>
      <w:ins w:id="1994" w:author="Okot" w:date="2019-11-23T08:23:00Z">
        <w:r w:rsidR="00A0080C">
          <w:t>uje</w:t>
        </w:r>
      </w:ins>
      <w:r>
        <w:t xml:space="preserve"> dzienne spożycia danej witaminy lub składnika mineralnego z wyliczonym zapotrzebowaniem użytkownika i sygnaliz</w:t>
      </w:r>
      <w:del w:id="1995" w:author="Okot" w:date="2019-11-23T08:23:00Z">
        <w:r w:rsidDel="00A0080C">
          <w:delText>ować</w:delText>
        </w:r>
      </w:del>
      <w:ins w:id="1996"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7" w:author="Okot" w:date="2019-12-09T20:24:00Z"/>
        </w:rPr>
      </w:pPr>
      <w:r>
        <w:t xml:space="preserve">System </w:t>
      </w:r>
      <w:del w:id="1998" w:author="Okot" w:date="2019-11-23T08:23:00Z">
        <w:r w:rsidDel="00A0080C">
          <w:delText xml:space="preserve">powinien </w:delText>
        </w:r>
      </w:del>
      <w:r>
        <w:t>porówn</w:t>
      </w:r>
      <w:del w:id="1999" w:author="Okot" w:date="2019-11-23T08:24:00Z">
        <w:r w:rsidDel="00A0080C">
          <w:delText>ywać</w:delText>
        </w:r>
      </w:del>
      <w:ins w:id="2000"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1" w:author="Okot" w:date="2019-11-23T08:24:00Z">
        <w:r w:rsidR="00F564ED">
          <w:t>uje</w:t>
        </w:r>
      </w:ins>
      <w:del w:id="2002" w:author="Okot" w:date="2019-11-23T08:24:00Z">
        <w:r w:rsidR="000369A9" w:rsidDel="00F564ED">
          <w:delText>ować</w:delText>
        </w:r>
      </w:del>
      <w:r w:rsidR="000369A9">
        <w:t xml:space="preserve"> nieprawidłowość</w:t>
      </w:r>
      <w:ins w:id="2003" w:author="Okot" w:date="2019-12-09T20:24:00Z">
        <w:r w:rsidR="001727FC">
          <w:t>.</w:t>
        </w:r>
      </w:ins>
    </w:p>
    <w:p w14:paraId="21983123" w14:textId="7748B563" w:rsidR="001727FC" w:rsidRDefault="001727FC">
      <w:pPr>
        <w:pStyle w:val="Akapitzlist"/>
        <w:numPr>
          <w:ilvl w:val="0"/>
          <w:numId w:val="22"/>
        </w:numPr>
        <w:pPrChange w:id="2004" w:author="Okot" w:date="2019-12-09T20:24:00Z">
          <w:pPr>
            <w:pStyle w:val="Akapitzlist"/>
            <w:numPr>
              <w:ilvl w:val="1"/>
              <w:numId w:val="22"/>
            </w:numPr>
            <w:ind w:left="1495" w:hanging="360"/>
          </w:pPr>
        </w:pPrChange>
      </w:pPr>
      <w:ins w:id="2005"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6" w:author="Okot" w:date="2019-12-09T20:22:00Z"/>
        </w:rPr>
      </w:pPr>
      <w:r>
        <w:t xml:space="preserve">System </w:t>
      </w:r>
      <w:del w:id="2007" w:author="Okot" w:date="2019-11-23T08:24:00Z">
        <w:r w:rsidDel="00F564ED">
          <w:delText xml:space="preserve">powinien </w:delText>
        </w:r>
      </w:del>
      <w:r>
        <w:t>umożliwi</w:t>
      </w:r>
      <w:ins w:id="2008" w:author="Okot" w:date="2019-11-23T08:24:00Z">
        <w:r w:rsidR="00F564ED">
          <w:t>a</w:t>
        </w:r>
      </w:ins>
      <w:del w:id="2009"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0" w:author="Okot" w:date="2019-12-09T20:22:00Z">
        <w:r>
          <w:t>System umożliwia u</w:t>
        </w:r>
      </w:ins>
      <w:ins w:id="2011"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2" w:author="Okot" w:date="2019-11-19T20:45:00Z">
        <w:r w:rsidDel="00B9397A">
          <w:delText>3</w:delText>
        </w:r>
      </w:del>
      <w:ins w:id="2013" w:author="Okot" w:date="2019-11-19T20:45:00Z">
        <w:r w:rsidR="00B9397A">
          <w:t>4</w:t>
        </w:r>
      </w:ins>
      <w:r>
        <w:t>.</w:t>
      </w:r>
      <w:ins w:id="2014" w:author="Okot" w:date="2019-11-19T20:45:00Z">
        <w:r w:rsidR="00B9397A">
          <w:t>2</w:t>
        </w:r>
      </w:ins>
      <w:del w:id="201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6" w:author="Okot" w:date="2019-12-12T12:04:00Z"/>
        </w:rPr>
      </w:pPr>
      <w:ins w:id="2017" w:author="Okot" w:date="2019-12-12T12:03:00Z">
        <w:r>
          <w:t>Poniżej zostaną przedstawione wymagania pozafunkcjonalne dla tworzonej aplikacji.</w:t>
        </w:r>
      </w:ins>
    </w:p>
    <w:p w14:paraId="42F027B1" w14:textId="77777777" w:rsidR="00753EFE" w:rsidRDefault="00753EFE" w:rsidP="006C7541">
      <w:pPr>
        <w:rPr>
          <w:ins w:id="2018" w:author="Okot" w:date="2019-12-12T12:03:00Z"/>
        </w:rPr>
      </w:pPr>
    </w:p>
    <w:p w14:paraId="3199DBAB" w14:textId="3F33FE6C" w:rsidR="00753EFE" w:rsidRPr="006C7541" w:rsidRDefault="00753EFE">
      <w:pPr>
        <w:pStyle w:val="Akapitzlist"/>
        <w:numPr>
          <w:ilvl w:val="0"/>
          <w:numId w:val="25"/>
        </w:numPr>
        <w:pPrChange w:id="2019" w:author="Okot" w:date="2019-12-12T12:03:00Z">
          <w:pPr/>
        </w:pPrChange>
      </w:pPr>
      <w:ins w:id="2020" w:author="Okot" w:date="2019-12-12T12:03:00Z">
        <w:r>
          <w:t>Stały dostęp do internetu</w:t>
        </w:r>
      </w:ins>
      <w:ins w:id="2021" w:author="Okot" w:date="2019-12-13T11:47:00Z">
        <w:r w:rsidR="00681B15">
          <w:t>.</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pPr>
              <w:ind w:firstLine="0"/>
              <w:rPr>
                <w:ins w:id="2125" w:author="Okot" w:date="2019-12-10T17:02:00Z"/>
              </w:rPr>
            </w:pPr>
            <w:ins w:id="2126" w:author="Okot" w:date="2019-12-10T17:04:00Z">
              <w:r>
                <w:t xml:space="preserve">Przypadek </w:t>
              </w:r>
            </w:ins>
            <w:ins w:id="212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8" w:author="Okot" w:date="2019-12-10T17:02:00Z"/>
        </w:trPr>
        <w:tc>
          <w:tcPr>
            <w:tcW w:w="3397" w:type="dxa"/>
            <w:tcPrChange w:id="2129" w:author="Okot" w:date="2019-12-10T17:05:00Z">
              <w:tcPr>
                <w:tcW w:w="4530" w:type="dxa"/>
                <w:gridSpan w:val="2"/>
              </w:tcPr>
            </w:tcPrChange>
          </w:tcPr>
          <w:p w14:paraId="26C465B3" w14:textId="582274A4" w:rsidR="009E6E7E" w:rsidRPr="0079256D" w:rsidRDefault="009E6E7E" w:rsidP="009E6E7E">
            <w:pPr>
              <w:ind w:firstLine="0"/>
              <w:rPr>
                <w:ins w:id="2130" w:author="Okot" w:date="2019-12-10T17:02:00Z"/>
                <w:b/>
                <w:rPrChange w:id="2131" w:author="Okot" w:date="2019-12-12T11:42:00Z">
                  <w:rPr>
                    <w:ins w:id="2132" w:author="Okot" w:date="2019-12-10T17:02:00Z"/>
                  </w:rPr>
                </w:rPrChange>
              </w:rPr>
            </w:pPr>
            <w:ins w:id="2133" w:author="Okot" w:date="2019-12-10T17:02:00Z">
              <w:r w:rsidRPr="0079256D">
                <w:rPr>
                  <w:b/>
                  <w:rPrChange w:id="2134" w:author="Okot" w:date="2019-12-12T11:42:00Z">
                    <w:rPr/>
                  </w:rPrChange>
                </w:rPr>
                <w:t>Warunki początkowe</w:t>
              </w:r>
            </w:ins>
          </w:p>
        </w:tc>
        <w:tc>
          <w:tcPr>
            <w:tcW w:w="5664" w:type="dxa"/>
            <w:tcPrChange w:id="2135" w:author="Okot" w:date="2019-12-10T17:05:00Z">
              <w:tcPr>
                <w:tcW w:w="4531" w:type="dxa"/>
              </w:tcPr>
            </w:tcPrChange>
          </w:tcPr>
          <w:p w14:paraId="577E516D" w14:textId="6F8A9177" w:rsidR="009E6E7E" w:rsidRDefault="00586042">
            <w:pPr>
              <w:ind w:firstLine="0"/>
              <w:rPr>
                <w:ins w:id="2136" w:author="Okot" w:date="2019-12-10T17:02:00Z"/>
              </w:rPr>
            </w:pPr>
            <w:ins w:id="2137" w:author="Okot" w:date="2019-12-10T17:05:00Z">
              <w:r>
                <w:t>-</w:t>
              </w:r>
            </w:ins>
          </w:p>
        </w:tc>
      </w:tr>
      <w:tr w:rsidR="009E6E7E" w14:paraId="14B79BB1" w14:textId="77777777" w:rsidTr="00B03609">
        <w:trPr>
          <w:ins w:id="2138" w:author="Okot" w:date="2019-12-10T17:02:00Z"/>
        </w:trPr>
        <w:tc>
          <w:tcPr>
            <w:tcW w:w="3397" w:type="dxa"/>
            <w:tcPrChange w:id="2139" w:author="Okot" w:date="2019-12-10T17:05:00Z">
              <w:tcPr>
                <w:tcW w:w="4530" w:type="dxa"/>
                <w:gridSpan w:val="2"/>
              </w:tcPr>
            </w:tcPrChange>
          </w:tcPr>
          <w:p w14:paraId="30527C54" w14:textId="378B6567" w:rsidR="009E6E7E" w:rsidRPr="0079256D" w:rsidRDefault="009E6E7E" w:rsidP="009E6E7E">
            <w:pPr>
              <w:ind w:firstLine="0"/>
              <w:rPr>
                <w:ins w:id="2140" w:author="Okot" w:date="2019-12-10T17:02:00Z"/>
                <w:b/>
                <w:rPrChange w:id="2141" w:author="Okot" w:date="2019-12-12T11:42:00Z">
                  <w:rPr>
                    <w:ins w:id="2142" w:author="Okot" w:date="2019-12-10T17:02:00Z"/>
                  </w:rPr>
                </w:rPrChange>
              </w:rPr>
            </w:pPr>
            <w:ins w:id="2143" w:author="Okot" w:date="2019-12-10T17:03:00Z">
              <w:r w:rsidRPr="0079256D">
                <w:rPr>
                  <w:b/>
                  <w:rPrChange w:id="2144" w:author="Okot" w:date="2019-12-12T11:42:00Z">
                    <w:rPr/>
                  </w:rPrChange>
                </w:rPr>
                <w:t>Inicjacja</w:t>
              </w:r>
            </w:ins>
          </w:p>
        </w:tc>
        <w:tc>
          <w:tcPr>
            <w:tcW w:w="5664" w:type="dxa"/>
            <w:tcPrChange w:id="2145" w:author="Okot" w:date="2019-12-10T17:05:00Z">
              <w:tcPr>
                <w:tcW w:w="4531" w:type="dxa"/>
              </w:tcPr>
            </w:tcPrChange>
          </w:tcPr>
          <w:p w14:paraId="67787F46" w14:textId="74E986D3" w:rsidR="009E6E7E" w:rsidRDefault="00586042">
            <w:pPr>
              <w:ind w:firstLine="0"/>
              <w:rPr>
                <w:ins w:id="2146" w:author="Okot" w:date="2019-12-10T17:02:00Z"/>
              </w:rPr>
            </w:pPr>
            <w:ins w:id="2147" w:author="Okot" w:date="2019-12-10T17:05:00Z">
              <w:r>
                <w:t>Przypadek użycia rozpoczyna się w momencie klikni</w:t>
              </w:r>
            </w:ins>
            <w:ins w:id="2148" w:author="Okot" w:date="2019-12-10T17:06:00Z">
              <w:r>
                <w:t>ęcia linku do rejestracji na stronie aplikacji</w:t>
              </w:r>
            </w:ins>
          </w:p>
        </w:tc>
      </w:tr>
      <w:tr w:rsidR="009E6E7E" w14:paraId="21FE5479" w14:textId="77777777" w:rsidTr="00B03609">
        <w:trPr>
          <w:ins w:id="2149" w:author="Okot" w:date="2019-12-10T17:03:00Z"/>
        </w:trPr>
        <w:tc>
          <w:tcPr>
            <w:tcW w:w="3397" w:type="dxa"/>
            <w:tcPrChange w:id="2150" w:author="Okot" w:date="2019-12-10T17:05:00Z">
              <w:tcPr>
                <w:tcW w:w="4530" w:type="dxa"/>
                <w:gridSpan w:val="2"/>
              </w:tcPr>
            </w:tcPrChange>
          </w:tcPr>
          <w:p w14:paraId="56BC2D78" w14:textId="7105A0D9" w:rsidR="009E6E7E" w:rsidRPr="0079256D" w:rsidRDefault="009E6E7E" w:rsidP="009E6E7E">
            <w:pPr>
              <w:ind w:firstLine="0"/>
              <w:rPr>
                <w:ins w:id="2151" w:author="Okot" w:date="2019-12-10T17:03:00Z"/>
                <w:b/>
                <w:rPrChange w:id="2152" w:author="Okot" w:date="2019-12-12T11:42:00Z">
                  <w:rPr>
                    <w:ins w:id="2153" w:author="Okot" w:date="2019-12-10T17:03:00Z"/>
                  </w:rPr>
                </w:rPrChange>
              </w:rPr>
            </w:pPr>
            <w:ins w:id="2154" w:author="Okot" w:date="2019-12-10T17:03:00Z">
              <w:r w:rsidRPr="0079256D">
                <w:rPr>
                  <w:b/>
                  <w:rPrChange w:id="2155" w:author="Okot" w:date="2019-12-12T11:42:00Z">
                    <w:rPr/>
                  </w:rPrChange>
                </w:rPr>
                <w:t>Warunki końcowe</w:t>
              </w:r>
            </w:ins>
          </w:p>
        </w:tc>
        <w:tc>
          <w:tcPr>
            <w:tcW w:w="5664" w:type="dxa"/>
            <w:tcPrChange w:id="2156" w:author="Okot" w:date="2019-12-10T17:05:00Z">
              <w:tcPr>
                <w:tcW w:w="4531" w:type="dxa"/>
              </w:tcPr>
            </w:tcPrChange>
          </w:tcPr>
          <w:p w14:paraId="0C29285E" w14:textId="75FEF7F7" w:rsidR="009E6E7E" w:rsidRDefault="005C4BBD">
            <w:pPr>
              <w:ind w:firstLine="0"/>
              <w:rPr>
                <w:ins w:id="2157" w:author="Okot" w:date="2019-12-10T17:03:00Z"/>
              </w:rPr>
            </w:pPr>
            <w:ins w:id="2158" w:author="Okot" w:date="2019-12-10T17:06:00Z">
              <w:r>
                <w:t>Zosta</w:t>
              </w:r>
            </w:ins>
            <w:ins w:id="2159" w:author="Okot" w:date="2019-12-12T11:43:00Z">
              <w:r>
                <w:t>ł</w:t>
              </w:r>
            </w:ins>
            <w:ins w:id="2160" w:author="Okot" w:date="2019-12-10T17:06:00Z">
              <w:r w:rsidR="00586042">
                <w:t xml:space="preserve"> wyświetlony komunikat informujący o poprawnym zarejestrowaniu nowego użytkownika</w:t>
              </w:r>
            </w:ins>
            <w:ins w:id="2161" w:author="Okot" w:date="2019-12-13T11:47:00Z">
              <w:r w:rsidR="00992396">
                <w:t>.</w:t>
              </w:r>
            </w:ins>
          </w:p>
        </w:tc>
      </w:tr>
      <w:tr w:rsidR="00586042" w14:paraId="4D649502" w14:textId="77777777" w:rsidTr="00B03609">
        <w:trPr>
          <w:ins w:id="2162" w:author="Okot" w:date="2019-12-10T17:07:00Z"/>
        </w:trPr>
        <w:tc>
          <w:tcPr>
            <w:tcW w:w="3397" w:type="dxa"/>
          </w:tcPr>
          <w:p w14:paraId="2C783A9D" w14:textId="652D5064" w:rsidR="00586042" w:rsidRPr="0079256D" w:rsidRDefault="00586042" w:rsidP="009E6E7E">
            <w:pPr>
              <w:ind w:firstLine="0"/>
              <w:rPr>
                <w:ins w:id="2163" w:author="Okot" w:date="2019-12-10T17:07:00Z"/>
                <w:b/>
                <w:rPrChange w:id="2164" w:author="Okot" w:date="2019-12-12T11:42:00Z">
                  <w:rPr>
                    <w:ins w:id="2165" w:author="Okot" w:date="2019-12-10T17:07:00Z"/>
                  </w:rPr>
                </w:rPrChange>
              </w:rPr>
            </w:pPr>
            <w:ins w:id="2166" w:author="Okot" w:date="2019-12-10T17:07:00Z">
              <w:r w:rsidRPr="0079256D">
                <w:rPr>
                  <w:b/>
                  <w:rPrChange w:id="2167" w:author="Okot" w:date="2019-12-12T11:42:00Z">
                    <w:rPr/>
                  </w:rPrChange>
                </w:rPr>
                <w:t>Scenariusz główny</w:t>
              </w:r>
            </w:ins>
          </w:p>
        </w:tc>
        <w:tc>
          <w:tcPr>
            <w:tcW w:w="5664" w:type="dxa"/>
          </w:tcPr>
          <w:p w14:paraId="3049F418" w14:textId="1A9A6FAF" w:rsidR="00586042" w:rsidRDefault="00992396">
            <w:pPr>
              <w:ind w:firstLine="0"/>
              <w:rPr>
                <w:ins w:id="2168" w:author="Okot" w:date="2019-12-10T17:07:00Z"/>
              </w:rPr>
            </w:pPr>
            <w:ins w:id="2169" w:author="Okot" w:date="2019-12-10T17:07:00Z">
              <w:r>
                <w:t>1.</w:t>
              </w:r>
            </w:ins>
            <w:ins w:id="2170" w:author="Okot" w:date="2019-12-13T11:47:00Z">
              <w:r>
                <w:t> </w:t>
              </w:r>
            </w:ins>
            <w:ins w:id="2171" w:author="Okot" w:date="2019-12-10T17:07:00Z">
              <w:r w:rsidR="00586042">
                <w:t>Użytkownik wprowadza swój adres e-mail w polu „adres e-mail”</w:t>
              </w:r>
            </w:ins>
            <w:ins w:id="2172" w:author="Okot" w:date="2019-12-13T11:47:00Z">
              <w:r>
                <w:t>.</w:t>
              </w:r>
            </w:ins>
          </w:p>
          <w:p w14:paraId="6FD4C551" w14:textId="75B1B365" w:rsidR="00586042" w:rsidRDefault="00992396">
            <w:pPr>
              <w:ind w:firstLine="0"/>
              <w:rPr>
                <w:ins w:id="2173" w:author="Okot" w:date="2019-12-10T17:08:00Z"/>
              </w:rPr>
            </w:pPr>
            <w:ins w:id="2174" w:author="Okot" w:date="2019-12-10T17:08:00Z">
              <w:r>
                <w:t>2.</w:t>
              </w:r>
            </w:ins>
            <w:ins w:id="2175" w:author="Okot" w:date="2019-12-13T11:47:00Z">
              <w:r>
                <w:t> </w:t>
              </w:r>
            </w:ins>
            <w:ins w:id="2176" w:author="Okot" w:date="2019-12-10T17:08:00Z">
              <w:r w:rsidR="00586042">
                <w:t>Użytkownik wprowadza hasło w polu „hasło”</w:t>
              </w:r>
            </w:ins>
            <w:ins w:id="2177" w:author="Okot" w:date="2019-12-13T11:47:00Z">
              <w:r>
                <w:t>.</w:t>
              </w:r>
            </w:ins>
          </w:p>
          <w:p w14:paraId="3C5DD848" w14:textId="590F0989" w:rsidR="00586042" w:rsidRDefault="00992396">
            <w:pPr>
              <w:ind w:firstLine="0"/>
              <w:rPr>
                <w:ins w:id="2178" w:author="Okot" w:date="2019-12-10T17:08:00Z"/>
              </w:rPr>
            </w:pPr>
            <w:ins w:id="2179" w:author="Okot" w:date="2019-12-10T17:08:00Z">
              <w:r>
                <w:t>3.</w:t>
              </w:r>
            </w:ins>
            <w:ins w:id="2180" w:author="Okot" w:date="2019-12-13T11:48:00Z">
              <w:r>
                <w:t> </w:t>
              </w:r>
            </w:ins>
            <w:ins w:id="2181" w:author="Okot" w:date="2019-12-10T17:08:00Z">
              <w:r w:rsidR="00586042">
                <w:t>Użytkownik wprowadza jeszcze raz to samo ha</w:t>
              </w:r>
              <w:r>
                <w:t>sło w</w:t>
              </w:r>
            </w:ins>
            <w:ins w:id="2182" w:author="Okot" w:date="2019-12-13T11:48:00Z">
              <w:r>
                <w:t> </w:t>
              </w:r>
            </w:ins>
            <w:ins w:id="2183" w:author="Okot" w:date="2019-12-10T17:08:00Z">
              <w:r w:rsidR="00586042">
                <w:t>polu „powtórz hasło”</w:t>
              </w:r>
            </w:ins>
            <w:ins w:id="2184" w:author="Okot" w:date="2019-12-13T11:48:00Z">
              <w:r>
                <w:t>.</w:t>
              </w:r>
            </w:ins>
          </w:p>
          <w:p w14:paraId="6FE78344" w14:textId="289FD455" w:rsidR="00586042" w:rsidRDefault="00992396">
            <w:pPr>
              <w:ind w:firstLine="0"/>
              <w:rPr>
                <w:ins w:id="2185" w:author="Okot" w:date="2019-12-12T11:40:00Z"/>
              </w:rPr>
            </w:pPr>
            <w:ins w:id="2186" w:author="Okot" w:date="2019-12-10T17:08:00Z">
              <w:r>
                <w:t>4.</w:t>
              </w:r>
            </w:ins>
            <w:ins w:id="2187" w:author="Okot" w:date="2019-12-13T11:48:00Z">
              <w:r>
                <w:t> </w:t>
              </w:r>
            </w:ins>
            <w:ins w:id="2188" w:author="Okot" w:date="2019-12-10T17:08:00Z">
              <w:r w:rsidR="00586042">
                <w:t>Użytkownik zatwierdza rejestracj</w:t>
              </w:r>
            </w:ins>
            <w:ins w:id="2189" w:author="Okot" w:date="2019-12-10T17:09:00Z">
              <w:r w:rsidR="00586042">
                <w:t>ę przyciskiem „zarejestruj”</w:t>
              </w:r>
            </w:ins>
            <w:ins w:id="2190" w:author="Okot" w:date="2019-12-13T11:48:00Z">
              <w:r>
                <w:t>.</w:t>
              </w:r>
            </w:ins>
          </w:p>
          <w:p w14:paraId="2EF335C4" w14:textId="79B835DB" w:rsidR="0079256D" w:rsidRDefault="00992396">
            <w:pPr>
              <w:ind w:firstLine="0"/>
              <w:rPr>
                <w:ins w:id="2191" w:author="Okot" w:date="2019-12-10T17:09:00Z"/>
              </w:rPr>
            </w:pPr>
            <w:ins w:id="2192" w:author="Okot" w:date="2019-12-12T11:40:00Z">
              <w:r>
                <w:t>5.</w:t>
              </w:r>
            </w:ins>
            <w:ins w:id="2193" w:author="Okot" w:date="2019-12-13T11:48:00Z">
              <w:r>
                <w:t> </w:t>
              </w:r>
            </w:ins>
            <w:ins w:id="2194" w:author="Okot" w:date="2019-12-12T11:40:00Z">
              <w:r w:rsidR="0079256D">
                <w:t>System weryfikuje e-mail i hasło</w:t>
              </w:r>
            </w:ins>
            <w:ins w:id="2195" w:author="Okot" w:date="2019-12-13T11:48:00Z">
              <w:r>
                <w:t>.</w:t>
              </w:r>
            </w:ins>
          </w:p>
          <w:p w14:paraId="1A34D5A5" w14:textId="02E60384" w:rsidR="00586042" w:rsidRDefault="00647B5D">
            <w:pPr>
              <w:ind w:firstLine="0"/>
              <w:rPr>
                <w:ins w:id="2196" w:author="Okot" w:date="2019-12-10T17:09:00Z"/>
              </w:rPr>
            </w:pPr>
            <w:ins w:id="2197" w:author="Okot" w:date="2019-12-10T17:09:00Z">
              <w:r>
                <w:t>6</w:t>
              </w:r>
              <w:r w:rsidR="00992396">
                <w:t>.</w:t>
              </w:r>
            </w:ins>
            <w:ins w:id="2198" w:author="Okot" w:date="2019-12-13T11:48:00Z">
              <w:r w:rsidR="00992396">
                <w:t> </w:t>
              </w:r>
            </w:ins>
            <w:ins w:id="2199" w:author="Okot" w:date="2019-12-10T17:09:00Z">
              <w:r w:rsidR="00586042">
                <w:t>Dane rejestracji trafiają do bazy danych</w:t>
              </w:r>
            </w:ins>
            <w:ins w:id="2200" w:author="Okot" w:date="2019-12-13T11:48:00Z">
              <w:r w:rsidR="00992396">
                <w:t>.</w:t>
              </w:r>
            </w:ins>
          </w:p>
          <w:p w14:paraId="1B6D5BB9" w14:textId="18FBAE2C" w:rsidR="00586042" w:rsidRDefault="00647B5D">
            <w:pPr>
              <w:ind w:firstLine="0"/>
              <w:rPr>
                <w:ins w:id="2201" w:author="Okot" w:date="2019-12-10T17:07:00Z"/>
              </w:rPr>
            </w:pPr>
            <w:ins w:id="2202" w:author="Okot" w:date="2019-12-10T17:09:00Z">
              <w:r>
                <w:t>7</w:t>
              </w:r>
              <w:r w:rsidR="00992396">
                <w:t>.</w:t>
              </w:r>
            </w:ins>
            <w:ins w:id="2203" w:author="Okot" w:date="2019-12-13T11:48:00Z">
              <w:r w:rsidR="00992396">
                <w:t> </w:t>
              </w:r>
            </w:ins>
            <w:ins w:id="2204" w:author="Okot" w:date="2019-12-10T17:10:00Z">
              <w:r w:rsidR="00586042">
                <w:t>Wyświetla</w:t>
              </w:r>
              <w:r w:rsidR="00992396">
                <w:t>ny jest komunikat informujący o</w:t>
              </w:r>
            </w:ins>
            <w:ins w:id="2205" w:author="Okot" w:date="2019-12-13T11:48:00Z">
              <w:r w:rsidR="00992396">
                <w:t> </w:t>
              </w:r>
            </w:ins>
            <w:ins w:id="2206" w:author="Okot" w:date="2019-12-10T17:10:00Z">
              <w:r w:rsidR="00586042">
                <w:t>poprawnym przebiegu rejestracji</w:t>
              </w:r>
            </w:ins>
            <w:ins w:id="2207" w:author="Okot" w:date="2019-12-10T17:08:00Z">
              <w:r w:rsidR="00992396">
                <w:t>.</w:t>
              </w:r>
            </w:ins>
          </w:p>
        </w:tc>
      </w:tr>
      <w:tr w:rsidR="009E6E7E" w14:paraId="741DBB6D" w14:textId="77777777" w:rsidTr="00B03609">
        <w:trPr>
          <w:ins w:id="2208" w:author="Okot" w:date="2019-12-10T17:03:00Z"/>
        </w:trPr>
        <w:tc>
          <w:tcPr>
            <w:tcW w:w="3397" w:type="dxa"/>
            <w:tcPrChange w:id="2209" w:author="Okot" w:date="2019-12-10T17:05:00Z">
              <w:tcPr>
                <w:tcW w:w="4530" w:type="dxa"/>
                <w:gridSpan w:val="2"/>
              </w:tcPr>
            </w:tcPrChange>
          </w:tcPr>
          <w:p w14:paraId="34FB73E2" w14:textId="77F4C952" w:rsidR="009E6E7E" w:rsidRPr="0079256D" w:rsidRDefault="009E6E7E" w:rsidP="009E6E7E">
            <w:pPr>
              <w:ind w:firstLine="0"/>
              <w:rPr>
                <w:ins w:id="2210" w:author="Okot" w:date="2019-12-10T17:03:00Z"/>
                <w:b/>
                <w:rPrChange w:id="2211" w:author="Okot" w:date="2019-12-12T11:42:00Z">
                  <w:rPr>
                    <w:ins w:id="2212" w:author="Okot" w:date="2019-12-10T17:03:00Z"/>
                  </w:rPr>
                </w:rPrChange>
              </w:rPr>
            </w:pPr>
            <w:ins w:id="2213" w:author="Okot" w:date="2019-12-10T17:03:00Z">
              <w:r w:rsidRPr="0079256D">
                <w:rPr>
                  <w:b/>
                  <w:rPrChange w:id="2214" w:author="Okot" w:date="2019-12-12T11:42:00Z">
                    <w:rPr/>
                  </w:rPrChange>
                </w:rPr>
                <w:t>Scenariusze alternatywne</w:t>
              </w:r>
            </w:ins>
          </w:p>
        </w:tc>
        <w:tc>
          <w:tcPr>
            <w:tcW w:w="5664" w:type="dxa"/>
            <w:tcPrChange w:id="2215" w:author="Okot" w:date="2019-12-10T17:05:00Z">
              <w:tcPr>
                <w:tcW w:w="4531" w:type="dxa"/>
              </w:tcPr>
            </w:tcPrChange>
          </w:tcPr>
          <w:p w14:paraId="2E0E4151" w14:textId="5C76874A" w:rsidR="009E6E7E" w:rsidRDefault="0079256D">
            <w:pPr>
              <w:ind w:firstLine="0"/>
              <w:rPr>
                <w:ins w:id="2216" w:author="Okot" w:date="2019-12-13T10:10:00Z"/>
              </w:rPr>
            </w:pPr>
            <w:ins w:id="2217" w:author="Okot" w:date="2019-12-12T11:40:00Z">
              <w:r>
                <w:t>5</w:t>
              </w:r>
            </w:ins>
            <w:ins w:id="2218" w:author="Okot" w:date="2019-12-10T17:10:00Z">
              <w:r w:rsidR="00992396">
                <w:t>.1.</w:t>
              </w:r>
            </w:ins>
            <w:ins w:id="2219" w:author="Okot" w:date="2019-12-13T11:48:00Z">
              <w:r w:rsidR="00992396">
                <w:t> </w:t>
              </w:r>
            </w:ins>
            <w:ins w:id="2220" w:author="Okot" w:date="2019-12-10T17:10:00Z">
              <w:r w:rsidR="00586042">
                <w:t>Istnieje już konto</w:t>
              </w:r>
              <w:r>
                <w:t xml:space="preserve"> założone na podany adres e-</w:t>
              </w:r>
            </w:ins>
            <w:ins w:id="2221" w:author="Okot" w:date="2019-12-12T11:40:00Z">
              <w:r w:rsidR="00481CEA">
                <w:t>m</w:t>
              </w:r>
            </w:ins>
            <w:ins w:id="2222" w:author="Okot" w:date="2019-12-13T10:09:00Z">
              <w:r w:rsidR="00481CEA">
                <w:t>a</w:t>
              </w:r>
            </w:ins>
            <w:ins w:id="2223" w:author="Okot" w:date="2019-12-12T11:40:00Z">
              <w:r w:rsidR="00481CEA">
                <w:t>i</w:t>
              </w:r>
              <w:r w:rsidR="005C4BBD">
                <w:t>l</w:t>
              </w:r>
            </w:ins>
            <w:ins w:id="2224" w:author="Okot" w:date="2019-12-13T11:48:00Z">
              <w:r w:rsidR="00992396">
                <w:t>.</w:t>
              </w:r>
            </w:ins>
            <w:ins w:id="2225" w:author="Okot" w:date="2019-12-12T11:40:00Z">
              <w:r>
                <w:t xml:space="preserve"> </w:t>
              </w:r>
            </w:ins>
            <w:ins w:id="2226" w:author="Okot" w:date="2019-12-13T10:10:00Z">
              <w:r w:rsidR="00992396">
                <w:t>5.1.1.</w:t>
              </w:r>
            </w:ins>
            <w:ins w:id="2227" w:author="Okot" w:date="2019-12-13T11:48:00Z">
              <w:r w:rsidR="00992396">
                <w:t> </w:t>
              </w:r>
            </w:ins>
            <w:ins w:id="2228" w:author="Okot" w:date="2019-12-13T10:10:00Z">
              <w:r w:rsidR="00481CEA">
                <w:t>W</w:t>
              </w:r>
            </w:ins>
            <w:ins w:id="2229" w:author="Okot" w:date="2019-12-12T11:40:00Z">
              <w:r>
                <w:t>yświetlony zostaje stosowny komunikat</w:t>
              </w:r>
            </w:ins>
            <w:ins w:id="2230" w:author="Okot" w:date="2019-12-13T11:48:00Z">
              <w:r w:rsidR="00992396">
                <w:t>.</w:t>
              </w:r>
            </w:ins>
          </w:p>
          <w:p w14:paraId="6170514E" w14:textId="2F2DED71" w:rsidR="00481CEA" w:rsidRDefault="00992396">
            <w:pPr>
              <w:ind w:firstLine="0"/>
              <w:rPr>
                <w:ins w:id="2231" w:author="Okot" w:date="2019-12-10T17:10:00Z"/>
              </w:rPr>
            </w:pPr>
            <w:ins w:id="2232" w:author="Okot" w:date="2019-12-13T10:10:00Z">
              <w:r>
                <w:t>5.1.2.</w:t>
              </w:r>
            </w:ins>
            <w:ins w:id="2233" w:author="Okot" w:date="2019-12-13T11:48:00Z">
              <w:r>
                <w:t> </w:t>
              </w:r>
            </w:ins>
            <w:ins w:id="2234" w:author="Okot" w:date="2019-12-13T10:10:00Z">
              <w:r w:rsidR="00481CEA">
                <w:t>Powrót do pkt. 1</w:t>
              </w:r>
            </w:ins>
            <w:ins w:id="2235" w:author="Okot" w:date="2019-12-13T11:48:00Z">
              <w:r>
                <w:t>.</w:t>
              </w:r>
            </w:ins>
          </w:p>
          <w:p w14:paraId="36C33248" w14:textId="4F503D73" w:rsidR="00586042" w:rsidRDefault="0079256D">
            <w:pPr>
              <w:ind w:firstLine="0"/>
              <w:rPr>
                <w:ins w:id="2236" w:author="Okot" w:date="2019-12-10T17:11:00Z"/>
              </w:rPr>
            </w:pPr>
            <w:ins w:id="2237" w:author="Okot" w:date="2019-12-12T11:40:00Z">
              <w:r>
                <w:t>5</w:t>
              </w:r>
            </w:ins>
            <w:ins w:id="2238" w:author="Okot" w:date="2019-12-10T17:10:00Z">
              <w:r w:rsidR="00481CEA">
                <w:t>.2</w:t>
              </w:r>
            </w:ins>
            <w:ins w:id="2239" w:author="Okot" w:date="2019-12-13T10:11:00Z">
              <w:r w:rsidR="00481CEA">
                <w:t>(</w:t>
              </w:r>
            </w:ins>
            <w:ins w:id="2240" w:author="Okot" w:date="2019-12-13T10:10:00Z">
              <w:r w:rsidR="00481CEA">
                <w:t>a</w:t>
              </w:r>
            </w:ins>
            <w:ins w:id="2241" w:author="Okot" w:date="2019-12-13T10:11:00Z">
              <w:r w:rsidR="00481CEA">
                <w:t>)</w:t>
              </w:r>
            </w:ins>
            <w:ins w:id="2242" w:author="Okot" w:date="2019-12-13T11:48:00Z">
              <w:r w:rsidR="00992396">
                <w:t> </w:t>
              </w:r>
            </w:ins>
            <w:ins w:id="2243" w:author="Okot" w:date="2019-12-10T17:10:00Z">
              <w:r w:rsidR="00586042">
                <w:t>Hasło nie spełnia wymog</w:t>
              </w:r>
            </w:ins>
            <w:ins w:id="2244" w:author="Okot" w:date="2019-12-10T17:11:00Z">
              <w:r w:rsidR="00586042">
                <w:t>ów bezpieczeństwa</w:t>
              </w:r>
            </w:ins>
            <w:ins w:id="2245" w:author="Okot" w:date="2019-12-12T11:40:00Z">
              <w:r w:rsidR="00992396">
                <w:t>.</w:t>
              </w:r>
              <w:r>
                <w:t xml:space="preserve"> </w:t>
              </w:r>
            </w:ins>
          </w:p>
          <w:p w14:paraId="571A0345" w14:textId="545235C6" w:rsidR="00481CEA" w:rsidRDefault="0079256D">
            <w:pPr>
              <w:ind w:firstLine="0"/>
              <w:rPr>
                <w:ins w:id="2246" w:author="Okot" w:date="2019-12-13T10:11:00Z"/>
              </w:rPr>
            </w:pPr>
            <w:ins w:id="2247" w:author="Okot" w:date="2019-12-12T11:40:00Z">
              <w:r>
                <w:t>5</w:t>
              </w:r>
            </w:ins>
            <w:ins w:id="2248" w:author="Okot" w:date="2019-12-10T17:11:00Z">
              <w:r w:rsidR="00481CEA">
                <w:t>.2</w:t>
              </w:r>
            </w:ins>
            <w:ins w:id="2249" w:author="Okot" w:date="2019-12-13T10:11:00Z">
              <w:r w:rsidR="00481CEA">
                <w:t>(b)</w:t>
              </w:r>
            </w:ins>
            <w:ins w:id="2250" w:author="Okot" w:date="2019-12-13T11:48:00Z">
              <w:r w:rsidR="00992396">
                <w:t> </w:t>
              </w:r>
            </w:ins>
            <w:ins w:id="2251" w:author="Okot" w:date="2019-12-10T17:11:00Z">
              <w:r w:rsidR="00586042">
                <w:t>Hasła wprowadzone w polach „hasło” i „powtórz hasło” nie s</w:t>
              </w:r>
            </w:ins>
            <w:ins w:id="2252" w:author="Okot" w:date="2019-12-10T17:12:00Z">
              <w:r w:rsidR="00586042">
                <w:t>ą identyczne</w:t>
              </w:r>
            </w:ins>
            <w:ins w:id="2253" w:author="Okot" w:date="2019-12-13T11:48:00Z">
              <w:r w:rsidR="00992396">
                <w:t>.</w:t>
              </w:r>
            </w:ins>
            <w:ins w:id="2254" w:author="Okot" w:date="2019-12-12T11:41:00Z">
              <w:r>
                <w:t xml:space="preserve"> </w:t>
              </w:r>
            </w:ins>
          </w:p>
          <w:p w14:paraId="77815DD7" w14:textId="3BC0ECD6" w:rsidR="00586042" w:rsidRDefault="00481CEA">
            <w:pPr>
              <w:ind w:firstLine="0"/>
              <w:rPr>
                <w:ins w:id="2255" w:author="Okot" w:date="2019-12-13T10:11:00Z"/>
              </w:rPr>
            </w:pPr>
            <w:ins w:id="2256" w:author="Okot" w:date="2019-12-13T10:11:00Z">
              <w:r>
                <w:t>5.2.1.</w:t>
              </w:r>
            </w:ins>
            <w:ins w:id="2257" w:author="Okot" w:date="2019-12-13T11:49:00Z">
              <w:r w:rsidR="00992396">
                <w:t> </w:t>
              </w:r>
            </w:ins>
            <w:ins w:id="2258" w:author="Okot" w:date="2019-12-13T10:11:00Z">
              <w:r>
                <w:t>W</w:t>
              </w:r>
            </w:ins>
            <w:ins w:id="2259" w:author="Okot" w:date="2019-12-12T11:41:00Z">
              <w:r w:rsidR="0079256D">
                <w:t>yświetlony zostaje stosowny komunikat</w:t>
              </w:r>
            </w:ins>
            <w:ins w:id="2260" w:author="Okot" w:date="2019-12-13T11:49:00Z">
              <w:r w:rsidR="00992396">
                <w:t>.</w:t>
              </w:r>
            </w:ins>
          </w:p>
          <w:p w14:paraId="2D997B58" w14:textId="3D623672" w:rsidR="00481CEA" w:rsidRDefault="00481CEA">
            <w:pPr>
              <w:ind w:firstLine="0"/>
              <w:rPr>
                <w:ins w:id="2261" w:author="Okot" w:date="2019-12-10T17:03:00Z"/>
              </w:rPr>
            </w:pPr>
            <w:ins w:id="2262" w:author="Okot" w:date="2019-12-13T10:11:00Z">
              <w:r>
                <w:t>5.2.2.</w:t>
              </w:r>
            </w:ins>
            <w:ins w:id="2263" w:author="Okot" w:date="2019-12-13T11:49:00Z">
              <w:r w:rsidR="00992396">
                <w:t> </w:t>
              </w:r>
            </w:ins>
            <w:ins w:id="2264" w:author="Okot" w:date="2019-12-13T10:11:00Z">
              <w:r>
                <w:t>Powrót do pkt. 2</w:t>
              </w:r>
            </w:ins>
            <w:ins w:id="2265" w:author="Okot" w:date="2019-12-13T11:49:00Z">
              <w:r w:rsidR="00992396">
                <w:t>.</w:t>
              </w:r>
            </w:ins>
          </w:p>
        </w:tc>
      </w:tr>
    </w:tbl>
    <w:p w14:paraId="6C6CCC43" w14:textId="796CD39D" w:rsidR="009E6E7E" w:rsidRDefault="009E6E7E">
      <w:pPr>
        <w:ind w:firstLine="0"/>
        <w:rPr>
          <w:ins w:id="2266" w:author="Okot" w:date="2019-12-10T16:59:00Z"/>
        </w:rPr>
        <w:pPrChange w:id="2267" w:author="Okot" w:date="2019-12-10T16:58:00Z">
          <w:pPr>
            <w:pStyle w:val="Podtytu"/>
          </w:pPr>
        </w:pPrChange>
      </w:pPr>
    </w:p>
    <w:p w14:paraId="0EFC4F5C" w14:textId="3D16BF3A" w:rsidR="009E6E7E" w:rsidRDefault="0079256D">
      <w:pPr>
        <w:ind w:firstLine="0"/>
        <w:rPr>
          <w:ins w:id="2268" w:author="Okot" w:date="2019-12-12T11:42:00Z"/>
        </w:rPr>
        <w:pPrChange w:id="2269" w:author="Okot" w:date="2019-12-10T16:58:00Z">
          <w:pPr>
            <w:pStyle w:val="Podtytu"/>
          </w:pPr>
        </w:pPrChange>
      </w:pPr>
      <w:ins w:id="2270" w:author="Okot" w:date="2019-12-12T11:41:00Z">
        <w:r>
          <w:lastRenderedPageBreak/>
          <w:t>Tabela 4.2.</w:t>
        </w:r>
      </w:ins>
    </w:p>
    <w:p w14:paraId="54F908E4" w14:textId="4DCEB0E5" w:rsidR="0079256D" w:rsidRDefault="0079256D" w:rsidP="0079256D">
      <w:pPr>
        <w:ind w:firstLine="0"/>
        <w:rPr>
          <w:ins w:id="2271" w:author="Okot" w:date="2019-12-12T11:42:00Z"/>
        </w:rPr>
      </w:pPr>
      <w:ins w:id="2272" w:author="Okot" w:date="2019-12-12T11:42:00Z">
        <w:r>
          <w:t>Opis scenariusza przypadku użycia „L</w:t>
        </w:r>
        <w:r w:rsidR="005C4BBD">
          <w:t>ogowan</w:t>
        </w:r>
      </w:ins>
      <w:ins w:id="2273" w:author="Okot" w:date="2019-12-12T11:50:00Z">
        <w:r w:rsidR="005C4BBD">
          <w:t>ie</w:t>
        </w:r>
      </w:ins>
      <w:ins w:id="2274"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275" w:author="Okot" w:date="2019-12-12T11:42:00Z"/>
        </w:trPr>
        <w:tc>
          <w:tcPr>
            <w:tcW w:w="3397" w:type="dxa"/>
          </w:tcPr>
          <w:p w14:paraId="0D2FACC7" w14:textId="77777777" w:rsidR="0079256D" w:rsidRPr="005C4BBD" w:rsidRDefault="0079256D" w:rsidP="005C4BBD">
            <w:pPr>
              <w:ind w:firstLine="0"/>
              <w:rPr>
                <w:ins w:id="2276" w:author="Okot" w:date="2019-12-12T11:42:00Z"/>
                <w:b/>
                <w:rPrChange w:id="2277" w:author="Okot" w:date="2019-12-12T11:43:00Z">
                  <w:rPr>
                    <w:ins w:id="2278" w:author="Okot" w:date="2019-12-12T11:42:00Z"/>
                  </w:rPr>
                </w:rPrChange>
              </w:rPr>
            </w:pPr>
            <w:ins w:id="2279" w:author="Okot" w:date="2019-12-12T11:42:00Z">
              <w:r w:rsidRPr="005C4BBD">
                <w:rPr>
                  <w:b/>
                  <w:rPrChange w:id="2280" w:author="Okot" w:date="2019-12-12T11:43:00Z">
                    <w:rPr/>
                  </w:rPrChange>
                </w:rPr>
                <w:t>Nazwa</w:t>
              </w:r>
            </w:ins>
          </w:p>
        </w:tc>
        <w:tc>
          <w:tcPr>
            <w:tcW w:w="5664" w:type="dxa"/>
          </w:tcPr>
          <w:p w14:paraId="7903FA1F" w14:textId="2FCA8009" w:rsidR="0079256D" w:rsidRPr="005C4BBD" w:rsidRDefault="005C4BBD" w:rsidP="005C4BBD">
            <w:pPr>
              <w:ind w:firstLine="0"/>
              <w:rPr>
                <w:ins w:id="2281" w:author="Okot" w:date="2019-12-12T11:42:00Z"/>
                <w:b/>
                <w:i/>
                <w:rPrChange w:id="2282" w:author="Okot" w:date="2019-12-12T11:43:00Z">
                  <w:rPr>
                    <w:ins w:id="2283" w:author="Okot" w:date="2019-12-12T11:42:00Z"/>
                  </w:rPr>
                </w:rPrChange>
              </w:rPr>
            </w:pPr>
            <w:ins w:id="2284" w:author="Okot" w:date="2019-12-12T11:42:00Z">
              <w:r>
                <w:rPr>
                  <w:b/>
                  <w:i/>
                </w:rPr>
                <w:t>PU002</w:t>
              </w:r>
              <w:r w:rsidR="0079256D" w:rsidRPr="005C4BBD">
                <w:rPr>
                  <w:b/>
                  <w:i/>
                  <w:rPrChange w:id="2285" w:author="Okot" w:date="2019-12-12T11:43:00Z">
                    <w:rPr/>
                  </w:rPrChange>
                </w:rPr>
                <w:t xml:space="preserve">: </w:t>
              </w:r>
            </w:ins>
            <w:ins w:id="2286" w:author="Okot" w:date="2019-12-12T11:43:00Z">
              <w:r>
                <w:rPr>
                  <w:b/>
                  <w:i/>
                </w:rPr>
                <w:t>Logowanie</w:t>
              </w:r>
            </w:ins>
          </w:p>
        </w:tc>
      </w:tr>
      <w:tr w:rsidR="0079256D" w14:paraId="785A33E4" w14:textId="77777777" w:rsidTr="005C4BBD">
        <w:trPr>
          <w:ins w:id="2287" w:author="Okot" w:date="2019-12-12T11:42:00Z"/>
        </w:trPr>
        <w:tc>
          <w:tcPr>
            <w:tcW w:w="3397" w:type="dxa"/>
          </w:tcPr>
          <w:p w14:paraId="0A3530B5" w14:textId="77777777" w:rsidR="0079256D" w:rsidRPr="005C4BBD" w:rsidRDefault="0079256D" w:rsidP="005C4BBD">
            <w:pPr>
              <w:ind w:firstLine="0"/>
              <w:rPr>
                <w:ins w:id="2288" w:author="Okot" w:date="2019-12-12T11:42:00Z"/>
                <w:b/>
                <w:rPrChange w:id="2289" w:author="Okot" w:date="2019-12-12T11:43:00Z">
                  <w:rPr>
                    <w:ins w:id="2290" w:author="Okot" w:date="2019-12-12T11:42:00Z"/>
                  </w:rPr>
                </w:rPrChange>
              </w:rPr>
            </w:pPr>
            <w:ins w:id="2291" w:author="Okot" w:date="2019-12-12T11:42:00Z">
              <w:r w:rsidRPr="005C4BBD">
                <w:rPr>
                  <w:b/>
                  <w:rPrChange w:id="2292" w:author="Okot" w:date="2019-12-12T11:43:00Z">
                    <w:rPr/>
                  </w:rPrChange>
                </w:rPr>
                <w:t>Opis</w:t>
              </w:r>
            </w:ins>
          </w:p>
        </w:tc>
        <w:tc>
          <w:tcPr>
            <w:tcW w:w="5664" w:type="dxa"/>
          </w:tcPr>
          <w:p w14:paraId="359A37C4" w14:textId="7BCF8814" w:rsidR="0079256D" w:rsidRDefault="0079256D" w:rsidP="005C4BBD">
            <w:pPr>
              <w:ind w:firstLine="0"/>
              <w:rPr>
                <w:ins w:id="2293" w:author="Okot" w:date="2019-12-12T11:42:00Z"/>
              </w:rPr>
            </w:pPr>
            <w:ins w:id="2294" w:author="Okot" w:date="2019-12-12T11:42:00Z">
              <w:r>
                <w:t>Przypadek użycia umożliw</w:t>
              </w:r>
              <w:r w:rsidR="005C4BBD">
                <w:t>ia użytkownikowi niezalogowanemu zalogowanie</w:t>
              </w:r>
              <w:r>
                <w:t xml:space="preserve"> się w systemie</w:t>
              </w:r>
            </w:ins>
            <w:ins w:id="2295" w:author="Okot" w:date="2019-12-13T11:49:00Z">
              <w:r w:rsidR="00992396">
                <w:t>.</w:t>
              </w:r>
            </w:ins>
          </w:p>
        </w:tc>
      </w:tr>
      <w:tr w:rsidR="0079256D" w14:paraId="0B11376A" w14:textId="77777777" w:rsidTr="005C4BBD">
        <w:trPr>
          <w:ins w:id="2296" w:author="Okot" w:date="2019-12-12T11:42:00Z"/>
        </w:trPr>
        <w:tc>
          <w:tcPr>
            <w:tcW w:w="3397" w:type="dxa"/>
          </w:tcPr>
          <w:p w14:paraId="37859BED" w14:textId="77777777" w:rsidR="0079256D" w:rsidRPr="005C4BBD" w:rsidRDefault="0079256D" w:rsidP="005C4BBD">
            <w:pPr>
              <w:ind w:firstLine="0"/>
              <w:rPr>
                <w:ins w:id="2297" w:author="Okot" w:date="2019-12-12T11:42:00Z"/>
                <w:b/>
                <w:rPrChange w:id="2298" w:author="Okot" w:date="2019-12-12T11:43:00Z">
                  <w:rPr>
                    <w:ins w:id="2299" w:author="Okot" w:date="2019-12-12T11:42:00Z"/>
                  </w:rPr>
                </w:rPrChange>
              </w:rPr>
            </w:pPr>
            <w:ins w:id="2300" w:author="Okot" w:date="2019-12-12T11:42:00Z">
              <w:r w:rsidRPr="005C4BBD">
                <w:rPr>
                  <w:b/>
                  <w:rPrChange w:id="2301" w:author="Okot" w:date="2019-12-12T11:43:00Z">
                    <w:rPr/>
                  </w:rPrChange>
                </w:rPr>
                <w:t>Warunki początkowe</w:t>
              </w:r>
            </w:ins>
          </w:p>
        </w:tc>
        <w:tc>
          <w:tcPr>
            <w:tcW w:w="5664" w:type="dxa"/>
          </w:tcPr>
          <w:p w14:paraId="1BBBB4BB" w14:textId="77777777" w:rsidR="0079256D" w:rsidRDefault="0079256D" w:rsidP="005C4BBD">
            <w:pPr>
              <w:ind w:firstLine="0"/>
              <w:rPr>
                <w:ins w:id="2302" w:author="Okot" w:date="2019-12-12T11:42:00Z"/>
              </w:rPr>
            </w:pPr>
            <w:ins w:id="2303" w:author="Okot" w:date="2019-12-12T11:42:00Z">
              <w:r>
                <w:t>-</w:t>
              </w:r>
            </w:ins>
          </w:p>
        </w:tc>
      </w:tr>
      <w:tr w:rsidR="0079256D" w14:paraId="0E788D04" w14:textId="77777777" w:rsidTr="005C4BBD">
        <w:trPr>
          <w:ins w:id="2304" w:author="Okot" w:date="2019-12-12T11:42:00Z"/>
        </w:trPr>
        <w:tc>
          <w:tcPr>
            <w:tcW w:w="3397" w:type="dxa"/>
          </w:tcPr>
          <w:p w14:paraId="2E8789F1" w14:textId="77777777" w:rsidR="0079256D" w:rsidRPr="005C4BBD" w:rsidRDefault="0079256D" w:rsidP="005C4BBD">
            <w:pPr>
              <w:ind w:firstLine="0"/>
              <w:rPr>
                <w:ins w:id="2305" w:author="Okot" w:date="2019-12-12T11:42:00Z"/>
                <w:b/>
                <w:rPrChange w:id="2306" w:author="Okot" w:date="2019-12-12T11:43:00Z">
                  <w:rPr>
                    <w:ins w:id="2307" w:author="Okot" w:date="2019-12-12T11:42:00Z"/>
                  </w:rPr>
                </w:rPrChange>
              </w:rPr>
            </w:pPr>
            <w:ins w:id="2308" w:author="Okot" w:date="2019-12-12T11:42:00Z">
              <w:r w:rsidRPr="005C4BBD">
                <w:rPr>
                  <w:b/>
                  <w:rPrChange w:id="2309" w:author="Okot" w:date="2019-12-12T11:43:00Z">
                    <w:rPr/>
                  </w:rPrChange>
                </w:rPr>
                <w:t>Inicjacja</w:t>
              </w:r>
            </w:ins>
          </w:p>
        </w:tc>
        <w:tc>
          <w:tcPr>
            <w:tcW w:w="5664" w:type="dxa"/>
          </w:tcPr>
          <w:p w14:paraId="20C3B161" w14:textId="63A47135" w:rsidR="0079256D" w:rsidRDefault="0079256D">
            <w:pPr>
              <w:ind w:firstLine="0"/>
              <w:rPr>
                <w:ins w:id="2310" w:author="Okot" w:date="2019-12-12T11:42:00Z"/>
              </w:rPr>
            </w:pPr>
            <w:ins w:id="2311" w:author="Okot" w:date="2019-12-12T11:42:00Z">
              <w:r>
                <w:t xml:space="preserve">Przypadek użycia rozpoczyna się w </w:t>
              </w:r>
            </w:ins>
            <w:ins w:id="2312" w:author="Okot" w:date="2019-12-12T11:45:00Z">
              <w:r w:rsidR="005C4BBD">
                <w:t>momencie, gdy</w:t>
              </w:r>
            </w:ins>
            <w:ins w:id="2313" w:author="Okot" w:date="2019-12-12T11:44:00Z">
              <w:r w:rsidR="005C4BBD">
                <w:t xml:space="preserve"> użytkownik rozpoczyna wypełnianie</w:t>
              </w:r>
            </w:ins>
            <w:ins w:id="2314" w:author="Okot" w:date="2019-12-12T11:42:00Z">
              <w:r>
                <w:t xml:space="preserve"> </w:t>
              </w:r>
            </w:ins>
            <w:ins w:id="2315" w:author="Okot" w:date="2019-12-12T11:44:00Z">
              <w:r w:rsidR="005C4BBD">
                <w:t xml:space="preserve">formularza </w:t>
              </w:r>
            </w:ins>
            <w:ins w:id="2316" w:author="Okot" w:date="2019-12-12T11:51:00Z">
              <w:r w:rsidR="005C4BBD">
                <w:t xml:space="preserve">Przypadek użycia umożliwia użytkownikowi niezalogowanemu zalogowanie się w systemie </w:t>
              </w:r>
            </w:ins>
            <w:ins w:id="2317" w:author="Okot" w:date="2019-12-12T11:44:00Z">
              <w:r w:rsidR="005C4BBD">
                <w:t xml:space="preserve">logowania </w:t>
              </w:r>
            </w:ins>
            <w:ins w:id="2318" w:author="Okot" w:date="2019-12-12T11:42:00Z">
              <w:r>
                <w:t>na stronie aplikacji</w:t>
              </w:r>
            </w:ins>
            <w:ins w:id="2319" w:author="Okot" w:date="2019-12-13T11:49:00Z">
              <w:r w:rsidR="00992396">
                <w:t>.</w:t>
              </w:r>
            </w:ins>
          </w:p>
        </w:tc>
      </w:tr>
      <w:tr w:rsidR="0079256D" w14:paraId="7111AD18" w14:textId="77777777" w:rsidTr="005C4BBD">
        <w:trPr>
          <w:ins w:id="2320" w:author="Okot" w:date="2019-12-12T11:42:00Z"/>
        </w:trPr>
        <w:tc>
          <w:tcPr>
            <w:tcW w:w="3397" w:type="dxa"/>
          </w:tcPr>
          <w:p w14:paraId="41C67D76" w14:textId="77777777" w:rsidR="0079256D" w:rsidRPr="005C4BBD" w:rsidRDefault="0079256D" w:rsidP="005C4BBD">
            <w:pPr>
              <w:ind w:firstLine="0"/>
              <w:rPr>
                <w:ins w:id="2321" w:author="Okot" w:date="2019-12-12T11:42:00Z"/>
                <w:b/>
                <w:rPrChange w:id="2322" w:author="Okot" w:date="2019-12-12T11:43:00Z">
                  <w:rPr>
                    <w:ins w:id="2323" w:author="Okot" w:date="2019-12-12T11:42:00Z"/>
                  </w:rPr>
                </w:rPrChange>
              </w:rPr>
            </w:pPr>
            <w:ins w:id="2324" w:author="Okot" w:date="2019-12-12T11:42:00Z">
              <w:r w:rsidRPr="005C4BBD">
                <w:rPr>
                  <w:b/>
                  <w:rPrChange w:id="2325" w:author="Okot" w:date="2019-12-12T11:43:00Z">
                    <w:rPr/>
                  </w:rPrChange>
                </w:rPr>
                <w:t>Warunki końcowe</w:t>
              </w:r>
            </w:ins>
          </w:p>
        </w:tc>
        <w:tc>
          <w:tcPr>
            <w:tcW w:w="5664" w:type="dxa"/>
          </w:tcPr>
          <w:p w14:paraId="76C7FBBE" w14:textId="3697E787" w:rsidR="0079256D" w:rsidRDefault="005C4BBD" w:rsidP="005C4BBD">
            <w:pPr>
              <w:ind w:firstLine="0"/>
              <w:rPr>
                <w:ins w:id="2326" w:author="Okot" w:date="2019-12-12T11:42:00Z"/>
              </w:rPr>
            </w:pPr>
            <w:ins w:id="2327" w:author="Okot" w:date="2019-12-12T11:45:00Z">
              <w:r>
                <w:t>Po pozytywnej weryfikacji danych użytkownik został zalogowany i przeniesiony na stronę startową aplikacji</w:t>
              </w:r>
            </w:ins>
            <w:ins w:id="2328" w:author="Okot" w:date="2019-12-13T11:49:00Z">
              <w:r w:rsidR="00992396">
                <w:t>.</w:t>
              </w:r>
            </w:ins>
          </w:p>
        </w:tc>
      </w:tr>
      <w:tr w:rsidR="0079256D" w14:paraId="03C5CA96" w14:textId="77777777" w:rsidTr="005C4BBD">
        <w:trPr>
          <w:ins w:id="2329" w:author="Okot" w:date="2019-12-12T11:42:00Z"/>
        </w:trPr>
        <w:tc>
          <w:tcPr>
            <w:tcW w:w="3397" w:type="dxa"/>
          </w:tcPr>
          <w:p w14:paraId="4E2A6256" w14:textId="77777777" w:rsidR="0079256D" w:rsidRPr="005C4BBD" w:rsidRDefault="0079256D" w:rsidP="005C4BBD">
            <w:pPr>
              <w:ind w:firstLine="0"/>
              <w:rPr>
                <w:ins w:id="2330" w:author="Okot" w:date="2019-12-12T11:42:00Z"/>
                <w:b/>
                <w:rPrChange w:id="2331" w:author="Okot" w:date="2019-12-12T11:43:00Z">
                  <w:rPr>
                    <w:ins w:id="2332" w:author="Okot" w:date="2019-12-12T11:42:00Z"/>
                  </w:rPr>
                </w:rPrChange>
              </w:rPr>
            </w:pPr>
            <w:ins w:id="2333" w:author="Okot" w:date="2019-12-12T11:42:00Z">
              <w:r w:rsidRPr="005C4BBD">
                <w:rPr>
                  <w:b/>
                  <w:rPrChange w:id="2334" w:author="Okot" w:date="2019-12-12T11:43:00Z">
                    <w:rPr/>
                  </w:rPrChange>
                </w:rPr>
                <w:t>Scenariusz główny</w:t>
              </w:r>
            </w:ins>
          </w:p>
        </w:tc>
        <w:tc>
          <w:tcPr>
            <w:tcW w:w="5664" w:type="dxa"/>
          </w:tcPr>
          <w:p w14:paraId="4B0B5761" w14:textId="6EAD902C" w:rsidR="0079256D" w:rsidRDefault="00992396" w:rsidP="005C4BBD">
            <w:pPr>
              <w:ind w:firstLine="0"/>
              <w:rPr>
                <w:ins w:id="2335" w:author="Okot" w:date="2019-12-12T11:42:00Z"/>
              </w:rPr>
            </w:pPr>
            <w:ins w:id="2336" w:author="Okot" w:date="2019-12-12T11:42:00Z">
              <w:r>
                <w:t>1.</w:t>
              </w:r>
            </w:ins>
            <w:ins w:id="2337" w:author="Okot" w:date="2019-12-13T11:49:00Z">
              <w:r>
                <w:t> </w:t>
              </w:r>
            </w:ins>
            <w:ins w:id="2338" w:author="Okot" w:date="2019-12-12T11:42:00Z">
              <w:r w:rsidR="0079256D">
                <w:t>Użytkownik wprowadza swój adres e-mail w polu „adres e-mail”</w:t>
              </w:r>
            </w:ins>
            <w:ins w:id="2339" w:author="Okot" w:date="2019-12-13T11:49:00Z">
              <w:r>
                <w:t>.</w:t>
              </w:r>
            </w:ins>
          </w:p>
          <w:p w14:paraId="0D2411C9" w14:textId="423C2313" w:rsidR="0079256D" w:rsidRDefault="00992396" w:rsidP="005C4BBD">
            <w:pPr>
              <w:ind w:firstLine="0"/>
              <w:rPr>
                <w:ins w:id="2340" w:author="Okot" w:date="2019-12-12T11:42:00Z"/>
              </w:rPr>
            </w:pPr>
            <w:ins w:id="2341" w:author="Okot" w:date="2019-12-12T11:42:00Z">
              <w:r>
                <w:t>2.</w:t>
              </w:r>
            </w:ins>
            <w:ins w:id="2342" w:author="Okot" w:date="2019-12-13T11:49:00Z">
              <w:r>
                <w:t> </w:t>
              </w:r>
            </w:ins>
            <w:ins w:id="2343" w:author="Okot" w:date="2019-12-12T11:42:00Z">
              <w:r w:rsidR="0079256D">
                <w:t>Użytkownik wprowadza hasło w polu „hasło”</w:t>
              </w:r>
            </w:ins>
            <w:ins w:id="2344" w:author="Okot" w:date="2019-12-13T11:49:00Z">
              <w:r>
                <w:t>.</w:t>
              </w:r>
            </w:ins>
          </w:p>
          <w:p w14:paraId="3BCB14ED" w14:textId="0CDCEF31" w:rsidR="0079256D" w:rsidRDefault="0079256D" w:rsidP="005C4BBD">
            <w:pPr>
              <w:ind w:firstLine="0"/>
              <w:rPr>
                <w:ins w:id="2345" w:author="Okot" w:date="2019-12-12T11:42:00Z"/>
              </w:rPr>
            </w:pPr>
            <w:ins w:id="2346" w:author="Okot" w:date="2019-12-12T11:42:00Z">
              <w:r>
                <w:t>3.</w:t>
              </w:r>
            </w:ins>
            <w:ins w:id="2347" w:author="Okot" w:date="2019-12-13T11:49:00Z">
              <w:r w:rsidR="00992396">
                <w:t> </w:t>
              </w:r>
            </w:ins>
            <w:ins w:id="2348" w:author="Okot" w:date="2019-12-12T11:45:00Z">
              <w:r w:rsidR="005C4BBD">
                <w:t>Użytkownik zatwierdza rejestrację przyciskiem „zaloguj”</w:t>
              </w:r>
            </w:ins>
            <w:ins w:id="2349" w:author="Okot" w:date="2019-12-13T11:49:00Z">
              <w:r w:rsidR="00992396">
                <w:t>.</w:t>
              </w:r>
            </w:ins>
          </w:p>
          <w:p w14:paraId="74433751" w14:textId="3BF36166" w:rsidR="0079256D" w:rsidRDefault="00992396" w:rsidP="005C4BBD">
            <w:pPr>
              <w:ind w:firstLine="0"/>
              <w:rPr>
                <w:ins w:id="2350" w:author="Okot" w:date="2019-12-12T11:42:00Z"/>
              </w:rPr>
            </w:pPr>
            <w:ins w:id="2351" w:author="Okot" w:date="2019-12-12T11:42:00Z">
              <w:r>
                <w:t>4.</w:t>
              </w:r>
            </w:ins>
            <w:ins w:id="2352" w:author="Okot" w:date="2019-12-13T11:49:00Z">
              <w:r>
                <w:t> </w:t>
              </w:r>
            </w:ins>
            <w:ins w:id="2353" w:author="Okot" w:date="2019-12-12T11:46:00Z">
              <w:r w:rsidR="005C4BBD">
                <w:t>System weryfikuje podany e-mail i hasło</w:t>
              </w:r>
            </w:ins>
            <w:ins w:id="2354" w:author="Okot" w:date="2019-12-12T11:42:00Z">
              <w:r>
                <w:t>.</w:t>
              </w:r>
            </w:ins>
          </w:p>
          <w:p w14:paraId="51AE0B25" w14:textId="0F924DEA" w:rsidR="0079256D" w:rsidRDefault="00992396" w:rsidP="005C4BBD">
            <w:pPr>
              <w:ind w:firstLine="0"/>
              <w:rPr>
                <w:ins w:id="2355" w:author="Okot" w:date="2019-12-12T11:42:00Z"/>
              </w:rPr>
            </w:pPr>
            <w:ins w:id="2356" w:author="Okot" w:date="2019-12-12T11:42:00Z">
              <w:r>
                <w:t>5.</w:t>
              </w:r>
            </w:ins>
            <w:ins w:id="2357" w:author="Okot" w:date="2019-12-13T11:49:00Z">
              <w:r>
                <w:t> </w:t>
              </w:r>
            </w:ins>
            <w:ins w:id="2358" w:author="Okot" w:date="2019-12-12T11:46:00Z">
              <w:r w:rsidR="005C4BBD">
                <w:t>Użytkownik zostaje zalogowany do aplikacji</w:t>
              </w:r>
            </w:ins>
            <w:ins w:id="2359" w:author="Okot" w:date="2019-12-13T11:49:00Z">
              <w:r>
                <w:t>.</w:t>
              </w:r>
            </w:ins>
          </w:p>
          <w:p w14:paraId="1CEE79DD" w14:textId="525C15BE" w:rsidR="0079256D" w:rsidRDefault="00992396">
            <w:pPr>
              <w:ind w:firstLine="0"/>
              <w:rPr>
                <w:ins w:id="2360" w:author="Okot" w:date="2019-12-12T11:42:00Z"/>
              </w:rPr>
            </w:pPr>
            <w:ins w:id="2361" w:author="Okot" w:date="2019-12-12T11:42:00Z">
              <w:r>
                <w:t>6.</w:t>
              </w:r>
            </w:ins>
            <w:ins w:id="2362" w:author="Okot" w:date="2019-12-13T11:50:00Z">
              <w:r>
                <w:t> </w:t>
              </w:r>
            </w:ins>
            <w:ins w:id="2363" w:author="Okot" w:date="2019-12-12T11:47:00Z">
              <w:r w:rsidR="005C4BBD">
                <w:t>Użytkownik zostaje przekierowany na stronę startową aplikacji</w:t>
              </w:r>
            </w:ins>
            <w:ins w:id="2364" w:author="Okot" w:date="2019-12-12T11:42:00Z">
              <w:r>
                <w:t>.</w:t>
              </w:r>
            </w:ins>
          </w:p>
        </w:tc>
      </w:tr>
      <w:tr w:rsidR="0079256D" w14:paraId="21557FC3" w14:textId="77777777" w:rsidTr="005C4BBD">
        <w:trPr>
          <w:ins w:id="2365" w:author="Okot" w:date="2019-12-12T11:42:00Z"/>
        </w:trPr>
        <w:tc>
          <w:tcPr>
            <w:tcW w:w="3397" w:type="dxa"/>
          </w:tcPr>
          <w:p w14:paraId="55F991EA" w14:textId="77777777" w:rsidR="0079256D" w:rsidRPr="005C4BBD" w:rsidRDefault="0079256D" w:rsidP="005C4BBD">
            <w:pPr>
              <w:ind w:firstLine="0"/>
              <w:rPr>
                <w:ins w:id="2366" w:author="Okot" w:date="2019-12-12T11:42:00Z"/>
                <w:b/>
                <w:rPrChange w:id="2367" w:author="Okot" w:date="2019-12-12T11:43:00Z">
                  <w:rPr>
                    <w:ins w:id="2368" w:author="Okot" w:date="2019-12-12T11:42:00Z"/>
                  </w:rPr>
                </w:rPrChange>
              </w:rPr>
            </w:pPr>
            <w:ins w:id="2369" w:author="Okot" w:date="2019-12-12T11:42:00Z">
              <w:r w:rsidRPr="005C4BBD">
                <w:rPr>
                  <w:b/>
                  <w:rPrChange w:id="2370" w:author="Okot" w:date="2019-12-12T11:43:00Z">
                    <w:rPr/>
                  </w:rPrChange>
                </w:rPr>
                <w:t>Scenariusze alternatywne</w:t>
              </w:r>
            </w:ins>
          </w:p>
        </w:tc>
        <w:tc>
          <w:tcPr>
            <w:tcW w:w="5664" w:type="dxa"/>
          </w:tcPr>
          <w:p w14:paraId="625FAB67" w14:textId="0EA8B1B5" w:rsidR="0079256D" w:rsidRDefault="005C4BBD" w:rsidP="005C4BBD">
            <w:pPr>
              <w:ind w:firstLine="0"/>
              <w:rPr>
                <w:ins w:id="2371" w:author="Okot" w:date="2019-12-13T10:20:00Z"/>
              </w:rPr>
            </w:pPr>
            <w:ins w:id="2372" w:author="Okot" w:date="2019-12-12T11:42:00Z">
              <w:r>
                <w:t>4</w:t>
              </w:r>
              <w:r w:rsidR="0079256D">
                <w:t>.1</w:t>
              </w:r>
              <w:r w:rsidR="00992396">
                <w:t>.</w:t>
              </w:r>
            </w:ins>
            <w:ins w:id="2373" w:author="Okot" w:date="2019-12-13T11:50:00Z">
              <w:r w:rsidR="00992396">
                <w:t> </w:t>
              </w:r>
            </w:ins>
            <w:ins w:id="2374" w:author="Okot" w:date="2019-12-12T11:47:00Z">
              <w:r>
                <w:t>Nie istnieje konto założone na podany adres e-mail</w:t>
              </w:r>
            </w:ins>
            <w:ins w:id="2375" w:author="Okot" w:date="2019-12-13T11:50:00Z">
              <w:r w:rsidR="00992396">
                <w:t>.</w:t>
              </w:r>
            </w:ins>
            <w:ins w:id="2376" w:author="Okot" w:date="2019-12-12T11:47:00Z">
              <w:r>
                <w:t xml:space="preserve">  </w:t>
              </w:r>
            </w:ins>
            <w:ins w:id="2377" w:author="Okot" w:date="2019-12-13T10:20:00Z">
              <w:r w:rsidR="00E37BC7">
                <w:t>4.1.1.</w:t>
              </w:r>
            </w:ins>
            <w:ins w:id="2378" w:author="Okot" w:date="2019-12-13T11:50:00Z">
              <w:r w:rsidR="00992396">
                <w:t> </w:t>
              </w:r>
            </w:ins>
            <w:ins w:id="2379" w:author="Okot" w:date="2019-12-13T10:20:00Z">
              <w:r w:rsidR="00E37BC7">
                <w:t>W</w:t>
              </w:r>
            </w:ins>
            <w:ins w:id="2380" w:author="Okot" w:date="2019-12-12T11:48:00Z">
              <w:r>
                <w:t>yświetlony zostaje stosowny komunikat</w:t>
              </w:r>
            </w:ins>
            <w:ins w:id="2381" w:author="Okot" w:date="2019-12-13T11:50:00Z">
              <w:r w:rsidR="00992396">
                <w:t>.</w:t>
              </w:r>
            </w:ins>
          </w:p>
          <w:p w14:paraId="066908C9" w14:textId="1B69095D" w:rsidR="00E37BC7" w:rsidRDefault="00992396" w:rsidP="005C4BBD">
            <w:pPr>
              <w:ind w:firstLine="0"/>
              <w:rPr>
                <w:ins w:id="2382" w:author="Okot" w:date="2019-12-12T11:42:00Z"/>
              </w:rPr>
            </w:pPr>
            <w:ins w:id="2383" w:author="Okot" w:date="2019-12-13T10:20:00Z">
              <w:r>
                <w:t>4.1.2.</w:t>
              </w:r>
            </w:ins>
            <w:ins w:id="2384" w:author="Okot" w:date="2019-12-13T11:50:00Z">
              <w:r>
                <w:t> </w:t>
              </w:r>
            </w:ins>
            <w:ins w:id="2385" w:author="Okot" w:date="2019-12-13T10:20:00Z">
              <w:r w:rsidR="00E37BC7">
                <w:t>Powrót do pkt. 1</w:t>
              </w:r>
            </w:ins>
            <w:ins w:id="2386" w:author="Okot" w:date="2019-12-13T11:50:00Z">
              <w:r>
                <w:t>.</w:t>
              </w:r>
            </w:ins>
          </w:p>
          <w:p w14:paraId="1D34D5E0" w14:textId="790015E5" w:rsidR="00E37BC7" w:rsidRDefault="005C4BBD">
            <w:pPr>
              <w:ind w:firstLine="0"/>
              <w:rPr>
                <w:ins w:id="2387" w:author="Okot" w:date="2019-12-13T10:21:00Z"/>
              </w:rPr>
            </w:pPr>
            <w:ins w:id="2388" w:author="Okot" w:date="2019-12-12T11:42:00Z">
              <w:r>
                <w:t>4</w:t>
              </w:r>
              <w:r w:rsidR="00992396">
                <w:t>.2.</w:t>
              </w:r>
            </w:ins>
            <w:ins w:id="2389" w:author="Okot" w:date="2019-12-13T11:50:00Z">
              <w:r w:rsidR="00992396">
                <w:t> </w:t>
              </w:r>
            </w:ins>
            <w:ins w:id="2390" w:author="Okot" w:date="2019-12-12T11:42:00Z">
              <w:r w:rsidR="0079256D">
                <w:t xml:space="preserve">Hasło </w:t>
              </w:r>
            </w:ins>
            <w:ins w:id="2391" w:author="Okot" w:date="2019-12-12T11:48:00Z">
              <w:r>
                <w:t>podane p</w:t>
              </w:r>
              <w:r w:rsidR="00992396">
                <w:t>rzy logowaniu nie jest zgodne z</w:t>
              </w:r>
            </w:ins>
            <w:ins w:id="2392" w:author="Okot" w:date="2019-12-13T11:50:00Z">
              <w:r w:rsidR="00992396">
                <w:t> </w:t>
              </w:r>
            </w:ins>
            <w:ins w:id="2393" w:author="Okot" w:date="2019-12-12T11:48:00Z">
              <w:r>
                <w:t>hasłem podanym przy rejestracji</w:t>
              </w:r>
            </w:ins>
            <w:ins w:id="2394" w:author="Okot" w:date="2019-12-13T11:50:00Z">
              <w:r w:rsidR="00992396">
                <w:t>.</w:t>
              </w:r>
            </w:ins>
          </w:p>
          <w:p w14:paraId="11D8E1E8" w14:textId="7B3ED60A" w:rsidR="0079256D" w:rsidRDefault="00E37BC7">
            <w:pPr>
              <w:ind w:firstLine="0"/>
              <w:rPr>
                <w:ins w:id="2395" w:author="Okot" w:date="2019-12-13T10:21:00Z"/>
              </w:rPr>
            </w:pPr>
            <w:ins w:id="2396" w:author="Okot" w:date="2019-12-13T10:21:00Z">
              <w:r>
                <w:t>4.2.1.</w:t>
              </w:r>
            </w:ins>
            <w:ins w:id="2397" w:author="Okot" w:date="2019-12-13T11:50:00Z">
              <w:r w:rsidR="00992396">
                <w:t> </w:t>
              </w:r>
            </w:ins>
            <w:ins w:id="2398" w:author="Okot" w:date="2019-12-13T10:21:00Z">
              <w:r>
                <w:t>W</w:t>
              </w:r>
            </w:ins>
            <w:ins w:id="2399" w:author="Okot" w:date="2019-12-12T11:48:00Z">
              <w:r w:rsidR="005C4BBD">
                <w:t>yświetlony zostaje stosowny komunikat</w:t>
              </w:r>
            </w:ins>
            <w:ins w:id="2400" w:author="Okot" w:date="2019-12-13T11:50:00Z">
              <w:r w:rsidR="00992396">
                <w:t>.</w:t>
              </w:r>
            </w:ins>
          </w:p>
          <w:p w14:paraId="1BAEF0B8" w14:textId="70066705" w:rsidR="00E37BC7" w:rsidRDefault="00992396">
            <w:pPr>
              <w:ind w:firstLine="0"/>
              <w:rPr>
                <w:ins w:id="2401" w:author="Okot" w:date="2019-12-12T11:42:00Z"/>
              </w:rPr>
            </w:pPr>
            <w:ins w:id="2402" w:author="Okot" w:date="2019-12-13T10:21:00Z">
              <w:r>
                <w:t>4.2.2.</w:t>
              </w:r>
            </w:ins>
            <w:ins w:id="2403" w:author="Okot" w:date="2019-12-13T11:50:00Z">
              <w:r>
                <w:t> </w:t>
              </w:r>
            </w:ins>
            <w:ins w:id="2404" w:author="Okot" w:date="2019-12-13T10:21:00Z">
              <w:r w:rsidR="00E37BC7">
                <w:t>Powrót do pkt. 2</w:t>
              </w:r>
            </w:ins>
            <w:ins w:id="2405" w:author="Okot" w:date="2019-12-13T11:50:00Z">
              <w:r>
                <w:t>.</w:t>
              </w:r>
            </w:ins>
          </w:p>
        </w:tc>
      </w:tr>
    </w:tbl>
    <w:p w14:paraId="2B7667C6" w14:textId="77777777" w:rsidR="0079256D" w:rsidRDefault="0079256D" w:rsidP="0079256D">
      <w:pPr>
        <w:ind w:firstLine="0"/>
        <w:rPr>
          <w:ins w:id="2406" w:author="Okot" w:date="2019-12-12T11:42:00Z"/>
        </w:rPr>
      </w:pPr>
    </w:p>
    <w:p w14:paraId="71063A89" w14:textId="671FB23F" w:rsidR="005C4BBD" w:rsidRDefault="005C4BBD" w:rsidP="005C4BBD">
      <w:pPr>
        <w:ind w:firstLine="0"/>
        <w:rPr>
          <w:ins w:id="2407" w:author="Okot" w:date="2019-12-12T11:48:00Z"/>
        </w:rPr>
      </w:pPr>
      <w:ins w:id="2408" w:author="Okot" w:date="2019-12-12T11:48:00Z">
        <w:r>
          <w:t>Tabela 4.3.</w:t>
        </w:r>
      </w:ins>
    </w:p>
    <w:p w14:paraId="6813292A" w14:textId="43A42312" w:rsidR="0079256D" w:rsidRDefault="005C4BBD">
      <w:pPr>
        <w:ind w:firstLine="0"/>
        <w:rPr>
          <w:ins w:id="2409" w:author="Okot" w:date="2019-12-12T11:42:00Z"/>
        </w:rPr>
        <w:pPrChange w:id="2410" w:author="Okot" w:date="2019-12-10T16:58:00Z">
          <w:pPr>
            <w:pStyle w:val="Podtytu"/>
          </w:pPr>
        </w:pPrChange>
      </w:pPr>
      <w:ins w:id="2411" w:author="Okot" w:date="2019-12-12T11:48:00Z">
        <w:r>
          <w:t>Opis scenariusza przypadku</w:t>
        </w:r>
        <w:r w:rsidR="00CC0B2D">
          <w:t xml:space="preserve"> użycia „</w:t>
        </w:r>
      </w:ins>
      <w:ins w:id="2412" w:author="Okot" w:date="2019-12-13T10:21:00Z">
        <w:r w:rsidR="00CC0B2D">
          <w:t>Reset hasła</w:t>
        </w:r>
      </w:ins>
      <w:ins w:id="2413"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14" w:author="Okot" w:date="2019-12-12T11:42:00Z"/>
        </w:trPr>
        <w:tc>
          <w:tcPr>
            <w:tcW w:w="3397" w:type="dxa"/>
          </w:tcPr>
          <w:p w14:paraId="3E6E14C0" w14:textId="77777777" w:rsidR="0079256D" w:rsidRPr="005C4BBD" w:rsidRDefault="0079256D" w:rsidP="005C4BBD">
            <w:pPr>
              <w:ind w:firstLine="0"/>
              <w:rPr>
                <w:ins w:id="2415" w:author="Okot" w:date="2019-12-12T11:42:00Z"/>
                <w:b/>
                <w:rPrChange w:id="2416" w:author="Okot" w:date="2019-12-12T11:50:00Z">
                  <w:rPr>
                    <w:ins w:id="2417" w:author="Okot" w:date="2019-12-12T11:42:00Z"/>
                  </w:rPr>
                </w:rPrChange>
              </w:rPr>
            </w:pPr>
            <w:ins w:id="2418" w:author="Okot" w:date="2019-12-12T11:42:00Z">
              <w:r w:rsidRPr="005C4BBD">
                <w:rPr>
                  <w:b/>
                  <w:rPrChange w:id="2419" w:author="Okot" w:date="2019-12-12T11:50:00Z">
                    <w:rPr/>
                  </w:rPrChange>
                </w:rPr>
                <w:t>Nazwa</w:t>
              </w:r>
            </w:ins>
          </w:p>
        </w:tc>
        <w:tc>
          <w:tcPr>
            <w:tcW w:w="5664" w:type="dxa"/>
          </w:tcPr>
          <w:p w14:paraId="201EE624" w14:textId="4EA933A4" w:rsidR="0079256D" w:rsidRPr="005C4BBD" w:rsidRDefault="005C4BBD" w:rsidP="005C4BBD">
            <w:pPr>
              <w:ind w:firstLine="0"/>
              <w:rPr>
                <w:ins w:id="2420" w:author="Okot" w:date="2019-12-12T11:42:00Z"/>
                <w:b/>
                <w:i/>
                <w:rPrChange w:id="2421" w:author="Okot" w:date="2019-12-12T11:51:00Z">
                  <w:rPr>
                    <w:ins w:id="2422" w:author="Okot" w:date="2019-12-12T11:42:00Z"/>
                  </w:rPr>
                </w:rPrChange>
              </w:rPr>
            </w:pPr>
            <w:ins w:id="2423" w:author="Okot" w:date="2019-12-12T11:42:00Z">
              <w:r w:rsidRPr="005C4BBD">
                <w:rPr>
                  <w:b/>
                  <w:i/>
                  <w:rPrChange w:id="2424" w:author="Okot" w:date="2019-12-12T11:51:00Z">
                    <w:rPr/>
                  </w:rPrChange>
                </w:rPr>
                <w:t>PU003</w:t>
              </w:r>
              <w:r w:rsidR="0079256D" w:rsidRPr="005C4BBD">
                <w:rPr>
                  <w:b/>
                  <w:i/>
                  <w:rPrChange w:id="2425" w:author="Okot" w:date="2019-12-12T11:51:00Z">
                    <w:rPr/>
                  </w:rPrChange>
                </w:rPr>
                <w:t>:</w:t>
              </w:r>
            </w:ins>
            <w:ins w:id="2426" w:author="Okot" w:date="2019-12-12T11:50:00Z">
              <w:r w:rsidRPr="005C4BBD">
                <w:rPr>
                  <w:b/>
                  <w:i/>
                  <w:rPrChange w:id="2427" w:author="Okot" w:date="2019-12-12T11:51:00Z">
                    <w:rPr/>
                  </w:rPrChange>
                </w:rPr>
                <w:t xml:space="preserve"> Reset hasła</w:t>
              </w:r>
            </w:ins>
          </w:p>
        </w:tc>
      </w:tr>
      <w:tr w:rsidR="0079256D" w14:paraId="0EDA7886" w14:textId="77777777" w:rsidTr="005C4BBD">
        <w:trPr>
          <w:ins w:id="2428" w:author="Okot" w:date="2019-12-12T11:42:00Z"/>
        </w:trPr>
        <w:tc>
          <w:tcPr>
            <w:tcW w:w="3397" w:type="dxa"/>
          </w:tcPr>
          <w:p w14:paraId="421EC9B7" w14:textId="77777777" w:rsidR="0079256D" w:rsidRPr="005C4BBD" w:rsidRDefault="0079256D" w:rsidP="005C4BBD">
            <w:pPr>
              <w:ind w:firstLine="0"/>
              <w:rPr>
                <w:ins w:id="2429" w:author="Okot" w:date="2019-12-12T11:42:00Z"/>
                <w:b/>
                <w:rPrChange w:id="2430" w:author="Okot" w:date="2019-12-12T11:50:00Z">
                  <w:rPr>
                    <w:ins w:id="2431" w:author="Okot" w:date="2019-12-12T11:42:00Z"/>
                  </w:rPr>
                </w:rPrChange>
              </w:rPr>
            </w:pPr>
            <w:ins w:id="2432" w:author="Okot" w:date="2019-12-12T11:42:00Z">
              <w:r w:rsidRPr="005C4BBD">
                <w:rPr>
                  <w:b/>
                  <w:rPrChange w:id="2433" w:author="Okot" w:date="2019-12-12T11:50:00Z">
                    <w:rPr/>
                  </w:rPrChange>
                </w:rPr>
                <w:lastRenderedPageBreak/>
                <w:t>Opis</w:t>
              </w:r>
            </w:ins>
          </w:p>
        </w:tc>
        <w:tc>
          <w:tcPr>
            <w:tcW w:w="5664" w:type="dxa"/>
          </w:tcPr>
          <w:p w14:paraId="322D4C72" w14:textId="7D935F1E" w:rsidR="0079256D" w:rsidRDefault="005C4BBD">
            <w:pPr>
              <w:ind w:firstLine="0"/>
              <w:rPr>
                <w:ins w:id="2434" w:author="Okot" w:date="2019-12-12T11:42:00Z"/>
              </w:rPr>
            </w:pPr>
            <w:ins w:id="2435"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36" w:author="Okot" w:date="2019-12-12T11:42:00Z"/>
        </w:trPr>
        <w:tc>
          <w:tcPr>
            <w:tcW w:w="3397" w:type="dxa"/>
          </w:tcPr>
          <w:p w14:paraId="6E4E6E9D" w14:textId="77777777" w:rsidR="0079256D" w:rsidRPr="005C4BBD" w:rsidRDefault="0079256D" w:rsidP="005C4BBD">
            <w:pPr>
              <w:ind w:firstLine="0"/>
              <w:rPr>
                <w:ins w:id="2437" w:author="Okot" w:date="2019-12-12T11:42:00Z"/>
                <w:b/>
                <w:rPrChange w:id="2438" w:author="Okot" w:date="2019-12-12T11:50:00Z">
                  <w:rPr>
                    <w:ins w:id="2439" w:author="Okot" w:date="2019-12-12T11:42:00Z"/>
                  </w:rPr>
                </w:rPrChange>
              </w:rPr>
            </w:pPr>
            <w:ins w:id="2440" w:author="Okot" w:date="2019-12-12T11:42:00Z">
              <w:r w:rsidRPr="005C4BBD">
                <w:rPr>
                  <w:b/>
                  <w:rPrChange w:id="2441" w:author="Okot" w:date="2019-12-12T11:50:00Z">
                    <w:rPr/>
                  </w:rPrChange>
                </w:rPr>
                <w:t>Warunki początkowe</w:t>
              </w:r>
            </w:ins>
          </w:p>
        </w:tc>
        <w:tc>
          <w:tcPr>
            <w:tcW w:w="5664" w:type="dxa"/>
          </w:tcPr>
          <w:p w14:paraId="51F6773E" w14:textId="2BF76D52" w:rsidR="0079256D" w:rsidRDefault="00647B5D" w:rsidP="005C4BBD">
            <w:pPr>
              <w:ind w:firstLine="0"/>
              <w:rPr>
                <w:ins w:id="2442" w:author="Okot" w:date="2019-12-12T11:42:00Z"/>
              </w:rPr>
            </w:pPr>
            <w:ins w:id="2443" w:author="Okot" w:date="2019-12-12T11:52:00Z">
              <w:r>
                <w:t>-</w:t>
              </w:r>
            </w:ins>
          </w:p>
        </w:tc>
      </w:tr>
      <w:tr w:rsidR="0079256D" w14:paraId="2622DAED" w14:textId="77777777" w:rsidTr="005C4BBD">
        <w:trPr>
          <w:ins w:id="2444" w:author="Okot" w:date="2019-12-12T11:42:00Z"/>
        </w:trPr>
        <w:tc>
          <w:tcPr>
            <w:tcW w:w="3397" w:type="dxa"/>
          </w:tcPr>
          <w:p w14:paraId="5657B363" w14:textId="77777777" w:rsidR="0079256D" w:rsidRPr="005C4BBD" w:rsidRDefault="0079256D" w:rsidP="005C4BBD">
            <w:pPr>
              <w:ind w:firstLine="0"/>
              <w:rPr>
                <w:ins w:id="2445" w:author="Okot" w:date="2019-12-12T11:42:00Z"/>
                <w:b/>
                <w:rPrChange w:id="2446" w:author="Okot" w:date="2019-12-12T11:50:00Z">
                  <w:rPr>
                    <w:ins w:id="2447" w:author="Okot" w:date="2019-12-12T11:42:00Z"/>
                  </w:rPr>
                </w:rPrChange>
              </w:rPr>
            </w:pPr>
            <w:ins w:id="2448" w:author="Okot" w:date="2019-12-12T11:42:00Z">
              <w:r w:rsidRPr="005C4BBD">
                <w:rPr>
                  <w:b/>
                  <w:rPrChange w:id="2449" w:author="Okot" w:date="2019-12-12T11:50:00Z">
                    <w:rPr/>
                  </w:rPrChange>
                </w:rPr>
                <w:t>Inicjacja</w:t>
              </w:r>
            </w:ins>
          </w:p>
        </w:tc>
        <w:tc>
          <w:tcPr>
            <w:tcW w:w="5664" w:type="dxa"/>
          </w:tcPr>
          <w:p w14:paraId="7D89AF9B" w14:textId="19B4FC09" w:rsidR="0079256D" w:rsidRDefault="00647B5D">
            <w:pPr>
              <w:ind w:firstLine="0"/>
              <w:rPr>
                <w:ins w:id="2450" w:author="Okot" w:date="2019-12-12T11:42:00Z"/>
              </w:rPr>
            </w:pPr>
            <w:ins w:id="2451" w:author="Okot" w:date="2019-12-12T11:52:00Z">
              <w:r>
                <w:t>Przypadek użycia rozpoczyna się w momencie kliknięcia linku „zapomniano hasła” na stronie aplikacji</w:t>
              </w:r>
            </w:ins>
            <w:ins w:id="2452" w:author="Okot" w:date="2019-12-13T11:50:00Z">
              <w:r w:rsidR="00992396">
                <w:t>.</w:t>
              </w:r>
            </w:ins>
          </w:p>
        </w:tc>
      </w:tr>
      <w:tr w:rsidR="0079256D" w14:paraId="774B7F3B" w14:textId="77777777" w:rsidTr="005C4BBD">
        <w:trPr>
          <w:ins w:id="2453" w:author="Okot" w:date="2019-12-12T11:42:00Z"/>
        </w:trPr>
        <w:tc>
          <w:tcPr>
            <w:tcW w:w="3397" w:type="dxa"/>
          </w:tcPr>
          <w:p w14:paraId="22357544" w14:textId="77777777" w:rsidR="0079256D" w:rsidRPr="005C4BBD" w:rsidRDefault="0079256D" w:rsidP="005C4BBD">
            <w:pPr>
              <w:ind w:firstLine="0"/>
              <w:rPr>
                <w:ins w:id="2454" w:author="Okot" w:date="2019-12-12T11:42:00Z"/>
                <w:b/>
                <w:rPrChange w:id="2455" w:author="Okot" w:date="2019-12-12T11:50:00Z">
                  <w:rPr>
                    <w:ins w:id="2456" w:author="Okot" w:date="2019-12-12T11:42:00Z"/>
                  </w:rPr>
                </w:rPrChange>
              </w:rPr>
            </w:pPr>
            <w:ins w:id="2457" w:author="Okot" w:date="2019-12-12T11:42:00Z">
              <w:r w:rsidRPr="005C4BBD">
                <w:rPr>
                  <w:b/>
                  <w:rPrChange w:id="2458" w:author="Okot" w:date="2019-12-12T11:50:00Z">
                    <w:rPr/>
                  </w:rPrChange>
                </w:rPr>
                <w:t>Warunki końcowe</w:t>
              </w:r>
            </w:ins>
          </w:p>
        </w:tc>
        <w:tc>
          <w:tcPr>
            <w:tcW w:w="5664" w:type="dxa"/>
          </w:tcPr>
          <w:p w14:paraId="77E069E5" w14:textId="4F359BBE" w:rsidR="0079256D" w:rsidRDefault="00647B5D" w:rsidP="005C4BBD">
            <w:pPr>
              <w:ind w:firstLine="0"/>
              <w:rPr>
                <w:ins w:id="2459" w:author="Okot" w:date="2019-12-12T11:42:00Z"/>
              </w:rPr>
            </w:pPr>
            <w:ins w:id="2460" w:author="Okot" w:date="2019-12-12T11:52:00Z">
              <w:r>
                <w:t>Został wyświetlony komunikat informujący o poprawnym ustanowieniu nowego has</w:t>
              </w:r>
            </w:ins>
            <w:ins w:id="2461" w:author="Okot" w:date="2019-12-12T11:53:00Z">
              <w:r>
                <w:t>ła</w:t>
              </w:r>
            </w:ins>
            <w:ins w:id="2462" w:author="Okot" w:date="2019-12-13T11:50:00Z">
              <w:r w:rsidR="00992396">
                <w:t>.</w:t>
              </w:r>
            </w:ins>
          </w:p>
        </w:tc>
      </w:tr>
      <w:tr w:rsidR="0079256D" w14:paraId="0616EED1" w14:textId="77777777" w:rsidTr="005C4BBD">
        <w:trPr>
          <w:ins w:id="2463" w:author="Okot" w:date="2019-12-12T11:42:00Z"/>
        </w:trPr>
        <w:tc>
          <w:tcPr>
            <w:tcW w:w="3397" w:type="dxa"/>
          </w:tcPr>
          <w:p w14:paraId="265D032E" w14:textId="77777777" w:rsidR="0079256D" w:rsidRPr="005C4BBD" w:rsidRDefault="0079256D" w:rsidP="005C4BBD">
            <w:pPr>
              <w:ind w:firstLine="0"/>
              <w:rPr>
                <w:ins w:id="2464" w:author="Okot" w:date="2019-12-12T11:42:00Z"/>
                <w:b/>
                <w:rPrChange w:id="2465" w:author="Okot" w:date="2019-12-12T11:50:00Z">
                  <w:rPr>
                    <w:ins w:id="2466" w:author="Okot" w:date="2019-12-12T11:42:00Z"/>
                  </w:rPr>
                </w:rPrChange>
              </w:rPr>
            </w:pPr>
            <w:ins w:id="2467" w:author="Okot" w:date="2019-12-12T11:42:00Z">
              <w:r w:rsidRPr="005C4BBD">
                <w:rPr>
                  <w:b/>
                  <w:rPrChange w:id="2468" w:author="Okot" w:date="2019-12-12T11:50:00Z">
                    <w:rPr/>
                  </w:rPrChange>
                </w:rPr>
                <w:t>Scenariusz główny</w:t>
              </w:r>
            </w:ins>
          </w:p>
        </w:tc>
        <w:tc>
          <w:tcPr>
            <w:tcW w:w="5664" w:type="dxa"/>
          </w:tcPr>
          <w:p w14:paraId="50595A5F" w14:textId="440C8264" w:rsidR="00647B5D" w:rsidRDefault="00992396" w:rsidP="00647B5D">
            <w:pPr>
              <w:ind w:firstLine="0"/>
              <w:rPr>
                <w:ins w:id="2469" w:author="Okot" w:date="2019-12-12T11:53:00Z"/>
              </w:rPr>
            </w:pPr>
            <w:ins w:id="2470" w:author="Okot" w:date="2019-12-12T11:53:00Z">
              <w:r>
                <w:t>1.</w:t>
              </w:r>
            </w:ins>
            <w:ins w:id="2471" w:author="Okot" w:date="2019-12-13T11:50:00Z">
              <w:r>
                <w:t> </w:t>
              </w:r>
            </w:ins>
            <w:ins w:id="2472" w:author="Okot" w:date="2019-12-12T11:53:00Z">
              <w:r w:rsidR="00647B5D">
                <w:t>Użytkownik wprowadza swój adres e-mail w polu „adres e-mail”</w:t>
              </w:r>
            </w:ins>
            <w:ins w:id="2473" w:author="Okot" w:date="2019-12-13T11:50:00Z">
              <w:r>
                <w:t>.</w:t>
              </w:r>
            </w:ins>
          </w:p>
          <w:p w14:paraId="3B9BE251" w14:textId="018BE476" w:rsidR="0079256D" w:rsidRDefault="00992396" w:rsidP="005C4BBD">
            <w:pPr>
              <w:ind w:firstLine="0"/>
              <w:rPr>
                <w:ins w:id="2474" w:author="Okot" w:date="2019-12-12T11:53:00Z"/>
              </w:rPr>
            </w:pPr>
            <w:ins w:id="2475" w:author="Okot" w:date="2019-12-12T11:53:00Z">
              <w:r>
                <w:t>2.</w:t>
              </w:r>
            </w:ins>
            <w:ins w:id="2476" w:author="Okot" w:date="2019-12-13T11:50:00Z">
              <w:r>
                <w:t> </w:t>
              </w:r>
            </w:ins>
            <w:ins w:id="2477" w:author="Okot" w:date="2019-12-12T11:53:00Z">
              <w:r w:rsidR="00647B5D">
                <w:t>Użytkownik zatwierdza zlecenie resetu hasła przyciskiem „zresetuj hasło”</w:t>
              </w:r>
            </w:ins>
            <w:ins w:id="2478" w:author="Okot" w:date="2019-12-13T11:50:00Z">
              <w:r>
                <w:t>.</w:t>
              </w:r>
            </w:ins>
          </w:p>
          <w:p w14:paraId="08790579" w14:textId="59F1AED0" w:rsidR="00647B5D" w:rsidRDefault="00992396" w:rsidP="005C4BBD">
            <w:pPr>
              <w:ind w:firstLine="0"/>
              <w:rPr>
                <w:ins w:id="2479" w:author="Okot" w:date="2019-12-12T11:54:00Z"/>
              </w:rPr>
            </w:pPr>
            <w:ins w:id="2480" w:author="Okot" w:date="2019-12-12T11:53:00Z">
              <w:r>
                <w:t>3.</w:t>
              </w:r>
            </w:ins>
            <w:ins w:id="2481" w:author="Okot" w:date="2019-12-13T11:51:00Z">
              <w:r>
                <w:t> </w:t>
              </w:r>
            </w:ins>
            <w:ins w:id="2482" w:author="Okot" w:date="2019-12-12T11:54:00Z">
              <w:r w:rsidR="00647B5D">
                <w:t>System weryfikuje adres e-mail</w:t>
              </w:r>
            </w:ins>
            <w:ins w:id="2483" w:author="Okot" w:date="2019-12-13T11:51:00Z">
              <w:r>
                <w:t>.</w:t>
              </w:r>
            </w:ins>
          </w:p>
          <w:p w14:paraId="30FD5B81" w14:textId="7FFD0520" w:rsidR="00647B5D" w:rsidRDefault="00992396" w:rsidP="005C4BBD">
            <w:pPr>
              <w:ind w:firstLine="0"/>
              <w:rPr>
                <w:ins w:id="2484" w:author="Okot" w:date="2019-12-12T11:54:00Z"/>
              </w:rPr>
            </w:pPr>
            <w:ins w:id="2485" w:author="Okot" w:date="2019-12-12T11:54:00Z">
              <w:r>
                <w:t>4.</w:t>
              </w:r>
            </w:ins>
            <w:ins w:id="2486" w:author="Okot" w:date="2019-12-13T11:51:00Z">
              <w:r>
                <w:t> </w:t>
              </w:r>
            </w:ins>
            <w:ins w:id="2487" w:author="Okot" w:date="2019-12-12T11:54:00Z">
              <w:r w:rsidR="00647B5D">
                <w:t>System wysyła link do ponownego ustanowienia hasła na podany adres e-mail</w:t>
              </w:r>
            </w:ins>
            <w:ins w:id="2488" w:author="Okot" w:date="2019-12-13T11:51:00Z">
              <w:r>
                <w:t>.</w:t>
              </w:r>
            </w:ins>
          </w:p>
          <w:p w14:paraId="298A420E" w14:textId="155E9E85" w:rsidR="00647B5D" w:rsidRDefault="00992396" w:rsidP="005C4BBD">
            <w:pPr>
              <w:ind w:firstLine="0"/>
              <w:rPr>
                <w:ins w:id="2489" w:author="Okot" w:date="2019-12-12T11:54:00Z"/>
              </w:rPr>
            </w:pPr>
            <w:ins w:id="2490" w:author="Okot" w:date="2019-12-12T11:54:00Z">
              <w:r>
                <w:t>5.</w:t>
              </w:r>
            </w:ins>
            <w:ins w:id="2491" w:author="Okot" w:date="2019-12-13T11:51:00Z">
              <w:r>
                <w:t> </w:t>
              </w:r>
            </w:ins>
            <w:ins w:id="2492" w:author="Okot" w:date="2019-12-12T11:54:00Z">
              <w:r w:rsidR="00647B5D">
                <w:t>Użytkownik skorzystał z wysłanego linka</w:t>
              </w:r>
            </w:ins>
            <w:ins w:id="2493" w:author="Okot" w:date="2019-12-13T11:51:00Z">
              <w:r>
                <w:t>.</w:t>
              </w:r>
            </w:ins>
          </w:p>
          <w:p w14:paraId="4C20CEEC" w14:textId="0CE90392" w:rsidR="00647B5D" w:rsidRDefault="00992396" w:rsidP="005C4BBD">
            <w:pPr>
              <w:ind w:firstLine="0"/>
              <w:rPr>
                <w:ins w:id="2494" w:author="Okot" w:date="2019-12-12T11:55:00Z"/>
              </w:rPr>
            </w:pPr>
            <w:ins w:id="2495" w:author="Okot" w:date="2019-12-12T11:54:00Z">
              <w:r>
                <w:t>6.</w:t>
              </w:r>
            </w:ins>
            <w:ins w:id="2496" w:author="Okot" w:date="2019-12-13T11:51:00Z">
              <w:r>
                <w:t> </w:t>
              </w:r>
            </w:ins>
            <w:ins w:id="2497" w:author="Okot" w:date="2019-12-12T11:54:00Z">
              <w:r w:rsidR="00647B5D">
                <w:t>Użytkownik został przekierowany na stron</w:t>
              </w:r>
            </w:ins>
            <w:ins w:id="2498" w:author="Okot" w:date="2019-12-12T11:55:00Z">
              <w:r>
                <w:t>ę z</w:t>
              </w:r>
            </w:ins>
            <w:ins w:id="2499" w:author="Okot" w:date="2019-12-13T11:51:00Z">
              <w:r>
                <w:t> </w:t>
              </w:r>
            </w:ins>
            <w:ins w:id="2500" w:author="Okot" w:date="2019-12-12T11:55:00Z">
              <w:r w:rsidR="00647B5D">
                <w:t>formularzem do ponownego ustanawiania hasła</w:t>
              </w:r>
            </w:ins>
            <w:ins w:id="2501" w:author="Okot" w:date="2019-12-13T11:51:00Z">
              <w:r>
                <w:t>.</w:t>
              </w:r>
            </w:ins>
          </w:p>
          <w:p w14:paraId="1D744DC4" w14:textId="1EB04D83" w:rsidR="00647B5D" w:rsidRDefault="00992396" w:rsidP="00647B5D">
            <w:pPr>
              <w:ind w:firstLine="0"/>
              <w:rPr>
                <w:ins w:id="2502" w:author="Okot" w:date="2019-12-12T11:55:00Z"/>
              </w:rPr>
            </w:pPr>
            <w:ins w:id="2503" w:author="Okot" w:date="2019-12-12T11:55:00Z">
              <w:r>
                <w:t>7.</w:t>
              </w:r>
            </w:ins>
            <w:ins w:id="2504" w:author="Okot" w:date="2019-12-13T11:51:00Z">
              <w:r>
                <w:t> </w:t>
              </w:r>
            </w:ins>
            <w:ins w:id="2505" w:author="Okot" w:date="2019-12-12T11:55:00Z">
              <w:r w:rsidR="00647B5D">
                <w:t>Użytkownik wprowadza hasło w polu „hasło”</w:t>
              </w:r>
            </w:ins>
            <w:ins w:id="2506" w:author="Okot" w:date="2019-12-13T11:51:00Z">
              <w:r>
                <w:t>.</w:t>
              </w:r>
            </w:ins>
          </w:p>
          <w:p w14:paraId="11D81C64" w14:textId="78514D9E" w:rsidR="00647B5D" w:rsidRDefault="00992396" w:rsidP="00647B5D">
            <w:pPr>
              <w:ind w:firstLine="0"/>
              <w:rPr>
                <w:ins w:id="2507" w:author="Okot" w:date="2019-12-12T11:55:00Z"/>
              </w:rPr>
            </w:pPr>
            <w:ins w:id="2508" w:author="Okot" w:date="2019-12-12T11:55:00Z">
              <w:r>
                <w:t>8.</w:t>
              </w:r>
            </w:ins>
            <w:ins w:id="2509" w:author="Okot" w:date="2019-12-13T11:51:00Z">
              <w:r>
                <w:t> </w:t>
              </w:r>
            </w:ins>
            <w:ins w:id="2510" w:author="Okot" w:date="2019-12-12T11:55:00Z">
              <w:r w:rsidR="00647B5D">
                <w:t>Użytkownik wprowadza jeszcze raz to samo hasło w polu „powtórz hasło”</w:t>
              </w:r>
            </w:ins>
            <w:ins w:id="2511" w:author="Okot" w:date="2019-12-13T11:51:00Z">
              <w:r>
                <w:t>.</w:t>
              </w:r>
            </w:ins>
          </w:p>
          <w:p w14:paraId="0144750B" w14:textId="36384DA5" w:rsidR="00647B5D" w:rsidRDefault="00992396" w:rsidP="00647B5D">
            <w:pPr>
              <w:ind w:firstLine="0"/>
              <w:rPr>
                <w:ins w:id="2512" w:author="Okot" w:date="2019-12-12T11:55:00Z"/>
              </w:rPr>
            </w:pPr>
            <w:ins w:id="2513" w:author="Okot" w:date="2019-12-12T11:55:00Z">
              <w:r>
                <w:t>9.</w:t>
              </w:r>
            </w:ins>
            <w:ins w:id="2514" w:author="Okot" w:date="2019-12-13T11:51:00Z">
              <w:r>
                <w:t> </w:t>
              </w:r>
            </w:ins>
            <w:ins w:id="2515" w:author="Okot" w:date="2019-12-12T11:55:00Z">
              <w:r w:rsidR="00647B5D">
                <w:t>System weryfikuje podane hasło</w:t>
              </w:r>
            </w:ins>
            <w:ins w:id="2516" w:author="Okot" w:date="2019-12-13T11:51:00Z">
              <w:r>
                <w:t>.</w:t>
              </w:r>
            </w:ins>
          </w:p>
          <w:p w14:paraId="5111BFED" w14:textId="3127A0B0" w:rsidR="00647B5D" w:rsidRDefault="00992396" w:rsidP="00647B5D">
            <w:pPr>
              <w:ind w:firstLine="0"/>
              <w:rPr>
                <w:ins w:id="2517" w:author="Okot" w:date="2019-12-12T11:55:00Z"/>
              </w:rPr>
            </w:pPr>
            <w:ins w:id="2518" w:author="Okot" w:date="2019-12-12T11:55:00Z">
              <w:r>
                <w:t>10.</w:t>
              </w:r>
            </w:ins>
            <w:ins w:id="2519" w:author="Okot" w:date="2019-12-13T11:51:00Z">
              <w:r>
                <w:t> </w:t>
              </w:r>
            </w:ins>
            <w:ins w:id="2520" w:author="Okot" w:date="2019-12-12T11:56:00Z">
              <w:r w:rsidR="00647B5D">
                <w:t xml:space="preserve">System </w:t>
              </w:r>
            </w:ins>
            <w:ins w:id="2521" w:author="Okot" w:date="2019-12-12T11:58:00Z">
              <w:r w:rsidR="00647B5D">
                <w:t>aktualizuje hasło w bazie danych</w:t>
              </w:r>
            </w:ins>
            <w:ins w:id="2522" w:author="Okot" w:date="2019-12-13T11:51:00Z">
              <w:r>
                <w:t>.</w:t>
              </w:r>
            </w:ins>
          </w:p>
          <w:p w14:paraId="0578CB2B" w14:textId="2DBCB2A8" w:rsidR="00647B5D" w:rsidRDefault="00992396" w:rsidP="005C4BBD">
            <w:pPr>
              <w:ind w:firstLine="0"/>
              <w:rPr>
                <w:ins w:id="2523" w:author="Okot" w:date="2019-12-12T11:42:00Z"/>
              </w:rPr>
            </w:pPr>
            <w:ins w:id="2524" w:author="Okot" w:date="2019-12-12T11:57:00Z">
              <w:r>
                <w:t>11.</w:t>
              </w:r>
            </w:ins>
            <w:ins w:id="2525" w:author="Okot" w:date="2019-12-13T11:51:00Z">
              <w:r>
                <w:t> </w:t>
              </w:r>
            </w:ins>
            <w:ins w:id="2526" w:author="Okot" w:date="2019-12-12T11:57:00Z">
              <w:r w:rsidR="00647B5D">
                <w:t>Wyświetla</w:t>
              </w:r>
              <w:r>
                <w:t>ny jest komunikat informujący o</w:t>
              </w:r>
            </w:ins>
            <w:ins w:id="2527" w:author="Okot" w:date="2019-12-13T11:51:00Z">
              <w:r>
                <w:t> </w:t>
              </w:r>
            </w:ins>
            <w:ins w:id="2528" w:author="Okot" w:date="2019-12-12T11:57:00Z">
              <w:r w:rsidR="00647B5D">
                <w:t>poprawnym przebiegu zmiany hasła</w:t>
              </w:r>
            </w:ins>
            <w:ins w:id="2529" w:author="Okot" w:date="2019-12-13T11:51:00Z">
              <w:r>
                <w:t>.</w:t>
              </w:r>
            </w:ins>
          </w:p>
        </w:tc>
      </w:tr>
      <w:tr w:rsidR="0079256D" w14:paraId="232CDBC6" w14:textId="77777777" w:rsidTr="005C4BBD">
        <w:trPr>
          <w:ins w:id="2530" w:author="Okot" w:date="2019-12-12T11:42:00Z"/>
        </w:trPr>
        <w:tc>
          <w:tcPr>
            <w:tcW w:w="3397" w:type="dxa"/>
          </w:tcPr>
          <w:p w14:paraId="38D47243" w14:textId="30FCB699" w:rsidR="0079256D" w:rsidRPr="005C4BBD" w:rsidRDefault="0079256D" w:rsidP="005C4BBD">
            <w:pPr>
              <w:ind w:firstLine="0"/>
              <w:rPr>
                <w:ins w:id="2531" w:author="Okot" w:date="2019-12-12T11:42:00Z"/>
                <w:b/>
                <w:rPrChange w:id="2532" w:author="Okot" w:date="2019-12-12T11:50:00Z">
                  <w:rPr>
                    <w:ins w:id="2533" w:author="Okot" w:date="2019-12-12T11:42:00Z"/>
                  </w:rPr>
                </w:rPrChange>
              </w:rPr>
            </w:pPr>
            <w:ins w:id="2534" w:author="Okot" w:date="2019-12-12T11:42:00Z">
              <w:r w:rsidRPr="005C4BBD">
                <w:rPr>
                  <w:b/>
                  <w:rPrChange w:id="2535" w:author="Okot" w:date="2019-12-12T11:50:00Z">
                    <w:rPr/>
                  </w:rPrChange>
                </w:rPr>
                <w:t>Scenariusze alternatywne</w:t>
              </w:r>
            </w:ins>
          </w:p>
        </w:tc>
        <w:tc>
          <w:tcPr>
            <w:tcW w:w="5664" w:type="dxa"/>
          </w:tcPr>
          <w:p w14:paraId="16F1CF74" w14:textId="0632C111" w:rsidR="00647B5D" w:rsidRDefault="00992396" w:rsidP="005C4BBD">
            <w:pPr>
              <w:ind w:firstLine="0"/>
              <w:rPr>
                <w:ins w:id="2536" w:author="Okot" w:date="2019-12-12T11:59:00Z"/>
              </w:rPr>
            </w:pPr>
            <w:ins w:id="2537" w:author="Okot" w:date="2019-12-12T11:58:00Z">
              <w:r>
                <w:t>3.1.</w:t>
              </w:r>
            </w:ins>
            <w:ins w:id="2538" w:author="Okot" w:date="2019-12-13T11:51:00Z">
              <w:r>
                <w:t> </w:t>
              </w:r>
            </w:ins>
            <w:ins w:id="2539" w:author="Okot" w:date="2019-12-12T11:58:00Z">
              <w:r w:rsidR="00647B5D">
                <w:t xml:space="preserve">Nie istnieje konto zarejestrowane na podany adres </w:t>
              </w:r>
            </w:ins>
          </w:p>
          <w:p w14:paraId="4D387B5A" w14:textId="642563D8" w:rsidR="00CC0B2D" w:rsidRDefault="00CC0B2D" w:rsidP="005C4BBD">
            <w:pPr>
              <w:ind w:firstLine="0"/>
              <w:rPr>
                <w:ins w:id="2540" w:author="Okot" w:date="2019-12-12T11:58:00Z"/>
              </w:rPr>
            </w:pPr>
            <w:ins w:id="2541" w:author="Okot" w:date="2019-12-12T11:58:00Z">
              <w:r>
                <w:t>e-mail</w:t>
              </w:r>
            </w:ins>
            <w:ins w:id="2542" w:author="Okot" w:date="2019-12-13T11:52:00Z">
              <w:r w:rsidR="00992396">
                <w:t>.</w:t>
              </w:r>
            </w:ins>
          </w:p>
          <w:p w14:paraId="687F7451" w14:textId="77CCE775" w:rsidR="0079256D" w:rsidRDefault="00992396" w:rsidP="005C4BBD">
            <w:pPr>
              <w:ind w:firstLine="0"/>
              <w:rPr>
                <w:ins w:id="2543" w:author="Okot" w:date="2019-12-13T10:22:00Z"/>
              </w:rPr>
            </w:pPr>
            <w:ins w:id="2544" w:author="Okot" w:date="2019-12-13T10:21:00Z">
              <w:r>
                <w:t>3.1.1.</w:t>
              </w:r>
            </w:ins>
            <w:ins w:id="2545" w:author="Okot" w:date="2019-12-13T11:52:00Z">
              <w:r>
                <w:t> </w:t>
              </w:r>
            </w:ins>
            <w:ins w:id="2546" w:author="Okot" w:date="2019-12-13T10:22:00Z">
              <w:r w:rsidR="00CC0B2D">
                <w:t>Z</w:t>
              </w:r>
            </w:ins>
            <w:ins w:id="2547" w:author="Okot" w:date="2019-12-12T11:58:00Z">
              <w:r w:rsidR="00647B5D">
                <w:t xml:space="preserve">ostaje </w:t>
              </w:r>
            </w:ins>
            <w:ins w:id="2548" w:author="Okot" w:date="2019-12-12T11:59:00Z">
              <w:r w:rsidR="00647B5D">
                <w:t>wyświetlony stosowny komunikat</w:t>
              </w:r>
            </w:ins>
            <w:ins w:id="2549" w:author="Okot" w:date="2019-12-13T11:52:00Z">
              <w:r>
                <w:t>.</w:t>
              </w:r>
            </w:ins>
          </w:p>
          <w:p w14:paraId="0DED8D5F" w14:textId="5E28F1D3" w:rsidR="00CC0B2D" w:rsidRDefault="00992396" w:rsidP="005C4BBD">
            <w:pPr>
              <w:ind w:firstLine="0"/>
              <w:rPr>
                <w:ins w:id="2550" w:author="Okot" w:date="2019-12-12T11:59:00Z"/>
              </w:rPr>
            </w:pPr>
            <w:ins w:id="2551" w:author="Okot" w:date="2019-12-13T10:22:00Z">
              <w:r>
                <w:t>3.1.2.</w:t>
              </w:r>
            </w:ins>
            <w:ins w:id="2552" w:author="Okot" w:date="2019-12-13T11:52:00Z">
              <w:r>
                <w:t> </w:t>
              </w:r>
            </w:ins>
            <w:ins w:id="2553" w:author="Okot" w:date="2019-12-13T10:22:00Z">
              <w:r w:rsidR="00CC0B2D">
                <w:t>Powrót do pkt. 1</w:t>
              </w:r>
            </w:ins>
            <w:ins w:id="2554" w:author="Okot" w:date="2019-12-13T11:52:00Z">
              <w:r>
                <w:t>.</w:t>
              </w:r>
            </w:ins>
          </w:p>
          <w:p w14:paraId="6BFC266B" w14:textId="42F830C2" w:rsidR="00647B5D" w:rsidRDefault="00647B5D" w:rsidP="00647B5D">
            <w:pPr>
              <w:ind w:firstLine="0"/>
              <w:rPr>
                <w:ins w:id="2555" w:author="Okot" w:date="2019-12-12T12:00:00Z"/>
              </w:rPr>
            </w:pPr>
            <w:ins w:id="2556" w:author="Okot" w:date="2019-12-12T12:00:00Z">
              <w:r>
                <w:t>9.1</w:t>
              </w:r>
            </w:ins>
            <w:ins w:id="2557" w:author="Okot" w:date="2019-12-13T10:22:00Z">
              <w:r w:rsidR="00CC0B2D">
                <w:t>(a)</w:t>
              </w:r>
            </w:ins>
            <w:ins w:id="2558" w:author="Okot" w:date="2019-12-13T11:52:00Z">
              <w:r w:rsidR="00992396">
                <w:t> </w:t>
              </w:r>
            </w:ins>
            <w:ins w:id="2559" w:author="Okot" w:date="2019-12-12T12:00:00Z">
              <w:r>
                <w:t>Hasło nie s</w:t>
              </w:r>
              <w:r w:rsidR="00CC0B2D">
                <w:t>pełnia wymogów bezpieczeństwa</w:t>
              </w:r>
            </w:ins>
            <w:ins w:id="2560" w:author="Okot" w:date="2019-12-13T11:52:00Z">
              <w:r w:rsidR="00992396">
                <w:t>.</w:t>
              </w:r>
            </w:ins>
          </w:p>
          <w:p w14:paraId="251EFD68" w14:textId="1C41B745" w:rsidR="00CC0B2D" w:rsidRDefault="00CC0B2D">
            <w:pPr>
              <w:ind w:firstLine="0"/>
              <w:rPr>
                <w:ins w:id="2561" w:author="Okot" w:date="2019-12-12T12:00:00Z"/>
              </w:rPr>
            </w:pPr>
            <w:ins w:id="2562" w:author="Okot" w:date="2019-12-12T12:00:00Z">
              <w:r>
                <w:t>9.1</w:t>
              </w:r>
            </w:ins>
            <w:ins w:id="2563" w:author="Okot" w:date="2019-12-13T10:22:00Z">
              <w:r>
                <w:t>(b)</w:t>
              </w:r>
            </w:ins>
            <w:ins w:id="2564" w:author="Okot" w:date="2019-12-13T11:52:00Z">
              <w:r w:rsidR="00992396">
                <w:t> </w:t>
              </w:r>
            </w:ins>
            <w:ins w:id="2565" w:author="Okot" w:date="2019-12-12T12:00:00Z">
              <w:r w:rsidR="00647B5D">
                <w:t>Hasła wprowadzone w polach „hasło” i „pow</w:t>
              </w:r>
              <w:r w:rsidR="00992396">
                <w:t>tórz hasło” nie są identyczne.</w:t>
              </w:r>
            </w:ins>
          </w:p>
          <w:p w14:paraId="297DAFDD" w14:textId="283A02BF" w:rsidR="00647B5D" w:rsidRDefault="00992396">
            <w:pPr>
              <w:ind w:firstLine="0"/>
              <w:rPr>
                <w:ins w:id="2566" w:author="Okot" w:date="2019-12-13T10:22:00Z"/>
              </w:rPr>
            </w:pPr>
            <w:ins w:id="2567" w:author="Okot" w:date="2019-12-13T10:22:00Z">
              <w:r>
                <w:t>9.1.1.</w:t>
              </w:r>
            </w:ins>
            <w:ins w:id="2568" w:author="Okot" w:date="2019-12-13T11:52:00Z">
              <w:r>
                <w:t> </w:t>
              </w:r>
            </w:ins>
            <w:ins w:id="2569" w:author="Okot" w:date="2019-12-13T10:22:00Z">
              <w:r w:rsidR="00CC0B2D">
                <w:t>W</w:t>
              </w:r>
            </w:ins>
            <w:ins w:id="2570" w:author="Okot" w:date="2019-12-12T12:00:00Z">
              <w:r w:rsidR="00647B5D">
                <w:t>yświetlony zostaje stosowny komunikat</w:t>
              </w:r>
            </w:ins>
            <w:ins w:id="2571" w:author="Okot" w:date="2019-12-13T11:52:00Z">
              <w:r>
                <w:t>.</w:t>
              </w:r>
            </w:ins>
          </w:p>
          <w:p w14:paraId="6A42E3DF" w14:textId="60852593" w:rsidR="00CC0B2D" w:rsidRDefault="00CC0B2D">
            <w:pPr>
              <w:ind w:firstLine="0"/>
              <w:rPr>
                <w:ins w:id="2572" w:author="Okot" w:date="2019-12-12T11:42:00Z"/>
              </w:rPr>
            </w:pPr>
            <w:ins w:id="2573" w:author="Okot" w:date="2019-12-13T10:22:00Z">
              <w:r>
                <w:t>9</w:t>
              </w:r>
              <w:r w:rsidR="00992396">
                <w:t>.1.2.</w:t>
              </w:r>
            </w:ins>
            <w:ins w:id="2574" w:author="Okot" w:date="2019-12-13T11:52:00Z">
              <w:r w:rsidR="00992396">
                <w:t> </w:t>
              </w:r>
            </w:ins>
            <w:ins w:id="2575" w:author="Okot" w:date="2019-12-13T10:22:00Z">
              <w:r>
                <w:t>Powrót do pkt.</w:t>
              </w:r>
            </w:ins>
            <w:ins w:id="2576" w:author="Okot" w:date="2019-12-13T10:23:00Z">
              <w:r>
                <w:t> 7</w:t>
              </w:r>
            </w:ins>
            <w:ins w:id="2577" w:author="Okot" w:date="2019-12-13T11:52:00Z">
              <w:r w:rsidR="00992396">
                <w:t>.</w:t>
              </w:r>
            </w:ins>
          </w:p>
        </w:tc>
      </w:tr>
    </w:tbl>
    <w:p w14:paraId="507640EC" w14:textId="50E62582" w:rsidR="00732A9A" w:rsidRDefault="00732A9A" w:rsidP="00732A9A">
      <w:pPr>
        <w:ind w:firstLine="0"/>
        <w:rPr>
          <w:ins w:id="2578" w:author="Okot" w:date="2019-12-18T14:46:00Z"/>
        </w:rPr>
      </w:pPr>
      <w:ins w:id="2579" w:author="Okot" w:date="2019-12-18T14:46:00Z">
        <w:r>
          <w:lastRenderedPageBreak/>
          <w:t>Tabela 4.4.</w:t>
        </w:r>
      </w:ins>
    </w:p>
    <w:p w14:paraId="63A58E5A" w14:textId="6DDE2AEE" w:rsidR="00732A9A" w:rsidRDefault="00732A9A" w:rsidP="00732A9A">
      <w:pPr>
        <w:ind w:firstLine="0"/>
        <w:rPr>
          <w:ins w:id="2580" w:author="Okot" w:date="2019-12-18T14:46:00Z"/>
        </w:rPr>
      </w:pPr>
      <w:ins w:id="2581" w:author="Okot" w:date="2019-12-18T14:46:00Z">
        <w:r>
          <w:t xml:space="preserve">Opis scenariusza przypadku użycia </w:t>
        </w:r>
      </w:ins>
      <w:ins w:id="2582" w:author="Okot" w:date="2019-12-18T14:47:00Z">
        <w:r>
          <w:t>„Przeglądanie podstrony Posiłki</w:t>
        </w:r>
      </w:ins>
      <w:ins w:id="2583"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584" w:author="Okot" w:date="2019-12-18T14:47:00Z"/>
        </w:trPr>
        <w:tc>
          <w:tcPr>
            <w:tcW w:w="3397" w:type="dxa"/>
          </w:tcPr>
          <w:p w14:paraId="3714ACD6" w14:textId="77777777" w:rsidR="00732A9A" w:rsidRPr="009E0555" w:rsidRDefault="00732A9A" w:rsidP="00FE0CF3">
            <w:pPr>
              <w:ind w:firstLine="0"/>
              <w:rPr>
                <w:ins w:id="2585" w:author="Okot" w:date="2019-12-18T14:47:00Z"/>
                <w:b/>
              </w:rPr>
            </w:pPr>
            <w:ins w:id="2586" w:author="Okot" w:date="2019-12-18T14:47:00Z">
              <w:r w:rsidRPr="009E0555">
                <w:rPr>
                  <w:b/>
                </w:rPr>
                <w:t>Nazwa</w:t>
              </w:r>
            </w:ins>
          </w:p>
        </w:tc>
        <w:tc>
          <w:tcPr>
            <w:tcW w:w="5664" w:type="dxa"/>
          </w:tcPr>
          <w:p w14:paraId="2F374C15" w14:textId="6C72E602" w:rsidR="00732A9A" w:rsidRPr="00732A9A" w:rsidRDefault="00732A9A" w:rsidP="00FE0CF3">
            <w:pPr>
              <w:ind w:firstLine="0"/>
              <w:rPr>
                <w:ins w:id="2587" w:author="Okot" w:date="2019-12-18T14:47:00Z"/>
                <w:b/>
                <w:i/>
                <w:rPrChange w:id="2588" w:author="Okot" w:date="2019-12-18T14:48:00Z">
                  <w:rPr>
                    <w:ins w:id="2589" w:author="Okot" w:date="2019-12-18T14:47:00Z"/>
                  </w:rPr>
                </w:rPrChange>
              </w:rPr>
            </w:pPr>
            <w:ins w:id="2590" w:author="Okot" w:date="2019-12-18T14:47:00Z">
              <w:r w:rsidRPr="00732A9A">
                <w:rPr>
                  <w:b/>
                  <w:i/>
                  <w:rPrChange w:id="2591" w:author="Okot" w:date="2019-12-18T14:48:00Z">
                    <w:rPr/>
                  </w:rPrChange>
                </w:rPr>
                <w:t>PU004:</w:t>
              </w:r>
            </w:ins>
            <w:ins w:id="2592" w:author="Okot" w:date="2019-12-18T14:48:00Z">
              <w:r w:rsidRPr="00732A9A">
                <w:rPr>
                  <w:b/>
                  <w:i/>
                  <w:rPrChange w:id="2593" w:author="Okot" w:date="2019-12-18T14:48:00Z">
                    <w:rPr/>
                  </w:rPrChange>
                </w:rPr>
                <w:t xml:space="preserve"> Przeglądanie podstrony Posiłki</w:t>
              </w:r>
            </w:ins>
          </w:p>
        </w:tc>
      </w:tr>
      <w:tr w:rsidR="00732A9A" w14:paraId="2BCDD1AA" w14:textId="77777777" w:rsidTr="00FE0CF3">
        <w:trPr>
          <w:ins w:id="2594" w:author="Okot" w:date="2019-12-18T14:47:00Z"/>
        </w:trPr>
        <w:tc>
          <w:tcPr>
            <w:tcW w:w="3397" w:type="dxa"/>
          </w:tcPr>
          <w:p w14:paraId="6A0713FD" w14:textId="77777777" w:rsidR="00732A9A" w:rsidRPr="009E0555" w:rsidRDefault="00732A9A" w:rsidP="00FE0CF3">
            <w:pPr>
              <w:ind w:firstLine="0"/>
              <w:rPr>
                <w:ins w:id="2595" w:author="Okot" w:date="2019-12-18T14:47:00Z"/>
                <w:b/>
              </w:rPr>
            </w:pPr>
            <w:ins w:id="2596" w:author="Okot" w:date="2019-12-18T14:47:00Z">
              <w:r w:rsidRPr="009E0555">
                <w:rPr>
                  <w:b/>
                </w:rPr>
                <w:t>Opis</w:t>
              </w:r>
            </w:ins>
          </w:p>
        </w:tc>
        <w:tc>
          <w:tcPr>
            <w:tcW w:w="5664" w:type="dxa"/>
          </w:tcPr>
          <w:p w14:paraId="2C96AF3F" w14:textId="3DE5B32C" w:rsidR="00732A9A" w:rsidRDefault="00732A9A" w:rsidP="00BD52C7">
            <w:pPr>
              <w:ind w:firstLine="0"/>
              <w:rPr>
                <w:ins w:id="2597" w:author="Okot" w:date="2019-12-18T14:47:00Z"/>
              </w:rPr>
            </w:pPr>
            <w:ins w:id="2598" w:author="Okot" w:date="2019-12-18T14:48:00Z">
              <w:r>
                <w:t>Przypadek użycia umożliwia zalogowanemu użytkownikowi przeglądanie strony, który wyświetla spożyte przez niego posiłki i realizacj</w:t>
              </w:r>
            </w:ins>
            <w:ins w:id="2599" w:author="Okot" w:date="2019-12-18T14:49:00Z">
              <w:r>
                <w:t>ę zapotrzebowania na składniki odżywcze</w:t>
              </w:r>
            </w:ins>
            <w:ins w:id="2600" w:author="Okot" w:date="2019-12-18T14:52:00Z">
              <w:r>
                <w:t>.</w:t>
              </w:r>
            </w:ins>
          </w:p>
        </w:tc>
      </w:tr>
      <w:tr w:rsidR="00732A9A" w14:paraId="6BBB6F96" w14:textId="77777777" w:rsidTr="00FE0CF3">
        <w:trPr>
          <w:ins w:id="2601" w:author="Okot" w:date="2019-12-18T14:47:00Z"/>
        </w:trPr>
        <w:tc>
          <w:tcPr>
            <w:tcW w:w="3397" w:type="dxa"/>
          </w:tcPr>
          <w:p w14:paraId="11F12F11" w14:textId="77777777" w:rsidR="00732A9A" w:rsidRPr="009E0555" w:rsidRDefault="00732A9A" w:rsidP="00FE0CF3">
            <w:pPr>
              <w:ind w:firstLine="0"/>
              <w:rPr>
                <w:ins w:id="2602" w:author="Okot" w:date="2019-12-18T14:47:00Z"/>
                <w:b/>
              </w:rPr>
            </w:pPr>
            <w:ins w:id="2603" w:author="Okot" w:date="2019-12-18T14:47:00Z">
              <w:r w:rsidRPr="009E0555">
                <w:rPr>
                  <w:b/>
                </w:rPr>
                <w:t>Warunki początkowe</w:t>
              </w:r>
            </w:ins>
          </w:p>
        </w:tc>
        <w:tc>
          <w:tcPr>
            <w:tcW w:w="5664" w:type="dxa"/>
          </w:tcPr>
          <w:p w14:paraId="6CA75D84" w14:textId="30177680" w:rsidR="00732A9A" w:rsidRDefault="00732A9A" w:rsidP="00FE0CF3">
            <w:pPr>
              <w:ind w:firstLine="0"/>
              <w:rPr>
                <w:ins w:id="2604" w:author="Okot" w:date="2019-12-18T14:47:00Z"/>
              </w:rPr>
            </w:pPr>
            <w:ins w:id="2605" w:author="Okot" w:date="2019-12-18T14:49:00Z">
              <w:r>
                <w:t>Użytkownik poprawnie zrealizował PU002</w:t>
              </w:r>
            </w:ins>
            <w:ins w:id="2606" w:author="Okot" w:date="2019-12-18T14:52:00Z">
              <w:r>
                <w:t>.</w:t>
              </w:r>
            </w:ins>
          </w:p>
        </w:tc>
      </w:tr>
      <w:tr w:rsidR="00732A9A" w14:paraId="26F3404E" w14:textId="77777777" w:rsidTr="00FE0CF3">
        <w:trPr>
          <w:ins w:id="2607" w:author="Okot" w:date="2019-12-18T14:47:00Z"/>
        </w:trPr>
        <w:tc>
          <w:tcPr>
            <w:tcW w:w="3397" w:type="dxa"/>
          </w:tcPr>
          <w:p w14:paraId="10B4B738" w14:textId="77777777" w:rsidR="00732A9A" w:rsidRPr="009E0555" w:rsidRDefault="00732A9A" w:rsidP="00FE0CF3">
            <w:pPr>
              <w:ind w:firstLine="0"/>
              <w:rPr>
                <w:ins w:id="2608" w:author="Okot" w:date="2019-12-18T14:47:00Z"/>
                <w:b/>
              </w:rPr>
            </w:pPr>
            <w:ins w:id="2609" w:author="Okot" w:date="2019-12-18T14:47:00Z">
              <w:r w:rsidRPr="009E0555">
                <w:rPr>
                  <w:b/>
                </w:rPr>
                <w:t>Inicjacja</w:t>
              </w:r>
            </w:ins>
          </w:p>
        </w:tc>
        <w:tc>
          <w:tcPr>
            <w:tcW w:w="5664" w:type="dxa"/>
          </w:tcPr>
          <w:p w14:paraId="7FE59E34" w14:textId="464D85F0" w:rsidR="00732A9A" w:rsidRDefault="00732A9A" w:rsidP="00BD52C7">
            <w:pPr>
              <w:ind w:firstLine="0"/>
              <w:rPr>
                <w:ins w:id="2610" w:author="Okot" w:date="2019-12-18T14:47:00Z"/>
              </w:rPr>
            </w:pPr>
            <w:ins w:id="2611" w:author="Okot" w:date="2019-12-18T14:52:00Z">
              <w:r>
                <w:t>U</w:t>
              </w:r>
            </w:ins>
            <w:ins w:id="2612" w:author="Okot" w:date="2019-12-18T14:50:00Z">
              <w:r>
                <w:t xml:space="preserve">żytkownik wybrał </w:t>
              </w:r>
            </w:ins>
            <w:ins w:id="2613" w:author="Okot" w:date="2019-12-18T14:53:00Z">
              <w:r>
                <w:t xml:space="preserve">opcję </w:t>
              </w:r>
            </w:ins>
            <w:ins w:id="2614" w:author="Okot" w:date="2019-12-18T14:50:00Z">
              <w:r>
                <w:t>„Posiłki” w menu aplikacji</w:t>
              </w:r>
            </w:ins>
            <w:ins w:id="2615" w:author="Okot" w:date="2019-12-18T14:52:00Z">
              <w:r>
                <w:t>.</w:t>
              </w:r>
            </w:ins>
          </w:p>
        </w:tc>
      </w:tr>
      <w:tr w:rsidR="00732A9A" w14:paraId="28205E03" w14:textId="77777777" w:rsidTr="00FE0CF3">
        <w:trPr>
          <w:ins w:id="2616" w:author="Okot" w:date="2019-12-18T14:47:00Z"/>
        </w:trPr>
        <w:tc>
          <w:tcPr>
            <w:tcW w:w="3397" w:type="dxa"/>
          </w:tcPr>
          <w:p w14:paraId="5CF6BD49" w14:textId="575BBC57" w:rsidR="00732A9A" w:rsidRPr="009E0555" w:rsidRDefault="00732A9A" w:rsidP="00FE0CF3">
            <w:pPr>
              <w:ind w:firstLine="0"/>
              <w:rPr>
                <w:ins w:id="2617" w:author="Okot" w:date="2019-12-18T14:47:00Z"/>
                <w:b/>
              </w:rPr>
            </w:pPr>
            <w:ins w:id="2618" w:author="Okot" w:date="2019-12-18T14:47:00Z">
              <w:r w:rsidRPr="009E0555">
                <w:rPr>
                  <w:b/>
                </w:rPr>
                <w:t>Warunki końcowe</w:t>
              </w:r>
            </w:ins>
          </w:p>
        </w:tc>
        <w:tc>
          <w:tcPr>
            <w:tcW w:w="5664" w:type="dxa"/>
          </w:tcPr>
          <w:p w14:paraId="00C88845" w14:textId="468D7277" w:rsidR="00732A9A" w:rsidRDefault="00732A9A">
            <w:pPr>
              <w:ind w:firstLine="0"/>
              <w:rPr>
                <w:ins w:id="2619" w:author="Okot" w:date="2019-12-18T14:47:00Z"/>
              </w:rPr>
            </w:pPr>
            <w:ins w:id="2620" w:author="Okot" w:date="2019-12-18T14:51:00Z">
              <w:r>
                <w:t xml:space="preserve">Podstrona </w:t>
              </w:r>
            </w:ins>
            <w:ins w:id="2621" w:author="Okot" w:date="2019-12-18T15:07:00Z">
              <w:r w:rsidR="00F15F12">
                <w:t>„P</w:t>
              </w:r>
            </w:ins>
            <w:ins w:id="2622" w:author="Okot" w:date="2019-12-18T14:51:00Z">
              <w:r>
                <w:t>osiłki</w:t>
              </w:r>
            </w:ins>
            <w:ins w:id="2623" w:author="Okot" w:date="2019-12-18T15:07:00Z">
              <w:r w:rsidR="00F15F12">
                <w:t>”</w:t>
              </w:r>
            </w:ins>
            <w:ins w:id="2624" w:author="Okot" w:date="2019-12-18T14:51:00Z">
              <w:r>
                <w:t xml:space="preserve"> została poprawnie załadowana i wyświetlona</w:t>
              </w:r>
            </w:ins>
            <w:ins w:id="2625" w:author="Okot" w:date="2019-12-18T14:52:00Z">
              <w:r>
                <w:t>.</w:t>
              </w:r>
            </w:ins>
          </w:p>
        </w:tc>
      </w:tr>
      <w:tr w:rsidR="00732A9A" w14:paraId="5EE87504" w14:textId="77777777" w:rsidTr="00FE0CF3">
        <w:trPr>
          <w:ins w:id="2626" w:author="Okot" w:date="2019-12-18T14:47:00Z"/>
        </w:trPr>
        <w:tc>
          <w:tcPr>
            <w:tcW w:w="3397" w:type="dxa"/>
          </w:tcPr>
          <w:p w14:paraId="7CC3739A" w14:textId="77777777" w:rsidR="00732A9A" w:rsidRPr="009E0555" w:rsidRDefault="00732A9A" w:rsidP="00FE0CF3">
            <w:pPr>
              <w:ind w:firstLine="0"/>
              <w:rPr>
                <w:ins w:id="2627" w:author="Okot" w:date="2019-12-18T14:47:00Z"/>
                <w:b/>
              </w:rPr>
            </w:pPr>
            <w:ins w:id="2628" w:author="Okot" w:date="2019-12-18T14:47:00Z">
              <w:r w:rsidRPr="009E0555">
                <w:rPr>
                  <w:b/>
                </w:rPr>
                <w:t>Scenariusz główny</w:t>
              </w:r>
            </w:ins>
          </w:p>
        </w:tc>
        <w:tc>
          <w:tcPr>
            <w:tcW w:w="5664" w:type="dxa"/>
          </w:tcPr>
          <w:p w14:paraId="6B573EEE" w14:textId="41AE6F9D" w:rsidR="00732A9A" w:rsidRDefault="00732A9A" w:rsidP="00BD52C7">
            <w:pPr>
              <w:ind w:firstLine="0"/>
              <w:rPr>
                <w:ins w:id="2629" w:author="Okot" w:date="2019-12-18T14:53:00Z"/>
              </w:rPr>
            </w:pPr>
            <w:ins w:id="2630" w:author="Okot" w:date="2019-12-18T14:52:00Z">
              <w:r>
                <w:t>1. Uż</w:t>
              </w:r>
            </w:ins>
            <w:ins w:id="2631" w:author="Okot" w:date="2019-12-18T14:53:00Z">
              <w:r>
                <w:t>ytkownik wybiera opcję „Posiłki” w menu aplikacji.</w:t>
              </w:r>
            </w:ins>
          </w:p>
          <w:p w14:paraId="7136D078" w14:textId="7AB13AF1" w:rsidR="00732A9A" w:rsidRDefault="00732A9A" w:rsidP="00BD52C7">
            <w:pPr>
              <w:ind w:firstLine="0"/>
              <w:rPr>
                <w:ins w:id="2632" w:author="Okot" w:date="2019-12-18T14:47:00Z"/>
              </w:rPr>
            </w:pPr>
            <w:ins w:id="2633" w:author="Okot" w:date="2019-12-18T14:53:00Z">
              <w:r>
                <w:t>2. System wyświet</w:t>
              </w:r>
            </w:ins>
            <w:ins w:id="2634" w:author="Okot" w:date="2019-12-18T14:54:00Z">
              <w:r>
                <w:t>la podstronę „Posiłki”.</w:t>
              </w:r>
            </w:ins>
          </w:p>
        </w:tc>
      </w:tr>
      <w:tr w:rsidR="00732A9A" w14:paraId="2ABA82D6" w14:textId="77777777" w:rsidTr="00FE0CF3">
        <w:trPr>
          <w:trHeight w:val="54"/>
          <w:ins w:id="2635" w:author="Okot" w:date="2019-12-18T14:47:00Z"/>
        </w:trPr>
        <w:tc>
          <w:tcPr>
            <w:tcW w:w="3397" w:type="dxa"/>
          </w:tcPr>
          <w:p w14:paraId="16DE0A2D" w14:textId="0D162281" w:rsidR="00732A9A" w:rsidRPr="009E0555" w:rsidRDefault="00732A9A" w:rsidP="00FE0CF3">
            <w:pPr>
              <w:ind w:firstLine="0"/>
              <w:rPr>
                <w:ins w:id="2636" w:author="Okot" w:date="2019-12-18T14:47:00Z"/>
                <w:b/>
              </w:rPr>
            </w:pPr>
            <w:ins w:id="2637" w:author="Okot" w:date="2019-12-18T14:47:00Z">
              <w:r w:rsidRPr="009E0555">
                <w:rPr>
                  <w:b/>
                </w:rPr>
                <w:t>Scenariusze alternatywne</w:t>
              </w:r>
            </w:ins>
          </w:p>
        </w:tc>
        <w:tc>
          <w:tcPr>
            <w:tcW w:w="5664" w:type="dxa"/>
          </w:tcPr>
          <w:p w14:paraId="5F390D27" w14:textId="2651C53A" w:rsidR="00732A9A" w:rsidRDefault="00BD52C7" w:rsidP="00FE0CF3">
            <w:pPr>
              <w:ind w:firstLine="0"/>
              <w:rPr>
                <w:ins w:id="2638" w:author="Okot" w:date="2019-12-18T14:47:00Z"/>
              </w:rPr>
            </w:pPr>
            <w:ins w:id="2639" w:author="Okot" w:date="2019-12-18T14:55:00Z">
              <w:r>
                <w:t>-</w:t>
              </w:r>
            </w:ins>
          </w:p>
        </w:tc>
      </w:tr>
    </w:tbl>
    <w:p w14:paraId="421F1B7B" w14:textId="30EC4178" w:rsidR="0079256D" w:rsidRDefault="0079256D">
      <w:pPr>
        <w:ind w:firstLine="0"/>
        <w:rPr>
          <w:ins w:id="2640" w:author="Okot" w:date="2019-12-18T15:05:00Z"/>
        </w:rPr>
        <w:pPrChange w:id="2641" w:author="Okot" w:date="2019-12-10T16:58:00Z">
          <w:pPr>
            <w:pStyle w:val="Podtytu"/>
          </w:pPr>
        </w:pPrChange>
      </w:pPr>
    </w:p>
    <w:p w14:paraId="1833706C" w14:textId="52C1CF3B" w:rsidR="00F15F12" w:rsidRDefault="00F15F12" w:rsidP="00F15F12">
      <w:pPr>
        <w:ind w:firstLine="0"/>
        <w:rPr>
          <w:ins w:id="2642" w:author="Okot" w:date="2019-12-18T15:05:00Z"/>
        </w:rPr>
      </w:pPr>
      <w:ins w:id="2643" w:author="Okot" w:date="2019-12-18T15:05:00Z">
        <w:r>
          <w:t>Tabela 4.5.</w:t>
        </w:r>
      </w:ins>
    </w:p>
    <w:p w14:paraId="086C902B" w14:textId="29893A4C" w:rsidR="00F15F12" w:rsidRDefault="00F15F12" w:rsidP="00F15F12">
      <w:pPr>
        <w:ind w:firstLine="0"/>
        <w:rPr>
          <w:ins w:id="2644" w:author="Okot" w:date="2019-12-18T15:05:00Z"/>
        </w:rPr>
      </w:pPr>
      <w:ins w:id="2645"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646" w:author="Okot" w:date="2019-12-18T15:05:00Z"/>
        </w:trPr>
        <w:tc>
          <w:tcPr>
            <w:tcW w:w="3397" w:type="dxa"/>
          </w:tcPr>
          <w:p w14:paraId="47E36630" w14:textId="77777777" w:rsidR="00F15F12" w:rsidRPr="009E0555" w:rsidRDefault="00F15F12" w:rsidP="00FE0CF3">
            <w:pPr>
              <w:ind w:firstLine="0"/>
              <w:rPr>
                <w:ins w:id="2647" w:author="Okot" w:date="2019-12-18T15:05:00Z"/>
                <w:b/>
              </w:rPr>
            </w:pPr>
            <w:ins w:id="2648" w:author="Okot" w:date="2019-12-18T15:05:00Z">
              <w:r w:rsidRPr="009E0555">
                <w:rPr>
                  <w:b/>
                </w:rPr>
                <w:t>Nazwa</w:t>
              </w:r>
            </w:ins>
          </w:p>
        </w:tc>
        <w:tc>
          <w:tcPr>
            <w:tcW w:w="5664" w:type="dxa"/>
          </w:tcPr>
          <w:p w14:paraId="79D40B7D" w14:textId="1CF4A47B" w:rsidR="00F15F12" w:rsidRPr="007A0FF6" w:rsidRDefault="00F15F12">
            <w:pPr>
              <w:ind w:firstLine="0"/>
              <w:rPr>
                <w:ins w:id="2649" w:author="Okot" w:date="2019-12-18T15:05:00Z"/>
                <w:b/>
                <w:i/>
              </w:rPr>
            </w:pPr>
            <w:ins w:id="2650" w:author="Okot" w:date="2019-12-18T15:05:00Z">
              <w:r w:rsidRPr="007A0FF6">
                <w:rPr>
                  <w:b/>
                  <w:i/>
                </w:rPr>
                <w:t>PU00</w:t>
              </w:r>
            </w:ins>
            <w:ins w:id="2651" w:author="Okot" w:date="2019-12-18T15:07:00Z">
              <w:r>
                <w:rPr>
                  <w:b/>
                  <w:i/>
                </w:rPr>
                <w:t>5</w:t>
              </w:r>
            </w:ins>
            <w:ins w:id="2652" w:author="Okot" w:date="2019-12-18T15:05:00Z">
              <w:r w:rsidRPr="007A0FF6">
                <w:rPr>
                  <w:b/>
                  <w:i/>
                </w:rPr>
                <w:t>:</w:t>
              </w:r>
              <w:r>
                <w:rPr>
                  <w:b/>
                  <w:i/>
                </w:rPr>
                <w:t xml:space="preserve"> Przeglądanie podstrony </w:t>
              </w:r>
            </w:ins>
            <w:ins w:id="2653" w:author="Okot" w:date="2019-12-18T15:06:00Z">
              <w:r>
                <w:rPr>
                  <w:b/>
                  <w:i/>
                </w:rPr>
                <w:t>Moje produkty</w:t>
              </w:r>
            </w:ins>
          </w:p>
        </w:tc>
      </w:tr>
      <w:tr w:rsidR="00F15F12" w14:paraId="79FA8A8C" w14:textId="77777777" w:rsidTr="00FE0CF3">
        <w:trPr>
          <w:ins w:id="2654" w:author="Okot" w:date="2019-12-18T15:05:00Z"/>
        </w:trPr>
        <w:tc>
          <w:tcPr>
            <w:tcW w:w="3397" w:type="dxa"/>
          </w:tcPr>
          <w:p w14:paraId="1062B4E4" w14:textId="77777777" w:rsidR="00F15F12" w:rsidRPr="009E0555" w:rsidRDefault="00F15F12" w:rsidP="00FE0CF3">
            <w:pPr>
              <w:ind w:firstLine="0"/>
              <w:rPr>
                <w:ins w:id="2655" w:author="Okot" w:date="2019-12-18T15:05:00Z"/>
                <w:b/>
              </w:rPr>
            </w:pPr>
            <w:ins w:id="2656" w:author="Okot" w:date="2019-12-18T15:05:00Z">
              <w:r w:rsidRPr="009E0555">
                <w:rPr>
                  <w:b/>
                </w:rPr>
                <w:t>Opis</w:t>
              </w:r>
            </w:ins>
          </w:p>
        </w:tc>
        <w:tc>
          <w:tcPr>
            <w:tcW w:w="5664" w:type="dxa"/>
          </w:tcPr>
          <w:p w14:paraId="35C24C6C" w14:textId="3A9F1C52" w:rsidR="00F15F12" w:rsidRDefault="00F15F12">
            <w:pPr>
              <w:ind w:firstLine="0"/>
              <w:rPr>
                <w:ins w:id="2657" w:author="Okot" w:date="2019-12-18T15:05:00Z"/>
              </w:rPr>
            </w:pPr>
            <w:ins w:id="2658" w:author="Okot" w:date="2019-12-18T15:05:00Z">
              <w:r>
                <w:t xml:space="preserve">Przypadek użycia umożliwia zalogowanemu użytkownikowi przeglądanie strony, który wyświetla </w:t>
              </w:r>
            </w:ins>
            <w:ins w:id="2659" w:author="Okot" w:date="2019-12-18T15:06:00Z">
              <w:r>
                <w:t>produkty dodane przez niego do bazy produktów</w:t>
              </w:r>
            </w:ins>
          </w:p>
        </w:tc>
      </w:tr>
      <w:tr w:rsidR="00F15F12" w14:paraId="6C2B6531" w14:textId="77777777" w:rsidTr="00FE0CF3">
        <w:trPr>
          <w:ins w:id="2660" w:author="Okot" w:date="2019-12-18T15:05:00Z"/>
        </w:trPr>
        <w:tc>
          <w:tcPr>
            <w:tcW w:w="3397" w:type="dxa"/>
          </w:tcPr>
          <w:p w14:paraId="1BA2095C" w14:textId="77777777" w:rsidR="00F15F12" w:rsidRPr="009E0555" w:rsidRDefault="00F15F12" w:rsidP="00FE0CF3">
            <w:pPr>
              <w:ind w:firstLine="0"/>
              <w:rPr>
                <w:ins w:id="2661" w:author="Okot" w:date="2019-12-18T15:05:00Z"/>
                <w:b/>
              </w:rPr>
            </w:pPr>
            <w:ins w:id="2662" w:author="Okot" w:date="2019-12-18T15:05:00Z">
              <w:r w:rsidRPr="009E0555">
                <w:rPr>
                  <w:b/>
                </w:rPr>
                <w:t>Warunki początkowe</w:t>
              </w:r>
            </w:ins>
          </w:p>
        </w:tc>
        <w:tc>
          <w:tcPr>
            <w:tcW w:w="5664" w:type="dxa"/>
          </w:tcPr>
          <w:p w14:paraId="324DC280" w14:textId="77777777" w:rsidR="00F15F12" w:rsidRDefault="00F15F12" w:rsidP="00FE0CF3">
            <w:pPr>
              <w:ind w:firstLine="0"/>
              <w:rPr>
                <w:ins w:id="2663" w:author="Okot" w:date="2019-12-18T15:05:00Z"/>
              </w:rPr>
            </w:pPr>
            <w:ins w:id="2664" w:author="Okot" w:date="2019-12-18T15:05:00Z">
              <w:r>
                <w:t>Użytkownik poprawnie zrealizował PU002.</w:t>
              </w:r>
            </w:ins>
          </w:p>
        </w:tc>
      </w:tr>
      <w:tr w:rsidR="00F15F12" w14:paraId="6F9CC04B" w14:textId="77777777" w:rsidTr="00FE0CF3">
        <w:trPr>
          <w:ins w:id="2665" w:author="Okot" w:date="2019-12-18T15:05:00Z"/>
        </w:trPr>
        <w:tc>
          <w:tcPr>
            <w:tcW w:w="3397" w:type="dxa"/>
          </w:tcPr>
          <w:p w14:paraId="57D5E795" w14:textId="77777777" w:rsidR="00F15F12" w:rsidRPr="009E0555" w:rsidRDefault="00F15F12" w:rsidP="00FE0CF3">
            <w:pPr>
              <w:ind w:firstLine="0"/>
              <w:rPr>
                <w:ins w:id="2666" w:author="Okot" w:date="2019-12-18T15:05:00Z"/>
                <w:b/>
              </w:rPr>
            </w:pPr>
            <w:ins w:id="2667" w:author="Okot" w:date="2019-12-18T15:05:00Z">
              <w:r w:rsidRPr="009E0555">
                <w:rPr>
                  <w:b/>
                </w:rPr>
                <w:t>Inicjacja</w:t>
              </w:r>
            </w:ins>
          </w:p>
        </w:tc>
        <w:tc>
          <w:tcPr>
            <w:tcW w:w="5664" w:type="dxa"/>
          </w:tcPr>
          <w:p w14:paraId="442236CA" w14:textId="556DBB04" w:rsidR="00F15F12" w:rsidRDefault="00F15F12" w:rsidP="00FE0CF3">
            <w:pPr>
              <w:ind w:firstLine="0"/>
              <w:rPr>
                <w:ins w:id="2668" w:author="Okot" w:date="2019-12-18T15:05:00Z"/>
              </w:rPr>
            </w:pPr>
            <w:ins w:id="2669" w:author="Okot" w:date="2019-12-18T15:05:00Z">
              <w:r>
                <w:t>Użytkownik wybrał opcję „</w:t>
              </w:r>
            </w:ins>
            <w:ins w:id="2670" w:author="Okot" w:date="2019-12-18T15:06:00Z">
              <w:r>
                <w:t>Moje produkty</w:t>
              </w:r>
            </w:ins>
            <w:ins w:id="2671" w:author="Okot" w:date="2019-12-18T15:05:00Z">
              <w:r>
                <w:t>” w menu aplikacji.</w:t>
              </w:r>
            </w:ins>
          </w:p>
        </w:tc>
      </w:tr>
      <w:tr w:rsidR="00F15F12" w14:paraId="21482DFA" w14:textId="77777777" w:rsidTr="00FE0CF3">
        <w:trPr>
          <w:ins w:id="2672" w:author="Okot" w:date="2019-12-18T15:05:00Z"/>
        </w:trPr>
        <w:tc>
          <w:tcPr>
            <w:tcW w:w="3397" w:type="dxa"/>
          </w:tcPr>
          <w:p w14:paraId="6B89E013" w14:textId="77777777" w:rsidR="00F15F12" w:rsidRPr="009E0555" w:rsidRDefault="00F15F12" w:rsidP="00FE0CF3">
            <w:pPr>
              <w:ind w:firstLine="0"/>
              <w:rPr>
                <w:ins w:id="2673" w:author="Okot" w:date="2019-12-18T15:05:00Z"/>
                <w:b/>
              </w:rPr>
            </w:pPr>
            <w:ins w:id="2674" w:author="Okot" w:date="2019-12-18T15:05:00Z">
              <w:r w:rsidRPr="009E0555">
                <w:rPr>
                  <w:b/>
                </w:rPr>
                <w:t>Warunki końcowe</w:t>
              </w:r>
            </w:ins>
          </w:p>
        </w:tc>
        <w:tc>
          <w:tcPr>
            <w:tcW w:w="5664" w:type="dxa"/>
          </w:tcPr>
          <w:p w14:paraId="23662939" w14:textId="162C3C2B" w:rsidR="00F15F12" w:rsidRDefault="00F15F12" w:rsidP="00FE0CF3">
            <w:pPr>
              <w:ind w:firstLine="0"/>
              <w:rPr>
                <w:ins w:id="2675" w:author="Okot" w:date="2019-12-18T15:05:00Z"/>
              </w:rPr>
            </w:pPr>
            <w:ins w:id="2676" w:author="Okot" w:date="2019-12-18T15:05:00Z">
              <w:r>
                <w:t xml:space="preserve">Podstrona </w:t>
              </w:r>
            </w:ins>
            <w:ins w:id="2677" w:author="Okot" w:date="2019-12-18T15:07:00Z">
              <w:r>
                <w:t>„Moje produkty”</w:t>
              </w:r>
            </w:ins>
            <w:ins w:id="2678" w:author="Okot" w:date="2019-12-18T15:05:00Z">
              <w:r>
                <w:t xml:space="preserve"> została poprawnie załadowana i wyświetlona.</w:t>
              </w:r>
            </w:ins>
          </w:p>
        </w:tc>
      </w:tr>
      <w:tr w:rsidR="00F15F12" w14:paraId="723A1634" w14:textId="77777777" w:rsidTr="00FE0CF3">
        <w:trPr>
          <w:ins w:id="2679" w:author="Okot" w:date="2019-12-18T15:05:00Z"/>
        </w:trPr>
        <w:tc>
          <w:tcPr>
            <w:tcW w:w="3397" w:type="dxa"/>
          </w:tcPr>
          <w:p w14:paraId="6918811F" w14:textId="77777777" w:rsidR="00F15F12" w:rsidRPr="009E0555" w:rsidRDefault="00F15F12" w:rsidP="00FE0CF3">
            <w:pPr>
              <w:ind w:firstLine="0"/>
              <w:rPr>
                <w:ins w:id="2680" w:author="Okot" w:date="2019-12-18T15:05:00Z"/>
                <w:b/>
              </w:rPr>
            </w:pPr>
            <w:ins w:id="2681" w:author="Okot" w:date="2019-12-18T15:05:00Z">
              <w:r w:rsidRPr="009E0555">
                <w:rPr>
                  <w:b/>
                </w:rPr>
                <w:t>Scenariusz główny</w:t>
              </w:r>
            </w:ins>
          </w:p>
        </w:tc>
        <w:tc>
          <w:tcPr>
            <w:tcW w:w="5664" w:type="dxa"/>
          </w:tcPr>
          <w:p w14:paraId="6C1E7008" w14:textId="320A67C6" w:rsidR="00F15F12" w:rsidRDefault="00F15F12" w:rsidP="00FE0CF3">
            <w:pPr>
              <w:ind w:firstLine="0"/>
              <w:rPr>
                <w:ins w:id="2682" w:author="Okot" w:date="2019-12-18T15:05:00Z"/>
              </w:rPr>
            </w:pPr>
            <w:ins w:id="2683" w:author="Okot" w:date="2019-12-18T15:05:00Z">
              <w:r>
                <w:t>1. Użytkownik wybiera opcję „</w:t>
              </w:r>
            </w:ins>
            <w:ins w:id="2684" w:author="Okot" w:date="2019-12-18T15:07:00Z">
              <w:r>
                <w:t>Moje produkty</w:t>
              </w:r>
            </w:ins>
            <w:ins w:id="2685" w:author="Okot" w:date="2019-12-18T15:05:00Z">
              <w:r>
                <w:t>” w menu aplikacji.</w:t>
              </w:r>
            </w:ins>
          </w:p>
          <w:p w14:paraId="66BCC0B7" w14:textId="60EE7631" w:rsidR="00F15F12" w:rsidRDefault="00F15F12" w:rsidP="00FE0CF3">
            <w:pPr>
              <w:ind w:firstLine="0"/>
              <w:rPr>
                <w:ins w:id="2686" w:author="Okot" w:date="2019-12-18T15:05:00Z"/>
              </w:rPr>
            </w:pPr>
            <w:ins w:id="2687" w:author="Okot" w:date="2019-12-18T15:05:00Z">
              <w:r>
                <w:t>2. System wyświetla podstronę „</w:t>
              </w:r>
            </w:ins>
            <w:ins w:id="2688" w:author="Okot" w:date="2019-12-18T15:07:00Z">
              <w:r>
                <w:t>Moje produkty</w:t>
              </w:r>
            </w:ins>
            <w:ins w:id="2689" w:author="Okot" w:date="2019-12-18T15:05:00Z">
              <w:r>
                <w:t>”.</w:t>
              </w:r>
            </w:ins>
          </w:p>
        </w:tc>
      </w:tr>
      <w:tr w:rsidR="00F15F12" w14:paraId="2F0D95EE" w14:textId="77777777" w:rsidTr="00FE0CF3">
        <w:trPr>
          <w:trHeight w:val="54"/>
          <w:ins w:id="2690" w:author="Okot" w:date="2019-12-18T15:05:00Z"/>
        </w:trPr>
        <w:tc>
          <w:tcPr>
            <w:tcW w:w="3397" w:type="dxa"/>
          </w:tcPr>
          <w:p w14:paraId="3972AE0B" w14:textId="77777777" w:rsidR="00F15F12" w:rsidRPr="009E0555" w:rsidRDefault="00F15F12" w:rsidP="00FE0CF3">
            <w:pPr>
              <w:ind w:firstLine="0"/>
              <w:rPr>
                <w:ins w:id="2691" w:author="Okot" w:date="2019-12-18T15:05:00Z"/>
                <w:b/>
              </w:rPr>
            </w:pPr>
            <w:ins w:id="2692" w:author="Okot" w:date="2019-12-18T15:05:00Z">
              <w:r w:rsidRPr="009E0555">
                <w:rPr>
                  <w:b/>
                </w:rPr>
                <w:t>Scenariusze alternatywne</w:t>
              </w:r>
            </w:ins>
          </w:p>
        </w:tc>
        <w:tc>
          <w:tcPr>
            <w:tcW w:w="5664" w:type="dxa"/>
          </w:tcPr>
          <w:p w14:paraId="7F8BBE39" w14:textId="77777777" w:rsidR="00F15F12" w:rsidRDefault="00F15F12" w:rsidP="00FE0CF3">
            <w:pPr>
              <w:ind w:firstLine="0"/>
              <w:rPr>
                <w:ins w:id="2693" w:author="Okot" w:date="2019-12-18T15:05:00Z"/>
              </w:rPr>
            </w:pPr>
            <w:ins w:id="2694" w:author="Okot" w:date="2019-12-18T15:05:00Z">
              <w:r>
                <w:t>-</w:t>
              </w:r>
            </w:ins>
          </w:p>
        </w:tc>
      </w:tr>
    </w:tbl>
    <w:p w14:paraId="374975A8" w14:textId="77777777" w:rsidR="00F15F12" w:rsidRDefault="00F15F12">
      <w:pPr>
        <w:ind w:firstLine="0"/>
        <w:rPr>
          <w:ins w:id="2695" w:author="Okot" w:date="2019-12-18T14:46:00Z"/>
        </w:rPr>
        <w:pPrChange w:id="2696" w:author="Okot" w:date="2019-12-10T16:58:00Z">
          <w:pPr>
            <w:pStyle w:val="Podtytu"/>
          </w:pPr>
        </w:pPrChange>
      </w:pPr>
    </w:p>
    <w:p w14:paraId="37392A04" w14:textId="5D35B214" w:rsidR="00F15F12" w:rsidRDefault="00F15F12" w:rsidP="00F15F12">
      <w:pPr>
        <w:ind w:firstLine="0"/>
        <w:rPr>
          <w:ins w:id="2697" w:author="Okot" w:date="2019-12-18T15:07:00Z"/>
        </w:rPr>
      </w:pPr>
      <w:ins w:id="2698" w:author="Okot" w:date="2019-12-18T15:07:00Z">
        <w:r>
          <w:t>Tabela 4.6.</w:t>
        </w:r>
      </w:ins>
    </w:p>
    <w:p w14:paraId="270DAABB" w14:textId="7B8C6AC2" w:rsidR="00F15F12" w:rsidRDefault="00F15F12" w:rsidP="00F15F12">
      <w:pPr>
        <w:ind w:firstLine="0"/>
        <w:rPr>
          <w:ins w:id="2699" w:author="Okot" w:date="2019-12-18T15:07:00Z"/>
        </w:rPr>
      </w:pPr>
      <w:ins w:id="2700" w:author="Okot" w:date="2019-12-18T15:07:00Z">
        <w:r>
          <w:t xml:space="preserve">Opis scenariusza przypadku użycia </w:t>
        </w:r>
        <w:r w:rsidR="00EF4472">
          <w:t>„Przeglądanie podstrony P</w:t>
        </w:r>
      </w:ins>
      <w:ins w:id="2701" w:author="Okot" w:date="2019-12-18T15:13:00Z">
        <w:r w:rsidR="00EF4472">
          <w:t>rzepisy</w:t>
        </w:r>
      </w:ins>
      <w:ins w:id="2702"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03" w:author="Okot" w:date="2019-12-18T15:07:00Z"/>
        </w:trPr>
        <w:tc>
          <w:tcPr>
            <w:tcW w:w="3397" w:type="dxa"/>
          </w:tcPr>
          <w:p w14:paraId="525B8227" w14:textId="77777777" w:rsidR="00F15F12" w:rsidRPr="009E0555" w:rsidRDefault="00F15F12" w:rsidP="00FE0CF3">
            <w:pPr>
              <w:ind w:firstLine="0"/>
              <w:rPr>
                <w:ins w:id="2704" w:author="Okot" w:date="2019-12-18T15:07:00Z"/>
                <w:b/>
              </w:rPr>
            </w:pPr>
            <w:ins w:id="2705" w:author="Okot" w:date="2019-12-18T15:07:00Z">
              <w:r w:rsidRPr="009E0555">
                <w:rPr>
                  <w:b/>
                </w:rPr>
                <w:lastRenderedPageBreak/>
                <w:t>Nazwa</w:t>
              </w:r>
            </w:ins>
          </w:p>
        </w:tc>
        <w:tc>
          <w:tcPr>
            <w:tcW w:w="5664" w:type="dxa"/>
          </w:tcPr>
          <w:p w14:paraId="1B9CF12E" w14:textId="63022D84" w:rsidR="00F15F12" w:rsidRPr="007A0FF6" w:rsidRDefault="00EF4472" w:rsidP="00FE0CF3">
            <w:pPr>
              <w:ind w:firstLine="0"/>
              <w:rPr>
                <w:ins w:id="2706" w:author="Okot" w:date="2019-12-18T15:07:00Z"/>
                <w:b/>
                <w:i/>
              </w:rPr>
            </w:pPr>
            <w:ins w:id="2707"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08" w:author="Okot" w:date="2019-12-18T15:07:00Z"/>
        </w:trPr>
        <w:tc>
          <w:tcPr>
            <w:tcW w:w="3397" w:type="dxa"/>
          </w:tcPr>
          <w:p w14:paraId="36BFDEE7" w14:textId="77777777" w:rsidR="00F15F12" w:rsidRPr="009E0555" w:rsidRDefault="00F15F12" w:rsidP="00FE0CF3">
            <w:pPr>
              <w:ind w:firstLine="0"/>
              <w:rPr>
                <w:ins w:id="2709" w:author="Okot" w:date="2019-12-18T15:07:00Z"/>
                <w:b/>
              </w:rPr>
            </w:pPr>
            <w:ins w:id="2710" w:author="Okot" w:date="2019-12-18T15:07:00Z">
              <w:r w:rsidRPr="009E0555">
                <w:rPr>
                  <w:b/>
                </w:rPr>
                <w:t>Opis</w:t>
              </w:r>
            </w:ins>
          </w:p>
        </w:tc>
        <w:tc>
          <w:tcPr>
            <w:tcW w:w="5664" w:type="dxa"/>
          </w:tcPr>
          <w:p w14:paraId="79D705C7" w14:textId="52003587" w:rsidR="00F15F12" w:rsidRDefault="00F15F12">
            <w:pPr>
              <w:ind w:firstLine="0"/>
              <w:rPr>
                <w:ins w:id="2711" w:author="Okot" w:date="2019-12-18T15:07:00Z"/>
              </w:rPr>
            </w:pPr>
            <w:ins w:id="2712" w:author="Okot" w:date="2019-12-18T15:07:00Z">
              <w:r>
                <w:t xml:space="preserve">Przypadek użycia umożliwia zalogowanemu użytkownikowi przeglądanie strony, który wyświetla </w:t>
              </w:r>
            </w:ins>
            <w:ins w:id="2713" w:author="Okot" w:date="2019-12-18T15:13:00Z">
              <w:r w:rsidR="00EF4472">
                <w:t>stworzone przez niego przepisy oraz potrawy.</w:t>
              </w:r>
            </w:ins>
          </w:p>
        </w:tc>
      </w:tr>
      <w:tr w:rsidR="00F15F12" w14:paraId="02AC45F0" w14:textId="77777777" w:rsidTr="00FE0CF3">
        <w:trPr>
          <w:ins w:id="2714" w:author="Okot" w:date="2019-12-18T15:07:00Z"/>
        </w:trPr>
        <w:tc>
          <w:tcPr>
            <w:tcW w:w="3397" w:type="dxa"/>
          </w:tcPr>
          <w:p w14:paraId="766CC754" w14:textId="77777777" w:rsidR="00F15F12" w:rsidRPr="009E0555" w:rsidRDefault="00F15F12" w:rsidP="00FE0CF3">
            <w:pPr>
              <w:ind w:firstLine="0"/>
              <w:rPr>
                <w:ins w:id="2715" w:author="Okot" w:date="2019-12-18T15:07:00Z"/>
                <w:b/>
              </w:rPr>
            </w:pPr>
            <w:ins w:id="2716" w:author="Okot" w:date="2019-12-18T15:07:00Z">
              <w:r w:rsidRPr="009E0555">
                <w:rPr>
                  <w:b/>
                </w:rPr>
                <w:t>Warunki początkowe</w:t>
              </w:r>
            </w:ins>
          </w:p>
        </w:tc>
        <w:tc>
          <w:tcPr>
            <w:tcW w:w="5664" w:type="dxa"/>
          </w:tcPr>
          <w:p w14:paraId="4627DF3F" w14:textId="77777777" w:rsidR="00F15F12" w:rsidRDefault="00F15F12" w:rsidP="00FE0CF3">
            <w:pPr>
              <w:ind w:firstLine="0"/>
              <w:rPr>
                <w:ins w:id="2717" w:author="Okot" w:date="2019-12-18T15:07:00Z"/>
              </w:rPr>
            </w:pPr>
            <w:ins w:id="2718" w:author="Okot" w:date="2019-12-18T15:07:00Z">
              <w:r>
                <w:t>Użytkownik poprawnie zrealizował PU002.</w:t>
              </w:r>
            </w:ins>
          </w:p>
        </w:tc>
      </w:tr>
      <w:tr w:rsidR="00F15F12" w14:paraId="71919225" w14:textId="77777777" w:rsidTr="00FE0CF3">
        <w:trPr>
          <w:ins w:id="2719" w:author="Okot" w:date="2019-12-18T15:07:00Z"/>
        </w:trPr>
        <w:tc>
          <w:tcPr>
            <w:tcW w:w="3397" w:type="dxa"/>
          </w:tcPr>
          <w:p w14:paraId="2603B7B2" w14:textId="77777777" w:rsidR="00F15F12" w:rsidRPr="009E0555" w:rsidRDefault="00F15F12" w:rsidP="00FE0CF3">
            <w:pPr>
              <w:ind w:firstLine="0"/>
              <w:rPr>
                <w:ins w:id="2720" w:author="Okot" w:date="2019-12-18T15:07:00Z"/>
                <w:b/>
              </w:rPr>
            </w:pPr>
            <w:ins w:id="2721" w:author="Okot" w:date="2019-12-18T15:07:00Z">
              <w:r w:rsidRPr="009E0555">
                <w:rPr>
                  <w:b/>
                </w:rPr>
                <w:t>Inicjacja</w:t>
              </w:r>
            </w:ins>
          </w:p>
        </w:tc>
        <w:tc>
          <w:tcPr>
            <w:tcW w:w="5664" w:type="dxa"/>
          </w:tcPr>
          <w:p w14:paraId="77AAE148" w14:textId="74B4A26A" w:rsidR="00F15F12" w:rsidRDefault="00F15F12" w:rsidP="00FE0CF3">
            <w:pPr>
              <w:ind w:firstLine="0"/>
              <w:rPr>
                <w:ins w:id="2722" w:author="Okot" w:date="2019-12-18T15:07:00Z"/>
              </w:rPr>
            </w:pPr>
            <w:ins w:id="2723" w:author="Okot" w:date="2019-12-18T15:07:00Z">
              <w:r>
                <w:t xml:space="preserve">Użytkownik wybrał opcję </w:t>
              </w:r>
              <w:r w:rsidR="00EF4472">
                <w:t>„Przepisy</w:t>
              </w:r>
              <w:r>
                <w:t>” w menu aplikacji.</w:t>
              </w:r>
            </w:ins>
          </w:p>
        </w:tc>
      </w:tr>
      <w:tr w:rsidR="00F15F12" w14:paraId="69CF276E" w14:textId="77777777" w:rsidTr="00FE0CF3">
        <w:trPr>
          <w:ins w:id="2724" w:author="Okot" w:date="2019-12-18T15:07:00Z"/>
        </w:trPr>
        <w:tc>
          <w:tcPr>
            <w:tcW w:w="3397" w:type="dxa"/>
          </w:tcPr>
          <w:p w14:paraId="78A0938B" w14:textId="77777777" w:rsidR="00F15F12" w:rsidRPr="009E0555" w:rsidRDefault="00F15F12" w:rsidP="00FE0CF3">
            <w:pPr>
              <w:ind w:firstLine="0"/>
              <w:rPr>
                <w:ins w:id="2725" w:author="Okot" w:date="2019-12-18T15:07:00Z"/>
                <w:b/>
              </w:rPr>
            </w:pPr>
            <w:ins w:id="2726" w:author="Okot" w:date="2019-12-18T15:07:00Z">
              <w:r w:rsidRPr="009E0555">
                <w:rPr>
                  <w:b/>
                </w:rPr>
                <w:t>Warunki końcowe</w:t>
              </w:r>
            </w:ins>
          </w:p>
        </w:tc>
        <w:tc>
          <w:tcPr>
            <w:tcW w:w="5664" w:type="dxa"/>
          </w:tcPr>
          <w:p w14:paraId="4349304F" w14:textId="3D919781" w:rsidR="00F15F12" w:rsidRDefault="00EF4472" w:rsidP="00FE0CF3">
            <w:pPr>
              <w:ind w:firstLine="0"/>
              <w:rPr>
                <w:ins w:id="2727" w:author="Okot" w:date="2019-12-18T15:07:00Z"/>
              </w:rPr>
            </w:pPr>
            <w:ins w:id="2728" w:author="Okot" w:date="2019-12-18T15:07:00Z">
              <w:r>
                <w:t xml:space="preserve">Podstrona </w:t>
              </w:r>
            </w:ins>
            <w:ins w:id="2729" w:author="Okot" w:date="2019-12-18T15:14:00Z">
              <w:r>
                <w:t>„Przepisy”</w:t>
              </w:r>
            </w:ins>
            <w:ins w:id="2730" w:author="Okot" w:date="2019-12-18T15:07:00Z">
              <w:r w:rsidR="00F15F12">
                <w:t xml:space="preserve"> została poprawnie załadowana i wyświetlona.</w:t>
              </w:r>
            </w:ins>
          </w:p>
        </w:tc>
      </w:tr>
      <w:tr w:rsidR="00F15F12" w14:paraId="0092CB50" w14:textId="77777777" w:rsidTr="00FE0CF3">
        <w:trPr>
          <w:ins w:id="2731" w:author="Okot" w:date="2019-12-18T15:07:00Z"/>
        </w:trPr>
        <w:tc>
          <w:tcPr>
            <w:tcW w:w="3397" w:type="dxa"/>
          </w:tcPr>
          <w:p w14:paraId="4B2893E8" w14:textId="77777777" w:rsidR="00F15F12" w:rsidRPr="009E0555" w:rsidRDefault="00F15F12" w:rsidP="00FE0CF3">
            <w:pPr>
              <w:ind w:firstLine="0"/>
              <w:rPr>
                <w:ins w:id="2732" w:author="Okot" w:date="2019-12-18T15:07:00Z"/>
                <w:b/>
              </w:rPr>
            </w:pPr>
            <w:ins w:id="2733" w:author="Okot" w:date="2019-12-18T15:07:00Z">
              <w:r w:rsidRPr="009E0555">
                <w:rPr>
                  <w:b/>
                </w:rPr>
                <w:t>Scenariusz główny</w:t>
              </w:r>
            </w:ins>
          </w:p>
        </w:tc>
        <w:tc>
          <w:tcPr>
            <w:tcW w:w="5664" w:type="dxa"/>
          </w:tcPr>
          <w:p w14:paraId="6EBF092A" w14:textId="49318EB7" w:rsidR="00F15F12" w:rsidRDefault="00F15F12" w:rsidP="00FE0CF3">
            <w:pPr>
              <w:ind w:firstLine="0"/>
              <w:rPr>
                <w:ins w:id="2734" w:author="Okot" w:date="2019-12-18T15:07:00Z"/>
              </w:rPr>
            </w:pPr>
            <w:ins w:id="2735" w:author="Okot" w:date="2019-12-18T15:07:00Z">
              <w:r>
                <w:t>1. Uż</w:t>
              </w:r>
              <w:r w:rsidR="00EF4472">
                <w:t>ytkownik wybiera opcję „</w:t>
              </w:r>
            </w:ins>
            <w:ins w:id="2736" w:author="Okot" w:date="2019-12-18T15:14:00Z">
              <w:r w:rsidR="00EF4472">
                <w:t>Przepisy</w:t>
              </w:r>
            </w:ins>
            <w:ins w:id="2737" w:author="Okot" w:date="2019-12-18T15:07:00Z">
              <w:r>
                <w:t>” w menu aplikacji.</w:t>
              </w:r>
            </w:ins>
          </w:p>
          <w:p w14:paraId="31CF80F3" w14:textId="7535CC6E" w:rsidR="00F15F12" w:rsidRDefault="00F15F12" w:rsidP="00FE0CF3">
            <w:pPr>
              <w:ind w:firstLine="0"/>
              <w:rPr>
                <w:ins w:id="2738" w:author="Okot" w:date="2019-12-18T15:07:00Z"/>
              </w:rPr>
            </w:pPr>
            <w:ins w:id="2739" w:author="Okot" w:date="2019-12-18T15:07:00Z">
              <w:r>
                <w:t>2. System wyświet</w:t>
              </w:r>
              <w:r w:rsidR="00EF4472">
                <w:t>la podstronę „Przepisy</w:t>
              </w:r>
              <w:r>
                <w:t>”.</w:t>
              </w:r>
            </w:ins>
          </w:p>
        </w:tc>
      </w:tr>
      <w:tr w:rsidR="00F15F12" w14:paraId="4B9A9F27" w14:textId="77777777" w:rsidTr="00FE0CF3">
        <w:trPr>
          <w:trHeight w:val="54"/>
          <w:ins w:id="2740" w:author="Okot" w:date="2019-12-18T15:07:00Z"/>
        </w:trPr>
        <w:tc>
          <w:tcPr>
            <w:tcW w:w="3397" w:type="dxa"/>
          </w:tcPr>
          <w:p w14:paraId="1A8E7828" w14:textId="77777777" w:rsidR="00F15F12" w:rsidRPr="009E0555" w:rsidRDefault="00F15F12" w:rsidP="00FE0CF3">
            <w:pPr>
              <w:ind w:firstLine="0"/>
              <w:rPr>
                <w:ins w:id="2741" w:author="Okot" w:date="2019-12-18T15:07:00Z"/>
                <w:b/>
              </w:rPr>
            </w:pPr>
            <w:ins w:id="2742" w:author="Okot" w:date="2019-12-18T15:07:00Z">
              <w:r w:rsidRPr="009E0555">
                <w:rPr>
                  <w:b/>
                </w:rPr>
                <w:t>Scenariusze alternatywne</w:t>
              </w:r>
            </w:ins>
          </w:p>
        </w:tc>
        <w:tc>
          <w:tcPr>
            <w:tcW w:w="5664" w:type="dxa"/>
          </w:tcPr>
          <w:p w14:paraId="66A463EE" w14:textId="77777777" w:rsidR="00F15F12" w:rsidRDefault="00F15F12" w:rsidP="00FE0CF3">
            <w:pPr>
              <w:ind w:firstLine="0"/>
              <w:rPr>
                <w:ins w:id="2743" w:author="Okot" w:date="2019-12-18T15:07:00Z"/>
              </w:rPr>
            </w:pPr>
            <w:ins w:id="2744" w:author="Okot" w:date="2019-12-18T15:07:00Z">
              <w:r>
                <w:t>-</w:t>
              </w:r>
            </w:ins>
          </w:p>
        </w:tc>
      </w:tr>
    </w:tbl>
    <w:p w14:paraId="3EFB79A3" w14:textId="77777777" w:rsidR="00732A9A" w:rsidRDefault="00732A9A">
      <w:pPr>
        <w:ind w:firstLine="0"/>
        <w:rPr>
          <w:ins w:id="2745" w:author="Okot" w:date="2019-12-18T14:45:00Z"/>
        </w:rPr>
        <w:pPrChange w:id="2746" w:author="Okot" w:date="2019-12-10T16:58:00Z">
          <w:pPr>
            <w:pStyle w:val="Podtytu"/>
          </w:pPr>
        </w:pPrChange>
      </w:pPr>
    </w:p>
    <w:p w14:paraId="54FA293A" w14:textId="64EDAFD4" w:rsidR="00F01781" w:rsidRDefault="00F01781" w:rsidP="00F01781">
      <w:pPr>
        <w:ind w:firstLine="0"/>
        <w:rPr>
          <w:ins w:id="2747" w:author="Okot" w:date="2019-12-18T15:16:00Z"/>
        </w:rPr>
      </w:pPr>
      <w:ins w:id="2748" w:author="Okot" w:date="2019-12-18T15:16:00Z">
        <w:r>
          <w:t>Tabela 4.7.</w:t>
        </w:r>
      </w:ins>
    </w:p>
    <w:p w14:paraId="1C0C6BCA" w14:textId="22A01BC0" w:rsidR="00F01781" w:rsidRDefault="00F01781" w:rsidP="00F01781">
      <w:pPr>
        <w:ind w:firstLine="0"/>
        <w:rPr>
          <w:ins w:id="2749" w:author="Okot" w:date="2019-12-18T15:16:00Z"/>
        </w:rPr>
      </w:pPr>
      <w:ins w:id="2750"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751" w:author="Okot" w:date="2019-12-18T15:16:00Z"/>
        </w:trPr>
        <w:tc>
          <w:tcPr>
            <w:tcW w:w="3397" w:type="dxa"/>
          </w:tcPr>
          <w:p w14:paraId="0F55C8E8" w14:textId="77777777" w:rsidR="00F01781" w:rsidRPr="009E0555" w:rsidRDefault="00F01781" w:rsidP="00FE0CF3">
            <w:pPr>
              <w:ind w:firstLine="0"/>
              <w:rPr>
                <w:ins w:id="2752" w:author="Okot" w:date="2019-12-18T15:16:00Z"/>
                <w:b/>
              </w:rPr>
            </w:pPr>
            <w:ins w:id="2753" w:author="Okot" w:date="2019-12-18T15:16:00Z">
              <w:r w:rsidRPr="009E0555">
                <w:rPr>
                  <w:b/>
                </w:rPr>
                <w:t>Nazwa</w:t>
              </w:r>
            </w:ins>
          </w:p>
        </w:tc>
        <w:tc>
          <w:tcPr>
            <w:tcW w:w="5664" w:type="dxa"/>
          </w:tcPr>
          <w:p w14:paraId="69092958" w14:textId="11E557AE" w:rsidR="00F01781" w:rsidRPr="007A0FF6" w:rsidRDefault="00F01781" w:rsidP="00FE0CF3">
            <w:pPr>
              <w:ind w:firstLine="0"/>
              <w:rPr>
                <w:ins w:id="2754" w:author="Okot" w:date="2019-12-18T15:16:00Z"/>
                <w:b/>
                <w:i/>
              </w:rPr>
            </w:pPr>
            <w:ins w:id="2755" w:author="Okot" w:date="2019-12-18T15:16:00Z">
              <w:r>
                <w:rPr>
                  <w:b/>
                  <w:i/>
                </w:rPr>
                <w:t>PU007</w:t>
              </w:r>
              <w:r w:rsidRPr="007A0FF6">
                <w:rPr>
                  <w:b/>
                  <w:i/>
                </w:rPr>
                <w:t>:</w:t>
              </w:r>
              <w:r>
                <w:rPr>
                  <w:b/>
                  <w:i/>
                </w:rPr>
                <w:t xml:space="preserve"> Przeglądanie podstrony Wyszukiwarka produkt</w:t>
              </w:r>
            </w:ins>
            <w:ins w:id="2756" w:author="Okot" w:date="2019-12-18T15:17:00Z">
              <w:r>
                <w:rPr>
                  <w:b/>
                  <w:i/>
                </w:rPr>
                <w:t>ów</w:t>
              </w:r>
            </w:ins>
          </w:p>
        </w:tc>
      </w:tr>
      <w:tr w:rsidR="00F01781" w14:paraId="6639F94F" w14:textId="77777777" w:rsidTr="00FE0CF3">
        <w:trPr>
          <w:ins w:id="2757" w:author="Okot" w:date="2019-12-18T15:16:00Z"/>
        </w:trPr>
        <w:tc>
          <w:tcPr>
            <w:tcW w:w="3397" w:type="dxa"/>
          </w:tcPr>
          <w:p w14:paraId="2963A833" w14:textId="77777777" w:rsidR="00F01781" w:rsidRPr="009E0555" w:rsidRDefault="00F01781" w:rsidP="00FE0CF3">
            <w:pPr>
              <w:ind w:firstLine="0"/>
              <w:rPr>
                <w:ins w:id="2758" w:author="Okot" w:date="2019-12-18T15:16:00Z"/>
                <w:b/>
              </w:rPr>
            </w:pPr>
            <w:ins w:id="2759" w:author="Okot" w:date="2019-12-18T15:16:00Z">
              <w:r w:rsidRPr="009E0555">
                <w:rPr>
                  <w:b/>
                </w:rPr>
                <w:t>Opis</w:t>
              </w:r>
            </w:ins>
          </w:p>
        </w:tc>
        <w:tc>
          <w:tcPr>
            <w:tcW w:w="5664" w:type="dxa"/>
          </w:tcPr>
          <w:p w14:paraId="6F388457" w14:textId="106F70B3" w:rsidR="00F01781" w:rsidRDefault="00F01781">
            <w:pPr>
              <w:ind w:firstLine="0"/>
              <w:rPr>
                <w:ins w:id="2760" w:author="Okot" w:date="2019-12-18T15:16:00Z"/>
              </w:rPr>
            </w:pPr>
            <w:ins w:id="2761" w:author="Okot" w:date="2019-12-18T15:16:00Z">
              <w:r>
                <w:t xml:space="preserve">Przypadek użycia umożliwia zalogowanemu użytkownikowi przeglądanie strony, który </w:t>
              </w:r>
            </w:ins>
            <w:ins w:id="2762" w:author="Okot" w:date="2019-12-18T15:17:00Z">
              <w:r>
                <w:t>umożliwia wyszukiwanie produktów w bazie produktów.</w:t>
              </w:r>
            </w:ins>
          </w:p>
        </w:tc>
      </w:tr>
      <w:tr w:rsidR="00F01781" w14:paraId="3199865E" w14:textId="77777777" w:rsidTr="00FE0CF3">
        <w:trPr>
          <w:ins w:id="2763" w:author="Okot" w:date="2019-12-18T15:16:00Z"/>
        </w:trPr>
        <w:tc>
          <w:tcPr>
            <w:tcW w:w="3397" w:type="dxa"/>
          </w:tcPr>
          <w:p w14:paraId="591E47B4" w14:textId="77777777" w:rsidR="00F01781" w:rsidRPr="009E0555" w:rsidRDefault="00F01781" w:rsidP="00FE0CF3">
            <w:pPr>
              <w:ind w:firstLine="0"/>
              <w:rPr>
                <w:ins w:id="2764" w:author="Okot" w:date="2019-12-18T15:16:00Z"/>
                <w:b/>
              </w:rPr>
            </w:pPr>
            <w:ins w:id="2765" w:author="Okot" w:date="2019-12-18T15:16:00Z">
              <w:r w:rsidRPr="009E0555">
                <w:rPr>
                  <w:b/>
                </w:rPr>
                <w:t>Warunki początkowe</w:t>
              </w:r>
            </w:ins>
          </w:p>
        </w:tc>
        <w:tc>
          <w:tcPr>
            <w:tcW w:w="5664" w:type="dxa"/>
          </w:tcPr>
          <w:p w14:paraId="79B1B5D4" w14:textId="77777777" w:rsidR="00F01781" w:rsidRDefault="00F01781" w:rsidP="00FE0CF3">
            <w:pPr>
              <w:ind w:firstLine="0"/>
              <w:rPr>
                <w:ins w:id="2766" w:author="Okot" w:date="2019-12-18T15:16:00Z"/>
              </w:rPr>
            </w:pPr>
            <w:ins w:id="2767" w:author="Okot" w:date="2019-12-18T15:16:00Z">
              <w:r>
                <w:t>Użytkownik poprawnie zrealizował PU002.</w:t>
              </w:r>
            </w:ins>
          </w:p>
        </w:tc>
      </w:tr>
      <w:tr w:rsidR="00F01781" w14:paraId="740FA4FD" w14:textId="77777777" w:rsidTr="00FE0CF3">
        <w:trPr>
          <w:ins w:id="2768" w:author="Okot" w:date="2019-12-18T15:16:00Z"/>
        </w:trPr>
        <w:tc>
          <w:tcPr>
            <w:tcW w:w="3397" w:type="dxa"/>
          </w:tcPr>
          <w:p w14:paraId="69C4A3D4" w14:textId="77777777" w:rsidR="00F01781" w:rsidRPr="009E0555" w:rsidRDefault="00F01781" w:rsidP="00FE0CF3">
            <w:pPr>
              <w:ind w:firstLine="0"/>
              <w:rPr>
                <w:ins w:id="2769" w:author="Okot" w:date="2019-12-18T15:16:00Z"/>
                <w:b/>
              </w:rPr>
            </w:pPr>
            <w:ins w:id="2770" w:author="Okot" w:date="2019-12-18T15:16:00Z">
              <w:r w:rsidRPr="009E0555">
                <w:rPr>
                  <w:b/>
                </w:rPr>
                <w:t>Inicjacja</w:t>
              </w:r>
            </w:ins>
          </w:p>
        </w:tc>
        <w:tc>
          <w:tcPr>
            <w:tcW w:w="5664" w:type="dxa"/>
          </w:tcPr>
          <w:p w14:paraId="37CDFA7F" w14:textId="19DD638A" w:rsidR="00F01781" w:rsidRDefault="00F01781" w:rsidP="00FE0CF3">
            <w:pPr>
              <w:ind w:firstLine="0"/>
              <w:rPr>
                <w:ins w:id="2771" w:author="Okot" w:date="2019-12-18T15:16:00Z"/>
              </w:rPr>
            </w:pPr>
            <w:ins w:id="2772" w:author="Okot" w:date="2019-12-18T15:16:00Z">
              <w:r>
                <w:t>Użytkownik wybrał opcję „</w:t>
              </w:r>
            </w:ins>
            <w:ins w:id="2773" w:author="Okot" w:date="2019-12-18T15:17:00Z">
              <w:r>
                <w:t>Wyszukiwarka produktów</w:t>
              </w:r>
            </w:ins>
            <w:ins w:id="2774" w:author="Okot" w:date="2019-12-18T15:16:00Z">
              <w:r>
                <w:t>” w menu aplikacji.</w:t>
              </w:r>
            </w:ins>
          </w:p>
        </w:tc>
      </w:tr>
      <w:tr w:rsidR="00F01781" w14:paraId="5A8C26AB" w14:textId="77777777" w:rsidTr="00FE0CF3">
        <w:trPr>
          <w:ins w:id="2775" w:author="Okot" w:date="2019-12-18T15:16:00Z"/>
        </w:trPr>
        <w:tc>
          <w:tcPr>
            <w:tcW w:w="3397" w:type="dxa"/>
          </w:tcPr>
          <w:p w14:paraId="1739695C" w14:textId="77777777" w:rsidR="00F01781" w:rsidRPr="009E0555" w:rsidRDefault="00F01781" w:rsidP="00FE0CF3">
            <w:pPr>
              <w:ind w:firstLine="0"/>
              <w:rPr>
                <w:ins w:id="2776" w:author="Okot" w:date="2019-12-18T15:16:00Z"/>
                <w:b/>
              </w:rPr>
            </w:pPr>
            <w:ins w:id="2777" w:author="Okot" w:date="2019-12-18T15:16:00Z">
              <w:r w:rsidRPr="009E0555">
                <w:rPr>
                  <w:b/>
                </w:rPr>
                <w:t>Warunki końcowe</w:t>
              </w:r>
            </w:ins>
          </w:p>
        </w:tc>
        <w:tc>
          <w:tcPr>
            <w:tcW w:w="5664" w:type="dxa"/>
          </w:tcPr>
          <w:p w14:paraId="108BB42F" w14:textId="11216214" w:rsidR="00F01781" w:rsidRDefault="00F01781" w:rsidP="00FE0CF3">
            <w:pPr>
              <w:ind w:firstLine="0"/>
              <w:rPr>
                <w:ins w:id="2778" w:author="Okot" w:date="2019-12-18T15:16:00Z"/>
              </w:rPr>
            </w:pPr>
            <w:ins w:id="2779" w:author="Okot" w:date="2019-12-18T15:16:00Z">
              <w:r>
                <w:t>Podstrona „</w:t>
              </w:r>
            </w:ins>
            <w:ins w:id="2780" w:author="Okot" w:date="2019-12-18T15:17:00Z">
              <w:r>
                <w:t>Wyszukiwarka</w:t>
              </w:r>
            </w:ins>
            <w:ins w:id="2781" w:author="Okot" w:date="2019-12-18T15:16:00Z">
              <w:r>
                <w:t>” została poprawnie załadowana i wyświetlona.</w:t>
              </w:r>
            </w:ins>
          </w:p>
        </w:tc>
      </w:tr>
      <w:tr w:rsidR="00F01781" w14:paraId="2B51841C" w14:textId="77777777" w:rsidTr="00FE0CF3">
        <w:trPr>
          <w:ins w:id="2782" w:author="Okot" w:date="2019-12-18T15:16:00Z"/>
        </w:trPr>
        <w:tc>
          <w:tcPr>
            <w:tcW w:w="3397" w:type="dxa"/>
          </w:tcPr>
          <w:p w14:paraId="4DB465C8" w14:textId="77777777" w:rsidR="00F01781" w:rsidRPr="009E0555" w:rsidRDefault="00F01781" w:rsidP="00FE0CF3">
            <w:pPr>
              <w:ind w:firstLine="0"/>
              <w:rPr>
                <w:ins w:id="2783" w:author="Okot" w:date="2019-12-18T15:16:00Z"/>
                <w:b/>
              </w:rPr>
            </w:pPr>
            <w:ins w:id="2784" w:author="Okot" w:date="2019-12-18T15:16:00Z">
              <w:r w:rsidRPr="009E0555">
                <w:rPr>
                  <w:b/>
                </w:rPr>
                <w:t>Scenariusz główny</w:t>
              </w:r>
            </w:ins>
          </w:p>
        </w:tc>
        <w:tc>
          <w:tcPr>
            <w:tcW w:w="5664" w:type="dxa"/>
          </w:tcPr>
          <w:p w14:paraId="1CB18692" w14:textId="7485C397" w:rsidR="00F01781" w:rsidRDefault="00F01781" w:rsidP="00FE0CF3">
            <w:pPr>
              <w:ind w:firstLine="0"/>
              <w:rPr>
                <w:ins w:id="2785" w:author="Okot" w:date="2019-12-18T15:16:00Z"/>
              </w:rPr>
            </w:pPr>
            <w:ins w:id="2786" w:author="Okot" w:date="2019-12-18T15:16:00Z">
              <w:r>
                <w:t>1. Użytkownik wybiera opcję „</w:t>
              </w:r>
            </w:ins>
            <w:ins w:id="2787" w:author="Okot" w:date="2019-12-18T15:17:00Z">
              <w:r>
                <w:t>Wyszukiwarka produktów</w:t>
              </w:r>
            </w:ins>
            <w:ins w:id="2788" w:author="Okot" w:date="2019-12-18T15:16:00Z">
              <w:r>
                <w:t>” w menu aplikacji.</w:t>
              </w:r>
            </w:ins>
          </w:p>
          <w:p w14:paraId="61844B81" w14:textId="51E02DBF" w:rsidR="00F01781" w:rsidRDefault="00F01781" w:rsidP="00FE0CF3">
            <w:pPr>
              <w:ind w:firstLine="0"/>
              <w:rPr>
                <w:ins w:id="2789" w:author="Okot" w:date="2019-12-18T15:16:00Z"/>
              </w:rPr>
            </w:pPr>
            <w:ins w:id="2790" w:author="Okot" w:date="2019-12-18T15:16:00Z">
              <w:r>
                <w:t>2. System wyświetla podstronę „</w:t>
              </w:r>
            </w:ins>
            <w:ins w:id="2791" w:author="Okot" w:date="2019-12-18T15:17:00Z">
              <w:r>
                <w:t>Wyszukiwarka produktów</w:t>
              </w:r>
            </w:ins>
            <w:ins w:id="2792" w:author="Okot" w:date="2019-12-18T15:16:00Z">
              <w:r>
                <w:t>”.</w:t>
              </w:r>
            </w:ins>
          </w:p>
        </w:tc>
      </w:tr>
      <w:tr w:rsidR="00F01781" w14:paraId="01F6ACBF" w14:textId="77777777" w:rsidTr="00FE0CF3">
        <w:trPr>
          <w:trHeight w:val="54"/>
          <w:ins w:id="2793" w:author="Okot" w:date="2019-12-18T15:16:00Z"/>
        </w:trPr>
        <w:tc>
          <w:tcPr>
            <w:tcW w:w="3397" w:type="dxa"/>
          </w:tcPr>
          <w:p w14:paraId="7145DD64" w14:textId="77777777" w:rsidR="00F01781" w:rsidRPr="009E0555" w:rsidRDefault="00F01781" w:rsidP="00FE0CF3">
            <w:pPr>
              <w:ind w:firstLine="0"/>
              <w:rPr>
                <w:ins w:id="2794" w:author="Okot" w:date="2019-12-18T15:16:00Z"/>
                <w:b/>
              </w:rPr>
            </w:pPr>
            <w:ins w:id="2795" w:author="Okot" w:date="2019-12-18T15:16:00Z">
              <w:r w:rsidRPr="009E0555">
                <w:rPr>
                  <w:b/>
                </w:rPr>
                <w:t>Scenariusze alternatywne</w:t>
              </w:r>
            </w:ins>
          </w:p>
        </w:tc>
        <w:tc>
          <w:tcPr>
            <w:tcW w:w="5664" w:type="dxa"/>
          </w:tcPr>
          <w:p w14:paraId="204B4083" w14:textId="77777777" w:rsidR="00F01781" w:rsidRDefault="00F01781" w:rsidP="00FE0CF3">
            <w:pPr>
              <w:ind w:firstLine="0"/>
              <w:rPr>
                <w:ins w:id="2796" w:author="Okot" w:date="2019-12-18T15:16:00Z"/>
              </w:rPr>
            </w:pPr>
            <w:ins w:id="2797" w:author="Okot" w:date="2019-12-18T15:16:00Z">
              <w:r>
                <w:t>-</w:t>
              </w:r>
            </w:ins>
          </w:p>
        </w:tc>
      </w:tr>
    </w:tbl>
    <w:p w14:paraId="6A6AAE12" w14:textId="77777777" w:rsidR="00732A9A" w:rsidRDefault="00732A9A">
      <w:pPr>
        <w:ind w:firstLine="0"/>
        <w:rPr>
          <w:ins w:id="2798" w:author="Okot" w:date="2019-12-18T14:45:00Z"/>
        </w:rPr>
        <w:pPrChange w:id="2799" w:author="Okot" w:date="2019-12-10T16:58:00Z">
          <w:pPr>
            <w:pStyle w:val="Podtytu"/>
          </w:pPr>
        </w:pPrChange>
      </w:pPr>
    </w:p>
    <w:p w14:paraId="623E9E09" w14:textId="63506128" w:rsidR="00F01781" w:rsidRDefault="00F01781" w:rsidP="00F01781">
      <w:pPr>
        <w:ind w:firstLine="0"/>
        <w:rPr>
          <w:ins w:id="2800" w:author="Okot" w:date="2019-12-18T15:18:00Z"/>
        </w:rPr>
      </w:pPr>
      <w:ins w:id="2801" w:author="Okot" w:date="2019-12-18T15:18:00Z">
        <w:r>
          <w:t>Tabela 4.8.</w:t>
        </w:r>
      </w:ins>
    </w:p>
    <w:p w14:paraId="17419DE9" w14:textId="51B33D34" w:rsidR="00F01781" w:rsidRDefault="00F01781" w:rsidP="00F01781">
      <w:pPr>
        <w:ind w:firstLine="0"/>
        <w:rPr>
          <w:ins w:id="2802" w:author="Okot" w:date="2019-12-18T15:19:00Z"/>
        </w:rPr>
      </w:pPr>
      <w:ins w:id="2803" w:author="Okot" w:date="2019-12-18T15:18:00Z">
        <w:r>
          <w:t>Opis scenariusza przypadku użycia „Przeglądanie podstrony M</w:t>
        </w:r>
      </w:ins>
      <w:ins w:id="2804" w:author="Okot" w:date="2019-12-18T15:19:00Z">
        <w:r>
          <w:t>oje dane</w:t>
        </w:r>
      </w:ins>
      <w:ins w:id="2805"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06" w:author="Okot" w:date="2019-12-18T15:19:00Z"/>
        </w:trPr>
        <w:tc>
          <w:tcPr>
            <w:tcW w:w="3397" w:type="dxa"/>
          </w:tcPr>
          <w:p w14:paraId="4A30056C" w14:textId="77777777" w:rsidR="00F01781" w:rsidRPr="009E0555" w:rsidRDefault="00F01781" w:rsidP="00FE0CF3">
            <w:pPr>
              <w:ind w:firstLine="0"/>
              <w:rPr>
                <w:ins w:id="2807" w:author="Okot" w:date="2019-12-18T15:19:00Z"/>
                <w:b/>
              </w:rPr>
            </w:pPr>
            <w:ins w:id="2808" w:author="Okot" w:date="2019-12-18T15:19:00Z">
              <w:r w:rsidRPr="009E0555">
                <w:rPr>
                  <w:b/>
                </w:rPr>
                <w:lastRenderedPageBreak/>
                <w:t>Nazwa</w:t>
              </w:r>
            </w:ins>
          </w:p>
        </w:tc>
        <w:tc>
          <w:tcPr>
            <w:tcW w:w="5664" w:type="dxa"/>
          </w:tcPr>
          <w:p w14:paraId="2F4CCB64" w14:textId="4ED83D31" w:rsidR="00F01781" w:rsidRPr="007A0FF6" w:rsidRDefault="00F01781">
            <w:pPr>
              <w:ind w:firstLine="0"/>
              <w:rPr>
                <w:ins w:id="2809" w:author="Okot" w:date="2019-12-18T15:19:00Z"/>
                <w:b/>
                <w:i/>
              </w:rPr>
            </w:pPr>
            <w:ins w:id="2810" w:author="Okot" w:date="2019-12-18T15:19:00Z">
              <w:r>
                <w:rPr>
                  <w:b/>
                  <w:i/>
                </w:rPr>
                <w:t>PU008</w:t>
              </w:r>
              <w:r w:rsidRPr="007A0FF6">
                <w:rPr>
                  <w:b/>
                  <w:i/>
                </w:rPr>
                <w:t>:</w:t>
              </w:r>
              <w:r>
                <w:rPr>
                  <w:b/>
                  <w:i/>
                </w:rPr>
                <w:t xml:space="preserve"> Przeglądanie podstrony </w:t>
              </w:r>
            </w:ins>
            <w:ins w:id="2811" w:author="Okot" w:date="2019-12-18T15:20:00Z">
              <w:r>
                <w:rPr>
                  <w:b/>
                  <w:i/>
                </w:rPr>
                <w:t>Moje dane</w:t>
              </w:r>
            </w:ins>
          </w:p>
        </w:tc>
      </w:tr>
      <w:tr w:rsidR="00F01781" w14:paraId="2A8B18E3" w14:textId="77777777" w:rsidTr="00FE0CF3">
        <w:trPr>
          <w:ins w:id="2812" w:author="Okot" w:date="2019-12-18T15:19:00Z"/>
        </w:trPr>
        <w:tc>
          <w:tcPr>
            <w:tcW w:w="3397" w:type="dxa"/>
          </w:tcPr>
          <w:p w14:paraId="5B6FBA38" w14:textId="77777777" w:rsidR="00F01781" w:rsidRPr="009E0555" w:rsidRDefault="00F01781" w:rsidP="00FE0CF3">
            <w:pPr>
              <w:ind w:firstLine="0"/>
              <w:rPr>
                <w:ins w:id="2813" w:author="Okot" w:date="2019-12-18T15:19:00Z"/>
                <w:b/>
              </w:rPr>
            </w:pPr>
            <w:ins w:id="2814" w:author="Okot" w:date="2019-12-18T15:19:00Z">
              <w:r w:rsidRPr="009E0555">
                <w:rPr>
                  <w:b/>
                </w:rPr>
                <w:t>Opis</w:t>
              </w:r>
            </w:ins>
          </w:p>
        </w:tc>
        <w:tc>
          <w:tcPr>
            <w:tcW w:w="5664" w:type="dxa"/>
          </w:tcPr>
          <w:p w14:paraId="6847EE3A" w14:textId="7D10B36E" w:rsidR="00F01781" w:rsidRDefault="00F01781">
            <w:pPr>
              <w:ind w:firstLine="0"/>
              <w:rPr>
                <w:ins w:id="2815" w:author="Okot" w:date="2019-12-18T15:19:00Z"/>
              </w:rPr>
            </w:pPr>
            <w:ins w:id="2816" w:author="Okot" w:date="2019-12-18T15:19:00Z">
              <w:r>
                <w:t xml:space="preserve">Przypadek użycia umożliwia zalogowanemu użytkownikowi przeglądanie strony, </w:t>
              </w:r>
            </w:ins>
            <w:ins w:id="2817" w:author="Okot" w:date="2019-12-18T15:20:00Z">
              <w:r>
                <w:t>na której zgromadzone są dane użytkownika</w:t>
              </w:r>
            </w:ins>
            <w:ins w:id="2818" w:author="Okot" w:date="2019-12-18T15:19:00Z">
              <w:r>
                <w:t>.</w:t>
              </w:r>
            </w:ins>
          </w:p>
        </w:tc>
      </w:tr>
      <w:tr w:rsidR="00F01781" w14:paraId="0F09890A" w14:textId="77777777" w:rsidTr="00FE0CF3">
        <w:trPr>
          <w:ins w:id="2819" w:author="Okot" w:date="2019-12-18T15:19:00Z"/>
        </w:trPr>
        <w:tc>
          <w:tcPr>
            <w:tcW w:w="3397" w:type="dxa"/>
          </w:tcPr>
          <w:p w14:paraId="354692EF" w14:textId="77777777" w:rsidR="00F01781" w:rsidRPr="009E0555" w:rsidRDefault="00F01781" w:rsidP="00FE0CF3">
            <w:pPr>
              <w:ind w:firstLine="0"/>
              <w:rPr>
                <w:ins w:id="2820" w:author="Okot" w:date="2019-12-18T15:19:00Z"/>
                <w:b/>
              </w:rPr>
            </w:pPr>
            <w:ins w:id="2821" w:author="Okot" w:date="2019-12-18T15:19:00Z">
              <w:r w:rsidRPr="009E0555">
                <w:rPr>
                  <w:b/>
                </w:rPr>
                <w:t>Warunki początkowe</w:t>
              </w:r>
            </w:ins>
          </w:p>
        </w:tc>
        <w:tc>
          <w:tcPr>
            <w:tcW w:w="5664" w:type="dxa"/>
          </w:tcPr>
          <w:p w14:paraId="6F7FA5D3" w14:textId="77777777" w:rsidR="00F01781" w:rsidRDefault="00F01781" w:rsidP="00FE0CF3">
            <w:pPr>
              <w:ind w:firstLine="0"/>
              <w:rPr>
                <w:ins w:id="2822" w:author="Okot" w:date="2019-12-18T15:19:00Z"/>
              </w:rPr>
            </w:pPr>
            <w:ins w:id="2823" w:author="Okot" w:date="2019-12-18T15:19:00Z">
              <w:r>
                <w:t>Użytkownik poprawnie zrealizował PU002.</w:t>
              </w:r>
            </w:ins>
          </w:p>
        </w:tc>
      </w:tr>
      <w:tr w:rsidR="00F01781" w14:paraId="4320A093" w14:textId="77777777" w:rsidTr="00FE0CF3">
        <w:trPr>
          <w:ins w:id="2824" w:author="Okot" w:date="2019-12-18T15:19:00Z"/>
        </w:trPr>
        <w:tc>
          <w:tcPr>
            <w:tcW w:w="3397" w:type="dxa"/>
          </w:tcPr>
          <w:p w14:paraId="7BDB01FF" w14:textId="77777777" w:rsidR="00F01781" w:rsidRPr="009E0555" w:rsidRDefault="00F01781" w:rsidP="00FE0CF3">
            <w:pPr>
              <w:ind w:firstLine="0"/>
              <w:rPr>
                <w:ins w:id="2825" w:author="Okot" w:date="2019-12-18T15:19:00Z"/>
                <w:b/>
              </w:rPr>
            </w:pPr>
            <w:ins w:id="2826" w:author="Okot" w:date="2019-12-18T15:19:00Z">
              <w:r w:rsidRPr="009E0555">
                <w:rPr>
                  <w:b/>
                </w:rPr>
                <w:t>Inicjacja</w:t>
              </w:r>
            </w:ins>
          </w:p>
        </w:tc>
        <w:tc>
          <w:tcPr>
            <w:tcW w:w="5664" w:type="dxa"/>
          </w:tcPr>
          <w:p w14:paraId="1BE88AC6" w14:textId="04EBC6E5" w:rsidR="00F01781" w:rsidRDefault="00F01781">
            <w:pPr>
              <w:ind w:firstLine="0"/>
              <w:rPr>
                <w:ins w:id="2827" w:author="Okot" w:date="2019-12-18T15:19:00Z"/>
              </w:rPr>
            </w:pPr>
            <w:ins w:id="2828" w:author="Okot" w:date="2019-12-18T15:19:00Z">
              <w:r>
                <w:t>Użytkownik wybrał opcję „</w:t>
              </w:r>
            </w:ins>
            <w:ins w:id="2829" w:author="Okot" w:date="2019-12-18T15:20:00Z">
              <w:r>
                <w:t>Moje dane</w:t>
              </w:r>
            </w:ins>
            <w:ins w:id="2830" w:author="Okot" w:date="2019-12-18T15:19:00Z">
              <w:r>
                <w:t>” w menu aplikacji.</w:t>
              </w:r>
            </w:ins>
          </w:p>
        </w:tc>
      </w:tr>
      <w:tr w:rsidR="00F01781" w14:paraId="6FA356FB" w14:textId="77777777" w:rsidTr="00FE0CF3">
        <w:trPr>
          <w:ins w:id="2831" w:author="Okot" w:date="2019-12-18T15:19:00Z"/>
        </w:trPr>
        <w:tc>
          <w:tcPr>
            <w:tcW w:w="3397" w:type="dxa"/>
          </w:tcPr>
          <w:p w14:paraId="55BD0EA7" w14:textId="77777777" w:rsidR="00F01781" w:rsidRPr="009E0555" w:rsidRDefault="00F01781" w:rsidP="00FE0CF3">
            <w:pPr>
              <w:ind w:firstLine="0"/>
              <w:rPr>
                <w:ins w:id="2832" w:author="Okot" w:date="2019-12-18T15:19:00Z"/>
                <w:b/>
              </w:rPr>
            </w:pPr>
            <w:ins w:id="2833" w:author="Okot" w:date="2019-12-18T15:19:00Z">
              <w:r w:rsidRPr="009E0555">
                <w:rPr>
                  <w:b/>
                </w:rPr>
                <w:t>Warunki końcowe</w:t>
              </w:r>
            </w:ins>
          </w:p>
        </w:tc>
        <w:tc>
          <w:tcPr>
            <w:tcW w:w="5664" w:type="dxa"/>
          </w:tcPr>
          <w:p w14:paraId="50E8020C" w14:textId="1C01AC60" w:rsidR="00F01781" w:rsidRDefault="00F01781">
            <w:pPr>
              <w:ind w:firstLine="0"/>
              <w:rPr>
                <w:ins w:id="2834" w:author="Okot" w:date="2019-12-18T15:19:00Z"/>
              </w:rPr>
            </w:pPr>
            <w:ins w:id="2835" w:author="Okot" w:date="2019-12-18T15:19:00Z">
              <w:r>
                <w:t>Podstrona</w:t>
              </w:r>
            </w:ins>
            <w:ins w:id="2836" w:author="Okot" w:date="2019-12-18T15:20:00Z">
              <w:r>
                <w:t xml:space="preserve"> „Moje dane</w:t>
              </w:r>
            </w:ins>
            <w:ins w:id="2837" w:author="Okot" w:date="2019-12-18T15:19:00Z">
              <w:r>
                <w:t>” została poprawnie załadowana i wyświetlona.</w:t>
              </w:r>
            </w:ins>
          </w:p>
        </w:tc>
      </w:tr>
      <w:tr w:rsidR="00F01781" w14:paraId="27494CD7" w14:textId="77777777" w:rsidTr="00FE0CF3">
        <w:trPr>
          <w:ins w:id="2838" w:author="Okot" w:date="2019-12-18T15:19:00Z"/>
        </w:trPr>
        <w:tc>
          <w:tcPr>
            <w:tcW w:w="3397" w:type="dxa"/>
          </w:tcPr>
          <w:p w14:paraId="684CC61B" w14:textId="77777777" w:rsidR="00F01781" w:rsidRPr="009E0555" w:rsidRDefault="00F01781" w:rsidP="00FE0CF3">
            <w:pPr>
              <w:ind w:firstLine="0"/>
              <w:rPr>
                <w:ins w:id="2839" w:author="Okot" w:date="2019-12-18T15:19:00Z"/>
                <w:b/>
              </w:rPr>
            </w:pPr>
            <w:ins w:id="2840" w:author="Okot" w:date="2019-12-18T15:19:00Z">
              <w:r w:rsidRPr="009E0555">
                <w:rPr>
                  <w:b/>
                </w:rPr>
                <w:t>Scenariusz główny</w:t>
              </w:r>
            </w:ins>
          </w:p>
        </w:tc>
        <w:tc>
          <w:tcPr>
            <w:tcW w:w="5664" w:type="dxa"/>
          </w:tcPr>
          <w:p w14:paraId="6458DB70" w14:textId="04CF46F9" w:rsidR="00F01781" w:rsidRDefault="00F01781" w:rsidP="00FE0CF3">
            <w:pPr>
              <w:ind w:firstLine="0"/>
              <w:rPr>
                <w:ins w:id="2841" w:author="Okot" w:date="2019-12-18T15:19:00Z"/>
              </w:rPr>
            </w:pPr>
            <w:ins w:id="2842" w:author="Okot" w:date="2019-12-18T15:19:00Z">
              <w:r>
                <w:t>1. Użytkownik wybiera opcję „</w:t>
              </w:r>
            </w:ins>
            <w:ins w:id="2843" w:author="Okot" w:date="2019-12-18T15:20:00Z">
              <w:r>
                <w:t>Moje dane</w:t>
              </w:r>
            </w:ins>
            <w:ins w:id="2844" w:author="Okot" w:date="2019-12-18T15:19:00Z">
              <w:r>
                <w:t>” w menu aplikacji.</w:t>
              </w:r>
            </w:ins>
          </w:p>
          <w:p w14:paraId="3FE74B87" w14:textId="43ACAC03" w:rsidR="00F01781" w:rsidRDefault="00F01781">
            <w:pPr>
              <w:ind w:firstLine="0"/>
              <w:rPr>
                <w:ins w:id="2845" w:author="Okot" w:date="2019-12-18T15:19:00Z"/>
              </w:rPr>
            </w:pPr>
            <w:ins w:id="2846" w:author="Okot" w:date="2019-12-18T15:19:00Z">
              <w:r>
                <w:t>2. System wyświetla podstronę „</w:t>
              </w:r>
            </w:ins>
            <w:ins w:id="2847" w:author="Okot" w:date="2019-12-18T15:20:00Z">
              <w:r>
                <w:t>Moje dane”.</w:t>
              </w:r>
            </w:ins>
          </w:p>
        </w:tc>
      </w:tr>
      <w:tr w:rsidR="00F01781" w14:paraId="6964FBF4" w14:textId="77777777" w:rsidTr="00FE0CF3">
        <w:trPr>
          <w:trHeight w:val="54"/>
          <w:ins w:id="2848" w:author="Okot" w:date="2019-12-18T15:19:00Z"/>
        </w:trPr>
        <w:tc>
          <w:tcPr>
            <w:tcW w:w="3397" w:type="dxa"/>
          </w:tcPr>
          <w:p w14:paraId="4215A2EE" w14:textId="77777777" w:rsidR="00F01781" w:rsidRPr="009E0555" w:rsidRDefault="00F01781" w:rsidP="00FE0CF3">
            <w:pPr>
              <w:ind w:firstLine="0"/>
              <w:rPr>
                <w:ins w:id="2849" w:author="Okot" w:date="2019-12-18T15:19:00Z"/>
                <w:b/>
              </w:rPr>
            </w:pPr>
            <w:ins w:id="2850" w:author="Okot" w:date="2019-12-18T15:19:00Z">
              <w:r w:rsidRPr="009E0555">
                <w:rPr>
                  <w:b/>
                </w:rPr>
                <w:t>Scenariusze alternatywne</w:t>
              </w:r>
            </w:ins>
          </w:p>
        </w:tc>
        <w:tc>
          <w:tcPr>
            <w:tcW w:w="5664" w:type="dxa"/>
          </w:tcPr>
          <w:p w14:paraId="53186199" w14:textId="77777777" w:rsidR="00F01781" w:rsidRDefault="00F01781" w:rsidP="00FE0CF3">
            <w:pPr>
              <w:ind w:firstLine="0"/>
              <w:rPr>
                <w:ins w:id="2851" w:author="Okot" w:date="2019-12-18T15:19:00Z"/>
              </w:rPr>
            </w:pPr>
            <w:ins w:id="2852" w:author="Okot" w:date="2019-12-18T15:19:00Z">
              <w:r>
                <w:t>-</w:t>
              </w:r>
            </w:ins>
          </w:p>
        </w:tc>
      </w:tr>
    </w:tbl>
    <w:p w14:paraId="643FD4C5" w14:textId="77777777" w:rsidR="00F01781" w:rsidRDefault="00F01781" w:rsidP="00F01781">
      <w:pPr>
        <w:ind w:firstLine="0"/>
        <w:rPr>
          <w:ins w:id="2853" w:author="Okot" w:date="2019-12-25T10:57:00Z"/>
        </w:rPr>
      </w:pPr>
    </w:p>
    <w:p w14:paraId="57733D7F" w14:textId="038B802A" w:rsidR="00956227" w:rsidRDefault="00956227" w:rsidP="00956227">
      <w:pPr>
        <w:ind w:firstLine="0"/>
        <w:rPr>
          <w:ins w:id="2854" w:author="Okot" w:date="2019-12-25T10:57:00Z"/>
        </w:rPr>
      </w:pPr>
      <w:ins w:id="2855" w:author="Okot" w:date="2019-12-25T10:57:00Z">
        <w:r>
          <w:t>Tabela 4.9.</w:t>
        </w:r>
      </w:ins>
    </w:p>
    <w:p w14:paraId="477465D3" w14:textId="75995EC8" w:rsidR="00956227" w:rsidRDefault="00956227" w:rsidP="00F01781">
      <w:pPr>
        <w:ind w:firstLine="0"/>
        <w:rPr>
          <w:ins w:id="2856" w:author="Okot" w:date="2019-12-18T15:19:00Z"/>
        </w:rPr>
      </w:pPr>
      <w:ins w:id="2857"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858" w:author="Okot" w:date="2019-12-25T10:56:00Z"/>
        </w:trPr>
        <w:tc>
          <w:tcPr>
            <w:tcW w:w="3397" w:type="dxa"/>
          </w:tcPr>
          <w:p w14:paraId="72401848" w14:textId="77777777" w:rsidR="00956227" w:rsidRPr="00541155" w:rsidRDefault="00956227" w:rsidP="00FE0CF3">
            <w:pPr>
              <w:ind w:firstLine="0"/>
              <w:rPr>
                <w:ins w:id="2859" w:author="Okot" w:date="2019-12-25T10:56:00Z"/>
                <w:b/>
              </w:rPr>
            </w:pPr>
            <w:ins w:id="2860" w:author="Okot" w:date="2019-12-25T10:56:00Z">
              <w:r w:rsidRPr="00541155">
                <w:rPr>
                  <w:b/>
                </w:rPr>
                <w:t>Nazwa</w:t>
              </w:r>
            </w:ins>
          </w:p>
        </w:tc>
        <w:tc>
          <w:tcPr>
            <w:tcW w:w="5664" w:type="dxa"/>
          </w:tcPr>
          <w:p w14:paraId="1FF07792" w14:textId="4A437D07" w:rsidR="00956227" w:rsidRPr="00956227" w:rsidRDefault="00956227" w:rsidP="00FE0CF3">
            <w:pPr>
              <w:ind w:firstLine="0"/>
              <w:rPr>
                <w:ins w:id="2861" w:author="Okot" w:date="2019-12-25T10:56:00Z"/>
                <w:b/>
                <w:i/>
                <w:rPrChange w:id="2862" w:author="Okot" w:date="2019-12-25T10:57:00Z">
                  <w:rPr>
                    <w:ins w:id="2863" w:author="Okot" w:date="2019-12-25T10:56:00Z"/>
                  </w:rPr>
                </w:rPrChange>
              </w:rPr>
            </w:pPr>
            <w:ins w:id="2864" w:author="Okot" w:date="2019-12-25T10:56:00Z">
              <w:r w:rsidRPr="00956227">
                <w:rPr>
                  <w:b/>
                  <w:i/>
                  <w:rPrChange w:id="2865" w:author="Okot" w:date="2019-12-25T10:57:00Z">
                    <w:rPr/>
                  </w:rPrChange>
                </w:rPr>
                <w:t>PU009:</w:t>
              </w:r>
            </w:ins>
            <w:ins w:id="2866" w:author="Okot" w:date="2019-12-25T10:57:00Z">
              <w:r w:rsidRPr="00956227">
                <w:rPr>
                  <w:b/>
                  <w:i/>
                  <w:rPrChange w:id="2867" w:author="Okot" w:date="2019-12-25T10:57:00Z">
                    <w:rPr/>
                  </w:rPrChange>
                </w:rPr>
                <w:t xml:space="preserve"> Wprowadzanie danych użytkownika</w:t>
              </w:r>
            </w:ins>
          </w:p>
        </w:tc>
      </w:tr>
      <w:tr w:rsidR="00956227" w14:paraId="5A74EAE0" w14:textId="77777777" w:rsidTr="00FE0CF3">
        <w:trPr>
          <w:ins w:id="2868" w:author="Okot" w:date="2019-12-25T10:56:00Z"/>
        </w:trPr>
        <w:tc>
          <w:tcPr>
            <w:tcW w:w="3397" w:type="dxa"/>
          </w:tcPr>
          <w:p w14:paraId="00F422BA" w14:textId="77777777" w:rsidR="00956227" w:rsidRPr="00541155" w:rsidRDefault="00956227" w:rsidP="00956227">
            <w:pPr>
              <w:ind w:firstLine="0"/>
              <w:rPr>
                <w:ins w:id="2869" w:author="Okot" w:date="2019-12-25T10:56:00Z"/>
                <w:b/>
              </w:rPr>
            </w:pPr>
            <w:ins w:id="2870" w:author="Okot" w:date="2019-12-25T10:56:00Z">
              <w:r w:rsidRPr="00541155">
                <w:rPr>
                  <w:b/>
                </w:rPr>
                <w:t>Opis</w:t>
              </w:r>
            </w:ins>
          </w:p>
        </w:tc>
        <w:tc>
          <w:tcPr>
            <w:tcW w:w="5664" w:type="dxa"/>
          </w:tcPr>
          <w:p w14:paraId="30E4F417" w14:textId="74A629D8" w:rsidR="00956227" w:rsidRDefault="00956227">
            <w:pPr>
              <w:ind w:firstLine="0"/>
              <w:rPr>
                <w:ins w:id="2871" w:author="Okot" w:date="2019-12-25T10:56:00Z"/>
              </w:rPr>
            </w:pPr>
            <w:ins w:id="2872" w:author="Okot" w:date="2019-12-25T10:58:00Z">
              <w:r>
                <w:t>Przypadek użycia umożliwia zalogowanemu użytkownikowi wprowadzanie do system swoich danych: daty urodzenia, wzrostu i płci.</w:t>
              </w:r>
            </w:ins>
          </w:p>
        </w:tc>
      </w:tr>
      <w:tr w:rsidR="00956227" w14:paraId="7C62AC54" w14:textId="77777777" w:rsidTr="00FE0CF3">
        <w:trPr>
          <w:ins w:id="2873" w:author="Okot" w:date="2019-12-25T10:56:00Z"/>
        </w:trPr>
        <w:tc>
          <w:tcPr>
            <w:tcW w:w="3397" w:type="dxa"/>
          </w:tcPr>
          <w:p w14:paraId="52637485" w14:textId="77777777" w:rsidR="00956227" w:rsidRPr="00541155" w:rsidRDefault="00956227" w:rsidP="00956227">
            <w:pPr>
              <w:ind w:firstLine="0"/>
              <w:rPr>
                <w:ins w:id="2874" w:author="Okot" w:date="2019-12-25T10:56:00Z"/>
                <w:b/>
              </w:rPr>
            </w:pPr>
            <w:ins w:id="2875" w:author="Okot" w:date="2019-12-25T10:56:00Z">
              <w:r w:rsidRPr="00541155">
                <w:rPr>
                  <w:b/>
                </w:rPr>
                <w:t>Warunki początkowe</w:t>
              </w:r>
            </w:ins>
          </w:p>
        </w:tc>
        <w:tc>
          <w:tcPr>
            <w:tcW w:w="5664" w:type="dxa"/>
          </w:tcPr>
          <w:p w14:paraId="4C79EC14" w14:textId="0C4D25CF" w:rsidR="00956227" w:rsidRDefault="00956227" w:rsidP="00956227">
            <w:pPr>
              <w:ind w:firstLine="0"/>
              <w:rPr>
                <w:ins w:id="2876" w:author="Okot" w:date="2019-12-25T10:56:00Z"/>
              </w:rPr>
            </w:pPr>
            <w:ins w:id="2877" w:author="Okot" w:date="2019-12-25T10:58:00Z">
              <w:r>
                <w:t>Użytkownik poprawnie zrealizował PU002.</w:t>
              </w:r>
            </w:ins>
          </w:p>
        </w:tc>
      </w:tr>
      <w:tr w:rsidR="00956227" w14:paraId="70415C0F" w14:textId="77777777" w:rsidTr="00FE0CF3">
        <w:trPr>
          <w:ins w:id="2878" w:author="Okot" w:date="2019-12-25T10:56:00Z"/>
        </w:trPr>
        <w:tc>
          <w:tcPr>
            <w:tcW w:w="3397" w:type="dxa"/>
          </w:tcPr>
          <w:p w14:paraId="707A1663" w14:textId="77777777" w:rsidR="00956227" w:rsidRPr="00541155" w:rsidRDefault="00956227" w:rsidP="00956227">
            <w:pPr>
              <w:ind w:firstLine="0"/>
              <w:rPr>
                <w:ins w:id="2879" w:author="Okot" w:date="2019-12-25T10:56:00Z"/>
                <w:b/>
              </w:rPr>
            </w:pPr>
            <w:ins w:id="2880" w:author="Okot" w:date="2019-12-25T10:56:00Z">
              <w:r w:rsidRPr="00541155">
                <w:rPr>
                  <w:b/>
                </w:rPr>
                <w:t>Inicjacja</w:t>
              </w:r>
            </w:ins>
          </w:p>
        </w:tc>
        <w:tc>
          <w:tcPr>
            <w:tcW w:w="5664" w:type="dxa"/>
          </w:tcPr>
          <w:p w14:paraId="16B9C82E" w14:textId="17602228" w:rsidR="00956227" w:rsidRDefault="00956227" w:rsidP="00956227">
            <w:pPr>
              <w:ind w:firstLine="0"/>
              <w:rPr>
                <w:ins w:id="2881" w:author="Okot" w:date="2019-12-25T10:56:00Z"/>
              </w:rPr>
            </w:pPr>
            <w:ins w:id="2882" w:author="Okot" w:date="2019-12-25T10:58:00Z">
              <w:r>
                <w:t>Użytkownik po raz pierwszy zalogował się do systemu lub użytkownik znajduje si</w:t>
              </w:r>
            </w:ins>
            <w:ins w:id="2883" w:author="Okot" w:date="2019-12-25T10:59:00Z">
              <w:r>
                <w:t>ę na podstronie „Moje dane”</w:t>
              </w:r>
              <w:r w:rsidR="00731DD1">
                <w:t xml:space="preserve"> i u</w:t>
              </w:r>
            </w:ins>
            <w:ins w:id="2884" w:author="Okot" w:date="2019-12-25T11:03:00Z">
              <w:r w:rsidR="00731DD1">
                <w:t xml:space="preserve">żył przycisku </w:t>
              </w:r>
            </w:ins>
            <w:ins w:id="2885" w:author="Okot" w:date="2019-12-25T11:04:00Z">
              <w:r w:rsidR="00731DD1">
                <w:t>„Wprowadź dane”</w:t>
              </w:r>
            </w:ins>
          </w:p>
        </w:tc>
      </w:tr>
      <w:tr w:rsidR="00956227" w14:paraId="741347B5" w14:textId="77777777" w:rsidTr="00FE0CF3">
        <w:trPr>
          <w:ins w:id="2886" w:author="Okot" w:date="2019-12-25T10:56:00Z"/>
        </w:trPr>
        <w:tc>
          <w:tcPr>
            <w:tcW w:w="3397" w:type="dxa"/>
          </w:tcPr>
          <w:p w14:paraId="16759301" w14:textId="77777777" w:rsidR="00956227" w:rsidRPr="00541155" w:rsidRDefault="00956227" w:rsidP="00956227">
            <w:pPr>
              <w:ind w:firstLine="0"/>
              <w:rPr>
                <w:ins w:id="2887" w:author="Okot" w:date="2019-12-25T10:56:00Z"/>
                <w:b/>
              </w:rPr>
            </w:pPr>
            <w:ins w:id="2888" w:author="Okot" w:date="2019-12-25T10:56:00Z">
              <w:r w:rsidRPr="00541155">
                <w:rPr>
                  <w:b/>
                </w:rPr>
                <w:t>Warunki końcowe</w:t>
              </w:r>
            </w:ins>
          </w:p>
        </w:tc>
        <w:tc>
          <w:tcPr>
            <w:tcW w:w="5664" w:type="dxa"/>
          </w:tcPr>
          <w:p w14:paraId="3795420A" w14:textId="301107AE" w:rsidR="00956227" w:rsidRDefault="00A277D2">
            <w:pPr>
              <w:ind w:firstLine="0"/>
              <w:rPr>
                <w:ins w:id="2889" w:author="Okot" w:date="2019-12-25T10:56:00Z"/>
              </w:rPr>
            </w:pPr>
            <w:ins w:id="2890" w:author="Okot" w:date="2019-12-25T11:00:00Z">
              <w:r>
                <w:t xml:space="preserve">Został wyświetlony komunikat </w:t>
              </w:r>
            </w:ins>
            <w:ins w:id="2891" w:author="Okot" w:date="2019-12-25T11:01:00Z">
              <w:r>
                <w:t>informujący o poprawnym zapisaniu danych użytkownika.</w:t>
              </w:r>
            </w:ins>
          </w:p>
        </w:tc>
      </w:tr>
      <w:tr w:rsidR="00956227" w14:paraId="26B51500" w14:textId="77777777" w:rsidTr="00FE0CF3">
        <w:trPr>
          <w:ins w:id="2892" w:author="Okot" w:date="2019-12-25T10:56:00Z"/>
        </w:trPr>
        <w:tc>
          <w:tcPr>
            <w:tcW w:w="3397" w:type="dxa"/>
          </w:tcPr>
          <w:p w14:paraId="22B2CEEF" w14:textId="77777777" w:rsidR="00956227" w:rsidRPr="00541155" w:rsidRDefault="00956227" w:rsidP="00956227">
            <w:pPr>
              <w:ind w:firstLine="0"/>
              <w:rPr>
                <w:ins w:id="2893" w:author="Okot" w:date="2019-12-25T10:56:00Z"/>
                <w:b/>
              </w:rPr>
            </w:pPr>
            <w:ins w:id="2894" w:author="Okot" w:date="2019-12-25T10:56:00Z">
              <w:r w:rsidRPr="00541155">
                <w:rPr>
                  <w:b/>
                </w:rPr>
                <w:t>Scenariusz główny</w:t>
              </w:r>
            </w:ins>
          </w:p>
        </w:tc>
        <w:tc>
          <w:tcPr>
            <w:tcW w:w="5664" w:type="dxa"/>
          </w:tcPr>
          <w:p w14:paraId="707E2F18" w14:textId="3FADFD0D" w:rsidR="00956227" w:rsidRDefault="00731DD1" w:rsidP="00956227">
            <w:pPr>
              <w:ind w:firstLine="0"/>
              <w:rPr>
                <w:ins w:id="2895" w:author="Okot" w:date="2019-12-25T11:04:00Z"/>
              </w:rPr>
            </w:pPr>
            <w:ins w:id="2896" w:author="Okot" w:date="2019-12-25T11:04:00Z">
              <w:r>
                <w:t>1</w:t>
              </w:r>
            </w:ins>
            <w:ins w:id="2897" w:author="Okot" w:date="2019-12-25T11:11:00Z">
              <w:r w:rsidR="00FE0CF3">
                <w:t>(</w:t>
              </w:r>
            </w:ins>
            <w:ins w:id="2898" w:author="Okot" w:date="2019-12-25T11:04:00Z">
              <w:r>
                <w:t>a</w:t>
              </w:r>
            </w:ins>
            <w:ins w:id="2899" w:author="Okot" w:date="2019-12-25T11:11:00Z">
              <w:r w:rsidR="00FE0CF3">
                <w:t>)</w:t>
              </w:r>
            </w:ins>
            <w:ins w:id="2900" w:author="Okot" w:date="2019-12-25T11:04:00Z">
              <w:r>
                <w:t>. Użytkownik loguje się po raz pierwszy do aplikacji</w:t>
              </w:r>
            </w:ins>
            <w:ins w:id="2901" w:author="Okot" w:date="2019-12-25T11:09:00Z">
              <w:r>
                <w:t>.</w:t>
              </w:r>
            </w:ins>
          </w:p>
          <w:p w14:paraId="09C52448" w14:textId="5668FB6B" w:rsidR="00731DD1" w:rsidRDefault="00731DD1" w:rsidP="00956227">
            <w:pPr>
              <w:ind w:firstLine="0"/>
              <w:rPr>
                <w:ins w:id="2902" w:author="Okot" w:date="2019-12-25T11:05:00Z"/>
              </w:rPr>
            </w:pPr>
            <w:ins w:id="2903" w:author="Okot" w:date="2019-12-25T11:04:00Z">
              <w:r>
                <w:t>1</w:t>
              </w:r>
            </w:ins>
            <w:ins w:id="2904" w:author="Okot" w:date="2019-12-25T11:11:00Z">
              <w:r w:rsidR="00FE0CF3">
                <w:t>(</w:t>
              </w:r>
            </w:ins>
            <w:ins w:id="2905" w:author="Okot" w:date="2019-12-25T11:04:00Z">
              <w:r>
                <w:t>b</w:t>
              </w:r>
            </w:ins>
            <w:ins w:id="2906" w:author="Okot" w:date="2019-12-25T11:11:00Z">
              <w:r w:rsidR="00FE0CF3">
                <w:t>)</w:t>
              </w:r>
            </w:ins>
            <w:ins w:id="2907" w:author="Okot" w:date="2019-12-25T11:04:00Z">
              <w:r>
                <w:t xml:space="preserve">. Użytkownik znajduje się na stronie </w:t>
              </w:r>
            </w:ins>
            <w:ins w:id="2908" w:author="Okot" w:date="2019-12-25T11:05:00Z">
              <w:r>
                <w:t>„Moje dane” i wciska przycisk „Wprowadź dane”</w:t>
              </w:r>
            </w:ins>
            <w:ins w:id="2909" w:author="Okot" w:date="2019-12-25T11:09:00Z">
              <w:r>
                <w:t>.</w:t>
              </w:r>
            </w:ins>
          </w:p>
          <w:p w14:paraId="3BF24B13" w14:textId="6DBE150D" w:rsidR="00731DD1" w:rsidRDefault="00731DD1" w:rsidP="00956227">
            <w:pPr>
              <w:ind w:firstLine="0"/>
              <w:rPr>
                <w:ins w:id="2910" w:author="Okot" w:date="2019-12-25T11:05:00Z"/>
              </w:rPr>
            </w:pPr>
            <w:ins w:id="2911" w:author="Okot" w:date="2019-12-25T11:05:00Z">
              <w:r>
                <w:t>2. Pojawia się okno modalne zawierające formularz z polami: wzrost, data urodzenia</w:t>
              </w:r>
            </w:ins>
            <w:ins w:id="2912" w:author="Okot" w:date="2019-12-25T11:06:00Z">
              <w:r>
                <w:t> (kalendarz)</w:t>
              </w:r>
            </w:ins>
            <w:ins w:id="2913" w:author="Okot" w:date="2019-12-25T11:05:00Z">
              <w:r>
                <w:t>, płeć</w:t>
              </w:r>
            </w:ins>
            <w:ins w:id="2914" w:author="Okot" w:date="2019-12-25T11:06:00Z">
              <w:r>
                <w:t> (przycisk wyboru</w:t>
              </w:r>
            </w:ins>
            <w:ins w:id="2915" w:author="Okot" w:date="2019-12-25T11:07:00Z">
              <w:r>
                <w:t>)</w:t>
              </w:r>
            </w:ins>
            <w:ins w:id="2916" w:author="Okot" w:date="2019-12-25T11:09:00Z">
              <w:r>
                <w:t>.</w:t>
              </w:r>
            </w:ins>
          </w:p>
          <w:p w14:paraId="6CDCA471" w14:textId="303A816B" w:rsidR="00731DD1" w:rsidRDefault="00731DD1" w:rsidP="00956227">
            <w:pPr>
              <w:ind w:firstLine="0"/>
              <w:rPr>
                <w:ins w:id="2917" w:author="Okot" w:date="2019-12-25T11:07:00Z"/>
              </w:rPr>
            </w:pPr>
            <w:ins w:id="2918" w:author="Okot" w:date="2019-12-25T11:05:00Z">
              <w:r>
                <w:t xml:space="preserve">3. </w:t>
              </w:r>
            </w:ins>
            <w:ins w:id="2919" w:author="Okot" w:date="2019-12-25T11:06:00Z">
              <w:r>
                <w:t>Użytkownik wprowadza swój wzrost w centymetrach</w:t>
              </w:r>
            </w:ins>
            <w:ins w:id="2920" w:author="Okot" w:date="2019-12-25T11:09:00Z">
              <w:r>
                <w:t>.</w:t>
              </w:r>
            </w:ins>
          </w:p>
          <w:p w14:paraId="22AEFAAB" w14:textId="4F83BCB6" w:rsidR="00731DD1" w:rsidRDefault="00731DD1" w:rsidP="00956227">
            <w:pPr>
              <w:ind w:firstLine="0"/>
              <w:rPr>
                <w:ins w:id="2921" w:author="Okot" w:date="2019-12-25T11:08:00Z"/>
              </w:rPr>
            </w:pPr>
            <w:ins w:id="2922" w:author="Okot" w:date="2019-12-25T11:06:00Z">
              <w:r>
                <w:lastRenderedPageBreak/>
                <w:t>4. Użytkownik wybiera swoją datę urodzenia</w:t>
              </w:r>
            </w:ins>
            <w:ins w:id="2923" w:author="Okot" w:date="2019-12-25T11:10:00Z">
              <w:r>
                <w:t>.</w:t>
              </w:r>
            </w:ins>
            <w:ins w:id="2924" w:author="Okot" w:date="2019-12-25T11:04:00Z">
              <w:r>
                <w:t xml:space="preserve"> </w:t>
              </w:r>
            </w:ins>
          </w:p>
          <w:p w14:paraId="68BB7AA0" w14:textId="0BEB7FF7" w:rsidR="00731DD1" w:rsidRDefault="00731DD1" w:rsidP="00956227">
            <w:pPr>
              <w:ind w:firstLine="0"/>
              <w:rPr>
                <w:ins w:id="2925" w:author="Okot" w:date="2019-12-25T11:08:00Z"/>
              </w:rPr>
            </w:pPr>
            <w:ins w:id="2926" w:author="Okot" w:date="2019-12-25T11:08:00Z">
              <w:r>
                <w:t>5. Użytkownik wybiera swoją płeć</w:t>
              </w:r>
            </w:ins>
            <w:ins w:id="2927" w:author="Okot" w:date="2019-12-25T11:10:00Z">
              <w:r>
                <w:t>.</w:t>
              </w:r>
            </w:ins>
          </w:p>
          <w:p w14:paraId="4E73B7DC" w14:textId="6498E525" w:rsidR="00731DD1" w:rsidRDefault="00731DD1" w:rsidP="00956227">
            <w:pPr>
              <w:ind w:firstLine="0"/>
              <w:rPr>
                <w:ins w:id="2928" w:author="Okot" w:date="2019-12-25T11:08:00Z"/>
              </w:rPr>
            </w:pPr>
            <w:ins w:id="2929" w:author="Okot" w:date="2019-12-25T11:08:00Z">
              <w:r>
                <w:t>6. Użytkownik używa przycisku do zapisu danych</w:t>
              </w:r>
            </w:ins>
            <w:ins w:id="2930" w:author="Okot" w:date="2019-12-25T11:10:00Z">
              <w:r>
                <w:t>.</w:t>
              </w:r>
            </w:ins>
          </w:p>
          <w:p w14:paraId="50E14CFA" w14:textId="589BA20B" w:rsidR="00731DD1" w:rsidRDefault="00731DD1" w:rsidP="00956227">
            <w:pPr>
              <w:ind w:firstLine="0"/>
              <w:rPr>
                <w:ins w:id="2931" w:author="Okot" w:date="2019-12-25T11:08:00Z"/>
              </w:rPr>
            </w:pPr>
            <w:ins w:id="2932" w:author="Okot" w:date="2019-12-25T11:08:00Z">
              <w:r>
                <w:t>7. System weryfikuje wprowadzone dane</w:t>
              </w:r>
            </w:ins>
            <w:ins w:id="2933" w:author="Okot" w:date="2019-12-25T11:10:00Z">
              <w:r>
                <w:t>.</w:t>
              </w:r>
            </w:ins>
          </w:p>
          <w:p w14:paraId="3EA2EEFA" w14:textId="65A46586" w:rsidR="00731DD1" w:rsidRDefault="00731DD1" w:rsidP="00956227">
            <w:pPr>
              <w:ind w:firstLine="0"/>
              <w:rPr>
                <w:ins w:id="2934" w:author="Okot" w:date="2019-12-25T11:08:00Z"/>
              </w:rPr>
            </w:pPr>
            <w:ins w:id="2935" w:author="Okot" w:date="2019-12-25T11:08:00Z">
              <w:r>
                <w:t>8. Dane zostają zapisane w bazie danych</w:t>
              </w:r>
            </w:ins>
            <w:ins w:id="2936" w:author="Okot" w:date="2019-12-25T11:10:00Z">
              <w:r>
                <w:t>.</w:t>
              </w:r>
            </w:ins>
          </w:p>
          <w:p w14:paraId="40B97B1E" w14:textId="260D5DB7" w:rsidR="00731DD1" w:rsidRDefault="00731DD1" w:rsidP="00956227">
            <w:pPr>
              <w:ind w:firstLine="0"/>
              <w:rPr>
                <w:ins w:id="2937" w:author="Okot" w:date="2019-12-25T10:56:00Z"/>
              </w:rPr>
            </w:pPr>
            <w:ins w:id="2938" w:author="Okot" w:date="2019-12-25T11:09:00Z">
              <w:r>
                <w:t>9. Zostaje wyświetlony komunikat informujący o poprawnym zapisaniu danych użytkownika.</w:t>
              </w:r>
            </w:ins>
          </w:p>
        </w:tc>
      </w:tr>
      <w:tr w:rsidR="00956227" w14:paraId="0A4C7E2F" w14:textId="77777777" w:rsidTr="00FE0CF3">
        <w:trPr>
          <w:trHeight w:val="54"/>
          <w:ins w:id="2939" w:author="Okot" w:date="2019-12-25T10:56:00Z"/>
        </w:trPr>
        <w:tc>
          <w:tcPr>
            <w:tcW w:w="3397" w:type="dxa"/>
          </w:tcPr>
          <w:p w14:paraId="0BF37872" w14:textId="0BB6C71D" w:rsidR="00956227" w:rsidRPr="00541155" w:rsidRDefault="00956227" w:rsidP="00956227">
            <w:pPr>
              <w:ind w:firstLine="0"/>
              <w:rPr>
                <w:ins w:id="2940" w:author="Okot" w:date="2019-12-25T10:56:00Z"/>
                <w:b/>
              </w:rPr>
            </w:pPr>
            <w:ins w:id="2941" w:author="Okot" w:date="2019-12-25T10:56:00Z">
              <w:r w:rsidRPr="00541155">
                <w:rPr>
                  <w:b/>
                </w:rPr>
                <w:lastRenderedPageBreak/>
                <w:t>Scenariusze alternatywne</w:t>
              </w:r>
            </w:ins>
          </w:p>
        </w:tc>
        <w:tc>
          <w:tcPr>
            <w:tcW w:w="5664" w:type="dxa"/>
          </w:tcPr>
          <w:p w14:paraId="5250BF57" w14:textId="4F8C735C" w:rsidR="009778CF" w:rsidRDefault="009778CF" w:rsidP="00956227">
            <w:pPr>
              <w:ind w:firstLine="0"/>
              <w:rPr>
                <w:ins w:id="2942" w:author="Okot" w:date="2019-12-25T16:20:00Z"/>
              </w:rPr>
            </w:pPr>
            <w:ins w:id="2943" w:author="Okot" w:date="2019-12-25T11:15:00Z">
              <w:r>
                <w:t>6.1. Użytkownika używa przycisku do zamknięcia okna.</w:t>
              </w:r>
            </w:ins>
          </w:p>
          <w:p w14:paraId="0D6A210B" w14:textId="3E61F8A4" w:rsidR="0070325B" w:rsidRDefault="0070325B" w:rsidP="00956227">
            <w:pPr>
              <w:ind w:firstLine="0"/>
              <w:rPr>
                <w:ins w:id="2944" w:author="Okot" w:date="2019-12-25T16:21:00Z"/>
              </w:rPr>
            </w:pPr>
            <w:ins w:id="2945" w:author="Okot" w:date="2019-12-25T16:20:00Z">
              <w:r>
                <w:t>6.1.1. Pojawia okno dialogowe służące do potwierdzenia zamkni</w:t>
              </w:r>
            </w:ins>
            <w:ins w:id="2946" w:author="Okot" w:date="2019-12-25T16:21:00Z">
              <w:r>
                <w:t>ęcia okna bez zapisywania danych.</w:t>
              </w:r>
            </w:ins>
          </w:p>
          <w:p w14:paraId="5A326AB6" w14:textId="456AC0C7" w:rsidR="0070325B" w:rsidRDefault="0070325B" w:rsidP="00956227">
            <w:pPr>
              <w:ind w:firstLine="0"/>
              <w:rPr>
                <w:ins w:id="2947" w:author="Okot" w:date="2019-12-25T16:24:00Z"/>
              </w:rPr>
            </w:pPr>
            <w:ins w:id="2948" w:author="Okot" w:date="2019-12-25T16:21:00Z">
              <w:r>
                <w:t>6.1.2</w:t>
              </w:r>
              <w:r w:rsidR="000203AD">
                <w:t>.</w:t>
              </w:r>
            </w:ins>
            <w:ins w:id="2949" w:author="Okot" w:date="2019-12-25T16:24:00Z">
              <w:r w:rsidR="000203AD">
                <w:t>1.</w:t>
              </w:r>
            </w:ins>
            <w:ins w:id="2950" w:author="Okot" w:date="2019-12-25T16:21:00Z">
              <w:r>
                <w:t> Użytkownik potwierdza zamknięcie okna.</w:t>
              </w:r>
            </w:ins>
          </w:p>
          <w:p w14:paraId="68CC41B9" w14:textId="6CBEBD21" w:rsidR="000203AD" w:rsidRDefault="000203AD" w:rsidP="000203AD">
            <w:pPr>
              <w:ind w:firstLine="0"/>
              <w:rPr>
                <w:ins w:id="2951" w:author="Okot" w:date="2019-12-25T16:25:00Z"/>
              </w:rPr>
            </w:pPr>
            <w:ins w:id="2952" w:author="Okot" w:date="2019-12-25T16:25:00Z">
              <w:r>
                <w:t>6.1.2.1.1. Okno modalne z formularzem zostaje zamknięte.</w:t>
              </w:r>
            </w:ins>
          </w:p>
          <w:p w14:paraId="2B72653D" w14:textId="61580DFB" w:rsidR="000203AD" w:rsidRDefault="000203AD" w:rsidP="00956227">
            <w:pPr>
              <w:ind w:firstLine="0"/>
              <w:rPr>
                <w:ins w:id="2953" w:author="Okot" w:date="2019-12-25T16:21:00Z"/>
              </w:rPr>
            </w:pPr>
            <w:ins w:id="2954" w:author="Okot" w:date="2019-12-25T16:25:00Z">
              <w:r>
                <w:t>6.1.2.1.2. Użytkownik zostaje przekierowany na stronę „Moje dane”.</w:t>
              </w:r>
            </w:ins>
          </w:p>
          <w:p w14:paraId="57768D02" w14:textId="1A07D22C" w:rsidR="0070325B" w:rsidRDefault="0070325B" w:rsidP="00956227">
            <w:pPr>
              <w:ind w:firstLine="0"/>
              <w:rPr>
                <w:ins w:id="2955" w:author="Okot" w:date="2019-12-25T11:15:00Z"/>
              </w:rPr>
            </w:pPr>
            <w:ins w:id="2956" w:author="Okot" w:date="2019-12-25T16:21:00Z">
              <w:r>
                <w:t>6.1.2</w:t>
              </w:r>
              <w:r w:rsidR="000203AD">
                <w:t>.</w:t>
              </w:r>
            </w:ins>
            <w:ins w:id="2957" w:author="Okot" w:date="2019-12-25T16:25:00Z">
              <w:r w:rsidR="000203AD">
                <w:t>2.</w:t>
              </w:r>
            </w:ins>
            <w:ins w:id="2958" w:author="Okot" w:date="2019-12-25T16:21:00Z">
              <w:r>
                <w:t xml:space="preserve"> Użytkownik rezygnuje z akcji.</w:t>
              </w:r>
            </w:ins>
          </w:p>
          <w:p w14:paraId="52A2EDA0" w14:textId="68D77E36" w:rsidR="0070325B" w:rsidRDefault="000203AD" w:rsidP="00956227">
            <w:pPr>
              <w:ind w:firstLine="0"/>
              <w:rPr>
                <w:ins w:id="2959" w:author="Okot" w:date="2019-12-25T11:15:00Z"/>
              </w:rPr>
            </w:pPr>
            <w:ins w:id="2960" w:author="Okot" w:date="2019-12-25T16:22:00Z">
              <w:r>
                <w:t>6.1.2.</w:t>
              </w:r>
            </w:ins>
            <w:ins w:id="2961" w:author="Okot" w:date="2019-12-25T16:26:00Z">
              <w:r>
                <w:t>2.1.</w:t>
              </w:r>
            </w:ins>
            <w:ins w:id="2962" w:author="Okot" w:date="2019-12-25T16:22:00Z">
              <w:r w:rsidR="0070325B">
                <w:t xml:space="preserve"> Powrót do pkt. 6</w:t>
              </w:r>
              <w:r w:rsidR="003216F2">
                <w:t>.</w:t>
              </w:r>
            </w:ins>
          </w:p>
          <w:p w14:paraId="4FD948F3" w14:textId="443EF2F0" w:rsidR="00956227" w:rsidRDefault="00FE0CF3" w:rsidP="00956227">
            <w:pPr>
              <w:ind w:firstLine="0"/>
              <w:rPr>
                <w:ins w:id="2963" w:author="Okot" w:date="2019-12-25T11:14:00Z"/>
              </w:rPr>
            </w:pPr>
            <w:ins w:id="2964" w:author="Okot" w:date="2019-12-25T11:10:00Z">
              <w:r>
                <w:t>7.1</w:t>
              </w:r>
            </w:ins>
            <w:ins w:id="2965" w:author="Okot" w:date="2019-12-25T11:14:00Z">
              <w:r w:rsidR="009778CF">
                <w:t>(a)</w:t>
              </w:r>
            </w:ins>
            <w:ins w:id="2966" w:author="Okot" w:date="2019-12-25T11:10:00Z">
              <w:r>
                <w:t xml:space="preserve"> </w:t>
              </w:r>
            </w:ins>
            <w:ins w:id="2967" w:author="Okot" w:date="2019-12-25T11:11:00Z">
              <w:r>
                <w:t>Wprowadzono nieprawidłowy wzrost</w:t>
              </w:r>
            </w:ins>
          </w:p>
          <w:p w14:paraId="3DFAAD8A" w14:textId="7E31A9EC" w:rsidR="009778CF" w:rsidRDefault="009778CF" w:rsidP="00956227">
            <w:pPr>
              <w:ind w:firstLine="0"/>
              <w:rPr>
                <w:ins w:id="2968" w:author="Okot" w:date="2019-12-25T11:11:00Z"/>
              </w:rPr>
            </w:pPr>
            <w:ins w:id="2969" w:author="Okot" w:date="2019-12-25T11:14:00Z">
              <w:r>
                <w:t>7.1(b) Pole wzrost pozostało puste</w:t>
              </w:r>
            </w:ins>
          </w:p>
          <w:p w14:paraId="6A6EA837" w14:textId="77777777" w:rsidR="00FE0CF3" w:rsidRDefault="009778CF" w:rsidP="00956227">
            <w:pPr>
              <w:ind w:firstLine="0"/>
              <w:rPr>
                <w:ins w:id="2970" w:author="Okot" w:date="2019-12-25T11:12:00Z"/>
              </w:rPr>
            </w:pPr>
            <w:ins w:id="2971" w:author="Okot" w:date="2019-12-25T11:11:00Z">
              <w:r>
                <w:t xml:space="preserve">7.1.1. </w:t>
              </w:r>
            </w:ins>
            <w:ins w:id="2972" w:author="Okot" w:date="2019-12-25T11:12:00Z">
              <w:r>
                <w:t>Wyświetlony zostaje stosowny komunikat.</w:t>
              </w:r>
            </w:ins>
          </w:p>
          <w:p w14:paraId="5317E5E2" w14:textId="77777777" w:rsidR="009778CF" w:rsidRDefault="009778CF" w:rsidP="00956227">
            <w:pPr>
              <w:ind w:firstLine="0"/>
              <w:rPr>
                <w:ins w:id="2973" w:author="Okot" w:date="2019-12-25T11:13:00Z"/>
              </w:rPr>
            </w:pPr>
            <w:ins w:id="2974" w:author="Okot" w:date="2019-12-25T11:12:00Z">
              <w:r>
                <w:t xml:space="preserve">7.1.2. </w:t>
              </w:r>
            </w:ins>
            <w:ins w:id="2975" w:author="Okot" w:date="2019-12-25T11:13:00Z">
              <w:r>
                <w:t>Powrót do pkt. 3.</w:t>
              </w:r>
            </w:ins>
          </w:p>
          <w:p w14:paraId="25451D40" w14:textId="77777777" w:rsidR="009778CF" w:rsidRDefault="009778CF" w:rsidP="00956227">
            <w:pPr>
              <w:ind w:firstLine="0"/>
              <w:rPr>
                <w:ins w:id="2976" w:author="Okot" w:date="2019-12-25T11:13:00Z"/>
              </w:rPr>
            </w:pPr>
            <w:ins w:id="2977" w:author="Okot" w:date="2019-12-25T11:13:00Z">
              <w:r>
                <w:t>7.2(a). Nie wybrano daty urodzenia.</w:t>
              </w:r>
            </w:ins>
          </w:p>
          <w:p w14:paraId="5BF91AA5" w14:textId="77777777" w:rsidR="009778CF" w:rsidRDefault="009778CF" w:rsidP="00956227">
            <w:pPr>
              <w:ind w:firstLine="0"/>
              <w:rPr>
                <w:ins w:id="2978" w:author="Okot" w:date="2019-12-25T11:13:00Z"/>
              </w:rPr>
            </w:pPr>
            <w:ins w:id="2979" w:author="Okot" w:date="2019-12-25T11:13:00Z">
              <w:r>
                <w:t>7.2(b). Nie wybrano płci.</w:t>
              </w:r>
            </w:ins>
          </w:p>
          <w:p w14:paraId="1168B18B" w14:textId="77777777" w:rsidR="009778CF" w:rsidRDefault="009778CF" w:rsidP="00956227">
            <w:pPr>
              <w:ind w:firstLine="0"/>
              <w:rPr>
                <w:ins w:id="2980" w:author="Okot" w:date="2019-12-25T11:13:00Z"/>
              </w:rPr>
            </w:pPr>
            <w:ins w:id="2981" w:author="Okot" w:date="2019-12-25T11:13:00Z">
              <w:r>
                <w:t>7.2.1. Wyświetlony zostaje stosowny komunikat.</w:t>
              </w:r>
            </w:ins>
          </w:p>
          <w:p w14:paraId="0EA32075" w14:textId="77777777" w:rsidR="009778CF" w:rsidRDefault="009778CF" w:rsidP="00956227">
            <w:pPr>
              <w:ind w:firstLine="0"/>
              <w:rPr>
                <w:ins w:id="2982" w:author="Okot" w:date="2019-12-25T11:14:00Z"/>
              </w:rPr>
            </w:pPr>
            <w:ins w:id="2983" w:author="Okot" w:date="2019-12-25T11:13:00Z">
              <w:r>
                <w:t>7.2.2(a</w:t>
              </w:r>
            </w:ins>
            <w:ins w:id="2984" w:author="Okot" w:date="2019-12-25T11:14:00Z">
              <w:r>
                <w:t>) Powrót do pkt. 4.</w:t>
              </w:r>
            </w:ins>
          </w:p>
          <w:p w14:paraId="16605FEB" w14:textId="3ACE5662" w:rsidR="009778CF" w:rsidRDefault="009778CF" w:rsidP="00956227">
            <w:pPr>
              <w:ind w:firstLine="0"/>
              <w:rPr>
                <w:ins w:id="2985" w:author="Okot" w:date="2019-12-25T10:56:00Z"/>
              </w:rPr>
            </w:pPr>
            <w:ins w:id="2986" w:author="Okot" w:date="2019-12-25T11:14:00Z">
              <w:r>
                <w:t>7.2.2(b) Powrót do pkt. 5.</w:t>
              </w:r>
            </w:ins>
          </w:p>
        </w:tc>
      </w:tr>
    </w:tbl>
    <w:p w14:paraId="7FD28472" w14:textId="7C0B23EF" w:rsidR="00F01781" w:rsidRDefault="00F01781" w:rsidP="00F01781">
      <w:pPr>
        <w:ind w:firstLine="0"/>
        <w:rPr>
          <w:ins w:id="2987" w:author="Okot" w:date="2019-12-25T16:04:00Z"/>
        </w:rPr>
      </w:pPr>
    </w:p>
    <w:p w14:paraId="41DB19F9" w14:textId="3F6B3EFA" w:rsidR="008B11F3" w:rsidRDefault="008B11F3" w:rsidP="00F01781">
      <w:pPr>
        <w:ind w:firstLine="0"/>
        <w:rPr>
          <w:ins w:id="2988" w:author="Okot" w:date="2019-12-25T16:04:00Z"/>
        </w:rPr>
      </w:pPr>
      <w:ins w:id="2989" w:author="Okot" w:date="2019-12-25T16:04:00Z">
        <w:r>
          <w:t>Tabela 4.10</w:t>
        </w:r>
      </w:ins>
    </w:p>
    <w:p w14:paraId="2CEDF20A" w14:textId="496B1CB6" w:rsidR="008B11F3" w:rsidRDefault="008B11F3" w:rsidP="00F01781">
      <w:pPr>
        <w:ind w:firstLine="0"/>
        <w:rPr>
          <w:ins w:id="2990" w:author="Okot" w:date="2019-12-25T10:56:00Z"/>
        </w:rPr>
      </w:pPr>
      <w:ins w:id="2991"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2992">
          <w:tblGrid>
            <w:gridCol w:w="3397"/>
            <w:gridCol w:w="5664"/>
          </w:tblGrid>
        </w:tblGridChange>
      </w:tblGrid>
      <w:tr w:rsidR="00956227" w14:paraId="6D83B272" w14:textId="77777777" w:rsidTr="00FE0CF3">
        <w:trPr>
          <w:ins w:id="2993" w:author="Okot" w:date="2019-12-25T10:56:00Z"/>
        </w:trPr>
        <w:tc>
          <w:tcPr>
            <w:tcW w:w="3397" w:type="dxa"/>
          </w:tcPr>
          <w:p w14:paraId="72CD2D6A" w14:textId="77777777" w:rsidR="00956227" w:rsidRPr="00541155" w:rsidRDefault="00956227" w:rsidP="00FE0CF3">
            <w:pPr>
              <w:ind w:firstLine="0"/>
              <w:rPr>
                <w:ins w:id="2994" w:author="Okot" w:date="2019-12-25T10:56:00Z"/>
                <w:b/>
              </w:rPr>
            </w:pPr>
            <w:ins w:id="2995" w:author="Okot" w:date="2019-12-25T10:56:00Z">
              <w:r w:rsidRPr="00541155">
                <w:rPr>
                  <w:b/>
                </w:rPr>
                <w:t>Nazwa</w:t>
              </w:r>
            </w:ins>
          </w:p>
        </w:tc>
        <w:tc>
          <w:tcPr>
            <w:tcW w:w="5664" w:type="dxa"/>
          </w:tcPr>
          <w:p w14:paraId="4454350B" w14:textId="61994960" w:rsidR="00956227" w:rsidRPr="008B11F3" w:rsidRDefault="008B11F3" w:rsidP="00FE0CF3">
            <w:pPr>
              <w:ind w:firstLine="0"/>
              <w:rPr>
                <w:ins w:id="2996" w:author="Okot" w:date="2019-12-25T10:56:00Z"/>
                <w:b/>
                <w:i/>
                <w:rPrChange w:id="2997" w:author="Okot" w:date="2019-12-25T16:10:00Z">
                  <w:rPr>
                    <w:ins w:id="2998" w:author="Okot" w:date="2019-12-25T10:56:00Z"/>
                  </w:rPr>
                </w:rPrChange>
              </w:rPr>
            </w:pPr>
            <w:ins w:id="2999" w:author="Okot" w:date="2019-12-25T10:56:00Z">
              <w:r w:rsidRPr="008B11F3">
                <w:rPr>
                  <w:b/>
                  <w:i/>
                  <w:rPrChange w:id="3000" w:author="Okot" w:date="2019-12-25T16:10:00Z">
                    <w:rPr/>
                  </w:rPrChange>
                </w:rPr>
                <w:t>PU010</w:t>
              </w:r>
              <w:r w:rsidR="00956227" w:rsidRPr="008B11F3">
                <w:rPr>
                  <w:b/>
                  <w:i/>
                  <w:rPrChange w:id="3001" w:author="Okot" w:date="2019-12-25T16:10:00Z">
                    <w:rPr/>
                  </w:rPrChange>
                </w:rPr>
                <w:t>:</w:t>
              </w:r>
            </w:ins>
            <w:ins w:id="3002" w:author="Okot" w:date="2019-12-25T16:09:00Z">
              <w:r w:rsidRPr="008B11F3">
                <w:rPr>
                  <w:b/>
                  <w:i/>
                  <w:rPrChange w:id="3003" w:author="Okot" w:date="2019-12-25T16:10:00Z">
                    <w:rPr/>
                  </w:rPrChange>
                </w:rPr>
                <w:t xml:space="preserve"> </w:t>
              </w:r>
            </w:ins>
            <w:ins w:id="3004" w:author="Okot" w:date="2019-12-25T16:10:00Z">
              <w:r w:rsidRPr="008B11F3">
                <w:rPr>
                  <w:b/>
                  <w:i/>
                  <w:rPrChange w:id="3005" w:author="Okot" w:date="2019-12-25T16:10:00Z">
                    <w:rPr/>
                  </w:rPrChange>
                </w:rPr>
                <w:t>Edycja daty urodzenia</w:t>
              </w:r>
            </w:ins>
          </w:p>
        </w:tc>
      </w:tr>
      <w:tr w:rsidR="008B11F3" w14:paraId="6792C8AA" w14:textId="77777777" w:rsidTr="00FE0CF3">
        <w:trPr>
          <w:ins w:id="3006" w:author="Okot" w:date="2019-12-25T10:56:00Z"/>
        </w:trPr>
        <w:tc>
          <w:tcPr>
            <w:tcW w:w="3397" w:type="dxa"/>
          </w:tcPr>
          <w:p w14:paraId="7061BC3E" w14:textId="77777777" w:rsidR="008B11F3" w:rsidRPr="00541155" w:rsidRDefault="008B11F3" w:rsidP="008B11F3">
            <w:pPr>
              <w:ind w:firstLine="0"/>
              <w:rPr>
                <w:ins w:id="3007" w:author="Okot" w:date="2019-12-25T10:56:00Z"/>
                <w:b/>
              </w:rPr>
            </w:pPr>
            <w:ins w:id="3008" w:author="Okot" w:date="2019-12-25T10:56:00Z">
              <w:r w:rsidRPr="00541155">
                <w:rPr>
                  <w:b/>
                </w:rPr>
                <w:t>Opis</w:t>
              </w:r>
            </w:ins>
          </w:p>
        </w:tc>
        <w:tc>
          <w:tcPr>
            <w:tcW w:w="5664" w:type="dxa"/>
          </w:tcPr>
          <w:p w14:paraId="707F880A" w14:textId="6D8FD4AB" w:rsidR="008B11F3" w:rsidRDefault="008B11F3">
            <w:pPr>
              <w:ind w:firstLine="0"/>
              <w:rPr>
                <w:ins w:id="3009" w:author="Okot" w:date="2019-12-25T10:56:00Z"/>
              </w:rPr>
            </w:pPr>
            <w:ins w:id="3010" w:author="Okot" w:date="2019-12-25T16:10:00Z">
              <w:r>
                <w:t>Przypadek użycia umożliwia zalogowanemu użytkownikowi zmianę wprowadzonej daty urodzenia.</w:t>
              </w:r>
            </w:ins>
          </w:p>
        </w:tc>
      </w:tr>
      <w:tr w:rsidR="008B11F3" w14:paraId="50D10852" w14:textId="77777777" w:rsidTr="00FE0CF3">
        <w:trPr>
          <w:ins w:id="3011" w:author="Okot" w:date="2019-12-25T10:56:00Z"/>
        </w:trPr>
        <w:tc>
          <w:tcPr>
            <w:tcW w:w="3397" w:type="dxa"/>
          </w:tcPr>
          <w:p w14:paraId="0529044B" w14:textId="77777777" w:rsidR="008B11F3" w:rsidRPr="00541155" w:rsidRDefault="008B11F3" w:rsidP="008B11F3">
            <w:pPr>
              <w:ind w:firstLine="0"/>
              <w:rPr>
                <w:ins w:id="3012" w:author="Okot" w:date="2019-12-25T10:56:00Z"/>
                <w:b/>
              </w:rPr>
            </w:pPr>
            <w:ins w:id="3013" w:author="Okot" w:date="2019-12-25T10:56:00Z">
              <w:r w:rsidRPr="00541155">
                <w:rPr>
                  <w:b/>
                </w:rPr>
                <w:t>Warunki początkowe</w:t>
              </w:r>
            </w:ins>
          </w:p>
        </w:tc>
        <w:tc>
          <w:tcPr>
            <w:tcW w:w="5664" w:type="dxa"/>
          </w:tcPr>
          <w:p w14:paraId="11965F41" w14:textId="7BAE1BBF" w:rsidR="008B11F3" w:rsidRDefault="008B11F3" w:rsidP="008B11F3">
            <w:pPr>
              <w:ind w:firstLine="0"/>
              <w:rPr>
                <w:ins w:id="3014" w:author="Okot" w:date="2019-12-25T10:56:00Z"/>
              </w:rPr>
            </w:pPr>
            <w:ins w:id="3015" w:author="Okot" w:date="2019-12-25T16:10:00Z">
              <w:r>
                <w:t>Użytkownik poprawnie zrealizował PU002</w:t>
              </w:r>
            </w:ins>
            <w:ins w:id="3016" w:author="Okot" w:date="2019-12-25T16:11:00Z">
              <w:r w:rsidR="00047EBF">
                <w:t xml:space="preserve"> oraz</w:t>
              </w:r>
              <w:r>
                <w:t xml:space="preserve"> PU009</w:t>
              </w:r>
              <w:r w:rsidR="00047EBF">
                <w:t xml:space="preserve"> i znajduje się na podstronie „Moje dane”</w:t>
              </w:r>
            </w:ins>
            <w:ins w:id="3017" w:author="Okot" w:date="2019-12-25T16:10:00Z">
              <w:r>
                <w:t>.</w:t>
              </w:r>
            </w:ins>
          </w:p>
        </w:tc>
      </w:tr>
      <w:tr w:rsidR="00047EBF" w14:paraId="66658EDF" w14:textId="77777777" w:rsidTr="00FE0CF3">
        <w:trPr>
          <w:ins w:id="3018" w:author="Okot" w:date="2019-12-25T10:56:00Z"/>
        </w:trPr>
        <w:tc>
          <w:tcPr>
            <w:tcW w:w="3397" w:type="dxa"/>
          </w:tcPr>
          <w:p w14:paraId="7E39051B" w14:textId="77777777" w:rsidR="00047EBF" w:rsidRPr="00541155" w:rsidRDefault="00047EBF" w:rsidP="00047EBF">
            <w:pPr>
              <w:ind w:firstLine="0"/>
              <w:rPr>
                <w:ins w:id="3019" w:author="Okot" w:date="2019-12-25T10:56:00Z"/>
                <w:b/>
              </w:rPr>
            </w:pPr>
            <w:ins w:id="3020" w:author="Okot" w:date="2019-12-25T10:56:00Z">
              <w:r w:rsidRPr="00541155">
                <w:rPr>
                  <w:b/>
                </w:rPr>
                <w:lastRenderedPageBreak/>
                <w:t>Inicjacja</w:t>
              </w:r>
            </w:ins>
          </w:p>
        </w:tc>
        <w:tc>
          <w:tcPr>
            <w:tcW w:w="5664" w:type="dxa"/>
          </w:tcPr>
          <w:p w14:paraId="6C85DC69" w14:textId="2805326A" w:rsidR="00047EBF" w:rsidRDefault="00047EBF" w:rsidP="00047EBF">
            <w:pPr>
              <w:ind w:firstLine="0"/>
              <w:rPr>
                <w:ins w:id="3021" w:author="Okot" w:date="2019-12-25T10:56:00Z"/>
              </w:rPr>
            </w:pPr>
            <w:ins w:id="3022" w:author="Okot" w:date="2019-12-25T16:12:00Z">
              <w:r>
                <w:t>Użytkownik użył przycisku „Edycja” znajdującego się przy wprowadzonej dacie urodzenia</w:t>
              </w:r>
            </w:ins>
            <w:ins w:id="3023" w:author="Okot" w:date="2019-12-25T16:33:00Z">
              <w:r w:rsidR="006C08B4">
                <w:t>.</w:t>
              </w:r>
            </w:ins>
          </w:p>
        </w:tc>
      </w:tr>
      <w:tr w:rsidR="00047EBF" w14:paraId="3BF5F24A" w14:textId="77777777" w:rsidTr="00FE0CF3">
        <w:trPr>
          <w:ins w:id="3024" w:author="Okot" w:date="2019-12-25T10:56:00Z"/>
        </w:trPr>
        <w:tc>
          <w:tcPr>
            <w:tcW w:w="3397" w:type="dxa"/>
          </w:tcPr>
          <w:p w14:paraId="6126DC0C" w14:textId="77777777" w:rsidR="00047EBF" w:rsidRPr="00541155" w:rsidRDefault="00047EBF" w:rsidP="00047EBF">
            <w:pPr>
              <w:ind w:firstLine="0"/>
              <w:rPr>
                <w:ins w:id="3025" w:author="Okot" w:date="2019-12-25T10:56:00Z"/>
                <w:b/>
              </w:rPr>
            </w:pPr>
            <w:ins w:id="3026" w:author="Okot" w:date="2019-12-25T10:56:00Z">
              <w:r w:rsidRPr="00541155">
                <w:rPr>
                  <w:b/>
                </w:rPr>
                <w:t>Warunki końcowe</w:t>
              </w:r>
            </w:ins>
          </w:p>
        </w:tc>
        <w:tc>
          <w:tcPr>
            <w:tcW w:w="5664" w:type="dxa"/>
          </w:tcPr>
          <w:p w14:paraId="2AD4ACCD" w14:textId="3FE4C118" w:rsidR="00047EBF" w:rsidRDefault="00047EBF" w:rsidP="00047EBF">
            <w:pPr>
              <w:ind w:firstLine="0"/>
              <w:rPr>
                <w:ins w:id="3027" w:author="Okot" w:date="2019-12-25T10:56:00Z"/>
              </w:rPr>
            </w:pPr>
            <w:ins w:id="3028" w:author="Okot" w:date="2019-12-25T16:12:00Z">
              <w:r>
                <w:t>Został wyświetlony komunikat informuj</w:t>
              </w:r>
            </w:ins>
            <w:ins w:id="3029" w:author="Okot" w:date="2019-12-25T16:13:00Z">
              <w:r>
                <w:t>ący o zmianie wprowadzonej daty urodzenia użytkownika.</w:t>
              </w:r>
            </w:ins>
          </w:p>
        </w:tc>
      </w:tr>
      <w:tr w:rsidR="00047EBF" w14:paraId="779CD753" w14:textId="77777777" w:rsidTr="00FE0CF3">
        <w:trPr>
          <w:ins w:id="3030" w:author="Okot" w:date="2019-12-25T10:56:00Z"/>
        </w:trPr>
        <w:tc>
          <w:tcPr>
            <w:tcW w:w="3397" w:type="dxa"/>
          </w:tcPr>
          <w:p w14:paraId="655CD51A" w14:textId="77777777" w:rsidR="00047EBF" w:rsidRPr="00541155" w:rsidRDefault="00047EBF" w:rsidP="00047EBF">
            <w:pPr>
              <w:ind w:firstLine="0"/>
              <w:rPr>
                <w:ins w:id="3031" w:author="Okot" w:date="2019-12-25T10:56:00Z"/>
                <w:b/>
              </w:rPr>
            </w:pPr>
            <w:ins w:id="3032" w:author="Okot" w:date="2019-12-25T10:56:00Z">
              <w:r w:rsidRPr="00541155">
                <w:rPr>
                  <w:b/>
                </w:rPr>
                <w:t>Scenariusz główny</w:t>
              </w:r>
            </w:ins>
          </w:p>
        </w:tc>
        <w:tc>
          <w:tcPr>
            <w:tcW w:w="5664" w:type="dxa"/>
          </w:tcPr>
          <w:p w14:paraId="3DA7AE4B" w14:textId="77777777" w:rsidR="00047EBF" w:rsidRDefault="00047EBF" w:rsidP="00047EBF">
            <w:pPr>
              <w:ind w:firstLine="0"/>
              <w:rPr>
                <w:ins w:id="3033" w:author="Okot" w:date="2019-12-25T16:14:00Z"/>
              </w:rPr>
            </w:pPr>
            <w:ins w:id="3034" w:author="Okot" w:date="2019-12-25T16:13:00Z">
              <w:r>
                <w:t>1. Użytkownik aktywował przycisk „Edycja” znajduj</w:t>
              </w:r>
            </w:ins>
            <w:ins w:id="3035" w:author="Okot" w:date="2019-12-25T16:14:00Z">
              <w:r>
                <w:t>ący się przy wprowadzonej dacie urodzenia.</w:t>
              </w:r>
            </w:ins>
          </w:p>
          <w:p w14:paraId="1D1440B7" w14:textId="03673A12" w:rsidR="00047EBF" w:rsidRDefault="00047EBF" w:rsidP="00047EBF">
            <w:pPr>
              <w:ind w:firstLine="0"/>
              <w:rPr>
                <w:ins w:id="3036" w:author="Okot" w:date="2019-12-25T16:17:00Z"/>
              </w:rPr>
            </w:pPr>
            <w:ins w:id="3037" w:author="Okot" w:date="2019-12-25T16:14:00Z">
              <w:r>
                <w:t>2. Pojawia się okno</w:t>
              </w:r>
            </w:ins>
            <w:ins w:id="3038" w:author="Okot" w:date="2019-12-25T16:17:00Z">
              <w:r w:rsidR="0070325B">
                <w:t xml:space="preserve"> modalne zawierające formularz zmiany daty urodzenia</w:t>
              </w:r>
            </w:ins>
            <w:ins w:id="3039" w:author="Okot" w:date="2019-12-25T16:46:00Z">
              <w:r w:rsidR="006F44B6">
                <w:t>, składający się z kalendarza z ustawioną wartością</w:t>
              </w:r>
            </w:ins>
            <w:ins w:id="3040" w:author="Okot" w:date="2019-12-25T16:47:00Z">
              <w:r w:rsidR="006F44B6">
                <w:t> –</w:t>
              </w:r>
            </w:ins>
            <w:ins w:id="3041" w:author="Okot" w:date="2019-12-25T16:46:00Z">
              <w:r w:rsidR="006F44B6">
                <w:t xml:space="preserve"> wcze</w:t>
              </w:r>
            </w:ins>
            <w:ins w:id="3042" w:author="Okot" w:date="2019-12-25T16:47:00Z">
              <w:r w:rsidR="006F44B6">
                <w:t>śniej wybraną datą urodzenia</w:t>
              </w:r>
            </w:ins>
            <w:ins w:id="3043" w:author="Okot" w:date="2019-12-25T16:17:00Z">
              <w:r w:rsidR="0070325B">
                <w:t>.</w:t>
              </w:r>
            </w:ins>
          </w:p>
          <w:p w14:paraId="291A9CA1" w14:textId="7C0B6EEE" w:rsidR="0070325B" w:rsidRDefault="0070325B" w:rsidP="00047EBF">
            <w:pPr>
              <w:ind w:firstLine="0"/>
              <w:rPr>
                <w:ins w:id="3044" w:author="Okot" w:date="2019-12-25T16:18:00Z"/>
              </w:rPr>
            </w:pPr>
            <w:ins w:id="3045" w:author="Okot" w:date="2019-12-25T16:17:00Z">
              <w:r>
                <w:t>3. Użytkownik wybiera</w:t>
              </w:r>
            </w:ins>
            <w:ins w:id="3046" w:author="Okot" w:date="2019-12-25T16:19:00Z">
              <w:r>
                <w:t xml:space="preserve"> z kalendarza</w:t>
              </w:r>
            </w:ins>
            <w:ins w:id="3047" w:author="Okot" w:date="2019-12-25T16:17:00Z">
              <w:r>
                <w:t xml:space="preserve"> dat</w:t>
              </w:r>
            </w:ins>
            <w:ins w:id="3048" w:author="Okot" w:date="2019-12-25T16:18:00Z">
              <w:r>
                <w:t>ę urodzenia.</w:t>
              </w:r>
            </w:ins>
          </w:p>
          <w:p w14:paraId="6CAA5F7F" w14:textId="77777777" w:rsidR="0070325B" w:rsidRDefault="0070325B" w:rsidP="00047EBF">
            <w:pPr>
              <w:ind w:firstLine="0"/>
              <w:rPr>
                <w:ins w:id="3049" w:author="Okot" w:date="2019-12-25T16:19:00Z"/>
              </w:rPr>
            </w:pPr>
            <w:ins w:id="3050" w:author="Okot" w:date="2019-12-25T16:18:00Z">
              <w:r>
                <w:t>4. Użytkownik zatwierdza zmiany przyciskiem „Zapisz”.</w:t>
              </w:r>
            </w:ins>
          </w:p>
          <w:p w14:paraId="52CE13B4" w14:textId="36BFED9D" w:rsidR="0070325B" w:rsidRDefault="0070325B" w:rsidP="00047EBF">
            <w:pPr>
              <w:ind w:firstLine="0"/>
              <w:rPr>
                <w:ins w:id="3051" w:author="Okot" w:date="2019-12-25T16:18:00Z"/>
              </w:rPr>
            </w:pPr>
            <w:ins w:id="3052" w:author="Okot" w:date="2019-12-25T16:19:00Z">
              <w:r>
                <w:t>5. Data urodzenia zostaje zaktualizowana w bazie danych.</w:t>
              </w:r>
            </w:ins>
          </w:p>
          <w:p w14:paraId="35682694" w14:textId="1DC939B7" w:rsidR="0070325B" w:rsidRDefault="0070325B" w:rsidP="00047EBF">
            <w:pPr>
              <w:ind w:firstLine="0"/>
              <w:rPr>
                <w:ins w:id="3053" w:author="Okot" w:date="2019-12-25T10:56:00Z"/>
              </w:rPr>
            </w:pPr>
            <w:ins w:id="3054" w:author="Okot" w:date="2019-12-25T16:18:00Z">
              <w:r>
                <w:t>6. Wyświetlony zostaje komunikat informujący o poprawnej zmianie daty urodzenia.</w:t>
              </w:r>
            </w:ins>
          </w:p>
        </w:tc>
      </w:tr>
      <w:tr w:rsidR="00047EBF" w14:paraId="51BD9429" w14:textId="77777777" w:rsidTr="006C08B4">
        <w:tblPrEx>
          <w:tblW w:w="0" w:type="auto"/>
          <w:tblPrExChange w:id="3055" w:author="Okot" w:date="2019-12-25T16:28:00Z">
            <w:tblPrEx>
              <w:tblW w:w="0" w:type="auto"/>
            </w:tblPrEx>
          </w:tblPrExChange>
        </w:tblPrEx>
        <w:trPr>
          <w:trHeight w:val="4083"/>
          <w:ins w:id="3056" w:author="Okot" w:date="2019-12-25T10:56:00Z"/>
          <w:trPrChange w:id="3057" w:author="Okot" w:date="2019-12-25T16:28:00Z">
            <w:trPr>
              <w:trHeight w:val="54"/>
            </w:trPr>
          </w:trPrChange>
        </w:trPr>
        <w:tc>
          <w:tcPr>
            <w:tcW w:w="3397" w:type="dxa"/>
            <w:tcPrChange w:id="3058" w:author="Okot" w:date="2019-12-25T16:28:00Z">
              <w:tcPr>
                <w:tcW w:w="3397" w:type="dxa"/>
              </w:tcPr>
            </w:tcPrChange>
          </w:tcPr>
          <w:p w14:paraId="56FD8A01" w14:textId="5F1E6A5E" w:rsidR="00047EBF" w:rsidRPr="00541155" w:rsidRDefault="00047EBF" w:rsidP="00047EBF">
            <w:pPr>
              <w:ind w:firstLine="0"/>
              <w:rPr>
                <w:ins w:id="3059" w:author="Okot" w:date="2019-12-25T10:56:00Z"/>
                <w:b/>
              </w:rPr>
            </w:pPr>
            <w:ins w:id="3060" w:author="Okot" w:date="2019-12-25T10:56:00Z">
              <w:r w:rsidRPr="00541155">
                <w:rPr>
                  <w:b/>
                </w:rPr>
                <w:t>Scenariusze alternatywne</w:t>
              </w:r>
            </w:ins>
          </w:p>
        </w:tc>
        <w:tc>
          <w:tcPr>
            <w:tcW w:w="5664" w:type="dxa"/>
            <w:tcPrChange w:id="3061" w:author="Okot" w:date="2019-12-25T16:28:00Z">
              <w:tcPr>
                <w:tcW w:w="5664" w:type="dxa"/>
              </w:tcPr>
            </w:tcPrChange>
          </w:tcPr>
          <w:p w14:paraId="0D0E7CF1" w14:textId="77777777" w:rsidR="00047EBF" w:rsidRDefault="0070325B" w:rsidP="00047EBF">
            <w:pPr>
              <w:ind w:firstLine="0"/>
              <w:rPr>
                <w:ins w:id="3062" w:author="Okot" w:date="2019-12-25T16:26:00Z"/>
              </w:rPr>
            </w:pPr>
            <w:ins w:id="3063" w:author="Okot" w:date="2019-12-25T16:19:00Z">
              <w:r>
                <w:t>4.1. Użytkownik zamyka okno bez zapisywania danych.</w:t>
              </w:r>
            </w:ins>
          </w:p>
          <w:p w14:paraId="57BD38DF" w14:textId="6158A578" w:rsidR="006C08B4" w:rsidRDefault="006C08B4" w:rsidP="006C08B4">
            <w:pPr>
              <w:ind w:firstLine="0"/>
              <w:rPr>
                <w:ins w:id="3064" w:author="Okot" w:date="2019-12-25T16:27:00Z"/>
              </w:rPr>
            </w:pPr>
            <w:ins w:id="3065" w:author="Okot" w:date="2019-12-25T16:26:00Z">
              <w:r>
                <w:t xml:space="preserve">4.1.1. </w:t>
              </w:r>
            </w:ins>
            <w:ins w:id="3066" w:author="Okot" w:date="2019-12-25T16:27:00Z">
              <w:r>
                <w:t>Pojawia okno dialogowe służące do potwierdzenia zamknięcia okna bez zapisywania danych.</w:t>
              </w:r>
            </w:ins>
          </w:p>
          <w:p w14:paraId="113BA938" w14:textId="083075C5" w:rsidR="006C08B4" w:rsidRDefault="006C08B4" w:rsidP="006C08B4">
            <w:pPr>
              <w:ind w:firstLine="0"/>
              <w:rPr>
                <w:ins w:id="3067" w:author="Okot" w:date="2019-12-25T16:27:00Z"/>
              </w:rPr>
            </w:pPr>
            <w:ins w:id="3068" w:author="Okot" w:date="2019-12-25T16:27:00Z">
              <w:r>
                <w:t>4.1.2.1. Użytkownik potwierdza zamknięcie okna.</w:t>
              </w:r>
            </w:ins>
          </w:p>
          <w:p w14:paraId="38D77387" w14:textId="3EB7F91D" w:rsidR="006C08B4" w:rsidRDefault="006C08B4" w:rsidP="006C08B4">
            <w:pPr>
              <w:ind w:firstLine="0"/>
              <w:rPr>
                <w:ins w:id="3069" w:author="Okot" w:date="2019-12-25T16:27:00Z"/>
              </w:rPr>
            </w:pPr>
            <w:ins w:id="3070" w:author="Okot" w:date="2019-12-25T16:27:00Z">
              <w:r>
                <w:t>4.1.2.1.1. Okno modalne z formularzem zostaje zamknięte.</w:t>
              </w:r>
            </w:ins>
          </w:p>
          <w:p w14:paraId="3C77E5FF" w14:textId="576C8FC5" w:rsidR="006C08B4" w:rsidRDefault="006C08B4" w:rsidP="006C08B4">
            <w:pPr>
              <w:ind w:firstLine="0"/>
              <w:rPr>
                <w:ins w:id="3071" w:author="Okot" w:date="2019-12-25T16:27:00Z"/>
              </w:rPr>
            </w:pPr>
            <w:ins w:id="3072" w:author="Okot" w:date="2019-12-25T16:27:00Z">
              <w:r>
                <w:t>4.1.2.1.2. Użytkownik zostaje przekierowany na stronę „Moje dane”.</w:t>
              </w:r>
            </w:ins>
          </w:p>
          <w:p w14:paraId="5EBF4D50" w14:textId="3DBDB937" w:rsidR="006C08B4" w:rsidRDefault="006C08B4" w:rsidP="006C08B4">
            <w:pPr>
              <w:ind w:firstLine="0"/>
              <w:rPr>
                <w:ins w:id="3073" w:author="Okot" w:date="2019-12-25T16:27:00Z"/>
              </w:rPr>
            </w:pPr>
            <w:ins w:id="3074" w:author="Okot" w:date="2019-12-25T16:27:00Z">
              <w:r>
                <w:t>4.1.2.2. Użytkownik rezygnuje z akcji.</w:t>
              </w:r>
            </w:ins>
          </w:p>
          <w:p w14:paraId="617E6CDD" w14:textId="77777777" w:rsidR="006C08B4" w:rsidRDefault="006C08B4">
            <w:pPr>
              <w:ind w:firstLine="0"/>
              <w:rPr>
                <w:ins w:id="3075" w:author="Okot" w:date="2019-12-25T16:29:00Z"/>
              </w:rPr>
            </w:pPr>
            <w:ins w:id="3076" w:author="Okot" w:date="2019-12-25T16:27:00Z">
              <w:r>
                <w:t>4.1.2.2.1. Powrót do pkt. 3.</w:t>
              </w:r>
            </w:ins>
          </w:p>
          <w:p w14:paraId="4296BC09" w14:textId="77777777" w:rsidR="006C08B4" w:rsidRDefault="006C08B4">
            <w:pPr>
              <w:ind w:firstLine="0"/>
              <w:rPr>
                <w:ins w:id="3077" w:author="Okot" w:date="2019-12-25T16:30:00Z"/>
              </w:rPr>
            </w:pPr>
            <w:ins w:id="3078" w:author="Okot" w:date="2019-12-25T16:29:00Z">
              <w:r>
                <w:t>5.1. Jeśli zostało wcze</w:t>
              </w:r>
            </w:ins>
            <w:ins w:id="3079" w:author="Okot" w:date="2019-12-25T16:30:00Z">
              <w:r>
                <w:t>śniej wyliczone zapotrzebowanie kaloryczne użytkownika, system przelicza je ponownie.</w:t>
              </w:r>
            </w:ins>
          </w:p>
          <w:p w14:paraId="57A43622" w14:textId="59630020" w:rsidR="006C08B4" w:rsidRDefault="006C08B4">
            <w:pPr>
              <w:ind w:firstLine="0"/>
              <w:rPr>
                <w:ins w:id="3080" w:author="Okot" w:date="2019-12-25T10:56:00Z"/>
              </w:rPr>
            </w:pPr>
            <w:ins w:id="3081" w:author="Okot" w:date="2019-12-25T16:31:00Z">
              <w:r>
                <w:t xml:space="preserve">5.2. Przejście </w:t>
              </w:r>
              <w:r w:rsidRPr="006C08B4">
                <w:rPr>
                  <w:highlight w:val="yellow"/>
                  <w:rPrChange w:id="3082" w:author="Okot" w:date="2019-12-25T16:32:00Z">
                    <w:rPr/>
                  </w:rPrChange>
                </w:rPr>
                <w:t>do PU0</w:t>
              </w:r>
            </w:ins>
            <w:ins w:id="3083" w:author="Okot" w:date="2019-12-25T16:32:00Z">
              <w:r w:rsidRPr="006C08B4">
                <w:rPr>
                  <w:highlight w:val="yellow"/>
                  <w:rPrChange w:id="3084" w:author="Okot" w:date="2019-12-25T16:32:00Z">
                    <w:rPr/>
                  </w:rPrChange>
                </w:rPr>
                <w:t>XX (żądanie przeliczenia)</w:t>
              </w:r>
            </w:ins>
            <w:ins w:id="3085" w:author="Okot" w:date="2019-12-25T16:35:00Z">
              <w:r w:rsidR="004D12EA">
                <w:t>.</w:t>
              </w:r>
            </w:ins>
          </w:p>
        </w:tc>
      </w:tr>
    </w:tbl>
    <w:p w14:paraId="33919350" w14:textId="2BB86B08" w:rsidR="00956227" w:rsidRDefault="00956227" w:rsidP="00F01781">
      <w:pPr>
        <w:ind w:firstLine="0"/>
        <w:rPr>
          <w:ins w:id="3086" w:author="Okot" w:date="2019-12-25T16:28:00Z"/>
        </w:rPr>
      </w:pPr>
    </w:p>
    <w:p w14:paraId="537B2638" w14:textId="466F7302" w:rsidR="006C08B4" w:rsidRDefault="006C08B4" w:rsidP="00F01781">
      <w:pPr>
        <w:ind w:firstLine="0"/>
        <w:rPr>
          <w:ins w:id="3087" w:author="Okot" w:date="2019-12-25T16:29:00Z"/>
        </w:rPr>
      </w:pPr>
      <w:ins w:id="3088" w:author="Okot" w:date="2019-12-25T16:29:00Z">
        <w:r>
          <w:t>Tabela 4.11.</w:t>
        </w:r>
      </w:ins>
    </w:p>
    <w:p w14:paraId="35E8FE45" w14:textId="4C50869F" w:rsidR="006C08B4" w:rsidRDefault="006C08B4" w:rsidP="00F01781">
      <w:pPr>
        <w:ind w:firstLine="0"/>
        <w:rPr>
          <w:ins w:id="3089" w:author="Okot" w:date="2019-12-25T10:56:00Z"/>
        </w:rPr>
      </w:pPr>
      <w:ins w:id="3090"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091" w:author="Okot" w:date="2019-12-25T10:56:00Z"/>
        </w:trPr>
        <w:tc>
          <w:tcPr>
            <w:tcW w:w="3397" w:type="dxa"/>
          </w:tcPr>
          <w:p w14:paraId="5541DC8D" w14:textId="77777777" w:rsidR="006C08B4" w:rsidRPr="00541155" w:rsidRDefault="006C08B4" w:rsidP="006C08B4">
            <w:pPr>
              <w:ind w:firstLine="0"/>
              <w:rPr>
                <w:ins w:id="3092" w:author="Okot" w:date="2019-12-25T10:56:00Z"/>
                <w:b/>
              </w:rPr>
            </w:pPr>
            <w:ins w:id="3093" w:author="Okot" w:date="2019-12-25T10:56:00Z">
              <w:r w:rsidRPr="00541155">
                <w:rPr>
                  <w:b/>
                </w:rPr>
                <w:t>Nazwa</w:t>
              </w:r>
            </w:ins>
          </w:p>
        </w:tc>
        <w:tc>
          <w:tcPr>
            <w:tcW w:w="5664" w:type="dxa"/>
          </w:tcPr>
          <w:p w14:paraId="2F73E3F7" w14:textId="69DCB791" w:rsidR="006C08B4" w:rsidRDefault="006C08B4">
            <w:pPr>
              <w:ind w:firstLine="0"/>
              <w:rPr>
                <w:ins w:id="3094" w:author="Okot" w:date="2019-12-25T16:28:00Z"/>
              </w:rPr>
            </w:pPr>
            <w:ins w:id="3095"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096" w:author="Okot" w:date="2019-12-25T10:56:00Z"/>
              </w:rPr>
            </w:pPr>
          </w:p>
        </w:tc>
      </w:tr>
      <w:tr w:rsidR="006C08B4" w14:paraId="16FC9C17" w14:textId="77777777" w:rsidTr="006C08B4">
        <w:trPr>
          <w:ins w:id="3097" w:author="Okot" w:date="2019-12-25T10:56:00Z"/>
        </w:trPr>
        <w:tc>
          <w:tcPr>
            <w:tcW w:w="3397" w:type="dxa"/>
          </w:tcPr>
          <w:p w14:paraId="0BC51C32" w14:textId="77777777" w:rsidR="006C08B4" w:rsidRPr="00541155" w:rsidRDefault="006C08B4" w:rsidP="006C08B4">
            <w:pPr>
              <w:ind w:firstLine="0"/>
              <w:rPr>
                <w:ins w:id="3098" w:author="Okot" w:date="2019-12-25T10:56:00Z"/>
                <w:b/>
              </w:rPr>
            </w:pPr>
            <w:ins w:id="3099" w:author="Okot" w:date="2019-12-25T10:56:00Z">
              <w:r w:rsidRPr="00541155">
                <w:rPr>
                  <w:b/>
                </w:rPr>
                <w:lastRenderedPageBreak/>
                <w:t>Opis</w:t>
              </w:r>
            </w:ins>
          </w:p>
        </w:tc>
        <w:tc>
          <w:tcPr>
            <w:tcW w:w="5664" w:type="dxa"/>
          </w:tcPr>
          <w:p w14:paraId="0E4F317C" w14:textId="3FB0E71C" w:rsidR="006C08B4" w:rsidRDefault="006C08B4" w:rsidP="006C08B4">
            <w:pPr>
              <w:ind w:firstLine="0"/>
              <w:rPr>
                <w:ins w:id="3100" w:author="Okot" w:date="2019-12-25T16:28:00Z"/>
              </w:rPr>
            </w:pPr>
            <w:ins w:id="3101"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02" w:author="Okot" w:date="2019-12-25T10:56:00Z"/>
              </w:rPr>
            </w:pPr>
          </w:p>
        </w:tc>
      </w:tr>
      <w:tr w:rsidR="006C08B4" w14:paraId="2B1AB92F" w14:textId="77777777" w:rsidTr="006C08B4">
        <w:trPr>
          <w:ins w:id="3103" w:author="Okot" w:date="2019-12-25T10:56:00Z"/>
        </w:trPr>
        <w:tc>
          <w:tcPr>
            <w:tcW w:w="3397" w:type="dxa"/>
          </w:tcPr>
          <w:p w14:paraId="73FCE456" w14:textId="77777777" w:rsidR="006C08B4" w:rsidRPr="00541155" w:rsidRDefault="006C08B4" w:rsidP="006C08B4">
            <w:pPr>
              <w:ind w:firstLine="0"/>
              <w:rPr>
                <w:ins w:id="3104" w:author="Okot" w:date="2019-12-25T10:56:00Z"/>
                <w:b/>
              </w:rPr>
            </w:pPr>
            <w:ins w:id="3105" w:author="Okot" w:date="2019-12-25T10:56:00Z">
              <w:r w:rsidRPr="00541155">
                <w:rPr>
                  <w:b/>
                </w:rPr>
                <w:t>Warunki początkowe</w:t>
              </w:r>
            </w:ins>
          </w:p>
        </w:tc>
        <w:tc>
          <w:tcPr>
            <w:tcW w:w="5664" w:type="dxa"/>
          </w:tcPr>
          <w:p w14:paraId="5DD3187A" w14:textId="2791B913" w:rsidR="006C08B4" w:rsidRDefault="006C08B4" w:rsidP="006C08B4">
            <w:pPr>
              <w:ind w:firstLine="0"/>
              <w:rPr>
                <w:ins w:id="3106" w:author="Okot" w:date="2019-12-25T16:28:00Z"/>
              </w:rPr>
            </w:pPr>
            <w:ins w:id="3107"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108" w:author="Okot" w:date="2019-12-25T10:56:00Z"/>
              </w:rPr>
            </w:pPr>
          </w:p>
        </w:tc>
      </w:tr>
      <w:tr w:rsidR="006C08B4" w14:paraId="7A3F8149" w14:textId="77777777" w:rsidTr="006C08B4">
        <w:trPr>
          <w:ins w:id="3109" w:author="Okot" w:date="2019-12-25T10:56:00Z"/>
        </w:trPr>
        <w:tc>
          <w:tcPr>
            <w:tcW w:w="3397" w:type="dxa"/>
          </w:tcPr>
          <w:p w14:paraId="3B3EFEB7" w14:textId="77777777" w:rsidR="006C08B4" w:rsidRPr="00541155" w:rsidRDefault="006C08B4" w:rsidP="006C08B4">
            <w:pPr>
              <w:ind w:firstLine="0"/>
              <w:rPr>
                <w:ins w:id="3110" w:author="Okot" w:date="2019-12-25T10:56:00Z"/>
                <w:b/>
              </w:rPr>
            </w:pPr>
            <w:ins w:id="3111" w:author="Okot" w:date="2019-12-25T10:56:00Z">
              <w:r w:rsidRPr="00541155">
                <w:rPr>
                  <w:b/>
                </w:rPr>
                <w:t>Inicjacja</w:t>
              </w:r>
            </w:ins>
          </w:p>
        </w:tc>
        <w:tc>
          <w:tcPr>
            <w:tcW w:w="5664" w:type="dxa"/>
          </w:tcPr>
          <w:p w14:paraId="038A5E8A" w14:textId="4AD35232" w:rsidR="006C08B4" w:rsidRDefault="006C08B4" w:rsidP="006C08B4">
            <w:pPr>
              <w:ind w:firstLine="0"/>
              <w:rPr>
                <w:ins w:id="3112" w:author="Okot" w:date="2019-12-25T16:28:00Z"/>
              </w:rPr>
            </w:pPr>
            <w:ins w:id="3113" w:author="Okot" w:date="2019-12-25T16:28:00Z">
              <w:r>
                <w:t>Użytkownik użył przycisku „Edycja” znajdującego się przy wprowadzonym wzro</w:t>
              </w:r>
            </w:ins>
            <w:ins w:id="3114" w:author="Okot" w:date="2019-12-25T16:33:00Z">
              <w:r>
                <w:t>ście.</w:t>
              </w:r>
            </w:ins>
          </w:p>
        </w:tc>
        <w:tc>
          <w:tcPr>
            <w:tcW w:w="5664" w:type="dxa"/>
          </w:tcPr>
          <w:p w14:paraId="7ABE869F" w14:textId="065EF284" w:rsidR="006C08B4" w:rsidRDefault="006C08B4" w:rsidP="006C08B4">
            <w:pPr>
              <w:ind w:firstLine="0"/>
              <w:rPr>
                <w:ins w:id="3115" w:author="Okot" w:date="2019-12-25T10:56:00Z"/>
              </w:rPr>
            </w:pPr>
          </w:p>
        </w:tc>
      </w:tr>
      <w:tr w:rsidR="006C08B4" w14:paraId="48699F54" w14:textId="77777777" w:rsidTr="006C08B4">
        <w:trPr>
          <w:ins w:id="3116" w:author="Okot" w:date="2019-12-25T10:56:00Z"/>
        </w:trPr>
        <w:tc>
          <w:tcPr>
            <w:tcW w:w="3397" w:type="dxa"/>
          </w:tcPr>
          <w:p w14:paraId="714FD3B7" w14:textId="77777777" w:rsidR="006C08B4" w:rsidRPr="00541155" w:rsidRDefault="006C08B4" w:rsidP="006C08B4">
            <w:pPr>
              <w:ind w:firstLine="0"/>
              <w:rPr>
                <w:ins w:id="3117" w:author="Okot" w:date="2019-12-25T10:56:00Z"/>
                <w:b/>
              </w:rPr>
            </w:pPr>
            <w:ins w:id="3118" w:author="Okot" w:date="2019-12-25T10:56:00Z">
              <w:r w:rsidRPr="00541155">
                <w:rPr>
                  <w:b/>
                </w:rPr>
                <w:t>Warunki końcowe</w:t>
              </w:r>
            </w:ins>
          </w:p>
        </w:tc>
        <w:tc>
          <w:tcPr>
            <w:tcW w:w="5664" w:type="dxa"/>
          </w:tcPr>
          <w:p w14:paraId="7C24584C" w14:textId="6ACC55C8" w:rsidR="006C08B4" w:rsidRDefault="006C08B4" w:rsidP="006C08B4">
            <w:pPr>
              <w:ind w:firstLine="0"/>
              <w:rPr>
                <w:ins w:id="3119" w:author="Okot" w:date="2019-12-25T16:28:00Z"/>
              </w:rPr>
            </w:pPr>
            <w:ins w:id="3120"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121" w:author="Okot" w:date="2019-12-25T10:56:00Z"/>
              </w:rPr>
            </w:pPr>
          </w:p>
        </w:tc>
      </w:tr>
      <w:tr w:rsidR="006C08B4" w14:paraId="55F1555C" w14:textId="77777777" w:rsidTr="006C08B4">
        <w:trPr>
          <w:ins w:id="3122" w:author="Okot" w:date="2019-12-25T10:56:00Z"/>
        </w:trPr>
        <w:tc>
          <w:tcPr>
            <w:tcW w:w="3397" w:type="dxa"/>
          </w:tcPr>
          <w:p w14:paraId="17122233" w14:textId="77777777" w:rsidR="006C08B4" w:rsidRPr="00541155" w:rsidRDefault="006C08B4" w:rsidP="006C08B4">
            <w:pPr>
              <w:ind w:firstLine="0"/>
              <w:rPr>
                <w:ins w:id="3123" w:author="Okot" w:date="2019-12-25T10:56:00Z"/>
                <w:b/>
              </w:rPr>
            </w:pPr>
            <w:ins w:id="3124" w:author="Okot" w:date="2019-12-25T10:56:00Z">
              <w:r w:rsidRPr="00541155">
                <w:rPr>
                  <w:b/>
                </w:rPr>
                <w:t>Scenariusz główny</w:t>
              </w:r>
            </w:ins>
          </w:p>
        </w:tc>
        <w:tc>
          <w:tcPr>
            <w:tcW w:w="5664" w:type="dxa"/>
          </w:tcPr>
          <w:p w14:paraId="2E380BC0" w14:textId="616BB653" w:rsidR="006C08B4" w:rsidRDefault="006C08B4" w:rsidP="006C08B4">
            <w:pPr>
              <w:ind w:firstLine="0"/>
              <w:rPr>
                <w:ins w:id="3125" w:author="Okot" w:date="2019-12-25T16:28:00Z"/>
              </w:rPr>
            </w:pPr>
            <w:ins w:id="3126" w:author="Okot" w:date="2019-12-25T16:28:00Z">
              <w:r>
                <w:t>1. Użytkownik aktywował przycisk „Edycja” znajdujący się przy wprowadzonym wzro</w:t>
              </w:r>
            </w:ins>
            <w:ins w:id="3127" w:author="Okot" w:date="2019-12-25T16:33:00Z">
              <w:r>
                <w:t>ście</w:t>
              </w:r>
            </w:ins>
            <w:ins w:id="3128" w:author="Okot" w:date="2019-12-25T16:28:00Z">
              <w:r>
                <w:t>.</w:t>
              </w:r>
            </w:ins>
          </w:p>
          <w:p w14:paraId="37279FCA" w14:textId="70234F98" w:rsidR="006C08B4" w:rsidRDefault="006C08B4" w:rsidP="006C08B4">
            <w:pPr>
              <w:ind w:firstLine="0"/>
              <w:rPr>
                <w:ins w:id="3129" w:author="Okot" w:date="2019-12-25T16:28:00Z"/>
              </w:rPr>
            </w:pPr>
            <w:ins w:id="3130" w:author="Okot" w:date="2019-12-25T16:28:00Z">
              <w:r>
                <w:t>2. Pojawia się okno modalne zawierające formularz zmia</w:t>
              </w:r>
              <w:r w:rsidR="004D12EA">
                <w:t>ny wzrostu</w:t>
              </w:r>
              <w:r>
                <w:t>.</w:t>
              </w:r>
            </w:ins>
          </w:p>
          <w:p w14:paraId="0629D676" w14:textId="529DCBBA" w:rsidR="006C08B4" w:rsidRDefault="006C08B4" w:rsidP="006C08B4">
            <w:pPr>
              <w:ind w:firstLine="0"/>
              <w:rPr>
                <w:ins w:id="3131" w:author="Okot" w:date="2019-12-25T16:28:00Z"/>
              </w:rPr>
            </w:pPr>
            <w:ins w:id="3132" w:author="Okot" w:date="2019-12-25T16:28:00Z">
              <w:r>
                <w:t>3. Uż</w:t>
              </w:r>
              <w:r w:rsidR="004D12EA">
                <w:t>ytkownik wprowadza sw</w:t>
              </w:r>
            </w:ins>
            <w:ins w:id="3133" w:author="Okot" w:date="2019-12-25T16:33:00Z">
              <w:r w:rsidR="004D12EA">
                <w:t>ój wzrost w cm</w:t>
              </w:r>
            </w:ins>
            <w:ins w:id="3134" w:author="Okot" w:date="2019-12-25T16:28:00Z">
              <w:r>
                <w:t>.</w:t>
              </w:r>
            </w:ins>
          </w:p>
          <w:p w14:paraId="0E152AB0" w14:textId="703AE34C" w:rsidR="006C08B4" w:rsidRDefault="006C08B4" w:rsidP="006C08B4">
            <w:pPr>
              <w:ind w:firstLine="0"/>
              <w:rPr>
                <w:ins w:id="3135" w:author="Okot" w:date="2019-12-25T16:34:00Z"/>
              </w:rPr>
            </w:pPr>
            <w:ins w:id="3136" w:author="Okot" w:date="2019-12-25T16:28:00Z">
              <w:r>
                <w:t>4. Użytkownik zatwierdza zmiany przyciskiem „Zapisz”.</w:t>
              </w:r>
            </w:ins>
          </w:p>
          <w:p w14:paraId="1E2ECBD4" w14:textId="76EE0697" w:rsidR="004D12EA" w:rsidRDefault="004D12EA" w:rsidP="006C08B4">
            <w:pPr>
              <w:ind w:firstLine="0"/>
              <w:rPr>
                <w:ins w:id="3137" w:author="Okot" w:date="2019-12-25T16:28:00Z"/>
              </w:rPr>
            </w:pPr>
            <w:ins w:id="3138" w:author="Okot" w:date="2019-12-25T16:34:00Z">
              <w:r>
                <w:t>5. System weryfikuje poprawność wprowadzonej wartości.</w:t>
              </w:r>
            </w:ins>
          </w:p>
          <w:p w14:paraId="5D134FCB" w14:textId="3EDBB30E" w:rsidR="006C08B4" w:rsidRDefault="004D12EA" w:rsidP="006C08B4">
            <w:pPr>
              <w:ind w:firstLine="0"/>
              <w:rPr>
                <w:ins w:id="3139" w:author="Okot" w:date="2019-12-25T16:28:00Z"/>
              </w:rPr>
            </w:pPr>
            <w:ins w:id="3140" w:author="Okot" w:date="2019-12-25T16:28:00Z">
              <w:r>
                <w:t>6</w:t>
              </w:r>
              <w:r w:rsidR="006C08B4">
                <w:t>. </w:t>
              </w:r>
            </w:ins>
            <w:ins w:id="3141" w:author="Okot" w:date="2019-12-25T16:34:00Z">
              <w:r>
                <w:t>Wzrost</w:t>
              </w:r>
            </w:ins>
            <w:ins w:id="3142" w:author="Okot" w:date="2019-12-25T16:28:00Z">
              <w:r w:rsidR="006C08B4">
                <w:t xml:space="preserve"> zostaje zaktualizowan</w:t>
              </w:r>
            </w:ins>
            <w:ins w:id="3143" w:author="Okot" w:date="2019-12-25T16:35:00Z">
              <w:r>
                <w:t>y</w:t>
              </w:r>
            </w:ins>
            <w:ins w:id="3144" w:author="Okot" w:date="2019-12-25T16:28:00Z">
              <w:r w:rsidR="006C08B4">
                <w:t xml:space="preserve"> w bazie danych.</w:t>
              </w:r>
            </w:ins>
          </w:p>
          <w:p w14:paraId="0615D981" w14:textId="58866C73" w:rsidR="006C08B4" w:rsidRDefault="004D12EA" w:rsidP="006C08B4">
            <w:pPr>
              <w:ind w:firstLine="0"/>
              <w:rPr>
                <w:ins w:id="3145" w:author="Okot" w:date="2019-12-25T16:28:00Z"/>
              </w:rPr>
            </w:pPr>
            <w:ins w:id="3146" w:author="Okot" w:date="2019-12-25T16:28:00Z">
              <w:r>
                <w:t>7</w:t>
              </w:r>
              <w:r w:rsidR="006C08B4">
                <w:t>. Wyświetlony zostaje komunikat informujący o poprawne</w:t>
              </w:r>
              <w:r>
                <w:t>j zmianie wzrostu</w:t>
              </w:r>
              <w:r w:rsidR="006C08B4">
                <w:t>.</w:t>
              </w:r>
            </w:ins>
          </w:p>
        </w:tc>
        <w:tc>
          <w:tcPr>
            <w:tcW w:w="5664" w:type="dxa"/>
          </w:tcPr>
          <w:p w14:paraId="2DB6B959" w14:textId="195C542C" w:rsidR="006C08B4" w:rsidRDefault="006C08B4" w:rsidP="006C08B4">
            <w:pPr>
              <w:ind w:firstLine="0"/>
              <w:rPr>
                <w:ins w:id="3147" w:author="Okot" w:date="2019-12-25T10:56:00Z"/>
              </w:rPr>
            </w:pPr>
          </w:p>
        </w:tc>
      </w:tr>
      <w:tr w:rsidR="006C08B4" w14:paraId="564C7AAD" w14:textId="77777777" w:rsidTr="006C08B4">
        <w:trPr>
          <w:trHeight w:val="54"/>
          <w:ins w:id="3148" w:author="Okot" w:date="2019-12-25T10:56:00Z"/>
        </w:trPr>
        <w:tc>
          <w:tcPr>
            <w:tcW w:w="3397" w:type="dxa"/>
          </w:tcPr>
          <w:p w14:paraId="266495F2" w14:textId="77777777" w:rsidR="006C08B4" w:rsidRPr="00541155" w:rsidRDefault="006C08B4" w:rsidP="006C08B4">
            <w:pPr>
              <w:ind w:firstLine="0"/>
              <w:rPr>
                <w:ins w:id="3149" w:author="Okot" w:date="2019-12-25T10:56:00Z"/>
                <w:b/>
              </w:rPr>
            </w:pPr>
            <w:ins w:id="3150" w:author="Okot" w:date="2019-12-25T10:56:00Z">
              <w:r w:rsidRPr="00541155">
                <w:rPr>
                  <w:b/>
                </w:rPr>
                <w:t>Scenariusze alternatywne</w:t>
              </w:r>
            </w:ins>
          </w:p>
        </w:tc>
        <w:tc>
          <w:tcPr>
            <w:tcW w:w="5664" w:type="dxa"/>
          </w:tcPr>
          <w:p w14:paraId="2D86D94D" w14:textId="77777777" w:rsidR="006C08B4" w:rsidRDefault="006C08B4" w:rsidP="006C08B4">
            <w:pPr>
              <w:ind w:firstLine="0"/>
              <w:rPr>
                <w:ins w:id="3151" w:author="Okot" w:date="2019-12-25T16:28:00Z"/>
              </w:rPr>
            </w:pPr>
            <w:ins w:id="3152" w:author="Okot" w:date="2019-12-25T16:28:00Z">
              <w:r>
                <w:t>4.1. Użytkownik zamyka okno bez zapisywania danych.</w:t>
              </w:r>
            </w:ins>
          </w:p>
          <w:p w14:paraId="294B3777" w14:textId="77777777" w:rsidR="006C08B4" w:rsidRDefault="006C08B4" w:rsidP="006C08B4">
            <w:pPr>
              <w:ind w:firstLine="0"/>
              <w:rPr>
                <w:ins w:id="3153" w:author="Okot" w:date="2019-12-25T16:28:00Z"/>
              </w:rPr>
            </w:pPr>
            <w:ins w:id="3154" w:author="Okot" w:date="2019-12-25T16:28:00Z">
              <w:r>
                <w:t>4.1.1. Pojawia okno dialogowe służące do potwierdzenia zamknięcia okna bez zapisywania danych.</w:t>
              </w:r>
            </w:ins>
          </w:p>
          <w:p w14:paraId="459B9790" w14:textId="77777777" w:rsidR="006C08B4" w:rsidRDefault="006C08B4" w:rsidP="006C08B4">
            <w:pPr>
              <w:ind w:firstLine="0"/>
              <w:rPr>
                <w:ins w:id="3155" w:author="Okot" w:date="2019-12-25T16:28:00Z"/>
              </w:rPr>
            </w:pPr>
            <w:ins w:id="3156" w:author="Okot" w:date="2019-12-25T16:28:00Z">
              <w:r>
                <w:t>4.1.2.1. Użytkownik potwierdza zamknięcie okna.</w:t>
              </w:r>
            </w:ins>
          </w:p>
          <w:p w14:paraId="7D124627" w14:textId="77777777" w:rsidR="006C08B4" w:rsidRDefault="006C08B4" w:rsidP="006C08B4">
            <w:pPr>
              <w:ind w:firstLine="0"/>
              <w:rPr>
                <w:ins w:id="3157" w:author="Okot" w:date="2019-12-25T16:28:00Z"/>
              </w:rPr>
            </w:pPr>
            <w:ins w:id="3158" w:author="Okot" w:date="2019-12-25T16:28:00Z">
              <w:r>
                <w:t>4.1.2.1.1. Okno modalne z formularzem zostaje zamknięte.</w:t>
              </w:r>
            </w:ins>
          </w:p>
          <w:p w14:paraId="411A3403" w14:textId="77777777" w:rsidR="006C08B4" w:rsidRDefault="006C08B4" w:rsidP="006C08B4">
            <w:pPr>
              <w:ind w:firstLine="0"/>
              <w:rPr>
                <w:ins w:id="3159" w:author="Okot" w:date="2019-12-25T16:28:00Z"/>
              </w:rPr>
            </w:pPr>
            <w:ins w:id="3160" w:author="Okot" w:date="2019-12-25T16:28:00Z">
              <w:r>
                <w:t>4.1.2.1.2. Użytkownik zostaje przekierowany na stronę „Moje dane”.</w:t>
              </w:r>
            </w:ins>
          </w:p>
          <w:p w14:paraId="254A3C05" w14:textId="77777777" w:rsidR="006C08B4" w:rsidRDefault="006C08B4" w:rsidP="006C08B4">
            <w:pPr>
              <w:ind w:firstLine="0"/>
              <w:rPr>
                <w:ins w:id="3161" w:author="Okot" w:date="2019-12-25T16:28:00Z"/>
              </w:rPr>
            </w:pPr>
            <w:ins w:id="3162" w:author="Okot" w:date="2019-12-25T16:28:00Z">
              <w:r>
                <w:t>4.1.2.2. Użytkownik rezygnuje z akcji.</w:t>
              </w:r>
            </w:ins>
          </w:p>
          <w:p w14:paraId="0D70F1D6" w14:textId="77777777" w:rsidR="006C08B4" w:rsidRDefault="006C08B4" w:rsidP="006C08B4">
            <w:pPr>
              <w:ind w:firstLine="0"/>
              <w:rPr>
                <w:ins w:id="3163" w:author="Okot" w:date="2019-12-25T16:36:00Z"/>
              </w:rPr>
            </w:pPr>
            <w:ins w:id="3164" w:author="Okot" w:date="2019-12-25T16:28:00Z">
              <w:r>
                <w:t>4.1.2.2.1. Powrót do pkt. 3.</w:t>
              </w:r>
            </w:ins>
          </w:p>
          <w:p w14:paraId="1C5BDAE3" w14:textId="6EF88CD9" w:rsidR="004D12EA" w:rsidRDefault="004D12EA" w:rsidP="004D12EA">
            <w:pPr>
              <w:ind w:firstLine="0"/>
              <w:rPr>
                <w:ins w:id="3165" w:author="Okot" w:date="2019-12-25T16:37:00Z"/>
              </w:rPr>
            </w:pPr>
            <w:ins w:id="3166" w:author="Okot" w:date="2019-12-25T16:37:00Z">
              <w:r>
                <w:t>5.1(a) Wprowadzono nieprawidłowy wzrost</w:t>
              </w:r>
            </w:ins>
            <w:ins w:id="3167" w:author="Okot" w:date="2019-12-25T16:38:00Z">
              <w:r>
                <w:t>.</w:t>
              </w:r>
            </w:ins>
          </w:p>
          <w:p w14:paraId="0AE8F6C2" w14:textId="50404D1A" w:rsidR="004D12EA" w:rsidRDefault="004D12EA" w:rsidP="004D12EA">
            <w:pPr>
              <w:ind w:firstLine="0"/>
              <w:rPr>
                <w:ins w:id="3168" w:author="Okot" w:date="2019-12-25T16:37:00Z"/>
              </w:rPr>
            </w:pPr>
            <w:ins w:id="3169" w:author="Okot" w:date="2019-12-25T16:37:00Z">
              <w:r>
                <w:t>5.1(b) Pole wzrost pozostało puste</w:t>
              </w:r>
            </w:ins>
            <w:ins w:id="3170" w:author="Okot" w:date="2019-12-25T16:38:00Z">
              <w:r>
                <w:t>.</w:t>
              </w:r>
            </w:ins>
          </w:p>
          <w:p w14:paraId="1237DD28" w14:textId="08062650" w:rsidR="004D12EA" w:rsidRDefault="004D12EA" w:rsidP="006C08B4">
            <w:pPr>
              <w:ind w:firstLine="0"/>
              <w:rPr>
                <w:ins w:id="3171" w:author="Okot" w:date="2019-12-25T16:35:00Z"/>
              </w:rPr>
            </w:pPr>
            <w:ins w:id="3172" w:author="Okot" w:date="2019-12-25T16:37:00Z">
              <w:r>
                <w:t>5.1.1. Wyświetlony zostaje stosowny komunikat.</w:t>
              </w:r>
            </w:ins>
          </w:p>
          <w:p w14:paraId="40FA58BD" w14:textId="2E63D856" w:rsidR="004D12EA" w:rsidRDefault="004D12EA" w:rsidP="004D12EA">
            <w:pPr>
              <w:ind w:firstLine="0"/>
              <w:rPr>
                <w:ins w:id="3173" w:author="Okot" w:date="2019-12-25T16:35:00Z"/>
              </w:rPr>
            </w:pPr>
            <w:ins w:id="3174" w:author="Okot" w:date="2019-12-25T16:35:00Z">
              <w:r>
                <w:t>6.1. Jeśli zostało wcześniej wyliczone zapotrzebowanie kaloryczne użytkownika, system przelicza je ponownie.</w:t>
              </w:r>
            </w:ins>
          </w:p>
          <w:p w14:paraId="0703FBE0" w14:textId="0E4BEFB6" w:rsidR="004D12EA" w:rsidRDefault="004D12EA" w:rsidP="004D12EA">
            <w:pPr>
              <w:ind w:firstLine="0"/>
              <w:rPr>
                <w:ins w:id="3175" w:author="Okot" w:date="2019-12-25T16:28:00Z"/>
              </w:rPr>
            </w:pPr>
            <w:ins w:id="3176" w:author="Okot" w:date="2019-12-25T16:35:00Z">
              <w:r>
                <w:lastRenderedPageBreak/>
                <w:t xml:space="preserve">6.2. Przejście </w:t>
              </w:r>
              <w:r w:rsidRPr="00F52DBD">
                <w:rPr>
                  <w:highlight w:val="yellow"/>
                </w:rPr>
                <w:t>do PU0XX (żądanie przeliczenia)</w:t>
              </w:r>
            </w:ins>
          </w:p>
        </w:tc>
        <w:tc>
          <w:tcPr>
            <w:tcW w:w="5664" w:type="dxa"/>
          </w:tcPr>
          <w:p w14:paraId="7BD9317D" w14:textId="0F45E236" w:rsidR="006C08B4" w:rsidRDefault="006C08B4" w:rsidP="006C08B4">
            <w:pPr>
              <w:ind w:firstLine="0"/>
              <w:rPr>
                <w:ins w:id="3177" w:author="Okot" w:date="2019-12-25T10:56:00Z"/>
              </w:rPr>
            </w:pPr>
          </w:p>
        </w:tc>
      </w:tr>
    </w:tbl>
    <w:p w14:paraId="70E9D29E" w14:textId="77777777" w:rsidR="00956227" w:rsidRDefault="00956227" w:rsidP="00F01781">
      <w:pPr>
        <w:ind w:firstLine="0"/>
        <w:rPr>
          <w:ins w:id="3178" w:author="Okot" w:date="2019-12-25T16:41:00Z"/>
        </w:rPr>
      </w:pPr>
    </w:p>
    <w:p w14:paraId="45A21D63" w14:textId="53A4A6A3" w:rsidR="005D7548" w:rsidRDefault="005D7548" w:rsidP="005D7548">
      <w:pPr>
        <w:ind w:firstLine="0"/>
        <w:rPr>
          <w:ins w:id="3179" w:author="Okot" w:date="2019-12-25T16:41:00Z"/>
        </w:rPr>
      </w:pPr>
      <w:ins w:id="3180" w:author="Okot" w:date="2019-12-25T16:41:00Z">
        <w:r>
          <w:t>Tabela 4.12.</w:t>
        </w:r>
      </w:ins>
    </w:p>
    <w:p w14:paraId="422FFA4C" w14:textId="2C2626F1" w:rsidR="005D7548" w:rsidRDefault="005D7548" w:rsidP="00F01781">
      <w:pPr>
        <w:ind w:firstLine="0"/>
        <w:rPr>
          <w:ins w:id="3181" w:author="Okot" w:date="2019-12-25T10:56:00Z"/>
        </w:rPr>
      </w:pPr>
      <w:ins w:id="3182"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183" w:author="Okot" w:date="2019-12-25T10:56:00Z"/>
        </w:trPr>
        <w:tc>
          <w:tcPr>
            <w:tcW w:w="3397" w:type="dxa"/>
          </w:tcPr>
          <w:p w14:paraId="77C4A959" w14:textId="77777777" w:rsidR="005D7548" w:rsidRPr="00541155" w:rsidRDefault="005D7548" w:rsidP="005D7548">
            <w:pPr>
              <w:ind w:firstLine="0"/>
              <w:rPr>
                <w:ins w:id="3184" w:author="Okot" w:date="2019-12-25T10:56:00Z"/>
                <w:b/>
              </w:rPr>
            </w:pPr>
            <w:ins w:id="3185" w:author="Okot" w:date="2019-12-25T10:56:00Z">
              <w:r w:rsidRPr="00541155">
                <w:rPr>
                  <w:b/>
                </w:rPr>
                <w:t>Nazwa</w:t>
              </w:r>
            </w:ins>
          </w:p>
        </w:tc>
        <w:tc>
          <w:tcPr>
            <w:tcW w:w="5664" w:type="dxa"/>
          </w:tcPr>
          <w:p w14:paraId="7895E7BA" w14:textId="4CE788DA" w:rsidR="005D7548" w:rsidRDefault="005D7548" w:rsidP="005D7548">
            <w:pPr>
              <w:ind w:firstLine="0"/>
              <w:rPr>
                <w:ins w:id="3186" w:author="Okot" w:date="2019-12-25T16:42:00Z"/>
              </w:rPr>
            </w:pPr>
            <w:ins w:id="3187" w:author="Okot" w:date="2019-12-25T16:42:00Z">
              <w:r w:rsidRPr="00F52DBD">
                <w:rPr>
                  <w:b/>
                  <w:i/>
                </w:rPr>
                <w:t>PU01</w:t>
              </w:r>
              <w:r>
                <w:rPr>
                  <w:b/>
                  <w:i/>
                </w:rPr>
                <w:t>1</w:t>
              </w:r>
              <w:r w:rsidRPr="00F52DBD">
                <w:rPr>
                  <w:b/>
                  <w:i/>
                </w:rPr>
                <w:t xml:space="preserve">: </w:t>
              </w:r>
              <w:r>
                <w:rPr>
                  <w:b/>
                  <w:i/>
                </w:rPr>
                <w:t>Edycja płci</w:t>
              </w:r>
            </w:ins>
          </w:p>
        </w:tc>
        <w:tc>
          <w:tcPr>
            <w:tcW w:w="5664" w:type="dxa"/>
          </w:tcPr>
          <w:p w14:paraId="4EA1B2D8" w14:textId="3431E11D" w:rsidR="005D7548" w:rsidRDefault="005D7548" w:rsidP="005D7548">
            <w:pPr>
              <w:ind w:firstLine="0"/>
              <w:rPr>
                <w:ins w:id="3188" w:author="Okot" w:date="2019-12-25T10:56:00Z"/>
              </w:rPr>
            </w:pPr>
          </w:p>
        </w:tc>
      </w:tr>
      <w:tr w:rsidR="005D7548" w14:paraId="74DD41F1" w14:textId="77777777" w:rsidTr="005D7548">
        <w:trPr>
          <w:ins w:id="3189" w:author="Okot" w:date="2019-12-25T10:56:00Z"/>
        </w:trPr>
        <w:tc>
          <w:tcPr>
            <w:tcW w:w="3397" w:type="dxa"/>
          </w:tcPr>
          <w:p w14:paraId="1A96D4FF" w14:textId="77777777" w:rsidR="005D7548" w:rsidRPr="00541155" w:rsidRDefault="005D7548" w:rsidP="005D7548">
            <w:pPr>
              <w:ind w:firstLine="0"/>
              <w:rPr>
                <w:ins w:id="3190" w:author="Okot" w:date="2019-12-25T10:56:00Z"/>
                <w:b/>
              </w:rPr>
            </w:pPr>
            <w:ins w:id="3191" w:author="Okot" w:date="2019-12-25T10:56:00Z">
              <w:r w:rsidRPr="00541155">
                <w:rPr>
                  <w:b/>
                </w:rPr>
                <w:t>Opis</w:t>
              </w:r>
            </w:ins>
          </w:p>
        </w:tc>
        <w:tc>
          <w:tcPr>
            <w:tcW w:w="5664" w:type="dxa"/>
          </w:tcPr>
          <w:p w14:paraId="3DD92E67" w14:textId="7FA75A9A" w:rsidR="005D7548" w:rsidRDefault="005D7548" w:rsidP="005D7548">
            <w:pPr>
              <w:ind w:firstLine="0"/>
              <w:rPr>
                <w:ins w:id="3192" w:author="Okot" w:date="2019-12-25T16:42:00Z"/>
              </w:rPr>
            </w:pPr>
            <w:ins w:id="3193"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194" w:author="Okot" w:date="2019-12-25T10:56:00Z"/>
              </w:rPr>
            </w:pPr>
          </w:p>
        </w:tc>
      </w:tr>
      <w:tr w:rsidR="005D7548" w14:paraId="63911B96" w14:textId="77777777" w:rsidTr="005D7548">
        <w:trPr>
          <w:ins w:id="3195" w:author="Okot" w:date="2019-12-25T10:56:00Z"/>
        </w:trPr>
        <w:tc>
          <w:tcPr>
            <w:tcW w:w="3397" w:type="dxa"/>
          </w:tcPr>
          <w:p w14:paraId="6737B50E" w14:textId="77777777" w:rsidR="005D7548" w:rsidRPr="00541155" w:rsidRDefault="005D7548" w:rsidP="005D7548">
            <w:pPr>
              <w:ind w:firstLine="0"/>
              <w:rPr>
                <w:ins w:id="3196" w:author="Okot" w:date="2019-12-25T10:56:00Z"/>
                <w:b/>
              </w:rPr>
            </w:pPr>
            <w:ins w:id="3197" w:author="Okot" w:date="2019-12-25T10:56:00Z">
              <w:r w:rsidRPr="00541155">
                <w:rPr>
                  <w:b/>
                </w:rPr>
                <w:t>Warunki początkowe</w:t>
              </w:r>
            </w:ins>
          </w:p>
        </w:tc>
        <w:tc>
          <w:tcPr>
            <w:tcW w:w="5664" w:type="dxa"/>
          </w:tcPr>
          <w:p w14:paraId="5DF68C6F" w14:textId="62677665" w:rsidR="005D7548" w:rsidRDefault="005D7548" w:rsidP="005D7548">
            <w:pPr>
              <w:ind w:firstLine="0"/>
              <w:rPr>
                <w:ins w:id="3198" w:author="Okot" w:date="2019-12-25T16:42:00Z"/>
              </w:rPr>
            </w:pPr>
            <w:ins w:id="3199"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200" w:author="Okot" w:date="2019-12-25T10:56:00Z"/>
              </w:rPr>
            </w:pPr>
          </w:p>
        </w:tc>
      </w:tr>
      <w:tr w:rsidR="005D7548" w14:paraId="518C9029" w14:textId="77777777" w:rsidTr="005D7548">
        <w:trPr>
          <w:ins w:id="3201" w:author="Okot" w:date="2019-12-25T10:56:00Z"/>
        </w:trPr>
        <w:tc>
          <w:tcPr>
            <w:tcW w:w="3397" w:type="dxa"/>
          </w:tcPr>
          <w:p w14:paraId="50DC43D9" w14:textId="77777777" w:rsidR="005D7548" w:rsidRPr="00541155" w:rsidRDefault="005D7548" w:rsidP="005D7548">
            <w:pPr>
              <w:ind w:firstLine="0"/>
              <w:rPr>
                <w:ins w:id="3202" w:author="Okot" w:date="2019-12-25T10:56:00Z"/>
                <w:b/>
              </w:rPr>
            </w:pPr>
            <w:ins w:id="3203" w:author="Okot" w:date="2019-12-25T10:56:00Z">
              <w:r w:rsidRPr="00541155">
                <w:rPr>
                  <w:b/>
                </w:rPr>
                <w:t>Inicjacja</w:t>
              </w:r>
            </w:ins>
          </w:p>
        </w:tc>
        <w:tc>
          <w:tcPr>
            <w:tcW w:w="5664" w:type="dxa"/>
          </w:tcPr>
          <w:p w14:paraId="1790D8DE" w14:textId="55650E9C" w:rsidR="005D7548" w:rsidRDefault="005D7548" w:rsidP="005D7548">
            <w:pPr>
              <w:ind w:firstLine="0"/>
              <w:rPr>
                <w:ins w:id="3204" w:author="Okot" w:date="2019-12-25T16:42:00Z"/>
              </w:rPr>
            </w:pPr>
            <w:ins w:id="3205"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206" w:author="Okot" w:date="2019-12-25T10:56:00Z"/>
              </w:rPr>
            </w:pPr>
          </w:p>
        </w:tc>
      </w:tr>
      <w:tr w:rsidR="005D7548" w14:paraId="393E8418" w14:textId="77777777" w:rsidTr="005D7548">
        <w:trPr>
          <w:ins w:id="3207" w:author="Okot" w:date="2019-12-25T10:56:00Z"/>
        </w:trPr>
        <w:tc>
          <w:tcPr>
            <w:tcW w:w="3397" w:type="dxa"/>
          </w:tcPr>
          <w:p w14:paraId="18834C43" w14:textId="77777777" w:rsidR="005D7548" w:rsidRPr="00541155" w:rsidRDefault="005D7548" w:rsidP="005D7548">
            <w:pPr>
              <w:ind w:firstLine="0"/>
              <w:rPr>
                <w:ins w:id="3208" w:author="Okot" w:date="2019-12-25T10:56:00Z"/>
                <w:b/>
              </w:rPr>
            </w:pPr>
            <w:ins w:id="3209" w:author="Okot" w:date="2019-12-25T10:56:00Z">
              <w:r w:rsidRPr="00541155">
                <w:rPr>
                  <w:b/>
                </w:rPr>
                <w:t>Warunki końcowe</w:t>
              </w:r>
            </w:ins>
          </w:p>
        </w:tc>
        <w:tc>
          <w:tcPr>
            <w:tcW w:w="5664" w:type="dxa"/>
          </w:tcPr>
          <w:p w14:paraId="69ABC06B" w14:textId="396646AD" w:rsidR="005D7548" w:rsidRDefault="005D7548" w:rsidP="005D7548">
            <w:pPr>
              <w:ind w:firstLine="0"/>
              <w:rPr>
                <w:ins w:id="3210" w:author="Okot" w:date="2019-12-25T16:42:00Z"/>
              </w:rPr>
            </w:pPr>
            <w:ins w:id="3211"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212" w:author="Okot" w:date="2019-12-25T10:56:00Z"/>
              </w:rPr>
            </w:pPr>
          </w:p>
        </w:tc>
      </w:tr>
      <w:tr w:rsidR="005D7548" w14:paraId="69627199" w14:textId="77777777" w:rsidTr="005D7548">
        <w:trPr>
          <w:ins w:id="3213" w:author="Okot" w:date="2019-12-25T10:56:00Z"/>
        </w:trPr>
        <w:tc>
          <w:tcPr>
            <w:tcW w:w="3397" w:type="dxa"/>
          </w:tcPr>
          <w:p w14:paraId="2E5E4E95" w14:textId="77777777" w:rsidR="005D7548" w:rsidRPr="00541155" w:rsidRDefault="005D7548" w:rsidP="005D7548">
            <w:pPr>
              <w:ind w:firstLine="0"/>
              <w:rPr>
                <w:ins w:id="3214" w:author="Okot" w:date="2019-12-25T10:56:00Z"/>
                <w:b/>
              </w:rPr>
            </w:pPr>
            <w:ins w:id="3215" w:author="Okot" w:date="2019-12-25T10:56:00Z">
              <w:r w:rsidRPr="00541155">
                <w:rPr>
                  <w:b/>
                </w:rPr>
                <w:t>Scenariusz główny</w:t>
              </w:r>
            </w:ins>
          </w:p>
        </w:tc>
        <w:tc>
          <w:tcPr>
            <w:tcW w:w="5664" w:type="dxa"/>
          </w:tcPr>
          <w:p w14:paraId="0B064879" w14:textId="299EF8DD" w:rsidR="005D7548" w:rsidRDefault="005D7548" w:rsidP="005D7548">
            <w:pPr>
              <w:ind w:firstLine="0"/>
              <w:rPr>
                <w:ins w:id="3216" w:author="Okot" w:date="2019-12-25T16:42:00Z"/>
              </w:rPr>
            </w:pPr>
            <w:ins w:id="3217" w:author="Okot" w:date="2019-12-25T16:42:00Z">
              <w:r>
                <w:t>1. Użytkownik aktywował przycisk „Edycja” znajdujący się przy wprowadzonej płci.</w:t>
              </w:r>
            </w:ins>
          </w:p>
          <w:p w14:paraId="0B17114B" w14:textId="7DC97983" w:rsidR="005D7548" w:rsidRDefault="005D7548" w:rsidP="005D7548">
            <w:pPr>
              <w:ind w:firstLine="0"/>
              <w:rPr>
                <w:ins w:id="3218" w:author="Okot" w:date="2019-12-25T16:42:00Z"/>
              </w:rPr>
            </w:pPr>
            <w:ins w:id="3219" w:author="Okot" w:date="2019-12-25T16:42:00Z">
              <w:r>
                <w:t>2. Pojawia się okno modalne zawierające formularz zmiany p</w:t>
              </w:r>
            </w:ins>
            <w:ins w:id="3220" w:author="Okot" w:date="2019-12-25T16:43:00Z">
              <w:r>
                <w:t>łci</w:t>
              </w:r>
            </w:ins>
            <w:ins w:id="3221" w:author="Okot" w:date="2019-12-25T16:42:00Z">
              <w:r>
                <w:t>.</w:t>
              </w:r>
            </w:ins>
          </w:p>
          <w:p w14:paraId="0EFF1ABA" w14:textId="1455E088" w:rsidR="005D7548" w:rsidRDefault="005D7548" w:rsidP="005D7548">
            <w:pPr>
              <w:ind w:firstLine="0"/>
              <w:rPr>
                <w:ins w:id="3222" w:author="Okot" w:date="2019-12-25T16:42:00Z"/>
              </w:rPr>
            </w:pPr>
            <w:ins w:id="3223" w:author="Okot" w:date="2019-12-25T16:42:00Z">
              <w:r>
                <w:t>3. Użytkownik wybiera p</w:t>
              </w:r>
            </w:ins>
            <w:ins w:id="3224" w:author="Okot" w:date="2019-12-25T16:43:00Z">
              <w:r>
                <w:t>łeć.</w:t>
              </w:r>
            </w:ins>
          </w:p>
          <w:p w14:paraId="6BB1190D" w14:textId="77777777" w:rsidR="005D7548" w:rsidRDefault="005D7548" w:rsidP="005D7548">
            <w:pPr>
              <w:ind w:firstLine="0"/>
              <w:rPr>
                <w:ins w:id="3225" w:author="Okot" w:date="2019-12-25T16:44:00Z"/>
              </w:rPr>
            </w:pPr>
            <w:ins w:id="3226" w:author="Okot" w:date="2019-12-25T16:42:00Z">
              <w:r>
                <w:t>4. Użytkownik zatwierdza zmiany przyciskiem „Zapisz”.</w:t>
              </w:r>
            </w:ins>
          </w:p>
          <w:p w14:paraId="7C273D52" w14:textId="4AECC751" w:rsidR="007B5E75" w:rsidRDefault="007B5E75" w:rsidP="005D7548">
            <w:pPr>
              <w:ind w:firstLine="0"/>
              <w:rPr>
                <w:ins w:id="3227" w:author="Okot" w:date="2019-12-25T16:42:00Z"/>
              </w:rPr>
            </w:pPr>
            <w:ins w:id="3228" w:author="Okot" w:date="2019-12-25T16:44:00Z">
              <w:r>
                <w:t>5. System weryfikuje poprawność danych formularza.</w:t>
              </w:r>
            </w:ins>
          </w:p>
          <w:p w14:paraId="17EFD02E" w14:textId="4421CF29" w:rsidR="005D7548" w:rsidRDefault="007B5E75" w:rsidP="005D7548">
            <w:pPr>
              <w:ind w:firstLine="0"/>
              <w:rPr>
                <w:ins w:id="3229" w:author="Okot" w:date="2019-12-25T16:42:00Z"/>
              </w:rPr>
            </w:pPr>
            <w:ins w:id="3230" w:author="Okot" w:date="2019-12-25T16:42:00Z">
              <w:r>
                <w:t>6</w:t>
              </w:r>
              <w:r w:rsidR="005D7548">
                <w:t>. </w:t>
              </w:r>
            </w:ins>
            <w:ins w:id="3231" w:author="Okot" w:date="2019-12-25T16:43:00Z">
              <w:r w:rsidR="005D7548">
                <w:t>Płeć użytkownika</w:t>
              </w:r>
            </w:ins>
            <w:ins w:id="3232" w:author="Okot" w:date="2019-12-25T16:42:00Z">
              <w:r w:rsidR="005D7548">
                <w:t xml:space="preserve"> zostaje zaktualizowan</w:t>
              </w:r>
            </w:ins>
            <w:ins w:id="3233" w:author="Okot" w:date="2019-12-25T16:43:00Z">
              <w:r w:rsidR="005D7548">
                <w:t>a</w:t>
              </w:r>
            </w:ins>
            <w:ins w:id="3234" w:author="Okot" w:date="2019-12-25T16:42:00Z">
              <w:r w:rsidR="005D7548">
                <w:t xml:space="preserve"> w bazie danych.</w:t>
              </w:r>
            </w:ins>
          </w:p>
          <w:p w14:paraId="46E52296" w14:textId="3E9E23F7" w:rsidR="005D7548" w:rsidRDefault="005D7548" w:rsidP="005D7548">
            <w:pPr>
              <w:ind w:firstLine="0"/>
              <w:rPr>
                <w:ins w:id="3235" w:author="Okot" w:date="2019-12-25T16:42:00Z"/>
              </w:rPr>
            </w:pPr>
            <w:ins w:id="3236" w:author="Okot" w:date="2019-12-25T16:42:00Z">
              <w:r>
                <w:t>7. Wyświetlony zostaje komunikat informujący o poprawnej zmianie p</w:t>
              </w:r>
            </w:ins>
            <w:ins w:id="3237" w:author="Okot" w:date="2019-12-25T16:43:00Z">
              <w:r>
                <w:t>łci</w:t>
              </w:r>
            </w:ins>
            <w:ins w:id="3238" w:author="Okot" w:date="2019-12-25T16:42:00Z">
              <w:r>
                <w:t>.</w:t>
              </w:r>
            </w:ins>
          </w:p>
        </w:tc>
        <w:tc>
          <w:tcPr>
            <w:tcW w:w="5664" w:type="dxa"/>
          </w:tcPr>
          <w:p w14:paraId="72F984A4" w14:textId="7D01BE0E" w:rsidR="005D7548" w:rsidRDefault="005D7548" w:rsidP="005D7548">
            <w:pPr>
              <w:ind w:firstLine="0"/>
              <w:rPr>
                <w:ins w:id="3239" w:author="Okot" w:date="2019-12-25T10:56:00Z"/>
              </w:rPr>
            </w:pPr>
          </w:p>
        </w:tc>
      </w:tr>
      <w:tr w:rsidR="005D7548" w14:paraId="470FD061" w14:textId="77777777" w:rsidTr="005D7548">
        <w:trPr>
          <w:trHeight w:val="54"/>
          <w:ins w:id="3240" w:author="Okot" w:date="2019-12-25T10:56:00Z"/>
        </w:trPr>
        <w:tc>
          <w:tcPr>
            <w:tcW w:w="3397" w:type="dxa"/>
          </w:tcPr>
          <w:p w14:paraId="00ACFBB0" w14:textId="77777777" w:rsidR="005D7548" w:rsidRPr="00541155" w:rsidRDefault="005D7548" w:rsidP="005D7548">
            <w:pPr>
              <w:ind w:firstLine="0"/>
              <w:rPr>
                <w:ins w:id="3241" w:author="Okot" w:date="2019-12-25T10:56:00Z"/>
                <w:b/>
              </w:rPr>
            </w:pPr>
            <w:ins w:id="3242" w:author="Okot" w:date="2019-12-25T10:56:00Z">
              <w:r w:rsidRPr="00541155">
                <w:rPr>
                  <w:b/>
                </w:rPr>
                <w:t>Scenariusze alternatywne</w:t>
              </w:r>
            </w:ins>
          </w:p>
        </w:tc>
        <w:tc>
          <w:tcPr>
            <w:tcW w:w="5664" w:type="dxa"/>
          </w:tcPr>
          <w:p w14:paraId="64684AE8" w14:textId="77777777" w:rsidR="005D7548" w:rsidRDefault="005D7548" w:rsidP="005D7548">
            <w:pPr>
              <w:ind w:firstLine="0"/>
              <w:rPr>
                <w:ins w:id="3243" w:author="Okot" w:date="2019-12-25T16:42:00Z"/>
              </w:rPr>
            </w:pPr>
            <w:ins w:id="3244" w:author="Okot" w:date="2019-12-25T16:42:00Z">
              <w:r>
                <w:t>4.1. Użytkownik zamyka okno bez zapisywania danych.</w:t>
              </w:r>
            </w:ins>
          </w:p>
          <w:p w14:paraId="100E8957" w14:textId="77777777" w:rsidR="005D7548" w:rsidRDefault="005D7548" w:rsidP="005D7548">
            <w:pPr>
              <w:ind w:firstLine="0"/>
              <w:rPr>
                <w:ins w:id="3245" w:author="Okot" w:date="2019-12-25T16:42:00Z"/>
              </w:rPr>
            </w:pPr>
            <w:ins w:id="3246" w:author="Okot" w:date="2019-12-25T16:42:00Z">
              <w:r>
                <w:t>4.1.1. Pojawia okno dialogowe służące do potwierdzenia zamknięcia okna bez zapisywania danych.</w:t>
              </w:r>
            </w:ins>
          </w:p>
          <w:p w14:paraId="18B78707" w14:textId="77777777" w:rsidR="005D7548" w:rsidRDefault="005D7548" w:rsidP="005D7548">
            <w:pPr>
              <w:ind w:firstLine="0"/>
              <w:rPr>
                <w:ins w:id="3247" w:author="Okot" w:date="2019-12-25T16:42:00Z"/>
              </w:rPr>
            </w:pPr>
            <w:ins w:id="3248" w:author="Okot" w:date="2019-12-25T16:42:00Z">
              <w:r>
                <w:t>4.1.2.1. Użytkownik potwierdza zamknięcie okna.</w:t>
              </w:r>
            </w:ins>
          </w:p>
          <w:p w14:paraId="53C3E8C4" w14:textId="77777777" w:rsidR="005D7548" w:rsidRDefault="005D7548" w:rsidP="005D7548">
            <w:pPr>
              <w:ind w:firstLine="0"/>
              <w:rPr>
                <w:ins w:id="3249" w:author="Okot" w:date="2019-12-25T16:42:00Z"/>
              </w:rPr>
            </w:pPr>
            <w:ins w:id="3250" w:author="Okot" w:date="2019-12-25T16:42:00Z">
              <w:r>
                <w:t>4.1.2.1.1. Okno modalne z formularzem zostaje zamknięte.</w:t>
              </w:r>
            </w:ins>
          </w:p>
          <w:p w14:paraId="1DC57D26" w14:textId="77777777" w:rsidR="005D7548" w:rsidRDefault="005D7548" w:rsidP="005D7548">
            <w:pPr>
              <w:ind w:firstLine="0"/>
              <w:rPr>
                <w:ins w:id="3251" w:author="Okot" w:date="2019-12-25T16:42:00Z"/>
              </w:rPr>
            </w:pPr>
            <w:ins w:id="3252" w:author="Okot" w:date="2019-12-25T16:42:00Z">
              <w:r>
                <w:t>4.1.2.1.2. Użytkownik zostaje przekierowany na stronę „Moje dane”.</w:t>
              </w:r>
            </w:ins>
          </w:p>
          <w:p w14:paraId="3C5EDB65" w14:textId="77777777" w:rsidR="005D7548" w:rsidRDefault="005D7548" w:rsidP="005D7548">
            <w:pPr>
              <w:ind w:firstLine="0"/>
              <w:rPr>
                <w:ins w:id="3253" w:author="Okot" w:date="2019-12-25T16:42:00Z"/>
              </w:rPr>
            </w:pPr>
            <w:ins w:id="3254" w:author="Okot" w:date="2019-12-25T16:42:00Z">
              <w:r>
                <w:t>4.1.2.2. Użytkownik rezygnuje z akcji.</w:t>
              </w:r>
            </w:ins>
          </w:p>
          <w:p w14:paraId="1E137B33" w14:textId="77777777" w:rsidR="005D7548" w:rsidRDefault="005D7548" w:rsidP="005D7548">
            <w:pPr>
              <w:ind w:firstLine="0"/>
              <w:rPr>
                <w:ins w:id="3255" w:author="Okot" w:date="2019-12-25T16:42:00Z"/>
              </w:rPr>
            </w:pPr>
            <w:ins w:id="3256" w:author="Okot" w:date="2019-12-25T16:42:00Z">
              <w:r>
                <w:lastRenderedPageBreak/>
                <w:t>4.1.2.2.1. Powrót do pkt. 3.</w:t>
              </w:r>
            </w:ins>
          </w:p>
          <w:p w14:paraId="6C6A0E45" w14:textId="056B62CF" w:rsidR="005D7548" w:rsidRDefault="007B5E75" w:rsidP="005D7548">
            <w:pPr>
              <w:ind w:firstLine="0"/>
              <w:rPr>
                <w:ins w:id="3257" w:author="Okot" w:date="2019-12-25T16:42:00Z"/>
              </w:rPr>
            </w:pPr>
            <w:ins w:id="3258" w:author="Okot" w:date="2019-12-25T16:42:00Z">
              <w:r>
                <w:t>5.1</w:t>
              </w:r>
              <w:r w:rsidR="005D7548">
                <w:t>.</w:t>
              </w:r>
            </w:ins>
            <w:ins w:id="3259" w:author="Okot" w:date="2019-12-25T16:44:00Z">
              <w:r>
                <w:t> Nie wybrano żadnej wartości</w:t>
              </w:r>
            </w:ins>
          </w:p>
          <w:p w14:paraId="43ACE921" w14:textId="77777777" w:rsidR="005D7548" w:rsidRDefault="005D7548" w:rsidP="005D7548">
            <w:pPr>
              <w:ind w:firstLine="0"/>
              <w:rPr>
                <w:ins w:id="3260" w:author="Okot" w:date="2019-12-25T16:44:00Z"/>
              </w:rPr>
            </w:pPr>
            <w:ins w:id="3261" w:author="Okot" w:date="2019-12-25T16:42:00Z">
              <w:r>
                <w:t>5.1.1. Wyświetlony zostaje stosowny komunikat.</w:t>
              </w:r>
            </w:ins>
          </w:p>
          <w:p w14:paraId="03BA4305" w14:textId="30DB4B47" w:rsidR="007B5E75" w:rsidRDefault="007B5E75" w:rsidP="005D7548">
            <w:pPr>
              <w:ind w:firstLine="0"/>
              <w:rPr>
                <w:ins w:id="3262" w:author="Okot" w:date="2019-12-25T16:42:00Z"/>
              </w:rPr>
            </w:pPr>
            <w:ins w:id="3263" w:author="Okot" w:date="2019-12-25T16:44:00Z">
              <w:r>
                <w:t>5.1.2.</w:t>
              </w:r>
            </w:ins>
            <w:ins w:id="3264" w:author="Okot" w:date="2019-12-25T16:45:00Z">
              <w:r>
                <w:t> Powrót do pkt. 3</w:t>
              </w:r>
            </w:ins>
          </w:p>
          <w:p w14:paraId="5B786A28" w14:textId="08072616" w:rsidR="005D7548" w:rsidRDefault="005D7548" w:rsidP="005D7548">
            <w:pPr>
              <w:ind w:firstLine="0"/>
              <w:rPr>
                <w:ins w:id="3265" w:author="Okot" w:date="2019-12-25T16:42:00Z"/>
              </w:rPr>
            </w:pPr>
            <w:ins w:id="3266" w:author="Okot" w:date="2019-12-25T16:42:00Z">
              <w:r>
                <w:t>6.1. Jeśli zostało wcześniej wyliczone zapotrzebowanie kaloryczne użytkownika, system przelicza je ponownie.</w:t>
              </w:r>
            </w:ins>
          </w:p>
          <w:p w14:paraId="6626D309" w14:textId="358D7233" w:rsidR="005D7548" w:rsidRDefault="005D7548" w:rsidP="005D7548">
            <w:pPr>
              <w:ind w:firstLine="0"/>
              <w:rPr>
                <w:ins w:id="3267" w:author="Okot" w:date="2019-12-25T16:42:00Z"/>
              </w:rPr>
            </w:pPr>
            <w:ins w:id="3268" w:author="Okot" w:date="2019-12-25T16:42:00Z">
              <w:r>
                <w:t xml:space="preserve">6.2. Przejście </w:t>
              </w:r>
              <w:r w:rsidRPr="00F52DBD">
                <w:rPr>
                  <w:highlight w:val="yellow"/>
                </w:rPr>
                <w:t>do PU0XX (żądanie przeliczenia)</w:t>
              </w:r>
            </w:ins>
          </w:p>
        </w:tc>
        <w:tc>
          <w:tcPr>
            <w:tcW w:w="5664" w:type="dxa"/>
          </w:tcPr>
          <w:p w14:paraId="07404125" w14:textId="5F6CA5F0" w:rsidR="005D7548" w:rsidRDefault="005D7548" w:rsidP="005D7548">
            <w:pPr>
              <w:ind w:firstLine="0"/>
              <w:rPr>
                <w:ins w:id="3269" w:author="Okot" w:date="2019-12-25T10:56:00Z"/>
              </w:rPr>
            </w:pPr>
          </w:p>
        </w:tc>
      </w:tr>
    </w:tbl>
    <w:p w14:paraId="4F0B18D6" w14:textId="77777777" w:rsidR="00956227" w:rsidRDefault="00956227" w:rsidP="00F01781">
      <w:pPr>
        <w:ind w:firstLine="0"/>
        <w:rPr>
          <w:ins w:id="3270" w:author="Okot" w:date="2019-12-26T08:14:00Z"/>
        </w:rPr>
      </w:pPr>
    </w:p>
    <w:p w14:paraId="05380E31" w14:textId="1714E24D" w:rsidR="00304DDA" w:rsidRDefault="00304DDA" w:rsidP="00304DDA">
      <w:pPr>
        <w:ind w:firstLine="0"/>
        <w:rPr>
          <w:ins w:id="3271" w:author="Okot" w:date="2019-12-26T08:14:00Z"/>
        </w:rPr>
      </w:pPr>
      <w:ins w:id="3272" w:author="Okot" w:date="2019-12-26T08:14:00Z">
        <w:r>
          <w:t>Tabela 4.13.</w:t>
        </w:r>
      </w:ins>
    </w:p>
    <w:p w14:paraId="2CE5C15E" w14:textId="14D52EE4" w:rsidR="00304DDA" w:rsidRDefault="00304DDA" w:rsidP="00F01781">
      <w:pPr>
        <w:ind w:firstLine="0"/>
        <w:rPr>
          <w:ins w:id="3273" w:author="Okot" w:date="2019-12-25T10:56:00Z"/>
        </w:rPr>
      </w:pPr>
      <w:ins w:id="3274" w:author="Okot" w:date="2019-12-26T08:14:00Z">
        <w:r>
          <w:t xml:space="preserve">Opis scenariusza przypadku użycia </w:t>
        </w:r>
      </w:ins>
      <w:ins w:id="3275" w:author="Okot" w:date="2019-12-26T08:15:00Z">
        <w:r>
          <w:t>„Określenie celu</w:t>
        </w:r>
      </w:ins>
      <w:ins w:id="3276"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277" w:author="Okot" w:date="2019-12-25T10:56:00Z"/>
        </w:trPr>
        <w:tc>
          <w:tcPr>
            <w:tcW w:w="3397" w:type="dxa"/>
          </w:tcPr>
          <w:p w14:paraId="2D574056" w14:textId="77777777" w:rsidR="00956227" w:rsidRPr="00541155" w:rsidRDefault="00956227" w:rsidP="00FE0CF3">
            <w:pPr>
              <w:ind w:firstLine="0"/>
              <w:rPr>
                <w:ins w:id="3278" w:author="Okot" w:date="2019-12-25T10:56:00Z"/>
                <w:b/>
              </w:rPr>
            </w:pPr>
            <w:ins w:id="3279" w:author="Okot" w:date="2019-12-25T10:56:00Z">
              <w:r w:rsidRPr="00541155">
                <w:rPr>
                  <w:b/>
                </w:rPr>
                <w:t>Nazwa</w:t>
              </w:r>
            </w:ins>
          </w:p>
        </w:tc>
        <w:tc>
          <w:tcPr>
            <w:tcW w:w="5664" w:type="dxa"/>
          </w:tcPr>
          <w:p w14:paraId="074BEE40" w14:textId="36E5C9AC" w:rsidR="00956227" w:rsidRPr="00304DDA" w:rsidRDefault="00956227" w:rsidP="00304DDA">
            <w:pPr>
              <w:ind w:firstLine="0"/>
              <w:rPr>
                <w:ins w:id="3280" w:author="Okot" w:date="2019-12-25T10:56:00Z"/>
                <w:b/>
                <w:i/>
                <w:rPrChange w:id="3281" w:author="Okot" w:date="2019-12-26T08:15:00Z">
                  <w:rPr>
                    <w:ins w:id="3282" w:author="Okot" w:date="2019-12-25T10:56:00Z"/>
                  </w:rPr>
                </w:rPrChange>
              </w:rPr>
              <w:pPrChange w:id="3283" w:author="Okot" w:date="2019-12-26T08:16:00Z">
                <w:pPr>
                  <w:ind w:firstLine="0"/>
                </w:pPr>
              </w:pPrChange>
            </w:pPr>
            <w:ins w:id="3284" w:author="Okot" w:date="2019-12-25T10:56:00Z">
              <w:r w:rsidRPr="00304DDA">
                <w:rPr>
                  <w:b/>
                  <w:i/>
                  <w:rPrChange w:id="3285" w:author="Okot" w:date="2019-12-26T08:15:00Z">
                    <w:rPr/>
                  </w:rPrChange>
                </w:rPr>
                <w:t>PU001</w:t>
              </w:r>
            </w:ins>
            <w:ins w:id="3286" w:author="Okot" w:date="2019-12-26T08:16:00Z">
              <w:r w:rsidR="00304DDA">
                <w:rPr>
                  <w:b/>
                  <w:i/>
                </w:rPr>
                <w:t>3</w:t>
              </w:r>
            </w:ins>
            <w:ins w:id="3287" w:author="Okot" w:date="2019-12-25T10:56:00Z">
              <w:r w:rsidRPr="00304DDA">
                <w:rPr>
                  <w:b/>
                  <w:i/>
                  <w:rPrChange w:id="3288" w:author="Okot" w:date="2019-12-26T08:15:00Z">
                    <w:rPr/>
                  </w:rPrChange>
                </w:rPr>
                <w:t>:</w:t>
              </w:r>
            </w:ins>
            <w:ins w:id="3289" w:author="Okot" w:date="2019-12-26T08:15:00Z">
              <w:r w:rsidR="00304DDA" w:rsidRPr="00304DDA">
                <w:rPr>
                  <w:b/>
                  <w:i/>
                  <w:rPrChange w:id="3290" w:author="Okot" w:date="2019-12-26T08:15:00Z">
                    <w:rPr/>
                  </w:rPrChange>
                </w:rPr>
                <w:t xml:space="preserve"> Określenie celu</w:t>
              </w:r>
            </w:ins>
          </w:p>
        </w:tc>
      </w:tr>
      <w:tr w:rsidR="00956227" w14:paraId="2CEACCC8" w14:textId="77777777" w:rsidTr="00FE0CF3">
        <w:trPr>
          <w:ins w:id="3291" w:author="Okot" w:date="2019-12-25T10:56:00Z"/>
        </w:trPr>
        <w:tc>
          <w:tcPr>
            <w:tcW w:w="3397" w:type="dxa"/>
          </w:tcPr>
          <w:p w14:paraId="1B8BDD03" w14:textId="77777777" w:rsidR="00956227" w:rsidRPr="00541155" w:rsidRDefault="00956227" w:rsidP="00FE0CF3">
            <w:pPr>
              <w:ind w:firstLine="0"/>
              <w:rPr>
                <w:ins w:id="3292" w:author="Okot" w:date="2019-12-25T10:56:00Z"/>
                <w:b/>
              </w:rPr>
            </w:pPr>
            <w:ins w:id="3293" w:author="Okot" w:date="2019-12-25T10:56:00Z">
              <w:r w:rsidRPr="00541155">
                <w:rPr>
                  <w:b/>
                </w:rPr>
                <w:t>Opis</w:t>
              </w:r>
            </w:ins>
          </w:p>
        </w:tc>
        <w:tc>
          <w:tcPr>
            <w:tcW w:w="5664" w:type="dxa"/>
          </w:tcPr>
          <w:p w14:paraId="5FAA8CDC" w14:textId="298D3268" w:rsidR="00956227" w:rsidRDefault="00304DDA" w:rsidP="00FE0CF3">
            <w:pPr>
              <w:ind w:firstLine="0"/>
              <w:rPr>
                <w:ins w:id="3294" w:author="Okot" w:date="2019-12-25T10:56:00Z"/>
              </w:rPr>
            </w:pPr>
            <w:ins w:id="3295" w:author="Okot" w:date="2019-12-26T08:15:00Z">
              <w:r>
                <w:t>Przypadek użycia pozwala użytkownikowi wybrać cel, jaki chce osi</w:t>
              </w:r>
            </w:ins>
            <w:ins w:id="3296" w:author="Okot" w:date="2019-12-26T08:16:00Z">
              <w:r>
                <w:t>ągnąć korzystając z aplikacji.</w:t>
              </w:r>
            </w:ins>
          </w:p>
        </w:tc>
      </w:tr>
      <w:tr w:rsidR="00956227" w14:paraId="3FA5AC5B" w14:textId="77777777" w:rsidTr="00FE0CF3">
        <w:trPr>
          <w:ins w:id="3297" w:author="Okot" w:date="2019-12-25T10:56:00Z"/>
        </w:trPr>
        <w:tc>
          <w:tcPr>
            <w:tcW w:w="3397" w:type="dxa"/>
          </w:tcPr>
          <w:p w14:paraId="46BEEDF8" w14:textId="77777777" w:rsidR="00956227" w:rsidRPr="00541155" w:rsidRDefault="00956227" w:rsidP="00FE0CF3">
            <w:pPr>
              <w:ind w:firstLine="0"/>
              <w:rPr>
                <w:ins w:id="3298" w:author="Okot" w:date="2019-12-25T10:56:00Z"/>
                <w:b/>
              </w:rPr>
            </w:pPr>
            <w:ins w:id="3299" w:author="Okot" w:date="2019-12-25T10:56:00Z">
              <w:r w:rsidRPr="00541155">
                <w:rPr>
                  <w:b/>
                </w:rPr>
                <w:t>Warunki początkowe</w:t>
              </w:r>
            </w:ins>
          </w:p>
        </w:tc>
        <w:tc>
          <w:tcPr>
            <w:tcW w:w="5664" w:type="dxa"/>
          </w:tcPr>
          <w:p w14:paraId="25BC30B7" w14:textId="3DDD6FA2" w:rsidR="00956227" w:rsidRDefault="00304DDA" w:rsidP="00304DDA">
            <w:pPr>
              <w:ind w:firstLine="0"/>
              <w:rPr>
                <w:ins w:id="3300" w:author="Okot" w:date="2019-12-25T10:56:00Z"/>
              </w:rPr>
              <w:pPrChange w:id="3301" w:author="Okot" w:date="2019-12-26T08:16:00Z">
                <w:pPr>
                  <w:ind w:firstLine="0"/>
                </w:pPr>
              </w:pPrChange>
            </w:pPr>
            <w:ins w:id="3302" w:author="Okot" w:date="2019-12-26T08:16:00Z">
              <w:r>
                <w:t>Użytkownik poprawnie zrealizował PU002 oraz znajduje się na podstronie „Moje dane”.</w:t>
              </w:r>
            </w:ins>
          </w:p>
        </w:tc>
      </w:tr>
      <w:tr w:rsidR="00956227" w14:paraId="71CA303B" w14:textId="77777777" w:rsidTr="00FE0CF3">
        <w:trPr>
          <w:ins w:id="3303" w:author="Okot" w:date="2019-12-25T10:56:00Z"/>
        </w:trPr>
        <w:tc>
          <w:tcPr>
            <w:tcW w:w="3397" w:type="dxa"/>
          </w:tcPr>
          <w:p w14:paraId="51D1EAA9" w14:textId="77777777" w:rsidR="00956227" w:rsidRPr="00541155" w:rsidRDefault="00956227" w:rsidP="00FE0CF3">
            <w:pPr>
              <w:ind w:firstLine="0"/>
              <w:rPr>
                <w:ins w:id="3304" w:author="Okot" w:date="2019-12-25T10:56:00Z"/>
                <w:b/>
              </w:rPr>
            </w:pPr>
            <w:ins w:id="3305" w:author="Okot" w:date="2019-12-25T10:56:00Z">
              <w:r w:rsidRPr="00541155">
                <w:rPr>
                  <w:b/>
                </w:rPr>
                <w:t>Inicjacja</w:t>
              </w:r>
            </w:ins>
          </w:p>
        </w:tc>
        <w:tc>
          <w:tcPr>
            <w:tcW w:w="5664" w:type="dxa"/>
          </w:tcPr>
          <w:p w14:paraId="7D2439CC" w14:textId="4E732306" w:rsidR="00956227" w:rsidRDefault="00304DDA" w:rsidP="00FE0CF3">
            <w:pPr>
              <w:ind w:firstLine="0"/>
              <w:rPr>
                <w:ins w:id="3306" w:author="Okot" w:date="2019-12-25T10:56:00Z"/>
              </w:rPr>
            </w:pPr>
            <w:ins w:id="3307" w:author="Okot" w:date="2019-12-26T08:16:00Z">
              <w:r>
                <w:t xml:space="preserve">Użytkownik </w:t>
              </w:r>
            </w:ins>
            <w:ins w:id="3308" w:author="Okot" w:date="2019-12-26T08:18:00Z">
              <w:r w:rsidR="00817DAD">
                <w:t>zaznaczył wybrany cel.</w:t>
              </w:r>
            </w:ins>
          </w:p>
        </w:tc>
      </w:tr>
      <w:tr w:rsidR="00956227" w14:paraId="143FEB8D" w14:textId="77777777" w:rsidTr="00FE0CF3">
        <w:trPr>
          <w:ins w:id="3309" w:author="Okot" w:date="2019-12-25T10:56:00Z"/>
        </w:trPr>
        <w:tc>
          <w:tcPr>
            <w:tcW w:w="3397" w:type="dxa"/>
          </w:tcPr>
          <w:p w14:paraId="74A941A4" w14:textId="77777777" w:rsidR="00956227" w:rsidRPr="00541155" w:rsidRDefault="00956227" w:rsidP="00FE0CF3">
            <w:pPr>
              <w:ind w:firstLine="0"/>
              <w:rPr>
                <w:ins w:id="3310" w:author="Okot" w:date="2019-12-25T10:56:00Z"/>
                <w:b/>
              </w:rPr>
            </w:pPr>
            <w:ins w:id="3311" w:author="Okot" w:date="2019-12-25T10:56:00Z">
              <w:r w:rsidRPr="00541155">
                <w:rPr>
                  <w:b/>
                </w:rPr>
                <w:t>Warunki końcowe</w:t>
              </w:r>
            </w:ins>
          </w:p>
        </w:tc>
        <w:tc>
          <w:tcPr>
            <w:tcW w:w="5664" w:type="dxa"/>
          </w:tcPr>
          <w:p w14:paraId="1C48144F" w14:textId="58BB9E8D" w:rsidR="00956227" w:rsidRDefault="00817DAD" w:rsidP="00817DAD">
            <w:pPr>
              <w:ind w:firstLine="0"/>
              <w:rPr>
                <w:ins w:id="3312" w:author="Okot" w:date="2019-12-25T10:56:00Z"/>
              </w:rPr>
              <w:pPrChange w:id="3313" w:author="Okot" w:date="2019-12-26T08:18:00Z">
                <w:pPr>
                  <w:ind w:firstLine="0"/>
                </w:pPr>
              </w:pPrChange>
            </w:pPr>
            <w:ins w:id="3314" w:author="Okot" w:date="2019-12-26T08:18:00Z">
              <w:r>
                <w:t>Został wyświetlony komunikat informujący o zapisaniu celu użytkownika.</w:t>
              </w:r>
            </w:ins>
          </w:p>
        </w:tc>
      </w:tr>
      <w:tr w:rsidR="00956227" w14:paraId="2C713A0A" w14:textId="77777777" w:rsidTr="00FE0CF3">
        <w:trPr>
          <w:ins w:id="3315" w:author="Okot" w:date="2019-12-25T10:56:00Z"/>
        </w:trPr>
        <w:tc>
          <w:tcPr>
            <w:tcW w:w="3397" w:type="dxa"/>
          </w:tcPr>
          <w:p w14:paraId="733C3352" w14:textId="77777777" w:rsidR="00956227" w:rsidRPr="00541155" w:rsidRDefault="00956227" w:rsidP="00FE0CF3">
            <w:pPr>
              <w:ind w:firstLine="0"/>
              <w:rPr>
                <w:ins w:id="3316" w:author="Okot" w:date="2019-12-25T10:56:00Z"/>
                <w:b/>
              </w:rPr>
            </w:pPr>
            <w:ins w:id="3317" w:author="Okot" w:date="2019-12-25T10:56:00Z">
              <w:r w:rsidRPr="00541155">
                <w:rPr>
                  <w:b/>
                </w:rPr>
                <w:t>Scenariusz główny</w:t>
              </w:r>
            </w:ins>
          </w:p>
        </w:tc>
        <w:tc>
          <w:tcPr>
            <w:tcW w:w="5664" w:type="dxa"/>
          </w:tcPr>
          <w:p w14:paraId="1E9B4AF5" w14:textId="77777777" w:rsidR="00817DAD" w:rsidRDefault="00817DAD" w:rsidP="00FE0CF3">
            <w:pPr>
              <w:ind w:firstLine="0"/>
              <w:rPr>
                <w:ins w:id="3318" w:author="Okot" w:date="2019-12-26T08:19:00Z"/>
              </w:rPr>
            </w:pPr>
            <w:ins w:id="3319" w:author="Okot" w:date="2019-12-26T08:18:00Z">
              <w:r>
                <w:t xml:space="preserve">1. </w:t>
              </w:r>
            </w:ins>
            <w:ins w:id="3320" w:author="Okot" w:date="2019-12-26T08:19:00Z">
              <w:r>
                <w:t>Użytkownik zaznacza wybrany cel.</w:t>
              </w:r>
            </w:ins>
          </w:p>
          <w:p w14:paraId="65311EB8" w14:textId="77777777" w:rsidR="00956227" w:rsidRDefault="00817DAD" w:rsidP="00FE0CF3">
            <w:pPr>
              <w:ind w:firstLine="0"/>
              <w:rPr>
                <w:ins w:id="3321" w:author="Okot" w:date="2019-12-26T08:19:00Z"/>
              </w:rPr>
            </w:pPr>
            <w:ins w:id="3322" w:author="Okot" w:date="2019-12-26T08:19:00Z">
              <w:r>
                <w:t>2. Użytkownik naciska przycisk „Zapisz.”</w:t>
              </w:r>
            </w:ins>
            <w:ins w:id="3323" w:author="Okot" w:date="2019-12-26T08:18:00Z">
              <w:r>
                <w:t xml:space="preserve"> </w:t>
              </w:r>
            </w:ins>
          </w:p>
          <w:p w14:paraId="26F46570" w14:textId="77777777" w:rsidR="00817DAD" w:rsidRDefault="00817DAD" w:rsidP="00FE0CF3">
            <w:pPr>
              <w:ind w:firstLine="0"/>
              <w:rPr>
                <w:ins w:id="3324" w:author="Okot" w:date="2019-12-26T08:19:00Z"/>
              </w:rPr>
            </w:pPr>
            <w:ins w:id="3325" w:author="Okot" w:date="2019-12-26T08:19:00Z">
              <w:r>
                <w:t>3. System weryfikuje przesyłany formularz.</w:t>
              </w:r>
            </w:ins>
          </w:p>
          <w:p w14:paraId="0C6805CB" w14:textId="77777777" w:rsidR="00817DAD" w:rsidRDefault="00817DAD" w:rsidP="00FE0CF3">
            <w:pPr>
              <w:ind w:firstLine="0"/>
              <w:rPr>
                <w:ins w:id="3326" w:author="Okot" w:date="2019-12-26T08:19:00Z"/>
              </w:rPr>
            </w:pPr>
            <w:ins w:id="3327" w:author="Okot" w:date="2019-12-26T08:19:00Z">
              <w:r>
                <w:t>4. Cel zostaje zapisany w bazie danych.</w:t>
              </w:r>
            </w:ins>
          </w:p>
          <w:p w14:paraId="6789CC58" w14:textId="6B1EE315" w:rsidR="00817DAD" w:rsidRDefault="00817DAD" w:rsidP="00817DAD">
            <w:pPr>
              <w:ind w:firstLine="0"/>
              <w:rPr>
                <w:ins w:id="3328" w:author="Okot" w:date="2019-12-25T10:56:00Z"/>
              </w:rPr>
              <w:pPrChange w:id="3329" w:author="Okot" w:date="2019-12-26T08:19:00Z">
                <w:pPr>
                  <w:ind w:firstLine="0"/>
                </w:pPr>
              </w:pPrChange>
            </w:pPr>
            <w:ins w:id="3330" w:author="Okot" w:date="2019-12-26T08:19:00Z">
              <w:r>
                <w:t>5.</w:t>
              </w:r>
            </w:ins>
            <w:ins w:id="3331" w:author="Okot" w:date="2019-12-26T08:20:00Z">
              <w:r>
                <w:t>W</w:t>
              </w:r>
            </w:ins>
            <w:ins w:id="3332" w:author="Okot" w:date="2019-12-26T08:19:00Z">
              <w:r>
                <w:t>yświetlony</w:t>
              </w:r>
            </w:ins>
            <w:ins w:id="3333" w:author="Okot" w:date="2019-12-26T08:20:00Z">
              <w:r>
                <w:t xml:space="preserve"> zostaje</w:t>
              </w:r>
            </w:ins>
            <w:ins w:id="3334" w:author="Okot" w:date="2019-12-26T08:19:00Z">
              <w:r>
                <w:t xml:space="preserve"> komunikat informujący o zapisaniu celu użytkownika.</w:t>
              </w:r>
            </w:ins>
          </w:p>
        </w:tc>
      </w:tr>
      <w:tr w:rsidR="00956227" w14:paraId="72064763" w14:textId="77777777" w:rsidTr="00FE0CF3">
        <w:trPr>
          <w:trHeight w:val="54"/>
          <w:ins w:id="3335" w:author="Okot" w:date="2019-12-25T10:56:00Z"/>
        </w:trPr>
        <w:tc>
          <w:tcPr>
            <w:tcW w:w="3397" w:type="dxa"/>
          </w:tcPr>
          <w:p w14:paraId="0ECC64F5" w14:textId="0DB2F492" w:rsidR="00956227" w:rsidRPr="00541155" w:rsidRDefault="00956227" w:rsidP="00FE0CF3">
            <w:pPr>
              <w:ind w:firstLine="0"/>
              <w:rPr>
                <w:ins w:id="3336" w:author="Okot" w:date="2019-12-25T10:56:00Z"/>
                <w:b/>
              </w:rPr>
            </w:pPr>
            <w:ins w:id="3337" w:author="Okot" w:date="2019-12-25T10:56:00Z">
              <w:r w:rsidRPr="00541155">
                <w:rPr>
                  <w:b/>
                </w:rPr>
                <w:t>Scenariusze alternatywne</w:t>
              </w:r>
            </w:ins>
          </w:p>
        </w:tc>
        <w:tc>
          <w:tcPr>
            <w:tcW w:w="5664" w:type="dxa"/>
          </w:tcPr>
          <w:p w14:paraId="17B325D2" w14:textId="77777777" w:rsidR="00956227" w:rsidRDefault="00817DAD" w:rsidP="00FE0CF3">
            <w:pPr>
              <w:ind w:firstLine="0"/>
              <w:rPr>
                <w:ins w:id="3338" w:author="Okot" w:date="2019-12-26T08:20:00Z"/>
              </w:rPr>
            </w:pPr>
            <w:ins w:id="3339" w:author="Okot" w:date="2019-12-26T08:20:00Z">
              <w:r>
                <w:t>3.1. Nie wybrano żadnego celu.</w:t>
              </w:r>
            </w:ins>
          </w:p>
          <w:p w14:paraId="44C43FBB" w14:textId="77777777" w:rsidR="00817DAD" w:rsidRDefault="00817DAD" w:rsidP="00FE0CF3">
            <w:pPr>
              <w:ind w:firstLine="0"/>
              <w:rPr>
                <w:ins w:id="3340" w:author="Okot" w:date="2019-12-26T08:20:00Z"/>
              </w:rPr>
            </w:pPr>
            <w:ins w:id="3341" w:author="Okot" w:date="2019-12-26T08:20:00Z">
              <w:r>
                <w:t>3.1.1. Wyświetlony zostaje stosowny komunikat.</w:t>
              </w:r>
            </w:ins>
          </w:p>
          <w:p w14:paraId="5249BDE1" w14:textId="5F76C762" w:rsidR="00817DAD" w:rsidRDefault="00817DAD" w:rsidP="00FE0CF3">
            <w:pPr>
              <w:ind w:firstLine="0"/>
              <w:rPr>
                <w:ins w:id="3342" w:author="Okot" w:date="2019-12-25T10:56:00Z"/>
              </w:rPr>
            </w:pPr>
            <w:ins w:id="3343" w:author="Okot" w:date="2019-12-26T08:20:00Z">
              <w:r>
                <w:t>3.1.2. Powrót do pkt. 1.</w:t>
              </w:r>
            </w:ins>
          </w:p>
        </w:tc>
      </w:tr>
    </w:tbl>
    <w:p w14:paraId="44B9F776" w14:textId="37CDB0B7" w:rsidR="00956227" w:rsidRDefault="00956227" w:rsidP="00F01781">
      <w:pPr>
        <w:ind w:firstLine="0"/>
        <w:rPr>
          <w:ins w:id="3344" w:author="Okot" w:date="2019-12-26T08:23:00Z"/>
        </w:rPr>
      </w:pPr>
    </w:p>
    <w:p w14:paraId="00464A35" w14:textId="4840538E" w:rsidR="00623268" w:rsidRDefault="00623268" w:rsidP="00623268">
      <w:pPr>
        <w:ind w:firstLine="0"/>
        <w:rPr>
          <w:ins w:id="3345" w:author="Okot" w:date="2019-12-26T08:23:00Z"/>
        </w:rPr>
      </w:pPr>
      <w:ins w:id="3346" w:author="Okot" w:date="2019-12-26T08:23:00Z">
        <w:r>
          <w:t>Tabela 4.14.</w:t>
        </w:r>
      </w:ins>
    </w:p>
    <w:p w14:paraId="0B7DAC8C" w14:textId="4E3A41E1" w:rsidR="00623268" w:rsidRDefault="00623268" w:rsidP="00F01781">
      <w:pPr>
        <w:ind w:firstLine="0"/>
        <w:rPr>
          <w:ins w:id="3347" w:author="Okot" w:date="2019-12-25T10:56:00Z"/>
        </w:rPr>
      </w:pPr>
      <w:ins w:id="3348"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349" w:author="Okot" w:date="2019-12-25T10:56:00Z"/>
        </w:trPr>
        <w:tc>
          <w:tcPr>
            <w:tcW w:w="3397" w:type="dxa"/>
          </w:tcPr>
          <w:p w14:paraId="376C8A75" w14:textId="77777777" w:rsidR="00956227" w:rsidRPr="00541155" w:rsidRDefault="00956227" w:rsidP="00FE0CF3">
            <w:pPr>
              <w:ind w:firstLine="0"/>
              <w:rPr>
                <w:ins w:id="3350" w:author="Okot" w:date="2019-12-25T10:56:00Z"/>
                <w:b/>
              </w:rPr>
            </w:pPr>
            <w:ins w:id="3351" w:author="Okot" w:date="2019-12-25T10:56:00Z">
              <w:r w:rsidRPr="00541155">
                <w:rPr>
                  <w:b/>
                </w:rPr>
                <w:t>Nazwa</w:t>
              </w:r>
            </w:ins>
          </w:p>
        </w:tc>
        <w:tc>
          <w:tcPr>
            <w:tcW w:w="5664" w:type="dxa"/>
          </w:tcPr>
          <w:p w14:paraId="5A08731C" w14:textId="22891459" w:rsidR="00956227" w:rsidRPr="00623268" w:rsidRDefault="00623268" w:rsidP="00FE0CF3">
            <w:pPr>
              <w:ind w:firstLine="0"/>
              <w:rPr>
                <w:ins w:id="3352" w:author="Okot" w:date="2019-12-25T10:56:00Z"/>
                <w:b/>
                <w:i/>
                <w:rPrChange w:id="3353" w:author="Okot" w:date="2019-12-26T08:24:00Z">
                  <w:rPr>
                    <w:ins w:id="3354" w:author="Okot" w:date="2019-12-25T10:56:00Z"/>
                  </w:rPr>
                </w:rPrChange>
              </w:rPr>
            </w:pPr>
            <w:ins w:id="3355" w:author="Okot" w:date="2019-12-26T08:23:00Z">
              <w:r w:rsidRPr="00623268">
                <w:rPr>
                  <w:b/>
                  <w:i/>
                  <w:rPrChange w:id="3356" w:author="Okot" w:date="2019-12-26T08:24:00Z">
                    <w:rPr/>
                  </w:rPrChange>
                </w:rPr>
                <w:t>PU</w:t>
              </w:r>
            </w:ins>
            <w:ins w:id="3357" w:author="Okot" w:date="2019-12-26T08:24:00Z">
              <w:r w:rsidRPr="00623268">
                <w:rPr>
                  <w:b/>
                  <w:i/>
                  <w:rPrChange w:id="3358" w:author="Okot" w:date="2019-12-26T08:24:00Z">
                    <w:rPr/>
                  </w:rPrChange>
                </w:rPr>
                <w:t>014: Zmiana celu</w:t>
              </w:r>
            </w:ins>
          </w:p>
        </w:tc>
      </w:tr>
      <w:tr w:rsidR="00956227" w14:paraId="110643AD" w14:textId="77777777" w:rsidTr="00FE0CF3">
        <w:trPr>
          <w:ins w:id="3359" w:author="Okot" w:date="2019-12-25T10:56:00Z"/>
        </w:trPr>
        <w:tc>
          <w:tcPr>
            <w:tcW w:w="3397" w:type="dxa"/>
          </w:tcPr>
          <w:p w14:paraId="329E4B1E" w14:textId="77777777" w:rsidR="00956227" w:rsidRPr="00541155" w:rsidRDefault="00956227" w:rsidP="00FE0CF3">
            <w:pPr>
              <w:ind w:firstLine="0"/>
              <w:rPr>
                <w:ins w:id="3360" w:author="Okot" w:date="2019-12-25T10:56:00Z"/>
                <w:b/>
              </w:rPr>
            </w:pPr>
            <w:ins w:id="3361" w:author="Okot" w:date="2019-12-25T10:56:00Z">
              <w:r w:rsidRPr="00541155">
                <w:rPr>
                  <w:b/>
                </w:rPr>
                <w:t>Opis</w:t>
              </w:r>
            </w:ins>
          </w:p>
        </w:tc>
        <w:tc>
          <w:tcPr>
            <w:tcW w:w="5664" w:type="dxa"/>
          </w:tcPr>
          <w:p w14:paraId="7DB482AE" w14:textId="692C21EE" w:rsidR="00956227" w:rsidRDefault="00623268" w:rsidP="00FE0CF3">
            <w:pPr>
              <w:ind w:firstLine="0"/>
              <w:rPr>
                <w:ins w:id="3362" w:author="Okot" w:date="2019-12-25T10:56:00Z"/>
              </w:rPr>
            </w:pPr>
            <w:ins w:id="3363" w:author="Okot" w:date="2019-12-26T08:24:00Z">
              <w:r>
                <w:t>Przypadek użycia pozwala użytkownikowi zmienić cel, jaki chce osiągnąć korzystając z aplikacji.</w:t>
              </w:r>
            </w:ins>
          </w:p>
        </w:tc>
      </w:tr>
      <w:tr w:rsidR="00956227" w14:paraId="1FAB3E34" w14:textId="77777777" w:rsidTr="00FE0CF3">
        <w:trPr>
          <w:ins w:id="3364" w:author="Okot" w:date="2019-12-25T10:56:00Z"/>
        </w:trPr>
        <w:tc>
          <w:tcPr>
            <w:tcW w:w="3397" w:type="dxa"/>
          </w:tcPr>
          <w:p w14:paraId="385EFE11" w14:textId="77777777" w:rsidR="00956227" w:rsidRPr="00541155" w:rsidRDefault="00956227" w:rsidP="00FE0CF3">
            <w:pPr>
              <w:ind w:firstLine="0"/>
              <w:rPr>
                <w:ins w:id="3365" w:author="Okot" w:date="2019-12-25T10:56:00Z"/>
                <w:b/>
              </w:rPr>
            </w:pPr>
            <w:ins w:id="3366" w:author="Okot" w:date="2019-12-25T10:56:00Z">
              <w:r w:rsidRPr="00541155">
                <w:rPr>
                  <w:b/>
                </w:rPr>
                <w:lastRenderedPageBreak/>
                <w:t>Warunki początkowe</w:t>
              </w:r>
            </w:ins>
          </w:p>
        </w:tc>
        <w:tc>
          <w:tcPr>
            <w:tcW w:w="5664" w:type="dxa"/>
          </w:tcPr>
          <w:p w14:paraId="2F45B130" w14:textId="55867C12" w:rsidR="00956227" w:rsidRDefault="00623268" w:rsidP="00FE0CF3">
            <w:pPr>
              <w:ind w:firstLine="0"/>
              <w:rPr>
                <w:ins w:id="3367" w:author="Okot" w:date="2019-12-25T10:56:00Z"/>
              </w:rPr>
            </w:pPr>
            <w:ins w:id="3368" w:author="Okot" w:date="2019-12-26T08:24:00Z">
              <w:r>
                <w:t>Użytkownik poprawnie zrealizował PU002 oraz PU013 i znajduje się na podstronie „Moje dane”.</w:t>
              </w:r>
            </w:ins>
          </w:p>
        </w:tc>
      </w:tr>
      <w:tr w:rsidR="00956227" w14:paraId="6C45666C" w14:textId="77777777" w:rsidTr="00FE0CF3">
        <w:trPr>
          <w:ins w:id="3369" w:author="Okot" w:date="2019-12-25T10:56:00Z"/>
        </w:trPr>
        <w:tc>
          <w:tcPr>
            <w:tcW w:w="3397" w:type="dxa"/>
          </w:tcPr>
          <w:p w14:paraId="077E1A79" w14:textId="77777777" w:rsidR="00956227" w:rsidRPr="00541155" w:rsidRDefault="00956227" w:rsidP="00FE0CF3">
            <w:pPr>
              <w:ind w:firstLine="0"/>
              <w:rPr>
                <w:ins w:id="3370" w:author="Okot" w:date="2019-12-25T10:56:00Z"/>
                <w:b/>
              </w:rPr>
            </w:pPr>
            <w:ins w:id="3371" w:author="Okot" w:date="2019-12-25T10:56:00Z">
              <w:r w:rsidRPr="00541155">
                <w:rPr>
                  <w:b/>
                </w:rPr>
                <w:t>Inicjacja</w:t>
              </w:r>
            </w:ins>
          </w:p>
        </w:tc>
        <w:tc>
          <w:tcPr>
            <w:tcW w:w="5664" w:type="dxa"/>
          </w:tcPr>
          <w:p w14:paraId="0BCA55AC" w14:textId="30847800" w:rsidR="00956227" w:rsidRDefault="00A0371E" w:rsidP="00A0371E">
            <w:pPr>
              <w:ind w:firstLine="0"/>
              <w:rPr>
                <w:ins w:id="3372" w:author="Okot" w:date="2019-12-25T10:56:00Z"/>
              </w:rPr>
              <w:pPrChange w:id="3373" w:author="Okot" w:date="2019-12-26T08:25:00Z">
                <w:pPr>
                  <w:ind w:firstLine="0"/>
                </w:pPr>
              </w:pPrChange>
            </w:pPr>
            <w:ins w:id="3374" w:author="Okot" w:date="2019-12-26T08:24:00Z">
              <w:r>
                <w:t>Użytkownik użył przycisku „Edycja” znajdującego się przy</w:t>
              </w:r>
            </w:ins>
            <w:ins w:id="3375" w:author="Okot" w:date="2019-12-26T08:25:00Z">
              <w:r>
                <w:t xml:space="preserve"> wybranym wcześniej celu</w:t>
              </w:r>
            </w:ins>
            <w:ins w:id="3376" w:author="Okot" w:date="2019-12-26T08:24:00Z">
              <w:r>
                <w:t>.</w:t>
              </w:r>
            </w:ins>
          </w:p>
        </w:tc>
      </w:tr>
      <w:tr w:rsidR="00956227" w14:paraId="1BF9014D" w14:textId="77777777" w:rsidTr="00FE0CF3">
        <w:trPr>
          <w:ins w:id="3377" w:author="Okot" w:date="2019-12-25T10:56:00Z"/>
        </w:trPr>
        <w:tc>
          <w:tcPr>
            <w:tcW w:w="3397" w:type="dxa"/>
          </w:tcPr>
          <w:p w14:paraId="3D772D41" w14:textId="77777777" w:rsidR="00956227" w:rsidRPr="00541155" w:rsidRDefault="00956227" w:rsidP="00FE0CF3">
            <w:pPr>
              <w:ind w:firstLine="0"/>
              <w:rPr>
                <w:ins w:id="3378" w:author="Okot" w:date="2019-12-25T10:56:00Z"/>
                <w:b/>
              </w:rPr>
            </w:pPr>
            <w:ins w:id="3379" w:author="Okot" w:date="2019-12-25T10:56:00Z">
              <w:r w:rsidRPr="00541155">
                <w:rPr>
                  <w:b/>
                </w:rPr>
                <w:t>Warunki końcowe</w:t>
              </w:r>
            </w:ins>
          </w:p>
        </w:tc>
        <w:tc>
          <w:tcPr>
            <w:tcW w:w="5664" w:type="dxa"/>
          </w:tcPr>
          <w:p w14:paraId="200FDF5F" w14:textId="39518F6A" w:rsidR="00956227" w:rsidRDefault="00A0371E" w:rsidP="00A0371E">
            <w:pPr>
              <w:ind w:firstLine="0"/>
              <w:rPr>
                <w:ins w:id="3380" w:author="Okot" w:date="2019-12-25T10:56:00Z"/>
              </w:rPr>
              <w:pPrChange w:id="3381" w:author="Okot" w:date="2019-12-26T08:25:00Z">
                <w:pPr>
                  <w:ind w:firstLine="0"/>
                </w:pPr>
              </w:pPrChange>
            </w:pPr>
            <w:ins w:id="3382" w:author="Okot" w:date="2019-12-26T08:25:00Z">
              <w:r>
                <w:t>Został wyświetlony komunikat informujący o zmianie celu użytkownika.</w:t>
              </w:r>
            </w:ins>
          </w:p>
        </w:tc>
      </w:tr>
      <w:tr w:rsidR="00956227" w14:paraId="78567944" w14:textId="77777777" w:rsidTr="00FE0CF3">
        <w:trPr>
          <w:ins w:id="3383" w:author="Okot" w:date="2019-12-25T10:56:00Z"/>
        </w:trPr>
        <w:tc>
          <w:tcPr>
            <w:tcW w:w="3397" w:type="dxa"/>
          </w:tcPr>
          <w:p w14:paraId="3AB3ACE2" w14:textId="77777777" w:rsidR="00956227" w:rsidRPr="00541155" w:rsidRDefault="00956227" w:rsidP="00FE0CF3">
            <w:pPr>
              <w:ind w:firstLine="0"/>
              <w:rPr>
                <w:ins w:id="3384" w:author="Okot" w:date="2019-12-25T10:56:00Z"/>
                <w:b/>
              </w:rPr>
            </w:pPr>
            <w:ins w:id="3385" w:author="Okot" w:date="2019-12-25T10:56:00Z">
              <w:r w:rsidRPr="00541155">
                <w:rPr>
                  <w:b/>
                </w:rPr>
                <w:t>Scenariusz główny</w:t>
              </w:r>
            </w:ins>
          </w:p>
        </w:tc>
        <w:tc>
          <w:tcPr>
            <w:tcW w:w="5664" w:type="dxa"/>
          </w:tcPr>
          <w:p w14:paraId="4F59035C" w14:textId="31603162" w:rsidR="00A0371E" w:rsidRDefault="00A0371E" w:rsidP="00A0371E">
            <w:pPr>
              <w:ind w:firstLine="0"/>
              <w:rPr>
                <w:ins w:id="3386" w:author="Okot" w:date="2019-12-26T08:26:00Z"/>
              </w:rPr>
            </w:pPr>
            <w:ins w:id="3387" w:author="Okot" w:date="2019-12-26T08:25:00Z">
              <w:r>
                <w:t xml:space="preserve">1. Użytkownik aktywował przycisk „Edycja” </w:t>
              </w:r>
            </w:ins>
            <w:ins w:id="3388" w:author="Okot" w:date="2019-12-26T08:26:00Z">
              <w:r>
                <w:t>znajdujący się przy wybranym wcześniej celu.</w:t>
              </w:r>
            </w:ins>
          </w:p>
          <w:p w14:paraId="1BF5964C" w14:textId="75D652F5" w:rsidR="00A0371E" w:rsidRDefault="00A0371E" w:rsidP="00A0371E">
            <w:pPr>
              <w:ind w:firstLine="0"/>
              <w:rPr>
                <w:ins w:id="3389" w:author="Okot" w:date="2019-12-26T08:25:00Z"/>
              </w:rPr>
            </w:pPr>
            <w:ins w:id="3390" w:author="Okot" w:date="2019-12-26T08:26:00Z">
              <w:r>
                <w:t>2. Pojawia się okno modalne zawierające formularz zmiany celu.</w:t>
              </w:r>
            </w:ins>
          </w:p>
          <w:p w14:paraId="7B589E73" w14:textId="488F3D7D" w:rsidR="00A0371E" w:rsidRDefault="00A0371E" w:rsidP="00A0371E">
            <w:pPr>
              <w:ind w:firstLine="0"/>
              <w:rPr>
                <w:ins w:id="3391" w:author="Okot" w:date="2019-12-26T08:25:00Z"/>
              </w:rPr>
            </w:pPr>
            <w:ins w:id="3392" w:author="Okot" w:date="2019-12-26T08:26:00Z">
              <w:r>
                <w:t>3</w:t>
              </w:r>
            </w:ins>
            <w:ins w:id="3393" w:author="Okot" w:date="2019-12-26T08:25:00Z">
              <w:r>
                <w:t>. Użytkownik zaznacza wybrany cel.</w:t>
              </w:r>
            </w:ins>
          </w:p>
          <w:p w14:paraId="11C39266" w14:textId="5F3C254B" w:rsidR="00A0371E" w:rsidRDefault="00A0371E" w:rsidP="00A0371E">
            <w:pPr>
              <w:ind w:firstLine="0"/>
              <w:rPr>
                <w:ins w:id="3394" w:author="Okot" w:date="2019-12-26T08:25:00Z"/>
              </w:rPr>
            </w:pPr>
            <w:ins w:id="3395" w:author="Okot" w:date="2019-12-26T08:25:00Z">
              <w:r>
                <w:t xml:space="preserve">4. Użytkownik naciska przycisk „Zapisz.” </w:t>
              </w:r>
            </w:ins>
          </w:p>
          <w:p w14:paraId="16D406D5" w14:textId="520EBFC5" w:rsidR="00A0371E" w:rsidRDefault="00A0371E" w:rsidP="00A0371E">
            <w:pPr>
              <w:ind w:firstLine="0"/>
              <w:rPr>
                <w:ins w:id="3396" w:author="Okot" w:date="2019-12-26T08:25:00Z"/>
              </w:rPr>
            </w:pPr>
            <w:ins w:id="3397" w:author="Okot" w:date="2019-12-26T08:25:00Z">
              <w:r>
                <w:t>5. System weryfikuje przesyłany formularz.</w:t>
              </w:r>
            </w:ins>
          </w:p>
          <w:p w14:paraId="5F16E08F" w14:textId="1825DF71" w:rsidR="00A0371E" w:rsidRDefault="00A0371E" w:rsidP="00A0371E">
            <w:pPr>
              <w:ind w:firstLine="0"/>
              <w:rPr>
                <w:ins w:id="3398" w:author="Okot" w:date="2019-12-26T08:25:00Z"/>
              </w:rPr>
            </w:pPr>
            <w:ins w:id="3399" w:author="Okot" w:date="2019-12-26T08:25:00Z">
              <w:r>
                <w:t>6. Cel zostaje zapisany w bazie danych.</w:t>
              </w:r>
            </w:ins>
          </w:p>
          <w:p w14:paraId="19FC1FA3" w14:textId="2B8BACF6" w:rsidR="00956227" w:rsidRDefault="00A0371E" w:rsidP="00A0371E">
            <w:pPr>
              <w:ind w:firstLine="0"/>
              <w:rPr>
                <w:ins w:id="3400" w:author="Okot" w:date="2019-12-25T10:56:00Z"/>
              </w:rPr>
            </w:pPr>
            <w:ins w:id="3401" w:author="Okot" w:date="2019-12-26T08:25:00Z">
              <w:r>
                <w:t>7.Wyświetlony zostaje komunikat informujący o zapisaniu celu użytkownika.</w:t>
              </w:r>
            </w:ins>
          </w:p>
        </w:tc>
      </w:tr>
      <w:tr w:rsidR="00A0371E" w14:paraId="5A827032" w14:textId="77777777" w:rsidTr="00FE0CF3">
        <w:trPr>
          <w:trHeight w:val="54"/>
          <w:ins w:id="3402" w:author="Okot" w:date="2019-12-25T10:56:00Z"/>
        </w:trPr>
        <w:tc>
          <w:tcPr>
            <w:tcW w:w="3397" w:type="dxa"/>
          </w:tcPr>
          <w:p w14:paraId="287729BB" w14:textId="77777777" w:rsidR="00A0371E" w:rsidRPr="00541155" w:rsidRDefault="00A0371E" w:rsidP="00A0371E">
            <w:pPr>
              <w:ind w:firstLine="0"/>
              <w:rPr>
                <w:ins w:id="3403" w:author="Okot" w:date="2019-12-25T10:56:00Z"/>
                <w:b/>
              </w:rPr>
            </w:pPr>
            <w:ins w:id="3404" w:author="Okot" w:date="2019-12-25T10:56:00Z">
              <w:r w:rsidRPr="00541155">
                <w:rPr>
                  <w:b/>
                </w:rPr>
                <w:t>Scenariusze alternatywne</w:t>
              </w:r>
            </w:ins>
          </w:p>
        </w:tc>
        <w:tc>
          <w:tcPr>
            <w:tcW w:w="5664" w:type="dxa"/>
          </w:tcPr>
          <w:p w14:paraId="2A8584A0" w14:textId="766F53CE" w:rsidR="008134E1" w:rsidRDefault="008134E1" w:rsidP="008134E1">
            <w:pPr>
              <w:ind w:firstLine="0"/>
              <w:rPr>
                <w:ins w:id="3405" w:author="Okot" w:date="2019-12-26T09:34:00Z"/>
              </w:rPr>
            </w:pPr>
            <w:ins w:id="3406" w:author="Okot" w:date="2019-12-26T09:34:00Z">
              <w:r>
                <w:t>4.1. Użytkownika używa przycisku do zamknięcia okna.</w:t>
              </w:r>
            </w:ins>
          </w:p>
          <w:p w14:paraId="5F3DA4BF" w14:textId="185738EB" w:rsidR="008134E1" w:rsidRDefault="008134E1" w:rsidP="008134E1">
            <w:pPr>
              <w:ind w:firstLine="0"/>
              <w:rPr>
                <w:ins w:id="3407" w:author="Okot" w:date="2019-12-26T09:34:00Z"/>
              </w:rPr>
            </w:pPr>
            <w:ins w:id="3408" w:author="Okot" w:date="2019-12-26T09:34:00Z">
              <w:r>
                <w:t>4.1.1. Pojawia okno dialogowe służące do potwierdzenia zamknięcia okna bez zapisywania danych.</w:t>
              </w:r>
            </w:ins>
          </w:p>
          <w:p w14:paraId="5AE61D2F" w14:textId="5FFC3DD3" w:rsidR="008134E1" w:rsidRDefault="008134E1" w:rsidP="008134E1">
            <w:pPr>
              <w:ind w:firstLine="0"/>
              <w:rPr>
                <w:ins w:id="3409" w:author="Okot" w:date="2019-12-26T09:34:00Z"/>
              </w:rPr>
            </w:pPr>
            <w:ins w:id="3410" w:author="Okot" w:date="2019-12-26T09:34:00Z">
              <w:r>
                <w:t>4.1.2.1. Użytkownik potwierdza zamknięcie okna.</w:t>
              </w:r>
            </w:ins>
          </w:p>
          <w:p w14:paraId="48FA8032" w14:textId="2D79CCF4" w:rsidR="008134E1" w:rsidRDefault="008134E1" w:rsidP="008134E1">
            <w:pPr>
              <w:ind w:firstLine="0"/>
              <w:rPr>
                <w:ins w:id="3411" w:author="Okot" w:date="2019-12-26T09:34:00Z"/>
              </w:rPr>
            </w:pPr>
            <w:ins w:id="3412" w:author="Okot" w:date="2019-12-26T09:34:00Z">
              <w:r>
                <w:t>4.1.2.1.1. Okno modalne z formularzem zostaje zamknięte.</w:t>
              </w:r>
            </w:ins>
          </w:p>
          <w:p w14:paraId="4D14DC20" w14:textId="26902869" w:rsidR="008134E1" w:rsidRDefault="008134E1" w:rsidP="008134E1">
            <w:pPr>
              <w:ind w:firstLine="0"/>
              <w:rPr>
                <w:ins w:id="3413" w:author="Okot" w:date="2019-12-26T09:34:00Z"/>
              </w:rPr>
            </w:pPr>
            <w:ins w:id="3414" w:author="Okot" w:date="2019-12-26T09:34:00Z">
              <w:r>
                <w:t>4.1.2.1.2. Użytkownik zostaje przekierowany na stronę „Moje dane”.</w:t>
              </w:r>
            </w:ins>
          </w:p>
          <w:p w14:paraId="344D88EC" w14:textId="39EF5D55" w:rsidR="008134E1" w:rsidRDefault="008134E1" w:rsidP="008134E1">
            <w:pPr>
              <w:ind w:firstLine="0"/>
              <w:rPr>
                <w:ins w:id="3415" w:author="Okot" w:date="2019-12-26T09:34:00Z"/>
              </w:rPr>
            </w:pPr>
            <w:ins w:id="3416" w:author="Okot" w:date="2019-12-26T09:34:00Z">
              <w:r>
                <w:t>4.1.2.2. Użytkownik rezygnuje z akcji.</w:t>
              </w:r>
            </w:ins>
          </w:p>
          <w:p w14:paraId="296F365E" w14:textId="687463C8" w:rsidR="008134E1" w:rsidRDefault="008134E1" w:rsidP="00A0371E">
            <w:pPr>
              <w:ind w:firstLine="0"/>
              <w:rPr>
                <w:ins w:id="3417" w:author="Okot" w:date="2019-12-26T09:34:00Z"/>
              </w:rPr>
            </w:pPr>
            <w:ins w:id="3418" w:author="Okot" w:date="2019-12-26T09:34:00Z">
              <w:r>
                <w:t>4.1.2.2.1. Powrót do pkt. 4.</w:t>
              </w:r>
            </w:ins>
          </w:p>
          <w:p w14:paraId="2E99E21B" w14:textId="38F48958" w:rsidR="00A0371E" w:rsidRDefault="00A0371E" w:rsidP="00A0371E">
            <w:pPr>
              <w:ind w:firstLine="0"/>
              <w:rPr>
                <w:ins w:id="3419" w:author="Okot" w:date="2019-12-26T08:27:00Z"/>
              </w:rPr>
            </w:pPr>
            <w:ins w:id="3420" w:author="Okot" w:date="2019-12-26T08:27:00Z">
              <w:r>
                <w:t>5.1. Nie wybrano żadnego celu.</w:t>
              </w:r>
            </w:ins>
          </w:p>
          <w:p w14:paraId="6083E1E6" w14:textId="498BC7D4" w:rsidR="00A0371E" w:rsidRDefault="00A0371E" w:rsidP="00A0371E">
            <w:pPr>
              <w:ind w:firstLine="0"/>
              <w:rPr>
                <w:ins w:id="3421" w:author="Okot" w:date="2019-12-26T08:27:00Z"/>
              </w:rPr>
            </w:pPr>
            <w:ins w:id="3422" w:author="Okot" w:date="2019-12-26T08:27:00Z">
              <w:r>
                <w:t>5.1.1. Wyświetlony zostaje stosowny komunikat.</w:t>
              </w:r>
            </w:ins>
          </w:p>
          <w:p w14:paraId="52F140D0" w14:textId="77777777" w:rsidR="00A0371E" w:rsidRDefault="00A0371E" w:rsidP="00A0371E">
            <w:pPr>
              <w:ind w:firstLine="0"/>
              <w:rPr>
                <w:ins w:id="3423" w:author="Okot" w:date="2019-12-26T08:37:00Z"/>
              </w:rPr>
            </w:pPr>
            <w:ins w:id="3424" w:author="Okot" w:date="2019-12-26T08:27:00Z">
              <w:r>
                <w:t>5.1.2. Powrót do pkt. 3.</w:t>
              </w:r>
            </w:ins>
          </w:p>
          <w:p w14:paraId="0C5040FC" w14:textId="77777777" w:rsidR="00E179BF" w:rsidRDefault="00E179BF" w:rsidP="00E179BF">
            <w:pPr>
              <w:ind w:firstLine="0"/>
              <w:rPr>
                <w:ins w:id="3425" w:author="Okot" w:date="2019-12-26T08:37:00Z"/>
              </w:rPr>
            </w:pPr>
            <w:ins w:id="3426" w:author="Okot" w:date="2019-12-26T08:37:00Z">
              <w:r>
                <w:t>6.1. Jeśli zostało wcześniej wyliczone zapotrzebowanie kaloryczne użytkownika, system przelicza je ponownie.</w:t>
              </w:r>
            </w:ins>
          </w:p>
          <w:p w14:paraId="7E88A081" w14:textId="7DD9B9B7" w:rsidR="00E179BF" w:rsidRDefault="00E179BF" w:rsidP="00E179BF">
            <w:pPr>
              <w:ind w:firstLine="0"/>
              <w:rPr>
                <w:ins w:id="3427" w:author="Okot" w:date="2019-12-25T10:56:00Z"/>
              </w:rPr>
            </w:pPr>
            <w:ins w:id="3428" w:author="Okot" w:date="2019-12-26T08:37:00Z">
              <w:r>
                <w:t xml:space="preserve">6.2. Przejście </w:t>
              </w:r>
              <w:r w:rsidRPr="00F52DBD">
                <w:rPr>
                  <w:highlight w:val="yellow"/>
                </w:rPr>
                <w:t>do PU0XX (żądanie przeliczenia)</w:t>
              </w:r>
            </w:ins>
          </w:p>
        </w:tc>
      </w:tr>
    </w:tbl>
    <w:p w14:paraId="75ED9B52" w14:textId="77777777" w:rsidR="00956227" w:rsidRDefault="00956227" w:rsidP="00F01781">
      <w:pPr>
        <w:ind w:firstLine="0"/>
        <w:rPr>
          <w:ins w:id="3429" w:author="Okot" w:date="2019-12-26T08:27:00Z"/>
        </w:rPr>
      </w:pPr>
    </w:p>
    <w:p w14:paraId="39785164" w14:textId="740C5E29" w:rsidR="00DB0C20" w:rsidRDefault="00DB0C20" w:rsidP="00DB0C20">
      <w:pPr>
        <w:ind w:firstLine="0"/>
        <w:rPr>
          <w:ins w:id="3430" w:author="Okot" w:date="2019-12-26T08:27:00Z"/>
        </w:rPr>
      </w:pPr>
      <w:ins w:id="3431" w:author="Okot" w:date="2019-12-26T08:27:00Z">
        <w:r>
          <w:t>Tabela 4.15.</w:t>
        </w:r>
      </w:ins>
    </w:p>
    <w:p w14:paraId="2A166DA0" w14:textId="239D2387" w:rsidR="00DB0C20" w:rsidRDefault="00DB0C20" w:rsidP="00F01781">
      <w:pPr>
        <w:ind w:firstLine="0"/>
        <w:rPr>
          <w:ins w:id="3432" w:author="Okot" w:date="2019-12-25T10:56:00Z"/>
        </w:rPr>
      </w:pPr>
      <w:ins w:id="3433" w:author="Okot" w:date="2019-12-26T08:27:00Z">
        <w:r>
          <w:lastRenderedPageBreak/>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434" w:author="Okot" w:date="2019-12-25T10:56:00Z"/>
        </w:trPr>
        <w:tc>
          <w:tcPr>
            <w:tcW w:w="3397" w:type="dxa"/>
          </w:tcPr>
          <w:p w14:paraId="6383E111" w14:textId="77777777" w:rsidR="00956227" w:rsidRPr="00541155" w:rsidRDefault="00956227" w:rsidP="00FE0CF3">
            <w:pPr>
              <w:ind w:firstLine="0"/>
              <w:rPr>
                <w:ins w:id="3435" w:author="Okot" w:date="2019-12-25T10:56:00Z"/>
                <w:b/>
              </w:rPr>
            </w:pPr>
            <w:ins w:id="3436" w:author="Okot" w:date="2019-12-25T10:56:00Z">
              <w:r w:rsidRPr="00541155">
                <w:rPr>
                  <w:b/>
                </w:rPr>
                <w:t>Nazwa</w:t>
              </w:r>
            </w:ins>
          </w:p>
        </w:tc>
        <w:tc>
          <w:tcPr>
            <w:tcW w:w="5664" w:type="dxa"/>
          </w:tcPr>
          <w:p w14:paraId="555E4388" w14:textId="512AF5E0" w:rsidR="00956227" w:rsidRPr="00DB0C20" w:rsidRDefault="00DB0C20" w:rsidP="00FE0CF3">
            <w:pPr>
              <w:ind w:firstLine="0"/>
              <w:rPr>
                <w:ins w:id="3437" w:author="Okot" w:date="2019-12-25T10:56:00Z"/>
                <w:b/>
                <w:i/>
                <w:rPrChange w:id="3438" w:author="Okot" w:date="2019-12-26T08:27:00Z">
                  <w:rPr>
                    <w:ins w:id="3439" w:author="Okot" w:date="2019-12-25T10:56:00Z"/>
                  </w:rPr>
                </w:rPrChange>
              </w:rPr>
            </w:pPr>
            <w:ins w:id="3440" w:author="Okot" w:date="2019-12-25T10:56:00Z">
              <w:r w:rsidRPr="00DB0C20">
                <w:rPr>
                  <w:b/>
                  <w:i/>
                  <w:rPrChange w:id="3441" w:author="Okot" w:date="2019-12-26T08:27:00Z">
                    <w:rPr/>
                  </w:rPrChange>
                </w:rPr>
                <w:t>PU0</w:t>
              </w:r>
              <w:r w:rsidR="00956227" w:rsidRPr="00DB0C20">
                <w:rPr>
                  <w:b/>
                  <w:i/>
                  <w:rPrChange w:id="3442" w:author="Okot" w:date="2019-12-26T08:27:00Z">
                    <w:rPr/>
                  </w:rPrChange>
                </w:rPr>
                <w:t>1</w:t>
              </w:r>
            </w:ins>
            <w:ins w:id="3443" w:author="Okot" w:date="2019-12-26T08:27:00Z">
              <w:r w:rsidRPr="00DB0C20">
                <w:rPr>
                  <w:b/>
                  <w:i/>
                  <w:rPrChange w:id="3444" w:author="Okot" w:date="2019-12-26T08:27:00Z">
                    <w:rPr/>
                  </w:rPrChange>
                </w:rPr>
                <w:t>5</w:t>
              </w:r>
            </w:ins>
            <w:ins w:id="3445" w:author="Okot" w:date="2019-12-26T09:35:00Z">
              <w:r w:rsidR="00B646BC">
                <w:rPr>
                  <w:b/>
                  <w:i/>
                </w:rPr>
                <w:t xml:space="preserve">: </w:t>
              </w:r>
            </w:ins>
            <w:ins w:id="3446" w:author="Okot" w:date="2019-12-26T08:27:00Z">
              <w:r w:rsidRPr="00DB0C20">
                <w:rPr>
                  <w:b/>
                  <w:i/>
                  <w:rPrChange w:id="3447" w:author="Okot" w:date="2019-12-26T08:27:00Z">
                    <w:rPr/>
                  </w:rPrChange>
                </w:rPr>
                <w:t>Określenie stopnia aktywności fizycznej.</w:t>
              </w:r>
            </w:ins>
          </w:p>
        </w:tc>
      </w:tr>
      <w:tr w:rsidR="001B6DB2" w14:paraId="31729F1C" w14:textId="77777777" w:rsidTr="00FE0CF3">
        <w:trPr>
          <w:ins w:id="3448" w:author="Okot" w:date="2019-12-25T10:56:00Z"/>
        </w:trPr>
        <w:tc>
          <w:tcPr>
            <w:tcW w:w="3397" w:type="dxa"/>
          </w:tcPr>
          <w:p w14:paraId="03F38391" w14:textId="77777777" w:rsidR="001B6DB2" w:rsidRPr="00541155" w:rsidRDefault="001B6DB2" w:rsidP="001B6DB2">
            <w:pPr>
              <w:ind w:firstLine="0"/>
              <w:rPr>
                <w:ins w:id="3449" w:author="Okot" w:date="2019-12-25T10:56:00Z"/>
                <w:b/>
              </w:rPr>
            </w:pPr>
            <w:ins w:id="3450" w:author="Okot" w:date="2019-12-25T10:56:00Z">
              <w:r w:rsidRPr="00541155">
                <w:rPr>
                  <w:b/>
                </w:rPr>
                <w:t>Opis</w:t>
              </w:r>
            </w:ins>
          </w:p>
        </w:tc>
        <w:tc>
          <w:tcPr>
            <w:tcW w:w="5664" w:type="dxa"/>
          </w:tcPr>
          <w:p w14:paraId="300B02AE" w14:textId="02AA2DBA" w:rsidR="001B6DB2" w:rsidRDefault="001B6DB2" w:rsidP="001B6DB2">
            <w:pPr>
              <w:ind w:firstLine="0"/>
              <w:rPr>
                <w:ins w:id="3451" w:author="Okot" w:date="2019-12-25T10:56:00Z"/>
              </w:rPr>
            </w:pPr>
            <w:ins w:id="3452" w:author="Okot" w:date="2019-12-26T08:28:00Z">
              <w:r>
                <w:t>Przypadek użycia pozwala użytkownikowi określić, jaki jest jego stopień aktywności fizycznej.</w:t>
              </w:r>
            </w:ins>
          </w:p>
        </w:tc>
      </w:tr>
      <w:tr w:rsidR="001B6DB2" w14:paraId="4E0A715C" w14:textId="77777777" w:rsidTr="00FE0CF3">
        <w:trPr>
          <w:ins w:id="3453" w:author="Okot" w:date="2019-12-25T10:56:00Z"/>
        </w:trPr>
        <w:tc>
          <w:tcPr>
            <w:tcW w:w="3397" w:type="dxa"/>
          </w:tcPr>
          <w:p w14:paraId="154EBD1B" w14:textId="77777777" w:rsidR="001B6DB2" w:rsidRPr="00541155" w:rsidRDefault="001B6DB2" w:rsidP="001B6DB2">
            <w:pPr>
              <w:ind w:firstLine="0"/>
              <w:rPr>
                <w:ins w:id="3454" w:author="Okot" w:date="2019-12-25T10:56:00Z"/>
                <w:b/>
              </w:rPr>
            </w:pPr>
            <w:ins w:id="3455" w:author="Okot" w:date="2019-12-25T10:56:00Z">
              <w:r w:rsidRPr="00541155">
                <w:rPr>
                  <w:b/>
                </w:rPr>
                <w:t>Warunki początkowe</w:t>
              </w:r>
            </w:ins>
          </w:p>
        </w:tc>
        <w:tc>
          <w:tcPr>
            <w:tcW w:w="5664" w:type="dxa"/>
          </w:tcPr>
          <w:p w14:paraId="08B976AD" w14:textId="2070A750" w:rsidR="001B6DB2" w:rsidRDefault="001B6DB2" w:rsidP="001B6DB2">
            <w:pPr>
              <w:ind w:firstLine="0"/>
              <w:rPr>
                <w:ins w:id="3456" w:author="Okot" w:date="2019-12-25T10:56:00Z"/>
              </w:rPr>
            </w:pPr>
            <w:ins w:id="3457" w:author="Okot" w:date="2019-12-26T08:28:00Z">
              <w:r>
                <w:t>Użytkownik poprawnie zrealizował PU002 oraz znajduje się na podstronie „Moje dane”.</w:t>
              </w:r>
            </w:ins>
          </w:p>
        </w:tc>
      </w:tr>
      <w:tr w:rsidR="001B6DB2" w14:paraId="56E95825" w14:textId="77777777" w:rsidTr="00FE0CF3">
        <w:trPr>
          <w:ins w:id="3458" w:author="Okot" w:date="2019-12-25T10:56:00Z"/>
        </w:trPr>
        <w:tc>
          <w:tcPr>
            <w:tcW w:w="3397" w:type="dxa"/>
          </w:tcPr>
          <w:p w14:paraId="01ABBE34" w14:textId="77777777" w:rsidR="001B6DB2" w:rsidRPr="00541155" w:rsidRDefault="001B6DB2" w:rsidP="001B6DB2">
            <w:pPr>
              <w:ind w:firstLine="0"/>
              <w:rPr>
                <w:ins w:id="3459" w:author="Okot" w:date="2019-12-25T10:56:00Z"/>
                <w:b/>
              </w:rPr>
            </w:pPr>
            <w:ins w:id="3460" w:author="Okot" w:date="2019-12-25T10:56:00Z">
              <w:r w:rsidRPr="00541155">
                <w:rPr>
                  <w:b/>
                </w:rPr>
                <w:t>Inicjacja</w:t>
              </w:r>
            </w:ins>
          </w:p>
        </w:tc>
        <w:tc>
          <w:tcPr>
            <w:tcW w:w="5664" w:type="dxa"/>
          </w:tcPr>
          <w:p w14:paraId="34AC73F5" w14:textId="7EDAEDD9" w:rsidR="001B6DB2" w:rsidRDefault="001B6DB2" w:rsidP="001B6DB2">
            <w:pPr>
              <w:ind w:firstLine="0"/>
              <w:rPr>
                <w:ins w:id="3461" w:author="Okot" w:date="2019-12-25T10:56:00Z"/>
              </w:rPr>
            </w:pPr>
            <w:ins w:id="3462" w:author="Okot" w:date="2019-12-26T08:28:00Z">
              <w:r>
                <w:t xml:space="preserve">Użytkownik zaznaczył aktywuje suwak wyboru stopnia </w:t>
              </w:r>
            </w:ins>
            <w:ins w:id="3463" w:author="Okot" w:date="2019-12-26T08:29:00Z">
              <w:r>
                <w:t>aktywności</w:t>
              </w:r>
            </w:ins>
            <w:ins w:id="3464" w:author="Okot" w:date="2019-12-26T08:28:00Z">
              <w:r>
                <w:t xml:space="preserve"> </w:t>
              </w:r>
            </w:ins>
            <w:ins w:id="3465" w:author="Okot" w:date="2019-12-26T08:29:00Z">
              <w:r>
                <w:t>fizycznej</w:t>
              </w:r>
            </w:ins>
            <w:ins w:id="3466" w:author="Okot" w:date="2019-12-26T08:28:00Z">
              <w:r>
                <w:t>.</w:t>
              </w:r>
            </w:ins>
          </w:p>
        </w:tc>
      </w:tr>
      <w:tr w:rsidR="001B6DB2" w14:paraId="2806F011" w14:textId="77777777" w:rsidTr="00FE0CF3">
        <w:trPr>
          <w:ins w:id="3467" w:author="Okot" w:date="2019-12-25T10:56:00Z"/>
        </w:trPr>
        <w:tc>
          <w:tcPr>
            <w:tcW w:w="3397" w:type="dxa"/>
          </w:tcPr>
          <w:p w14:paraId="50E761A0" w14:textId="77777777" w:rsidR="001B6DB2" w:rsidRPr="00541155" w:rsidRDefault="001B6DB2" w:rsidP="001B6DB2">
            <w:pPr>
              <w:ind w:firstLine="0"/>
              <w:rPr>
                <w:ins w:id="3468" w:author="Okot" w:date="2019-12-25T10:56:00Z"/>
                <w:b/>
              </w:rPr>
            </w:pPr>
            <w:ins w:id="3469" w:author="Okot" w:date="2019-12-25T10:56:00Z">
              <w:r w:rsidRPr="00541155">
                <w:rPr>
                  <w:b/>
                </w:rPr>
                <w:t>Warunki końcowe</w:t>
              </w:r>
            </w:ins>
          </w:p>
        </w:tc>
        <w:tc>
          <w:tcPr>
            <w:tcW w:w="5664" w:type="dxa"/>
          </w:tcPr>
          <w:p w14:paraId="57991D53" w14:textId="02D99FBE" w:rsidR="001B6DB2" w:rsidRDefault="001B6DB2" w:rsidP="001B6DB2">
            <w:pPr>
              <w:ind w:firstLine="0"/>
              <w:rPr>
                <w:ins w:id="3470" w:author="Okot" w:date="2019-12-25T10:56:00Z"/>
              </w:rPr>
            </w:pPr>
            <w:ins w:id="3471" w:author="Okot" w:date="2019-12-26T08:28:00Z">
              <w:r>
                <w:t xml:space="preserve">Został wyświetlony komunikat informujący o zapisaniu stopnia </w:t>
              </w:r>
            </w:ins>
            <w:ins w:id="3472" w:author="Okot" w:date="2019-12-26T08:29:00Z">
              <w:r>
                <w:t>aktywności</w:t>
              </w:r>
            </w:ins>
            <w:ins w:id="3473" w:author="Okot" w:date="2019-12-26T08:28:00Z">
              <w:r>
                <w:t xml:space="preserve"> </w:t>
              </w:r>
            </w:ins>
            <w:ins w:id="3474" w:author="Okot" w:date="2019-12-26T08:29:00Z">
              <w:r>
                <w:t>fizycznej</w:t>
              </w:r>
            </w:ins>
            <w:ins w:id="3475" w:author="Okot" w:date="2019-12-26T08:28:00Z">
              <w:r>
                <w:t xml:space="preserve"> użytkownika.</w:t>
              </w:r>
            </w:ins>
          </w:p>
        </w:tc>
      </w:tr>
      <w:tr w:rsidR="001B6DB2" w14:paraId="4229593C" w14:textId="77777777" w:rsidTr="00FE0CF3">
        <w:trPr>
          <w:ins w:id="3476" w:author="Okot" w:date="2019-12-25T10:56:00Z"/>
        </w:trPr>
        <w:tc>
          <w:tcPr>
            <w:tcW w:w="3397" w:type="dxa"/>
          </w:tcPr>
          <w:p w14:paraId="2D3479C5" w14:textId="77777777" w:rsidR="001B6DB2" w:rsidRPr="00541155" w:rsidRDefault="001B6DB2" w:rsidP="001B6DB2">
            <w:pPr>
              <w:ind w:firstLine="0"/>
              <w:rPr>
                <w:ins w:id="3477" w:author="Okot" w:date="2019-12-25T10:56:00Z"/>
                <w:b/>
              </w:rPr>
            </w:pPr>
            <w:ins w:id="3478" w:author="Okot" w:date="2019-12-25T10:56:00Z">
              <w:r w:rsidRPr="00541155">
                <w:rPr>
                  <w:b/>
                </w:rPr>
                <w:t>Scenariusz główny</w:t>
              </w:r>
            </w:ins>
          </w:p>
        </w:tc>
        <w:tc>
          <w:tcPr>
            <w:tcW w:w="5664" w:type="dxa"/>
          </w:tcPr>
          <w:p w14:paraId="36759B36" w14:textId="77777777" w:rsidR="001B6DB2" w:rsidRDefault="001B6DB2" w:rsidP="001B6DB2">
            <w:pPr>
              <w:ind w:firstLine="0"/>
              <w:rPr>
                <w:ins w:id="3479" w:author="Okot" w:date="2019-12-26T08:29:00Z"/>
              </w:rPr>
            </w:pPr>
            <w:ins w:id="3480" w:author="Okot" w:date="2019-12-26T08:29:00Z">
              <w:r>
                <w:t>1. Użytkownik aktywuje suwak wyboru stopnia aktywności fizycznej.</w:t>
              </w:r>
            </w:ins>
          </w:p>
          <w:p w14:paraId="39BC1C27" w14:textId="77777777" w:rsidR="001B6DB2" w:rsidRDefault="001B6DB2" w:rsidP="001B6DB2">
            <w:pPr>
              <w:ind w:firstLine="0"/>
              <w:rPr>
                <w:ins w:id="3481" w:author="Okot" w:date="2019-12-26T08:30:00Z"/>
              </w:rPr>
            </w:pPr>
            <w:ins w:id="3482" w:author="Okot" w:date="2019-12-26T08:29:00Z">
              <w:r>
                <w:t>2. Użytkownik ustawia właściwy dla niego stopie</w:t>
              </w:r>
            </w:ins>
            <w:ins w:id="3483" w:author="Okot" w:date="2019-12-26T08:30:00Z">
              <w:r>
                <w:t>ń aktywności fizycznej.</w:t>
              </w:r>
            </w:ins>
          </w:p>
          <w:p w14:paraId="0090DD30" w14:textId="09FAE77D" w:rsidR="001B6DB2" w:rsidRDefault="001B6DB2" w:rsidP="001B6DB2">
            <w:pPr>
              <w:ind w:firstLine="0"/>
              <w:rPr>
                <w:ins w:id="3484" w:author="Okot" w:date="2019-12-26T08:30:00Z"/>
              </w:rPr>
            </w:pPr>
            <w:ins w:id="3485" w:author="Okot" w:date="2019-12-26T08:30:00Z">
              <w:r>
                <w:t xml:space="preserve">3. Użytkownik naciska przycisk „Zapisz.” </w:t>
              </w:r>
            </w:ins>
          </w:p>
          <w:p w14:paraId="508225D2" w14:textId="0C1EE3A4" w:rsidR="001B6DB2" w:rsidRDefault="001B6DB2" w:rsidP="001B6DB2">
            <w:pPr>
              <w:ind w:firstLine="0"/>
              <w:rPr>
                <w:ins w:id="3486" w:author="Okot" w:date="2019-12-26T08:30:00Z"/>
              </w:rPr>
            </w:pPr>
            <w:ins w:id="3487" w:author="Okot" w:date="2019-12-26T08:30:00Z">
              <w:r>
                <w:t>4. System weryfikuje przesyłany formularz.</w:t>
              </w:r>
            </w:ins>
          </w:p>
          <w:p w14:paraId="2BF1C9A6" w14:textId="49ADC45B" w:rsidR="001B6DB2" w:rsidRDefault="001B6DB2" w:rsidP="001B6DB2">
            <w:pPr>
              <w:ind w:firstLine="0"/>
              <w:rPr>
                <w:ins w:id="3488" w:author="Okot" w:date="2019-12-26T08:30:00Z"/>
              </w:rPr>
            </w:pPr>
            <w:ins w:id="3489" w:author="Okot" w:date="2019-12-26T08:30:00Z">
              <w:r>
                <w:t>5. Stopień aktywności fizycznej użytkownika zostaje zapisany w bazie danych.</w:t>
              </w:r>
            </w:ins>
          </w:p>
          <w:p w14:paraId="513039E1" w14:textId="17FFCFD1" w:rsidR="001B6DB2" w:rsidRDefault="001B6DB2" w:rsidP="001B6DB2">
            <w:pPr>
              <w:ind w:firstLine="0"/>
              <w:rPr>
                <w:ins w:id="3490" w:author="Okot" w:date="2019-12-25T10:56:00Z"/>
              </w:rPr>
            </w:pPr>
            <w:ins w:id="3491" w:author="Okot" w:date="2019-12-26T08:30:00Z">
              <w:r>
                <w:t>6.Wyświetlony zostaje komunikat informujący o zapisaniu stopnia aktywno</w:t>
              </w:r>
            </w:ins>
            <w:ins w:id="3492" w:author="Okot" w:date="2019-12-26T08:31:00Z">
              <w:r>
                <w:t>ści fizycznej</w:t>
              </w:r>
            </w:ins>
            <w:ins w:id="3493" w:author="Okot" w:date="2019-12-26T08:30:00Z">
              <w:r>
                <w:t xml:space="preserve"> użytkownika.</w:t>
              </w:r>
            </w:ins>
          </w:p>
        </w:tc>
      </w:tr>
      <w:tr w:rsidR="001B6DB2" w14:paraId="31553EFB" w14:textId="77777777" w:rsidTr="00FE0CF3">
        <w:trPr>
          <w:trHeight w:val="54"/>
          <w:ins w:id="3494" w:author="Okot" w:date="2019-12-25T10:56:00Z"/>
        </w:trPr>
        <w:tc>
          <w:tcPr>
            <w:tcW w:w="3397" w:type="dxa"/>
          </w:tcPr>
          <w:p w14:paraId="47512D3C" w14:textId="58D036C0" w:rsidR="001B6DB2" w:rsidRPr="00541155" w:rsidRDefault="001B6DB2" w:rsidP="001B6DB2">
            <w:pPr>
              <w:ind w:firstLine="0"/>
              <w:rPr>
                <w:ins w:id="3495" w:author="Okot" w:date="2019-12-25T10:56:00Z"/>
                <w:b/>
              </w:rPr>
            </w:pPr>
            <w:ins w:id="3496" w:author="Okot" w:date="2019-12-25T10:56:00Z">
              <w:r w:rsidRPr="00541155">
                <w:rPr>
                  <w:b/>
                </w:rPr>
                <w:t>Scenariusze alternatywne</w:t>
              </w:r>
            </w:ins>
          </w:p>
        </w:tc>
        <w:tc>
          <w:tcPr>
            <w:tcW w:w="5664" w:type="dxa"/>
          </w:tcPr>
          <w:p w14:paraId="05043891" w14:textId="5C90ED25" w:rsidR="008C147B" w:rsidRDefault="008C147B" w:rsidP="008C147B">
            <w:pPr>
              <w:ind w:firstLine="0"/>
              <w:rPr>
                <w:ins w:id="3497" w:author="Okot" w:date="2019-12-26T08:33:00Z"/>
              </w:rPr>
            </w:pPr>
            <w:ins w:id="3498" w:author="Okot" w:date="2019-12-26T08:33:00Z">
              <w:r>
                <w:t>4</w:t>
              </w:r>
              <w:r w:rsidR="00B646BC">
                <w:t xml:space="preserve">.1. Nie wybrano </w:t>
              </w:r>
            </w:ins>
            <w:ins w:id="3499" w:author="Okot" w:date="2019-12-26T09:35:00Z">
              <w:r w:rsidR="00B646BC">
                <w:t>żadnej wartości</w:t>
              </w:r>
            </w:ins>
            <w:ins w:id="3500" w:author="Okot" w:date="2019-12-26T08:33:00Z">
              <w:r>
                <w:t>.</w:t>
              </w:r>
            </w:ins>
          </w:p>
          <w:p w14:paraId="0DFAD0CB" w14:textId="364527D4" w:rsidR="008C147B" w:rsidRDefault="008C147B" w:rsidP="008C147B">
            <w:pPr>
              <w:ind w:firstLine="0"/>
              <w:rPr>
                <w:ins w:id="3501" w:author="Okot" w:date="2019-12-26T08:33:00Z"/>
              </w:rPr>
            </w:pPr>
            <w:ins w:id="3502" w:author="Okot" w:date="2019-12-26T08:33:00Z">
              <w:r>
                <w:t>4.1.1. Wyświetlony zostaje stosowny komunikat.</w:t>
              </w:r>
            </w:ins>
          </w:p>
          <w:p w14:paraId="104139DB" w14:textId="0C75F54D" w:rsidR="001B6DB2" w:rsidRDefault="008C147B" w:rsidP="008C147B">
            <w:pPr>
              <w:ind w:firstLine="0"/>
              <w:rPr>
                <w:ins w:id="3503" w:author="Okot" w:date="2019-12-25T10:56:00Z"/>
              </w:rPr>
            </w:pPr>
            <w:ins w:id="3504" w:author="Okot" w:date="2019-12-26T08:33:00Z">
              <w:r>
                <w:t>4.1.2. Powrót do pkt. 1.</w:t>
              </w:r>
            </w:ins>
          </w:p>
        </w:tc>
      </w:tr>
    </w:tbl>
    <w:p w14:paraId="59170767" w14:textId="77777777" w:rsidR="00956227" w:rsidRDefault="00956227" w:rsidP="00F01781">
      <w:pPr>
        <w:ind w:firstLine="0"/>
        <w:rPr>
          <w:ins w:id="3505" w:author="Okot" w:date="2019-12-26T08:33:00Z"/>
        </w:rPr>
      </w:pPr>
    </w:p>
    <w:p w14:paraId="42811D54" w14:textId="4070BE49" w:rsidR="008C147B" w:rsidRDefault="008C147B" w:rsidP="008C147B">
      <w:pPr>
        <w:ind w:firstLine="0"/>
        <w:rPr>
          <w:ins w:id="3506" w:author="Okot" w:date="2019-12-26T08:33:00Z"/>
        </w:rPr>
      </w:pPr>
      <w:ins w:id="3507" w:author="Okot" w:date="2019-12-26T08:33:00Z">
        <w:r>
          <w:t>Tabela 4.16.</w:t>
        </w:r>
      </w:ins>
    </w:p>
    <w:p w14:paraId="2F148D65" w14:textId="2E56C412" w:rsidR="008C147B" w:rsidRDefault="008C147B" w:rsidP="00F01781">
      <w:pPr>
        <w:ind w:firstLine="0"/>
        <w:rPr>
          <w:ins w:id="3508" w:author="Okot" w:date="2019-12-25T10:56:00Z"/>
        </w:rPr>
      </w:pPr>
      <w:ins w:id="3509" w:author="Okot" w:date="2019-12-26T08:33:00Z">
        <w:r>
          <w:t>Opis scenariusza przypadku użycia „</w:t>
        </w:r>
      </w:ins>
      <w:ins w:id="3510" w:author="Okot" w:date="2019-12-26T08:34:00Z">
        <w:r>
          <w:t>Zmiana</w:t>
        </w:r>
      </w:ins>
      <w:ins w:id="3511" w:author="Okot" w:date="2019-12-26T08:33:00Z">
        <w:r>
          <w:t xml:space="preserve"> stopnia aktywności fizycznej”.</w:t>
        </w:r>
      </w:ins>
    </w:p>
    <w:tbl>
      <w:tblPr>
        <w:tblStyle w:val="Tabela-Siatka"/>
        <w:tblW w:w="9061" w:type="dxa"/>
        <w:tblLook w:val="04A0" w:firstRow="1" w:lastRow="0" w:firstColumn="1" w:lastColumn="0" w:noHBand="0" w:noVBand="1"/>
        <w:tblPrChange w:id="3512" w:author="Okot" w:date="2019-12-26T08:33:00Z">
          <w:tblPr>
            <w:tblStyle w:val="Tabela-Siatka"/>
            <w:tblW w:w="14725" w:type="dxa"/>
            <w:tblLook w:val="04A0" w:firstRow="1" w:lastRow="0" w:firstColumn="1" w:lastColumn="0" w:noHBand="0" w:noVBand="1"/>
          </w:tblPr>
        </w:tblPrChange>
      </w:tblPr>
      <w:tblGrid>
        <w:gridCol w:w="3397"/>
        <w:gridCol w:w="5664"/>
        <w:tblGridChange w:id="3513">
          <w:tblGrid>
            <w:gridCol w:w="3397"/>
            <w:gridCol w:w="5664"/>
          </w:tblGrid>
        </w:tblGridChange>
      </w:tblGrid>
      <w:tr w:rsidR="00BE053A" w14:paraId="0459D567" w14:textId="77777777" w:rsidTr="00BE053A">
        <w:trPr>
          <w:ins w:id="3514" w:author="Okot" w:date="2019-12-25T10:56:00Z"/>
        </w:trPr>
        <w:tc>
          <w:tcPr>
            <w:tcW w:w="3397" w:type="dxa"/>
            <w:tcPrChange w:id="3515" w:author="Okot" w:date="2019-12-26T08:33:00Z">
              <w:tcPr>
                <w:tcW w:w="3397" w:type="dxa"/>
              </w:tcPr>
            </w:tcPrChange>
          </w:tcPr>
          <w:p w14:paraId="65760FB9" w14:textId="77777777" w:rsidR="00BE053A" w:rsidRPr="00541155" w:rsidRDefault="00BE053A" w:rsidP="00BE053A">
            <w:pPr>
              <w:ind w:firstLine="0"/>
              <w:rPr>
                <w:ins w:id="3516" w:author="Okot" w:date="2019-12-25T10:56:00Z"/>
                <w:b/>
              </w:rPr>
            </w:pPr>
            <w:ins w:id="3517" w:author="Okot" w:date="2019-12-25T10:56:00Z">
              <w:r w:rsidRPr="00541155">
                <w:rPr>
                  <w:b/>
                </w:rPr>
                <w:t>Nazwa</w:t>
              </w:r>
            </w:ins>
          </w:p>
        </w:tc>
        <w:tc>
          <w:tcPr>
            <w:tcW w:w="5664" w:type="dxa"/>
            <w:tcPrChange w:id="3518" w:author="Okot" w:date="2019-12-26T08:33:00Z">
              <w:tcPr>
                <w:tcW w:w="5664" w:type="dxa"/>
              </w:tcPr>
            </w:tcPrChange>
          </w:tcPr>
          <w:p w14:paraId="1681CDE5" w14:textId="19844C4E" w:rsidR="00BE053A" w:rsidRDefault="00BE053A" w:rsidP="00BE053A">
            <w:pPr>
              <w:ind w:firstLine="0"/>
              <w:rPr>
                <w:ins w:id="3519" w:author="Okot" w:date="2019-12-26T08:32:00Z"/>
              </w:rPr>
            </w:pPr>
            <w:ins w:id="3520" w:author="Okot" w:date="2019-12-26T08:32:00Z">
              <w:r w:rsidRPr="006076CC">
                <w:rPr>
                  <w:b/>
                  <w:i/>
                </w:rPr>
                <w:t>PU</w:t>
              </w:r>
              <w:r w:rsidR="008C147B">
                <w:rPr>
                  <w:b/>
                  <w:i/>
                </w:rPr>
                <w:t>016: Zmiana stopnia aktywno</w:t>
              </w:r>
            </w:ins>
            <w:ins w:id="3521" w:author="Okot" w:date="2019-12-26T08:33:00Z">
              <w:r w:rsidR="008C147B">
                <w:rPr>
                  <w:b/>
                  <w:i/>
                </w:rPr>
                <w:t>ści fizycznej</w:t>
              </w:r>
            </w:ins>
          </w:p>
        </w:tc>
      </w:tr>
      <w:tr w:rsidR="00BE053A" w14:paraId="70A7B5F5" w14:textId="77777777" w:rsidTr="00BE053A">
        <w:trPr>
          <w:ins w:id="3522" w:author="Okot" w:date="2019-12-25T10:56:00Z"/>
        </w:trPr>
        <w:tc>
          <w:tcPr>
            <w:tcW w:w="3397" w:type="dxa"/>
            <w:tcPrChange w:id="3523" w:author="Okot" w:date="2019-12-26T08:33:00Z">
              <w:tcPr>
                <w:tcW w:w="3397" w:type="dxa"/>
              </w:tcPr>
            </w:tcPrChange>
          </w:tcPr>
          <w:p w14:paraId="055C8B3E" w14:textId="77777777" w:rsidR="00BE053A" w:rsidRPr="00541155" w:rsidRDefault="00BE053A" w:rsidP="00BE053A">
            <w:pPr>
              <w:ind w:firstLine="0"/>
              <w:rPr>
                <w:ins w:id="3524" w:author="Okot" w:date="2019-12-25T10:56:00Z"/>
                <w:b/>
              </w:rPr>
            </w:pPr>
            <w:ins w:id="3525" w:author="Okot" w:date="2019-12-25T10:56:00Z">
              <w:r w:rsidRPr="00541155">
                <w:rPr>
                  <w:b/>
                </w:rPr>
                <w:t>Opis</w:t>
              </w:r>
            </w:ins>
          </w:p>
        </w:tc>
        <w:tc>
          <w:tcPr>
            <w:tcW w:w="5664" w:type="dxa"/>
            <w:tcPrChange w:id="3526" w:author="Okot" w:date="2019-12-26T08:33:00Z">
              <w:tcPr>
                <w:tcW w:w="5664" w:type="dxa"/>
              </w:tcPr>
            </w:tcPrChange>
          </w:tcPr>
          <w:p w14:paraId="68B6FF0F" w14:textId="6A13C0DB" w:rsidR="00BE053A" w:rsidRDefault="00BE053A" w:rsidP="008C147B">
            <w:pPr>
              <w:ind w:firstLine="0"/>
              <w:rPr>
                <w:ins w:id="3527" w:author="Okot" w:date="2019-12-26T08:32:00Z"/>
              </w:rPr>
              <w:pPrChange w:id="3528" w:author="Okot" w:date="2019-12-26T08:34:00Z">
                <w:pPr>
                  <w:ind w:firstLine="0"/>
                </w:pPr>
              </w:pPrChange>
            </w:pPr>
            <w:ins w:id="3529" w:author="Okot" w:date="2019-12-26T08:32:00Z">
              <w:r>
                <w:t xml:space="preserve">Przypadek użycia pozwala użytkownikowi zmienić </w:t>
              </w:r>
            </w:ins>
            <w:ins w:id="3530" w:author="Okot" w:date="2019-12-26T08:34:00Z">
              <w:r w:rsidR="008C147B">
                <w:t>swój stopień aktywności fizycznej.</w:t>
              </w:r>
            </w:ins>
          </w:p>
        </w:tc>
      </w:tr>
      <w:tr w:rsidR="00BE053A" w14:paraId="46AF98A8" w14:textId="77777777" w:rsidTr="00BE053A">
        <w:trPr>
          <w:ins w:id="3531" w:author="Okot" w:date="2019-12-25T10:56:00Z"/>
        </w:trPr>
        <w:tc>
          <w:tcPr>
            <w:tcW w:w="3397" w:type="dxa"/>
            <w:tcPrChange w:id="3532" w:author="Okot" w:date="2019-12-26T08:33:00Z">
              <w:tcPr>
                <w:tcW w:w="3397" w:type="dxa"/>
              </w:tcPr>
            </w:tcPrChange>
          </w:tcPr>
          <w:p w14:paraId="6CFC6AF1" w14:textId="77777777" w:rsidR="00BE053A" w:rsidRPr="00541155" w:rsidRDefault="00BE053A" w:rsidP="00BE053A">
            <w:pPr>
              <w:ind w:firstLine="0"/>
              <w:rPr>
                <w:ins w:id="3533" w:author="Okot" w:date="2019-12-25T10:56:00Z"/>
                <w:b/>
              </w:rPr>
            </w:pPr>
            <w:ins w:id="3534" w:author="Okot" w:date="2019-12-25T10:56:00Z">
              <w:r w:rsidRPr="00541155">
                <w:rPr>
                  <w:b/>
                </w:rPr>
                <w:t>Warunki początkowe</w:t>
              </w:r>
            </w:ins>
          </w:p>
        </w:tc>
        <w:tc>
          <w:tcPr>
            <w:tcW w:w="5664" w:type="dxa"/>
            <w:tcPrChange w:id="3535" w:author="Okot" w:date="2019-12-26T08:33:00Z">
              <w:tcPr>
                <w:tcW w:w="5664" w:type="dxa"/>
              </w:tcPr>
            </w:tcPrChange>
          </w:tcPr>
          <w:p w14:paraId="434BF140" w14:textId="6A88647A" w:rsidR="00BE053A" w:rsidRDefault="00BE053A" w:rsidP="008C147B">
            <w:pPr>
              <w:ind w:firstLine="0"/>
              <w:rPr>
                <w:ins w:id="3536" w:author="Okot" w:date="2019-12-26T08:32:00Z"/>
              </w:rPr>
              <w:pPrChange w:id="3537" w:author="Okot" w:date="2019-12-26T08:34:00Z">
                <w:pPr>
                  <w:ind w:firstLine="0"/>
                </w:pPr>
              </w:pPrChange>
            </w:pPr>
            <w:ins w:id="3538" w:author="Okot" w:date="2019-12-26T08:32:00Z">
              <w:r>
                <w:t>Użytkownik poprawnie zrealizował PU002 oraz PU01</w:t>
              </w:r>
            </w:ins>
            <w:ins w:id="3539" w:author="Okot" w:date="2019-12-26T08:34:00Z">
              <w:r w:rsidR="008C147B">
                <w:t>5</w:t>
              </w:r>
            </w:ins>
            <w:ins w:id="3540" w:author="Okot" w:date="2019-12-26T08:32:00Z">
              <w:r>
                <w:t xml:space="preserve"> i znajduje się na podstronie „Moje dane”.</w:t>
              </w:r>
            </w:ins>
          </w:p>
        </w:tc>
      </w:tr>
      <w:tr w:rsidR="00BE053A" w14:paraId="563DE692" w14:textId="77777777" w:rsidTr="00BE053A">
        <w:trPr>
          <w:ins w:id="3541" w:author="Okot" w:date="2019-12-25T10:56:00Z"/>
        </w:trPr>
        <w:tc>
          <w:tcPr>
            <w:tcW w:w="3397" w:type="dxa"/>
            <w:tcPrChange w:id="3542" w:author="Okot" w:date="2019-12-26T08:33:00Z">
              <w:tcPr>
                <w:tcW w:w="3397" w:type="dxa"/>
              </w:tcPr>
            </w:tcPrChange>
          </w:tcPr>
          <w:p w14:paraId="59803C65" w14:textId="77777777" w:rsidR="00BE053A" w:rsidRPr="00541155" w:rsidRDefault="00BE053A" w:rsidP="00BE053A">
            <w:pPr>
              <w:ind w:firstLine="0"/>
              <w:rPr>
                <w:ins w:id="3543" w:author="Okot" w:date="2019-12-25T10:56:00Z"/>
                <w:b/>
              </w:rPr>
            </w:pPr>
            <w:ins w:id="3544" w:author="Okot" w:date="2019-12-25T10:56:00Z">
              <w:r w:rsidRPr="00541155">
                <w:rPr>
                  <w:b/>
                </w:rPr>
                <w:lastRenderedPageBreak/>
                <w:t>Inicjacja</w:t>
              </w:r>
            </w:ins>
          </w:p>
        </w:tc>
        <w:tc>
          <w:tcPr>
            <w:tcW w:w="5664" w:type="dxa"/>
            <w:tcPrChange w:id="3545" w:author="Okot" w:date="2019-12-26T08:33:00Z">
              <w:tcPr>
                <w:tcW w:w="5664" w:type="dxa"/>
              </w:tcPr>
            </w:tcPrChange>
          </w:tcPr>
          <w:p w14:paraId="7B994066" w14:textId="7231E4AF" w:rsidR="00BE053A" w:rsidRDefault="00BE053A" w:rsidP="00BE053A">
            <w:pPr>
              <w:ind w:firstLine="0"/>
              <w:rPr>
                <w:ins w:id="3546" w:author="Okot" w:date="2019-12-26T08:32:00Z"/>
              </w:rPr>
            </w:pPr>
            <w:ins w:id="3547" w:author="Okot" w:date="2019-12-26T08:32:00Z">
              <w:r>
                <w:t>Użytkownik użył przycisku „Edycja” znajdującego się przy</w:t>
              </w:r>
              <w:r w:rsidR="00F43A2D">
                <w:t xml:space="preserve"> informacji o aktualnie ustawionym stopniu aktywno</w:t>
              </w:r>
            </w:ins>
            <w:ins w:id="3548" w:author="Okot" w:date="2019-12-26T08:35:00Z">
              <w:r w:rsidR="00F43A2D">
                <w:t>ści fizycznej</w:t>
              </w:r>
            </w:ins>
            <w:ins w:id="3549" w:author="Okot" w:date="2019-12-26T08:32:00Z">
              <w:r>
                <w:t>.</w:t>
              </w:r>
            </w:ins>
          </w:p>
        </w:tc>
      </w:tr>
      <w:tr w:rsidR="00BE053A" w14:paraId="6CA54D8A" w14:textId="77777777" w:rsidTr="00BE053A">
        <w:trPr>
          <w:ins w:id="3550" w:author="Okot" w:date="2019-12-25T10:56:00Z"/>
        </w:trPr>
        <w:tc>
          <w:tcPr>
            <w:tcW w:w="3397" w:type="dxa"/>
            <w:tcPrChange w:id="3551" w:author="Okot" w:date="2019-12-26T08:33:00Z">
              <w:tcPr>
                <w:tcW w:w="3397" w:type="dxa"/>
              </w:tcPr>
            </w:tcPrChange>
          </w:tcPr>
          <w:p w14:paraId="1FC35744" w14:textId="77777777" w:rsidR="00BE053A" w:rsidRPr="00541155" w:rsidRDefault="00BE053A" w:rsidP="00BE053A">
            <w:pPr>
              <w:ind w:firstLine="0"/>
              <w:rPr>
                <w:ins w:id="3552" w:author="Okot" w:date="2019-12-25T10:56:00Z"/>
                <w:b/>
              </w:rPr>
            </w:pPr>
            <w:ins w:id="3553" w:author="Okot" w:date="2019-12-25T10:56:00Z">
              <w:r w:rsidRPr="00541155">
                <w:rPr>
                  <w:b/>
                </w:rPr>
                <w:t>Warunki końcowe</w:t>
              </w:r>
            </w:ins>
          </w:p>
        </w:tc>
        <w:tc>
          <w:tcPr>
            <w:tcW w:w="5664" w:type="dxa"/>
            <w:tcPrChange w:id="3554" w:author="Okot" w:date="2019-12-26T08:33:00Z">
              <w:tcPr>
                <w:tcW w:w="5664" w:type="dxa"/>
              </w:tcPr>
            </w:tcPrChange>
          </w:tcPr>
          <w:p w14:paraId="1450F6F9" w14:textId="29AB90B1" w:rsidR="00BE053A" w:rsidRDefault="00BE053A" w:rsidP="00BE053A">
            <w:pPr>
              <w:ind w:firstLine="0"/>
              <w:rPr>
                <w:ins w:id="3555" w:author="Okot" w:date="2019-12-26T08:32:00Z"/>
              </w:rPr>
            </w:pPr>
            <w:ins w:id="3556" w:author="Okot" w:date="2019-12-26T08:32:00Z">
              <w:r>
                <w:t>Został wyświetlony komunikat informujący o zmianie</w:t>
              </w:r>
              <w:r w:rsidR="00F43A2D">
                <w:t xml:space="preserve"> stopnia aktywno</w:t>
              </w:r>
            </w:ins>
            <w:ins w:id="3557" w:author="Okot" w:date="2019-12-26T08:36:00Z">
              <w:r w:rsidR="00F43A2D">
                <w:t>ści</w:t>
              </w:r>
            </w:ins>
            <w:ins w:id="3558" w:author="Okot" w:date="2019-12-26T08:32:00Z">
              <w:r>
                <w:t xml:space="preserve"> użytkownika.</w:t>
              </w:r>
            </w:ins>
          </w:p>
        </w:tc>
      </w:tr>
      <w:tr w:rsidR="00BE053A" w14:paraId="254BD758" w14:textId="77777777" w:rsidTr="00BE053A">
        <w:trPr>
          <w:ins w:id="3559" w:author="Okot" w:date="2019-12-25T10:56:00Z"/>
        </w:trPr>
        <w:tc>
          <w:tcPr>
            <w:tcW w:w="3397" w:type="dxa"/>
            <w:tcPrChange w:id="3560" w:author="Okot" w:date="2019-12-26T08:33:00Z">
              <w:tcPr>
                <w:tcW w:w="3397" w:type="dxa"/>
              </w:tcPr>
            </w:tcPrChange>
          </w:tcPr>
          <w:p w14:paraId="1C9C96EE" w14:textId="77777777" w:rsidR="00BE053A" w:rsidRPr="00541155" w:rsidRDefault="00BE053A" w:rsidP="00BE053A">
            <w:pPr>
              <w:ind w:firstLine="0"/>
              <w:rPr>
                <w:ins w:id="3561" w:author="Okot" w:date="2019-12-25T10:56:00Z"/>
                <w:b/>
              </w:rPr>
            </w:pPr>
            <w:ins w:id="3562" w:author="Okot" w:date="2019-12-25T10:56:00Z">
              <w:r w:rsidRPr="00541155">
                <w:rPr>
                  <w:b/>
                </w:rPr>
                <w:t>Scenariusz główny</w:t>
              </w:r>
            </w:ins>
          </w:p>
        </w:tc>
        <w:tc>
          <w:tcPr>
            <w:tcW w:w="5664" w:type="dxa"/>
            <w:tcPrChange w:id="3563" w:author="Okot" w:date="2019-12-26T08:33:00Z">
              <w:tcPr>
                <w:tcW w:w="5664" w:type="dxa"/>
              </w:tcPr>
            </w:tcPrChange>
          </w:tcPr>
          <w:p w14:paraId="2655BA02" w14:textId="28975CD5" w:rsidR="00BE053A" w:rsidRDefault="00BE053A" w:rsidP="00BE053A">
            <w:pPr>
              <w:ind w:firstLine="0"/>
              <w:rPr>
                <w:ins w:id="3564" w:author="Okot" w:date="2019-12-26T08:32:00Z"/>
              </w:rPr>
            </w:pPr>
            <w:ins w:id="3565" w:author="Okot" w:date="2019-12-26T08:32:00Z">
              <w:r>
                <w:t>1. Użytkownik aktywował przycisk „Edycja” znajdujący się przy</w:t>
              </w:r>
              <w:r w:rsidR="00F43A2D">
                <w:t xml:space="preserve"> </w:t>
              </w:r>
            </w:ins>
            <w:ins w:id="3566" w:author="Okot" w:date="2019-12-26T08:36:00Z">
              <w:r w:rsidR="00F43A2D">
                <w:t>informacji o aktualnie ustawionym stopniu aktywności fizycznej.</w:t>
              </w:r>
            </w:ins>
          </w:p>
          <w:p w14:paraId="41CDA203" w14:textId="64555062" w:rsidR="00BE053A" w:rsidRDefault="00BE053A" w:rsidP="00BE053A">
            <w:pPr>
              <w:ind w:firstLine="0"/>
              <w:rPr>
                <w:ins w:id="3567" w:author="Okot" w:date="2019-12-26T08:32:00Z"/>
              </w:rPr>
            </w:pPr>
            <w:ins w:id="3568" w:author="Okot" w:date="2019-12-26T08:32:00Z">
              <w:r>
                <w:t>2. Pojawia się okno modalne z</w:t>
              </w:r>
              <w:r w:rsidR="00F43A2D">
                <w:t>awierające formularz zmiany stopnia aktywno</w:t>
              </w:r>
            </w:ins>
            <w:ins w:id="3569" w:author="Okot" w:date="2019-12-26T08:36:00Z">
              <w:r w:rsidR="00F43A2D">
                <w:t>ści fizycznej</w:t>
              </w:r>
            </w:ins>
            <w:ins w:id="3570" w:author="Okot" w:date="2019-12-26T08:32:00Z">
              <w:r>
                <w:t>.</w:t>
              </w:r>
            </w:ins>
          </w:p>
          <w:p w14:paraId="08CD2B47" w14:textId="589A61F2" w:rsidR="00BE053A" w:rsidRDefault="00BE053A" w:rsidP="00BE053A">
            <w:pPr>
              <w:ind w:firstLine="0"/>
              <w:rPr>
                <w:ins w:id="3571" w:author="Okot" w:date="2019-12-26T08:32:00Z"/>
              </w:rPr>
            </w:pPr>
            <w:ins w:id="3572" w:author="Okot" w:date="2019-12-26T08:32:00Z">
              <w:r>
                <w:t xml:space="preserve">3. </w:t>
              </w:r>
            </w:ins>
            <w:ins w:id="3573" w:author="Okot" w:date="2019-12-26T08:36:00Z">
              <w:r w:rsidR="00F43A2D">
                <w:t>Użytkownik ustawia właściwy dla niego stopień aktywności fizycznej.</w:t>
              </w:r>
            </w:ins>
          </w:p>
          <w:p w14:paraId="420202A2" w14:textId="77777777" w:rsidR="00BE053A" w:rsidRDefault="00BE053A" w:rsidP="00BE053A">
            <w:pPr>
              <w:ind w:firstLine="0"/>
              <w:rPr>
                <w:ins w:id="3574" w:author="Okot" w:date="2019-12-26T08:32:00Z"/>
              </w:rPr>
            </w:pPr>
            <w:ins w:id="3575" w:author="Okot" w:date="2019-12-26T08:32:00Z">
              <w:r>
                <w:t xml:space="preserve">4. Użytkownik naciska przycisk „Zapisz.” </w:t>
              </w:r>
            </w:ins>
          </w:p>
          <w:p w14:paraId="622BD166" w14:textId="77777777" w:rsidR="00BE053A" w:rsidRDefault="00BE053A" w:rsidP="00BE053A">
            <w:pPr>
              <w:ind w:firstLine="0"/>
              <w:rPr>
                <w:ins w:id="3576" w:author="Okot" w:date="2019-12-26T08:32:00Z"/>
              </w:rPr>
            </w:pPr>
            <w:ins w:id="3577" w:author="Okot" w:date="2019-12-26T08:32:00Z">
              <w:r>
                <w:t>5. System weryfikuje przesyłany formularz.</w:t>
              </w:r>
            </w:ins>
          </w:p>
          <w:p w14:paraId="460D1A02" w14:textId="4B1EDE25" w:rsidR="00BE053A" w:rsidRDefault="00BE053A" w:rsidP="00BE053A">
            <w:pPr>
              <w:ind w:firstLine="0"/>
              <w:rPr>
                <w:ins w:id="3578" w:author="Okot" w:date="2019-12-26T08:32:00Z"/>
              </w:rPr>
            </w:pPr>
            <w:ins w:id="3579" w:author="Okot" w:date="2019-12-26T08:32:00Z">
              <w:r>
                <w:t>6</w:t>
              </w:r>
              <w:r w:rsidR="00F43A2D">
                <w:t xml:space="preserve">. </w:t>
              </w:r>
            </w:ins>
            <w:ins w:id="3580" w:author="Okot" w:date="2019-12-26T08:37:00Z">
              <w:r w:rsidR="00F43A2D">
                <w:t>Stopień aktywności fizycznej użytkownika</w:t>
              </w:r>
            </w:ins>
            <w:ins w:id="3581" w:author="Okot" w:date="2019-12-26T08:32:00Z">
              <w:r>
                <w:t xml:space="preserve"> zostaje zapisany w bazie danych.</w:t>
              </w:r>
            </w:ins>
          </w:p>
          <w:p w14:paraId="2EF0DD7C" w14:textId="4FDB5724" w:rsidR="00BE053A" w:rsidRDefault="00BE053A" w:rsidP="00BE053A">
            <w:pPr>
              <w:ind w:firstLine="0"/>
              <w:rPr>
                <w:ins w:id="3582" w:author="Okot" w:date="2019-12-26T08:32:00Z"/>
              </w:rPr>
            </w:pPr>
            <w:ins w:id="3583" w:author="Okot" w:date="2019-12-26T08:32:00Z">
              <w:r>
                <w:t>7.Wyświetlony zostaje komuni</w:t>
              </w:r>
              <w:r w:rsidR="00F43A2D">
                <w:t>kat informujący o zapisaniu stopnia aktywno</w:t>
              </w:r>
            </w:ins>
            <w:ins w:id="3584" w:author="Okot" w:date="2019-12-26T08:37:00Z">
              <w:r w:rsidR="00F43A2D">
                <w:t>ści fizycznej</w:t>
              </w:r>
            </w:ins>
            <w:ins w:id="3585" w:author="Okot" w:date="2019-12-26T08:32:00Z">
              <w:r>
                <w:t xml:space="preserve"> użytkownika.</w:t>
              </w:r>
            </w:ins>
          </w:p>
        </w:tc>
      </w:tr>
      <w:tr w:rsidR="00BE053A" w14:paraId="083ECB1D" w14:textId="77777777" w:rsidTr="00BE053A">
        <w:trPr>
          <w:trHeight w:val="54"/>
          <w:ins w:id="3586" w:author="Okot" w:date="2019-12-25T10:56:00Z"/>
          <w:trPrChange w:id="3587" w:author="Okot" w:date="2019-12-26T08:33:00Z">
            <w:trPr>
              <w:trHeight w:val="54"/>
            </w:trPr>
          </w:trPrChange>
        </w:trPr>
        <w:tc>
          <w:tcPr>
            <w:tcW w:w="3397" w:type="dxa"/>
            <w:tcPrChange w:id="3588" w:author="Okot" w:date="2019-12-26T08:33:00Z">
              <w:tcPr>
                <w:tcW w:w="3397" w:type="dxa"/>
              </w:tcPr>
            </w:tcPrChange>
          </w:tcPr>
          <w:p w14:paraId="699113DF" w14:textId="77777777" w:rsidR="00BE053A" w:rsidRPr="00541155" w:rsidRDefault="00BE053A" w:rsidP="00BE053A">
            <w:pPr>
              <w:ind w:firstLine="0"/>
              <w:rPr>
                <w:ins w:id="3589" w:author="Okot" w:date="2019-12-25T10:56:00Z"/>
                <w:b/>
              </w:rPr>
            </w:pPr>
            <w:ins w:id="3590" w:author="Okot" w:date="2019-12-25T10:56:00Z">
              <w:r w:rsidRPr="00541155">
                <w:rPr>
                  <w:b/>
                </w:rPr>
                <w:t>Scenariusze alternatywne</w:t>
              </w:r>
            </w:ins>
          </w:p>
        </w:tc>
        <w:tc>
          <w:tcPr>
            <w:tcW w:w="5664" w:type="dxa"/>
            <w:tcPrChange w:id="3591" w:author="Okot" w:date="2019-12-26T08:33:00Z">
              <w:tcPr>
                <w:tcW w:w="5664" w:type="dxa"/>
              </w:tcPr>
            </w:tcPrChange>
          </w:tcPr>
          <w:p w14:paraId="11A23E28" w14:textId="77777777" w:rsidR="00527EBA" w:rsidRDefault="00527EBA" w:rsidP="00527EBA">
            <w:pPr>
              <w:ind w:firstLine="0"/>
              <w:rPr>
                <w:ins w:id="3592" w:author="Okot" w:date="2019-12-26T09:35:00Z"/>
              </w:rPr>
            </w:pPr>
            <w:ins w:id="3593" w:author="Okot" w:date="2019-12-26T09:35:00Z">
              <w:r>
                <w:t>4.1. Użytkownika używa przycisku do zamknięcia okna.</w:t>
              </w:r>
            </w:ins>
          </w:p>
          <w:p w14:paraId="1837328B" w14:textId="77777777" w:rsidR="00527EBA" w:rsidRDefault="00527EBA" w:rsidP="00527EBA">
            <w:pPr>
              <w:ind w:firstLine="0"/>
              <w:rPr>
                <w:ins w:id="3594" w:author="Okot" w:date="2019-12-26T09:35:00Z"/>
              </w:rPr>
            </w:pPr>
            <w:ins w:id="3595" w:author="Okot" w:date="2019-12-26T09:35:00Z">
              <w:r>
                <w:t>4.1.1. Pojawia okno dialogowe służące do potwierdzenia zamknięcia okna bez zapisywania danych.</w:t>
              </w:r>
            </w:ins>
          </w:p>
          <w:p w14:paraId="189AAB58" w14:textId="77777777" w:rsidR="00527EBA" w:rsidRDefault="00527EBA" w:rsidP="00527EBA">
            <w:pPr>
              <w:ind w:firstLine="0"/>
              <w:rPr>
                <w:ins w:id="3596" w:author="Okot" w:date="2019-12-26T09:35:00Z"/>
              </w:rPr>
            </w:pPr>
            <w:ins w:id="3597" w:author="Okot" w:date="2019-12-26T09:35:00Z">
              <w:r>
                <w:t>4.1.2.1. Użytkownik potwierdza zamknięcie okna.</w:t>
              </w:r>
            </w:ins>
          </w:p>
          <w:p w14:paraId="00AC0A94" w14:textId="77777777" w:rsidR="00527EBA" w:rsidRDefault="00527EBA" w:rsidP="00527EBA">
            <w:pPr>
              <w:ind w:firstLine="0"/>
              <w:rPr>
                <w:ins w:id="3598" w:author="Okot" w:date="2019-12-26T09:35:00Z"/>
              </w:rPr>
            </w:pPr>
            <w:ins w:id="3599" w:author="Okot" w:date="2019-12-26T09:35:00Z">
              <w:r>
                <w:t>4.1.2.1.1. Okno modalne z formularzem zostaje zamknięte.</w:t>
              </w:r>
            </w:ins>
          </w:p>
          <w:p w14:paraId="631E830D" w14:textId="77777777" w:rsidR="00527EBA" w:rsidRDefault="00527EBA" w:rsidP="00527EBA">
            <w:pPr>
              <w:ind w:firstLine="0"/>
              <w:rPr>
                <w:ins w:id="3600" w:author="Okot" w:date="2019-12-26T09:35:00Z"/>
              </w:rPr>
            </w:pPr>
            <w:ins w:id="3601" w:author="Okot" w:date="2019-12-26T09:35:00Z">
              <w:r>
                <w:t>4.1.2.1.2. Użytkownik zostaje przekierowany na stronę „Moje dane”.</w:t>
              </w:r>
            </w:ins>
          </w:p>
          <w:p w14:paraId="24968386" w14:textId="77777777" w:rsidR="00527EBA" w:rsidRDefault="00527EBA" w:rsidP="00527EBA">
            <w:pPr>
              <w:ind w:firstLine="0"/>
              <w:rPr>
                <w:ins w:id="3602" w:author="Okot" w:date="2019-12-26T09:35:00Z"/>
              </w:rPr>
            </w:pPr>
            <w:ins w:id="3603" w:author="Okot" w:date="2019-12-26T09:35:00Z">
              <w:r>
                <w:t>4.1.2.2. Użytkownik rezygnuje z akcji.</w:t>
              </w:r>
            </w:ins>
          </w:p>
          <w:p w14:paraId="00C7F22C" w14:textId="69E2AF73" w:rsidR="00527EBA" w:rsidRDefault="00527EBA" w:rsidP="00BE053A">
            <w:pPr>
              <w:ind w:firstLine="0"/>
              <w:rPr>
                <w:ins w:id="3604" w:author="Okot" w:date="2019-12-26T09:35:00Z"/>
              </w:rPr>
            </w:pPr>
            <w:ins w:id="3605" w:author="Okot" w:date="2019-12-26T09:35:00Z">
              <w:r>
                <w:t>4.1.2.2.1. Powrót do pkt. 4.</w:t>
              </w:r>
            </w:ins>
          </w:p>
          <w:p w14:paraId="76CEEFE9" w14:textId="77777777" w:rsidR="00BE053A" w:rsidRDefault="00BE053A" w:rsidP="00BE053A">
            <w:pPr>
              <w:ind w:firstLine="0"/>
              <w:rPr>
                <w:ins w:id="3606" w:author="Okot" w:date="2019-12-26T08:32:00Z"/>
              </w:rPr>
            </w:pPr>
            <w:ins w:id="3607" w:author="Okot" w:date="2019-12-26T08:32:00Z">
              <w:r>
                <w:t>5.1. Nie wybrano żadnego celu.</w:t>
              </w:r>
            </w:ins>
          </w:p>
          <w:p w14:paraId="7BD6BE71" w14:textId="77777777" w:rsidR="00BE053A" w:rsidRDefault="00BE053A" w:rsidP="00BE053A">
            <w:pPr>
              <w:ind w:firstLine="0"/>
              <w:rPr>
                <w:ins w:id="3608" w:author="Okot" w:date="2019-12-26T08:32:00Z"/>
              </w:rPr>
            </w:pPr>
            <w:ins w:id="3609" w:author="Okot" w:date="2019-12-26T08:32:00Z">
              <w:r>
                <w:t>5.1.1. Wyświetlony zostaje stosowny komunikat.</w:t>
              </w:r>
            </w:ins>
          </w:p>
          <w:p w14:paraId="24B6AE33" w14:textId="77777777" w:rsidR="00BE053A" w:rsidRDefault="00BE053A" w:rsidP="00BE053A">
            <w:pPr>
              <w:ind w:firstLine="0"/>
              <w:rPr>
                <w:ins w:id="3610" w:author="Okot" w:date="2019-12-26T08:37:00Z"/>
              </w:rPr>
            </w:pPr>
            <w:ins w:id="3611" w:author="Okot" w:date="2019-12-26T08:32:00Z">
              <w:r>
                <w:t>5.1.2. Powrót do pkt. 3.</w:t>
              </w:r>
            </w:ins>
          </w:p>
          <w:p w14:paraId="0F4592CD" w14:textId="77777777" w:rsidR="00E179BF" w:rsidRDefault="00E179BF" w:rsidP="00E179BF">
            <w:pPr>
              <w:ind w:firstLine="0"/>
              <w:rPr>
                <w:ins w:id="3612" w:author="Okot" w:date="2019-12-26T08:37:00Z"/>
              </w:rPr>
            </w:pPr>
            <w:ins w:id="3613" w:author="Okot" w:date="2019-12-26T08:37:00Z">
              <w:r>
                <w:t>6.1. Jeśli zostało wcześniej wyliczone zapotrzebowanie kaloryczne użytkownika, system przelicza je ponownie.</w:t>
              </w:r>
            </w:ins>
          </w:p>
          <w:p w14:paraId="2FB04E19" w14:textId="7B1D85C1" w:rsidR="00E179BF" w:rsidRDefault="00E179BF" w:rsidP="00E179BF">
            <w:pPr>
              <w:ind w:firstLine="0"/>
              <w:rPr>
                <w:ins w:id="3614" w:author="Okot" w:date="2019-12-26T08:32:00Z"/>
              </w:rPr>
            </w:pPr>
            <w:ins w:id="3615" w:author="Okot" w:date="2019-12-26T08:37:00Z">
              <w:r>
                <w:t xml:space="preserve">6.2. Przejście </w:t>
              </w:r>
              <w:r w:rsidRPr="00F52DBD">
                <w:rPr>
                  <w:highlight w:val="yellow"/>
                </w:rPr>
                <w:t>do PU0XX (żądanie przeliczenia)</w:t>
              </w:r>
            </w:ins>
          </w:p>
        </w:tc>
      </w:tr>
    </w:tbl>
    <w:p w14:paraId="2E5DF468" w14:textId="77777777" w:rsidR="00956227" w:rsidRDefault="00956227" w:rsidP="00F01781">
      <w:pPr>
        <w:ind w:firstLine="0"/>
        <w:rPr>
          <w:ins w:id="3616" w:author="Okot" w:date="2019-12-18T15:18:00Z"/>
        </w:rPr>
      </w:pPr>
    </w:p>
    <w:p w14:paraId="1423771A" w14:textId="22D55860" w:rsidR="006539AD" w:rsidRDefault="006539AD" w:rsidP="006539AD">
      <w:pPr>
        <w:ind w:firstLine="0"/>
        <w:rPr>
          <w:ins w:id="3617" w:author="Okot" w:date="2019-12-26T09:03:00Z"/>
        </w:rPr>
      </w:pPr>
      <w:ins w:id="3618" w:author="Okot" w:date="2019-12-26T09:03:00Z">
        <w:r>
          <w:t>Tabela 4.17.</w:t>
        </w:r>
      </w:ins>
    </w:p>
    <w:p w14:paraId="1629CB71" w14:textId="62CE414D" w:rsidR="00732A9A" w:rsidRDefault="006539AD">
      <w:pPr>
        <w:ind w:firstLine="0"/>
        <w:rPr>
          <w:ins w:id="3619" w:author="Okot" w:date="2019-12-12T11:50:00Z"/>
        </w:rPr>
        <w:pPrChange w:id="3620" w:author="Okot" w:date="2019-12-10T16:58:00Z">
          <w:pPr>
            <w:pStyle w:val="Podtytu"/>
          </w:pPr>
        </w:pPrChange>
      </w:pPr>
      <w:ins w:id="3621"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622">
          <w:tblGrid>
            <w:gridCol w:w="3397"/>
            <w:gridCol w:w="5664"/>
          </w:tblGrid>
        </w:tblGridChange>
      </w:tblGrid>
      <w:tr w:rsidR="005C4BBD" w14:paraId="2C28787C" w14:textId="77777777" w:rsidTr="005C4BBD">
        <w:trPr>
          <w:ins w:id="3623" w:author="Okot" w:date="2019-12-12T11:50:00Z"/>
        </w:trPr>
        <w:tc>
          <w:tcPr>
            <w:tcW w:w="3397" w:type="dxa"/>
          </w:tcPr>
          <w:p w14:paraId="3D1A27B0" w14:textId="77777777" w:rsidR="005C4BBD" w:rsidRPr="005C4BBD" w:rsidRDefault="005C4BBD" w:rsidP="005C4BBD">
            <w:pPr>
              <w:ind w:firstLine="0"/>
              <w:rPr>
                <w:ins w:id="3624" w:author="Okot" w:date="2019-12-12T11:50:00Z"/>
                <w:b/>
                <w:rPrChange w:id="3625" w:author="Okot" w:date="2019-12-12T11:50:00Z">
                  <w:rPr>
                    <w:ins w:id="3626" w:author="Okot" w:date="2019-12-12T11:50:00Z"/>
                  </w:rPr>
                </w:rPrChange>
              </w:rPr>
            </w:pPr>
            <w:ins w:id="3627" w:author="Okot" w:date="2019-12-12T11:50:00Z">
              <w:r w:rsidRPr="005C4BBD">
                <w:rPr>
                  <w:b/>
                  <w:rPrChange w:id="3628" w:author="Okot" w:date="2019-12-12T11:50:00Z">
                    <w:rPr/>
                  </w:rPrChange>
                </w:rPr>
                <w:t>Nazwa</w:t>
              </w:r>
            </w:ins>
          </w:p>
        </w:tc>
        <w:tc>
          <w:tcPr>
            <w:tcW w:w="5664" w:type="dxa"/>
          </w:tcPr>
          <w:p w14:paraId="2F71647A" w14:textId="5D008B59" w:rsidR="005C4BBD" w:rsidRPr="00C940F5" w:rsidRDefault="00C940F5" w:rsidP="008134E1">
            <w:pPr>
              <w:ind w:firstLine="0"/>
              <w:rPr>
                <w:ins w:id="3629" w:author="Okot" w:date="2019-12-12T11:50:00Z"/>
                <w:b/>
                <w:i/>
                <w:rPrChange w:id="3630" w:author="Okot" w:date="2019-12-26T09:05:00Z">
                  <w:rPr>
                    <w:ins w:id="3631" w:author="Okot" w:date="2019-12-12T11:50:00Z"/>
                  </w:rPr>
                </w:rPrChange>
              </w:rPr>
              <w:pPrChange w:id="3632" w:author="Okot" w:date="2019-12-26T09:32:00Z">
                <w:pPr>
                  <w:ind w:firstLine="0"/>
                </w:pPr>
              </w:pPrChange>
            </w:pPr>
            <w:ins w:id="3633" w:author="Okot" w:date="2019-12-12T11:50:00Z">
              <w:r w:rsidRPr="00C940F5">
                <w:rPr>
                  <w:b/>
                  <w:i/>
                  <w:rPrChange w:id="3634" w:author="Okot" w:date="2019-12-26T09:05:00Z">
                    <w:rPr/>
                  </w:rPrChange>
                </w:rPr>
                <w:t>PU</w:t>
              </w:r>
            </w:ins>
            <w:ins w:id="3635" w:author="Okot" w:date="2019-12-26T09:32:00Z">
              <w:r w:rsidR="008134E1" w:rsidRPr="00C940F5">
                <w:rPr>
                  <w:b/>
                  <w:i/>
                  <w:rPrChange w:id="3636" w:author="Okot" w:date="2019-12-26T09:05:00Z">
                    <w:rPr>
                      <w:b/>
                      <w:i/>
                    </w:rPr>
                  </w:rPrChange>
                </w:rPr>
                <w:t>017:</w:t>
              </w:r>
              <w:r w:rsidR="008134E1">
                <w:rPr>
                  <w:b/>
                  <w:i/>
                </w:rPr>
                <w:t xml:space="preserve"> Żądanie</w:t>
              </w:r>
            </w:ins>
            <w:ins w:id="3637" w:author="Okot" w:date="2019-12-26T09:05:00Z">
              <w:r w:rsidRPr="00C940F5">
                <w:rPr>
                  <w:b/>
                  <w:i/>
                  <w:rPrChange w:id="3638" w:author="Okot" w:date="2019-12-26T09:05:00Z">
                    <w:rPr/>
                  </w:rPrChange>
                </w:rPr>
                <w:t xml:space="preserve"> wyliczenia zapotrzebowania</w:t>
              </w:r>
            </w:ins>
          </w:p>
        </w:tc>
      </w:tr>
      <w:tr w:rsidR="005C4BBD" w14:paraId="055048B1" w14:textId="77777777" w:rsidTr="005C4BBD">
        <w:trPr>
          <w:ins w:id="3639" w:author="Okot" w:date="2019-12-12T11:50:00Z"/>
        </w:trPr>
        <w:tc>
          <w:tcPr>
            <w:tcW w:w="3397" w:type="dxa"/>
          </w:tcPr>
          <w:p w14:paraId="27A2F08F" w14:textId="77777777" w:rsidR="005C4BBD" w:rsidRPr="005C4BBD" w:rsidRDefault="005C4BBD" w:rsidP="005C4BBD">
            <w:pPr>
              <w:ind w:firstLine="0"/>
              <w:rPr>
                <w:ins w:id="3640" w:author="Okot" w:date="2019-12-12T11:50:00Z"/>
                <w:b/>
                <w:rPrChange w:id="3641" w:author="Okot" w:date="2019-12-12T11:50:00Z">
                  <w:rPr>
                    <w:ins w:id="3642" w:author="Okot" w:date="2019-12-12T11:50:00Z"/>
                  </w:rPr>
                </w:rPrChange>
              </w:rPr>
            </w:pPr>
            <w:ins w:id="3643" w:author="Okot" w:date="2019-12-12T11:50:00Z">
              <w:r w:rsidRPr="005C4BBD">
                <w:rPr>
                  <w:b/>
                  <w:rPrChange w:id="3644" w:author="Okot" w:date="2019-12-12T11:50:00Z">
                    <w:rPr/>
                  </w:rPrChange>
                </w:rPr>
                <w:t>Opis</w:t>
              </w:r>
            </w:ins>
          </w:p>
        </w:tc>
        <w:tc>
          <w:tcPr>
            <w:tcW w:w="5664" w:type="dxa"/>
          </w:tcPr>
          <w:p w14:paraId="30F36AAD" w14:textId="22597854" w:rsidR="005C4BBD" w:rsidRDefault="007021A8" w:rsidP="007021A8">
            <w:pPr>
              <w:ind w:firstLine="0"/>
              <w:rPr>
                <w:ins w:id="3645" w:author="Okot" w:date="2019-12-12T11:50:00Z"/>
              </w:rPr>
              <w:pPrChange w:id="3646" w:author="Okot" w:date="2019-12-26T09:06:00Z">
                <w:pPr>
                  <w:ind w:firstLine="0"/>
                </w:pPr>
              </w:pPrChange>
            </w:pPr>
            <w:ins w:id="3647" w:author="Okot" w:date="2019-12-26T09:06:00Z">
              <w:r>
                <w:t xml:space="preserve">Przypadek użycia pozwala użytkownikowi </w:t>
              </w:r>
            </w:ins>
            <w:ins w:id="3648"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649" w:author="Okot" w:date="2019-12-12T11:50:00Z"/>
        </w:trPr>
        <w:tc>
          <w:tcPr>
            <w:tcW w:w="3397" w:type="dxa"/>
          </w:tcPr>
          <w:p w14:paraId="7401599B" w14:textId="77777777" w:rsidR="005C4BBD" w:rsidRPr="005C4BBD" w:rsidRDefault="005C4BBD" w:rsidP="005C4BBD">
            <w:pPr>
              <w:ind w:firstLine="0"/>
              <w:rPr>
                <w:ins w:id="3650" w:author="Okot" w:date="2019-12-12T11:50:00Z"/>
                <w:b/>
                <w:rPrChange w:id="3651" w:author="Okot" w:date="2019-12-12T11:50:00Z">
                  <w:rPr>
                    <w:ins w:id="3652" w:author="Okot" w:date="2019-12-12T11:50:00Z"/>
                  </w:rPr>
                </w:rPrChange>
              </w:rPr>
            </w:pPr>
            <w:ins w:id="3653" w:author="Okot" w:date="2019-12-12T11:50:00Z">
              <w:r w:rsidRPr="005C4BBD">
                <w:rPr>
                  <w:b/>
                  <w:rPrChange w:id="3654" w:author="Okot" w:date="2019-12-12T11:50:00Z">
                    <w:rPr/>
                  </w:rPrChange>
                </w:rPr>
                <w:t>Warunki początkowe</w:t>
              </w:r>
            </w:ins>
          </w:p>
        </w:tc>
        <w:tc>
          <w:tcPr>
            <w:tcW w:w="5664" w:type="dxa"/>
          </w:tcPr>
          <w:p w14:paraId="72D78F0F" w14:textId="7C5CE821" w:rsidR="005C4BBD" w:rsidRDefault="007021A8" w:rsidP="005C4BBD">
            <w:pPr>
              <w:ind w:firstLine="0"/>
              <w:rPr>
                <w:ins w:id="3655" w:author="Okot" w:date="2019-12-12T11:50:00Z"/>
              </w:rPr>
            </w:pPr>
            <w:ins w:id="3656" w:author="Okot" w:date="2019-12-26T09:06:00Z">
              <w:r>
                <w:t xml:space="preserve">Użytkownik poprawnie zrealizował PU002 </w:t>
              </w:r>
            </w:ins>
            <w:ins w:id="3657" w:author="Okot" w:date="2019-12-26T09:07:00Z">
              <w:r w:rsidR="00324658">
                <w:t>oraz znajduje</w:t>
              </w:r>
            </w:ins>
            <w:ins w:id="3658" w:author="Okot" w:date="2019-12-26T09:06:00Z">
              <w:r>
                <w:t xml:space="preserve"> się na podstronie „Moje dane”.</w:t>
              </w:r>
            </w:ins>
          </w:p>
        </w:tc>
      </w:tr>
      <w:tr w:rsidR="005C4BBD" w14:paraId="60BBDB86" w14:textId="77777777" w:rsidTr="005C4BBD">
        <w:trPr>
          <w:ins w:id="3659" w:author="Okot" w:date="2019-12-12T11:50:00Z"/>
        </w:trPr>
        <w:tc>
          <w:tcPr>
            <w:tcW w:w="3397" w:type="dxa"/>
          </w:tcPr>
          <w:p w14:paraId="32215655" w14:textId="77777777" w:rsidR="005C4BBD" w:rsidRPr="005C4BBD" w:rsidRDefault="005C4BBD" w:rsidP="005C4BBD">
            <w:pPr>
              <w:ind w:firstLine="0"/>
              <w:rPr>
                <w:ins w:id="3660" w:author="Okot" w:date="2019-12-12T11:50:00Z"/>
                <w:b/>
                <w:rPrChange w:id="3661" w:author="Okot" w:date="2019-12-12T11:50:00Z">
                  <w:rPr>
                    <w:ins w:id="3662" w:author="Okot" w:date="2019-12-12T11:50:00Z"/>
                  </w:rPr>
                </w:rPrChange>
              </w:rPr>
            </w:pPr>
            <w:ins w:id="3663" w:author="Okot" w:date="2019-12-12T11:50:00Z">
              <w:r w:rsidRPr="005C4BBD">
                <w:rPr>
                  <w:b/>
                  <w:rPrChange w:id="3664" w:author="Okot" w:date="2019-12-12T11:50:00Z">
                    <w:rPr/>
                  </w:rPrChange>
                </w:rPr>
                <w:t>Inicjacja</w:t>
              </w:r>
            </w:ins>
          </w:p>
        </w:tc>
        <w:tc>
          <w:tcPr>
            <w:tcW w:w="5664" w:type="dxa"/>
          </w:tcPr>
          <w:p w14:paraId="43F9C9B4" w14:textId="1BBC6C8C" w:rsidR="005C4BBD" w:rsidRDefault="00324658" w:rsidP="005C4BBD">
            <w:pPr>
              <w:ind w:firstLine="0"/>
              <w:rPr>
                <w:ins w:id="3665" w:author="Okot" w:date="2019-12-12T11:50:00Z"/>
              </w:rPr>
            </w:pPr>
            <w:ins w:id="3666" w:author="Okot" w:date="2019-12-26T09:13:00Z">
              <w:r>
                <w:t>Użytkownik aktywuje przycisk „</w:t>
              </w:r>
            </w:ins>
            <w:ins w:id="3667" w:author="Okot" w:date="2019-12-26T09:14:00Z">
              <w:r>
                <w:t>Wylicz zapotrzebowanie”.</w:t>
              </w:r>
            </w:ins>
          </w:p>
        </w:tc>
      </w:tr>
      <w:tr w:rsidR="005C4BBD" w14:paraId="088555AE" w14:textId="77777777" w:rsidTr="005C4BBD">
        <w:trPr>
          <w:ins w:id="3668" w:author="Okot" w:date="2019-12-12T11:50:00Z"/>
        </w:trPr>
        <w:tc>
          <w:tcPr>
            <w:tcW w:w="3397" w:type="dxa"/>
          </w:tcPr>
          <w:p w14:paraId="21E19B6B" w14:textId="77777777" w:rsidR="005C4BBD" w:rsidRPr="005C4BBD" w:rsidRDefault="005C4BBD" w:rsidP="005C4BBD">
            <w:pPr>
              <w:ind w:firstLine="0"/>
              <w:rPr>
                <w:ins w:id="3669" w:author="Okot" w:date="2019-12-12T11:50:00Z"/>
                <w:b/>
                <w:rPrChange w:id="3670" w:author="Okot" w:date="2019-12-12T11:50:00Z">
                  <w:rPr>
                    <w:ins w:id="3671" w:author="Okot" w:date="2019-12-12T11:50:00Z"/>
                  </w:rPr>
                </w:rPrChange>
              </w:rPr>
            </w:pPr>
            <w:ins w:id="3672" w:author="Okot" w:date="2019-12-12T11:50:00Z">
              <w:r w:rsidRPr="005C4BBD">
                <w:rPr>
                  <w:b/>
                  <w:rPrChange w:id="3673" w:author="Okot" w:date="2019-12-12T11:50:00Z">
                    <w:rPr/>
                  </w:rPrChange>
                </w:rPr>
                <w:t>Warunki końcowe</w:t>
              </w:r>
            </w:ins>
          </w:p>
        </w:tc>
        <w:tc>
          <w:tcPr>
            <w:tcW w:w="5664" w:type="dxa"/>
          </w:tcPr>
          <w:p w14:paraId="67141563" w14:textId="3D430BB4" w:rsidR="005C4BBD" w:rsidRDefault="00324658" w:rsidP="00324658">
            <w:pPr>
              <w:ind w:firstLine="0"/>
              <w:rPr>
                <w:ins w:id="3674" w:author="Okot" w:date="2019-12-12T11:50:00Z"/>
              </w:rPr>
              <w:pPrChange w:id="3675" w:author="Okot" w:date="2019-12-26T09:14:00Z">
                <w:pPr>
                  <w:ind w:firstLine="0"/>
                </w:pPr>
              </w:pPrChange>
            </w:pPr>
            <w:ins w:id="3676" w:author="Okot" w:date="2019-12-26T09:14:00Z">
              <w:r>
                <w:t>Został wyśw</w:t>
              </w:r>
              <w:r w:rsidR="0038575B">
                <w:t>ietlony komunikat informujący o</w:t>
              </w:r>
            </w:ins>
            <w:ins w:id="3677" w:author="Okot" w:date="2019-12-26T09:24:00Z">
              <w:r w:rsidR="0038575B">
                <w:t> poprawnym ustaleniu</w:t>
              </w:r>
            </w:ins>
            <w:ins w:id="3678" w:author="Okot" w:date="2019-12-26T09:14:00Z">
              <w:r>
                <w:t xml:space="preserve"> zapotrzebowania użytkownika.</w:t>
              </w:r>
            </w:ins>
          </w:p>
        </w:tc>
      </w:tr>
      <w:tr w:rsidR="005C4BBD" w14:paraId="40131CF4" w14:textId="77777777" w:rsidTr="005C4BBD">
        <w:trPr>
          <w:ins w:id="3679" w:author="Okot" w:date="2019-12-12T11:50:00Z"/>
        </w:trPr>
        <w:tc>
          <w:tcPr>
            <w:tcW w:w="3397" w:type="dxa"/>
          </w:tcPr>
          <w:p w14:paraId="7E349819" w14:textId="77777777" w:rsidR="005C4BBD" w:rsidRPr="005C4BBD" w:rsidRDefault="005C4BBD" w:rsidP="005C4BBD">
            <w:pPr>
              <w:ind w:firstLine="0"/>
              <w:rPr>
                <w:ins w:id="3680" w:author="Okot" w:date="2019-12-12T11:50:00Z"/>
                <w:b/>
                <w:rPrChange w:id="3681" w:author="Okot" w:date="2019-12-12T11:50:00Z">
                  <w:rPr>
                    <w:ins w:id="3682" w:author="Okot" w:date="2019-12-12T11:50:00Z"/>
                  </w:rPr>
                </w:rPrChange>
              </w:rPr>
            </w:pPr>
            <w:ins w:id="3683" w:author="Okot" w:date="2019-12-12T11:50:00Z">
              <w:r w:rsidRPr="005C4BBD">
                <w:rPr>
                  <w:b/>
                  <w:rPrChange w:id="3684" w:author="Okot" w:date="2019-12-12T11:50:00Z">
                    <w:rPr/>
                  </w:rPrChange>
                </w:rPr>
                <w:t>Scenariusz główny</w:t>
              </w:r>
            </w:ins>
          </w:p>
        </w:tc>
        <w:tc>
          <w:tcPr>
            <w:tcW w:w="5664" w:type="dxa"/>
          </w:tcPr>
          <w:p w14:paraId="5C169FCD" w14:textId="77777777" w:rsidR="005C4BBD" w:rsidRDefault="0038575B" w:rsidP="005C4BBD">
            <w:pPr>
              <w:ind w:firstLine="0"/>
              <w:rPr>
                <w:ins w:id="3685" w:author="Okot" w:date="2019-12-26T09:24:00Z"/>
              </w:rPr>
            </w:pPr>
            <w:ins w:id="3686" w:author="Okot" w:date="2019-12-26T09:24:00Z">
              <w:r>
                <w:t>1. Użytkownik aktywuje przycisk „Wylicz zapotrzebowanie”.</w:t>
              </w:r>
            </w:ins>
          </w:p>
          <w:p w14:paraId="29062D21" w14:textId="77777777" w:rsidR="0038575B" w:rsidRDefault="0038575B" w:rsidP="005C4BBD">
            <w:pPr>
              <w:ind w:firstLine="0"/>
              <w:rPr>
                <w:ins w:id="3687" w:author="Okot" w:date="2019-12-26T09:24:00Z"/>
              </w:rPr>
            </w:pPr>
            <w:ins w:id="3688" w:author="Okot" w:date="2019-12-26T09:24:00Z">
              <w:r>
                <w:t>2. System weryfikuje zgłoszenie.</w:t>
              </w:r>
            </w:ins>
          </w:p>
          <w:p w14:paraId="5D95E081" w14:textId="77777777" w:rsidR="0038575B" w:rsidRDefault="0038575B" w:rsidP="005C4BBD">
            <w:pPr>
              <w:ind w:firstLine="0"/>
              <w:rPr>
                <w:ins w:id="3689" w:author="Okot" w:date="2019-12-26T09:25:00Z"/>
              </w:rPr>
            </w:pPr>
            <w:ins w:id="3690" w:author="Okot" w:date="2019-12-26T09:25:00Z">
              <w:r>
                <w:t>3. Wyświetlona zostaje propozycja dziennego zapotrzebowania na kalorie.</w:t>
              </w:r>
            </w:ins>
          </w:p>
          <w:p w14:paraId="53B43DD8" w14:textId="58F87915" w:rsidR="0038575B" w:rsidRDefault="0038575B" w:rsidP="005C4BBD">
            <w:pPr>
              <w:ind w:firstLine="0"/>
              <w:rPr>
                <w:ins w:id="3691" w:author="Okot" w:date="2019-12-26T09:25:00Z"/>
              </w:rPr>
            </w:pPr>
            <w:ins w:id="3692" w:author="Okot" w:date="2019-12-26T09:25:00Z">
              <w:r>
                <w:t>4. Użytkownik dokonuje wyboru</w:t>
              </w:r>
            </w:ins>
            <w:ins w:id="3693" w:author="Okot" w:date="2019-12-26T09:26:00Z">
              <w:r>
                <w:t>.</w:t>
              </w:r>
            </w:ins>
          </w:p>
          <w:p w14:paraId="4F4A0720" w14:textId="029FE0DF" w:rsidR="0038575B" w:rsidRDefault="0038575B" w:rsidP="005C4BBD">
            <w:pPr>
              <w:ind w:firstLine="0"/>
              <w:rPr>
                <w:ins w:id="3694" w:author="Okot" w:date="2019-12-26T09:27:00Z"/>
              </w:rPr>
            </w:pPr>
            <w:ins w:id="3695" w:author="Okot" w:date="2019-12-26T09:27:00Z">
              <w:r>
                <w:t>4.1. Użytkownik wykonuje poprawnie PU01</w:t>
              </w:r>
            </w:ins>
            <w:ins w:id="3696" w:author="Okot" w:date="2019-12-26T09:31:00Z">
              <w:r>
                <w:t>8</w:t>
              </w:r>
            </w:ins>
            <w:ins w:id="3697" w:author="Okot" w:date="2019-12-26T09:27:00Z">
              <w:r>
                <w:t xml:space="preserve"> </w:t>
              </w:r>
            </w:ins>
          </w:p>
          <w:p w14:paraId="28186E83" w14:textId="3287CA6A" w:rsidR="0038575B" w:rsidRDefault="0038575B" w:rsidP="005C4BBD">
            <w:pPr>
              <w:ind w:firstLine="0"/>
              <w:rPr>
                <w:ins w:id="3698" w:author="Okot" w:date="2019-12-26T09:27:00Z"/>
              </w:rPr>
            </w:pPr>
            <w:ins w:id="3699" w:author="Okot" w:date="2019-12-26T09:27:00Z">
              <w:r>
                <w:t>lub</w:t>
              </w:r>
            </w:ins>
          </w:p>
          <w:p w14:paraId="57E88F83" w14:textId="3F9FF47D" w:rsidR="0038575B" w:rsidRDefault="0038575B" w:rsidP="0038575B">
            <w:pPr>
              <w:ind w:firstLine="0"/>
              <w:rPr>
                <w:ins w:id="3700" w:author="Okot" w:date="2019-12-26T09:27:00Z"/>
              </w:rPr>
            </w:pPr>
            <w:ins w:id="3701" w:author="Okot" w:date="2019-12-26T09:27:00Z">
              <w:r>
                <w:t>4.2.</w:t>
              </w:r>
            </w:ins>
            <w:ins w:id="3702" w:author="Okot" w:date="2019-12-26T09:31:00Z">
              <w:r>
                <w:t> </w:t>
              </w:r>
            </w:ins>
            <w:ins w:id="3703" w:author="Okot" w:date="2019-12-26T09:27:00Z">
              <w:r>
                <w:t>Użytkownik wykonuje poprawnie PU01</w:t>
              </w:r>
            </w:ins>
            <w:ins w:id="3704" w:author="Okot" w:date="2019-12-26T09:31:00Z">
              <w:r w:rsidR="00BE000E">
                <w:t>9</w:t>
              </w:r>
            </w:ins>
            <w:ins w:id="3705" w:author="Okot" w:date="2019-12-26T09:27:00Z">
              <w:r>
                <w:t xml:space="preserve"> </w:t>
              </w:r>
            </w:ins>
          </w:p>
          <w:p w14:paraId="5E1A7FEF" w14:textId="26F974B8" w:rsidR="0038575B" w:rsidRDefault="0038575B" w:rsidP="005C4BBD">
            <w:pPr>
              <w:ind w:firstLine="0"/>
              <w:rPr>
                <w:ins w:id="3706" w:author="Okot" w:date="2019-12-26T09:31:00Z"/>
              </w:rPr>
            </w:pPr>
            <w:ins w:id="3707" w:author="Okot" w:date="2019-12-26T09:28:00Z">
              <w:r>
                <w:t>5. </w:t>
              </w:r>
            </w:ins>
            <w:ins w:id="3708" w:author="Okot" w:date="2019-12-26T09:31:00Z">
              <w:r>
                <w:t>Ustalone zapotrzebowania zostają zapisane w bazie danych.</w:t>
              </w:r>
            </w:ins>
          </w:p>
          <w:p w14:paraId="42BBF782" w14:textId="7B69AA03" w:rsidR="0038575B" w:rsidRDefault="0038575B" w:rsidP="0038575B">
            <w:pPr>
              <w:ind w:firstLine="0"/>
              <w:rPr>
                <w:ins w:id="3709" w:author="Okot" w:date="2019-12-12T11:50:00Z"/>
              </w:rPr>
              <w:pPrChange w:id="3710" w:author="Okot" w:date="2019-12-26T09:32:00Z">
                <w:pPr>
                  <w:ind w:firstLine="0"/>
                </w:pPr>
              </w:pPrChange>
            </w:pPr>
            <w:ins w:id="3711" w:author="Okot" w:date="2019-12-26T09:31:00Z">
              <w:r>
                <w:t>6. Wyświetlone zostaje podsumowanie ustalonych zapotrzebowa</w:t>
              </w:r>
            </w:ins>
            <w:ins w:id="3712" w:author="Okot" w:date="2019-12-26T09:32:00Z">
              <w:r>
                <w:t>ń oraz komunikat informujący o poprawnym ich ustaleniu.</w:t>
              </w:r>
            </w:ins>
          </w:p>
        </w:tc>
      </w:tr>
      <w:tr w:rsidR="005C4BBD" w14:paraId="3C62B6CF" w14:textId="77777777" w:rsidTr="00732A9A">
        <w:tblPrEx>
          <w:tblW w:w="0" w:type="auto"/>
          <w:tblPrExChange w:id="3713" w:author="Okot" w:date="2019-12-18T14:46:00Z">
            <w:tblPrEx>
              <w:tblW w:w="0" w:type="auto"/>
            </w:tblPrEx>
          </w:tblPrExChange>
        </w:tblPrEx>
        <w:trPr>
          <w:trHeight w:val="54"/>
          <w:ins w:id="3714" w:author="Okot" w:date="2019-12-12T11:50:00Z"/>
        </w:trPr>
        <w:tc>
          <w:tcPr>
            <w:tcW w:w="3397" w:type="dxa"/>
            <w:tcPrChange w:id="3715" w:author="Okot" w:date="2019-12-18T14:46:00Z">
              <w:tcPr>
                <w:tcW w:w="3397" w:type="dxa"/>
              </w:tcPr>
            </w:tcPrChange>
          </w:tcPr>
          <w:p w14:paraId="384A979B" w14:textId="688240EA" w:rsidR="005C4BBD" w:rsidRPr="005C4BBD" w:rsidRDefault="005C4BBD" w:rsidP="005C4BBD">
            <w:pPr>
              <w:ind w:firstLine="0"/>
              <w:rPr>
                <w:ins w:id="3716" w:author="Okot" w:date="2019-12-12T11:50:00Z"/>
                <w:b/>
                <w:rPrChange w:id="3717" w:author="Okot" w:date="2019-12-12T11:50:00Z">
                  <w:rPr>
                    <w:ins w:id="3718" w:author="Okot" w:date="2019-12-12T11:50:00Z"/>
                  </w:rPr>
                </w:rPrChange>
              </w:rPr>
            </w:pPr>
            <w:ins w:id="3719" w:author="Okot" w:date="2019-12-12T11:50:00Z">
              <w:r w:rsidRPr="005C4BBD">
                <w:rPr>
                  <w:b/>
                  <w:rPrChange w:id="3720" w:author="Okot" w:date="2019-12-12T11:50:00Z">
                    <w:rPr/>
                  </w:rPrChange>
                </w:rPr>
                <w:t>Scenariusze alternatywne</w:t>
              </w:r>
            </w:ins>
          </w:p>
        </w:tc>
        <w:tc>
          <w:tcPr>
            <w:tcW w:w="5664" w:type="dxa"/>
            <w:tcPrChange w:id="3721" w:author="Okot" w:date="2019-12-18T14:46:00Z">
              <w:tcPr>
                <w:tcW w:w="5664" w:type="dxa"/>
              </w:tcPr>
            </w:tcPrChange>
          </w:tcPr>
          <w:p w14:paraId="056D88F1" w14:textId="19EB03B8" w:rsidR="008134E1" w:rsidRDefault="003A518A" w:rsidP="008134E1">
            <w:pPr>
              <w:ind w:firstLine="0"/>
              <w:rPr>
                <w:ins w:id="3722" w:author="Okot" w:date="2019-12-26T09:40:00Z"/>
              </w:rPr>
            </w:pPr>
            <w:ins w:id="3723" w:author="Okot" w:date="2019-12-26T09:33:00Z">
              <w:r>
                <w:t>2</w:t>
              </w:r>
              <w:r w:rsidR="008134E1">
                <w:t>.1</w:t>
              </w:r>
              <w:r>
                <w:t>.</w:t>
              </w:r>
              <w:r w:rsidR="008134E1">
                <w:t xml:space="preserve"> </w:t>
              </w:r>
            </w:ins>
            <w:ins w:id="3724" w:author="Okot" w:date="2019-12-26T09:37:00Z">
              <w:r>
                <w:t>Nie w</w:t>
              </w:r>
            </w:ins>
            <w:ins w:id="3725" w:author="Okot" w:date="2019-12-26T09:33:00Z">
              <w:r w:rsidR="008134E1">
                <w:t xml:space="preserve">prowadzono </w:t>
              </w:r>
            </w:ins>
            <w:ins w:id="3726" w:author="Okot" w:date="2019-12-26T09:37:00Z">
              <w:r>
                <w:t xml:space="preserve">danych użytkownika (nie zrealizowano </w:t>
              </w:r>
            </w:ins>
            <w:ins w:id="3727" w:author="Okot" w:date="2019-12-26T09:38:00Z">
              <w:r>
                <w:t>PU</w:t>
              </w:r>
            </w:ins>
            <w:ins w:id="3728" w:author="Okot" w:date="2019-12-26T09:39:00Z">
              <w:r>
                <w:t>009</w:t>
              </w:r>
            </w:ins>
            <w:ins w:id="3729" w:author="Okot" w:date="2019-12-26T09:40:00Z">
              <w:r>
                <w:t>).</w:t>
              </w:r>
            </w:ins>
          </w:p>
          <w:p w14:paraId="67FA7BD1" w14:textId="3B870C15" w:rsidR="003A518A" w:rsidRDefault="003A518A" w:rsidP="008134E1">
            <w:pPr>
              <w:ind w:firstLine="0"/>
              <w:rPr>
                <w:ins w:id="3730" w:author="Okot" w:date="2019-12-26T09:42:00Z"/>
              </w:rPr>
            </w:pPr>
            <w:ins w:id="3731" w:author="Okot" w:date="2019-12-26T09:40:00Z">
              <w:r>
                <w:t>2.1.1.</w:t>
              </w:r>
            </w:ins>
            <w:ins w:id="3732"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3733" w:author="Okot" w:date="2019-12-26T09:43:00Z"/>
              </w:rPr>
            </w:pPr>
            <w:ins w:id="3734" w:author="Okot" w:date="2019-12-26T09:42:00Z">
              <w:r>
                <w:t>2.1.1.1. Użytkownik odmawia uzupe</w:t>
              </w:r>
            </w:ins>
            <w:ins w:id="3735" w:author="Okot" w:date="2019-12-26T09:43:00Z">
              <w:r>
                <w:t>łnienia danych.</w:t>
              </w:r>
            </w:ins>
          </w:p>
          <w:p w14:paraId="210ABEE1" w14:textId="5C1F49B5" w:rsidR="00CF01B5" w:rsidRDefault="00CF01B5" w:rsidP="008134E1">
            <w:pPr>
              <w:ind w:firstLine="0"/>
              <w:rPr>
                <w:ins w:id="3736" w:author="Okot" w:date="2019-12-26T09:47:00Z"/>
              </w:rPr>
            </w:pPr>
            <w:ins w:id="3737" w:author="Okot" w:date="2019-12-26T09:43:00Z">
              <w:r>
                <w:lastRenderedPageBreak/>
                <w:t>2.1.1.1.1. Użytkownik zostaje przekierowany na stron</w:t>
              </w:r>
            </w:ins>
            <w:ins w:id="3738" w:author="Okot" w:date="2019-12-26T09:44:00Z">
              <w:r>
                <w:t xml:space="preserve">ę „Moje dane”. </w:t>
              </w:r>
            </w:ins>
            <w:ins w:id="3739" w:author="Okot" w:date="2019-12-26T09:43:00Z">
              <w:r>
                <w:t>Wyświetlony zostaje</w:t>
              </w:r>
            </w:ins>
            <w:ins w:id="3740" w:author="Okot" w:date="2019-12-26T09:46:00Z">
              <w:r>
                <w:t xml:space="preserve"> stosowny</w:t>
              </w:r>
            </w:ins>
            <w:ins w:id="3741" w:author="Okot" w:date="2019-12-26T09:43:00Z">
              <w:r>
                <w:t xml:space="preserve"> komunikat</w:t>
              </w:r>
            </w:ins>
            <w:ins w:id="3742" w:author="Okot" w:date="2019-12-26T09:44:00Z">
              <w:r>
                <w:t xml:space="preserve"> bł</w:t>
              </w:r>
            </w:ins>
            <w:ins w:id="3743" w:author="Okot" w:date="2019-12-26T09:46:00Z">
              <w:r>
                <w:t>ędu</w:t>
              </w:r>
            </w:ins>
          </w:p>
          <w:p w14:paraId="7D97504D" w14:textId="4ABA026A" w:rsidR="00E32664" w:rsidRDefault="00E32664" w:rsidP="008134E1">
            <w:pPr>
              <w:ind w:firstLine="0"/>
              <w:rPr>
                <w:ins w:id="3744" w:author="Okot" w:date="2019-12-26T09:47:00Z"/>
              </w:rPr>
            </w:pPr>
            <w:ins w:id="3745" w:author="Okot" w:date="2019-12-26T09:47:00Z">
              <w:r>
                <w:t>2.1.1.2. Użytkownik wyraża zgodę na uzupełnienie danych.</w:t>
              </w:r>
            </w:ins>
          </w:p>
          <w:p w14:paraId="5CFB7153" w14:textId="7654198F" w:rsidR="00E32664" w:rsidRDefault="00E32664" w:rsidP="008134E1">
            <w:pPr>
              <w:ind w:firstLine="0"/>
              <w:rPr>
                <w:ins w:id="3746" w:author="Okot" w:date="2019-12-26T09:47:00Z"/>
              </w:rPr>
            </w:pPr>
            <w:ins w:id="3747" w:author="Okot" w:date="2019-12-26T09:47:00Z">
              <w:r>
                <w:t>2.1.1.2.1. Użytkownik zostaje przekierowany do formularza uzupełniania danych</w:t>
              </w:r>
            </w:ins>
            <w:ins w:id="3748" w:author="Okot" w:date="2019-12-26T09:48:00Z">
              <w:r>
                <w:t xml:space="preserve"> – rozpoczyna się realizacja PU009</w:t>
              </w:r>
            </w:ins>
            <w:ins w:id="3749" w:author="Okot" w:date="2019-12-26T09:47:00Z">
              <w:r>
                <w:t>.</w:t>
              </w:r>
            </w:ins>
          </w:p>
          <w:p w14:paraId="562B3428" w14:textId="3C4E76CB" w:rsidR="008134E1" w:rsidRDefault="003A518A" w:rsidP="008134E1">
            <w:pPr>
              <w:ind w:firstLine="0"/>
              <w:rPr>
                <w:ins w:id="3750" w:author="Okot" w:date="2019-12-26T09:41:00Z"/>
              </w:rPr>
            </w:pPr>
            <w:ins w:id="3751" w:author="Okot" w:date="2019-12-26T09:33:00Z">
              <w:r>
                <w:t>2.</w:t>
              </w:r>
            </w:ins>
            <w:ins w:id="3752" w:author="Okot" w:date="2019-12-26T09:41:00Z">
              <w:r>
                <w:t>2.</w:t>
              </w:r>
            </w:ins>
            <w:ins w:id="3753" w:author="Okot" w:date="2019-12-26T09:33:00Z">
              <w:r w:rsidR="008134E1">
                <w:t xml:space="preserve"> </w:t>
              </w:r>
            </w:ins>
            <w:ins w:id="3754" w:author="Okot" w:date="2019-12-26T09:37:00Z">
              <w:r>
                <w:t>Nie określono celu</w:t>
              </w:r>
            </w:ins>
            <w:ins w:id="3755" w:author="Okot" w:date="2019-12-26T09:39:00Z">
              <w:r>
                <w:t> (nie zrealizowano PU013)</w:t>
              </w:r>
            </w:ins>
            <w:ins w:id="3756" w:author="Okot" w:date="2019-12-26T09:37:00Z">
              <w:r>
                <w:t>.</w:t>
              </w:r>
            </w:ins>
          </w:p>
          <w:p w14:paraId="7A2B7043" w14:textId="37AF5935" w:rsidR="003A518A" w:rsidRDefault="003A518A" w:rsidP="008134E1">
            <w:pPr>
              <w:ind w:firstLine="0"/>
              <w:rPr>
                <w:ins w:id="3757" w:author="Okot" w:date="2019-12-26T09:43:00Z"/>
              </w:rPr>
            </w:pPr>
            <w:ins w:id="3758"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3759" w:author="Okot" w:date="2019-12-26T09:46:00Z"/>
              </w:rPr>
            </w:pPr>
            <w:ins w:id="3760" w:author="Okot" w:date="2019-12-26T09:43:00Z">
              <w:r>
                <w:t>2.</w:t>
              </w:r>
            </w:ins>
            <w:ins w:id="3761" w:author="Okot" w:date="2019-12-26T09:46:00Z">
              <w:r w:rsidR="00CF01B5">
                <w:t>2</w:t>
              </w:r>
            </w:ins>
            <w:ins w:id="3762" w:author="Okot" w:date="2019-12-26T09:43:00Z">
              <w:r>
                <w:t>.1.1. Użytkownik odmawia uzupełnienia danych.</w:t>
              </w:r>
            </w:ins>
          </w:p>
          <w:p w14:paraId="3C29A84F" w14:textId="48BB5B72" w:rsidR="00CF01B5" w:rsidRDefault="00CF01B5" w:rsidP="00CF7B1F">
            <w:pPr>
              <w:ind w:firstLine="0"/>
              <w:rPr>
                <w:ins w:id="3763" w:author="Okot" w:date="2019-12-26T09:49:00Z"/>
              </w:rPr>
            </w:pPr>
            <w:ins w:id="3764" w:author="Okot" w:date="2019-12-26T09:46:00Z">
              <w:r>
                <w:t>2.2</w:t>
              </w:r>
              <w:r>
                <w:t>.1.1.1. Użytkownik zostaje przekierowany na stronę „Moje dane”. Wyświetlony zostaje</w:t>
              </w:r>
              <w:r>
                <w:t xml:space="preserve"> stosowny</w:t>
              </w:r>
              <w:r>
                <w:t xml:space="preserve"> komunikat błędu</w:t>
              </w:r>
              <w:r>
                <w:t>.</w:t>
              </w:r>
            </w:ins>
          </w:p>
          <w:p w14:paraId="11DEBDAB" w14:textId="50E33687" w:rsidR="00E32664" w:rsidRDefault="00E32664" w:rsidP="00E32664">
            <w:pPr>
              <w:ind w:firstLine="0"/>
              <w:rPr>
                <w:ins w:id="3765" w:author="Okot" w:date="2019-12-26T09:49:00Z"/>
              </w:rPr>
            </w:pPr>
            <w:ins w:id="3766" w:author="Okot" w:date="2019-12-26T09:49:00Z">
              <w:r>
                <w:t>2.2</w:t>
              </w:r>
              <w:r>
                <w:t>.1.2. Użytkownik wyraża zgodę na uzupełnienie danych.</w:t>
              </w:r>
            </w:ins>
          </w:p>
          <w:p w14:paraId="08070F33" w14:textId="74BF7D5F" w:rsidR="00E32664" w:rsidRDefault="00E32664" w:rsidP="00CF7B1F">
            <w:pPr>
              <w:ind w:firstLine="0"/>
              <w:rPr>
                <w:ins w:id="3767" w:author="Okot" w:date="2019-12-26T09:43:00Z"/>
              </w:rPr>
            </w:pPr>
            <w:ins w:id="3768" w:author="Okot" w:date="2019-12-26T09:49:00Z">
              <w:r>
                <w:t>2.2</w:t>
              </w:r>
              <w:r>
                <w:t xml:space="preserve">.1.2.1. Użytkownik zostaje przekierowany </w:t>
              </w:r>
              <w:r>
                <w:t>na stronę „Moje dane”</w:t>
              </w:r>
              <w:r>
                <w:t xml:space="preserve"> – rozpoczyna się realizacja PU</w:t>
              </w:r>
              <w:r>
                <w:t>013</w:t>
              </w:r>
              <w:r>
                <w:t>.</w:t>
              </w:r>
            </w:ins>
          </w:p>
          <w:p w14:paraId="3A821BEF" w14:textId="7A9845A8" w:rsidR="003A518A" w:rsidRDefault="003A518A" w:rsidP="008134E1">
            <w:pPr>
              <w:ind w:firstLine="0"/>
              <w:rPr>
                <w:ins w:id="3769" w:author="Okot" w:date="2019-12-26T09:42:00Z"/>
              </w:rPr>
            </w:pPr>
            <w:ins w:id="3770" w:author="Okot" w:date="2019-12-26T09:37:00Z">
              <w:r>
                <w:t>2.</w:t>
              </w:r>
            </w:ins>
            <w:ins w:id="3771" w:author="Okot" w:date="2019-12-26T09:42:00Z">
              <w:r>
                <w:t>3.</w:t>
              </w:r>
            </w:ins>
            <w:ins w:id="3772" w:author="Okot" w:date="2019-12-26T09:40:00Z">
              <w:r>
                <w:t xml:space="preserve"> Nie określono stopnia aktywności fizycznej (nie zrealizowano PU015).</w:t>
              </w:r>
            </w:ins>
          </w:p>
          <w:p w14:paraId="3EB53E16" w14:textId="1F4EC213" w:rsidR="003A518A" w:rsidRDefault="003A518A" w:rsidP="008134E1">
            <w:pPr>
              <w:ind w:firstLine="0"/>
              <w:rPr>
                <w:ins w:id="3773" w:author="Okot" w:date="2019-12-26T09:43:00Z"/>
              </w:rPr>
            </w:pPr>
            <w:ins w:id="3774"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3775" w:author="Okot" w:date="2019-12-26T09:46:00Z"/>
              </w:rPr>
            </w:pPr>
            <w:ins w:id="3776" w:author="Okot" w:date="2019-12-26T09:43:00Z">
              <w:r>
                <w:t>2.3</w:t>
              </w:r>
              <w:r w:rsidR="00CF7B1F">
                <w:t>.1.1. Użytkownik odmawia uzupełnienia danych.</w:t>
              </w:r>
            </w:ins>
          </w:p>
          <w:p w14:paraId="375E04EF" w14:textId="54ED5C0B" w:rsidR="00CF01B5" w:rsidRDefault="00CF01B5" w:rsidP="00CF01B5">
            <w:pPr>
              <w:ind w:firstLine="0"/>
              <w:rPr>
                <w:ins w:id="3777" w:author="Okot" w:date="2019-12-26T09:46:00Z"/>
              </w:rPr>
            </w:pPr>
            <w:ins w:id="3778" w:author="Okot" w:date="2019-12-26T09:46:00Z">
              <w:r>
                <w:t>2.</w:t>
              </w:r>
              <w:r>
                <w:t>3</w:t>
              </w:r>
              <w:r>
                <w:t>.1.1. Użytkownik odmawia uzupełnienia danych.</w:t>
              </w:r>
            </w:ins>
          </w:p>
          <w:p w14:paraId="56AFF530" w14:textId="24AB6CE4" w:rsidR="00CF01B5" w:rsidRDefault="00CF01B5" w:rsidP="00CF7B1F">
            <w:pPr>
              <w:ind w:firstLine="0"/>
              <w:rPr>
                <w:ins w:id="3779" w:author="Okot" w:date="2019-12-26T09:49:00Z"/>
              </w:rPr>
            </w:pPr>
            <w:ins w:id="3780" w:author="Okot" w:date="2019-12-26T09:46:00Z">
              <w:r>
                <w:t>2.3</w:t>
              </w:r>
              <w:r>
                <w:t>.1.1.1. Użytkownik zostaje przekierowany na stronę „Moje dane”. Wyświetlony zostaje stosowny komunikat błędu.</w:t>
              </w:r>
            </w:ins>
          </w:p>
          <w:p w14:paraId="6DCE52CD" w14:textId="77777777" w:rsidR="00E32664" w:rsidRDefault="00E32664" w:rsidP="00E32664">
            <w:pPr>
              <w:ind w:firstLine="0"/>
              <w:rPr>
                <w:ins w:id="3781" w:author="Okot" w:date="2019-12-26T09:49:00Z"/>
              </w:rPr>
            </w:pPr>
            <w:ins w:id="3782" w:author="Okot" w:date="2019-12-26T09:49:00Z">
              <w:r>
                <w:t>2.2.1.2. Użytkownik wyraża zgodę na uzupełnienie danych.</w:t>
              </w:r>
            </w:ins>
          </w:p>
          <w:p w14:paraId="21A90FC2" w14:textId="1423A219" w:rsidR="00E32664" w:rsidRDefault="00E32664" w:rsidP="00CF7B1F">
            <w:pPr>
              <w:ind w:firstLine="0"/>
              <w:rPr>
                <w:ins w:id="3783" w:author="Okot" w:date="2019-12-26T09:43:00Z"/>
              </w:rPr>
            </w:pPr>
            <w:ins w:id="3784" w:author="Okot" w:date="2019-12-26T09:49:00Z">
              <w:r>
                <w:t>2.2.1.2.1. Użytkownik zostaje przekierowany na stronę „Moje dane” – rozpoczyna się realizacja PU01</w:t>
              </w:r>
              <w:r>
                <w:t>5</w:t>
              </w:r>
              <w:r>
                <w:t>.</w:t>
              </w:r>
            </w:ins>
          </w:p>
          <w:p w14:paraId="3CF50735" w14:textId="3CD1E304" w:rsidR="00CF01B5" w:rsidRDefault="00527CCB" w:rsidP="00CF01B5">
            <w:pPr>
              <w:ind w:firstLine="0"/>
              <w:rPr>
                <w:ins w:id="3785" w:author="Okot" w:date="2019-12-26T09:45:00Z"/>
              </w:rPr>
            </w:pPr>
            <w:ins w:id="3786" w:author="Okot" w:date="2019-12-26T09:45:00Z">
              <w:r>
                <w:t>4.1. Użytkownik</w:t>
              </w:r>
              <w:r w:rsidR="00CF01B5">
                <w:t xml:space="preserve"> używa przycisku do zamknięcia okna.</w:t>
              </w:r>
            </w:ins>
          </w:p>
          <w:p w14:paraId="1F22513A" w14:textId="77777777" w:rsidR="00CF01B5" w:rsidRDefault="00CF01B5" w:rsidP="00CF01B5">
            <w:pPr>
              <w:ind w:firstLine="0"/>
              <w:rPr>
                <w:ins w:id="3787" w:author="Okot" w:date="2019-12-26T09:45:00Z"/>
              </w:rPr>
            </w:pPr>
            <w:ins w:id="3788" w:author="Okot" w:date="2019-12-26T09:45:00Z">
              <w:r>
                <w:lastRenderedPageBreak/>
                <w:t>4.1.1. Pojawia okno dialogowe służące do potwierdzenia zamknięcia okna bez zapisywania danych.</w:t>
              </w:r>
            </w:ins>
          </w:p>
          <w:p w14:paraId="0292D0CD" w14:textId="77777777" w:rsidR="00CF01B5" w:rsidRDefault="00CF01B5" w:rsidP="00CF01B5">
            <w:pPr>
              <w:ind w:firstLine="0"/>
              <w:rPr>
                <w:ins w:id="3789" w:author="Okot" w:date="2019-12-26T09:45:00Z"/>
              </w:rPr>
            </w:pPr>
            <w:ins w:id="3790" w:author="Okot" w:date="2019-12-26T09:45:00Z">
              <w:r>
                <w:t>4.1.2.1. Użytkownik potwierdza zamknięcie okna.</w:t>
              </w:r>
            </w:ins>
          </w:p>
          <w:p w14:paraId="31A38F9E" w14:textId="04834CE5" w:rsidR="00CF7B1F" w:rsidRDefault="00CF01B5" w:rsidP="008134E1">
            <w:pPr>
              <w:ind w:firstLine="0"/>
              <w:rPr>
                <w:ins w:id="3791" w:author="Okot" w:date="2019-12-26T09:33:00Z"/>
              </w:rPr>
            </w:pPr>
            <w:ins w:id="3792" w:author="Okot" w:date="2019-12-26T09:45:00Z">
              <w:r>
                <w:t>4.1.2.1.1. Okno modalne z formularzem zostaje zamknięte.</w:t>
              </w:r>
            </w:ins>
          </w:p>
          <w:p w14:paraId="12487287" w14:textId="77777777" w:rsidR="003A518A" w:rsidRDefault="003A518A" w:rsidP="003A518A">
            <w:pPr>
              <w:ind w:firstLine="0"/>
              <w:rPr>
                <w:ins w:id="3793" w:author="Okot" w:date="2019-12-26T09:36:00Z"/>
              </w:rPr>
            </w:pPr>
            <w:ins w:id="3794" w:author="Okot" w:date="2019-12-26T09:36:00Z">
              <w:r>
                <w:t>4.1.2.1.2. Użytkownik zostaje przekierowany na stronę „Moje dane”.</w:t>
              </w:r>
            </w:ins>
          </w:p>
          <w:p w14:paraId="005E62F0" w14:textId="77777777" w:rsidR="003A518A" w:rsidRDefault="003A518A" w:rsidP="003A518A">
            <w:pPr>
              <w:ind w:firstLine="0"/>
              <w:rPr>
                <w:ins w:id="3795" w:author="Okot" w:date="2019-12-26T09:36:00Z"/>
              </w:rPr>
            </w:pPr>
            <w:ins w:id="3796" w:author="Okot" w:date="2019-12-26T09:36:00Z">
              <w:r>
                <w:t>4.1.2.2. Użytkownik rezygnuje z akcji.</w:t>
              </w:r>
            </w:ins>
          </w:p>
          <w:p w14:paraId="20A6DC6B" w14:textId="6D4CB4AE" w:rsidR="003A518A" w:rsidRDefault="003A518A" w:rsidP="003A518A">
            <w:pPr>
              <w:ind w:firstLine="0"/>
              <w:rPr>
                <w:ins w:id="3797" w:author="Okot" w:date="2019-12-12T11:50:00Z"/>
              </w:rPr>
              <w:pPrChange w:id="3798" w:author="Okot" w:date="2019-12-26T09:36:00Z">
                <w:pPr>
                  <w:ind w:firstLine="0"/>
                </w:pPr>
              </w:pPrChange>
            </w:pPr>
            <w:ins w:id="3799" w:author="Okot" w:date="2019-12-26T09:36:00Z">
              <w:r>
                <w:t>4.1.2.2.1. Powrót do pkt. 4.</w:t>
              </w:r>
            </w:ins>
          </w:p>
        </w:tc>
      </w:tr>
    </w:tbl>
    <w:p w14:paraId="7F88C5D3" w14:textId="2A387248" w:rsidR="005C4BBD" w:rsidRDefault="005C4BBD">
      <w:pPr>
        <w:ind w:firstLine="0"/>
        <w:rPr>
          <w:ins w:id="3800" w:author="Okot" w:date="2019-12-26T09:50:00Z"/>
        </w:rPr>
        <w:pPrChange w:id="3801" w:author="Okot" w:date="2019-12-10T16:58:00Z">
          <w:pPr>
            <w:pStyle w:val="Podtytu"/>
          </w:pPr>
        </w:pPrChange>
      </w:pPr>
    </w:p>
    <w:p w14:paraId="3468196C" w14:textId="76732863" w:rsidR="00BE000E" w:rsidRDefault="00BE000E">
      <w:pPr>
        <w:ind w:firstLine="0"/>
        <w:rPr>
          <w:ins w:id="3802" w:author="Okot" w:date="2019-12-26T09:51:00Z"/>
        </w:rPr>
        <w:pPrChange w:id="3803" w:author="Okot" w:date="2019-12-10T16:58:00Z">
          <w:pPr>
            <w:pStyle w:val="Podtytu"/>
          </w:pPr>
        </w:pPrChange>
      </w:pPr>
      <w:ins w:id="3804" w:author="Okot" w:date="2019-12-26T09:50:00Z">
        <w:r>
          <w:t>Tabela 4.18.</w:t>
        </w:r>
      </w:ins>
    </w:p>
    <w:p w14:paraId="733E73FB" w14:textId="58D8EC94" w:rsidR="00BE000E" w:rsidRDefault="00BE000E">
      <w:pPr>
        <w:ind w:firstLine="0"/>
        <w:rPr>
          <w:ins w:id="3805" w:author="Okot" w:date="2019-12-26T08:38:00Z"/>
        </w:rPr>
        <w:pPrChange w:id="3806" w:author="Okot" w:date="2019-12-10T16:58:00Z">
          <w:pPr>
            <w:pStyle w:val="Podtytu"/>
          </w:pPr>
        </w:pPrChange>
      </w:pPr>
      <w:ins w:id="3807" w:author="Okot" w:date="2019-12-26T09:51:00Z">
        <w:r>
          <w:t xml:space="preserve">Opis </w:t>
        </w:r>
        <w:r>
          <w:t>scenariusza przypadku użycia „Akceptacja wyliczeń</w:t>
        </w:r>
        <w:r>
          <w:t>”.</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3808" w:author="Okot" w:date="2019-12-26T08:38:00Z"/>
        </w:trPr>
        <w:tc>
          <w:tcPr>
            <w:tcW w:w="3397" w:type="dxa"/>
          </w:tcPr>
          <w:p w14:paraId="50A5DB57" w14:textId="77777777" w:rsidR="00C1659B" w:rsidRPr="006076CC" w:rsidRDefault="00C1659B" w:rsidP="00CF7B1F">
            <w:pPr>
              <w:ind w:firstLine="0"/>
              <w:rPr>
                <w:ins w:id="3809" w:author="Okot" w:date="2019-12-26T08:38:00Z"/>
                <w:b/>
              </w:rPr>
            </w:pPr>
            <w:ins w:id="3810" w:author="Okot" w:date="2019-12-26T08:38:00Z">
              <w:r w:rsidRPr="006076CC">
                <w:rPr>
                  <w:b/>
                </w:rPr>
                <w:t>Nazwa</w:t>
              </w:r>
            </w:ins>
          </w:p>
        </w:tc>
        <w:tc>
          <w:tcPr>
            <w:tcW w:w="5664" w:type="dxa"/>
          </w:tcPr>
          <w:p w14:paraId="05DC8BC6" w14:textId="7C63770A" w:rsidR="00C1659B" w:rsidRPr="00BE000E" w:rsidRDefault="00BE000E" w:rsidP="00CF7B1F">
            <w:pPr>
              <w:ind w:firstLine="0"/>
              <w:rPr>
                <w:ins w:id="3811" w:author="Okot" w:date="2019-12-26T08:38:00Z"/>
                <w:b/>
                <w:i/>
                <w:rPrChange w:id="3812" w:author="Okot" w:date="2019-12-26T09:51:00Z">
                  <w:rPr>
                    <w:ins w:id="3813" w:author="Okot" w:date="2019-12-26T08:38:00Z"/>
                  </w:rPr>
                </w:rPrChange>
              </w:rPr>
            </w:pPr>
            <w:ins w:id="3814" w:author="Okot" w:date="2019-12-26T08:38:00Z">
              <w:r w:rsidRPr="00BE000E">
                <w:rPr>
                  <w:b/>
                  <w:i/>
                  <w:rPrChange w:id="3815" w:author="Okot" w:date="2019-12-26T09:51:00Z">
                    <w:rPr/>
                  </w:rPrChange>
                </w:rPr>
                <w:t>PU018</w:t>
              </w:r>
              <w:r w:rsidR="00C1659B" w:rsidRPr="00BE000E">
                <w:rPr>
                  <w:b/>
                  <w:i/>
                  <w:rPrChange w:id="3816" w:author="Okot" w:date="2019-12-26T09:51:00Z">
                    <w:rPr/>
                  </w:rPrChange>
                </w:rPr>
                <w:t>:</w:t>
              </w:r>
            </w:ins>
            <w:ins w:id="3817" w:author="Okot" w:date="2019-12-26T09:51:00Z">
              <w:r w:rsidRPr="00BE000E">
                <w:rPr>
                  <w:b/>
                  <w:i/>
                  <w:rPrChange w:id="3818" w:author="Okot" w:date="2019-12-26T09:51:00Z">
                    <w:rPr/>
                  </w:rPrChange>
                </w:rPr>
                <w:t xml:space="preserve"> </w:t>
              </w:r>
              <w:r w:rsidRPr="00BE000E">
                <w:rPr>
                  <w:b/>
                  <w:i/>
                  <w:rPrChange w:id="3819" w:author="Okot" w:date="2019-12-26T09:51:00Z">
                    <w:rPr/>
                  </w:rPrChange>
                </w:rPr>
                <w:t>Akceptacja wyliczeń</w:t>
              </w:r>
            </w:ins>
          </w:p>
        </w:tc>
      </w:tr>
      <w:tr w:rsidR="00C1659B" w14:paraId="12F8D65D" w14:textId="77777777" w:rsidTr="00CF7B1F">
        <w:trPr>
          <w:ins w:id="3820" w:author="Okot" w:date="2019-12-26T08:38:00Z"/>
        </w:trPr>
        <w:tc>
          <w:tcPr>
            <w:tcW w:w="3397" w:type="dxa"/>
          </w:tcPr>
          <w:p w14:paraId="666E616C" w14:textId="77777777" w:rsidR="00C1659B" w:rsidRPr="006076CC" w:rsidRDefault="00C1659B" w:rsidP="00CF7B1F">
            <w:pPr>
              <w:ind w:firstLine="0"/>
              <w:rPr>
                <w:ins w:id="3821" w:author="Okot" w:date="2019-12-26T08:38:00Z"/>
                <w:b/>
              </w:rPr>
            </w:pPr>
            <w:ins w:id="3822" w:author="Okot" w:date="2019-12-26T08:38:00Z">
              <w:r w:rsidRPr="006076CC">
                <w:rPr>
                  <w:b/>
                </w:rPr>
                <w:t>Opis</w:t>
              </w:r>
            </w:ins>
          </w:p>
        </w:tc>
        <w:tc>
          <w:tcPr>
            <w:tcW w:w="5664" w:type="dxa"/>
          </w:tcPr>
          <w:p w14:paraId="339C6C70" w14:textId="50D864B3" w:rsidR="00C1659B" w:rsidRDefault="004C3265" w:rsidP="00CF7B1F">
            <w:pPr>
              <w:ind w:firstLine="0"/>
              <w:rPr>
                <w:ins w:id="3823" w:author="Okot" w:date="2019-12-26T08:38:00Z"/>
              </w:rPr>
            </w:pPr>
            <w:ins w:id="3824" w:author="Okot" w:date="2019-12-26T10:24:00Z">
              <w:r>
                <w:t>Przypadek użycia pozwala użytkownikowi zaakceptować proponowaną dla niego dzienną kaloryczność wyliczoną w pkt.</w:t>
              </w:r>
            </w:ins>
            <w:ins w:id="3825" w:author="Okot" w:date="2019-12-26T10:25:00Z">
              <w:r>
                <w:t> 3 PU017.</w:t>
              </w:r>
            </w:ins>
          </w:p>
        </w:tc>
      </w:tr>
      <w:tr w:rsidR="004C3265" w14:paraId="78A9E622" w14:textId="77777777" w:rsidTr="00CF7B1F">
        <w:trPr>
          <w:ins w:id="3826" w:author="Okot" w:date="2019-12-26T08:38:00Z"/>
        </w:trPr>
        <w:tc>
          <w:tcPr>
            <w:tcW w:w="3397" w:type="dxa"/>
          </w:tcPr>
          <w:p w14:paraId="6F4460CF" w14:textId="77777777" w:rsidR="004C3265" w:rsidRPr="006076CC" w:rsidRDefault="004C3265" w:rsidP="004C3265">
            <w:pPr>
              <w:ind w:firstLine="0"/>
              <w:rPr>
                <w:ins w:id="3827" w:author="Okot" w:date="2019-12-26T08:38:00Z"/>
                <w:b/>
              </w:rPr>
            </w:pPr>
            <w:ins w:id="3828" w:author="Okot" w:date="2019-12-26T08:38:00Z">
              <w:r w:rsidRPr="006076CC">
                <w:rPr>
                  <w:b/>
                </w:rPr>
                <w:t>Warunki początkowe</w:t>
              </w:r>
            </w:ins>
          </w:p>
        </w:tc>
        <w:tc>
          <w:tcPr>
            <w:tcW w:w="5664" w:type="dxa"/>
          </w:tcPr>
          <w:p w14:paraId="2D42D9CA" w14:textId="317305B9" w:rsidR="004C3265" w:rsidRDefault="004C3265" w:rsidP="004C3265">
            <w:pPr>
              <w:ind w:firstLine="0"/>
              <w:rPr>
                <w:ins w:id="3829" w:author="Okot" w:date="2019-12-26T08:38:00Z"/>
              </w:rPr>
            </w:pPr>
            <w:ins w:id="3830" w:author="Okot" w:date="2019-12-26T10:28:00Z">
              <w:r>
                <w:t>Użytkownik poprawnie zrealizował PU002, zainicjował PU017 i dotarł do jego pkt. 4.</w:t>
              </w:r>
            </w:ins>
          </w:p>
        </w:tc>
      </w:tr>
      <w:tr w:rsidR="004C3265" w14:paraId="03416257" w14:textId="77777777" w:rsidTr="00CF7B1F">
        <w:trPr>
          <w:ins w:id="3831" w:author="Okot" w:date="2019-12-26T08:38:00Z"/>
        </w:trPr>
        <w:tc>
          <w:tcPr>
            <w:tcW w:w="3397" w:type="dxa"/>
          </w:tcPr>
          <w:p w14:paraId="28EE98B2" w14:textId="77777777" w:rsidR="004C3265" w:rsidRPr="006076CC" w:rsidRDefault="004C3265" w:rsidP="004C3265">
            <w:pPr>
              <w:ind w:firstLine="0"/>
              <w:rPr>
                <w:ins w:id="3832" w:author="Okot" w:date="2019-12-26T08:38:00Z"/>
                <w:b/>
              </w:rPr>
            </w:pPr>
            <w:ins w:id="3833" w:author="Okot" w:date="2019-12-26T08:38:00Z">
              <w:r w:rsidRPr="006076CC">
                <w:rPr>
                  <w:b/>
                </w:rPr>
                <w:t>Inicjacja</w:t>
              </w:r>
            </w:ins>
          </w:p>
        </w:tc>
        <w:tc>
          <w:tcPr>
            <w:tcW w:w="5664" w:type="dxa"/>
          </w:tcPr>
          <w:p w14:paraId="64649F55" w14:textId="5E552469" w:rsidR="004C3265" w:rsidRDefault="004C3265" w:rsidP="004C3265">
            <w:pPr>
              <w:ind w:firstLine="0"/>
              <w:rPr>
                <w:ins w:id="3834" w:author="Okot" w:date="2019-12-26T08:38:00Z"/>
              </w:rPr>
            </w:pPr>
            <w:ins w:id="3835" w:author="Okot" w:date="2019-12-26T10:28:00Z">
              <w:r>
                <w:t>Użytkownik wybiera opcję „Akceptuj” w pkt. 4 PU017.</w:t>
              </w:r>
            </w:ins>
          </w:p>
        </w:tc>
      </w:tr>
      <w:tr w:rsidR="004C3265" w14:paraId="027BDA98" w14:textId="77777777" w:rsidTr="00CF7B1F">
        <w:trPr>
          <w:ins w:id="3836" w:author="Okot" w:date="2019-12-26T08:38:00Z"/>
        </w:trPr>
        <w:tc>
          <w:tcPr>
            <w:tcW w:w="3397" w:type="dxa"/>
          </w:tcPr>
          <w:p w14:paraId="7E664AA4" w14:textId="77777777" w:rsidR="004C3265" w:rsidRPr="006076CC" w:rsidRDefault="004C3265" w:rsidP="004C3265">
            <w:pPr>
              <w:ind w:firstLine="0"/>
              <w:rPr>
                <w:ins w:id="3837" w:author="Okot" w:date="2019-12-26T08:38:00Z"/>
                <w:b/>
              </w:rPr>
            </w:pPr>
            <w:ins w:id="3838" w:author="Okot" w:date="2019-12-26T08:38:00Z">
              <w:r w:rsidRPr="006076CC">
                <w:rPr>
                  <w:b/>
                </w:rPr>
                <w:t>Warunki końcowe</w:t>
              </w:r>
            </w:ins>
          </w:p>
        </w:tc>
        <w:tc>
          <w:tcPr>
            <w:tcW w:w="5664" w:type="dxa"/>
          </w:tcPr>
          <w:p w14:paraId="354A67C6" w14:textId="11FF0F13" w:rsidR="004C3265" w:rsidRDefault="004C3265" w:rsidP="004C3265">
            <w:pPr>
              <w:ind w:firstLine="0"/>
              <w:rPr>
                <w:ins w:id="3839" w:author="Okot" w:date="2019-12-26T08:38:00Z"/>
              </w:rPr>
            </w:pPr>
            <w:ins w:id="3840" w:author="Okot" w:date="2019-12-26T10:28:00Z">
              <w:r>
                <w:t>Zostaje zainicjowany pkt. 5 PU017.</w:t>
              </w:r>
            </w:ins>
          </w:p>
        </w:tc>
      </w:tr>
      <w:tr w:rsidR="005D1BDE" w14:paraId="14D5326F" w14:textId="77777777" w:rsidTr="00CF7B1F">
        <w:trPr>
          <w:ins w:id="3841" w:author="Okot" w:date="2019-12-26T08:38:00Z"/>
        </w:trPr>
        <w:tc>
          <w:tcPr>
            <w:tcW w:w="3397" w:type="dxa"/>
          </w:tcPr>
          <w:p w14:paraId="647DAD84" w14:textId="77777777" w:rsidR="005D1BDE" w:rsidRPr="006076CC" w:rsidRDefault="005D1BDE" w:rsidP="005D1BDE">
            <w:pPr>
              <w:ind w:firstLine="0"/>
              <w:rPr>
                <w:ins w:id="3842" w:author="Okot" w:date="2019-12-26T08:38:00Z"/>
                <w:b/>
              </w:rPr>
            </w:pPr>
            <w:ins w:id="3843" w:author="Okot" w:date="2019-12-26T08:38:00Z">
              <w:r w:rsidRPr="006076CC">
                <w:rPr>
                  <w:b/>
                </w:rPr>
                <w:t>Scenariusz główny</w:t>
              </w:r>
            </w:ins>
          </w:p>
        </w:tc>
        <w:tc>
          <w:tcPr>
            <w:tcW w:w="5664" w:type="dxa"/>
          </w:tcPr>
          <w:p w14:paraId="1B1B056C" w14:textId="77777777" w:rsidR="005D1BDE" w:rsidRDefault="005D1BDE" w:rsidP="005D1BDE">
            <w:pPr>
              <w:ind w:firstLine="0"/>
              <w:rPr>
                <w:ins w:id="3844" w:author="Okot" w:date="2019-12-26T10:32:00Z"/>
              </w:rPr>
            </w:pPr>
            <w:ins w:id="3845" w:author="Okot" w:date="2019-12-26T10:32:00Z">
              <w:r>
                <w:t xml:space="preserve">1. </w:t>
              </w:r>
            </w:ins>
            <w:ins w:id="3846" w:author="Okot" w:date="2019-12-26T10:31:00Z">
              <w:r>
                <w:t>Użytkownik wybiera opcję „Akceptuj” w pkt. 4 PU017.</w:t>
              </w:r>
            </w:ins>
          </w:p>
          <w:p w14:paraId="447698EA" w14:textId="31AC8A08" w:rsidR="005D1BDE" w:rsidRDefault="005D1BDE" w:rsidP="005D1BDE">
            <w:pPr>
              <w:ind w:firstLine="0"/>
              <w:rPr>
                <w:ins w:id="3847" w:author="Okot" w:date="2019-12-26T08:38:00Z"/>
              </w:rPr>
            </w:pPr>
            <w:ins w:id="3848" w:author="Okot" w:date="2019-12-26T10:32:00Z">
              <w:r>
                <w:t>2. Zainicjowany zostaje pkt. 5 PU017</w:t>
              </w:r>
            </w:ins>
            <w:ins w:id="3849" w:author="Okot" w:date="2019-12-26T10:34:00Z">
              <w:r w:rsidR="008F61A3">
                <w:t>.</w:t>
              </w:r>
            </w:ins>
          </w:p>
        </w:tc>
      </w:tr>
      <w:tr w:rsidR="00C1659B" w14:paraId="546C9C03" w14:textId="77777777" w:rsidTr="00CF7B1F">
        <w:trPr>
          <w:trHeight w:val="54"/>
          <w:ins w:id="3850" w:author="Okot" w:date="2019-12-26T08:38:00Z"/>
        </w:trPr>
        <w:tc>
          <w:tcPr>
            <w:tcW w:w="3397" w:type="dxa"/>
          </w:tcPr>
          <w:p w14:paraId="51FC959A" w14:textId="77777777" w:rsidR="00C1659B" w:rsidRPr="006076CC" w:rsidRDefault="00C1659B" w:rsidP="00CF7B1F">
            <w:pPr>
              <w:ind w:firstLine="0"/>
              <w:rPr>
                <w:ins w:id="3851" w:author="Okot" w:date="2019-12-26T08:38:00Z"/>
                <w:b/>
              </w:rPr>
            </w:pPr>
            <w:ins w:id="3852" w:author="Okot" w:date="2019-12-26T08:38:00Z">
              <w:r w:rsidRPr="006076CC">
                <w:rPr>
                  <w:b/>
                </w:rPr>
                <w:t>Scenariusze alternatywne</w:t>
              </w:r>
            </w:ins>
          </w:p>
        </w:tc>
        <w:tc>
          <w:tcPr>
            <w:tcW w:w="5664" w:type="dxa"/>
          </w:tcPr>
          <w:p w14:paraId="62042782" w14:textId="29459623" w:rsidR="00C1659B" w:rsidRDefault="005D1BDE" w:rsidP="00CF7B1F">
            <w:pPr>
              <w:ind w:firstLine="0"/>
              <w:rPr>
                <w:ins w:id="3853" w:author="Okot" w:date="2019-12-26T08:38:00Z"/>
              </w:rPr>
            </w:pPr>
            <w:ins w:id="3854" w:author="Okot" w:date="2019-12-26T10:32:00Z">
              <w:r>
                <w:t>-</w:t>
              </w:r>
            </w:ins>
          </w:p>
        </w:tc>
      </w:tr>
    </w:tbl>
    <w:p w14:paraId="764BAFD8" w14:textId="77777777" w:rsidR="00C1659B" w:rsidRDefault="00C1659B">
      <w:pPr>
        <w:ind w:firstLine="0"/>
        <w:rPr>
          <w:ins w:id="3855" w:author="Okot" w:date="2019-12-26T09:50:00Z"/>
        </w:rPr>
        <w:pPrChange w:id="3856" w:author="Okot" w:date="2019-12-10T16:58:00Z">
          <w:pPr>
            <w:pStyle w:val="Podtytu"/>
          </w:pPr>
        </w:pPrChange>
      </w:pPr>
    </w:p>
    <w:p w14:paraId="74D7BC18" w14:textId="2EFE7796" w:rsidR="00BE000E" w:rsidRDefault="00BE000E" w:rsidP="00BE000E">
      <w:pPr>
        <w:ind w:firstLine="0"/>
        <w:rPr>
          <w:ins w:id="3857" w:author="Okot" w:date="2019-12-26T09:50:00Z"/>
        </w:rPr>
      </w:pPr>
      <w:ins w:id="3858" w:author="Okot" w:date="2019-12-26T09:50:00Z">
        <w:r>
          <w:t>Tabela 4.</w:t>
        </w:r>
        <w:r>
          <w:t>19</w:t>
        </w:r>
        <w:r>
          <w:t>.</w:t>
        </w:r>
      </w:ins>
    </w:p>
    <w:p w14:paraId="726DAECC" w14:textId="47C3644D" w:rsidR="00BE000E" w:rsidRDefault="00BE000E">
      <w:pPr>
        <w:ind w:firstLine="0"/>
        <w:rPr>
          <w:ins w:id="3859" w:author="Okot" w:date="2019-12-26T08:38:00Z"/>
        </w:rPr>
        <w:pPrChange w:id="3860" w:author="Okot" w:date="2019-12-10T16:58:00Z">
          <w:pPr>
            <w:pStyle w:val="Podtytu"/>
          </w:pPr>
        </w:pPrChange>
      </w:pPr>
      <w:ins w:id="3861" w:author="Okot" w:date="2019-12-26T09:51:00Z">
        <w:r>
          <w:t xml:space="preserve">Opis </w:t>
        </w:r>
        <w:r>
          <w:t>scenariusza przypadku użycia „Modyfikacja wyniku wyliczeń</w:t>
        </w:r>
        <w:r>
          <w:t>”.</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3862" w:author="Okot" w:date="2019-12-26T08:38:00Z"/>
        </w:trPr>
        <w:tc>
          <w:tcPr>
            <w:tcW w:w="3397" w:type="dxa"/>
          </w:tcPr>
          <w:p w14:paraId="47D8F070" w14:textId="77777777" w:rsidR="00C1659B" w:rsidRPr="006076CC" w:rsidRDefault="00C1659B" w:rsidP="00CF7B1F">
            <w:pPr>
              <w:ind w:firstLine="0"/>
              <w:rPr>
                <w:ins w:id="3863" w:author="Okot" w:date="2019-12-26T08:38:00Z"/>
                <w:b/>
              </w:rPr>
            </w:pPr>
            <w:ins w:id="3864" w:author="Okot" w:date="2019-12-26T08:38:00Z">
              <w:r w:rsidRPr="006076CC">
                <w:rPr>
                  <w:b/>
                </w:rPr>
                <w:t>Nazwa</w:t>
              </w:r>
            </w:ins>
          </w:p>
        </w:tc>
        <w:tc>
          <w:tcPr>
            <w:tcW w:w="5664" w:type="dxa"/>
          </w:tcPr>
          <w:p w14:paraId="688CDF90" w14:textId="7C9281EF" w:rsidR="00C1659B" w:rsidRPr="00BE000E" w:rsidRDefault="00BE000E" w:rsidP="00CF7B1F">
            <w:pPr>
              <w:ind w:firstLine="0"/>
              <w:rPr>
                <w:ins w:id="3865" w:author="Okot" w:date="2019-12-26T08:38:00Z"/>
                <w:b/>
                <w:i/>
                <w:rPrChange w:id="3866" w:author="Okot" w:date="2019-12-26T09:52:00Z">
                  <w:rPr>
                    <w:ins w:id="3867" w:author="Okot" w:date="2019-12-26T08:38:00Z"/>
                  </w:rPr>
                </w:rPrChange>
              </w:rPr>
            </w:pPr>
            <w:ins w:id="3868" w:author="Okot" w:date="2019-12-26T08:38:00Z">
              <w:r w:rsidRPr="00BE000E">
                <w:rPr>
                  <w:b/>
                  <w:i/>
                  <w:rPrChange w:id="3869" w:author="Okot" w:date="2019-12-26T09:52:00Z">
                    <w:rPr/>
                  </w:rPrChange>
                </w:rPr>
                <w:t>PU0</w:t>
              </w:r>
              <w:r w:rsidR="00C1659B" w:rsidRPr="00BE000E">
                <w:rPr>
                  <w:b/>
                  <w:i/>
                  <w:rPrChange w:id="3870" w:author="Okot" w:date="2019-12-26T09:52:00Z">
                    <w:rPr/>
                  </w:rPrChange>
                </w:rPr>
                <w:t>1</w:t>
              </w:r>
            </w:ins>
            <w:ins w:id="3871" w:author="Okot" w:date="2019-12-26T09:51:00Z">
              <w:r w:rsidRPr="00BE000E">
                <w:rPr>
                  <w:b/>
                  <w:i/>
                  <w:rPrChange w:id="3872" w:author="Okot" w:date="2019-12-26T09:52:00Z">
                    <w:rPr/>
                  </w:rPrChange>
                </w:rPr>
                <w:t>9</w:t>
              </w:r>
            </w:ins>
            <w:ins w:id="3873" w:author="Okot" w:date="2019-12-26T08:38:00Z">
              <w:r w:rsidR="00C1659B" w:rsidRPr="00BE000E">
                <w:rPr>
                  <w:b/>
                  <w:i/>
                  <w:rPrChange w:id="3874" w:author="Okot" w:date="2019-12-26T09:52:00Z">
                    <w:rPr/>
                  </w:rPrChange>
                </w:rPr>
                <w:t>:</w:t>
              </w:r>
            </w:ins>
            <w:ins w:id="3875" w:author="Okot" w:date="2019-12-26T09:52:00Z">
              <w:r w:rsidRPr="00BE000E">
                <w:rPr>
                  <w:b/>
                  <w:i/>
                  <w:rPrChange w:id="3876" w:author="Okot" w:date="2019-12-26T09:52:00Z">
                    <w:rPr/>
                  </w:rPrChange>
                </w:rPr>
                <w:t xml:space="preserve"> </w:t>
              </w:r>
              <w:r w:rsidRPr="00BE000E">
                <w:rPr>
                  <w:b/>
                  <w:i/>
                  <w:rPrChange w:id="3877" w:author="Okot" w:date="2019-12-26T09:52:00Z">
                    <w:rPr/>
                  </w:rPrChange>
                </w:rPr>
                <w:t>Modyfikacja wyniku wyliczeń</w:t>
              </w:r>
            </w:ins>
          </w:p>
        </w:tc>
      </w:tr>
      <w:tr w:rsidR="00C1659B" w14:paraId="61B5C1FD" w14:textId="77777777" w:rsidTr="00CF7B1F">
        <w:trPr>
          <w:ins w:id="3878" w:author="Okot" w:date="2019-12-26T08:38:00Z"/>
        </w:trPr>
        <w:tc>
          <w:tcPr>
            <w:tcW w:w="3397" w:type="dxa"/>
          </w:tcPr>
          <w:p w14:paraId="0D687CD9" w14:textId="77777777" w:rsidR="00C1659B" w:rsidRPr="006076CC" w:rsidRDefault="00C1659B" w:rsidP="00CF7B1F">
            <w:pPr>
              <w:ind w:firstLine="0"/>
              <w:rPr>
                <w:ins w:id="3879" w:author="Okot" w:date="2019-12-26T08:38:00Z"/>
                <w:b/>
              </w:rPr>
            </w:pPr>
            <w:ins w:id="3880" w:author="Okot" w:date="2019-12-26T08:38:00Z">
              <w:r w:rsidRPr="006076CC">
                <w:rPr>
                  <w:b/>
                </w:rPr>
                <w:t>Opis</w:t>
              </w:r>
            </w:ins>
          </w:p>
        </w:tc>
        <w:tc>
          <w:tcPr>
            <w:tcW w:w="5664" w:type="dxa"/>
          </w:tcPr>
          <w:p w14:paraId="7C8A5397" w14:textId="0DE114E2" w:rsidR="00C1659B" w:rsidRDefault="004C3265" w:rsidP="00CF7B1F">
            <w:pPr>
              <w:ind w:firstLine="0"/>
              <w:rPr>
                <w:ins w:id="3881" w:author="Okot" w:date="2019-12-26T08:38:00Z"/>
              </w:rPr>
            </w:pPr>
            <w:ins w:id="3882" w:author="Okot" w:date="2019-12-26T10:25:00Z">
              <w:r>
                <w:t xml:space="preserve">Przypadek użycia pozwala użytkownikowi </w:t>
              </w:r>
              <w:r>
                <w:t>zmodyfikować</w:t>
              </w:r>
              <w:r>
                <w:t xml:space="preserve"> proponowaną dla niego dzienną kaloryczność wyliczoną w pkt. 3 PU017.</w:t>
              </w:r>
            </w:ins>
          </w:p>
        </w:tc>
      </w:tr>
      <w:tr w:rsidR="004C3265" w14:paraId="2CCA4F40" w14:textId="77777777" w:rsidTr="00CF7B1F">
        <w:trPr>
          <w:ins w:id="3883" w:author="Okot" w:date="2019-12-26T08:38:00Z"/>
        </w:trPr>
        <w:tc>
          <w:tcPr>
            <w:tcW w:w="3397" w:type="dxa"/>
          </w:tcPr>
          <w:p w14:paraId="14DFE3C0" w14:textId="77777777" w:rsidR="004C3265" w:rsidRPr="006076CC" w:rsidRDefault="004C3265" w:rsidP="004C3265">
            <w:pPr>
              <w:ind w:firstLine="0"/>
              <w:rPr>
                <w:ins w:id="3884" w:author="Okot" w:date="2019-12-26T08:38:00Z"/>
                <w:b/>
              </w:rPr>
            </w:pPr>
            <w:ins w:id="3885" w:author="Okot" w:date="2019-12-26T08:38:00Z">
              <w:r w:rsidRPr="006076CC">
                <w:rPr>
                  <w:b/>
                </w:rPr>
                <w:t>Warunki początkowe</w:t>
              </w:r>
            </w:ins>
          </w:p>
        </w:tc>
        <w:tc>
          <w:tcPr>
            <w:tcW w:w="5664" w:type="dxa"/>
          </w:tcPr>
          <w:p w14:paraId="6C30F23F" w14:textId="1EB8575A" w:rsidR="004C3265" w:rsidRDefault="004C3265" w:rsidP="004C3265">
            <w:pPr>
              <w:ind w:firstLine="0"/>
              <w:rPr>
                <w:ins w:id="3886" w:author="Okot" w:date="2019-12-26T08:38:00Z"/>
              </w:rPr>
            </w:pPr>
            <w:ins w:id="3887" w:author="Okot" w:date="2019-12-26T10:28:00Z">
              <w:r>
                <w:t>Użytkownik poprawnie zrealizował PU002, zainicjował PU017 i dotarł do jego pkt. 4.</w:t>
              </w:r>
            </w:ins>
          </w:p>
        </w:tc>
      </w:tr>
      <w:tr w:rsidR="004C3265" w14:paraId="5A6CE4E7" w14:textId="77777777" w:rsidTr="00CF7B1F">
        <w:trPr>
          <w:ins w:id="3888" w:author="Okot" w:date="2019-12-26T08:38:00Z"/>
        </w:trPr>
        <w:tc>
          <w:tcPr>
            <w:tcW w:w="3397" w:type="dxa"/>
          </w:tcPr>
          <w:p w14:paraId="684F2789" w14:textId="77777777" w:rsidR="004C3265" w:rsidRPr="006076CC" w:rsidRDefault="004C3265" w:rsidP="004C3265">
            <w:pPr>
              <w:ind w:firstLine="0"/>
              <w:rPr>
                <w:ins w:id="3889" w:author="Okot" w:date="2019-12-26T08:38:00Z"/>
                <w:b/>
              </w:rPr>
            </w:pPr>
            <w:ins w:id="3890" w:author="Okot" w:date="2019-12-26T08:38:00Z">
              <w:r w:rsidRPr="006076CC">
                <w:rPr>
                  <w:b/>
                </w:rPr>
                <w:lastRenderedPageBreak/>
                <w:t>Inicjacja</w:t>
              </w:r>
            </w:ins>
          </w:p>
        </w:tc>
        <w:tc>
          <w:tcPr>
            <w:tcW w:w="5664" w:type="dxa"/>
          </w:tcPr>
          <w:p w14:paraId="3FAC9214" w14:textId="238C5EEB" w:rsidR="004C3265" w:rsidRDefault="004C3265" w:rsidP="004C3265">
            <w:pPr>
              <w:ind w:firstLine="0"/>
              <w:rPr>
                <w:ins w:id="3891" w:author="Okot" w:date="2019-12-26T08:38:00Z"/>
              </w:rPr>
            </w:pPr>
            <w:ins w:id="3892" w:author="Okot" w:date="2019-12-26T10:28:00Z">
              <w:r>
                <w:t xml:space="preserve">Użytkownik wybiera opcję </w:t>
              </w:r>
              <w:r>
                <w:t>„Modyfikuj</w:t>
              </w:r>
              <w:r>
                <w:t>” w pkt. 4 PU017.</w:t>
              </w:r>
            </w:ins>
          </w:p>
        </w:tc>
      </w:tr>
      <w:tr w:rsidR="004C3265" w14:paraId="6E2347FE" w14:textId="77777777" w:rsidTr="00CF7B1F">
        <w:trPr>
          <w:ins w:id="3893" w:author="Okot" w:date="2019-12-26T08:38:00Z"/>
        </w:trPr>
        <w:tc>
          <w:tcPr>
            <w:tcW w:w="3397" w:type="dxa"/>
          </w:tcPr>
          <w:p w14:paraId="1E965161" w14:textId="77777777" w:rsidR="004C3265" w:rsidRPr="006076CC" w:rsidRDefault="004C3265" w:rsidP="004C3265">
            <w:pPr>
              <w:ind w:firstLine="0"/>
              <w:rPr>
                <w:ins w:id="3894" w:author="Okot" w:date="2019-12-26T08:38:00Z"/>
                <w:b/>
              </w:rPr>
            </w:pPr>
            <w:ins w:id="3895" w:author="Okot" w:date="2019-12-26T08:38:00Z">
              <w:r w:rsidRPr="006076CC">
                <w:rPr>
                  <w:b/>
                </w:rPr>
                <w:t>Warunki końcowe</w:t>
              </w:r>
            </w:ins>
          </w:p>
        </w:tc>
        <w:tc>
          <w:tcPr>
            <w:tcW w:w="5664" w:type="dxa"/>
          </w:tcPr>
          <w:p w14:paraId="07BCB974" w14:textId="777A3F79" w:rsidR="004C3265" w:rsidRDefault="004C3265" w:rsidP="004C3265">
            <w:pPr>
              <w:ind w:firstLine="0"/>
              <w:rPr>
                <w:ins w:id="3896" w:author="Okot" w:date="2019-12-26T08:38:00Z"/>
              </w:rPr>
            </w:pPr>
            <w:ins w:id="3897" w:author="Okot" w:date="2019-12-26T10:28:00Z">
              <w:r>
                <w:t>Zostaje zainicjowany pkt. 5 PU017.</w:t>
              </w:r>
            </w:ins>
          </w:p>
        </w:tc>
      </w:tr>
      <w:tr w:rsidR="004C3265" w14:paraId="03F70977" w14:textId="77777777" w:rsidTr="00CF7B1F">
        <w:trPr>
          <w:ins w:id="3898" w:author="Okot" w:date="2019-12-26T08:38:00Z"/>
        </w:trPr>
        <w:tc>
          <w:tcPr>
            <w:tcW w:w="3397" w:type="dxa"/>
          </w:tcPr>
          <w:p w14:paraId="5A8DC598" w14:textId="77777777" w:rsidR="004C3265" w:rsidRPr="006076CC" w:rsidRDefault="004C3265" w:rsidP="004C3265">
            <w:pPr>
              <w:ind w:firstLine="0"/>
              <w:rPr>
                <w:ins w:id="3899" w:author="Okot" w:date="2019-12-26T08:38:00Z"/>
                <w:b/>
              </w:rPr>
            </w:pPr>
            <w:ins w:id="3900" w:author="Okot" w:date="2019-12-26T08:38:00Z">
              <w:r w:rsidRPr="006076CC">
                <w:rPr>
                  <w:b/>
                </w:rPr>
                <w:t>Scenariusz główny</w:t>
              </w:r>
            </w:ins>
          </w:p>
        </w:tc>
        <w:tc>
          <w:tcPr>
            <w:tcW w:w="5664" w:type="dxa"/>
          </w:tcPr>
          <w:p w14:paraId="16C28190" w14:textId="57A9F435" w:rsidR="008F61A3" w:rsidRDefault="008F61A3" w:rsidP="008F61A3">
            <w:pPr>
              <w:ind w:firstLine="0"/>
              <w:rPr>
                <w:ins w:id="3901" w:author="Okot" w:date="2019-12-26T10:32:00Z"/>
              </w:rPr>
            </w:pPr>
            <w:ins w:id="3902" w:author="Okot" w:date="2019-12-26T10:32:00Z">
              <w:r>
                <w:t xml:space="preserve">1. </w:t>
              </w:r>
              <w:r>
                <w:t>Użytkownik wybiera opcję „</w:t>
              </w:r>
              <w:r>
                <w:t>Modyfikuje</w:t>
              </w:r>
              <w:r>
                <w:t>” w pkt. 4 PU017.</w:t>
              </w:r>
            </w:ins>
          </w:p>
          <w:p w14:paraId="2E0A862C" w14:textId="22550C9E" w:rsidR="008F61A3" w:rsidRDefault="008F61A3" w:rsidP="008F61A3">
            <w:pPr>
              <w:ind w:firstLine="0"/>
              <w:rPr>
                <w:ins w:id="3903" w:author="Okot" w:date="2019-12-26T10:33:00Z"/>
              </w:rPr>
            </w:pPr>
            <w:ins w:id="3904" w:author="Okot" w:date="2019-12-26T10:32:00Z">
              <w:r>
                <w:t xml:space="preserve">2. Wyświetlony zostaje formularz </w:t>
              </w:r>
            </w:ins>
            <w:ins w:id="3905" w:author="Okot" w:date="2019-12-26T10:33:00Z">
              <w:r>
                <w:t>wprowadzania proponowanego zapotrzebowania.</w:t>
              </w:r>
            </w:ins>
          </w:p>
          <w:p w14:paraId="33D1D647" w14:textId="424F8EFC" w:rsidR="008F61A3" w:rsidRDefault="008F61A3" w:rsidP="008F61A3">
            <w:pPr>
              <w:ind w:firstLine="0"/>
              <w:rPr>
                <w:ins w:id="3906" w:author="Okot" w:date="2019-12-26T10:33:00Z"/>
              </w:rPr>
            </w:pPr>
            <w:ins w:id="3907" w:author="Okot" w:date="2019-12-26T10:33:00Z">
              <w:r>
                <w:t>3. Użytkownik wprowadza proponowaną przez siebie wartość dziennej kaloryczności.</w:t>
              </w:r>
            </w:ins>
          </w:p>
          <w:p w14:paraId="59573B63" w14:textId="77777777" w:rsidR="008F61A3" w:rsidRDefault="008F61A3" w:rsidP="008F61A3">
            <w:pPr>
              <w:ind w:firstLine="0"/>
              <w:rPr>
                <w:ins w:id="3908" w:author="Okot" w:date="2019-12-26T10:34:00Z"/>
              </w:rPr>
            </w:pPr>
            <w:ins w:id="3909" w:author="Okot" w:date="2019-12-26T10:33:00Z">
              <w:r>
                <w:t xml:space="preserve">4. Użytkownik używa przycisku </w:t>
              </w:r>
            </w:ins>
            <w:ins w:id="3910" w:author="Okot" w:date="2019-12-26T10:34:00Z">
              <w:r>
                <w:t>„Zapisz”.</w:t>
              </w:r>
            </w:ins>
          </w:p>
          <w:p w14:paraId="552E8B05" w14:textId="77777777" w:rsidR="008F61A3" w:rsidRDefault="008F61A3" w:rsidP="008F61A3">
            <w:pPr>
              <w:ind w:firstLine="0"/>
              <w:rPr>
                <w:ins w:id="3911" w:author="Okot" w:date="2019-12-26T10:34:00Z"/>
              </w:rPr>
            </w:pPr>
            <w:ins w:id="3912" w:author="Okot" w:date="2019-12-26T10:34:00Z">
              <w:r>
                <w:t>5. System weryfikuje proponowaną wartość.</w:t>
              </w:r>
            </w:ins>
          </w:p>
          <w:p w14:paraId="0BE24ED5" w14:textId="141C637C" w:rsidR="004C3265" w:rsidRDefault="008F61A3" w:rsidP="008F61A3">
            <w:pPr>
              <w:ind w:firstLine="0"/>
              <w:rPr>
                <w:ins w:id="3913" w:author="Okot" w:date="2019-12-26T08:38:00Z"/>
              </w:rPr>
              <w:pPrChange w:id="3914" w:author="Okot" w:date="2019-12-26T10:34:00Z">
                <w:pPr>
                  <w:ind w:firstLine="0"/>
                </w:pPr>
              </w:pPrChange>
            </w:pPr>
            <w:ins w:id="3915" w:author="Okot" w:date="2019-12-26T10:34:00Z">
              <w:r>
                <w:t xml:space="preserve">6. </w:t>
              </w:r>
              <w:r>
                <w:t>Zainicjowany zostaje pkt. 5 PU017</w:t>
              </w:r>
              <w:r>
                <w:t>.</w:t>
              </w:r>
            </w:ins>
          </w:p>
        </w:tc>
      </w:tr>
      <w:tr w:rsidR="004C3265" w14:paraId="78C643A3" w14:textId="77777777" w:rsidTr="00CF7B1F">
        <w:trPr>
          <w:trHeight w:val="54"/>
          <w:ins w:id="3916" w:author="Okot" w:date="2019-12-26T08:38:00Z"/>
        </w:trPr>
        <w:tc>
          <w:tcPr>
            <w:tcW w:w="3397" w:type="dxa"/>
          </w:tcPr>
          <w:p w14:paraId="3732C3AB" w14:textId="028E3C2E" w:rsidR="004C3265" w:rsidRPr="006076CC" w:rsidRDefault="004C3265" w:rsidP="004C3265">
            <w:pPr>
              <w:ind w:firstLine="0"/>
              <w:rPr>
                <w:ins w:id="3917" w:author="Okot" w:date="2019-12-26T08:38:00Z"/>
                <w:b/>
              </w:rPr>
            </w:pPr>
            <w:ins w:id="3918" w:author="Okot" w:date="2019-12-26T08:38:00Z">
              <w:r w:rsidRPr="006076CC">
                <w:rPr>
                  <w:b/>
                </w:rPr>
                <w:t>Scenariusze alternatywne</w:t>
              </w:r>
            </w:ins>
          </w:p>
        </w:tc>
        <w:tc>
          <w:tcPr>
            <w:tcW w:w="5664" w:type="dxa"/>
          </w:tcPr>
          <w:p w14:paraId="3BDC95D2" w14:textId="77777777" w:rsidR="00527CCB" w:rsidRDefault="00527CCB" w:rsidP="00527CCB">
            <w:pPr>
              <w:ind w:firstLine="0"/>
              <w:rPr>
                <w:ins w:id="3919" w:author="Okot" w:date="2019-12-26T10:35:00Z"/>
              </w:rPr>
            </w:pPr>
            <w:ins w:id="3920" w:author="Okot" w:date="2019-12-26T10:35:00Z">
              <w:r>
                <w:t>4.1. Użytkownik używa przycisku do zamknięcia okna.</w:t>
              </w:r>
            </w:ins>
          </w:p>
          <w:p w14:paraId="186C6558" w14:textId="77777777" w:rsidR="00527CCB" w:rsidRDefault="00527CCB" w:rsidP="00527CCB">
            <w:pPr>
              <w:ind w:firstLine="0"/>
              <w:rPr>
                <w:ins w:id="3921" w:author="Okot" w:date="2019-12-26T10:35:00Z"/>
              </w:rPr>
            </w:pPr>
            <w:ins w:id="3922" w:author="Okot" w:date="2019-12-26T10:35:00Z">
              <w:r>
                <w:t>4.1.1. Pojawia okno dialogowe służące do potwierdzenia zamknięcia okna bez zapisywania danych.</w:t>
              </w:r>
            </w:ins>
          </w:p>
          <w:p w14:paraId="1178A276" w14:textId="77777777" w:rsidR="00527CCB" w:rsidRDefault="00527CCB" w:rsidP="00527CCB">
            <w:pPr>
              <w:ind w:firstLine="0"/>
              <w:rPr>
                <w:ins w:id="3923" w:author="Okot" w:date="2019-12-26T10:35:00Z"/>
              </w:rPr>
            </w:pPr>
            <w:ins w:id="3924" w:author="Okot" w:date="2019-12-26T10:35:00Z">
              <w:r>
                <w:t>4.1.2.1. Użytkownik potwierdza zamknięcie okna.</w:t>
              </w:r>
            </w:ins>
          </w:p>
          <w:p w14:paraId="5BFD32E7" w14:textId="77777777" w:rsidR="00527CCB" w:rsidRDefault="00527CCB" w:rsidP="00527CCB">
            <w:pPr>
              <w:ind w:firstLine="0"/>
              <w:rPr>
                <w:ins w:id="3925" w:author="Okot" w:date="2019-12-26T10:35:00Z"/>
              </w:rPr>
            </w:pPr>
            <w:ins w:id="3926" w:author="Okot" w:date="2019-12-26T10:35:00Z">
              <w:r>
                <w:t>4.1.2.1.1. Okno modalne z formularzem zostaje zamknięte.</w:t>
              </w:r>
            </w:ins>
          </w:p>
          <w:p w14:paraId="1B969DF0" w14:textId="3C3882E6" w:rsidR="00527CCB" w:rsidRDefault="00527CCB" w:rsidP="00527CCB">
            <w:pPr>
              <w:ind w:firstLine="0"/>
              <w:rPr>
                <w:ins w:id="3927" w:author="Okot" w:date="2019-12-26T10:35:00Z"/>
              </w:rPr>
            </w:pPr>
            <w:ins w:id="3928" w:author="Okot" w:date="2019-12-26T10:35:00Z">
              <w:r>
                <w:t xml:space="preserve">4.1.2.1.2. </w:t>
              </w:r>
              <w:r>
                <w:t>Powrót do pkt. 4 PU017.</w:t>
              </w:r>
            </w:ins>
          </w:p>
          <w:p w14:paraId="7C35C7BE" w14:textId="77777777" w:rsidR="00527CCB" w:rsidRDefault="00527CCB" w:rsidP="00527CCB">
            <w:pPr>
              <w:ind w:firstLine="0"/>
              <w:rPr>
                <w:ins w:id="3929" w:author="Okot" w:date="2019-12-26T10:35:00Z"/>
              </w:rPr>
            </w:pPr>
            <w:ins w:id="3930" w:author="Okot" w:date="2019-12-26T10:35:00Z">
              <w:r>
                <w:t>4.1.2.2. Użytkownik rezygnuje z akcji.</w:t>
              </w:r>
            </w:ins>
          </w:p>
          <w:p w14:paraId="01931D62" w14:textId="77777777" w:rsidR="004C3265" w:rsidRDefault="00527CCB" w:rsidP="00527CCB">
            <w:pPr>
              <w:ind w:firstLine="0"/>
              <w:rPr>
                <w:ins w:id="3931" w:author="Okot" w:date="2019-12-26T10:36:00Z"/>
              </w:rPr>
            </w:pPr>
            <w:ins w:id="3932" w:author="Okot" w:date="2019-12-26T10:35:00Z">
              <w:r>
                <w:t>4.1.2.2.1. Powrót do pkt. 4.</w:t>
              </w:r>
            </w:ins>
          </w:p>
          <w:p w14:paraId="010B07A7" w14:textId="5038EFD0" w:rsidR="00527CCB" w:rsidRDefault="00527CCB" w:rsidP="00527CCB">
            <w:pPr>
              <w:ind w:firstLine="0"/>
              <w:rPr>
                <w:ins w:id="3933" w:author="Okot" w:date="2019-12-26T10:36:00Z"/>
              </w:rPr>
            </w:pPr>
            <w:ins w:id="3934" w:author="Okot" w:date="2019-12-26T10:36:00Z">
              <w:r>
                <w:t>5.1(a) Użytkownik pozostawił pole „Proponowana kaloryczność” puste.</w:t>
              </w:r>
            </w:ins>
          </w:p>
          <w:p w14:paraId="1BFF125F" w14:textId="17641E9C" w:rsidR="00527CCB" w:rsidRDefault="00527CCB" w:rsidP="00527CCB">
            <w:pPr>
              <w:ind w:firstLine="0"/>
              <w:rPr>
                <w:ins w:id="3935" w:author="Okot" w:date="2019-12-26T10:37:00Z"/>
              </w:rPr>
            </w:pPr>
            <w:ins w:id="3936" w:author="Okot" w:date="2019-12-26T10:36:00Z">
              <w:r>
                <w:t>5.1(b) Użytkowni</w:t>
              </w:r>
            </w:ins>
            <w:ins w:id="3937" w:author="Okot" w:date="2019-12-26T10:37:00Z">
              <w:r>
                <w:t>k</w:t>
              </w:r>
            </w:ins>
            <w:ins w:id="3938" w:author="Okot" w:date="2019-12-26T10:36:00Z">
              <w:r>
                <w:t xml:space="preserve"> wprowadził nieprawid</w:t>
              </w:r>
            </w:ins>
            <w:ins w:id="3939" w:author="Okot" w:date="2019-12-26T10:37:00Z">
              <w:r>
                <w:t>łową wartość proponowanej dziennej kaloryczności.</w:t>
              </w:r>
            </w:ins>
          </w:p>
          <w:p w14:paraId="64012B22" w14:textId="77777777" w:rsidR="00527CCB" w:rsidRDefault="00527CCB" w:rsidP="00527CCB">
            <w:pPr>
              <w:ind w:firstLine="0"/>
              <w:rPr>
                <w:ins w:id="3940" w:author="Okot" w:date="2019-12-26T10:37:00Z"/>
              </w:rPr>
            </w:pPr>
            <w:ins w:id="3941" w:author="Okot" w:date="2019-12-26T10:37:00Z">
              <w:r>
                <w:t>5.1(c) Proponowana przez użytkownika wartość dziennej kaloryczności nie pozwoli realizować wybranego przez użytkownika celu.</w:t>
              </w:r>
            </w:ins>
          </w:p>
          <w:p w14:paraId="31893BC2" w14:textId="5FF13004" w:rsidR="00527CCB" w:rsidRDefault="00527CCB" w:rsidP="00527CCB">
            <w:pPr>
              <w:ind w:firstLine="0"/>
              <w:rPr>
                <w:ins w:id="3942" w:author="Okot" w:date="2019-12-26T08:38:00Z"/>
              </w:rPr>
            </w:pPr>
            <w:ins w:id="3943" w:author="Okot" w:date="2019-12-26T10:37:00Z">
              <w:r>
                <w:t xml:space="preserve">5.1.1. </w:t>
              </w:r>
            </w:ins>
            <w:ins w:id="3944" w:author="Okot" w:date="2019-12-26T10:38:00Z">
              <w:r>
                <w:t>Powrót do pkt. 3.</w:t>
              </w:r>
            </w:ins>
          </w:p>
        </w:tc>
      </w:tr>
    </w:tbl>
    <w:p w14:paraId="65AA0D9B" w14:textId="1BE0A99F" w:rsidR="00C1659B" w:rsidRDefault="00C1659B">
      <w:pPr>
        <w:ind w:firstLine="0"/>
        <w:rPr>
          <w:ins w:id="3945" w:author="Okot" w:date="2019-12-26T08:38:00Z"/>
        </w:rPr>
        <w:pPrChange w:id="3946"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3947" w:author="Okot" w:date="2019-12-26T08:38:00Z"/>
        </w:trPr>
        <w:tc>
          <w:tcPr>
            <w:tcW w:w="3397" w:type="dxa"/>
          </w:tcPr>
          <w:p w14:paraId="3281572C" w14:textId="77777777" w:rsidR="00C1659B" w:rsidRPr="006076CC" w:rsidRDefault="00C1659B" w:rsidP="00CF7B1F">
            <w:pPr>
              <w:ind w:firstLine="0"/>
              <w:rPr>
                <w:ins w:id="3948" w:author="Okot" w:date="2019-12-26T08:38:00Z"/>
                <w:b/>
              </w:rPr>
            </w:pPr>
            <w:ins w:id="3949" w:author="Okot" w:date="2019-12-26T08:38:00Z">
              <w:r w:rsidRPr="006076CC">
                <w:rPr>
                  <w:b/>
                </w:rPr>
                <w:t>Nazwa</w:t>
              </w:r>
            </w:ins>
          </w:p>
        </w:tc>
        <w:tc>
          <w:tcPr>
            <w:tcW w:w="5664" w:type="dxa"/>
          </w:tcPr>
          <w:p w14:paraId="26FA0BDA" w14:textId="77777777" w:rsidR="00C1659B" w:rsidRDefault="00C1659B" w:rsidP="00CF7B1F">
            <w:pPr>
              <w:ind w:firstLine="0"/>
              <w:rPr>
                <w:ins w:id="3950" w:author="Okot" w:date="2019-12-26T08:38:00Z"/>
              </w:rPr>
            </w:pPr>
            <w:ins w:id="3951" w:author="Okot" w:date="2019-12-26T08:38:00Z">
              <w:r>
                <w:t>PU001:</w:t>
              </w:r>
            </w:ins>
          </w:p>
        </w:tc>
      </w:tr>
      <w:tr w:rsidR="00C1659B" w14:paraId="0356BC2B" w14:textId="77777777" w:rsidTr="00CF7B1F">
        <w:trPr>
          <w:ins w:id="3952" w:author="Okot" w:date="2019-12-26T08:38:00Z"/>
        </w:trPr>
        <w:tc>
          <w:tcPr>
            <w:tcW w:w="3397" w:type="dxa"/>
          </w:tcPr>
          <w:p w14:paraId="227A04F7" w14:textId="77777777" w:rsidR="00C1659B" w:rsidRPr="006076CC" w:rsidRDefault="00C1659B" w:rsidP="00CF7B1F">
            <w:pPr>
              <w:ind w:firstLine="0"/>
              <w:rPr>
                <w:ins w:id="3953" w:author="Okot" w:date="2019-12-26T08:38:00Z"/>
                <w:b/>
              </w:rPr>
            </w:pPr>
            <w:ins w:id="3954" w:author="Okot" w:date="2019-12-26T08:38:00Z">
              <w:r w:rsidRPr="006076CC">
                <w:rPr>
                  <w:b/>
                </w:rPr>
                <w:t>Opis</w:t>
              </w:r>
            </w:ins>
          </w:p>
        </w:tc>
        <w:tc>
          <w:tcPr>
            <w:tcW w:w="5664" w:type="dxa"/>
          </w:tcPr>
          <w:p w14:paraId="3E1D4116" w14:textId="77777777" w:rsidR="00C1659B" w:rsidRDefault="00C1659B" w:rsidP="00CF7B1F">
            <w:pPr>
              <w:ind w:firstLine="0"/>
              <w:rPr>
                <w:ins w:id="3955" w:author="Okot" w:date="2019-12-26T08:38:00Z"/>
              </w:rPr>
            </w:pPr>
          </w:p>
        </w:tc>
      </w:tr>
      <w:tr w:rsidR="00C1659B" w14:paraId="1B1C8FB7" w14:textId="77777777" w:rsidTr="00CF7B1F">
        <w:trPr>
          <w:ins w:id="3956" w:author="Okot" w:date="2019-12-26T08:38:00Z"/>
        </w:trPr>
        <w:tc>
          <w:tcPr>
            <w:tcW w:w="3397" w:type="dxa"/>
          </w:tcPr>
          <w:p w14:paraId="317D6290" w14:textId="77777777" w:rsidR="00C1659B" w:rsidRPr="006076CC" w:rsidRDefault="00C1659B" w:rsidP="00CF7B1F">
            <w:pPr>
              <w:ind w:firstLine="0"/>
              <w:rPr>
                <w:ins w:id="3957" w:author="Okot" w:date="2019-12-26T08:38:00Z"/>
                <w:b/>
              </w:rPr>
            </w:pPr>
            <w:ins w:id="3958" w:author="Okot" w:date="2019-12-26T08:38:00Z">
              <w:r w:rsidRPr="006076CC">
                <w:rPr>
                  <w:b/>
                </w:rPr>
                <w:t>Warunki początkowe</w:t>
              </w:r>
            </w:ins>
          </w:p>
        </w:tc>
        <w:tc>
          <w:tcPr>
            <w:tcW w:w="5664" w:type="dxa"/>
          </w:tcPr>
          <w:p w14:paraId="323AF6D8" w14:textId="77777777" w:rsidR="00C1659B" w:rsidRDefault="00C1659B" w:rsidP="00CF7B1F">
            <w:pPr>
              <w:ind w:firstLine="0"/>
              <w:rPr>
                <w:ins w:id="3959" w:author="Okot" w:date="2019-12-26T08:38:00Z"/>
              </w:rPr>
            </w:pPr>
          </w:p>
        </w:tc>
      </w:tr>
      <w:tr w:rsidR="00C1659B" w14:paraId="280B514D" w14:textId="77777777" w:rsidTr="00CF7B1F">
        <w:trPr>
          <w:ins w:id="3960" w:author="Okot" w:date="2019-12-26T08:38:00Z"/>
        </w:trPr>
        <w:tc>
          <w:tcPr>
            <w:tcW w:w="3397" w:type="dxa"/>
          </w:tcPr>
          <w:p w14:paraId="31C231C1" w14:textId="77777777" w:rsidR="00C1659B" w:rsidRPr="006076CC" w:rsidRDefault="00C1659B" w:rsidP="00CF7B1F">
            <w:pPr>
              <w:ind w:firstLine="0"/>
              <w:rPr>
                <w:ins w:id="3961" w:author="Okot" w:date="2019-12-26T08:38:00Z"/>
                <w:b/>
              </w:rPr>
            </w:pPr>
            <w:ins w:id="3962" w:author="Okot" w:date="2019-12-26T08:38:00Z">
              <w:r w:rsidRPr="006076CC">
                <w:rPr>
                  <w:b/>
                </w:rPr>
                <w:t>Inicjacja</w:t>
              </w:r>
            </w:ins>
          </w:p>
        </w:tc>
        <w:tc>
          <w:tcPr>
            <w:tcW w:w="5664" w:type="dxa"/>
          </w:tcPr>
          <w:p w14:paraId="01FB7D87" w14:textId="77777777" w:rsidR="00C1659B" w:rsidRDefault="00C1659B" w:rsidP="00CF7B1F">
            <w:pPr>
              <w:ind w:firstLine="0"/>
              <w:rPr>
                <w:ins w:id="3963" w:author="Okot" w:date="2019-12-26T08:38:00Z"/>
              </w:rPr>
            </w:pPr>
          </w:p>
        </w:tc>
      </w:tr>
      <w:tr w:rsidR="00C1659B" w14:paraId="4B1950AA" w14:textId="77777777" w:rsidTr="00CF7B1F">
        <w:trPr>
          <w:ins w:id="3964" w:author="Okot" w:date="2019-12-26T08:38:00Z"/>
        </w:trPr>
        <w:tc>
          <w:tcPr>
            <w:tcW w:w="3397" w:type="dxa"/>
          </w:tcPr>
          <w:p w14:paraId="553AC5B9" w14:textId="77777777" w:rsidR="00C1659B" w:rsidRPr="006076CC" w:rsidRDefault="00C1659B" w:rsidP="00CF7B1F">
            <w:pPr>
              <w:ind w:firstLine="0"/>
              <w:rPr>
                <w:ins w:id="3965" w:author="Okot" w:date="2019-12-26T08:38:00Z"/>
                <w:b/>
              </w:rPr>
            </w:pPr>
            <w:ins w:id="3966" w:author="Okot" w:date="2019-12-26T08:38:00Z">
              <w:r w:rsidRPr="006076CC">
                <w:rPr>
                  <w:b/>
                </w:rPr>
                <w:lastRenderedPageBreak/>
                <w:t>Warunki końcowe</w:t>
              </w:r>
            </w:ins>
          </w:p>
        </w:tc>
        <w:tc>
          <w:tcPr>
            <w:tcW w:w="5664" w:type="dxa"/>
          </w:tcPr>
          <w:p w14:paraId="4AC03761" w14:textId="77777777" w:rsidR="00C1659B" w:rsidRDefault="00C1659B" w:rsidP="00CF7B1F">
            <w:pPr>
              <w:ind w:firstLine="0"/>
              <w:rPr>
                <w:ins w:id="3967" w:author="Okot" w:date="2019-12-26T08:38:00Z"/>
              </w:rPr>
            </w:pPr>
          </w:p>
        </w:tc>
      </w:tr>
      <w:tr w:rsidR="00C1659B" w14:paraId="4B4B9DB2" w14:textId="77777777" w:rsidTr="00CF7B1F">
        <w:trPr>
          <w:ins w:id="3968" w:author="Okot" w:date="2019-12-26T08:38:00Z"/>
        </w:trPr>
        <w:tc>
          <w:tcPr>
            <w:tcW w:w="3397" w:type="dxa"/>
          </w:tcPr>
          <w:p w14:paraId="25386E17" w14:textId="77777777" w:rsidR="00C1659B" w:rsidRPr="006076CC" w:rsidRDefault="00C1659B" w:rsidP="00CF7B1F">
            <w:pPr>
              <w:ind w:firstLine="0"/>
              <w:rPr>
                <w:ins w:id="3969" w:author="Okot" w:date="2019-12-26T08:38:00Z"/>
                <w:b/>
              </w:rPr>
            </w:pPr>
            <w:ins w:id="3970" w:author="Okot" w:date="2019-12-26T08:38:00Z">
              <w:r w:rsidRPr="006076CC">
                <w:rPr>
                  <w:b/>
                </w:rPr>
                <w:t>Scenariusz główny</w:t>
              </w:r>
            </w:ins>
          </w:p>
        </w:tc>
        <w:tc>
          <w:tcPr>
            <w:tcW w:w="5664" w:type="dxa"/>
          </w:tcPr>
          <w:p w14:paraId="00E42427" w14:textId="77777777" w:rsidR="00C1659B" w:rsidRDefault="00C1659B" w:rsidP="00CF7B1F">
            <w:pPr>
              <w:ind w:firstLine="0"/>
              <w:rPr>
                <w:ins w:id="3971" w:author="Okot" w:date="2019-12-26T08:38:00Z"/>
              </w:rPr>
            </w:pPr>
          </w:p>
        </w:tc>
      </w:tr>
      <w:tr w:rsidR="00C1659B" w14:paraId="6056E8C3" w14:textId="77777777" w:rsidTr="00CF7B1F">
        <w:trPr>
          <w:trHeight w:val="54"/>
          <w:ins w:id="3972" w:author="Okot" w:date="2019-12-26T08:38:00Z"/>
        </w:trPr>
        <w:tc>
          <w:tcPr>
            <w:tcW w:w="3397" w:type="dxa"/>
          </w:tcPr>
          <w:p w14:paraId="2EED91FA" w14:textId="77777777" w:rsidR="00C1659B" w:rsidRPr="006076CC" w:rsidRDefault="00C1659B" w:rsidP="00CF7B1F">
            <w:pPr>
              <w:ind w:firstLine="0"/>
              <w:rPr>
                <w:ins w:id="3973" w:author="Okot" w:date="2019-12-26T08:38:00Z"/>
                <w:b/>
              </w:rPr>
            </w:pPr>
            <w:ins w:id="3974" w:author="Okot" w:date="2019-12-26T08:38:00Z">
              <w:r w:rsidRPr="006076CC">
                <w:rPr>
                  <w:b/>
                </w:rPr>
                <w:t>Scenariusze alternatywne</w:t>
              </w:r>
            </w:ins>
          </w:p>
        </w:tc>
        <w:tc>
          <w:tcPr>
            <w:tcW w:w="5664" w:type="dxa"/>
          </w:tcPr>
          <w:p w14:paraId="6B0600BB" w14:textId="77777777" w:rsidR="00C1659B" w:rsidRDefault="00C1659B" w:rsidP="00CF7B1F">
            <w:pPr>
              <w:ind w:firstLine="0"/>
              <w:rPr>
                <w:ins w:id="3975" w:author="Okot" w:date="2019-12-26T08:38:00Z"/>
              </w:rPr>
            </w:pPr>
          </w:p>
        </w:tc>
      </w:tr>
    </w:tbl>
    <w:p w14:paraId="691DACF6" w14:textId="77777777" w:rsidR="00C1659B" w:rsidRDefault="00C1659B">
      <w:pPr>
        <w:ind w:firstLine="0"/>
        <w:rPr>
          <w:ins w:id="3976" w:author="Okot" w:date="2019-12-26T08:38:00Z"/>
        </w:rPr>
        <w:pPrChange w:id="3977"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45BAF954" w14:textId="77777777" w:rsidTr="00CF7B1F">
        <w:trPr>
          <w:ins w:id="3978" w:author="Okot" w:date="2019-12-26T08:38:00Z"/>
        </w:trPr>
        <w:tc>
          <w:tcPr>
            <w:tcW w:w="3397" w:type="dxa"/>
          </w:tcPr>
          <w:p w14:paraId="20FDF016" w14:textId="77777777" w:rsidR="00C1659B" w:rsidRPr="006076CC" w:rsidRDefault="00C1659B" w:rsidP="00CF7B1F">
            <w:pPr>
              <w:ind w:firstLine="0"/>
              <w:rPr>
                <w:ins w:id="3979" w:author="Okot" w:date="2019-12-26T08:38:00Z"/>
                <w:b/>
              </w:rPr>
            </w:pPr>
            <w:ins w:id="3980" w:author="Okot" w:date="2019-12-26T08:38:00Z">
              <w:r w:rsidRPr="006076CC">
                <w:rPr>
                  <w:b/>
                </w:rPr>
                <w:t>Nazwa</w:t>
              </w:r>
            </w:ins>
          </w:p>
        </w:tc>
        <w:tc>
          <w:tcPr>
            <w:tcW w:w="5664" w:type="dxa"/>
          </w:tcPr>
          <w:p w14:paraId="48F04CB1" w14:textId="77777777" w:rsidR="00C1659B" w:rsidRDefault="00C1659B" w:rsidP="00CF7B1F">
            <w:pPr>
              <w:ind w:firstLine="0"/>
              <w:rPr>
                <w:ins w:id="3981" w:author="Okot" w:date="2019-12-26T08:38:00Z"/>
              </w:rPr>
            </w:pPr>
            <w:ins w:id="3982" w:author="Okot" w:date="2019-12-26T08:38:00Z">
              <w:r>
                <w:t>PU001:</w:t>
              </w:r>
            </w:ins>
          </w:p>
        </w:tc>
      </w:tr>
      <w:tr w:rsidR="00C1659B" w14:paraId="56AB53C1" w14:textId="77777777" w:rsidTr="00CF7B1F">
        <w:trPr>
          <w:ins w:id="3983" w:author="Okot" w:date="2019-12-26T08:38:00Z"/>
        </w:trPr>
        <w:tc>
          <w:tcPr>
            <w:tcW w:w="3397" w:type="dxa"/>
          </w:tcPr>
          <w:p w14:paraId="30FBF790" w14:textId="77777777" w:rsidR="00C1659B" w:rsidRPr="006076CC" w:rsidRDefault="00C1659B" w:rsidP="00CF7B1F">
            <w:pPr>
              <w:ind w:firstLine="0"/>
              <w:rPr>
                <w:ins w:id="3984" w:author="Okot" w:date="2019-12-26T08:38:00Z"/>
                <w:b/>
              </w:rPr>
            </w:pPr>
            <w:ins w:id="3985" w:author="Okot" w:date="2019-12-26T08:38:00Z">
              <w:r w:rsidRPr="006076CC">
                <w:rPr>
                  <w:b/>
                </w:rPr>
                <w:t>Opis</w:t>
              </w:r>
            </w:ins>
          </w:p>
        </w:tc>
        <w:tc>
          <w:tcPr>
            <w:tcW w:w="5664" w:type="dxa"/>
          </w:tcPr>
          <w:p w14:paraId="4D55264E" w14:textId="77777777" w:rsidR="00C1659B" w:rsidRDefault="00C1659B" w:rsidP="00CF7B1F">
            <w:pPr>
              <w:ind w:firstLine="0"/>
              <w:rPr>
                <w:ins w:id="3986" w:author="Okot" w:date="2019-12-26T08:38:00Z"/>
              </w:rPr>
            </w:pPr>
          </w:p>
        </w:tc>
      </w:tr>
      <w:tr w:rsidR="00C1659B" w14:paraId="6AE9A083" w14:textId="77777777" w:rsidTr="00CF7B1F">
        <w:trPr>
          <w:ins w:id="3987" w:author="Okot" w:date="2019-12-26T08:38:00Z"/>
        </w:trPr>
        <w:tc>
          <w:tcPr>
            <w:tcW w:w="3397" w:type="dxa"/>
          </w:tcPr>
          <w:p w14:paraId="05B8EFA7" w14:textId="77777777" w:rsidR="00C1659B" w:rsidRPr="006076CC" w:rsidRDefault="00C1659B" w:rsidP="00CF7B1F">
            <w:pPr>
              <w:ind w:firstLine="0"/>
              <w:rPr>
                <w:ins w:id="3988" w:author="Okot" w:date="2019-12-26T08:38:00Z"/>
                <w:b/>
              </w:rPr>
            </w:pPr>
            <w:ins w:id="3989" w:author="Okot" w:date="2019-12-26T08:38:00Z">
              <w:r w:rsidRPr="006076CC">
                <w:rPr>
                  <w:b/>
                </w:rPr>
                <w:t>Warunki początkowe</w:t>
              </w:r>
            </w:ins>
          </w:p>
        </w:tc>
        <w:tc>
          <w:tcPr>
            <w:tcW w:w="5664" w:type="dxa"/>
          </w:tcPr>
          <w:p w14:paraId="22CE99A9" w14:textId="77777777" w:rsidR="00C1659B" w:rsidRDefault="00C1659B" w:rsidP="00CF7B1F">
            <w:pPr>
              <w:ind w:firstLine="0"/>
              <w:rPr>
                <w:ins w:id="3990" w:author="Okot" w:date="2019-12-26T08:38:00Z"/>
              </w:rPr>
            </w:pPr>
          </w:p>
        </w:tc>
      </w:tr>
      <w:tr w:rsidR="00C1659B" w14:paraId="27CBEB87" w14:textId="77777777" w:rsidTr="00CF7B1F">
        <w:trPr>
          <w:ins w:id="3991" w:author="Okot" w:date="2019-12-26T08:38:00Z"/>
        </w:trPr>
        <w:tc>
          <w:tcPr>
            <w:tcW w:w="3397" w:type="dxa"/>
          </w:tcPr>
          <w:p w14:paraId="1FBFC3AB" w14:textId="77777777" w:rsidR="00C1659B" w:rsidRPr="006076CC" w:rsidRDefault="00C1659B" w:rsidP="00CF7B1F">
            <w:pPr>
              <w:ind w:firstLine="0"/>
              <w:rPr>
                <w:ins w:id="3992" w:author="Okot" w:date="2019-12-26T08:38:00Z"/>
                <w:b/>
              </w:rPr>
            </w:pPr>
            <w:ins w:id="3993" w:author="Okot" w:date="2019-12-26T08:38:00Z">
              <w:r w:rsidRPr="006076CC">
                <w:rPr>
                  <w:b/>
                </w:rPr>
                <w:t>Inicjacja</w:t>
              </w:r>
            </w:ins>
          </w:p>
        </w:tc>
        <w:tc>
          <w:tcPr>
            <w:tcW w:w="5664" w:type="dxa"/>
          </w:tcPr>
          <w:p w14:paraId="1AC23730" w14:textId="77777777" w:rsidR="00C1659B" w:rsidRDefault="00C1659B" w:rsidP="00CF7B1F">
            <w:pPr>
              <w:ind w:firstLine="0"/>
              <w:rPr>
                <w:ins w:id="3994" w:author="Okot" w:date="2019-12-26T08:38:00Z"/>
              </w:rPr>
            </w:pPr>
          </w:p>
        </w:tc>
      </w:tr>
      <w:tr w:rsidR="00C1659B" w14:paraId="6929FA99" w14:textId="77777777" w:rsidTr="00CF7B1F">
        <w:trPr>
          <w:ins w:id="3995" w:author="Okot" w:date="2019-12-26T08:38:00Z"/>
        </w:trPr>
        <w:tc>
          <w:tcPr>
            <w:tcW w:w="3397" w:type="dxa"/>
          </w:tcPr>
          <w:p w14:paraId="551771A2" w14:textId="77777777" w:rsidR="00C1659B" w:rsidRPr="006076CC" w:rsidRDefault="00C1659B" w:rsidP="00CF7B1F">
            <w:pPr>
              <w:ind w:firstLine="0"/>
              <w:rPr>
                <w:ins w:id="3996" w:author="Okot" w:date="2019-12-26T08:38:00Z"/>
                <w:b/>
              </w:rPr>
            </w:pPr>
            <w:ins w:id="3997" w:author="Okot" w:date="2019-12-26T08:38:00Z">
              <w:r w:rsidRPr="006076CC">
                <w:rPr>
                  <w:b/>
                </w:rPr>
                <w:t>Warunki końcowe</w:t>
              </w:r>
            </w:ins>
          </w:p>
        </w:tc>
        <w:tc>
          <w:tcPr>
            <w:tcW w:w="5664" w:type="dxa"/>
          </w:tcPr>
          <w:p w14:paraId="7F6F3AA6" w14:textId="77777777" w:rsidR="00C1659B" w:rsidRDefault="00C1659B" w:rsidP="00CF7B1F">
            <w:pPr>
              <w:ind w:firstLine="0"/>
              <w:rPr>
                <w:ins w:id="3998" w:author="Okot" w:date="2019-12-26T08:38:00Z"/>
              </w:rPr>
            </w:pPr>
          </w:p>
        </w:tc>
      </w:tr>
      <w:tr w:rsidR="00C1659B" w14:paraId="7512C7ED" w14:textId="77777777" w:rsidTr="00CF7B1F">
        <w:trPr>
          <w:ins w:id="3999" w:author="Okot" w:date="2019-12-26T08:38:00Z"/>
        </w:trPr>
        <w:tc>
          <w:tcPr>
            <w:tcW w:w="3397" w:type="dxa"/>
          </w:tcPr>
          <w:p w14:paraId="0A7FA902" w14:textId="77777777" w:rsidR="00C1659B" w:rsidRPr="006076CC" w:rsidRDefault="00C1659B" w:rsidP="00CF7B1F">
            <w:pPr>
              <w:ind w:firstLine="0"/>
              <w:rPr>
                <w:ins w:id="4000" w:author="Okot" w:date="2019-12-26T08:38:00Z"/>
                <w:b/>
              </w:rPr>
            </w:pPr>
            <w:ins w:id="4001" w:author="Okot" w:date="2019-12-26T08:38:00Z">
              <w:r w:rsidRPr="006076CC">
                <w:rPr>
                  <w:b/>
                </w:rPr>
                <w:t>Scenariusz główny</w:t>
              </w:r>
            </w:ins>
          </w:p>
        </w:tc>
        <w:tc>
          <w:tcPr>
            <w:tcW w:w="5664" w:type="dxa"/>
          </w:tcPr>
          <w:p w14:paraId="5E837B01" w14:textId="77777777" w:rsidR="00C1659B" w:rsidRDefault="00C1659B" w:rsidP="00CF7B1F">
            <w:pPr>
              <w:ind w:firstLine="0"/>
              <w:rPr>
                <w:ins w:id="4002" w:author="Okot" w:date="2019-12-26T08:38:00Z"/>
              </w:rPr>
            </w:pPr>
          </w:p>
        </w:tc>
      </w:tr>
      <w:tr w:rsidR="00C1659B" w14:paraId="50A6AA9A" w14:textId="77777777" w:rsidTr="00CF7B1F">
        <w:trPr>
          <w:trHeight w:val="54"/>
          <w:ins w:id="4003" w:author="Okot" w:date="2019-12-26T08:38:00Z"/>
        </w:trPr>
        <w:tc>
          <w:tcPr>
            <w:tcW w:w="3397" w:type="dxa"/>
          </w:tcPr>
          <w:p w14:paraId="6C8CC4E2" w14:textId="77777777" w:rsidR="00C1659B" w:rsidRPr="006076CC" w:rsidRDefault="00C1659B" w:rsidP="00CF7B1F">
            <w:pPr>
              <w:ind w:firstLine="0"/>
              <w:rPr>
                <w:ins w:id="4004" w:author="Okot" w:date="2019-12-26T08:38:00Z"/>
                <w:b/>
              </w:rPr>
            </w:pPr>
            <w:ins w:id="4005" w:author="Okot" w:date="2019-12-26T08:38:00Z">
              <w:r w:rsidRPr="006076CC">
                <w:rPr>
                  <w:b/>
                </w:rPr>
                <w:t>Scenariusze alternatywne</w:t>
              </w:r>
            </w:ins>
          </w:p>
        </w:tc>
        <w:tc>
          <w:tcPr>
            <w:tcW w:w="5664" w:type="dxa"/>
          </w:tcPr>
          <w:p w14:paraId="6F6A009E" w14:textId="77777777" w:rsidR="00C1659B" w:rsidRDefault="00C1659B" w:rsidP="00CF7B1F">
            <w:pPr>
              <w:ind w:firstLine="0"/>
              <w:rPr>
                <w:ins w:id="4006" w:author="Okot" w:date="2019-12-26T08:38:00Z"/>
              </w:rPr>
            </w:pPr>
          </w:p>
        </w:tc>
      </w:tr>
    </w:tbl>
    <w:p w14:paraId="012C7129" w14:textId="77777777" w:rsidR="00C1659B" w:rsidRDefault="00C1659B">
      <w:pPr>
        <w:ind w:firstLine="0"/>
        <w:rPr>
          <w:ins w:id="4007" w:author="Okot" w:date="2019-12-26T08:38:00Z"/>
        </w:rPr>
        <w:pPrChange w:id="4008"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72ABA8DD" w14:textId="77777777" w:rsidTr="00CF7B1F">
        <w:trPr>
          <w:ins w:id="4009" w:author="Okot" w:date="2019-12-26T08:38:00Z"/>
        </w:trPr>
        <w:tc>
          <w:tcPr>
            <w:tcW w:w="3397" w:type="dxa"/>
          </w:tcPr>
          <w:p w14:paraId="03C5E109" w14:textId="77777777" w:rsidR="00C1659B" w:rsidRPr="006076CC" w:rsidRDefault="00C1659B" w:rsidP="00CF7B1F">
            <w:pPr>
              <w:ind w:firstLine="0"/>
              <w:rPr>
                <w:ins w:id="4010" w:author="Okot" w:date="2019-12-26T08:38:00Z"/>
                <w:b/>
              </w:rPr>
            </w:pPr>
            <w:ins w:id="4011" w:author="Okot" w:date="2019-12-26T08:38:00Z">
              <w:r w:rsidRPr="006076CC">
                <w:rPr>
                  <w:b/>
                </w:rPr>
                <w:t>Nazwa</w:t>
              </w:r>
            </w:ins>
          </w:p>
        </w:tc>
        <w:tc>
          <w:tcPr>
            <w:tcW w:w="5664" w:type="dxa"/>
          </w:tcPr>
          <w:p w14:paraId="5956D163" w14:textId="77777777" w:rsidR="00C1659B" w:rsidRDefault="00C1659B" w:rsidP="00CF7B1F">
            <w:pPr>
              <w:ind w:firstLine="0"/>
              <w:rPr>
                <w:ins w:id="4012" w:author="Okot" w:date="2019-12-26T08:38:00Z"/>
              </w:rPr>
            </w:pPr>
            <w:ins w:id="4013" w:author="Okot" w:date="2019-12-26T08:38:00Z">
              <w:r>
                <w:t>PU001:</w:t>
              </w:r>
            </w:ins>
          </w:p>
        </w:tc>
      </w:tr>
      <w:tr w:rsidR="00C1659B" w14:paraId="1ED38C24" w14:textId="77777777" w:rsidTr="00CF7B1F">
        <w:trPr>
          <w:ins w:id="4014" w:author="Okot" w:date="2019-12-26T08:38:00Z"/>
        </w:trPr>
        <w:tc>
          <w:tcPr>
            <w:tcW w:w="3397" w:type="dxa"/>
          </w:tcPr>
          <w:p w14:paraId="3E7A27B0" w14:textId="77777777" w:rsidR="00C1659B" w:rsidRPr="006076CC" w:rsidRDefault="00C1659B" w:rsidP="00CF7B1F">
            <w:pPr>
              <w:ind w:firstLine="0"/>
              <w:rPr>
                <w:ins w:id="4015" w:author="Okot" w:date="2019-12-26T08:38:00Z"/>
                <w:b/>
              </w:rPr>
            </w:pPr>
            <w:ins w:id="4016" w:author="Okot" w:date="2019-12-26T08:38:00Z">
              <w:r w:rsidRPr="006076CC">
                <w:rPr>
                  <w:b/>
                </w:rPr>
                <w:t>Opis</w:t>
              </w:r>
            </w:ins>
          </w:p>
        </w:tc>
        <w:tc>
          <w:tcPr>
            <w:tcW w:w="5664" w:type="dxa"/>
          </w:tcPr>
          <w:p w14:paraId="6F515916" w14:textId="77777777" w:rsidR="00C1659B" w:rsidRDefault="00C1659B" w:rsidP="00CF7B1F">
            <w:pPr>
              <w:ind w:firstLine="0"/>
              <w:rPr>
                <w:ins w:id="4017" w:author="Okot" w:date="2019-12-26T08:38:00Z"/>
              </w:rPr>
            </w:pPr>
          </w:p>
        </w:tc>
      </w:tr>
      <w:tr w:rsidR="00C1659B" w14:paraId="383D3C62" w14:textId="77777777" w:rsidTr="00CF7B1F">
        <w:trPr>
          <w:ins w:id="4018" w:author="Okot" w:date="2019-12-26T08:38:00Z"/>
        </w:trPr>
        <w:tc>
          <w:tcPr>
            <w:tcW w:w="3397" w:type="dxa"/>
          </w:tcPr>
          <w:p w14:paraId="34B41154" w14:textId="77777777" w:rsidR="00C1659B" w:rsidRPr="006076CC" w:rsidRDefault="00C1659B" w:rsidP="00CF7B1F">
            <w:pPr>
              <w:ind w:firstLine="0"/>
              <w:rPr>
                <w:ins w:id="4019" w:author="Okot" w:date="2019-12-26T08:38:00Z"/>
                <w:b/>
              </w:rPr>
            </w:pPr>
            <w:ins w:id="4020" w:author="Okot" w:date="2019-12-26T08:38:00Z">
              <w:r w:rsidRPr="006076CC">
                <w:rPr>
                  <w:b/>
                </w:rPr>
                <w:t>Warunki początkowe</w:t>
              </w:r>
            </w:ins>
          </w:p>
        </w:tc>
        <w:tc>
          <w:tcPr>
            <w:tcW w:w="5664" w:type="dxa"/>
          </w:tcPr>
          <w:p w14:paraId="7B098B98" w14:textId="77777777" w:rsidR="00C1659B" w:rsidRDefault="00C1659B" w:rsidP="00CF7B1F">
            <w:pPr>
              <w:ind w:firstLine="0"/>
              <w:rPr>
                <w:ins w:id="4021" w:author="Okot" w:date="2019-12-26T08:38:00Z"/>
              </w:rPr>
            </w:pPr>
          </w:p>
        </w:tc>
      </w:tr>
      <w:tr w:rsidR="00C1659B" w14:paraId="1DBC6A6F" w14:textId="77777777" w:rsidTr="00CF7B1F">
        <w:trPr>
          <w:ins w:id="4022" w:author="Okot" w:date="2019-12-26T08:38:00Z"/>
        </w:trPr>
        <w:tc>
          <w:tcPr>
            <w:tcW w:w="3397" w:type="dxa"/>
          </w:tcPr>
          <w:p w14:paraId="20424050" w14:textId="77777777" w:rsidR="00C1659B" w:rsidRPr="006076CC" w:rsidRDefault="00C1659B" w:rsidP="00CF7B1F">
            <w:pPr>
              <w:ind w:firstLine="0"/>
              <w:rPr>
                <w:ins w:id="4023" w:author="Okot" w:date="2019-12-26T08:38:00Z"/>
                <w:b/>
              </w:rPr>
            </w:pPr>
            <w:ins w:id="4024" w:author="Okot" w:date="2019-12-26T08:38:00Z">
              <w:r w:rsidRPr="006076CC">
                <w:rPr>
                  <w:b/>
                </w:rPr>
                <w:t>Inicjacja</w:t>
              </w:r>
            </w:ins>
          </w:p>
        </w:tc>
        <w:tc>
          <w:tcPr>
            <w:tcW w:w="5664" w:type="dxa"/>
          </w:tcPr>
          <w:p w14:paraId="28AA0632" w14:textId="77777777" w:rsidR="00C1659B" w:rsidRDefault="00C1659B" w:rsidP="00CF7B1F">
            <w:pPr>
              <w:ind w:firstLine="0"/>
              <w:rPr>
                <w:ins w:id="4025" w:author="Okot" w:date="2019-12-26T08:38:00Z"/>
              </w:rPr>
            </w:pPr>
          </w:p>
        </w:tc>
      </w:tr>
      <w:tr w:rsidR="00C1659B" w14:paraId="74AC5700" w14:textId="77777777" w:rsidTr="00CF7B1F">
        <w:trPr>
          <w:ins w:id="4026" w:author="Okot" w:date="2019-12-26T08:38:00Z"/>
        </w:trPr>
        <w:tc>
          <w:tcPr>
            <w:tcW w:w="3397" w:type="dxa"/>
          </w:tcPr>
          <w:p w14:paraId="604BD5A0" w14:textId="77777777" w:rsidR="00C1659B" w:rsidRPr="006076CC" w:rsidRDefault="00C1659B" w:rsidP="00CF7B1F">
            <w:pPr>
              <w:ind w:firstLine="0"/>
              <w:rPr>
                <w:ins w:id="4027" w:author="Okot" w:date="2019-12-26T08:38:00Z"/>
                <w:b/>
              </w:rPr>
            </w:pPr>
            <w:ins w:id="4028" w:author="Okot" w:date="2019-12-26T08:38:00Z">
              <w:r w:rsidRPr="006076CC">
                <w:rPr>
                  <w:b/>
                </w:rPr>
                <w:t>Warunki końcowe</w:t>
              </w:r>
            </w:ins>
          </w:p>
        </w:tc>
        <w:tc>
          <w:tcPr>
            <w:tcW w:w="5664" w:type="dxa"/>
          </w:tcPr>
          <w:p w14:paraId="584F48E5" w14:textId="77777777" w:rsidR="00C1659B" w:rsidRDefault="00C1659B" w:rsidP="00CF7B1F">
            <w:pPr>
              <w:ind w:firstLine="0"/>
              <w:rPr>
                <w:ins w:id="4029" w:author="Okot" w:date="2019-12-26T08:38:00Z"/>
              </w:rPr>
            </w:pPr>
          </w:p>
        </w:tc>
      </w:tr>
      <w:tr w:rsidR="00C1659B" w14:paraId="3CD09560" w14:textId="77777777" w:rsidTr="00CF7B1F">
        <w:trPr>
          <w:ins w:id="4030" w:author="Okot" w:date="2019-12-26T08:38:00Z"/>
        </w:trPr>
        <w:tc>
          <w:tcPr>
            <w:tcW w:w="3397" w:type="dxa"/>
          </w:tcPr>
          <w:p w14:paraId="129284BA" w14:textId="77777777" w:rsidR="00C1659B" w:rsidRPr="006076CC" w:rsidRDefault="00C1659B" w:rsidP="00CF7B1F">
            <w:pPr>
              <w:ind w:firstLine="0"/>
              <w:rPr>
                <w:ins w:id="4031" w:author="Okot" w:date="2019-12-26T08:38:00Z"/>
                <w:b/>
              </w:rPr>
            </w:pPr>
            <w:ins w:id="4032" w:author="Okot" w:date="2019-12-26T08:38:00Z">
              <w:r w:rsidRPr="006076CC">
                <w:rPr>
                  <w:b/>
                </w:rPr>
                <w:t>Scenariusz główny</w:t>
              </w:r>
            </w:ins>
          </w:p>
        </w:tc>
        <w:tc>
          <w:tcPr>
            <w:tcW w:w="5664" w:type="dxa"/>
          </w:tcPr>
          <w:p w14:paraId="19FA9270" w14:textId="77777777" w:rsidR="00C1659B" w:rsidRDefault="00C1659B" w:rsidP="00CF7B1F">
            <w:pPr>
              <w:ind w:firstLine="0"/>
              <w:rPr>
                <w:ins w:id="4033" w:author="Okot" w:date="2019-12-26T08:38:00Z"/>
              </w:rPr>
            </w:pPr>
          </w:p>
        </w:tc>
      </w:tr>
      <w:tr w:rsidR="00C1659B" w14:paraId="19324396" w14:textId="77777777" w:rsidTr="00CF7B1F">
        <w:trPr>
          <w:trHeight w:val="54"/>
          <w:ins w:id="4034" w:author="Okot" w:date="2019-12-26T08:38:00Z"/>
        </w:trPr>
        <w:tc>
          <w:tcPr>
            <w:tcW w:w="3397" w:type="dxa"/>
          </w:tcPr>
          <w:p w14:paraId="28FF50AE" w14:textId="77777777" w:rsidR="00C1659B" w:rsidRPr="006076CC" w:rsidRDefault="00C1659B" w:rsidP="00CF7B1F">
            <w:pPr>
              <w:ind w:firstLine="0"/>
              <w:rPr>
                <w:ins w:id="4035" w:author="Okot" w:date="2019-12-26T08:38:00Z"/>
                <w:b/>
              </w:rPr>
            </w:pPr>
            <w:ins w:id="4036" w:author="Okot" w:date="2019-12-26T08:38:00Z">
              <w:r w:rsidRPr="006076CC">
                <w:rPr>
                  <w:b/>
                </w:rPr>
                <w:t>Scenariusze alternatywne</w:t>
              </w:r>
            </w:ins>
          </w:p>
        </w:tc>
        <w:tc>
          <w:tcPr>
            <w:tcW w:w="5664" w:type="dxa"/>
          </w:tcPr>
          <w:p w14:paraId="65C6DDA7" w14:textId="77777777" w:rsidR="00C1659B" w:rsidRDefault="00C1659B" w:rsidP="00CF7B1F">
            <w:pPr>
              <w:ind w:firstLine="0"/>
              <w:rPr>
                <w:ins w:id="4037" w:author="Okot" w:date="2019-12-26T08:38:00Z"/>
              </w:rPr>
            </w:pPr>
          </w:p>
        </w:tc>
      </w:tr>
    </w:tbl>
    <w:p w14:paraId="24EBC3DE" w14:textId="77777777" w:rsidR="00C1659B" w:rsidRDefault="00C1659B">
      <w:pPr>
        <w:ind w:firstLine="0"/>
        <w:rPr>
          <w:ins w:id="4038" w:author="Okot" w:date="2019-12-26T08:38:00Z"/>
        </w:rPr>
        <w:pPrChange w:id="4039"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040" w:author="Okot" w:date="2019-12-26T08:38:00Z"/>
        </w:trPr>
        <w:tc>
          <w:tcPr>
            <w:tcW w:w="3397" w:type="dxa"/>
          </w:tcPr>
          <w:p w14:paraId="10920FE6" w14:textId="77777777" w:rsidR="00C1659B" w:rsidRPr="006076CC" w:rsidRDefault="00C1659B" w:rsidP="00CF7B1F">
            <w:pPr>
              <w:ind w:firstLine="0"/>
              <w:rPr>
                <w:ins w:id="4041" w:author="Okot" w:date="2019-12-26T08:38:00Z"/>
                <w:b/>
              </w:rPr>
            </w:pPr>
            <w:ins w:id="4042" w:author="Okot" w:date="2019-12-26T08:38:00Z">
              <w:r w:rsidRPr="006076CC">
                <w:rPr>
                  <w:b/>
                </w:rPr>
                <w:t>Nazwa</w:t>
              </w:r>
            </w:ins>
          </w:p>
        </w:tc>
        <w:tc>
          <w:tcPr>
            <w:tcW w:w="5664" w:type="dxa"/>
          </w:tcPr>
          <w:p w14:paraId="4E78A1B4" w14:textId="77777777" w:rsidR="00C1659B" w:rsidRDefault="00C1659B" w:rsidP="00CF7B1F">
            <w:pPr>
              <w:ind w:firstLine="0"/>
              <w:rPr>
                <w:ins w:id="4043" w:author="Okot" w:date="2019-12-26T08:38:00Z"/>
              </w:rPr>
            </w:pPr>
            <w:ins w:id="4044" w:author="Okot" w:date="2019-12-26T08:38:00Z">
              <w:r>
                <w:t>PU001:</w:t>
              </w:r>
            </w:ins>
          </w:p>
        </w:tc>
      </w:tr>
      <w:tr w:rsidR="00C1659B" w14:paraId="022BC450" w14:textId="77777777" w:rsidTr="00CF7B1F">
        <w:trPr>
          <w:ins w:id="4045" w:author="Okot" w:date="2019-12-26T08:38:00Z"/>
        </w:trPr>
        <w:tc>
          <w:tcPr>
            <w:tcW w:w="3397" w:type="dxa"/>
          </w:tcPr>
          <w:p w14:paraId="2AA6CDCD" w14:textId="77777777" w:rsidR="00C1659B" w:rsidRPr="006076CC" w:rsidRDefault="00C1659B" w:rsidP="00CF7B1F">
            <w:pPr>
              <w:ind w:firstLine="0"/>
              <w:rPr>
                <w:ins w:id="4046" w:author="Okot" w:date="2019-12-26T08:38:00Z"/>
                <w:b/>
              </w:rPr>
            </w:pPr>
            <w:ins w:id="4047" w:author="Okot" w:date="2019-12-26T08:38:00Z">
              <w:r w:rsidRPr="006076CC">
                <w:rPr>
                  <w:b/>
                </w:rPr>
                <w:t>Opis</w:t>
              </w:r>
            </w:ins>
          </w:p>
        </w:tc>
        <w:tc>
          <w:tcPr>
            <w:tcW w:w="5664" w:type="dxa"/>
          </w:tcPr>
          <w:p w14:paraId="5C31EBB1" w14:textId="77777777" w:rsidR="00C1659B" w:rsidRDefault="00C1659B" w:rsidP="00CF7B1F">
            <w:pPr>
              <w:ind w:firstLine="0"/>
              <w:rPr>
                <w:ins w:id="4048" w:author="Okot" w:date="2019-12-26T08:38:00Z"/>
              </w:rPr>
            </w:pPr>
          </w:p>
        </w:tc>
      </w:tr>
      <w:tr w:rsidR="00C1659B" w14:paraId="2C99CC4C" w14:textId="77777777" w:rsidTr="00CF7B1F">
        <w:trPr>
          <w:ins w:id="4049" w:author="Okot" w:date="2019-12-26T08:38:00Z"/>
        </w:trPr>
        <w:tc>
          <w:tcPr>
            <w:tcW w:w="3397" w:type="dxa"/>
          </w:tcPr>
          <w:p w14:paraId="6416F0D3" w14:textId="77777777" w:rsidR="00C1659B" w:rsidRPr="006076CC" w:rsidRDefault="00C1659B" w:rsidP="00CF7B1F">
            <w:pPr>
              <w:ind w:firstLine="0"/>
              <w:rPr>
                <w:ins w:id="4050" w:author="Okot" w:date="2019-12-26T08:38:00Z"/>
                <w:b/>
              </w:rPr>
            </w:pPr>
            <w:ins w:id="4051" w:author="Okot" w:date="2019-12-26T08:38:00Z">
              <w:r w:rsidRPr="006076CC">
                <w:rPr>
                  <w:b/>
                </w:rPr>
                <w:t>Warunki początkowe</w:t>
              </w:r>
            </w:ins>
          </w:p>
        </w:tc>
        <w:tc>
          <w:tcPr>
            <w:tcW w:w="5664" w:type="dxa"/>
          </w:tcPr>
          <w:p w14:paraId="5F21BE99" w14:textId="77777777" w:rsidR="00C1659B" w:rsidRDefault="00C1659B" w:rsidP="00CF7B1F">
            <w:pPr>
              <w:ind w:firstLine="0"/>
              <w:rPr>
                <w:ins w:id="4052" w:author="Okot" w:date="2019-12-26T08:38:00Z"/>
              </w:rPr>
            </w:pPr>
          </w:p>
        </w:tc>
      </w:tr>
      <w:tr w:rsidR="00C1659B" w14:paraId="0C35EBAC" w14:textId="77777777" w:rsidTr="00CF7B1F">
        <w:trPr>
          <w:ins w:id="4053" w:author="Okot" w:date="2019-12-26T08:38:00Z"/>
        </w:trPr>
        <w:tc>
          <w:tcPr>
            <w:tcW w:w="3397" w:type="dxa"/>
          </w:tcPr>
          <w:p w14:paraId="233F5BD9" w14:textId="77777777" w:rsidR="00C1659B" w:rsidRPr="006076CC" w:rsidRDefault="00C1659B" w:rsidP="00CF7B1F">
            <w:pPr>
              <w:ind w:firstLine="0"/>
              <w:rPr>
                <w:ins w:id="4054" w:author="Okot" w:date="2019-12-26T08:38:00Z"/>
                <w:b/>
              </w:rPr>
            </w:pPr>
            <w:ins w:id="4055" w:author="Okot" w:date="2019-12-26T08:38:00Z">
              <w:r w:rsidRPr="006076CC">
                <w:rPr>
                  <w:b/>
                </w:rPr>
                <w:t>Inicjacja</w:t>
              </w:r>
            </w:ins>
          </w:p>
        </w:tc>
        <w:tc>
          <w:tcPr>
            <w:tcW w:w="5664" w:type="dxa"/>
          </w:tcPr>
          <w:p w14:paraId="50B35E4F" w14:textId="77777777" w:rsidR="00C1659B" w:rsidRDefault="00C1659B" w:rsidP="00CF7B1F">
            <w:pPr>
              <w:ind w:firstLine="0"/>
              <w:rPr>
                <w:ins w:id="4056" w:author="Okot" w:date="2019-12-26T08:38:00Z"/>
              </w:rPr>
            </w:pPr>
          </w:p>
        </w:tc>
      </w:tr>
      <w:tr w:rsidR="00C1659B" w14:paraId="10A4957B" w14:textId="77777777" w:rsidTr="00CF7B1F">
        <w:trPr>
          <w:ins w:id="4057" w:author="Okot" w:date="2019-12-26T08:38:00Z"/>
        </w:trPr>
        <w:tc>
          <w:tcPr>
            <w:tcW w:w="3397" w:type="dxa"/>
          </w:tcPr>
          <w:p w14:paraId="0B9ED957" w14:textId="77777777" w:rsidR="00C1659B" w:rsidRPr="006076CC" w:rsidRDefault="00C1659B" w:rsidP="00CF7B1F">
            <w:pPr>
              <w:ind w:firstLine="0"/>
              <w:rPr>
                <w:ins w:id="4058" w:author="Okot" w:date="2019-12-26T08:38:00Z"/>
                <w:b/>
              </w:rPr>
            </w:pPr>
            <w:ins w:id="4059" w:author="Okot" w:date="2019-12-26T08:38:00Z">
              <w:r w:rsidRPr="006076CC">
                <w:rPr>
                  <w:b/>
                </w:rPr>
                <w:t>Warunki końcowe</w:t>
              </w:r>
            </w:ins>
          </w:p>
        </w:tc>
        <w:tc>
          <w:tcPr>
            <w:tcW w:w="5664" w:type="dxa"/>
          </w:tcPr>
          <w:p w14:paraId="68048664" w14:textId="77777777" w:rsidR="00C1659B" w:rsidRDefault="00C1659B" w:rsidP="00CF7B1F">
            <w:pPr>
              <w:ind w:firstLine="0"/>
              <w:rPr>
                <w:ins w:id="4060" w:author="Okot" w:date="2019-12-26T08:38:00Z"/>
              </w:rPr>
            </w:pPr>
          </w:p>
        </w:tc>
      </w:tr>
      <w:tr w:rsidR="00C1659B" w14:paraId="1DF2C748" w14:textId="77777777" w:rsidTr="00CF7B1F">
        <w:trPr>
          <w:ins w:id="4061" w:author="Okot" w:date="2019-12-26T08:38:00Z"/>
        </w:trPr>
        <w:tc>
          <w:tcPr>
            <w:tcW w:w="3397" w:type="dxa"/>
          </w:tcPr>
          <w:p w14:paraId="1507396C" w14:textId="77777777" w:rsidR="00C1659B" w:rsidRPr="006076CC" w:rsidRDefault="00C1659B" w:rsidP="00CF7B1F">
            <w:pPr>
              <w:ind w:firstLine="0"/>
              <w:rPr>
                <w:ins w:id="4062" w:author="Okot" w:date="2019-12-26T08:38:00Z"/>
                <w:b/>
              </w:rPr>
            </w:pPr>
            <w:ins w:id="4063" w:author="Okot" w:date="2019-12-26T08:38:00Z">
              <w:r w:rsidRPr="006076CC">
                <w:rPr>
                  <w:b/>
                </w:rPr>
                <w:t>Scenariusz główny</w:t>
              </w:r>
            </w:ins>
          </w:p>
        </w:tc>
        <w:tc>
          <w:tcPr>
            <w:tcW w:w="5664" w:type="dxa"/>
          </w:tcPr>
          <w:p w14:paraId="51329E61" w14:textId="77777777" w:rsidR="00C1659B" w:rsidRDefault="00C1659B" w:rsidP="00CF7B1F">
            <w:pPr>
              <w:ind w:firstLine="0"/>
              <w:rPr>
                <w:ins w:id="4064" w:author="Okot" w:date="2019-12-26T08:38:00Z"/>
              </w:rPr>
            </w:pPr>
          </w:p>
        </w:tc>
      </w:tr>
      <w:tr w:rsidR="00C1659B" w14:paraId="7557441F" w14:textId="77777777" w:rsidTr="00CF7B1F">
        <w:trPr>
          <w:trHeight w:val="54"/>
          <w:ins w:id="4065" w:author="Okot" w:date="2019-12-26T08:38:00Z"/>
        </w:trPr>
        <w:tc>
          <w:tcPr>
            <w:tcW w:w="3397" w:type="dxa"/>
          </w:tcPr>
          <w:p w14:paraId="05D3D90C" w14:textId="77777777" w:rsidR="00C1659B" w:rsidRPr="006076CC" w:rsidRDefault="00C1659B" w:rsidP="00CF7B1F">
            <w:pPr>
              <w:ind w:firstLine="0"/>
              <w:rPr>
                <w:ins w:id="4066" w:author="Okot" w:date="2019-12-26T08:38:00Z"/>
                <w:b/>
              </w:rPr>
            </w:pPr>
            <w:ins w:id="4067" w:author="Okot" w:date="2019-12-26T08:38:00Z">
              <w:r w:rsidRPr="006076CC">
                <w:rPr>
                  <w:b/>
                </w:rPr>
                <w:t>Scenariusze alternatywne</w:t>
              </w:r>
            </w:ins>
          </w:p>
        </w:tc>
        <w:tc>
          <w:tcPr>
            <w:tcW w:w="5664" w:type="dxa"/>
          </w:tcPr>
          <w:p w14:paraId="2B3A4434" w14:textId="77777777" w:rsidR="00C1659B" w:rsidRDefault="00C1659B" w:rsidP="00CF7B1F">
            <w:pPr>
              <w:ind w:firstLine="0"/>
              <w:rPr>
                <w:ins w:id="4068" w:author="Okot" w:date="2019-12-26T08:38:00Z"/>
              </w:rPr>
            </w:pPr>
          </w:p>
        </w:tc>
      </w:tr>
    </w:tbl>
    <w:p w14:paraId="385784E5" w14:textId="77777777" w:rsidR="00C1659B" w:rsidRDefault="00C1659B">
      <w:pPr>
        <w:ind w:firstLine="0"/>
        <w:rPr>
          <w:ins w:id="4069" w:author="Okot" w:date="2019-12-26T08:38:00Z"/>
        </w:rPr>
        <w:pPrChange w:id="4070"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071" w:author="Okot" w:date="2019-12-26T08:38:00Z"/>
        </w:trPr>
        <w:tc>
          <w:tcPr>
            <w:tcW w:w="3397" w:type="dxa"/>
          </w:tcPr>
          <w:p w14:paraId="58CC86D7" w14:textId="77777777" w:rsidR="00C1659B" w:rsidRPr="006076CC" w:rsidRDefault="00C1659B" w:rsidP="00CF7B1F">
            <w:pPr>
              <w:ind w:firstLine="0"/>
              <w:rPr>
                <w:ins w:id="4072" w:author="Okot" w:date="2019-12-26T08:38:00Z"/>
                <w:b/>
              </w:rPr>
            </w:pPr>
            <w:ins w:id="4073" w:author="Okot" w:date="2019-12-26T08:38:00Z">
              <w:r w:rsidRPr="006076CC">
                <w:rPr>
                  <w:b/>
                </w:rPr>
                <w:t>Nazwa</w:t>
              </w:r>
            </w:ins>
          </w:p>
        </w:tc>
        <w:tc>
          <w:tcPr>
            <w:tcW w:w="5664" w:type="dxa"/>
          </w:tcPr>
          <w:p w14:paraId="395DC75D" w14:textId="77777777" w:rsidR="00C1659B" w:rsidRDefault="00C1659B" w:rsidP="00CF7B1F">
            <w:pPr>
              <w:ind w:firstLine="0"/>
              <w:rPr>
                <w:ins w:id="4074" w:author="Okot" w:date="2019-12-26T08:38:00Z"/>
              </w:rPr>
            </w:pPr>
            <w:ins w:id="4075" w:author="Okot" w:date="2019-12-26T08:38:00Z">
              <w:r>
                <w:t>PU001:</w:t>
              </w:r>
            </w:ins>
          </w:p>
        </w:tc>
      </w:tr>
      <w:tr w:rsidR="00C1659B" w14:paraId="658BAACC" w14:textId="77777777" w:rsidTr="00CF7B1F">
        <w:trPr>
          <w:ins w:id="4076" w:author="Okot" w:date="2019-12-26T08:38:00Z"/>
        </w:trPr>
        <w:tc>
          <w:tcPr>
            <w:tcW w:w="3397" w:type="dxa"/>
          </w:tcPr>
          <w:p w14:paraId="2BEEDF0F" w14:textId="77777777" w:rsidR="00C1659B" w:rsidRPr="006076CC" w:rsidRDefault="00C1659B" w:rsidP="00CF7B1F">
            <w:pPr>
              <w:ind w:firstLine="0"/>
              <w:rPr>
                <w:ins w:id="4077" w:author="Okot" w:date="2019-12-26T08:38:00Z"/>
                <w:b/>
              </w:rPr>
            </w:pPr>
            <w:ins w:id="4078" w:author="Okot" w:date="2019-12-26T08:38:00Z">
              <w:r w:rsidRPr="006076CC">
                <w:rPr>
                  <w:b/>
                </w:rPr>
                <w:t>Opis</w:t>
              </w:r>
            </w:ins>
          </w:p>
        </w:tc>
        <w:tc>
          <w:tcPr>
            <w:tcW w:w="5664" w:type="dxa"/>
          </w:tcPr>
          <w:p w14:paraId="05F00F68" w14:textId="77777777" w:rsidR="00C1659B" w:rsidRDefault="00C1659B" w:rsidP="00CF7B1F">
            <w:pPr>
              <w:ind w:firstLine="0"/>
              <w:rPr>
                <w:ins w:id="4079" w:author="Okot" w:date="2019-12-26T08:38:00Z"/>
              </w:rPr>
            </w:pPr>
          </w:p>
        </w:tc>
      </w:tr>
      <w:tr w:rsidR="00C1659B" w14:paraId="3EEC79A5" w14:textId="77777777" w:rsidTr="00CF7B1F">
        <w:trPr>
          <w:ins w:id="4080" w:author="Okot" w:date="2019-12-26T08:38:00Z"/>
        </w:trPr>
        <w:tc>
          <w:tcPr>
            <w:tcW w:w="3397" w:type="dxa"/>
          </w:tcPr>
          <w:p w14:paraId="3A243FC8" w14:textId="77777777" w:rsidR="00C1659B" w:rsidRPr="006076CC" w:rsidRDefault="00C1659B" w:rsidP="00CF7B1F">
            <w:pPr>
              <w:ind w:firstLine="0"/>
              <w:rPr>
                <w:ins w:id="4081" w:author="Okot" w:date="2019-12-26T08:38:00Z"/>
                <w:b/>
              </w:rPr>
            </w:pPr>
            <w:ins w:id="4082" w:author="Okot" w:date="2019-12-26T08:38:00Z">
              <w:r w:rsidRPr="006076CC">
                <w:rPr>
                  <w:b/>
                </w:rPr>
                <w:t>Warunki początkowe</w:t>
              </w:r>
            </w:ins>
          </w:p>
        </w:tc>
        <w:tc>
          <w:tcPr>
            <w:tcW w:w="5664" w:type="dxa"/>
          </w:tcPr>
          <w:p w14:paraId="1BAFB62C" w14:textId="77777777" w:rsidR="00C1659B" w:rsidRDefault="00C1659B" w:rsidP="00CF7B1F">
            <w:pPr>
              <w:ind w:firstLine="0"/>
              <w:rPr>
                <w:ins w:id="4083" w:author="Okot" w:date="2019-12-26T08:38:00Z"/>
              </w:rPr>
            </w:pPr>
          </w:p>
        </w:tc>
      </w:tr>
      <w:tr w:rsidR="00C1659B" w14:paraId="7FD526B3" w14:textId="77777777" w:rsidTr="00CF7B1F">
        <w:trPr>
          <w:ins w:id="4084" w:author="Okot" w:date="2019-12-26T08:38:00Z"/>
        </w:trPr>
        <w:tc>
          <w:tcPr>
            <w:tcW w:w="3397" w:type="dxa"/>
          </w:tcPr>
          <w:p w14:paraId="1103899C" w14:textId="77777777" w:rsidR="00C1659B" w:rsidRPr="006076CC" w:rsidRDefault="00C1659B" w:rsidP="00CF7B1F">
            <w:pPr>
              <w:ind w:firstLine="0"/>
              <w:rPr>
                <w:ins w:id="4085" w:author="Okot" w:date="2019-12-26T08:38:00Z"/>
                <w:b/>
              </w:rPr>
            </w:pPr>
            <w:ins w:id="4086" w:author="Okot" w:date="2019-12-26T08:38:00Z">
              <w:r w:rsidRPr="006076CC">
                <w:rPr>
                  <w:b/>
                </w:rPr>
                <w:t>Inicjacja</w:t>
              </w:r>
            </w:ins>
          </w:p>
        </w:tc>
        <w:tc>
          <w:tcPr>
            <w:tcW w:w="5664" w:type="dxa"/>
          </w:tcPr>
          <w:p w14:paraId="4FC2D0E8" w14:textId="77777777" w:rsidR="00C1659B" w:rsidRDefault="00C1659B" w:rsidP="00CF7B1F">
            <w:pPr>
              <w:ind w:firstLine="0"/>
              <w:rPr>
                <w:ins w:id="4087" w:author="Okot" w:date="2019-12-26T08:38:00Z"/>
              </w:rPr>
            </w:pPr>
          </w:p>
        </w:tc>
      </w:tr>
      <w:tr w:rsidR="00C1659B" w14:paraId="126C3601" w14:textId="77777777" w:rsidTr="00CF7B1F">
        <w:trPr>
          <w:ins w:id="4088" w:author="Okot" w:date="2019-12-26T08:38:00Z"/>
        </w:trPr>
        <w:tc>
          <w:tcPr>
            <w:tcW w:w="3397" w:type="dxa"/>
          </w:tcPr>
          <w:p w14:paraId="2F3A99BD" w14:textId="77777777" w:rsidR="00C1659B" w:rsidRPr="006076CC" w:rsidRDefault="00C1659B" w:rsidP="00CF7B1F">
            <w:pPr>
              <w:ind w:firstLine="0"/>
              <w:rPr>
                <w:ins w:id="4089" w:author="Okot" w:date="2019-12-26T08:38:00Z"/>
                <w:b/>
              </w:rPr>
            </w:pPr>
            <w:ins w:id="4090" w:author="Okot" w:date="2019-12-26T08:38:00Z">
              <w:r w:rsidRPr="006076CC">
                <w:rPr>
                  <w:b/>
                </w:rPr>
                <w:t>Warunki końcowe</w:t>
              </w:r>
            </w:ins>
          </w:p>
        </w:tc>
        <w:tc>
          <w:tcPr>
            <w:tcW w:w="5664" w:type="dxa"/>
          </w:tcPr>
          <w:p w14:paraId="7628B31C" w14:textId="77777777" w:rsidR="00C1659B" w:rsidRDefault="00C1659B" w:rsidP="00CF7B1F">
            <w:pPr>
              <w:ind w:firstLine="0"/>
              <w:rPr>
                <w:ins w:id="4091" w:author="Okot" w:date="2019-12-26T08:38:00Z"/>
              </w:rPr>
            </w:pPr>
          </w:p>
        </w:tc>
      </w:tr>
      <w:tr w:rsidR="00C1659B" w14:paraId="51601522" w14:textId="77777777" w:rsidTr="00CF7B1F">
        <w:trPr>
          <w:ins w:id="4092" w:author="Okot" w:date="2019-12-26T08:38:00Z"/>
        </w:trPr>
        <w:tc>
          <w:tcPr>
            <w:tcW w:w="3397" w:type="dxa"/>
          </w:tcPr>
          <w:p w14:paraId="5C608F84" w14:textId="77777777" w:rsidR="00C1659B" w:rsidRPr="006076CC" w:rsidRDefault="00C1659B" w:rsidP="00CF7B1F">
            <w:pPr>
              <w:ind w:firstLine="0"/>
              <w:rPr>
                <w:ins w:id="4093" w:author="Okot" w:date="2019-12-26T08:38:00Z"/>
                <w:b/>
              </w:rPr>
            </w:pPr>
            <w:ins w:id="4094" w:author="Okot" w:date="2019-12-26T08:38:00Z">
              <w:r w:rsidRPr="006076CC">
                <w:rPr>
                  <w:b/>
                </w:rPr>
                <w:lastRenderedPageBreak/>
                <w:t>Scenariusz główny</w:t>
              </w:r>
            </w:ins>
          </w:p>
        </w:tc>
        <w:tc>
          <w:tcPr>
            <w:tcW w:w="5664" w:type="dxa"/>
          </w:tcPr>
          <w:p w14:paraId="7F6E9BE8" w14:textId="77777777" w:rsidR="00C1659B" w:rsidRDefault="00C1659B" w:rsidP="00CF7B1F">
            <w:pPr>
              <w:ind w:firstLine="0"/>
              <w:rPr>
                <w:ins w:id="4095" w:author="Okot" w:date="2019-12-26T08:38:00Z"/>
              </w:rPr>
            </w:pPr>
          </w:p>
        </w:tc>
      </w:tr>
      <w:tr w:rsidR="00C1659B" w14:paraId="124FCB60" w14:textId="77777777" w:rsidTr="00CF7B1F">
        <w:trPr>
          <w:trHeight w:val="54"/>
          <w:ins w:id="4096" w:author="Okot" w:date="2019-12-26T08:38:00Z"/>
        </w:trPr>
        <w:tc>
          <w:tcPr>
            <w:tcW w:w="3397" w:type="dxa"/>
          </w:tcPr>
          <w:p w14:paraId="6E178AF2" w14:textId="77777777" w:rsidR="00C1659B" w:rsidRPr="006076CC" w:rsidRDefault="00C1659B" w:rsidP="00CF7B1F">
            <w:pPr>
              <w:ind w:firstLine="0"/>
              <w:rPr>
                <w:ins w:id="4097" w:author="Okot" w:date="2019-12-26T08:38:00Z"/>
                <w:b/>
              </w:rPr>
            </w:pPr>
            <w:ins w:id="4098" w:author="Okot" w:date="2019-12-26T08:38:00Z">
              <w:r w:rsidRPr="006076CC">
                <w:rPr>
                  <w:b/>
                </w:rPr>
                <w:t>Scenariusze alternatywne</w:t>
              </w:r>
            </w:ins>
          </w:p>
        </w:tc>
        <w:tc>
          <w:tcPr>
            <w:tcW w:w="5664" w:type="dxa"/>
          </w:tcPr>
          <w:p w14:paraId="183A5EB4" w14:textId="77777777" w:rsidR="00C1659B" w:rsidRDefault="00C1659B" w:rsidP="00CF7B1F">
            <w:pPr>
              <w:ind w:firstLine="0"/>
              <w:rPr>
                <w:ins w:id="4099" w:author="Okot" w:date="2019-12-26T08:38:00Z"/>
              </w:rPr>
            </w:pPr>
          </w:p>
        </w:tc>
      </w:tr>
    </w:tbl>
    <w:p w14:paraId="2FDD532C" w14:textId="77777777" w:rsidR="00C1659B" w:rsidRPr="00BD52C7" w:rsidRDefault="00C1659B">
      <w:pPr>
        <w:ind w:firstLine="0"/>
        <w:pPrChange w:id="4100" w:author="Okot" w:date="2019-12-10T16:58:00Z">
          <w:pPr>
            <w:pStyle w:val="Podtytu"/>
          </w:pPr>
        </w:pPrChange>
      </w:pPr>
    </w:p>
    <w:p w14:paraId="2C4C617D" w14:textId="77FE079F" w:rsidR="008D7472" w:rsidRDefault="00EA31AF">
      <w:pPr>
        <w:ind w:right="-1" w:firstLine="0"/>
        <w:pPrChange w:id="4101" w:author="Okot" w:date="2019-12-18T15:15:00Z">
          <w:pPr/>
        </w:pPrChange>
      </w:pPr>
      <w:ins w:id="4102"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4103" w:author="Okot" w:date="2019-12-18T15:15:00Z"/>
        </w:rPr>
      </w:pPr>
    </w:p>
    <w:p w14:paraId="2B4F0BF5" w14:textId="412022B5" w:rsidR="008D7472" w:rsidRDefault="008D7472" w:rsidP="008D7472">
      <w:pPr>
        <w:jc w:val="center"/>
      </w:pPr>
      <w:r>
        <w:t xml:space="preserve">Rys. </w:t>
      </w:r>
      <w:del w:id="4104" w:author="Okot" w:date="2019-11-19T20:47:00Z">
        <w:r w:rsidDel="00F17AC7">
          <w:delText>3</w:delText>
        </w:r>
      </w:del>
      <w:ins w:id="4105" w:author="Okot" w:date="2019-11-19T20:47:00Z">
        <w:r w:rsidR="00F17AC7">
          <w:t>4</w:t>
        </w:r>
      </w:ins>
      <w:r>
        <w:t>.</w:t>
      </w:r>
      <w:ins w:id="4106" w:author="Okot" w:date="2019-11-19T20:47:00Z">
        <w:r w:rsidR="00F17AC7">
          <w:t>3</w:t>
        </w:r>
      </w:ins>
      <w:del w:id="4107"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4108" w:author="Okot" w:date="2019-12-03T20:02:00Z">
        <w:r>
          <w:tab/>
          <w:t xml:space="preserve"> </w:t>
        </w:r>
      </w:ins>
    </w:p>
    <w:p w14:paraId="09886CB3" w14:textId="042BF071" w:rsidR="00714019" w:rsidDel="00182D56" w:rsidRDefault="00714019" w:rsidP="00714019">
      <w:pPr>
        <w:ind w:firstLine="0"/>
        <w:rPr>
          <w:del w:id="4109" w:author="Okot" w:date="2019-12-12T12:04:00Z"/>
        </w:rPr>
      </w:pPr>
      <w:del w:id="4110" w:author="Okot" w:date="2019-12-12T12:04:00Z">
        <w:r w:rsidDel="00182D56">
          <w:delText xml:space="preserve">Tabela 3.1. </w:delText>
        </w:r>
      </w:del>
    </w:p>
    <w:p w14:paraId="7B7CAABC" w14:textId="24B3E1F7" w:rsidR="00714019" w:rsidDel="00182D56" w:rsidRDefault="00714019" w:rsidP="00714019">
      <w:pPr>
        <w:ind w:firstLine="0"/>
        <w:rPr>
          <w:del w:id="4111" w:author="Okot" w:date="2019-12-12T12:04:00Z"/>
        </w:rPr>
      </w:pPr>
      <w:del w:id="4112"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4113" w:author="Okot" w:date="2019-12-12T12:04:00Z"/>
        </w:rPr>
      </w:pPr>
    </w:p>
    <w:p w14:paraId="22AF6CA3" w14:textId="5BD4B958" w:rsidR="00714019" w:rsidDel="00182D56" w:rsidRDefault="00714019" w:rsidP="00714019">
      <w:pPr>
        <w:ind w:firstLine="0"/>
        <w:rPr>
          <w:del w:id="4114" w:author="Okot" w:date="2019-12-12T12:04:00Z"/>
        </w:rPr>
      </w:pPr>
      <w:del w:id="4115" w:author="Okot" w:date="2019-12-12T12:04:00Z">
        <w:r w:rsidDel="00182D56">
          <w:delText xml:space="preserve">Tabela 3.2. </w:delText>
        </w:r>
      </w:del>
    </w:p>
    <w:p w14:paraId="4FA4A3E6" w14:textId="0AD75A03" w:rsidR="00714019" w:rsidDel="00182D56" w:rsidRDefault="00714019" w:rsidP="00714019">
      <w:pPr>
        <w:ind w:firstLine="0"/>
        <w:rPr>
          <w:del w:id="4116" w:author="Okot" w:date="2019-12-12T12:04:00Z"/>
        </w:rPr>
      </w:pPr>
      <w:del w:id="4117"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4118" w:author="Okot" w:date="2019-12-12T12:04:00Z"/>
          <w:b/>
          <w:i/>
          <w:color w:val="FF0000"/>
          <w:sz w:val="32"/>
          <w:szCs w:val="32"/>
        </w:rPr>
      </w:pPr>
      <w:del w:id="4119" w:author="Okot" w:date="2019-12-12T12:04:00Z">
        <w:r w:rsidRPr="00654D3A" w:rsidDel="00182D56">
          <w:rPr>
            <w:b/>
            <w:i/>
            <w:color w:val="FF0000"/>
            <w:sz w:val="32"/>
            <w:szCs w:val="32"/>
          </w:rPr>
          <w:lastRenderedPageBreak/>
          <w:delText xml:space="preserve">Każdy z przypadków opisać start-end, każdy rozbieramy </w:delText>
        </w:r>
      </w:del>
      <w:del w:id="4120" w:author="Okot" w:date="2019-12-03T20:04:00Z">
        <w:r w:rsidRPr="00654D3A" w:rsidDel="0037654F">
          <w:rPr>
            <w:b/>
            <w:i/>
            <w:color w:val="FF0000"/>
            <w:sz w:val="32"/>
            <w:szCs w:val="32"/>
          </w:rPr>
          <w:delText xml:space="preserve">do komiksu oraz </w:delText>
        </w:r>
      </w:del>
      <w:del w:id="4121" w:author="Okot" w:date="2019-12-12T12:04:00Z">
        <w:r w:rsidRPr="00654D3A" w:rsidDel="00182D56">
          <w:rPr>
            <w:b/>
            <w:i/>
            <w:color w:val="FF0000"/>
            <w:sz w:val="32"/>
            <w:szCs w:val="32"/>
          </w:rPr>
          <w:delText>scenariusza i scenariusz</w:delText>
        </w:r>
      </w:del>
      <w:del w:id="4122" w:author="Okot" w:date="2019-12-03T20:04:00Z">
        <w:r w:rsidRPr="00654D3A" w:rsidDel="0037654F">
          <w:rPr>
            <w:b/>
            <w:i/>
            <w:color w:val="FF0000"/>
            <w:sz w:val="32"/>
            <w:szCs w:val="32"/>
          </w:rPr>
          <w:delText>a</w:delText>
        </w:r>
      </w:del>
      <w:del w:id="4123" w:author="Okot" w:date="2019-12-12T12:04:00Z">
        <w:r w:rsidRPr="00654D3A" w:rsidDel="00182D56">
          <w:rPr>
            <w:b/>
            <w:i/>
            <w:color w:val="FF0000"/>
            <w:sz w:val="32"/>
            <w:szCs w:val="32"/>
          </w:rPr>
          <w:delText xml:space="preserve"> alternatywn</w:delText>
        </w:r>
      </w:del>
      <w:del w:id="4124"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4125" w:name="_Toc5963780"/>
      <w:r>
        <w:rPr>
          <w:rFonts w:eastAsiaTheme="minorEastAsia" w:cstheme="minorBidi"/>
          <w:smallCaps/>
          <w:szCs w:val="22"/>
        </w:rPr>
        <w:br w:type="page"/>
      </w:r>
    </w:p>
    <w:p w14:paraId="13992E3A" w14:textId="25F7CAD8" w:rsidR="00E375D2" w:rsidRDefault="000069E0" w:rsidP="000069E0">
      <w:pPr>
        <w:pStyle w:val="Nagwek1"/>
      </w:pPr>
      <w:del w:id="4126" w:author="Okot" w:date="2019-11-19T20:50:00Z">
        <w:r w:rsidDel="00122EDB">
          <w:lastRenderedPageBreak/>
          <w:delText>4</w:delText>
        </w:r>
      </w:del>
      <w:ins w:id="4127" w:author="Okot" w:date="2019-11-19T20:50:00Z">
        <w:r w:rsidR="00122EDB">
          <w:t>5</w:t>
        </w:r>
      </w:ins>
      <w:r>
        <w:t xml:space="preserve">. </w:t>
      </w:r>
      <w:bookmarkEnd w:id="4125"/>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4128" w:author="Okot" w:date="2019-11-19T20:50:00Z">
        <w:r w:rsidR="00122EDB">
          <w:t>5</w:t>
        </w:r>
      </w:ins>
      <w:del w:id="4129"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4130" w:author="Okot" w:date="2019-11-19T20:51:00Z">
        <w:r>
          <w:lastRenderedPageBreak/>
          <w:t>5</w:t>
        </w:r>
      </w:ins>
      <w:del w:id="4131" w:author="Okot" w:date="2019-11-19T20:51:00Z">
        <w:r w:rsidR="000F6E38" w:rsidDel="00122EDB">
          <w:delText>4</w:delText>
        </w:r>
      </w:del>
      <w:r w:rsidR="000F6E38">
        <w:t>.</w:t>
      </w:r>
      <w:ins w:id="4132" w:author="Okot" w:date="2019-11-19T20:51:00Z">
        <w:r>
          <w:t>1</w:t>
        </w:r>
      </w:ins>
      <w:del w:id="4133" w:author="Okot" w:date="2019-11-19T20:51:00Z">
        <w:r w:rsidR="000F6E38" w:rsidDel="00122EDB">
          <w:delText>2</w:delText>
        </w:r>
      </w:del>
      <w:r w:rsidR="000F6E38">
        <w:t>. Architektura systemu</w:t>
      </w:r>
    </w:p>
    <w:p w14:paraId="1A0D55FC" w14:textId="77777777" w:rsidR="000F6E38" w:rsidRDefault="000F6E38">
      <w:pPr>
        <w:pPrChange w:id="4134" w:author="Okot" w:date="2019-11-23T07:16:00Z">
          <w:pPr>
            <w:pStyle w:val="Podtytu"/>
          </w:pPr>
        </w:pPrChange>
      </w:pPr>
    </w:p>
    <w:p w14:paraId="0CC9DF7A" w14:textId="184B32A6" w:rsidR="00A5313C" w:rsidRDefault="00122EDB" w:rsidP="00A5313C">
      <w:pPr>
        <w:pStyle w:val="Podtytu"/>
      </w:pPr>
      <w:ins w:id="4135" w:author="Okot" w:date="2019-11-19T20:51:00Z">
        <w:r>
          <w:t>5</w:t>
        </w:r>
      </w:ins>
      <w:del w:id="4136" w:author="Okot" w:date="2019-11-19T20:51:00Z">
        <w:r w:rsidR="000F6E38" w:rsidDel="00122EDB">
          <w:delText>4</w:delText>
        </w:r>
      </w:del>
      <w:r w:rsidR="000F6E38">
        <w:t>.</w:t>
      </w:r>
      <w:ins w:id="4137" w:author="Okot" w:date="2019-11-19T20:51:00Z">
        <w:r>
          <w:t>2</w:t>
        </w:r>
      </w:ins>
      <w:del w:id="4138"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4139" w:author="Okot" w:date="2019-11-19T20:50:00Z">
        <w:r w:rsidR="00122EDB">
          <w:t>5</w:t>
        </w:r>
      </w:ins>
      <w:del w:id="4140"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4141" w:author="Okot" w:date="2019-11-19T20:52:00Z">
        <w:r>
          <w:t>5</w:t>
        </w:r>
      </w:ins>
      <w:del w:id="4142" w:author="Okot" w:date="2019-11-19T20:52:00Z">
        <w:r w:rsidR="000F6E38" w:rsidDel="00122EDB">
          <w:delText>4</w:delText>
        </w:r>
      </w:del>
      <w:r w:rsidR="000F6E38">
        <w:t>.</w:t>
      </w:r>
      <w:ins w:id="4143" w:author="Okot" w:date="2019-11-19T20:52:00Z">
        <w:r>
          <w:t>2</w:t>
        </w:r>
      </w:ins>
      <w:del w:id="4144"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4145" w:author="Okot" w:date="2019-11-19T20:52:00Z">
        <w:r>
          <w:t>5</w:t>
        </w:r>
      </w:ins>
      <w:del w:id="4146" w:author="Okot" w:date="2019-11-19T20:52:00Z">
        <w:r w:rsidR="00A641F5" w:rsidDel="00122EDB">
          <w:delText>4</w:delText>
        </w:r>
      </w:del>
      <w:r w:rsidR="00A641F5">
        <w:t>.</w:t>
      </w:r>
      <w:ins w:id="4147" w:author="Okot" w:date="2019-11-19T20:52:00Z">
        <w:r>
          <w:t>2</w:t>
        </w:r>
      </w:ins>
      <w:del w:id="4148"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4149" w:author="Okot" w:date="2019-11-19T20:52:00Z">
        <w:r>
          <w:t>5</w:t>
        </w:r>
      </w:ins>
      <w:del w:id="4150" w:author="Okot" w:date="2019-11-19T20:52:00Z">
        <w:r w:rsidR="000F6E38" w:rsidDel="00122EDB">
          <w:delText>4</w:delText>
        </w:r>
      </w:del>
      <w:r w:rsidR="000F6E38">
        <w:t>.</w:t>
      </w:r>
      <w:ins w:id="4151" w:author="Okot" w:date="2019-11-19T20:52:00Z">
        <w:r>
          <w:t>2</w:t>
        </w:r>
      </w:ins>
      <w:del w:id="4152"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4153" w:author="Okot" w:date="2019-11-19T20:52:00Z">
        <w:r>
          <w:t>5</w:t>
        </w:r>
      </w:ins>
      <w:del w:id="4154" w:author="Okot" w:date="2019-11-19T20:52:00Z">
        <w:r w:rsidR="00A641F5" w:rsidDel="00122EDB">
          <w:delText>4</w:delText>
        </w:r>
      </w:del>
      <w:r w:rsidR="00A641F5">
        <w:t>.</w:t>
      </w:r>
      <w:ins w:id="4155" w:author="Okot" w:date="2019-11-19T20:52:00Z">
        <w:r>
          <w:t>2</w:t>
        </w:r>
      </w:ins>
      <w:del w:id="4156"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4157" w:author="Okot" w:date="2019-11-19T20:52:00Z">
        <w:r>
          <w:t>5</w:t>
        </w:r>
      </w:ins>
      <w:del w:id="4158" w:author="Okot" w:date="2019-11-19T20:52:00Z">
        <w:r w:rsidR="000F6E38" w:rsidDel="00122EDB">
          <w:delText>4</w:delText>
        </w:r>
      </w:del>
      <w:r w:rsidR="000F6E38">
        <w:t>.</w:t>
      </w:r>
      <w:ins w:id="4159" w:author="Okot" w:date="2019-11-19T20:52:00Z">
        <w:r>
          <w:t>2</w:t>
        </w:r>
      </w:ins>
      <w:del w:id="4160"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4161" w:author="Okot" w:date="2019-11-19T20:52:00Z">
        <w:r>
          <w:t>5</w:t>
        </w:r>
      </w:ins>
      <w:del w:id="4162" w:author="Okot" w:date="2019-11-19T20:52:00Z">
        <w:r w:rsidR="00F853FF" w:rsidDel="00122EDB">
          <w:delText>4</w:delText>
        </w:r>
      </w:del>
      <w:r w:rsidR="00F853FF">
        <w:t>.</w:t>
      </w:r>
      <w:ins w:id="4163" w:author="Okot" w:date="2019-11-19T20:52:00Z">
        <w:r>
          <w:t>3</w:t>
        </w:r>
      </w:ins>
      <w:del w:id="4164" w:author="Okot" w:date="2019-11-19T20:52:00Z">
        <w:r w:rsidR="001401C4" w:rsidDel="00122EDB">
          <w:delText>4</w:delText>
        </w:r>
      </w:del>
      <w:r w:rsidR="003756C3">
        <w:t>. I iteracja</w:t>
      </w:r>
      <w:r w:rsidR="001401C4">
        <w:t xml:space="preserve">: podwaliny </w:t>
      </w:r>
      <w:ins w:id="4165" w:author="Okot" w:date="2019-12-03T18:17:00Z">
        <w:r w:rsidR="00A26129">
          <w:t>systemu</w:t>
        </w:r>
      </w:ins>
      <w:del w:id="4166"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4167"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4168" w:author="Okot" w:date="2019-11-19T20:51:00Z"/>
        </w:rPr>
        <w:pPrChange w:id="4169" w:author="Okot" w:date="2019-11-19T20:51:00Z">
          <w:pPr>
            <w:ind w:firstLine="0"/>
          </w:pPr>
        </w:pPrChange>
      </w:pPr>
    </w:p>
    <w:p w14:paraId="3F4D583C" w14:textId="1B1A0888" w:rsidR="00933A64" w:rsidDel="00122EDB" w:rsidRDefault="00933A64">
      <w:pPr>
        <w:rPr>
          <w:del w:id="4170" w:author="Okot" w:date="2019-11-19T20:51:00Z"/>
        </w:rPr>
        <w:pPrChange w:id="4171" w:author="Okot" w:date="2019-11-19T20:51:00Z">
          <w:pPr>
            <w:ind w:firstLine="0"/>
            <w:jc w:val="center"/>
          </w:pPr>
        </w:pPrChange>
      </w:pPr>
      <w:del w:id="4172"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4173" w:author="Okot" w:date="2019-11-19T20:51:00Z">
          <w:pPr>
            <w:jc w:val="center"/>
          </w:pPr>
        </w:pPrChange>
      </w:pPr>
      <w:del w:id="4174" w:author="Okot" w:date="2019-11-18T19:42:00Z">
        <w:r w:rsidDel="00875EFE">
          <w:delText xml:space="preserve">opowieść </w:delText>
        </w:r>
      </w:del>
      <w:del w:id="4175"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4176" w:author="Okot" w:date="2019-11-19T20:52:00Z">
        <w:r>
          <w:t>5</w:t>
        </w:r>
      </w:ins>
      <w:del w:id="4177" w:author="Okot" w:date="2019-11-19T20:52:00Z">
        <w:r w:rsidR="00861D30" w:rsidDel="00122EDB">
          <w:delText>4</w:delText>
        </w:r>
      </w:del>
      <w:r w:rsidR="00861D30">
        <w:t>.</w:t>
      </w:r>
      <w:ins w:id="4178" w:author="Okot" w:date="2019-11-19T20:52:00Z">
        <w:r>
          <w:t>3</w:t>
        </w:r>
      </w:ins>
      <w:del w:id="4179"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4180" w:author="Okot" w:date="2019-11-19T20:52:00Z">
        <w:r>
          <w:t>5</w:t>
        </w:r>
      </w:ins>
      <w:del w:id="4181" w:author="Okot" w:date="2019-11-19T20:52:00Z">
        <w:r w:rsidR="00372032" w:rsidDel="00122EDB">
          <w:delText>4</w:delText>
        </w:r>
      </w:del>
      <w:r w:rsidR="00372032">
        <w:t>.</w:t>
      </w:r>
      <w:ins w:id="4182" w:author="Okot" w:date="2019-11-19T20:52:00Z">
        <w:r>
          <w:t>3</w:t>
        </w:r>
      </w:ins>
      <w:del w:id="4183"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4184" w:author="Okot" w:date="2019-11-19T20:52:00Z">
        <w:r w:rsidDel="00122EDB">
          <w:delText>4</w:delText>
        </w:r>
      </w:del>
      <w:ins w:id="4185" w:author="Okot" w:date="2019-11-19T20:52:00Z">
        <w:r w:rsidR="00122EDB">
          <w:t>5</w:t>
        </w:r>
      </w:ins>
      <w:r>
        <w:t>.</w:t>
      </w:r>
      <w:ins w:id="4186" w:author="Okot" w:date="2019-11-19T20:52:00Z">
        <w:r w:rsidR="00122EDB">
          <w:t>3</w:t>
        </w:r>
      </w:ins>
      <w:del w:id="4187"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4188" w:author="Okot" w:date="2019-11-19T20:52:00Z">
        <w:r w:rsidR="00122EDB">
          <w:t>5</w:t>
        </w:r>
      </w:ins>
      <w:del w:id="4189"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4190" w:author="Okot" w:date="2019-11-19T20:53:00Z">
        <w:r>
          <w:t>5</w:t>
        </w:r>
      </w:ins>
      <w:del w:id="4191" w:author="Okot" w:date="2019-11-19T20:53:00Z">
        <w:r w:rsidR="00861D30" w:rsidDel="00122EDB">
          <w:delText>4</w:delText>
        </w:r>
      </w:del>
      <w:r w:rsidR="00861D30">
        <w:t>.</w:t>
      </w:r>
      <w:ins w:id="4192" w:author="Okot" w:date="2019-11-19T20:53:00Z">
        <w:r>
          <w:t>3</w:t>
        </w:r>
      </w:ins>
      <w:del w:id="4193"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4194" w:author="Okot" w:date="2019-11-18T21:55:00Z"/>
        </w:rPr>
      </w:pPr>
      <w:r>
        <w:tab/>
        <w:t>W pierwszej iteracji zostaną zbudowane solidne podwaliny graficzne pod prace w pozostałych iteracjach</w:t>
      </w:r>
      <w:ins w:id="4195" w:author="Okot" w:date="2019-11-18T21:52:00Z">
        <w:r w:rsidR="009941A6">
          <w:t>. Należy więc przyjrzeć się kolorystyce strony, zaprojektować logo, oraz pierwsze ekrany</w:t>
        </w:r>
      </w:ins>
      <w:ins w:id="4196" w:author="Okot" w:date="2019-11-18T21:53:00Z">
        <w:r w:rsidR="009941A6">
          <w:t>: stronę główną aplikacji oraz ekran rejestracji. Ponieważ iteracja ta przewiduje możliwość logowania si</w:t>
        </w:r>
      </w:ins>
      <w:ins w:id="4197" w:author="Okot" w:date="2019-11-18T21:54:00Z">
        <w:r w:rsidR="009941A6">
          <w:t xml:space="preserve">ę do systemu, można by uwzględnić ekran widoczny po poprawnym zalogowaniu, ale z racji tego, że byłby to ekran tymczasowy, zdecydowano nie marnować zasobów na </w:t>
        </w:r>
      </w:ins>
      <w:ins w:id="4198" w:author="Okot" w:date="2019-11-18T21:55:00Z">
        <w:r w:rsidR="009941A6">
          <w:t>szczegółowe projektowanie go. Być może efekt logowania zostanie jedynie ograniczony do wyświetlenia komunikatu – ostateczna decyzja zostanie podjęta w trakcie implementacji.</w:t>
        </w:r>
      </w:ins>
      <w:del w:id="4199" w:author="Okot" w:date="2019-11-18T21:52:00Z">
        <w:r w:rsidDel="009941A6">
          <w:delText>.</w:delText>
        </w:r>
      </w:del>
    </w:p>
    <w:p w14:paraId="5F1A6BC3" w14:textId="77777777" w:rsidR="00074310" w:rsidRDefault="00074310" w:rsidP="00074310">
      <w:pPr>
        <w:ind w:firstLine="0"/>
        <w:rPr>
          <w:ins w:id="4200"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4201" w:author="Okot" w:date="2019-11-19T20:53:00Z">
        <w:r>
          <w:t>5</w:t>
        </w:r>
      </w:ins>
      <w:del w:id="4202" w:author="Okot" w:date="2019-11-19T20:53:00Z">
        <w:r w:rsidR="00074310" w:rsidDel="00122EDB">
          <w:delText>4</w:delText>
        </w:r>
      </w:del>
      <w:r w:rsidR="00074310">
        <w:t>.</w:t>
      </w:r>
      <w:ins w:id="4203" w:author="Okot" w:date="2019-11-19T20:53:00Z">
        <w:r>
          <w:t>3</w:t>
        </w:r>
      </w:ins>
      <w:del w:id="4204"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4205"/>
      <w:r>
        <w:t>przez ludzi [].</w:t>
      </w:r>
      <w:commentRangeEnd w:id="4205"/>
      <w:r>
        <w:rPr>
          <w:rStyle w:val="Odwoaniedokomentarza"/>
        </w:rPr>
        <w:commentReference w:id="4205"/>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4206" w:author="Okot" w:date="2019-11-19T20:53:00Z">
        <w:r w:rsidDel="00122EDB">
          <w:delText>4</w:delText>
        </w:r>
      </w:del>
      <w:ins w:id="4207" w:author="Okot" w:date="2019-11-19T20:53:00Z">
        <w:r w:rsidR="00122EDB">
          <w:t>5</w:t>
        </w:r>
      </w:ins>
      <w:r>
        <w:t>.</w:t>
      </w:r>
      <w:ins w:id="4208" w:author="Okot" w:date="2019-11-19T20:53:00Z">
        <w:r w:rsidR="00122EDB">
          <w:t>3</w:t>
        </w:r>
      </w:ins>
      <w:del w:id="4209"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4210" w:author="Okot" w:date="2019-11-19T20:53:00Z">
        <w:r>
          <w:t>5</w:t>
        </w:r>
      </w:ins>
      <w:del w:id="4211" w:author="Okot" w:date="2019-11-19T20:53:00Z">
        <w:r w:rsidR="007E26FD" w:rsidDel="00122EDB">
          <w:delText>4</w:delText>
        </w:r>
      </w:del>
      <w:r w:rsidR="007E26FD">
        <w:t>.</w:t>
      </w:r>
      <w:ins w:id="4212" w:author="Okot" w:date="2019-11-19T20:53:00Z">
        <w:r>
          <w:t>3</w:t>
        </w:r>
      </w:ins>
      <w:del w:id="421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4214" w:author="Okot" w:date="2019-11-18T19:43:00Z"/>
        </w:rPr>
        <w:pPrChange w:id="4215" w:author="Okot" w:date="2019-11-18T19:41:00Z">
          <w:pPr>
            <w:ind w:firstLine="0"/>
          </w:pPr>
        </w:pPrChange>
      </w:pPr>
    </w:p>
    <w:p w14:paraId="054DD1DB" w14:textId="283F3E53" w:rsidR="00875EFE" w:rsidRDefault="00122EDB">
      <w:pPr>
        <w:ind w:firstLine="0"/>
        <w:jc w:val="center"/>
        <w:pPrChange w:id="4216" w:author="Okot" w:date="2019-11-18T19:41:00Z">
          <w:pPr>
            <w:ind w:firstLine="0"/>
          </w:pPr>
        </w:pPrChange>
      </w:pPr>
      <w:ins w:id="4217" w:author="Okot" w:date="2019-11-18T19:41:00Z">
        <w:r>
          <w:t>Rys. 5</w:t>
        </w:r>
        <w:r w:rsidR="00875EFE">
          <w:t>.</w:t>
        </w:r>
      </w:ins>
      <w:ins w:id="4218" w:author="Okot" w:date="2019-11-18T19:43:00Z">
        <w:r>
          <w:t>3</w:t>
        </w:r>
        <w:r w:rsidR="00875EFE">
          <w:t>. Projekt ekranu startowego aplikacji.</w:t>
        </w:r>
      </w:ins>
    </w:p>
    <w:p w14:paraId="157876FC" w14:textId="77777777" w:rsidR="00875EFE" w:rsidRDefault="00875EFE" w:rsidP="007E26FD">
      <w:pPr>
        <w:ind w:firstLine="0"/>
        <w:rPr>
          <w:ins w:id="4219" w:author="Okot" w:date="2019-11-18T19:45:00Z"/>
        </w:rPr>
      </w:pPr>
    </w:p>
    <w:p w14:paraId="13C1663B" w14:textId="2D1E59D3" w:rsidR="00F47B5E" w:rsidRDefault="00F47B5E">
      <w:pPr>
        <w:ind w:firstLine="0"/>
      </w:pPr>
      <w:ins w:id="4220" w:author="Okot" w:date="2019-11-18T19:45:00Z">
        <w:r>
          <w:tab/>
          <w:t xml:space="preserve">W górnej części aplikacji zaplanowano </w:t>
        </w:r>
        <w:r w:rsidR="00015A49">
          <w:t>pasek menu</w:t>
        </w:r>
      </w:ins>
      <w:ins w:id="4221" w:author="Okot" w:date="2019-11-18T21:43:00Z">
        <w:r w:rsidR="00015A49">
          <w:t> </w:t>
        </w:r>
      </w:ins>
      <w:ins w:id="4222" w:author="Okot" w:date="2019-11-18T21:42:00Z">
        <w:r w:rsidR="00015A49">
          <w:t>(</w:t>
        </w:r>
      </w:ins>
      <w:ins w:id="4223" w:author="Okot" w:date="2019-11-18T19:45:00Z">
        <w:r w:rsidR="00015A49">
          <w:t>1</w:t>
        </w:r>
      </w:ins>
      <w:ins w:id="4224" w:author="Okot" w:date="2019-11-18T21:42:00Z">
        <w:r w:rsidR="00015A49">
          <w:t>)</w:t>
        </w:r>
      </w:ins>
      <w:ins w:id="4225" w:author="Okot" w:date="2019-11-18T21:41:00Z">
        <w:r w:rsidR="00015A49">
          <w:t xml:space="preserve"> </w:t>
        </w:r>
      </w:ins>
      <w:ins w:id="4226" w:author="Okot" w:date="2019-11-18T19:45:00Z">
        <w:r>
          <w:t>z przyciskami i/lub formularzami s</w:t>
        </w:r>
      </w:ins>
      <w:ins w:id="4227" w:author="Okot" w:date="2019-11-18T19:46:00Z">
        <w:r>
          <w:t>łużąc</w:t>
        </w:r>
        <w:r w:rsidR="00015A49">
          <w:t>ymi do logowania i rejestracji</w:t>
        </w:r>
      </w:ins>
      <w:ins w:id="4228" w:author="Okot" w:date="2019-11-18T21:43:00Z">
        <w:r w:rsidR="00015A49">
          <w:t> </w:t>
        </w:r>
      </w:ins>
      <w:ins w:id="4229" w:author="Okot" w:date="2019-11-18T21:42:00Z">
        <w:r w:rsidR="00015A49">
          <w:t>(</w:t>
        </w:r>
      </w:ins>
      <w:ins w:id="4230" w:author="Okot" w:date="2019-11-18T19:46:00Z">
        <w:r w:rsidR="00015A49">
          <w:t>2</w:t>
        </w:r>
      </w:ins>
      <w:ins w:id="4231" w:author="Okot" w:date="2019-11-18T21:42:00Z">
        <w:r w:rsidR="00015A49">
          <w:t>)</w:t>
        </w:r>
      </w:ins>
      <w:ins w:id="4232" w:author="Okot" w:date="2019-11-18T19:46:00Z">
        <w:r>
          <w:t>. W centralnej części aplikacji umieszczono miejsce na nazwę</w:t>
        </w:r>
        <w:r w:rsidR="00015A49">
          <w:t xml:space="preserve"> aplikacji</w:t>
        </w:r>
      </w:ins>
      <w:ins w:id="4233" w:author="Okot" w:date="2019-11-18T21:43:00Z">
        <w:r w:rsidR="00015A49">
          <w:t> </w:t>
        </w:r>
      </w:ins>
      <w:ins w:id="4234" w:author="Okot" w:date="2019-11-18T21:42:00Z">
        <w:r w:rsidR="00015A49">
          <w:t>(</w:t>
        </w:r>
      </w:ins>
      <w:ins w:id="4235" w:author="Okot" w:date="2019-11-18T19:46:00Z">
        <w:r w:rsidR="00015A49">
          <w:t>3</w:t>
        </w:r>
      </w:ins>
      <w:ins w:id="4236" w:author="Okot" w:date="2019-11-18T21:42:00Z">
        <w:r w:rsidR="00015A49">
          <w:t>)</w:t>
        </w:r>
      </w:ins>
      <w:ins w:id="4237" w:author="Okot" w:date="2019-11-18T19:46:00Z">
        <w:r w:rsidR="00015A49">
          <w:t xml:space="preserve"> oraz logo</w:t>
        </w:r>
      </w:ins>
      <w:ins w:id="4238" w:author="Okot" w:date="2019-11-18T21:43:00Z">
        <w:r w:rsidR="00015A49">
          <w:t> </w:t>
        </w:r>
      </w:ins>
      <w:ins w:id="4239" w:author="Okot" w:date="2019-11-18T21:42:00Z">
        <w:r w:rsidR="00015A49">
          <w:t>(</w:t>
        </w:r>
      </w:ins>
      <w:ins w:id="4240" w:author="Okot" w:date="2019-11-18T19:46:00Z">
        <w:r w:rsidR="00015A49">
          <w:t>4</w:t>
        </w:r>
      </w:ins>
      <w:ins w:id="4241" w:author="Okot" w:date="2019-11-18T21:42:00Z">
        <w:r w:rsidR="00015A49">
          <w:t>)</w:t>
        </w:r>
      </w:ins>
      <w:ins w:id="4242" w:author="Okot" w:date="2019-11-18T19:46:00Z">
        <w:r>
          <w:t>, a pod nimi pola, w kt</w:t>
        </w:r>
      </w:ins>
      <w:ins w:id="4243" w:author="Okot" w:date="2019-11-18T19:47:00Z">
        <w:r>
          <w:t>órych znajdą się teksty marketingowe mówiące krótko o tym, co to za aplikacja, zachęcają</w:t>
        </w:r>
        <w:r w:rsidR="00015A49">
          <w:t>ce do korzystania z niej</w:t>
        </w:r>
      </w:ins>
      <w:ins w:id="4244" w:author="Okot" w:date="2019-11-18T21:43:00Z">
        <w:r w:rsidR="00015A49">
          <w:t> </w:t>
        </w:r>
      </w:ins>
      <w:ins w:id="4245" w:author="Okot" w:date="2019-11-18T21:42:00Z">
        <w:r w:rsidR="00015A49">
          <w:t>(</w:t>
        </w:r>
      </w:ins>
      <w:ins w:id="4246" w:author="Okot" w:date="2019-11-18T19:47:00Z">
        <w:r w:rsidR="00015A49">
          <w:t>5</w:t>
        </w:r>
      </w:ins>
      <w:ins w:id="4247" w:author="Okot" w:date="2019-11-18T21:42:00Z">
        <w:r w:rsidR="00015A49">
          <w:t>)</w:t>
        </w:r>
      </w:ins>
      <w:ins w:id="4248" w:author="Okot" w:date="2019-11-18T19:47:00Z">
        <w:r>
          <w:t>. Na dole strony wydzielono miejsce na stopk</w:t>
        </w:r>
      </w:ins>
      <w:ins w:id="4249" w:author="Okot" w:date="2019-11-18T19:48:00Z">
        <w:r>
          <w:t>ę</w:t>
        </w:r>
      </w:ins>
      <w:ins w:id="4250" w:author="Okot" w:date="2019-11-18T21:43:00Z">
        <w:r w:rsidR="00015A49">
          <w:t> </w:t>
        </w:r>
      </w:ins>
      <w:ins w:id="4251" w:author="Okot" w:date="2019-11-18T21:42:00Z">
        <w:r w:rsidR="00015A49">
          <w:t>(</w:t>
        </w:r>
      </w:ins>
      <w:ins w:id="4252" w:author="Okot" w:date="2019-11-18T19:48:00Z">
        <w:r w:rsidR="00015A49">
          <w:t>7</w:t>
        </w:r>
      </w:ins>
      <w:ins w:id="4253" w:author="Okot" w:date="2019-11-18T21:42:00Z">
        <w:r w:rsidR="00015A49">
          <w:t>)</w:t>
        </w:r>
      </w:ins>
      <w:ins w:id="4254" w:author="Okot" w:date="2019-11-18T19:48:00Z">
        <w:r>
          <w:t xml:space="preserve"> oddzieloną od reszty strony linią</w:t>
        </w:r>
      </w:ins>
      <w:ins w:id="4255" w:author="Okot" w:date="2019-11-18T21:43:00Z">
        <w:r w:rsidR="00015A49">
          <w:t> </w:t>
        </w:r>
      </w:ins>
      <w:ins w:id="4256" w:author="Okot" w:date="2019-11-18T21:42:00Z">
        <w:r w:rsidR="00015A49">
          <w:t>(</w:t>
        </w:r>
      </w:ins>
      <w:ins w:id="4257" w:author="Okot" w:date="2019-11-18T19:48:00Z">
        <w:r w:rsidR="00015A49">
          <w:t>6</w:t>
        </w:r>
      </w:ins>
      <w:ins w:id="4258" w:author="Okot" w:date="2019-11-18T21:42:00Z">
        <w:r w:rsidR="00015A49">
          <w:t>)</w:t>
        </w:r>
      </w:ins>
      <w:ins w:id="4259" w:author="Okot" w:date="2019-11-18T19:48:00Z">
        <w:r>
          <w:t>.</w:t>
        </w:r>
      </w:ins>
    </w:p>
    <w:p w14:paraId="0068CEEB" w14:textId="77777777" w:rsidR="00015A49" w:rsidRDefault="00015A49" w:rsidP="007E26FD">
      <w:pPr>
        <w:ind w:firstLine="0"/>
        <w:rPr>
          <w:ins w:id="4260" w:author="Okot" w:date="2019-11-18T21:43:00Z"/>
        </w:rPr>
      </w:pPr>
    </w:p>
    <w:p w14:paraId="4FD6C9FD" w14:textId="4C4E3633" w:rsidR="00015A49" w:rsidRDefault="007E26FD" w:rsidP="007E26FD">
      <w:pPr>
        <w:ind w:firstLine="0"/>
        <w:rPr>
          <w:ins w:id="4261" w:author="Okot" w:date="2019-11-18T21:44:00Z"/>
        </w:rPr>
      </w:pPr>
      <w:del w:id="4262" w:author="Okot" w:date="2019-11-19T20:54:00Z">
        <w:r w:rsidDel="00262253">
          <w:delText>4</w:delText>
        </w:r>
      </w:del>
      <w:ins w:id="4263" w:author="Okot" w:date="2019-11-19T20:54:00Z">
        <w:r w:rsidR="00262253">
          <w:t>5</w:t>
        </w:r>
      </w:ins>
      <w:r>
        <w:t>.</w:t>
      </w:r>
      <w:ins w:id="4264" w:author="Okot" w:date="2019-11-19T20:54:00Z">
        <w:r w:rsidR="00262253">
          <w:t>3</w:t>
        </w:r>
      </w:ins>
      <w:del w:id="4265" w:author="Okot" w:date="2019-11-19T20:54:00Z">
        <w:r w:rsidDel="00262253">
          <w:delText>4</w:delText>
        </w:r>
      </w:del>
      <w:r>
        <w:t xml:space="preserve">.2.4. </w:t>
      </w:r>
      <w:ins w:id="4266" w:author="Okot" w:date="2019-11-18T21:44:00Z">
        <w:r w:rsidR="00015A49">
          <w:t>Okno rejestracji nowego użytkownika</w:t>
        </w:r>
      </w:ins>
    </w:p>
    <w:p w14:paraId="6EF10BB4" w14:textId="77777777" w:rsidR="00015A49" w:rsidRDefault="00015A49" w:rsidP="007E26FD">
      <w:pPr>
        <w:ind w:firstLine="0"/>
        <w:rPr>
          <w:ins w:id="4267" w:author="Okot" w:date="2019-11-18T21:44:00Z"/>
        </w:rPr>
      </w:pPr>
    </w:p>
    <w:p w14:paraId="28B88251" w14:textId="481277F6" w:rsidR="00015A49" w:rsidRDefault="00015A49">
      <w:pPr>
        <w:rPr>
          <w:ins w:id="4268" w:author="Okot" w:date="2019-11-18T21:45:00Z"/>
        </w:rPr>
        <w:pPrChange w:id="4269" w:author="Okot" w:date="2019-11-18T21:44:00Z">
          <w:pPr>
            <w:ind w:firstLine="0"/>
          </w:pPr>
        </w:pPrChange>
      </w:pPr>
      <w:ins w:id="4270" w:author="Okot" w:date="2019-11-18T21:44:00Z">
        <w:r>
          <w:t>Rejestracja nowego użytkownika będzie się odbywać przez formularz, który będzie wyświetlany po klikni</w:t>
        </w:r>
      </w:ins>
      <w:ins w:id="4271" w:author="Okot" w:date="2019-11-18T21:45:00Z">
        <w:r>
          <w:t>ęciu na przycisk.</w:t>
        </w:r>
      </w:ins>
    </w:p>
    <w:p w14:paraId="7D15CAD0" w14:textId="77777777" w:rsidR="00015A49" w:rsidRDefault="00015A49">
      <w:pPr>
        <w:rPr>
          <w:ins w:id="4272" w:author="Okot" w:date="2019-11-18T21:45:00Z"/>
        </w:rPr>
        <w:pPrChange w:id="4273" w:author="Okot" w:date="2019-11-18T21:44:00Z">
          <w:pPr>
            <w:ind w:firstLine="0"/>
          </w:pPr>
        </w:pPrChange>
      </w:pPr>
    </w:p>
    <w:p w14:paraId="0790EF83" w14:textId="3C3E6D5B" w:rsidR="00015A49" w:rsidRDefault="00015A49">
      <w:pPr>
        <w:ind w:firstLine="0"/>
        <w:jc w:val="center"/>
        <w:rPr>
          <w:ins w:id="4274" w:author="Okot" w:date="2019-11-18T21:44:00Z"/>
        </w:rPr>
        <w:pPrChange w:id="4275" w:author="Okot" w:date="2019-11-18T21:50:00Z">
          <w:pPr>
            <w:ind w:firstLine="0"/>
          </w:pPr>
        </w:pPrChange>
      </w:pPr>
      <w:ins w:id="4276"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4277" w:author="Okot" w:date="2019-11-18T21:46:00Z"/>
        </w:rPr>
        <w:pPrChange w:id="4278" w:author="Okot" w:date="2019-11-18T21:46:00Z">
          <w:pPr>
            <w:ind w:firstLine="0"/>
          </w:pPr>
        </w:pPrChange>
      </w:pPr>
    </w:p>
    <w:p w14:paraId="68082FA7" w14:textId="0B429B3F" w:rsidR="00015A49" w:rsidRDefault="00262253">
      <w:pPr>
        <w:ind w:firstLine="0"/>
        <w:jc w:val="center"/>
        <w:rPr>
          <w:ins w:id="4279" w:author="Okot" w:date="2019-11-18T21:47:00Z"/>
        </w:rPr>
        <w:pPrChange w:id="4280" w:author="Okot" w:date="2019-11-18T21:50:00Z">
          <w:pPr>
            <w:ind w:firstLine="0"/>
          </w:pPr>
        </w:pPrChange>
      </w:pPr>
      <w:ins w:id="4281" w:author="Okot" w:date="2019-11-18T21:46:00Z">
        <w:r>
          <w:t>Rys. 5.4</w:t>
        </w:r>
        <w:r w:rsidR="00015A49">
          <w:t>. Projekt interfejsu służącego do</w:t>
        </w:r>
      </w:ins>
      <w:ins w:id="4282" w:author="Okot" w:date="2019-11-18T21:47:00Z">
        <w:r w:rsidR="00015A49">
          <w:t xml:space="preserve"> rejestracji nowych użytkowników.</w:t>
        </w:r>
      </w:ins>
    </w:p>
    <w:p w14:paraId="08BE31A0" w14:textId="77777777" w:rsidR="00015A49" w:rsidRDefault="00015A49">
      <w:pPr>
        <w:ind w:firstLine="0"/>
        <w:jc w:val="center"/>
        <w:rPr>
          <w:ins w:id="4283" w:author="Okot" w:date="2019-11-18T21:48:00Z"/>
        </w:rPr>
        <w:pPrChange w:id="4284" w:author="Okot" w:date="2019-11-18T21:46:00Z">
          <w:pPr>
            <w:ind w:firstLine="0"/>
          </w:pPr>
        </w:pPrChange>
      </w:pPr>
    </w:p>
    <w:p w14:paraId="7D407718" w14:textId="1333112E" w:rsidR="006D35C1" w:rsidRPr="007C447F" w:rsidRDefault="006907FC">
      <w:pPr>
        <w:pPrChange w:id="4285" w:author="Okot" w:date="2019-11-19T20:54:00Z">
          <w:pPr>
            <w:ind w:firstLine="0"/>
          </w:pPr>
        </w:pPrChange>
      </w:pPr>
      <w:ins w:id="4286" w:author="Okot" w:date="2019-11-18T21:48:00Z">
        <w:r>
          <w:t>Zadecydowano, że formularz rejestracji będzie wyświetlany</w:t>
        </w:r>
        <w:r w:rsidR="002E5BDA">
          <w:t xml:space="preserve"> przy u</w:t>
        </w:r>
      </w:ins>
      <w:ins w:id="4287" w:author="Okot" w:date="2019-11-25T06:53:00Z">
        <w:r w:rsidR="002E5BDA">
          <w:t>życiu</w:t>
        </w:r>
      </w:ins>
      <w:ins w:id="4288" w:author="Okot" w:date="2019-11-18T21:48:00Z">
        <w:r w:rsidR="002E5BDA">
          <w:t xml:space="preserve"> okna modalnego</w:t>
        </w:r>
        <w:r>
          <w:t>. Będzie się na nie składać przycisk anulowania akcji rejestracji</w:t>
        </w:r>
      </w:ins>
      <w:ins w:id="4289" w:author="Okot" w:date="2019-11-18T21:49:00Z">
        <w:r>
          <w:t> (8), sam formularz (10) oraz przycisk zatwierdzający rejestrację (11). Oprócz tego przewidziano przestrzeń, w której będą się wyświetlały potencjalne komunikaty zwrotne od systemu do użytkownika (9)</w:t>
        </w:r>
      </w:ins>
      <w:ins w:id="4290" w:author="Okot" w:date="2019-11-18T21:50:00Z">
        <w:r>
          <w:t xml:space="preserve"> np.: że rejestracja się powiodła</w:t>
        </w:r>
      </w:ins>
      <w:ins w:id="4291" w:author="Okot" w:date="2019-11-18T21:49:00Z">
        <w:r>
          <w:t>.</w:t>
        </w:r>
      </w:ins>
      <w:del w:id="4292"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4293" w:author="Okot" w:date="2019-11-19T20:54:00Z">
        <w:r>
          <w:t>5</w:t>
        </w:r>
      </w:ins>
      <w:del w:id="4294" w:author="Okot" w:date="2019-11-19T20:54:00Z">
        <w:r w:rsidR="0003742D" w:rsidDel="00262253">
          <w:delText>4</w:delText>
        </w:r>
      </w:del>
      <w:r w:rsidR="0003742D">
        <w:t>.</w:t>
      </w:r>
      <w:ins w:id="4295" w:author="Okot" w:date="2019-11-19T20:54:00Z">
        <w:r>
          <w:t>3</w:t>
        </w:r>
      </w:ins>
      <w:del w:id="4296"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4297" w:author="Okot" w:date="2019-11-19T20:55:00Z">
        <w:r w:rsidDel="00262253">
          <w:delText>4.</w:delText>
        </w:r>
      </w:del>
      <w:ins w:id="4298" w:author="Okot" w:date="2019-11-19T20:55:00Z">
        <w:r w:rsidR="00262253">
          <w:t>5.3</w:t>
        </w:r>
      </w:ins>
      <w:del w:id="4299"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4300" w:author="Okot" w:date="2019-11-19T20:55:00Z">
        <w:r w:rsidDel="00262253">
          <w:delText>4</w:delText>
        </w:r>
      </w:del>
      <w:ins w:id="4301" w:author="Okot" w:date="2019-11-19T20:55:00Z">
        <w:r w:rsidR="00262253">
          <w:t>5</w:t>
        </w:r>
      </w:ins>
      <w:r>
        <w:t>.</w:t>
      </w:r>
      <w:ins w:id="4302" w:author="Okot" w:date="2019-11-19T20:55:00Z">
        <w:r w:rsidR="00262253">
          <w:t>3</w:t>
        </w:r>
      </w:ins>
      <w:del w:id="4303"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4304" w:author="Okot" w:date="2019-11-19T20:55:00Z">
        <w:r>
          <w:t>5</w:t>
        </w:r>
      </w:ins>
      <w:del w:id="4305" w:author="Okot" w:date="2019-11-19T20:55:00Z">
        <w:r w:rsidR="00F23897" w:rsidDel="00262253">
          <w:delText>4</w:delText>
        </w:r>
      </w:del>
      <w:r w:rsidR="00F23897">
        <w:t>.</w:t>
      </w:r>
      <w:ins w:id="4306" w:author="Okot" w:date="2019-11-19T20:55:00Z">
        <w:r>
          <w:t>3</w:t>
        </w:r>
      </w:ins>
      <w:del w:id="4307"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4308" w:author="Okot" w:date="2019-11-19T20:55:00Z">
        <w:r>
          <w:t>5</w:t>
        </w:r>
      </w:ins>
      <w:del w:id="4309" w:author="Okot" w:date="2019-11-19T20:55:00Z">
        <w:r w:rsidR="00A366F5" w:rsidDel="00262253">
          <w:delText>4</w:delText>
        </w:r>
      </w:del>
      <w:r w:rsidR="00A366F5">
        <w:t>.</w:t>
      </w:r>
      <w:ins w:id="4310" w:author="Okot" w:date="2019-11-19T20:55:00Z">
        <w:r>
          <w:t>3</w:t>
        </w:r>
      </w:ins>
      <w:del w:id="4311"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4312" w:author="Okot" w:date="2019-11-19T20:55:00Z">
        <w:r w:rsidR="00262253">
          <w:t>5</w:t>
        </w:r>
      </w:ins>
      <w:del w:id="4313" w:author="Okot" w:date="2019-11-19T20:55:00Z">
        <w:r w:rsidDel="00262253">
          <w:delText>4</w:delText>
        </w:r>
      </w:del>
      <w:r>
        <w:t>.</w:t>
      </w:r>
      <w:ins w:id="4314" w:author="Okot" w:date="2019-11-19T20:55:00Z">
        <w:r w:rsidR="00262253">
          <w:t>5</w:t>
        </w:r>
      </w:ins>
      <w:del w:id="4315"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4316" w:author="Okot" w:date="2019-11-19T20:55:00Z">
        <w:r w:rsidDel="00262253">
          <w:delText>R</w:delText>
        </w:r>
      </w:del>
      <w:ins w:id="4317" w:author="Okot" w:date="2019-11-19T20:55:00Z">
        <w:r w:rsidR="00262253">
          <w:t>r</w:t>
        </w:r>
      </w:ins>
      <w:r>
        <w:t xml:space="preserve">ysunku </w:t>
      </w:r>
      <w:ins w:id="4318" w:author="Okot" w:date="2019-11-19T20:55:00Z">
        <w:r w:rsidR="00262253">
          <w:t>5</w:t>
        </w:r>
      </w:ins>
      <w:del w:id="4319" w:author="Okot" w:date="2019-11-19T20:55:00Z">
        <w:r w:rsidDel="00262253">
          <w:delText>4</w:delText>
        </w:r>
      </w:del>
      <w:r>
        <w:t>.</w:t>
      </w:r>
      <w:ins w:id="4320" w:author="Okot" w:date="2019-11-19T20:55:00Z">
        <w:r w:rsidR="00262253">
          <w:t>5</w:t>
        </w:r>
      </w:ins>
      <w:del w:id="4321"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4322" w:author="Okot" w:date="2019-11-19T20:56:00Z">
        <w:r>
          <w:t>5</w:t>
        </w:r>
      </w:ins>
      <w:del w:id="4323" w:author="Okot" w:date="2019-11-19T20:56:00Z">
        <w:r w:rsidR="00F23897" w:rsidDel="00262253">
          <w:delText>4</w:delText>
        </w:r>
      </w:del>
      <w:r w:rsidR="00F23897">
        <w:t>.</w:t>
      </w:r>
      <w:ins w:id="4324" w:author="Okot" w:date="2019-11-19T20:56:00Z">
        <w:r>
          <w:t>3</w:t>
        </w:r>
      </w:ins>
      <w:del w:id="4325"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4326" w:author="Okot" w:date="2019-11-19T20:56:00Z">
        <w:r>
          <w:t>5</w:t>
        </w:r>
      </w:ins>
      <w:del w:id="4327" w:author="Okot" w:date="2019-11-19T20:56:00Z">
        <w:r w:rsidR="0003742D" w:rsidDel="00262253">
          <w:delText>4</w:delText>
        </w:r>
      </w:del>
      <w:r w:rsidR="0003742D">
        <w:t>.</w:t>
      </w:r>
      <w:ins w:id="4328" w:author="Okot" w:date="2019-11-19T20:56:00Z">
        <w:r>
          <w:t>3</w:t>
        </w:r>
      </w:ins>
      <w:del w:id="4329"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4330" w:author="Okot" w:date="2019-11-19T20:56:00Z">
        <w:r>
          <w:lastRenderedPageBreak/>
          <w:t>5</w:t>
        </w:r>
      </w:ins>
      <w:del w:id="4331" w:author="Okot" w:date="2019-11-19T20:56:00Z">
        <w:r w:rsidR="0003742D" w:rsidDel="00262253">
          <w:delText>4</w:delText>
        </w:r>
      </w:del>
      <w:r w:rsidR="0003742D">
        <w:t>.</w:t>
      </w:r>
      <w:ins w:id="4332" w:author="Okot" w:date="2019-11-19T20:56:00Z">
        <w:r>
          <w:t>3</w:t>
        </w:r>
      </w:ins>
      <w:del w:id="4333"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4334" w:author="Okot" w:date="2019-11-19T20:56:00Z">
        <w:r>
          <w:t>5</w:t>
        </w:r>
      </w:ins>
      <w:del w:id="4335" w:author="Okot" w:date="2019-11-19T20:56:00Z">
        <w:r w:rsidR="001401C4" w:rsidDel="00262253">
          <w:delText>4</w:delText>
        </w:r>
      </w:del>
      <w:r w:rsidR="001401C4">
        <w:t>.</w:t>
      </w:r>
      <w:ins w:id="4336" w:author="Okot" w:date="2019-11-19T20:56:00Z">
        <w:r>
          <w:t>4</w:t>
        </w:r>
      </w:ins>
      <w:del w:id="4337"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4338" w:author="Okot" w:date="2019-11-19T20:56:00Z"/>
        </w:rPr>
      </w:pPr>
    </w:p>
    <w:p w14:paraId="78430F91" w14:textId="1BD42A1F" w:rsidR="007236B1" w:rsidDel="00262253" w:rsidRDefault="007236B1" w:rsidP="00EF6592">
      <w:pPr>
        <w:ind w:firstLine="0"/>
        <w:rPr>
          <w:del w:id="4339" w:author="Okot" w:date="2019-11-19T20:56:00Z"/>
        </w:rPr>
      </w:pPr>
      <w:del w:id="4340"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4341" w:author="Okot" w:date="2019-11-19T20:56:00Z"/>
        </w:rPr>
      </w:pPr>
      <w:del w:id="4342" w:author="Okot" w:date="2019-11-19T20:56:00Z">
        <w:r w:rsidDel="00262253">
          <w:tab/>
        </w:r>
      </w:del>
    </w:p>
    <w:p w14:paraId="380B0179" w14:textId="252D2F02" w:rsidR="007236B1" w:rsidDel="00262253" w:rsidRDefault="007236B1" w:rsidP="007236B1">
      <w:pPr>
        <w:ind w:firstLine="0"/>
        <w:jc w:val="center"/>
        <w:rPr>
          <w:del w:id="4343" w:author="Okot" w:date="2019-11-19T20:56:00Z"/>
        </w:rPr>
      </w:pPr>
      <w:del w:id="4344"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4345" w:author="Okot" w:date="2019-11-27T10:36:00Z">
          <w:pPr>
            <w:pStyle w:val="Nagwek2"/>
          </w:pPr>
        </w:pPrChange>
      </w:pPr>
    </w:p>
    <w:p w14:paraId="0708CB96" w14:textId="7D309E92" w:rsidR="00573E70" w:rsidRDefault="00262253" w:rsidP="00573E70">
      <w:pPr>
        <w:pStyle w:val="Nagwek2"/>
      </w:pPr>
      <w:ins w:id="4346" w:author="Okot" w:date="2019-11-19T20:56:00Z">
        <w:r>
          <w:t>5</w:t>
        </w:r>
      </w:ins>
      <w:del w:id="4347" w:author="Okot" w:date="2019-11-19T20:56:00Z">
        <w:r w:rsidR="0003742D" w:rsidDel="00262253">
          <w:delText>4</w:delText>
        </w:r>
      </w:del>
      <w:r w:rsidR="0003742D">
        <w:t>.</w:t>
      </w:r>
      <w:ins w:id="4348" w:author="Okot" w:date="2019-11-19T20:56:00Z">
        <w:r>
          <w:t>4</w:t>
        </w:r>
      </w:ins>
      <w:del w:id="434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4350" w:author="Okot" w:date="2019-11-19T20:56:00Z">
        <w:r w:rsidR="00262253">
          <w:t>5</w:t>
        </w:r>
      </w:ins>
      <w:del w:id="435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4352" w:author="Okot" w:date="2019-11-19T20:57:00Z">
        <w:r w:rsidR="00262253">
          <w:t>5</w:t>
        </w:r>
      </w:ins>
      <w:del w:id="435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4354" w:author="Okot" w:date="2019-11-19T20:57:00Z">
        <w:r w:rsidR="00262253">
          <w:t>5</w:t>
        </w:r>
      </w:ins>
      <w:del w:id="435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4356" w:author="Okot" w:date="2019-11-19T20:57:00Z">
        <w:r w:rsidR="00262253">
          <w:t>5</w:t>
        </w:r>
      </w:ins>
      <w:del w:id="435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4358" w:author="Okot" w:date="2019-11-19T20:57:00Z">
        <w:r w:rsidR="00775565" w:rsidDel="00262253">
          <w:delText>4</w:delText>
        </w:r>
      </w:del>
      <w:ins w:id="435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436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436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436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4363" w:author="Okot" w:date="2019-03-28T23:02:00Z">
              <w:r>
                <w:t>T</w:t>
              </w:r>
            </w:ins>
            <w:r w:rsidR="00757B38">
              <w:t>h</w:t>
            </w:r>
            <w:ins w:id="436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4365" w:author="Okot" w:date="2019-03-28T23:02:00Z">
              <w:r>
                <w:t>Trypto</w:t>
              </w:r>
            </w:ins>
            <w:r w:rsidR="00757B38">
              <w:t>ph</w:t>
            </w:r>
            <w:ins w:id="436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4367" w:author="Okot" w:date="2019-11-19T20:57:00Z">
        <w:r w:rsidR="00262253">
          <w:t>5</w:t>
        </w:r>
      </w:ins>
      <w:del w:id="436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4369" w:author="Okot" w:date="2019-11-19T20:58:00Z">
        <w:r w:rsidR="00262253">
          <w:t>5</w:t>
        </w:r>
      </w:ins>
      <w:del w:id="437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4371" w:author="Okot" w:date="2019-11-19T20:58:00Z">
        <w:r w:rsidR="00262253">
          <w:t>5</w:t>
        </w:r>
      </w:ins>
      <w:del w:id="437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4373" w:author="Okot" w:date="2019-11-19T20:58:00Z">
        <w:r w:rsidR="00262253">
          <w:t>5</w:t>
        </w:r>
      </w:ins>
      <w:del w:id="437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437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437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437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4378" w:author="Okot" w:date="2019-03-28T23:02:00Z">
              <w:r>
                <w:t>T</w:t>
              </w:r>
            </w:ins>
            <w:r>
              <w:t>h</w:t>
            </w:r>
            <w:ins w:id="437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4380" w:author="Okot" w:date="2019-03-28T23:02:00Z">
              <w:r>
                <w:t>Trypto</w:t>
              </w:r>
            </w:ins>
            <w:r>
              <w:t>ph</w:t>
            </w:r>
            <w:ins w:id="438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4382" w:author="Okot" w:date="2019-11-25T06:56:00Z"/>
        </w:rPr>
      </w:pPr>
      <w:ins w:id="4383" w:author="Okot" w:date="2019-11-19T20:58:00Z">
        <w:r>
          <w:t>5</w:t>
        </w:r>
      </w:ins>
      <w:del w:id="4384" w:author="Okot" w:date="2019-11-19T20:58:00Z">
        <w:r w:rsidR="0003742D" w:rsidDel="00262253">
          <w:delText>4</w:delText>
        </w:r>
      </w:del>
      <w:r w:rsidR="0003742D">
        <w:t>.</w:t>
      </w:r>
      <w:ins w:id="4385" w:author="Okot" w:date="2019-11-19T20:58:00Z">
        <w:r>
          <w:t>4</w:t>
        </w:r>
      </w:ins>
      <w:del w:id="4386" w:author="Okot" w:date="2019-11-19T20:58:00Z">
        <w:r w:rsidR="0003742D" w:rsidDel="00262253">
          <w:delText>5</w:delText>
        </w:r>
      </w:del>
      <w:r w:rsidR="00573E70">
        <w:t>.2. Projekt interfejsów</w:t>
      </w:r>
      <w:ins w:id="4387" w:author="Okot" w:date="2019-12-03T18:18:00Z">
        <w:r w:rsidR="004E24A6">
          <w:t xml:space="preserve"> użytkownika</w:t>
        </w:r>
      </w:ins>
    </w:p>
    <w:p w14:paraId="2926D17A" w14:textId="77777777" w:rsidR="002E5BDA" w:rsidRDefault="002E5BDA">
      <w:pPr>
        <w:rPr>
          <w:ins w:id="4388" w:author="Okot" w:date="2019-11-25T06:56:00Z"/>
        </w:rPr>
        <w:pPrChange w:id="4389" w:author="Okot" w:date="2019-11-25T06:56:00Z">
          <w:pPr>
            <w:pStyle w:val="Nagwek2"/>
          </w:pPr>
        </w:pPrChange>
      </w:pPr>
    </w:p>
    <w:p w14:paraId="513EFEE6" w14:textId="2A6B3DB6" w:rsidR="002E5BDA" w:rsidRDefault="004E24A6">
      <w:pPr>
        <w:rPr>
          <w:ins w:id="4390" w:author="Okot" w:date="2019-11-25T07:09:00Z"/>
        </w:rPr>
        <w:pPrChange w:id="4391" w:author="Okot" w:date="2019-11-25T06:56:00Z">
          <w:pPr>
            <w:pStyle w:val="Nagwek2"/>
          </w:pPr>
        </w:pPrChange>
      </w:pPr>
      <w:ins w:id="4392" w:author="Okot" w:date="2019-12-03T18:18:00Z">
        <w:r>
          <w:t>W</w:t>
        </w:r>
      </w:ins>
      <w:ins w:id="4393" w:author="Okot" w:date="2019-11-25T06:57:00Z">
        <w:r w:rsidR="002E5BDA">
          <w:t xml:space="preserve"> tej iteracji należy przygotować</w:t>
        </w:r>
      </w:ins>
      <w:ins w:id="4394" w:author="Okot" w:date="2019-11-25T06:58:00Z">
        <w:r w:rsidR="002E5BDA">
          <w:t xml:space="preserve"> interfejs umożliwiający użytkownikowi pracę ze swoimi danymi. Przy okazji zostanie przygotowana strona, na kt</w:t>
        </w:r>
      </w:ins>
      <w:ins w:id="4395" w:author="Okot" w:date="2019-11-25T06:59:00Z">
        <w:r w:rsidR="002E5BDA">
          <w:t>órej będzie można przeczytać, z jaką aplikacją użytkownik ma do czynienia.</w:t>
        </w:r>
      </w:ins>
    </w:p>
    <w:p w14:paraId="0766A46D" w14:textId="18635C2E" w:rsidR="00EA1B71" w:rsidRDefault="00EA1B71">
      <w:pPr>
        <w:rPr>
          <w:ins w:id="4396" w:author="Okot" w:date="2019-11-25T06:59:00Z"/>
        </w:rPr>
        <w:pPrChange w:id="4397" w:author="Okot" w:date="2019-11-25T06:56:00Z">
          <w:pPr>
            <w:pStyle w:val="Nagwek2"/>
          </w:pPr>
        </w:pPrChange>
      </w:pPr>
      <w:ins w:id="4398" w:author="Okot" w:date="2019-11-25T07:09:00Z">
        <w:r>
          <w:t xml:space="preserve">Wiele elementów graficznych </w:t>
        </w:r>
      </w:ins>
      <w:ins w:id="4399" w:author="Okot" w:date="2019-11-25T07:10:00Z">
        <w:r>
          <w:t>(formularze, okna dialogowe, okna modalne) będą wyglądać bardzo do siebie podobnie, różnić się będą jedynie np.: tekstem komunikatu, polami formularza, etc. Dlatego ze względu na objętość pracy część tych element</w:t>
        </w:r>
      </w:ins>
      <w:ins w:id="4400" w:author="Okot" w:date="2019-11-25T07:11:00Z">
        <w:r>
          <w:t xml:space="preserve">ów nie dostanie osobnego rysunku projektowego, jedynie opis słowny.  </w:t>
        </w:r>
      </w:ins>
    </w:p>
    <w:p w14:paraId="1669AAAA" w14:textId="77777777" w:rsidR="002E5BDA" w:rsidRDefault="002E5BDA">
      <w:pPr>
        <w:ind w:firstLine="0"/>
        <w:rPr>
          <w:ins w:id="4401" w:author="Okot" w:date="2019-11-25T06:59:00Z"/>
        </w:rPr>
        <w:pPrChange w:id="4402" w:author="Okot" w:date="2019-11-25T06:59:00Z">
          <w:pPr>
            <w:pStyle w:val="Nagwek2"/>
          </w:pPr>
        </w:pPrChange>
      </w:pPr>
    </w:p>
    <w:p w14:paraId="6EC50975" w14:textId="5BF4F8CE" w:rsidR="002E5BDA" w:rsidRDefault="002E5BDA">
      <w:pPr>
        <w:ind w:firstLine="0"/>
        <w:rPr>
          <w:ins w:id="4403" w:author="Okot" w:date="2019-11-25T06:59:00Z"/>
        </w:rPr>
        <w:pPrChange w:id="4404" w:author="Okot" w:date="2019-11-25T06:59:00Z">
          <w:pPr>
            <w:pStyle w:val="Nagwek2"/>
          </w:pPr>
        </w:pPrChange>
      </w:pPr>
      <w:ins w:id="4405" w:author="Okot" w:date="2019-11-25T06:59:00Z">
        <w:r>
          <w:t>5.4.2.1. Pierwsze logowanie</w:t>
        </w:r>
      </w:ins>
    </w:p>
    <w:p w14:paraId="00C335D6" w14:textId="77777777" w:rsidR="002E5BDA" w:rsidRDefault="002E5BDA">
      <w:pPr>
        <w:ind w:firstLine="0"/>
        <w:rPr>
          <w:ins w:id="4406" w:author="Okot" w:date="2019-11-25T07:11:00Z"/>
        </w:rPr>
        <w:pPrChange w:id="4407" w:author="Okot" w:date="2019-11-25T06:59:00Z">
          <w:pPr>
            <w:pStyle w:val="Nagwek2"/>
          </w:pPr>
        </w:pPrChange>
      </w:pPr>
    </w:p>
    <w:p w14:paraId="36D41FC3" w14:textId="7C11DD73" w:rsidR="00EA1B71" w:rsidRDefault="00057C33">
      <w:pPr>
        <w:rPr>
          <w:ins w:id="4408" w:author="Okot" w:date="2019-11-25T07:14:00Z"/>
        </w:rPr>
        <w:pPrChange w:id="4409" w:author="Okot" w:date="2019-11-25T07:12:00Z">
          <w:pPr>
            <w:pStyle w:val="Nagwek2"/>
          </w:pPr>
        </w:pPrChange>
      </w:pPr>
      <w:ins w:id="4410" w:author="Okot" w:date="2019-11-25T07:12:00Z">
        <w:r>
          <w:t>Po pierwszym poprawnym logowaniu użytkownikowi zostanie wyświetlone okno modalne zawierające formularz</w:t>
        </w:r>
      </w:ins>
      <w:ins w:id="4411" w:author="Okot" w:date="2019-11-25T15:37:00Z">
        <w:r w:rsidR="00BA079E">
          <w:t xml:space="preserve"> (10)</w:t>
        </w:r>
      </w:ins>
      <w:ins w:id="4412" w:author="Okot" w:date="2019-11-25T07:12:00Z">
        <w:r>
          <w:t xml:space="preserve"> s</w:t>
        </w:r>
      </w:ins>
      <w:ins w:id="4413" w:author="Okot" w:date="2019-11-25T07:13:00Z">
        <w:r>
          <w:t xml:space="preserve">łużący do wprowadzenia podstawowych danych: daty </w:t>
        </w:r>
        <w:r>
          <w:lastRenderedPageBreak/>
          <w:t>urodzenia, płci i wzrostu. Wypełnienie formularza nie jest obowiązkowe – użytkownik będzie m</w:t>
        </w:r>
      </w:ins>
      <w:ins w:id="4414" w:author="Okot" w:date="2019-11-25T07:14:00Z">
        <w:r>
          <w:t>ógł</w:t>
        </w:r>
      </w:ins>
      <w:ins w:id="4415" w:author="Okot" w:date="2019-11-25T07:13:00Z">
        <w:r>
          <w:t xml:space="preserve"> go zamkn</w:t>
        </w:r>
      </w:ins>
      <w:ins w:id="4416" w:author="Okot" w:date="2019-11-25T07:14:00Z">
        <w:r>
          <w:t>ą</w:t>
        </w:r>
      </w:ins>
      <w:ins w:id="4417" w:author="Okot" w:date="2019-11-25T07:13:00Z">
        <w:r>
          <w:t>ć</w:t>
        </w:r>
      </w:ins>
      <w:ins w:id="4418" w:author="Okot" w:date="2019-11-25T07:14:00Z">
        <w:r>
          <w:t xml:space="preserve"> bez zapisywania danych</w:t>
        </w:r>
      </w:ins>
      <w:ins w:id="4419" w:author="Okot" w:date="2019-11-25T15:37:00Z">
        <w:r w:rsidR="00BA079E">
          <w:t xml:space="preserve"> (8)</w:t>
        </w:r>
      </w:ins>
      <w:ins w:id="4420" w:author="Okot" w:date="2019-11-25T07:14:00Z">
        <w:r>
          <w:t>.</w:t>
        </w:r>
      </w:ins>
    </w:p>
    <w:p w14:paraId="52E1D1F5" w14:textId="77777777" w:rsidR="00057C33" w:rsidRDefault="00057C33">
      <w:pPr>
        <w:rPr>
          <w:ins w:id="4421" w:author="Okot" w:date="2019-11-25T07:14:00Z"/>
        </w:rPr>
        <w:pPrChange w:id="4422" w:author="Okot" w:date="2019-11-25T07:12:00Z">
          <w:pPr>
            <w:pStyle w:val="Nagwek2"/>
          </w:pPr>
        </w:pPrChange>
      </w:pPr>
    </w:p>
    <w:p w14:paraId="144A9510" w14:textId="56F3D964" w:rsidR="00057C33" w:rsidRDefault="00057C33">
      <w:pPr>
        <w:ind w:firstLine="0"/>
        <w:rPr>
          <w:ins w:id="4423" w:author="Okot" w:date="2019-11-25T07:11:00Z"/>
        </w:rPr>
        <w:pPrChange w:id="4424" w:author="Okot" w:date="2019-11-25T07:14:00Z">
          <w:pPr>
            <w:pStyle w:val="Nagwek2"/>
          </w:pPr>
        </w:pPrChange>
      </w:pPr>
      <w:ins w:id="4425"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4426" w:author="Okot" w:date="2019-11-25T07:15:00Z"/>
        </w:rPr>
        <w:pPrChange w:id="4427" w:author="Okot" w:date="2019-11-25T06:59:00Z">
          <w:pPr>
            <w:pStyle w:val="Nagwek2"/>
          </w:pPr>
        </w:pPrChange>
      </w:pPr>
    </w:p>
    <w:p w14:paraId="7E1A923D" w14:textId="0FC659A2" w:rsidR="00057C33" w:rsidRDefault="00057C33">
      <w:pPr>
        <w:ind w:firstLine="0"/>
        <w:jc w:val="center"/>
        <w:rPr>
          <w:ins w:id="4428" w:author="Okot" w:date="2019-11-25T07:16:00Z"/>
        </w:rPr>
        <w:pPrChange w:id="4429" w:author="Okot" w:date="2019-11-25T07:15:00Z">
          <w:pPr>
            <w:pStyle w:val="Nagwek2"/>
          </w:pPr>
        </w:pPrChange>
      </w:pPr>
      <w:ins w:id="4430" w:author="Okot" w:date="2019-11-25T07:15:00Z">
        <w:r>
          <w:t>Rys. 5.6. Ekran widoczny po pierwszym zalogowaniu u</w:t>
        </w:r>
      </w:ins>
      <w:ins w:id="4431" w:author="Okot" w:date="2019-11-25T07:16:00Z">
        <w:r>
          <w:t>żytkownika.</w:t>
        </w:r>
      </w:ins>
    </w:p>
    <w:p w14:paraId="17D63545" w14:textId="77777777" w:rsidR="00057C33" w:rsidRDefault="00057C33">
      <w:pPr>
        <w:ind w:firstLine="0"/>
        <w:jc w:val="center"/>
        <w:rPr>
          <w:ins w:id="4432" w:author="Okot" w:date="2019-11-25T07:16:00Z"/>
        </w:rPr>
        <w:pPrChange w:id="4433" w:author="Okot" w:date="2019-11-25T07:15:00Z">
          <w:pPr>
            <w:pStyle w:val="Nagwek2"/>
          </w:pPr>
        </w:pPrChange>
      </w:pPr>
    </w:p>
    <w:p w14:paraId="1F9319D7" w14:textId="21462A75" w:rsidR="00C42AE7" w:rsidRDefault="00BA079E">
      <w:pPr>
        <w:rPr>
          <w:ins w:id="4434" w:author="Okot" w:date="2019-11-25T16:40:00Z"/>
        </w:rPr>
        <w:pPrChange w:id="4435" w:author="Okot" w:date="2019-11-25T07:16:00Z">
          <w:pPr>
            <w:pStyle w:val="Nagwek2"/>
          </w:pPr>
        </w:pPrChange>
      </w:pPr>
      <w:ins w:id="4436" w:author="Okot" w:date="2019-11-25T15:38:00Z">
        <w:r>
          <w:t xml:space="preserve">Nad formularzem została przewidziane przestrzeń, w której będą zwracane potencjalne komunikaty o błędach (9). </w:t>
        </w:r>
      </w:ins>
      <w:ins w:id="4437" w:author="Okot" w:date="2019-11-25T16:40:00Z">
        <w:r w:rsidR="00EE7C5B">
          <w:t>W lewym górnym rogu, widać już zarezerwowaną przestrzeń na nawigację po aplikacji (12). Na tym etapie przewidywane s</w:t>
        </w:r>
      </w:ins>
      <w:ins w:id="4438" w:author="Okot" w:date="2019-11-25T16:41:00Z">
        <w:r w:rsidR="00EE7C5B">
          <w:t xml:space="preserve">ą dwie podstrony: „Twoje dane” i „O aplikacji”. </w:t>
        </w:r>
      </w:ins>
      <w:ins w:id="4439" w:author="Okot" w:date="2019-12-03T18:19:00Z">
        <w:r w:rsidR="004E24A6">
          <w:t xml:space="preserve">Zapisanie płci użytkownika będzie skutkowało tym, że </w:t>
        </w:r>
      </w:ins>
      <w:ins w:id="4440" w:author="Okot" w:date="2019-12-03T18:23:00Z">
        <w:r w:rsidR="00A02AC0">
          <w:t xml:space="preserve">we </w:t>
        </w:r>
      </w:ins>
      <w:ins w:id="4441" w:author="Okot" w:date="2019-12-03T18:19:00Z">
        <w:r w:rsidR="00A02AC0">
          <w:t>wszystkich</w:t>
        </w:r>
        <w:r w:rsidR="004E24A6">
          <w:t xml:space="preserve"> wyś</w:t>
        </w:r>
        <w:r w:rsidR="00A02AC0">
          <w:t>wietlanyc</w:t>
        </w:r>
      </w:ins>
      <w:ins w:id="4442" w:author="Okot" w:date="2019-12-03T18:23:00Z">
        <w:r w:rsidR="00A02AC0">
          <w:t>h</w:t>
        </w:r>
      </w:ins>
      <w:ins w:id="4443" w:author="Okot" w:date="2019-12-03T18:19:00Z">
        <w:r w:rsidR="00A02AC0">
          <w:t xml:space="preserve"> komunikatach</w:t>
        </w:r>
        <w:r w:rsidR="004E24A6">
          <w:t xml:space="preserve"> </w:t>
        </w:r>
      </w:ins>
      <w:ins w:id="4444" w:author="Okot" w:date="2019-12-03T18:20:00Z">
        <w:r w:rsidR="004E24A6">
          <w:t>końcówki fleksyjne</w:t>
        </w:r>
      </w:ins>
      <w:ins w:id="4445" w:author="Okot" w:date="2019-12-03T18:23:00Z">
        <w:r w:rsidR="00A02AC0">
          <w:t xml:space="preserve"> będą</w:t>
        </w:r>
      </w:ins>
      <w:ins w:id="4446"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4447" w:author="Okot" w:date="2019-11-25T06:59:00Z"/>
        </w:rPr>
        <w:pPrChange w:id="4448" w:author="Okot" w:date="2019-11-25T07:16:00Z">
          <w:pPr>
            <w:pStyle w:val="Nagwek2"/>
          </w:pPr>
        </w:pPrChange>
      </w:pPr>
    </w:p>
    <w:p w14:paraId="5FF9DB2A" w14:textId="628F83BF" w:rsidR="002E5BDA" w:rsidRDefault="002E5BDA">
      <w:pPr>
        <w:ind w:firstLine="0"/>
        <w:rPr>
          <w:ins w:id="4449" w:author="Okot" w:date="2019-11-25T16:44:00Z"/>
        </w:rPr>
        <w:pPrChange w:id="4450" w:author="Okot" w:date="2019-11-25T06:59:00Z">
          <w:pPr>
            <w:pStyle w:val="Nagwek2"/>
          </w:pPr>
        </w:pPrChange>
      </w:pPr>
      <w:ins w:id="4451" w:author="Okot" w:date="2019-11-25T06:59:00Z">
        <w:r>
          <w:t>5.4.2.2. Dane użytkownika</w:t>
        </w:r>
      </w:ins>
    </w:p>
    <w:p w14:paraId="39BD6E63" w14:textId="77777777" w:rsidR="00EE7C5B" w:rsidRDefault="00EE7C5B">
      <w:pPr>
        <w:ind w:firstLine="0"/>
        <w:rPr>
          <w:ins w:id="4452" w:author="Okot" w:date="2019-11-25T16:44:00Z"/>
        </w:rPr>
        <w:pPrChange w:id="4453" w:author="Okot" w:date="2019-11-25T06:59:00Z">
          <w:pPr>
            <w:pStyle w:val="Nagwek2"/>
          </w:pPr>
        </w:pPrChange>
      </w:pPr>
    </w:p>
    <w:p w14:paraId="6DAE0BB6" w14:textId="6363CD2D" w:rsidR="00EE7C5B" w:rsidRDefault="00EE7C5B" w:rsidP="00EE7C5B">
      <w:pPr>
        <w:rPr>
          <w:ins w:id="4454" w:author="Okot" w:date="2019-11-25T16:46:00Z"/>
        </w:rPr>
      </w:pPr>
      <w:ins w:id="4455" w:author="Okot" w:date="2019-11-25T16:46:00Z">
        <w:r>
          <w:t>Po poprawnym przesłaniu formularza</w:t>
        </w:r>
      </w:ins>
      <w:ins w:id="4456" w:author="Okot" w:date="2019-12-25T11:02:00Z">
        <w:r w:rsidR="00731DD1">
          <w:t xml:space="preserve"> z podpunktu 5.4.2.1. lub jego zamknięciu bez zapisywania</w:t>
        </w:r>
      </w:ins>
      <w:ins w:id="4457" w:author="Okot" w:date="2019-11-25T16:46:00Z">
        <w:r>
          <w:t>, użytkownik zostanie przekierowany na stronę ze swoimi danymi.</w:t>
        </w:r>
      </w:ins>
    </w:p>
    <w:p w14:paraId="334098FE" w14:textId="77777777" w:rsidR="00EE7C5B" w:rsidRDefault="00EE7C5B">
      <w:pPr>
        <w:ind w:firstLine="0"/>
        <w:rPr>
          <w:ins w:id="4458" w:author="Okot" w:date="2019-11-25T16:46:00Z"/>
        </w:rPr>
        <w:pPrChange w:id="4459" w:author="Okot" w:date="2019-11-25T06:59:00Z">
          <w:pPr>
            <w:pStyle w:val="Nagwek2"/>
          </w:pPr>
        </w:pPrChange>
      </w:pPr>
    </w:p>
    <w:p w14:paraId="49043F06" w14:textId="7472A54F" w:rsidR="00EE7C5B" w:rsidRDefault="00EE7C5B">
      <w:pPr>
        <w:ind w:firstLine="0"/>
        <w:rPr>
          <w:ins w:id="4460" w:author="Okot" w:date="2019-11-25T06:59:00Z"/>
        </w:rPr>
        <w:pPrChange w:id="4461" w:author="Okot" w:date="2019-11-25T06:59:00Z">
          <w:pPr>
            <w:pStyle w:val="Nagwek2"/>
          </w:pPr>
        </w:pPrChange>
      </w:pPr>
      <w:ins w:id="4462"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4463" w:author="Okot" w:date="2019-11-25T16:47:00Z"/>
        </w:rPr>
        <w:pPrChange w:id="4464" w:author="Okot" w:date="2019-11-25T16:47:00Z">
          <w:pPr>
            <w:pStyle w:val="Nagwek2"/>
          </w:pPr>
        </w:pPrChange>
      </w:pPr>
    </w:p>
    <w:p w14:paraId="70DD35D6" w14:textId="4AB3A97D" w:rsidR="00EE7C5B" w:rsidRDefault="00EE7C5B">
      <w:pPr>
        <w:ind w:firstLine="0"/>
        <w:jc w:val="center"/>
        <w:rPr>
          <w:ins w:id="4465" w:author="Okot" w:date="2019-11-25T16:52:00Z"/>
        </w:rPr>
        <w:pPrChange w:id="4466" w:author="Okot" w:date="2019-11-25T16:47:00Z">
          <w:pPr>
            <w:pStyle w:val="Nagwek2"/>
          </w:pPr>
        </w:pPrChange>
      </w:pPr>
      <w:ins w:id="4467" w:author="Okot" w:date="2019-11-25T16:47:00Z">
        <w:r>
          <w:t>Rys. 5.7. Projekt interfejsu profilu użytkownika.</w:t>
        </w:r>
      </w:ins>
    </w:p>
    <w:p w14:paraId="1A8AC180" w14:textId="77777777" w:rsidR="008C6157" w:rsidRDefault="008C6157">
      <w:pPr>
        <w:ind w:firstLine="0"/>
        <w:jc w:val="center"/>
        <w:rPr>
          <w:ins w:id="4468" w:author="Okot" w:date="2019-11-25T16:52:00Z"/>
        </w:rPr>
        <w:pPrChange w:id="4469" w:author="Okot" w:date="2019-11-25T16:47:00Z">
          <w:pPr>
            <w:pStyle w:val="Nagwek2"/>
          </w:pPr>
        </w:pPrChange>
      </w:pPr>
    </w:p>
    <w:p w14:paraId="582E1D52" w14:textId="2D0EA032" w:rsidR="008C6157" w:rsidRDefault="008C6157">
      <w:pPr>
        <w:rPr>
          <w:ins w:id="4470" w:author="Okot" w:date="2019-11-25T16:58:00Z"/>
        </w:rPr>
        <w:pPrChange w:id="4471" w:author="Okot" w:date="2019-11-25T16:52:00Z">
          <w:pPr>
            <w:pStyle w:val="Nagwek2"/>
          </w:pPr>
        </w:pPrChange>
      </w:pPr>
      <w:ins w:id="4472" w:author="Okot" w:date="2019-11-25T16:52:00Z">
        <w:r>
          <w:t>Rozważa się umieszczenie ma</w:t>
        </w:r>
      </w:ins>
      <w:ins w:id="4473" w:author="Okot" w:date="2019-11-25T16:53:00Z">
        <w:r>
          <w:t xml:space="preserve">łego logo aplikacji w lewym górnym logu (13). </w:t>
        </w:r>
      </w:ins>
      <w:ins w:id="4474" w:author="Okot" w:date="2019-11-25T16:54:00Z">
        <w:r>
          <w:t>Centralny obszar na górze strony przewidziany jest na informację o docelowej dziennej kaloryczności użytkownika</w:t>
        </w:r>
      </w:ins>
      <w:ins w:id="4475" w:author="Okot" w:date="2019-11-25T16:56:00Z">
        <w:r>
          <w:t> (21) oraz</w:t>
        </w:r>
      </w:ins>
      <w:ins w:id="4476" w:author="Okot" w:date="2019-11-25T16:54:00Z">
        <w:r>
          <w:t xml:space="preserve"> przycisk</w:t>
        </w:r>
      </w:ins>
      <w:ins w:id="4477" w:author="Okot" w:date="2019-11-25T16:58:00Z">
        <w:r>
          <w:t> (22)</w:t>
        </w:r>
      </w:ins>
      <w:ins w:id="4478" w:author="Okot" w:date="2019-11-25T16:54:00Z">
        <w:r>
          <w:t>, kt</w:t>
        </w:r>
      </w:ins>
      <w:ins w:id="4479" w:author="Okot" w:date="2019-11-25T16:55:00Z">
        <w:r>
          <w:t>órym użytkownik będzie mógł przesłać żądanie ponownego jej wyliczenia.</w:t>
        </w:r>
      </w:ins>
      <w:ins w:id="4480" w:author="Okot" w:date="2019-11-25T16:56:00Z">
        <w:r>
          <w:t xml:space="preserve"> Zanim jednak wyliczenia zostanie wykonane po raz pierwszy w obszarze </w:t>
        </w:r>
      </w:ins>
      <w:ins w:id="4481" w:author="Okot" w:date="2019-11-25T16:57:00Z">
        <w:r>
          <w:t>(21) b</w:t>
        </w:r>
      </w:ins>
      <w:ins w:id="4482" w:author="Okot" w:date="2019-11-25T16:58:00Z">
        <w:r>
          <w:t>ędzie tekst zachęcający do wyliczenia swojego zapotrzebowania.</w:t>
        </w:r>
      </w:ins>
    </w:p>
    <w:p w14:paraId="184FFDB4" w14:textId="71F4857D" w:rsidR="008C6157" w:rsidRDefault="008C6157">
      <w:pPr>
        <w:rPr>
          <w:ins w:id="4483" w:author="Okot" w:date="2019-11-25T17:27:00Z"/>
        </w:rPr>
        <w:pPrChange w:id="4484" w:author="Okot" w:date="2019-11-25T16:52:00Z">
          <w:pPr>
            <w:pStyle w:val="Nagwek2"/>
          </w:pPr>
        </w:pPrChange>
      </w:pPr>
      <w:ins w:id="4485" w:author="Okot" w:date="2019-11-25T16:58:00Z">
        <w:r>
          <w:t>Środkowy obszar strony będą zajmowa</w:t>
        </w:r>
      </w:ins>
      <w:ins w:id="4486" w:author="Okot" w:date="2019-11-25T16:59:00Z">
        <w:r>
          <w:t>ły dane użytkownika. W lewej kolumnie (14) wypisane będą dane, które użytkownik wprowadził po zalogowaniu</w:t>
        </w:r>
      </w:ins>
      <w:ins w:id="4487" w:author="Okot" w:date="2019-11-25T17:00:00Z">
        <w:r>
          <w:t>: płeć, data urodzenia, wzrost. Obok każdej pozycji będzie znajdować się przycisk do edycji tej informacji (15). Jeśli użytkownik nie wprowadzi</w:t>
        </w:r>
      </w:ins>
      <w:ins w:id="4488" w:author="Okot" w:date="2019-11-25T17:01:00Z">
        <w:r>
          <w:t>ł swoich danych od razu po zalogowaniu pod nagłówkiem będzie znajdować się przycisk do aktywacji formularza. Wszystkie formularze, zar</w:t>
        </w:r>
      </w:ins>
      <w:ins w:id="4489" w:author="Okot" w:date="2019-11-25T17:02:00Z">
        <w:r>
          <w:t xml:space="preserve">ówno pierwszego wprowadzania danych, jak i ich edycji będę wyświetlane na oknach modalnych, takich jak na rysunku 5.6. </w:t>
        </w:r>
      </w:ins>
      <w:ins w:id="4490" w:author="Okot" w:date="2019-11-25T17:03:00Z">
        <w:r w:rsidR="00AE2348">
          <w:t>Środkowa kolumna jest przewidziana na wymiary użytkownika: jego wagę, obwód bioder i talii. Dopóki nie zostaną wprowadzone po raz pierwszy pod nag</w:t>
        </w:r>
      </w:ins>
      <w:ins w:id="4491" w:author="Okot" w:date="2019-11-25T17:04:00Z">
        <w:r w:rsidR="00AE2348">
          <w:t>łówkiem będzie się znajdował przycisk (16) wywołujący formularz do ich uzupełniania.</w:t>
        </w:r>
      </w:ins>
      <w:ins w:id="4492" w:author="Okot" w:date="2019-11-25T17:22:00Z">
        <w:r w:rsidR="00AB742F">
          <w:t xml:space="preserve"> W prawej kolumnie będzie znajdować się suwak</w:t>
        </w:r>
      </w:ins>
      <w:ins w:id="4493" w:author="Okot" w:date="2019-11-25T17:24:00Z">
        <w:r w:rsidR="00AB742F">
          <w:t> (17)</w:t>
        </w:r>
      </w:ins>
      <w:ins w:id="4494" w:author="Okot" w:date="2019-11-25T17:22:00Z">
        <w:r w:rsidR="00AB742F">
          <w:t xml:space="preserve">, umożliwiający użytkownikowi określenie swojego stopnia </w:t>
        </w:r>
        <w:r w:rsidR="00AB742F">
          <w:lastRenderedPageBreak/>
          <w:t>aktywności fizycznej oraz przycisk</w:t>
        </w:r>
      </w:ins>
      <w:ins w:id="4495" w:author="Okot" w:date="2019-11-25T17:24:00Z">
        <w:r w:rsidR="00AB742F">
          <w:t> (18)</w:t>
        </w:r>
      </w:ins>
      <w:ins w:id="4496" w:author="Okot" w:date="2019-11-25T17:22:00Z">
        <w:r w:rsidR="00AB742F">
          <w:t xml:space="preserve"> do zapisu tej informacji, a pod nim</w:t>
        </w:r>
      </w:ins>
      <w:ins w:id="4497" w:author="Okot" w:date="2019-11-25T17:23:00Z">
        <w:r w:rsidR="00AB742F">
          <w:t>i lista rozwijana</w:t>
        </w:r>
      </w:ins>
      <w:ins w:id="4498" w:author="Okot" w:date="2019-11-25T17:24:00Z">
        <w:r w:rsidR="00AB742F">
          <w:t> (19)</w:t>
        </w:r>
      </w:ins>
      <w:ins w:id="4499" w:author="Okot" w:date="2019-11-25T17:23:00Z">
        <w:r w:rsidR="00AB742F">
          <w:t xml:space="preserve"> umożliwiająca użytkownikowi wybranie celu dietetycznego oraz przycisk</w:t>
        </w:r>
      </w:ins>
      <w:ins w:id="4500" w:author="Okot" w:date="2019-11-25T17:24:00Z">
        <w:r w:rsidR="00AB742F">
          <w:t xml:space="preserve"> (20) </w:t>
        </w:r>
      </w:ins>
      <w:ins w:id="4501" w:author="Okot" w:date="2019-11-25T17:23:00Z">
        <w:r w:rsidR="00AB742F">
          <w:t>do zapisu tego celu.</w:t>
        </w:r>
      </w:ins>
      <w:ins w:id="4502" w:author="Okot" w:date="2019-11-25T17:24:00Z">
        <w:r w:rsidR="00AB742F">
          <w:t xml:space="preserve"> Kiedy te informacje zostaną zapisane zamiast suwaka i listy rozwijanej pod nag</w:t>
        </w:r>
      </w:ins>
      <w:ins w:id="4503" w:author="Okot" w:date="2019-11-25T17:26:00Z">
        <w:r w:rsidR="00AB742F">
          <w:t>łówkami</w:t>
        </w:r>
      </w:ins>
      <w:ins w:id="4504" w:author="Okot" w:date="2019-11-25T17:24:00Z">
        <w:r w:rsidR="00AB742F">
          <w:t xml:space="preserve"> wy</w:t>
        </w:r>
      </w:ins>
      <w:ins w:id="4505" w:author="Okot" w:date="2019-11-25T17:25:00Z">
        <w:r w:rsidR="00AB742F">
          <w:t xml:space="preserve">świetlany będzie </w:t>
        </w:r>
      </w:ins>
      <w:ins w:id="4506" w:author="Okot" w:date="2019-11-25T17:26:00Z">
        <w:r w:rsidR="00AB742F">
          <w:t>tekst</w:t>
        </w:r>
      </w:ins>
      <w:ins w:id="4507" w:author="Okot" w:date="2019-11-25T17:25:00Z">
        <w:r w:rsidR="00AB742F">
          <w:t xml:space="preserve"> informujący</w:t>
        </w:r>
      </w:ins>
      <w:ins w:id="4508" w:author="Okot" w:date="2019-11-25T17:26:00Z">
        <w:r w:rsidR="00AB742F">
          <w:t xml:space="preserve"> o tym, co zostało ustalone oraz przyciski do edycji tych wyborów.</w:t>
        </w:r>
        <w:r w:rsidR="0005557E">
          <w:t xml:space="preserve"> Wciśnięcie przycisku edycji w tym wypadku nie wywo</w:t>
        </w:r>
      </w:ins>
      <w:ins w:id="4509" w:author="Okot" w:date="2019-11-25T17:27:00Z">
        <w:r w:rsidR="0005557E">
          <w:t>ła okna modalnego, tylko przywróci z powrotem suwak lub listę oraz przyciski do zapisu danych.</w:t>
        </w:r>
      </w:ins>
    </w:p>
    <w:p w14:paraId="0100DC22" w14:textId="45A8FCD9" w:rsidR="00E1407F" w:rsidRDefault="00E1407F">
      <w:pPr>
        <w:rPr>
          <w:ins w:id="4510" w:author="Okot" w:date="2019-11-27T12:11:00Z"/>
        </w:rPr>
        <w:pPrChange w:id="4511" w:author="Okot" w:date="2019-11-25T16:52:00Z">
          <w:pPr>
            <w:pStyle w:val="Nagwek2"/>
          </w:pPr>
        </w:pPrChange>
      </w:pPr>
      <w:ins w:id="4512" w:author="Okot" w:date="2019-11-25T17:27:00Z">
        <w:r>
          <w:t>Między informacją o ustalonej docelowej kaloryczności a obszarem z danymi została przewidziana przestrzeń, w kt</w:t>
        </w:r>
      </w:ins>
      <w:ins w:id="4513" w:author="Okot" w:date="2019-11-25T17:28:00Z">
        <w:r>
          <w:t>órej będą mogły się wyświetlać potencjalne komunikaty błędów.</w:t>
        </w:r>
      </w:ins>
    </w:p>
    <w:p w14:paraId="0F4078DC" w14:textId="5A895BC0" w:rsidR="0051068A" w:rsidRDefault="0051068A">
      <w:pPr>
        <w:rPr>
          <w:ins w:id="4514" w:author="Okot" w:date="2019-11-25T17:28:00Z"/>
        </w:rPr>
        <w:pPrChange w:id="4515" w:author="Okot" w:date="2019-11-25T16:52:00Z">
          <w:pPr>
            <w:pStyle w:val="Nagwek2"/>
          </w:pPr>
        </w:pPrChange>
      </w:pPr>
      <w:ins w:id="4516" w:author="Okot" w:date="2019-11-27T12:11:00Z">
        <w:r>
          <w:t>Po aktywacji przycisku do w</w:t>
        </w:r>
      </w:ins>
      <w:ins w:id="4517" w:author="Okot" w:date="2019-11-27T12:12:00Z">
        <w:r>
          <w:t>yliczania docelowej kaloryczności, zostanie wyświetlone okno modalne z informacją o rezultacie wyliczeń oraz dwoma przyciskami</w:t>
        </w:r>
      </w:ins>
      <w:ins w:id="4518" w:author="Okot" w:date="2019-11-27T12:13:00Z">
        <w:r>
          <w:t xml:space="preserve">: jednym służącym do akceptacji proponowanej wartości oraz drugim do edycji. </w:t>
        </w:r>
      </w:ins>
      <w:ins w:id="4519" w:author="Okot" w:date="2019-11-27T12:14:00Z">
        <w:r>
          <w:t>Przycisk do edycji powoduje wyświetlenie formularza z polem, w kt</w:t>
        </w:r>
      </w:ins>
      <w:ins w:id="4520" w:author="Okot" w:date="2019-11-27T12:15:00Z">
        <w:r>
          <w:t>óre użytkownik może wprowadzić swoją propozycję.</w:t>
        </w:r>
      </w:ins>
      <w:ins w:id="4521" w:author="Okot" w:date="2019-11-27T12:18:00Z">
        <w:r>
          <w:t xml:space="preserve"> System wyświetli komunikat </w:t>
        </w:r>
      </w:ins>
      <w:ins w:id="4522" w:author="Okot" w:date="2019-11-27T12:19:00Z">
        <w:r>
          <w:t>błędu, jeśli</w:t>
        </w:r>
      </w:ins>
      <w:ins w:id="4523" w:author="Okot" w:date="2019-11-27T12:18:00Z">
        <w:r>
          <w:t xml:space="preserve"> proponowana wartość b</w:t>
        </w:r>
      </w:ins>
      <w:ins w:id="4524" w:author="Okot" w:date="2019-11-27T12:19:00Z">
        <w:r>
          <w:t>ędzie niższa niż PPM użytkownika albo sprzeczna z jego celem. Jeśli wartość zostanie zaakceptowana, okno modalne się zamknie, a użytkownikowi zostanie wy</w:t>
        </w:r>
      </w:ins>
      <w:ins w:id="4525" w:author="Okot" w:date="2019-11-27T12:20:00Z">
        <w:r>
          <w:t>świetlona strona z jego danymi.</w:t>
        </w:r>
      </w:ins>
    </w:p>
    <w:p w14:paraId="57CBEF52" w14:textId="26E2DD7B" w:rsidR="00E1407F" w:rsidRDefault="00E1407F">
      <w:pPr>
        <w:rPr>
          <w:ins w:id="4526" w:author="Okot" w:date="2019-11-25T16:58:00Z"/>
        </w:rPr>
        <w:pPrChange w:id="4527" w:author="Okot" w:date="2019-11-25T16:52:00Z">
          <w:pPr>
            <w:pStyle w:val="Nagwek2"/>
          </w:pPr>
        </w:pPrChange>
      </w:pPr>
      <w:ins w:id="4528" w:author="Okot" w:date="2019-11-25T17:29:00Z">
        <w:r>
          <w:t>W projekcie przyciski są przedstawione za pomocą prostych ikonek, żeby</w:t>
        </w:r>
      </w:ins>
      <w:ins w:id="4529" w:author="Okot" w:date="2019-11-25T17:31:00Z">
        <w:r>
          <w:t xml:space="preserve"> przekaz wizualny był czytelny bez szczegółowego wczytywania się w opis słowny. W</w:t>
        </w:r>
        <w:r w:rsidR="00673E7E">
          <w:t xml:space="preserve"> trakcie implementacji wi</w:t>
        </w:r>
      </w:ins>
      <w:ins w:id="4530" w:author="Okot" w:date="2019-11-25T17:37:00Z">
        <w:r w:rsidR="00673E7E">
          <w:t>ększość p</w:t>
        </w:r>
      </w:ins>
      <w:ins w:id="4531" w:author="Okot" w:date="2019-11-25T17:31:00Z">
        <w:r w:rsidR="00673E7E">
          <w:t>rzycisk</w:t>
        </w:r>
      </w:ins>
      <w:ins w:id="4532" w:author="Okot" w:date="2019-11-25T17:37:00Z">
        <w:r w:rsidR="00673E7E">
          <w:t>ów</w:t>
        </w:r>
      </w:ins>
      <w:ins w:id="4533" w:author="Okot" w:date="2019-11-25T17:31:00Z">
        <w:r w:rsidR="00A95F40">
          <w:t xml:space="preserve"> b</w:t>
        </w:r>
      </w:ins>
      <w:ins w:id="4534" w:author="Okot" w:date="2019-11-25T17:34:00Z">
        <w:r w:rsidR="00A95F40">
          <w:t>ęd</w:t>
        </w:r>
        <w:r w:rsidR="00673E7E">
          <w:t>zie dostosowana</w:t>
        </w:r>
        <w:r w:rsidR="00A95F40">
          <w:t xml:space="preserve"> do trend</w:t>
        </w:r>
      </w:ins>
      <w:ins w:id="4535" w:author="Okot" w:date="2019-11-25T17:35:00Z">
        <w:r w:rsidR="00A95F40">
          <w:t>ów projektowych z ostatnich lat, czyli będą si</w:t>
        </w:r>
      </w:ins>
      <w:ins w:id="4536" w:author="Okot" w:date="2019-11-25T17:36:00Z">
        <w:r w:rsidR="00A95F40">
          <w:t>ę składały z tekstu na kolorowym prostoką</w:t>
        </w:r>
        <w:r w:rsidR="00FC7753">
          <w:t>cie.</w:t>
        </w:r>
      </w:ins>
    </w:p>
    <w:p w14:paraId="391AF915" w14:textId="77777777" w:rsidR="008C6157" w:rsidRDefault="008C6157">
      <w:pPr>
        <w:rPr>
          <w:ins w:id="4537" w:author="Okot" w:date="2019-11-25T06:59:00Z"/>
        </w:rPr>
        <w:pPrChange w:id="4538" w:author="Okot" w:date="2019-11-25T16:52:00Z">
          <w:pPr>
            <w:pStyle w:val="Nagwek2"/>
          </w:pPr>
        </w:pPrChange>
      </w:pPr>
    </w:p>
    <w:p w14:paraId="36BE13F9" w14:textId="0E992E52" w:rsidR="002E5BDA" w:rsidRDefault="002E5BDA">
      <w:pPr>
        <w:ind w:firstLine="0"/>
        <w:rPr>
          <w:ins w:id="4539" w:author="Okot" w:date="2019-11-25T17:39:00Z"/>
        </w:rPr>
        <w:pPrChange w:id="4540" w:author="Okot" w:date="2019-11-25T06:59:00Z">
          <w:pPr>
            <w:pStyle w:val="Nagwek2"/>
          </w:pPr>
        </w:pPrChange>
      </w:pPr>
      <w:ins w:id="4541" w:author="Okot" w:date="2019-11-25T07:00:00Z">
        <w:r>
          <w:t>5.4.2.3. O aplikacji</w:t>
        </w:r>
      </w:ins>
    </w:p>
    <w:p w14:paraId="2D96209C" w14:textId="77777777" w:rsidR="00F25B77" w:rsidRDefault="00F25B77">
      <w:pPr>
        <w:ind w:firstLine="0"/>
        <w:rPr>
          <w:ins w:id="4542" w:author="Okot" w:date="2019-11-25T17:39:00Z"/>
        </w:rPr>
        <w:pPrChange w:id="4543" w:author="Okot" w:date="2019-11-25T06:59:00Z">
          <w:pPr>
            <w:pStyle w:val="Nagwek2"/>
          </w:pPr>
        </w:pPrChange>
      </w:pPr>
    </w:p>
    <w:p w14:paraId="736DD1D1" w14:textId="11873639" w:rsidR="00F25B77" w:rsidRDefault="00F25B77">
      <w:pPr>
        <w:rPr>
          <w:ins w:id="4544" w:author="Okot" w:date="2019-11-25T06:59:00Z"/>
        </w:rPr>
        <w:pPrChange w:id="4545" w:author="Okot" w:date="2019-11-25T17:39:00Z">
          <w:pPr>
            <w:pStyle w:val="Nagwek2"/>
          </w:pPr>
        </w:pPrChange>
      </w:pPr>
      <w:ins w:id="4546" w:author="Okot" w:date="2019-11-25T17:39:00Z">
        <w:r>
          <w:t>Po namyśle zdecydowano się nie umieszczać graficznego projektu tej podstrony, ze względu na jej ograniczon</w:t>
        </w:r>
      </w:ins>
      <w:ins w:id="4547" w:author="Okot" w:date="2019-11-25T17:40:00Z">
        <w:r>
          <w:t>ą zawartość. Na stronie należy zawrze</w:t>
        </w:r>
      </w:ins>
      <w:ins w:id="4548" w:author="Okot" w:date="2019-11-25T17:41:00Z">
        <w:r>
          <w:t>ć</w:t>
        </w:r>
      </w:ins>
      <w:ins w:id="4549" w:author="Okot" w:date="2019-11-25T17:40:00Z">
        <w:r>
          <w:t xml:space="preserve"> logo oraz centralnie umiejscowiony tekst, dbając o to, żeby jego format gwarantowa</w:t>
        </w:r>
      </w:ins>
      <w:ins w:id="4550" w:author="Okot" w:date="2019-11-25T17:41:00Z">
        <w:r>
          <w:t>ł czytelność i przejrzystość.</w:t>
        </w:r>
      </w:ins>
    </w:p>
    <w:p w14:paraId="1808B535" w14:textId="77777777" w:rsidR="002E5BDA" w:rsidRPr="00BD52C7" w:rsidRDefault="002E5BDA">
      <w:pPr>
        <w:ind w:firstLine="0"/>
        <w:pPrChange w:id="4551" w:author="Okot" w:date="2019-11-25T06:59:00Z">
          <w:pPr>
            <w:pStyle w:val="Nagwek2"/>
          </w:pPr>
        </w:pPrChange>
      </w:pPr>
    </w:p>
    <w:p w14:paraId="55563479" w14:textId="4F44F37C" w:rsidR="0003742D" w:rsidRDefault="00262253" w:rsidP="00573E70">
      <w:pPr>
        <w:pStyle w:val="Nagwek2"/>
      </w:pPr>
      <w:ins w:id="4552" w:author="Okot" w:date="2019-11-19T20:58:00Z">
        <w:r>
          <w:t>5</w:t>
        </w:r>
      </w:ins>
      <w:del w:id="4553" w:author="Okot" w:date="2019-11-19T20:58:00Z">
        <w:r w:rsidR="0003742D" w:rsidDel="00262253">
          <w:delText>4</w:delText>
        </w:r>
      </w:del>
      <w:r w:rsidR="0003742D">
        <w:t>.</w:t>
      </w:r>
      <w:ins w:id="4554" w:author="Okot" w:date="2019-11-19T20:58:00Z">
        <w:r>
          <w:t>4</w:t>
        </w:r>
      </w:ins>
      <w:del w:id="4555"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4556" w:author="Okot" w:date="2019-11-19T20:58:00Z">
        <w:r>
          <w:t>5</w:t>
        </w:r>
      </w:ins>
      <w:del w:id="4557" w:author="Okot" w:date="2019-11-19T20:58:00Z">
        <w:r w:rsidR="0003742D" w:rsidDel="00262253">
          <w:delText>4</w:delText>
        </w:r>
      </w:del>
      <w:r w:rsidR="0003742D">
        <w:t>.</w:t>
      </w:r>
      <w:ins w:id="4558" w:author="Okot" w:date="2019-11-19T20:58:00Z">
        <w:r>
          <w:t>4</w:t>
        </w:r>
      </w:ins>
      <w:del w:id="4559"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4560" w:author="Okot" w:date="2019-11-19T20:58:00Z">
        <w:r>
          <w:t>5</w:t>
        </w:r>
      </w:ins>
      <w:del w:id="4561" w:author="Okot" w:date="2019-11-19T20:58:00Z">
        <w:r w:rsidR="0003742D" w:rsidDel="00262253">
          <w:delText>4</w:delText>
        </w:r>
      </w:del>
      <w:r w:rsidR="0003742D">
        <w:t>.</w:t>
      </w:r>
      <w:ins w:id="4562" w:author="Okot" w:date="2019-11-19T20:58:00Z">
        <w:r>
          <w:t>4</w:t>
        </w:r>
      </w:ins>
      <w:del w:id="4563"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4564" w:author="Okot" w:date="2019-11-19T20:58:00Z">
        <w:r>
          <w:t>5</w:t>
        </w:r>
      </w:ins>
      <w:del w:id="4565" w:author="Okot" w:date="2019-11-19T20:58:00Z">
        <w:r w:rsidR="0003742D" w:rsidDel="00262253">
          <w:delText>4</w:delText>
        </w:r>
      </w:del>
      <w:r w:rsidR="0003742D">
        <w:t>.</w:t>
      </w:r>
      <w:ins w:id="4566" w:author="Okot" w:date="2019-11-19T20:58:00Z">
        <w:r>
          <w:t>4</w:t>
        </w:r>
      </w:ins>
      <w:del w:id="4567"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4568" w:author="Okot" w:date="2019-11-19T20:59:00Z">
        <w:r>
          <w:t>5</w:t>
        </w:r>
      </w:ins>
      <w:del w:id="4569" w:author="Okot" w:date="2019-11-19T20:59:00Z">
        <w:r w:rsidR="001401C4" w:rsidDel="00544DC3">
          <w:delText>4</w:delText>
        </w:r>
      </w:del>
      <w:r w:rsidR="001401C4">
        <w:t>.</w:t>
      </w:r>
      <w:ins w:id="4570" w:author="Okot" w:date="2019-11-19T20:59:00Z">
        <w:r>
          <w:t>5</w:t>
        </w:r>
      </w:ins>
      <w:del w:id="457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4572" w:author="Okot" w:date="2019-11-19T20:59:00Z"/>
        </w:rPr>
      </w:pPr>
    </w:p>
    <w:p w14:paraId="4911D3C8" w14:textId="349F483F" w:rsidR="00F55F23" w:rsidDel="00544DC3" w:rsidRDefault="00F55F23" w:rsidP="00F55F23">
      <w:pPr>
        <w:ind w:firstLine="0"/>
        <w:rPr>
          <w:del w:id="4573" w:author="Okot" w:date="2019-11-19T20:59:00Z"/>
        </w:rPr>
      </w:pPr>
      <w:del w:id="457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4575" w:author="Okot" w:date="2019-11-19T20:59:00Z"/>
        </w:rPr>
      </w:pPr>
    </w:p>
    <w:p w14:paraId="4BF66C28" w14:textId="4C720693" w:rsidR="00F55F23" w:rsidDel="00544DC3" w:rsidRDefault="00F55F23" w:rsidP="00F55F23">
      <w:pPr>
        <w:jc w:val="center"/>
        <w:rPr>
          <w:del w:id="4576" w:author="Okot" w:date="2019-11-19T20:59:00Z"/>
        </w:rPr>
      </w:pPr>
      <w:del w:id="457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4578" w:author="Okot" w:date="2019-11-19T20:59:00Z">
        <w:r>
          <w:t>5</w:t>
        </w:r>
      </w:ins>
      <w:del w:id="4579" w:author="Okot" w:date="2019-11-19T20:59:00Z">
        <w:r w:rsidR="0003742D" w:rsidDel="00544DC3">
          <w:delText>4</w:delText>
        </w:r>
      </w:del>
      <w:r w:rsidR="0003742D">
        <w:t>.</w:t>
      </w:r>
      <w:ins w:id="4580" w:author="Okot" w:date="2019-11-19T20:59:00Z">
        <w:r>
          <w:t>5</w:t>
        </w:r>
      </w:ins>
      <w:del w:id="458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4582" w:author="Okot" w:date="2019-11-19T21:00:00Z">
        <w:r w:rsidR="00544DC3">
          <w:t>5</w:t>
        </w:r>
      </w:ins>
      <w:del w:id="458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4584" w:author="Okot" w:date="2019-11-19T21:00:00Z">
        <w:r w:rsidR="00544DC3">
          <w:t>5</w:t>
        </w:r>
      </w:ins>
      <w:del w:id="458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4586" w:author="Okot" w:date="2019-11-19T21:00:00Z">
        <w:r w:rsidR="00544DC3">
          <w:t>5</w:t>
        </w:r>
      </w:ins>
      <w:del w:id="4587"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4588" w:author="Okot" w:date="2019-11-19T21:00:00Z">
        <w:r w:rsidR="00544DC3">
          <w:t>5</w:t>
        </w:r>
      </w:ins>
      <w:del w:id="4589"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459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459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459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4593" w:author="Okot" w:date="2019-03-28T23:02:00Z">
              <w:r>
                <w:t>T</w:t>
              </w:r>
            </w:ins>
            <w:r>
              <w:t>h</w:t>
            </w:r>
            <w:ins w:id="459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4595" w:author="Okot" w:date="2019-03-28T23:02:00Z">
              <w:r>
                <w:t>Trypto</w:t>
              </w:r>
            </w:ins>
            <w:r>
              <w:t>ph</w:t>
            </w:r>
            <w:ins w:id="459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4597" w:author="Okot" w:date="2019-11-19T21:00:00Z">
        <w:r w:rsidR="00544DC3">
          <w:t>5</w:t>
        </w:r>
      </w:ins>
      <w:del w:id="4598"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459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460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460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4602" w:author="Okot" w:date="2019-03-28T23:02:00Z">
              <w:r>
                <w:t>T</w:t>
              </w:r>
            </w:ins>
            <w:r>
              <w:t>h</w:t>
            </w:r>
            <w:ins w:id="460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4604" w:author="Okot" w:date="2019-03-28T23:02:00Z">
              <w:r>
                <w:t>Trypto</w:t>
              </w:r>
            </w:ins>
            <w:r>
              <w:t>ph</w:t>
            </w:r>
            <w:ins w:id="460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4606"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4607" w:author="Okot" w:date="2019-11-26T08:05:00Z"/>
        </w:rPr>
      </w:pPr>
      <w:ins w:id="4608" w:author="Okot" w:date="2019-11-19T21:01:00Z">
        <w:r>
          <w:t>5</w:t>
        </w:r>
      </w:ins>
      <w:del w:id="4609" w:author="Okot" w:date="2019-11-19T21:01:00Z">
        <w:r w:rsidR="0003742D" w:rsidDel="00544DC3">
          <w:delText>4</w:delText>
        </w:r>
      </w:del>
      <w:r w:rsidR="0003742D">
        <w:t>.</w:t>
      </w:r>
      <w:ins w:id="4610" w:author="Okot" w:date="2019-11-19T21:01:00Z">
        <w:r>
          <w:t>5</w:t>
        </w:r>
      </w:ins>
      <w:del w:id="4611" w:author="Okot" w:date="2019-11-19T21:01:00Z">
        <w:r w:rsidR="0003742D" w:rsidDel="00544DC3">
          <w:delText>6</w:delText>
        </w:r>
      </w:del>
      <w:r w:rsidR="0003742D">
        <w:t>.2. Projekt interfejsów</w:t>
      </w:r>
      <w:ins w:id="4612" w:author="Okot" w:date="2019-11-26T08:05:00Z">
        <w:r w:rsidR="00BC0047">
          <w:t xml:space="preserve"> graficznych</w:t>
        </w:r>
      </w:ins>
    </w:p>
    <w:p w14:paraId="4CEE305B" w14:textId="77777777" w:rsidR="00BC0047" w:rsidRDefault="00BC0047">
      <w:pPr>
        <w:rPr>
          <w:ins w:id="4613" w:author="Okot" w:date="2019-11-26T08:05:00Z"/>
        </w:rPr>
        <w:pPrChange w:id="4614" w:author="Okot" w:date="2019-11-26T08:05:00Z">
          <w:pPr>
            <w:pStyle w:val="Nagwek2"/>
          </w:pPr>
        </w:pPrChange>
      </w:pPr>
    </w:p>
    <w:p w14:paraId="68C1E806" w14:textId="3250A849" w:rsidR="00BC0047" w:rsidRDefault="00BC0047">
      <w:pPr>
        <w:rPr>
          <w:ins w:id="4615" w:author="Okot" w:date="2019-11-26T08:07:00Z"/>
        </w:rPr>
        <w:pPrChange w:id="4616" w:author="Okot" w:date="2019-11-26T08:05:00Z">
          <w:pPr>
            <w:pStyle w:val="Nagwek2"/>
          </w:pPr>
        </w:pPrChange>
      </w:pPr>
      <w:ins w:id="4617" w:author="Okot" w:date="2019-11-26T08:05:00Z">
        <w:r>
          <w:t xml:space="preserve">W tej iteracji zostanie zmieniona strona wyświetlana jako pierwsza po zalogowaniu. </w:t>
        </w:r>
      </w:ins>
      <w:ins w:id="4618" w:author="Okot" w:date="2019-11-26T08:06:00Z">
        <w:r>
          <w:t>Zostaną dodane interfejsy umożliwiające użytkownikowi wprowadzanie i przeglądanie posiłków oraz wprowadzi się kilka mniejszych poprawek na wcze</w:t>
        </w:r>
      </w:ins>
      <w:ins w:id="4619" w:author="Okot" w:date="2019-11-26T08:07:00Z">
        <w:r>
          <w:t>śniej zaprojektowanych stronach.</w:t>
        </w:r>
      </w:ins>
    </w:p>
    <w:p w14:paraId="3F581CAB" w14:textId="77777777" w:rsidR="00BC0047" w:rsidRDefault="00BC0047">
      <w:pPr>
        <w:rPr>
          <w:ins w:id="4620" w:author="Okot" w:date="2019-11-26T08:07:00Z"/>
        </w:rPr>
        <w:pPrChange w:id="4621" w:author="Okot" w:date="2019-11-26T08:05:00Z">
          <w:pPr>
            <w:pStyle w:val="Nagwek2"/>
          </w:pPr>
        </w:pPrChange>
      </w:pPr>
    </w:p>
    <w:p w14:paraId="5B54BC07" w14:textId="65DB225E" w:rsidR="00BC0047" w:rsidRDefault="00BC0047">
      <w:pPr>
        <w:pStyle w:val="Nagwek2"/>
        <w:rPr>
          <w:ins w:id="4622" w:author="Okot" w:date="2019-11-26T08:08:00Z"/>
        </w:rPr>
      </w:pPr>
      <w:ins w:id="4623" w:author="Okot" w:date="2019-11-26T08:07:00Z">
        <w:r>
          <w:t xml:space="preserve">5.5.2.1. Nowa strona startowa </w:t>
        </w:r>
      </w:ins>
      <w:ins w:id="4624" w:author="Okot" w:date="2019-11-26T08:08:00Z">
        <w:r>
          <w:t>–</w:t>
        </w:r>
      </w:ins>
      <w:ins w:id="4625" w:author="Okot" w:date="2019-11-26T08:07:00Z">
        <w:r>
          <w:t xml:space="preserve"> posiłki</w:t>
        </w:r>
      </w:ins>
    </w:p>
    <w:p w14:paraId="3E14A2CA" w14:textId="77777777" w:rsidR="00BC0047" w:rsidRDefault="00BC0047">
      <w:pPr>
        <w:ind w:firstLine="0"/>
        <w:rPr>
          <w:ins w:id="4626" w:author="Okot" w:date="2019-11-26T08:24:00Z"/>
        </w:rPr>
        <w:pPrChange w:id="4627" w:author="Okot" w:date="2019-11-26T08:24:00Z">
          <w:pPr>
            <w:pStyle w:val="Nagwek2"/>
          </w:pPr>
        </w:pPrChange>
      </w:pPr>
    </w:p>
    <w:p w14:paraId="3F0EFC8B" w14:textId="0A678489" w:rsidR="00262E8B" w:rsidRPr="00BD52C7" w:rsidRDefault="00262E8B">
      <w:pPr>
        <w:ind w:firstLine="0"/>
        <w:jc w:val="center"/>
        <w:pPrChange w:id="4628" w:author="Okot" w:date="2019-11-26T08:24:00Z">
          <w:pPr>
            <w:pStyle w:val="Nagwek2"/>
          </w:pPr>
        </w:pPrChange>
      </w:pPr>
      <w:ins w:id="4629"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4630" w:author="Okot" w:date="2019-11-26T08:25:00Z"/>
        </w:rPr>
      </w:pPr>
    </w:p>
    <w:p w14:paraId="3124E919" w14:textId="501BEFD2" w:rsidR="00B22C92" w:rsidRDefault="00B22C92" w:rsidP="00B22C92">
      <w:pPr>
        <w:ind w:firstLine="0"/>
        <w:jc w:val="center"/>
        <w:rPr>
          <w:ins w:id="4631" w:author="Okot" w:date="2019-11-26T08:30:00Z"/>
        </w:rPr>
      </w:pPr>
      <w:ins w:id="4632" w:author="Okot" w:date="2019-11-26T08:25:00Z">
        <w:r>
          <w:lastRenderedPageBreak/>
          <w:t>Rys. 5.8. Projekt nowej strony startowej dla zalogowanych u</w:t>
        </w:r>
      </w:ins>
      <w:ins w:id="4633" w:author="Okot" w:date="2019-11-26T08:26:00Z">
        <w:r>
          <w:t>żytkowników.</w:t>
        </w:r>
      </w:ins>
    </w:p>
    <w:p w14:paraId="01F66EF9" w14:textId="77777777" w:rsidR="00874B60" w:rsidRDefault="00874B60" w:rsidP="00B22C92">
      <w:pPr>
        <w:ind w:firstLine="0"/>
        <w:jc w:val="center"/>
        <w:rPr>
          <w:ins w:id="4634" w:author="Okot" w:date="2019-11-26T08:30:00Z"/>
        </w:rPr>
      </w:pPr>
    </w:p>
    <w:p w14:paraId="660C0339" w14:textId="2F900698" w:rsidR="00874B60" w:rsidRDefault="00874B60">
      <w:pPr>
        <w:rPr>
          <w:ins w:id="4635" w:author="Okot" w:date="2019-11-26T08:33:00Z"/>
        </w:rPr>
        <w:pPrChange w:id="4636" w:author="Okot" w:date="2019-11-26T08:30:00Z">
          <w:pPr>
            <w:ind w:firstLine="0"/>
            <w:jc w:val="center"/>
          </w:pPr>
        </w:pPrChange>
      </w:pPr>
      <w:ins w:id="4637" w:author="Okot" w:date="2019-11-26T08:30:00Z">
        <w:r>
          <w:t>Nawigacja</w:t>
        </w:r>
      </w:ins>
      <w:ins w:id="4638" w:author="Okot" w:date="2019-11-26T08:31:00Z">
        <w:r>
          <w:t> (12) zostanie uzupełniona o kolejne pozycje: „Posiłki” oraz „Lista przepisów”</w:t>
        </w:r>
      </w:ins>
      <w:ins w:id="4639" w:author="Okot" w:date="2019-11-27T12:39:00Z">
        <w:r w:rsidR="00EC4383">
          <w:t xml:space="preserve"> oraz „Produkty”</w:t>
        </w:r>
      </w:ins>
      <w:ins w:id="4640" w:author="Okot" w:date="2019-11-26T08:31:00Z">
        <w:r>
          <w:t>. W centralnym górnym obszarze wyświetlana będzie data bie</w:t>
        </w:r>
      </w:ins>
      <w:ins w:id="4641" w:author="Okot" w:date="2019-11-26T08:32:00Z">
        <w:r>
          <w:t xml:space="preserve">żąca (24) oraz </w:t>
        </w:r>
      </w:ins>
      <w:ins w:id="4642" w:author="Okot" w:date="2019-11-26T08:38:00Z">
        <w:r w:rsidR="006E3332">
          <w:t>przyciski</w:t>
        </w:r>
      </w:ins>
      <w:ins w:id="4643" w:author="Okot" w:date="2019-11-26T08:32:00Z">
        <w:r>
          <w:t xml:space="preserve"> nawigacyjne</w:t>
        </w:r>
      </w:ins>
      <w:ins w:id="4644" w:author="Okot" w:date="2019-11-26T08:33:00Z">
        <w:r>
          <w:t> (28)</w:t>
        </w:r>
      </w:ins>
      <w:ins w:id="4645" w:author="Okot" w:date="2019-11-26T08:32:00Z">
        <w:r>
          <w:t>, dzięki którym użytkownik będzie mógł przeglądać wcześniejsze/późniejsze dni</w:t>
        </w:r>
      </w:ins>
      <w:ins w:id="4646" w:author="Okot" w:date="2019-11-26T08:33:00Z">
        <w:r>
          <w:t>.</w:t>
        </w:r>
      </w:ins>
    </w:p>
    <w:p w14:paraId="4A551678" w14:textId="349B4AB7" w:rsidR="00091A6C" w:rsidRDefault="00091A6C">
      <w:pPr>
        <w:rPr>
          <w:ins w:id="4647" w:author="Okot" w:date="2019-11-26T08:41:00Z"/>
        </w:rPr>
        <w:pPrChange w:id="4648" w:author="Okot" w:date="2019-11-26T08:30:00Z">
          <w:pPr>
            <w:ind w:firstLine="0"/>
            <w:jc w:val="center"/>
          </w:pPr>
        </w:pPrChange>
      </w:pPr>
      <w:ins w:id="4649" w:author="Okot" w:date="2019-11-26T08:33:00Z">
        <w:r>
          <w:t>Pod datą będą wyświetlane informacje na temat spożycia kalorii oraz makroskładników (w gramach) z całego dnia (25) oraz przycisk</w:t>
        </w:r>
      </w:ins>
      <w:ins w:id="4650" w:author="Okot" w:date="2019-11-26T08:34:00Z">
        <w:r>
          <w:t xml:space="preserve"> (29) </w:t>
        </w:r>
      </w:ins>
      <w:ins w:id="4651" w:author="Okot" w:date="2019-11-26T08:33:00Z">
        <w:r>
          <w:t>aktywuj</w:t>
        </w:r>
      </w:ins>
      <w:ins w:id="4652" w:author="Okot" w:date="2019-11-26T08:34:00Z">
        <w:r>
          <w:t>ący wyświetlenie</w:t>
        </w:r>
      </w:ins>
      <w:ins w:id="4653" w:author="Okot" w:date="2019-12-01T18:15:00Z">
        <w:r w:rsidR="00524802">
          <w:t xml:space="preserve"> okna modalnego zawierającego dane na temat</w:t>
        </w:r>
      </w:ins>
      <w:ins w:id="4654" w:author="Okot" w:date="2019-11-26T08:34:00Z">
        <w:r>
          <w:t xml:space="preserve"> spożycia pierwiastków i witamin.</w:t>
        </w:r>
      </w:ins>
      <w:ins w:id="4655"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4656" w:author="Okot" w:date="2019-11-26T11:03:00Z"/>
        </w:rPr>
        <w:pPrChange w:id="4657" w:author="Okot" w:date="2019-11-26T08:30:00Z">
          <w:pPr>
            <w:ind w:firstLine="0"/>
            <w:jc w:val="center"/>
          </w:pPr>
        </w:pPrChange>
      </w:pPr>
      <w:ins w:id="4658" w:author="Okot" w:date="2019-11-26T08:41:00Z">
        <w:r>
          <w:t>Centralny obszar strony</w:t>
        </w:r>
      </w:ins>
      <w:ins w:id="4659" w:author="Okot" w:date="2019-11-26T08:42:00Z">
        <w:r>
          <w:t> (26)</w:t>
        </w:r>
      </w:ins>
      <w:ins w:id="4660" w:author="Okot" w:date="2019-11-26T08:41:00Z">
        <w:r>
          <w:t xml:space="preserve"> będą zajmowa</w:t>
        </w:r>
      </w:ins>
      <w:ins w:id="4661" w:author="Okot" w:date="2019-11-26T08:42:00Z">
        <w:r>
          <w:t>ły informacje o posiłkach spożytych w ciągu dnia. Wyświetlanie powinno by</w:t>
        </w:r>
      </w:ins>
      <w:ins w:id="4662" w:author="Okot" w:date="2019-11-26T08:43:00Z">
        <w:r>
          <w:t>ć skoncentrowane na środku ekranu, dlatego kiedy użytkownik wprowadzi pierwszy posiłek będzie on widoczny w centrum strony. Dodawanie kolejnych posiłków będzie powodowa</w:t>
        </w:r>
      </w:ins>
      <w:ins w:id="4663" w:author="Okot" w:date="2019-11-26T08:44:00Z">
        <w:r>
          <w:t>ło równomierne rozszerzanie widoku w obie strony maksymalnie do uzyskaniu sześciu kolumn – po jednej dla każdego posiłku.</w:t>
        </w:r>
      </w:ins>
      <w:ins w:id="4664"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4665" w:author="Okot" w:date="2019-11-26T08:46:00Z">
        <w:r w:rsidR="0038065A">
          <w:t>D</w:t>
        </w:r>
        <w:r w:rsidR="00A26D47">
          <w:t>o dodawania nowych pokarm</w:t>
        </w:r>
      </w:ins>
      <w:ins w:id="4666" w:author="Okot" w:date="2019-11-26T12:13:00Z">
        <w:r w:rsidR="00A26D47">
          <w:t>ów</w:t>
        </w:r>
      </w:ins>
      <w:ins w:id="4667" w:author="Okot" w:date="2019-11-26T08:46:00Z">
        <w:r w:rsidR="0038065A">
          <w:t xml:space="preserve"> będzie służył przycisk (27), aktywujący okno modalne. </w:t>
        </w:r>
      </w:ins>
      <w:ins w:id="4668" w:author="Okot" w:date="2019-11-26T08:47:00Z">
        <w:r w:rsidR="0038065A">
          <w:t>Przycisk będzie widoczny w lewej części ekranu.</w:t>
        </w:r>
      </w:ins>
    </w:p>
    <w:p w14:paraId="4BAFB0D9" w14:textId="77777777" w:rsidR="006A5ABB" w:rsidRDefault="006A5ABB">
      <w:pPr>
        <w:ind w:firstLine="0"/>
        <w:rPr>
          <w:ins w:id="4669" w:author="Okot" w:date="2019-11-26T11:03:00Z"/>
        </w:rPr>
        <w:pPrChange w:id="4670" w:author="Okot" w:date="2019-11-26T11:03:00Z">
          <w:pPr>
            <w:ind w:firstLine="0"/>
            <w:jc w:val="center"/>
          </w:pPr>
        </w:pPrChange>
      </w:pPr>
    </w:p>
    <w:p w14:paraId="2E204515" w14:textId="52665BEA" w:rsidR="006A5ABB" w:rsidRDefault="006A5ABB">
      <w:pPr>
        <w:ind w:firstLine="0"/>
        <w:jc w:val="center"/>
        <w:rPr>
          <w:ins w:id="4671" w:author="Okot" w:date="2019-11-26T08:25:00Z"/>
        </w:rPr>
      </w:pPr>
      <w:ins w:id="4672"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4673" w:author="Okot" w:date="2019-11-26T11:03:00Z"/>
        </w:rPr>
        <w:pPrChange w:id="4674" w:author="Okot" w:date="2019-11-27T10:41:00Z">
          <w:pPr>
            <w:pStyle w:val="Nagwek2"/>
          </w:pPr>
        </w:pPrChange>
      </w:pPr>
    </w:p>
    <w:p w14:paraId="41F39AF8" w14:textId="0B2495FC" w:rsidR="006A5ABB" w:rsidRDefault="006A5ABB">
      <w:pPr>
        <w:jc w:val="center"/>
        <w:rPr>
          <w:ins w:id="4675" w:author="Okot" w:date="2019-11-26T11:03:00Z"/>
        </w:rPr>
        <w:pPrChange w:id="4676" w:author="Okot" w:date="2019-11-27T10:41:00Z">
          <w:pPr>
            <w:ind w:firstLine="0"/>
            <w:jc w:val="center"/>
          </w:pPr>
        </w:pPrChange>
      </w:pPr>
      <w:ins w:id="4677" w:author="Okot" w:date="2019-11-26T11:03:00Z">
        <w:r>
          <w:t>Rys. 5.9. Projekt wyświetlania spożytych posi</w:t>
        </w:r>
      </w:ins>
      <w:ins w:id="4678" w:author="Okot" w:date="2019-11-26T11:04:00Z">
        <w:r>
          <w:t>łków</w:t>
        </w:r>
      </w:ins>
      <w:ins w:id="4679" w:author="Okot" w:date="2019-11-26T11:03:00Z">
        <w:r>
          <w:t>.</w:t>
        </w:r>
      </w:ins>
    </w:p>
    <w:p w14:paraId="14A2BB2E" w14:textId="77777777" w:rsidR="006A5ABB" w:rsidRDefault="006A5ABB">
      <w:pPr>
        <w:rPr>
          <w:ins w:id="4680" w:author="Okot" w:date="2019-11-26T11:05:00Z"/>
        </w:rPr>
        <w:pPrChange w:id="4681" w:author="Okot" w:date="2019-11-27T10:41:00Z">
          <w:pPr>
            <w:pStyle w:val="Nagwek2"/>
          </w:pPr>
        </w:pPrChange>
      </w:pPr>
    </w:p>
    <w:p w14:paraId="0ACC4240" w14:textId="77777777" w:rsidR="000A798B" w:rsidRDefault="00223236">
      <w:pPr>
        <w:rPr>
          <w:ins w:id="4682" w:author="Okot" w:date="2019-11-26T11:10:00Z"/>
        </w:rPr>
        <w:pPrChange w:id="4683" w:author="Okot" w:date="2019-11-27T10:41:00Z">
          <w:pPr>
            <w:pStyle w:val="Nagwek2"/>
          </w:pPr>
        </w:pPrChange>
      </w:pPr>
      <w:ins w:id="4684" w:author="Okot" w:date="2019-11-26T11:05:00Z">
        <w:r>
          <w:lastRenderedPageBreak/>
          <w:t>Jak widać na powyższym rysunku, ka</w:t>
        </w:r>
      </w:ins>
      <w:ins w:id="4685" w:author="Okot" w:date="2019-11-26T11:06:00Z">
        <w:r>
          <w:t>żdy posiłek będzie miał swoją kolumnę, na górze, której znajdzie się nagłówek z nazwą posiłku, a pod nim łączna liczba kalorii, jaką ten posiłek dostarczył. Poniżej będzie wy</w:t>
        </w:r>
      </w:ins>
      <w:ins w:id="4686" w:author="Okot" w:date="2019-11-26T11:07:00Z">
        <w:r>
          <w:t>świetlana godzina spożycia posiłku i wylistowane jego składowe. Obok nazwy spożytego produktu lub potrawy, po prawej stronie, umieszczone będą przyciski s</w:t>
        </w:r>
      </w:ins>
      <w:ins w:id="4687" w:author="Okot" w:date="2019-11-26T11:08:00Z">
        <w:r>
          <w:t>łużące do usunięcia lub edycji danej pozycji (30). Jeśli użytkownik spożył dany posi</w:t>
        </w:r>
      </w:ins>
      <w:ins w:id="4688"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4689" w:author="Okot" w:date="2019-11-26T11:20:00Z"/>
        </w:rPr>
        <w:pPrChange w:id="4690" w:author="Okot" w:date="2019-11-27T10:41:00Z">
          <w:pPr>
            <w:pStyle w:val="Nagwek2"/>
          </w:pPr>
        </w:pPrChange>
      </w:pPr>
      <w:ins w:id="4691" w:author="Okot" w:date="2019-11-26T11:10:00Z">
        <w:r>
          <w:t>Przycisk „Usuń” wywoła pojawienie się okna dialogowego, w którym użytkownik będzie musiał potwierdzi</w:t>
        </w:r>
      </w:ins>
      <w:ins w:id="4692" w:author="Okot" w:date="2019-11-26T11:11:00Z">
        <w:r>
          <w:t>ć lub anulować akcję.</w:t>
        </w:r>
      </w:ins>
    </w:p>
    <w:p w14:paraId="06ED490C" w14:textId="77777777" w:rsidR="00661E33" w:rsidRDefault="00661E33">
      <w:pPr>
        <w:rPr>
          <w:ins w:id="4693" w:author="Okot" w:date="2019-11-26T11:20:00Z"/>
        </w:rPr>
        <w:pPrChange w:id="4694" w:author="Okot" w:date="2019-11-27T10:41:00Z">
          <w:pPr>
            <w:pStyle w:val="Nagwek2"/>
          </w:pPr>
        </w:pPrChange>
      </w:pPr>
    </w:p>
    <w:p w14:paraId="27187E43" w14:textId="1BF83951" w:rsidR="00223236" w:rsidRDefault="00661E33">
      <w:pPr>
        <w:jc w:val="center"/>
        <w:rPr>
          <w:ins w:id="4695" w:author="Okot" w:date="2019-11-26T11:06:00Z"/>
        </w:rPr>
        <w:pPrChange w:id="4696" w:author="Okot" w:date="2019-11-27T10:41:00Z">
          <w:pPr>
            <w:pStyle w:val="Nagwek2"/>
          </w:pPr>
        </w:pPrChange>
      </w:pPr>
      <w:ins w:id="4697"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4698" w:author="Okot" w:date="2019-11-26T11:21:00Z"/>
        </w:rPr>
        <w:pPrChange w:id="4699" w:author="Okot" w:date="2019-11-27T10:41:00Z">
          <w:pPr>
            <w:pStyle w:val="Nagwek2"/>
          </w:pPr>
        </w:pPrChange>
      </w:pPr>
      <w:ins w:id="4700" w:author="Okot" w:date="2019-11-26T11:06:00Z">
        <w:r>
          <w:t xml:space="preserve"> </w:t>
        </w:r>
      </w:ins>
    </w:p>
    <w:p w14:paraId="6473F1C0" w14:textId="3B606570" w:rsidR="00661E33" w:rsidRDefault="00661E33">
      <w:pPr>
        <w:jc w:val="center"/>
        <w:rPr>
          <w:ins w:id="4701" w:author="Okot" w:date="2019-11-26T11:21:00Z"/>
        </w:rPr>
        <w:pPrChange w:id="4702" w:author="Okot" w:date="2019-11-27T10:41:00Z">
          <w:pPr>
            <w:pStyle w:val="Nagwek2"/>
          </w:pPr>
        </w:pPrChange>
      </w:pPr>
      <w:ins w:id="4703" w:author="Okot" w:date="2019-11-26T11:21:00Z">
        <w:r>
          <w:t>Rys. 5.10. Projekt okna dialogowego.</w:t>
        </w:r>
      </w:ins>
    </w:p>
    <w:p w14:paraId="19DC817D" w14:textId="77777777" w:rsidR="00661E33" w:rsidRDefault="00661E33">
      <w:pPr>
        <w:rPr>
          <w:ins w:id="4704" w:author="Okot" w:date="2019-11-26T11:21:00Z"/>
        </w:rPr>
        <w:pPrChange w:id="4705" w:author="Okot" w:date="2019-11-27T10:41:00Z">
          <w:pPr>
            <w:pStyle w:val="Nagwek2"/>
          </w:pPr>
        </w:pPrChange>
      </w:pPr>
    </w:p>
    <w:p w14:paraId="7C204909" w14:textId="50C0CF88" w:rsidR="00661E33" w:rsidRDefault="009721D6">
      <w:pPr>
        <w:rPr>
          <w:ins w:id="4706" w:author="Okot" w:date="2019-11-26T11:25:00Z"/>
        </w:rPr>
        <w:pPrChange w:id="4707" w:author="Okot" w:date="2019-11-27T10:41:00Z">
          <w:pPr>
            <w:pStyle w:val="Nagwek2"/>
          </w:pPr>
        </w:pPrChange>
      </w:pPr>
      <w:ins w:id="4708"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4709" w:author="Okot" w:date="2019-11-26T15:27:00Z"/>
        </w:rPr>
        <w:pPrChange w:id="4710" w:author="Okot" w:date="2019-11-27T10:41:00Z">
          <w:pPr>
            <w:pStyle w:val="Nagwek2"/>
          </w:pPr>
        </w:pPrChange>
      </w:pPr>
      <w:ins w:id="4711" w:author="Okot" w:date="2019-11-26T11:26:00Z">
        <w:r>
          <w:t>Przycisk „Edytuj” aktywuje okno modalne z formularzem do edycji wagi produktu/potrawy.</w:t>
        </w:r>
      </w:ins>
      <w:ins w:id="4712" w:author="Okot" w:date="2019-11-26T11:27:00Z">
        <w:r>
          <w:t xml:space="preserve"> Formularz będzie wygląda</w:t>
        </w:r>
      </w:ins>
      <w:ins w:id="4713" w:author="Okot" w:date="2019-11-26T11:28:00Z">
        <w:r w:rsidR="00D16E78">
          <w:t xml:space="preserve">ć </w:t>
        </w:r>
      </w:ins>
      <w:ins w:id="4714" w:author="Okot" w:date="2019-11-26T19:13:00Z">
        <w:r w:rsidR="001C080F">
          <w:t>podobnie</w:t>
        </w:r>
      </w:ins>
      <w:ins w:id="4715"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4716" w:author="Okot" w:date="2019-11-26T11:29:00Z">
        <w:r>
          <w:t>–</w:t>
        </w:r>
      </w:ins>
      <w:ins w:id="4717" w:author="Okot" w:date="2019-11-26T11:28:00Z">
        <w:r>
          <w:t xml:space="preserve"> do edycji dost</w:t>
        </w:r>
      </w:ins>
      <w:ins w:id="4718"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4719" w:author="Okot" w:date="2019-11-26T15:27:00Z"/>
        </w:rPr>
        <w:pPrChange w:id="4720" w:author="Okot" w:date="2019-11-27T10:41:00Z">
          <w:pPr>
            <w:pStyle w:val="Nagwek2"/>
          </w:pPr>
        </w:pPrChange>
      </w:pPr>
    </w:p>
    <w:p w14:paraId="425A0418" w14:textId="53C5837D" w:rsidR="00A26D47" w:rsidRDefault="006C0520">
      <w:pPr>
        <w:jc w:val="center"/>
        <w:rPr>
          <w:ins w:id="4721" w:author="Okot" w:date="2019-11-26T12:12:00Z"/>
        </w:rPr>
        <w:pPrChange w:id="4722" w:author="Okot" w:date="2019-11-27T10:41:00Z">
          <w:pPr>
            <w:pStyle w:val="Nagwek2"/>
          </w:pPr>
        </w:pPrChange>
      </w:pPr>
      <w:ins w:id="4723"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4724" w:author="Okot" w:date="2019-11-26T12:25:00Z"/>
        </w:rPr>
        <w:pPrChange w:id="4725" w:author="Okot" w:date="2019-11-27T10:41:00Z">
          <w:pPr>
            <w:pStyle w:val="Nagwek2"/>
          </w:pPr>
        </w:pPrChange>
      </w:pPr>
    </w:p>
    <w:p w14:paraId="79D89535" w14:textId="6D9AF055" w:rsidR="00A26D47" w:rsidRDefault="006C0520">
      <w:pPr>
        <w:jc w:val="center"/>
        <w:rPr>
          <w:ins w:id="4726" w:author="Okot" w:date="2019-11-27T12:40:00Z"/>
        </w:rPr>
        <w:pPrChange w:id="4727" w:author="Okot" w:date="2019-11-27T10:41:00Z">
          <w:pPr>
            <w:pStyle w:val="Nagwek2"/>
          </w:pPr>
        </w:pPrChange>
      </w:pPr>
      <w:ins w:id="4728" w:author="Okot" w:date="2019-11-26T12:23:00Z">
        <w:r>
          <w:t>Rys.</w:t>
        </w:r>
      </w:ins>
      <w:ins w:id="4729" w:author="Okot" w:date="2019-11-26T12:24:00Z">
        <w:r w:rsidR="00051C6B">
          <w:t> 5.11</w:t>
        </w:r>
        <w:r>
          <w:t>. Okno wyboru sposobu dodawania spożytego pożywienia.</w:t>
        </w:r>
      </w:ins>
    </w:p>
    <w:p w14:paraId="4359C910" w14:textId="77777777" w:rsidR="00EC4383" w:rsidRDefault="00EC4383">
      <w:pPr>
        <w:jc w:val="center"/>
        <w:rPr>
          <w:ins w:id="4730" w:author="Okot" w:date="2019-11-26T12:26:00Z"/>
        </w:rPr>
        <w:pPrChange w:id="4731" w:author="Okot" w:date="2019-11-27T10:41:00Z">
          <w:pPr>
            <w:pStyle w:val="Nagwek2"/>
          </w:pPr>
        </w:pPrChange>
      </w:pPr>
    </w:p>
    <w:p w14:paraId="4881C9C8" w14:textId="68AD96FA" w:rsidR="00675DDD" w:rsidRDefault="0096311E">
      <w:pPr>
        <w:rPr>
          <w:ins w:id="4732" w:author="Okot" w:date="2019-11-26T11:26:00Z"/>
        </w:rPr>
        <w:pPrChange w:id="4733" w:author="Okot" w:date="2019-11-27T10:41:00Z">
          <w:pPr>
            <w:pStyle w:val="Nagwek2"/>
          </w:pPr>
        </w:pPrChange>
      </w:pPr>
      <w:ins w:id="4734" w:author="Okot" w:date="2019-11-26T12:33:00Z">
        <w:r>
          <w:t xml:space="preserve">Po </w:t>
        </w:r>
      </w:ins>
      <w:ins w:id="4735" w:author="Okot" w:date="2019-11-26T12:26:00Z">
        <w:r>
          <w:t>a</w:t>
        </w:r>
        <w:r w:rsidR="00675DDD">
          <w:t>ktywowani</w:t>
        </w:r>
      </w:ins>
      <w:ins w:id="4736" w:author="Okot" w:date="2019-11-26T19:30:00Z">
        <w:r w:rsidR="00051C6B">
          <w:t>u</w:t>
        </w:r>
      </w:ins>
      <w:ins w:id="4737" w:author="Okot" w:date="2019-11-26T12:26:00Z">
        <w:r w:rsidR="00675DDD">
          <w:t xml:space="preserve"> przycisku dodawania pożywienia użytkownikowi zostanie w</w:t>
        </w:r>
        <w:r w:rsidR="00051C6B">
          <w:t xml:space="preserve">yświetlony formularz </w:t>
        </w:r>
      </w:ins>
      <w:ins w:id="4738" w:author="Okot" w:date="2019-11-26T19:31:00Z">
        <w:r w:rsidR="00051C6B">
          <w:t>wyboru posiłku, na który składają się trzy pola: kalendarz służący do wybory daty posiłku (31), zegar służący do wyboru godziny posiłku (32) oraz lista rozwijana służąca do wyboru typu posiłku (33)</w:t>
        </w:r>
      </w:ins>
      <w:ins w:id="4739" w:author="Okot" w:date="2019-11-26T19:32:00Z">
        <w:r w:rsidR="00051C6B">
          <w:t>. Po wprowadzeniu tych danych użytkownik może wybrać czy chce dodać potrawę (przycisk 34) czy pojedynczy produkt (przycisk 35).</w:t>
        </w:r>
      </w:ins>
      <w:ins w:id="4740" w:author="Okot" w:date="2019-11-26T19:33:00Z">
        <w:r w:rsidR="00051C6B">
          <w:t xml:space="preserve"> Może też</w:t>
        </w:r>
      </w:ins>
      <w:ins w:id="4741" w:author="Okot" w:date="2019-11-26T12:27:00Z">
        <w:r w:rsidR="00675DDD">
          <w:t xml:space="preserve"> zamkn</w:t>
        </w:r>
      </w:ins>
      <w:ins w:id="4742" w:author="Okot" w:date="2019-11-26T12:28:00Z">
        <w:r w:rsidR="00675DDD">
          <w:t>ąć okno bez wprowadzania czegokolwie</w:t>
        </w:r>
      </w:ins>
      <w:ins w:id="4743"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4744" w:author="Okot" w:date="2019-11-26T12:35:00Z"/>
        </w:rPr>
        <w:pPrChange w:id="4745" w:author="Okot" w:date="2019-11-27T10:41:00Z">
          <w:pPr>
            <w:pStyle w:val="Nagwek2"/>
          </w:pPr>
        </w:pPrChange>
      </w:pPr>
      <w:ins w:id="4746" w:author="Okot" w:date="2019-11-26T12:34:00Z">
        <w:r>
          <w:t>Jeśli użytkownik nie stworzył jeszcze żadnego przepisu albo nie ma aktywnej gotowej potrawy, po wybraniu przez niego opcji „Dodaj potrawę” zostanie wyświetlone okno dialogowe informuj</w:t>
        </w:r>
      </w:ins>
      <w:ins w:id="4747" w:author="Okot" w:date="2019-11-26T12:35:00Z">
        <w:r w:rsidR="00051C6B">
          <w:t>ące go</w:t>
        </w:r>
        <w:r>
          <w:t xml:space="preserve"> o braku potraw do dodania.</w:t>
        </w:r>
      </w:ins>
    </w:p>
    <w:p w14:paraId="619BFD39" w14:textId="0E59EBCC" w:rsidR="0096311E" w:rsidRDefault="00FD18CC">
      <w:pPr>
        <w:rPr>
          <w:ins w:id="4748" w:author="Okot" w:date="2019-11-26T12:35:00Z"/>
        </w:rPr>
        <w:pPrChange w:id="4749" w:author="Okot" w:date="2019-11-27T10:41:00Z">
          <w:pPr>
            <w:pStyle w:val="Nagwek2"/>
          </w:pPr>
        </w:pPrChange>
      </w:pPr>
      <w:ins w:id="4750" w:author="Okot" w:date="2019-11-26T12:35:00Z">
        <w:r>
          <w:t>Wybranie opcji „Dodaj produkt” przekieruje użytkownika do formularza wyboru produktów.</w:t>
        </w:r>
      </w:ins>
    </w:p>
    <w:p w14:paraId="58534A65" w14:textId="77777777" w:rsidR="00FD18CC" w:rsidRDefault="00FD18CC">
      <w:pPr>
        <w:rPr>
          <w:ins w:id="4751" w:author="Okot" w:date="2019-11-26T15:14:00Z"/>
        </w:rPr>
        <w:pPrChange w:id="4752" w:author="Okot" w:date="2019-11-27T10:41:00Z">
          <w:pPr>
            <w:pStyle w:val="Nagwek2"/>
          </w:pPr>
        </w:pPrChange>
      </w:pPr>
    </w:p>
    <w:p w14:paraId="3D414D7A" w14:textId="5708347F" w:rsidR="00D16E78" w:rsidRDefault="00D16E78">
      <w:pPr>
        <w:ind w:firstLine="0"/>
        <w:jc w:val="center"/>
        <w:rPr>
          <w:ins w:id="4753" w:author="Okot" w:date="2019-11-26T12:35:00Z"/>
        </w:rPr>
        <w:pPrChange w:id="4754" w:author="Okot" w:date="2019-11-27T10:44:00Z">
          <w:pPr>
            <w:pStyle w:val="Nagwek2"/>
          </w:pPr>
        </w:pPrChange>
      </w:pPr>
      <w:ins w:id="4755"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4756" w:author="Okot" w:date="2019-11-26T15:16:00Z"/>
        </w:rPr>
        <w:pPrChange w:id="4757" w:author="Okot" w:date="2019-11-27T10:41:00Z">
          <w:pPr>
            <w:pStyle w:val="Nagwek2"/>
          </w:pPr>
        </w:pPrChange>
      </w:pPr>
    </w:p>
    <w:p w14:paraId="2AB7A230" w14:textId="409606B2" w:rsidR="00FD18CC" w:rsidRDefault="00D16E78">
      <w:pPr>
        <w:jc w:val="center"/>
        <w:rPr>
          <w:ins w:id="4758" w:author="Okot" w:date="2019-11-26T15:17:00Z"/>
        </w:rPr>
        <w:pPrChange w:id="4759" w:author="Okot" w:date="2019-11-27T10:41:00Z">
          <w:pPr>
            <w:pStyle w:val="Nagwek2"/>
          </w:pPr>
        </w:pPrChange>
      </w:pPr>
      <w:ins w:id="4760" w:author="Okot" w:date="2019-11-26T15:15:00Z">
        <w:r>
          <w:t>Rys. </w:t>
        </w:r>
        <w:r w:rsidR="00BC6B90">
          <w:t>5.12</w:t>
        </w:r>
        <w:r>
          <w:t>. Okno dodawania spożytego produktu.</w:t>
        </w:r>
      </w:ins>
    </w:p>
    <w:p w14:paraId="5FEBCFBA" w14:textId="77777777" w:rsidR="00D16E78" w:rsidRDefault="00D16E78">
      <w:pPr>
        <w:rPr>
          <w:ins w:id="4761" w:author="Okot" w:date="2019-11-26T15:17:00Z"/>
        </w:rPr>
        <w:pPrChange w:id="4762" w:author="Okot" w:date="2019-11-27T10:41:00Z">
          <w:pPr>
            <w:pStyle w:val="Nagwek2"/>
          </w:pPr>
        </w:pPrChange>
      </w:pPr>
    </w:p>
    <w:p w14:paraId="72FC030A" w14:textId="2E43334E" w:rsidR="00D16E78" w:rsidRDefault="00D16E78">
      <w:pPr>
        <w:rPr>
          <w:ins w:id="4763" w:author="Okot" w:date="2019-11-26T15:23:00Z"/>
        </w:rPr>
        <w:pPrChange w:id="4764" w:author="Okot" w:date="2019-11-27T10:41:00Z">
          <w:pPr>
            <w:pStyle w:val="Nagwek2"/>
          </w:pPr>
        </w:pPrChange>
      </w:pPr>
      <w:ins w:id="4765" w:author="Okot" w:date="2019-11-26T15:17:00Z">
        <w:r>
          <w:t>Formularz dodawania produktu do posiłku składa się z dw</w:t>
        </w:r>
      </w:ins>
      <w:ins w:id="4766" w:author="Okot" w:date="2019-11-26T15:22:00Z">
        <w:r>
          <w:t>óch</w:t>
        </w:r>
      </w:ins>
      <w:ins w:id="4767" w:author="Okot" w:date="2019-11-26T15:17:00Z">
        <w:r>
          <w:t xml:space="preserve"> pól: </w:t>
        </w:r>
      </w:ins>
      <w:ins w:id="4768" w:author="Okot" w:date="2019-11-26T15:22:00Z">
        <w:r>
          <w:t>n</w:t>
        </w:r>
      </w:ins>
      <w:ins w:id="4769" w:author="Okot" w:date="2019-11-26T15:17:00Z">
        <w:r>
          <w:t>azwy produktu</w:t>
        </w:r>
      </w:ins>
      <w:ins w:id="4770" w:author="Okot" w:date="2019-11-26T15:19:00Z">
        <w:r w:rsidR="00B578AE">
          <w:t> (36</w:t>
        </w:r>
        <w:r>
          <w:t>)</w:t>
        </w:r>
      </w:ins>
      <w:ins w:id="4771" w:author="Okot" w:date="2019-11-26T15:17:00Z">
        <w:r>
          <w:t xml:space="preserve"> oraz wagi</w:t>
        </w:r>
      </w:ins>
      <w:ins w:id="4772" w:author="Okot" w:date="2019-11-26T15:19:00Z">
        <w:r w:rsidR="00B578AE">
          <w:t> (37</w:t>
        </w:r>
        <w:r>
          <w:t>)</w:t>
        </w:r>
      </w:ins>
      <w:ins w:id="4773" w:author="Okot" w:date="2019-11-26T15:17:00Z">
        <w:r>
          <w:t>. Kiedy użytkownik zaczyna wpisywać nazwę produktu w pole, system podpowiada produkty zaczynaj</w:t>
        </w:r>
      </w:ins>
      <w:ins w:id="4774" w:author="Okot" w:date="2019-11-26T15:18:00Z">
        <w:r>
          <w:t>ące się od tej samej zbitki liter. Po wybraniu produktu użytkownik wpisuje jego wagę</w:t>
        </w:r>
      </w:ins>
      <w:ins w:id="4775" w:author="Okot" w:date="2019-11-26T15:19:00Z">
        <w:r>
          <w:t>. Kiedy te dwie rzeczy są uzupełnione można zapisać</w:t>
        </w:r>
      </w:ins>
      <w:ins w:id="4776" w:author="Okot" w:date="2019-11-26T15:20:00Z">
        <w:r>
          <w:t xml:space="preserve"> pożywienie i wr</w:t>
        </w:r>
      </w:ins>
      <w:ins w:id="4777" w:author="Okot" w:date="2019-11-26T15:21:00Z">
        <w:r>
          <w:t>ócić do okna startoweg</w:t>
        </w:r>
        <w:r w:rsidR="00B578AE">
          <w:t>o za pomocą przycisku zapisu (40</w:t>
        </w:r>
        <w:r>
          <w:t>) lub aktywować przycisk dodawania kolejnego produ</w:t>
        </w:r>
        <w:r w:rsidR="00B578AE">
          <w:t>ktu (38</w:t>
        </w:r>
        <w:r>
          <w:t>)</w:t>
        </w:r>
      </w:ins>
      <w:ins w:id="4778" w:author="Okot" w:date="2019-11-26T19:35:00Z">
        <w:r w:rsidR="00B578AE">
          <w:t xml:space="preserve"> – wywoła to wyświetlenie kolejnych pól takich samych jak</w:t>
        </w:r>
      </w:ins>
      <w:ins w:id="4779" w:author="Okot" w:date="2019-11-26T19:36:00Z">
        <w:r w:rsidR="00B578AE">
          <w:t> (36) i (37) bezpośrednio po oryginalnymi polami oraz obniżenie przycisku (</w:t>
        </w:r>
        <w:r w:rsidR="00BC6B90">
          <w:t>38</w:t>
        </w:r>
        <w:r w:rsidR="00B578AE">
          <w:t>)</w:t>
        </w:r>
      </w:ins>
      <w:ins w:id="4780" w:author="Okot" w:date="2019-11-26T15:22:00Z">
        <w:r>
          <w:t xml:space="preserve">. </w:t>
        </w:r>
      </w:ins>
      <w:ins w:id="4781" w:author="Okot" w:date="2019-11-26T15:23:00Z">
        <w:r>
          <w:t xml:space="preserve">Można też wyjść z formularza bez zapisywania czegokolwiek (8). </w:t>
        </w:r>
      </w:ins>
    </w:p>
    <w:p w14:paraId="16BA4FDA" w14:textId="77777777" w:rsidR="00023E3E" w:rsidRDefault="00D16E78">
      <w:pPr>
        <w:rPr>
          <w:ins w:id="4782" w:author="Okot" w:date="2019-11-26T19:37:00Z"/>
        </w:rPr>
        <w:pPrChange w:id="4783" w:author="Okot" w:date="2019-11-27T10:41:00Z">
          <w:pPr>
            <w:pStyle w:val="Nagwek2"/>
          </w:pPr>
        </w:pPrChange>
      </w:pPr>
      <w:ins w:id="4784" w:author="Okot" w:date="2019-11-26T15:23:00Z">
        <w:r>
          <w:t>Jeśli użytkownik będzie próbował zapisać formularz, w którym będzie brakowało danych, system wyś</w:t>
        </w:r>
        <w:r w:rsidR="00C000EC">
          <w:t>wietli okno dialogowe, informuj</w:t>
        </w:r>
      </w:ins>
      <w:ins w:id="4785" w:author="Okot" w:date="2019-11-26T15:24:00Z">
        <w:r w:rsidR="00C000EC">
          <w:t>ące, jaki błąd wyst</w:t>
        </w:r>
      </w:ins>
      <w:ins w:id="4786" w:author="Okot" w:date="2019-11-26T15:25:00Z">
        <w:r w:rsidR="00C000EC">
          <w:t>ąpił.</w:t>
        </w:r>
      </w:ins>
    </w:p>
    <w:p w14:paraId="22C26018" w14:textId="3B665149" w:rsidR="00BC6B90" w:rsidRDefault="00BC6B90">
      <w:pPr>
        <w:rPr>
          <w:ins w:id="4787" w:author="Okot" w:date="2019-11-27T10:46:00Z"/>
        </w:rPr>
        <w:pPrChange w:id="4788" w:author="Okot" w:date="2019-11-27T10:41:00Z">
          <w:pPr>
            <w:pStyle w:val="Nagwek2"/>
          </w:pPr>
        </w:pPrChange>
      </w:pPr>
      <w:ins w:id="4789" w:author="Okot" w:date="2019-11-26T19:37:00Z">
        <w:r>
          <w:t>Aktywowanie dodawania produktu spoza bazy</w:t>
        </w:r>
      </w:ins>
      <w:ins w:id="4790" w:author="Okot" w:date="2019-11-26T19:39:00Z">
        <w:r>
          <w:t xml:space="preserve"> przekieruje użytkownika do formularza dodawania nowego produktu</w:t>
        </w:r>
      </w:ins>
      <w:ins w:id="4791" w:author="Okot" w:date="2019-11-26T19:40:00Z">
        <w:r>
          <w:t> (rysunek 5.13)</w:t>
        </w:r>
      </w:ins>
      <w:ins w:id="4792" w:author="Okot" w:date="2019-11-26T19:37:00Z">
        <w:r>
          <w:t xml:space="preserve"> </w:t>
        </w:r>
      </w:ins>
      <w:ins w:id="4793" w:author="Okot" w:date="2019-11-26T19:40:00Z">
        <w:r>
          <w:t xml:space="preserve">Jeśli w momencie aktywacji formularz dodawania produktu do posiłku był poprawnie wypełniony, </w:t>
        </w:r>
      </w:ins>
      <w:ins w:id="4794" w:author="Okot" w:date="2019-11-26T19:37:00Z">
        <w:r>
          <w:t>wy</w:t>
        </w:r>
      </w:ins>
      <w:ins w:id="4795" w:author="Okot" w:date="2019-11-26T19:40:00Z">
        <w:r>
          <w:t>świetlone zostanie</w:t>
        </w:r>
      </w:ins>
      <w:ins w:id="4796" w:author="Okot" w:date="2019-11-26T19:38:00Z">
        <w:r>
          <w:t xml:space="preserve"> okno dialogowe pytające czy zapisać dotychczas wprowadzone produkty. Po potwierdzeniu lub anulowaniu tej akcji u</w:t>
        </w:r>
      </w:ins>
      <w:ins w:id="4797" w:author="Okot" w:date="2019-11-26T19:39:00Z">
        <w:r>
          <w:t xml:space="preserve">żytkownik zostanie przekierowany do </w:t>
        </w:r>
      </w:ins>
      <w:ins w:id="4798" w:author="Okot" w:date="2019-11-26T19:41:00Z">
        <w:r>
          <w:t xml:space="preserve">w/w </w:t>
        </w:r>
      </w:ins>
      <w:ins w:id="4799" w:author="Okot" w:date="2019-11-26T19:39:00Z">
        <w:r>
          <w:t>formularza.</w:t>
        </w:r>
      </w:ins>
    </w:p>
    <w:p w14:paraId="2F436543" w14:textId="77777777" w:rsidR="00D15F31" w:rsidRDefault="00D15F31">
      <w:pPr>
        <w:ind w:firstLine="0"/>
        <w:rPr>
          <w:ins w:id="4800" w:author="Okot" w:date="2019-11-27T10:46:00Z"/>
        </w:rPr>
        <w:pPrChange w:id="4801" w:author="Okot" w:date="2019-11-27T10:46:00Z">
          <w:pPr>
            <w:pStyle w:val="Nagwek2"/>
          </w:pPr>
        </w:pPrChange>
      </w:pPr>
    </w:p>
    <w:p w14:paraId="47907A21" w14:textId="3FD007E7" w:rsidR="00D15F31" w:rsidRDefault="00D15F31">
      <w:pPr>
        <w:ind w:firstLine="0"/>
        <w:jc w:val="center"/>
        <w:rPr>
          <w:ins w:id="4802" w:author="Okot" w:date="2019-11-26T19:41:00Z"/>
        </w:rPr>
        <w:pPrChange w:id="4803" w:author="Okot" w:date="2019-11-27T10:48:00Z">
          <w:pPr>
            <w:pStyle w:val="Nagwek2"/>
          </w:pPr>
        </w:pPrChange>
      </w:pPr>
      <w:ins w:id="4804"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4805" w:author="Okot" w:date="2019-11-26T19:41:00Z"/>
        </w:rPr>
        <w:pPrChange w:id="4806" w:author="Okot" w:date="2019-11-27T10:41:00Z">
          <w:pPr>
            <w:pStyle w:val="Nagwek2"/>
          </w:pPr>
        </w:pPrChange>
      </w:pPr>
    </w:p>
    <w:p w14:paraId="61BFC632" w14:textId="0D0F115D" w:rsidR="00BB7F69" w:rsidRDefault="00BB7F69">
      <w:pPr>
        <w:jc w:val="center"/>
        <w:rPr>
          <w:ins w:id="4807" w:author="Okot" w:date="2019-11-26T19:41:00Z"/>
        </w:rPr>
      </w:pPr>
      <w:ins w:id="4808" w:author="Okot" w:date="2019-11-26T19:41:00Z">
        <w:r>
          <w:t>Rys. 5.13. Formularz dodawania produktu spoza bazy.</w:t>
        </w:r>
      </w:ins>
    </w:p>
    <w:p w14:paraId="04EF0C84" w14:textId="77777777" w:rsidR="00BB7F69" w:rsidRDefault="00BB7F69">
      <w:pPr>
        <w:rPr>
          <w:ins w:id="4809" w:author="Okot" w:date="2019-11-27T10:51:00Z"/>
        </w:rPr>
        <w:pPrChange w:id="4810" w:author="Okot" w:date="2019-11-27T10:41:00Z">
          <w:pPr>
            <w:pStyle w:val="Nagwek2"/>
          </w:pPr>
        </w:pPrChange>
      </w:pPr>
    </w:p>
    <w:p w14:paraId="5A90926F" w14:textId="5F79702E" w:rsidR="00F41E80" w:rsidRDefault="00D15F31">
      <w:pPr>
        <w:rPr>
          <w:ins w:id="4811" w:author="Okot" w:date="2019-11-27T11:26:00Z"/>
        </w:rPr>
        <w:pPrChange w:id="4812" w:author="Okot" w:date="2019-11-27T10:41:00Z">
          <w:pPr>
            <w:pStyle w:val="Nagwek2"/>
          </w:pPr>
        </w:pPrChange>
      </w:pPr>
      <w:ins w:id="4813" w:author="Okot" w:date="2019-11-27T10:51:00Z">
        <w:r>
          <w:t>Podstawowy formularz dodawania nowego produktu sk</w:t>
        </w:r>
      </w:ins>
      <w:ins w:id="4814" w:author="Okot" w:date="2019-11-27T10:52:00Z">
        <w:r>
          <w:t>łada się z sześciu pól: nazwy produktu</w:t>
        </w:r>
      </w:ins>
      <w:ins w:id="4815" w:author="Okot" w:date="2019-11-27T12:06:00Z">
        <w:r w:rsidR="00373225">
          <w:t> (42)</w:t>
        </w:r>
      </w:ins>
      <w:ins w:id="4816" w:author="Okot" w:date="2019-11-27T10:52:00Z">
        <w:r>
          <w:t>, wagi</w:t>
        </w:r>
      </w:ins>
      <w:ins w:id="4817" w:author="Okot" w:date="2019-11-27T12:06:00Z">
        <w:r w:rsidR="00373225">
          <w:t> (43)</w:t>
        </w:r>
      </w:ins>
      <w:ins w:id="4818" w:author="Okot" w:date="2019-11-27T10:52:00Z">
        <w:r>
          <w:t>, kalorii</w:t>
        </w:r>
      </w:ins>
      <w:ins w:id="4819" w:author="Okot" w:date="2019-11-27T12:06:00Z">
        <w:r w:rsidR="00373225">
          <w:t> (</w:t>
        </w:r>
      </w:ins>
      <w:ins w:id="4820" w:author="Okot" w:date="2019-11-27T12:07:00Z">
        <w:r w:rsidR="00373225">
          <w:t>44)</w:t>
        </w:r>
      </w:ins>
      <w:ins w:id="4821" w:author="Okot" w:date="2019-11-27T10:52:00Z">
        <w:r>
          <w:t>, białka</w:t>
        </w:r>
      </w:ins>
      <w:ins w:id="4822" w:author="Okot" w:date="2019-11-27T12:07:00Z">
        <w:r w:rsidR="00373225">
          <w:t> (45)</w:t>
        </w:r>
      </w:ins>
      <w:ins w:id="4823" w:author="Okot" w:date="2019-11-27T10:52:00Z">
        <w:r>
          <w:t>, węglowodanów</w:t>
        </w:r>
      </w:ins>
      <w:ins w:id="4824" w:author="Okot" w:date="2019-11-27T12:07:00Z">
        <w:r w:rsidR="00373225">
          <w:t> (46)</w:t>
        </w:r>
      </w:ins>
      <w:ins w:id="4825" w:author="Okot" w:date="2019-11-27T10:52:00Z">
        <w:r>
          <w:t xml:space="preserve"> i tłuszczów</w:t>
        </w:r>
      </w:ins>
      <w:ins w:id="4826" w:author="Okot" w:date="2019-11-27T12:07:00Z">
        <w:r w:rsidR="00373225">
          <w:t> (47)</w:t>
        </w:r>
      </w:ins>
      <w:ins w:id="4827" w:author="Okot" w:date="2019-11-27T11:14:00Z">
        <w:r w:rsidR="00F41E80">
          <w:t xml:space="preserve"> oraz dwóch przycisków: jednego służącego do dodania produktu do posi</w:t>
        </w:r>
      </w:ins>
      <w:ins w:id="4828" w:author="Okot" w:date="2019-11-27T11:15:00Z">
        <w:r w:rsidR="00F41E80">
          <w:t>łku</w:t>
        </w:r>
      </w:ins>
      <w:ins w:id="4829" w:author="Okot" w:date="2019-11-27T12:07:00Z">
        <w:r w:rsidR="00373225">
          <w:t> (48)</w:t>
        </w:r>
      </w:ins>
      <w:ins w:id="4830" w:author="Okot" w:date="2019-11-27T11:15:00Z">
        <w:r w:rsidR="00F41E80">
          <w:t xml:space="preserve"> i drugiego </w:t>
        </w:r>
      </w:ins>
      <w:ins w:id="4831" w:author="Okot" w:date="2019-11-27T11:16:00Z">
        <w:r w:rsidR="00F41E80">
          <w:t>służącego do zapisu produktu na stałe w bazie</w:t>
        </w:r>
      </w:ins>
      <w:ins w:id="4832" w:author="Okot" w:date="2019-11-27T12:07:00Z">
        <w:r w:rsidR="00373225">
          <w:t> (40)</w:t>
        </w:r>
      </w:ins>
      <w:ins w:id="4833" w:author="Okot" w:date="2019-11-27T11:16:00Z">
        <w:r w:rsidR="00F41E80">
          <w:t>.</w:t>
        </w:r>
      </w:ins>
    </w:p>
    <w:p w14:paraId="64A1387A" w14:textId="6BAC6555" w:rsidR="00022AEC" w:rsidRDefault="00022AEC">
      <w:pPr>
        <w:rPr>
          <w:ins w:id="4834" w:author="Okot" w:date="2019-11-27T11:13:00Z"/>
        </w:rPr>
        <w:pPrChange w:id="4835" w:author="Okot" w:date="2019-11-27T10:41:00Z">
          <w:pPr>
            <w:pStyle w:val="Nagwek2"/>
          </w:pPr>
        </w:pPrChange>
      </w:pPr>
      <w:ins w:id="4836" w:author="Okot" w:date="2019-11-27T11:27:00Z">
        <w:r>
          <w:t>Kiedy użytkownik będzie chciał dodać produkt do posiłku wystarczy</w:t>
        </w:r>
      </w:ins>
      <w:ins w:id="4837" w:author="Okot" w:date="2019-11-27T11:29:00Z">
        <w:r>
          <w:t>,</w:t>
        </w:r>
      </w:ins>
      <w:ins w:id="4838" w:author="Okot" w:date="2019-11-27T11:27:00Z">
        <w:r>
          <w:t xml:space="preserve"> że wprowadzi nazwę</w:t>
        </w:r>
      </w:ins>
      <w:ins w:id="4839" w:author="Okot" w:date="2019-11-27T11:28:00Z">
        <w:r>
          <w:t xml:space="preserve"> produktu. </w:t>
        </w:r>
      </w:ins>
      <w:ins w:id="4840" w:author="Okot" w:date="2019-11-27T11:29:00Z">
        <w:r>
          <w:t>Nazwa produktu musi by</w:t>
        </w:r>
      </w:ins>
      <w:ins w:id="4841" w:author="Okot" w:date="2019-11-27T11:30:00Z">
        <w:r>
          <w:t xml:space="preserve">ć unikalna. </w:t>
        </w:r>
      </w:ins>
      <w:ins w:id="4842" w:author="Okot" w:date="2019-11-27T11:31:00Z">
        <w:r>
          <w:t>Jeśli w bazie znajduje się już produkt o takiej</w:t>
        </w:r>
      </w:ins>
      <w:ins w:id="4843" w:author="Okot" w:date="2019-11-27T11:32:00Z">
        <w:r>
          <w:t xml:space="preserve"> nazwie</w:t>
        </w:r>
      </w:ins>
      <w:ins w:id="4844" w:author="Okot" w:date="2019-11-27T11:31:00Z">
        <w:r>
          <w:t>,</w:t>
        </w:r>
      </w:ins>
      <w:ins w:id="4845" w:author="Okot" w:date="2019-11-27T11:32:00Z">
        <w:r>
          <w:t xml:space="preserve"> kiedy u</w:t>
        </w:r>
      </w:ins>
      <w:ins w:id="4846" w:author="Okot" w:date="2019-11-27T11:33:00Z">
        <w:r>
          <w:t>żytkownik będzie chciał dodać lub za</w:t>
        </w:r>
      </w:ins>
      <w:ins w:id="4847" w:author="Okot" w:date="2019-11-27T11:34:00Z">
        <w:r>
          <w:t>pisać produkt, wyświetli się okno dialogowe informujące o powt</w:t>
        </w:r>
      </w:ins>
      <w:ins w:id="4848" w:author="Okot" w:date="2019-11-27T11:35:00Z">
        <w:r>
          <w:t>órzeniu.</w:t>
        </w:r>
      </w:ins>
      <w:ins w:id="4849" w:author="Okot" w:date="2019-11-27T11:33:00Z">
        <w:r>
          <w:t xml:space="preserve"> </w:t>
        </w:r>
      </w:ins>
      <w:ins w:id="4850" w:author="Okot" w:date="2019-11-27T11:32:00Z">
        <w:r>
          <w:t xml:space="preserve"> </w:t>
        </w:r>
      </w:ins>
      <w:ins w:id="4851" w:author="Okot" w:date="2019-11-27T11:31:00Z">
        <w:r>
          <w:t xml:space="preserve"> </w:t>
        </w:r>
      </w:ins>
    </w:p>
    <w:p w14:paraId="79EA9BAD" w14:textId="77777777" w:rsidR="00980FBF" w:rsidRDefault="00D15F31">
      <w:pPr>
        <w:rPr>
          <w:ins w:id="4852" w:author="Okot" w:date="2019-11-27T11:43:00Z"/>
        </w:rPr>
        <w:pPrChange w:id="4853" w:author="Okot" w:date="2019-11-27T10:41:00Z">
          <w:pPr>
            <w:pStyle w:val="Nagwek2"/>
          </w:pPr>
        </w:pPrChange>
      </w:pPr>
      <w:ins w:id="4854" w:author="Okot" w:date="2019-11-27T10:53:00Z">
        <w:r>
          <w:t xml:space="preserve">Jeśli użytkownik </w:t>
        </w:r>
      </w:ins>
      <w:ins w:id="4855" w:author="Okot" w:date="2019-11-27T10:54:00Z">
        <w:r>
          <w:t>będzie</w:t>
        </w:r>
      </w:ins>
      <w:ins w:id="4856" w:author="Okot" w:date="2019-11-27T11:39:00Z">
        <w:r w:rsidR="00980FBF">
          <w:t xml:space="preserve"> chciał zapisać produkt w bazie na stałe, oprócz unikalnej nazwy produktu, musi jeszcze wprowadzi</w:t>
        </w:r>
      </w:ins>
      <w:ins w:id="4857" w:author="Okot" w:date="2019-11-27T11:40:00Z">
        <w:r w:rsidR="00980FBF">
          <w:t>ć</w:t>
        </w:r>
      </w:ins>
      <w:ins w:id="4858" w:author="Okot" w:date="2019-11-27T11:41:00Z">
        <w:r w:rsidR="00980FBF">
          <w:t xml:space="preserve"> jego kaloryczno</w:t>
        </w:r>
      </w:ins>
      <w:ins w:id="4859" w:author="Okot" w:date="2019-11-27T11:42:00Z">
        <w:r w:rsidR="00980FBF">
          <w:t>ść oraz spożytą wagę. Jeżeli będzie</w:t>
        </w:r>
      </w:ins>
      <w:ins w:id="4860" w:author="Okot" w:date="2019-11-27T10:54:00Z">
        <w:r>
          <w:t xml:space="preserve"> próbował zapisać produkt nie wprowadziwszy tych danych, wyświetlone zostanie okno dialogowe in</w:t>
        </w:r>
        <w:r w:rsidR="00BC17F7">
          <w:t xml:space="preserve">formujące o </w:t>
        </w:r>
      </w:ins>
      <w:ins w:id="4861" w:author="Okot" w:date="2019-11-27T10:56:00Z">
        <w:r w:rsidR="00BC17F7">
          <w:t xml:space="preserve">braku niezbędnych informacji. </w:t>
        </w:r>
      </w:ins>
    </w:p>
    <w:p w14:paraId="4DBD6566" w14:textId="7DE2AE5A" w:rsidR="00D15F31" w:rsidRDefault="00980FBF">
      <w:pPr>
        <w:rPr>
          <w:ins w:id="4862" w:author="Okot" w:date="2019-11-26T15:25:00Z"/>
        </w:rPr>
        <w:pPrChange w:id="4863" w:author="Okot" w:date="2019-11-27T10:41:00Z">
          <w:pPr>
            <w:pStyle w:val="Nagwek2"/>
          </w:pPr>
        </w:pPrChange>
      </w:pPr>
      <w:ins w:id="4864" w:author="Okot" w:date="2019-11-27T11:44:00Z">
        <w:r>
          <w:t>Niezależnie od tego czy u</w:t>
        </w:r>
      </w:ins>
      <w:ins w:id="4865" w:author="Okot" w:date="2019-11-27T11:45:00Z">
        <w:r>
          <w:t xml:space="preserve">żytkownik dodaje produkt do posiłku jednorazowo czy wprowadza go na stałe do </w:t>
        </w:r>
      </w:ins>
      <w:ins w:id="4866" w:author="Okot" w:date="2019-11-27T11:46:00Z">
        <w:r>
          <w:t>systemu</w:t>
        </w:r>
      </w:ins>
      <w:ins w:id="4867" w:author="Okot" w:date="2019-11-27T11:45:00Z">
        <w:r w:rsidR="0090453F">
          <w:t xml:space="preserve"> po</w:t>
        </w:r>
      </w:ins>
      <w:ins w:id="4868" w:author="Okot" w:date="2019-11-27T11:02:00Z">
        <w:r w:rsidR="0090453F">
          <w:t xml:space="preserve"> wprowadzeniu</w:t>
        </w:r>
        <w:r w:rsidR="00BC17F7">
          <w:t xml:space="preserve"> informacj</w:t>
        </w:r>
      </w:ins>
      <w:ins w:id="4869" w:author="Okot" w:date="2019-11-27T11:49:00Z">
        <w:r w:rsidR="0090453F">
          <w:t>i</w:t>
        </w:r>
      </w:ins>
      <w:ins w:id="4870" w:author="Okot" w:date="2019-11-27T11:02:00Z">
        <w:r w:rsidR="00BC17F7">
          <w:t xml:space="preserve"> w tej cz</w:t>
        </w:r>
      </w:ins>
      <w:ins w:id="4871" w:author="Okot" w:date="2019-11-27T11:03:00Z">
        <w:r w:rsidR="00BC17F7">
          <w:t xml:space="preserve">ęści formularza, może zdecydować </w:t>
        </w:r>
      </w:ins>
      <w:ins w:id="4872" w:author="Okot" w:date="2019-11-27T11:49:00Z">
        <w:r w:rsidR="0090453F">
          <w:t xml:space="preserve">poprzestać </w:t>
        </w:r>
      </w:ins>
      <w:ins w:id="4873" w:author="Okot" w:date="2019-11-27T11:50:00Z">
        <w:r w:rsidR="0090453F">
          <w:t>na tych</w:t>
        </w:r>
      </w:ins>
      <w:ins w:id="4874" w:author="Okot" w:date="2019-11-27T11:49:00Z">
        <w:r w:rsidR="0090453F">
          <w:t xml:space="preserve"> informa</w:t>
        </w:r>
      </w:ins>
      <w:ins w:id="4875" w:author="Okot" w:date="2019-11-27T11:50:00Z">
        <w:r w:rsidR="0090453F">
          <w:t>cja</w:t>
        </w:r>
      </w:ins>
      <w:ins w:id="4876" w:author="Okot" w:date="2019-11-27T11:49:00Z">
        <w:r w:rsidR="0090453F">
          <w:t xml:space="preserve">ch lub </w:t>
        </w:r>
      </w:ins>
      <w:ins w:id="4877" w:author="Okot" w:date="2019-11-27T11:04:00Z">
        <w:r w:rsidR="00BC17F7">
          <w:t>przejść do dalszej części formularza</w:t>
        </w:r>
      </w:ins>
      <w:ins w:id="4878" w:author="Okot" w:date="2019-11-27T12:04:00Z">
        <w:r w:rsidR="00373225">
          <w:t> (41)</w:t>
        </w:r>
      </w:ins>
      <w:ins w:id="4879" w:author="Okot" w:date="2019-11-27T11:03:00Z">
        <w:r w:rsidR="0090453F">
          <w:t>,</w:t>
        </w:r>
      </w:ins>
      <w:ins w:id="4880" w:author="Okot" w:date="2019-11-27T11:50:00Z">
        <w:r w:rsidR="0090453F">
          <w:t xml:space="preserve"> </w:t>
        </w:r>
      </w:ins>
      <w:ins w:id="4881" w:author="Okot" w:date="2019-11-27T11:03:00Z">
        <w:r w:rsidR="0090453F">
          <w:t>kt</w:t>
        </w:r>
      </w:ins>
      <w:ins w:id="4882" w:author="Okot" w:date="2019-11-27T11:50:00Z">
        <w:r w:rsidR="0090453F">
          <w:t xml:space="preserve">óra </w:t>
        </w:r>
      </w:ins>
      <w:ins w:id="4883" w:author="Okot" w:date="2019-11-27T11:51:00Z">
        <w:r w:rsidR="0090453F">
          <w:t xml:space="preserve">pod względem graficznym </w:t>
        </w:r>
      </w:ins>
      <w:ins w:id="4884" w:author="Okot" w:date="2019-11-27T11:50:00Z">
        <w:r w:rsidR="0090453F">
          <w:t>wygląda tak samo</w:t>
        </w:r>
      </w:ins>
      <w:ins w:id="4885" w:author="Okot" w:date="2019-11-27T11:03:00Z">
        <w:r w:rsidR="0090453F">
          <w:t xml:space="preserve">. </w:t>
        </w:r>
      </w:ins>
      <w:ins w:id="4886" w:author="Okot" w:date="2019-11-27T11:52:00Z">
        <w:r w:rsidR="0090453F">
          <w:t>Nowe pola, które użytkownik może wypełnić to</w:t>
        </w:r>
      </w:ins>
      <w:ins w:id="4887" w:author="Okot" w:date="2019-11-27T11:53:00Z">
        <w:r w:rsidR="0090453F">
          <w:t>: cukier, błonnik, t</w:t>
        </w:r>
      </w:ins>
      <w:ins w:id="4888" w:author="Okot" w:date="2019-11-27T11:54:00Z">
        <w:r w:rsidR="0090453F">
          <w:t xml:space="preserve">łuszcze </w:t>
        </w:r>
      </w:ins>
      <w:ins w:id="4889" w:author="Okot" w:date="2019-11-27T11:55:00Z">
        <w:r w:rsidR="0090453F">
          <w:t>nasycone,</w:t>
        </w:r>
      </w:ins>
      <w:ins w:id="4890" w:author="Okot" w:date="2019-11-27T11:56:00Z">
        <w:r w:rsidR="0090453F">
          <w:t xml:space="preserve"> wielonienasycone,</w:t>
        </w:r>
      </w:ins>
      <w:ins w:id="4891" w:author="Okot" w:date="2019-11-27T11:55:00Z">
        <w:r w:rsidR="0090453F">
          <w:t xml:space="preserve"> trans, Omega-3, </w:t>
        </w:r>
      </w:ins>
      <w:ins w:id="4892" w:author="Okot" w:date="2019-11-27T11:56:00Z">
        <w:r w:rsidR="0090453F">
          <w:t>ALA</w:t>
        </w:r>
        <w:r w:rsidR="00866A42">
          <w:t xml:space="preserve">. </w:t>
        </w:r>
        <w:r w:rsidR="00866A42">
          <w:lastRenderedPageBreak/>
          <w:t xml:space="preserve">Wszystkie pola są nieobowiązkowe. </w:t>
        </w:r>
      </w:ins>
      <w:ins w:id="4893" w:author="Okot" w:date="2019-11-27T11:57:00Z">
        <w:r w:rsidR="00866A42">
          <w:t>Użytkownik może wypełnić jedno, kilka lub żadne, a następnie zadecydować czy chce dodać produkt do posiłku, zapisać w bazie albo przejść do dalszej części formularza</w:t>
        </w:r>
      </w:ins>
      <w:ins w:id="4894" w:author="Okot" w:date="2019-11-27T11:58:00Z">
        <w:r w:rsidR="00866A42">
          <w:t>, k</w:t>
        </w:r>
        <w:r w:rsidR="00373225">
          <w:t xml:space="preserve">tóra zawiera pola poświęcone aminokwasom </w:t>
        </w:r>
      </w:ins>
      <w:ins w:id="4895" w:author="Okot" w:date="2019-11-27T11:59:00Z">
        <w:r w:rsidR="00373225">
          <w:t>–</w:t>
        </w:r>
      </w:ins>
      <w:ins w:id="4896" w:author="Okot" w:date="2019-11-27T11:58:00Z">
        <w:r w:rsidR="00373225">
          <w:t xml:space="preserve"> r</w:t>
        </w:r>
      </w:ins>
      <w:ins w:id="4897" w:author="Okot" w:date="2019-11-27T11:59:00Z">
        <w:r w:rsidR="00373225">
          <w:t>ównież nieobowiązkowe</w:t>
        </w:r>
      </w:ins>
      <w:ins w:id="4898" w:author="Okot" w:date="2019-11-27T11:58:00Z">
        <w:r w:rsidR="00373225">
          <w:t>. Kolejna część formula</w:t>
        </w:r>
      </w:ins>
      <w:ins w:id="4899" w:author="Okot" w:date="2019-11-27T11:59:00Z">
        <w:r w:rsidR="00373225">
          <w:t xml:space="preserve">rza zawiera pola dotyczące witamin a ostatnia pierwiastków. </w:t>
        </w:r>
      </w:ins>
      <w:ins w:id="4900" w:author="Okot" w:date="2019-11-27T12:01:00Z">
        <w:r w:rsidR="00373225">
          <w:t xml:space="preserve">Ostatnia część </w:t>
        </w:r>
      </w:ins>
      <w:ins w:id="4901" w:author="Okot" w:date="2019-11-27T12:03:00Z">
        <w:r w:rsidR="00373225">
          <w:t>formularza nie zawiera przekierowania do kolejnych (</w:t>
        </w:r>
      </w:ins>
      <w:ins w:id="4902" w:author="Okot" w:date="2019-11-27T12:04:00Z">
        <w:r w:rsidR="00373225">
          <w:t>41). Na każdym etapie użytkownik może zrezygnować całkowicie z wype</w:t>
        </w:r>
      </w:ins>
      <w:ins w:id="4903" w:author="Okot" w:date="2019-11-27T12:06:00Z">
        <w:r w:rsidR="00373225">
          <w:t>łnienia (8).</w:t>
        </w:r>
      </w:ins>
    </w:p>
    <w:p w14:paraId="0E80EA85" w14:textId="6009014D" w:rsidR="00023E3E" w:rsidRDefault="00BB70AE">
      <w:pPr>
        <w:rPr>
          <w:ins w:id="4904" w:author="Okot" w:date="2019-11-26T19:47:00Z"/>
        </w:rPr>
        <w:pPrChange w:id="4905" w:author="Okot" w:date="2019-11-27T10:41:00Z">
          <w:pPr>
            <w:pStyle w:val="Nagwek2"/>
          </w:pPr>
        </w:pPrChange>
      </w:pPr>
      <w:ins w:id="4906" w:author="Okot" w:date="2019-11-26T19:42:00Z">
        <w:r>
          <w:t>Formularz dodawania gotowej potrawy wygląda tak samo jak formularz dodawania produktu z wyj</w:t>
        </w:r>
      </w:ins>
      <w:ins w:id="4907" w:author="Okot" w:date="2019-11-26T19:43:00Z">
        <w:r>
          <w:t>ątkiem pozycji (39), której nie ma. Zmieniony jest również nagłówek nad polem (36) na „Wybierz potrawę”</w:t>
        </w:r>
      </w:ins>
      <w:ins w:id="4908" w:author="Okot" w:date="2019-11-26T19:44:00Z">
        <w:r>
          <w:t>. Nagłówek nad polem (37) brzmi „Wprowadź wagę” (domyślnie) albo „Wprowadź liczbę porcji</w:t>
        </w:r>
      </w:ins>
      <w:ins w:id="4909" w:author="Okot" w:date="2019-11-26T19:45:00Z">
        <w:r>
          <w:t>” (jeśli potrawa jest mierzona w porcjach). Obok pola (37) zamiast „g/ml” pojawia się skrót „g” (domyślnie) lub „porcji”</w:t>
        </w:r>
      </w:ins>
      <w:ins w:id="4910" w:author="Okot" w:date="2019-11-26T19:46:00Z">
        <w:r>
          <w:t> (jeśli potrawa jest mierzona w porcjach).</w:t>
        </w:r>
      </w:ins>
    </w:p>
    <w:p w14:paraId="00FA1882" w14:textId="77777777" w:rsidR="001706A7" w:rsidRDefault="001706A7">
      <w:pPr>
        <w:rPr>
          <w:ins w:id="4911" w:author="Okot" w:date="2019-11-26T19:47:00Z"/>
        </w:rPr>
        <w:pPrChange w:id="4912" w:author="Okot" w:date="2019-11-27T10:41:00Z">
          <w:pPr>
            <w:pStyle w:val="Nagwek2"/>
          </w:pPr>
        </w:pPrChange>
      </w:pPr>
    </w:p>
    <w:p w14:paraId="0B5A093C" w14:textId="16BF4058" w:rsidR="001706A7" w:rsidRDefault="00E72B2E" w:rsidP="001706A7">
      <w:pPr>
        <w:pStyle w:val="Nagwek2"/>
        <w:rPr>
          <w:ins w:id="4913" w:author="Okot" w:date="2019-11-27T13:04:00Z"/>
        </w:rPr>
      </w:pPr>
      <w:ins w:id="4914" w:author="Okot" w:date="2019-11-26T19:47:00Z">
        <w:r>
          <w:t>5.5.2.2</w:t>
        </w:r>
        <w:r w:rsidR="001706A7">
          <w:t>. Zarządzenie potrawami</w:t>
        </w:r>
      </w:ins>
    </w:p>
    <w:p w14:paraId="621DC501" w14:textId="77777777" w:rsidR="004F30E8" w:rsidRDefault="004F30E8">
      <w:pPr>
        <w:ind w:firstLine="0"/>
        <w:rPr>
          <w:ins w:id="4915" w:author="Okot" w:date="2019-11-27T13:45:00Z"/>
        </w:rPr>
        <w:pPrChange w:id="4916" w:author="Okot" w:date="2019-11-27T13:44:00Z">
          <w:pPr>
            <w:pStyle w:val="Nagwek2"/>
          </w:pPr>
        </w:pPrChange>
      </w:pPr>
    </w:p>
    <w:p w14:paraId="14E29457" w14:textId="0C93DF93" w:rsidR="00285C49" w:rsidRDefault="00C167CB">
      <w:pPr>
        <w:ind w:firstLine="0"/>
        <w:jc w:val="center"/>
        <w:rPr>
          <w:ins w:id="4917" w:author="Okot" w:date="2019-11-27T13:04:00Z"/>
        </w:rPr>
        <w:pPrChange w:id="4918" w:author="Okot" w:date="2019-11-27T13:51:00Z">
          <w:pPr>
            <w:pStyle w:val="Nagwek2"/>
          </w:pPr>
        </w:pPrChange>
      </w:pPr>
      <w:ins w:id="4919"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4920" w:author="Okot" w:date="2019-11-27T13:51:00Z"/>
        </w:rPr>
        <w:pPrChange w:id="4921" w:author="Okot" w:date="2019-11-27T13:04:00Z">
          <w:pPr>
            <w:pStyle w:val="Nagwek2"/>
          </w:pPr>
        </w:pPrChange>
      </w:pPr>
    </w:p>
    <w:p w14:paraId="1667FD9C" w14:textId="0918DBBE" w:rsidR="00C167CB" w:rsidRDefault="00C167CB">
      <w:pPr>
        <w:jc w:val="center"/>
        <w:rPr>
          <w:ins w:id="4922" w:author="Okot" w:date="2019-11-27T13:54:00Z"/>
        </w:rPr>
        <w:pPrChange w:id="4923" w:author="Okot" w:date="2019-11-27T13:51:00Z">
          <w:pPr>
            <w:pStyle w:val="Nagwek2"/>
          </w:pPr>
        </w:pPrChange>
      </w:pPr>
      <w:ins w:id="4924" w:author="Okot" w:date="2019-11-27T13:51:00Z">
        <w:r>
          <w:t>Rys. 5.14. Strona zarządzania przepisami i potrawami.</w:t>
        </w:r>
      </w:ins>
    </w:p>
    <w:p w14:paraId="4D311C3B" w14:textId="77777777" w:rsidR="00FA46C6" w:rsidRDefault="00FA46C6">
      <w:pPr>
        <w:jc w:val="center"/>
        <w:rPr>
          <w:ins w:id="4925" w:author="Okot" w:date="2019-11-27T13:54:00Z"/>
        </w:rPr>
        <w:pPrChange w:id="4926" w:author="Okot" w:date="2019-11-27T13:51:00Z">
          <w:pPr>
            <w:pStyle w:val="Nagwek2"/>
          </w:pPr>
        </w:pPrChange>
      </w:pPr>
    </w:p>
    <w:p w14:paraId="600B1493" w14:textId="0B302585" w:rsidR="00FA46C6" w:rsidRDefault="001543AF">
      <w:pPr>
        <w:rPr>
          <w:ins w:id="4927" w:author="Okot" w:date="2019-11-27T13:56:00Z"/>
        </w:rPr>
        <w:pPrChange w:id="4928" w:author="Okot" w:date="2019-11-27T13:54:00Z">
          <w:pPr>
            <w:pStyle w:val="Nagwek2"/>
          </w:pPr>
        </w:pPrChange>
      </w:pPr>
      <w:ins w:id="4929" w:author="Okot" w:date="2019-11-27T13:55:00Z">
        <w:r>
          <w:lastRenderedPageBreak/>
          <w:t>Jeśli użytkownik</w:t>
        </w:r>
        <w:r w:rsidR="00FA46C6">
          <w:t xml:space="preserve"> nie dodał jeszcze żadnego przepisu, na g</w:t>
        </w:r>
      </w:ins>
      <w:ins w:id="4930"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4931" w:author="Okot" w:date="2019-11-27T14:40:00Z"/>
        </w:rPr>
        <w:pPrChange w:id="4932" w:author="Okot" w:date="2019-11-27T13:54:00Z">
          <w:pPr>
            <w:pStyle w:val="Nagwek2"/>
          </w:pPr>
        </w:pPrChange>
      </w:pPr>
      <w:ins w:id="4933" w:author="Okot" w:date="2019-11-27T13:56:00Z">
        <w:r>
          <w:t>Jeśli są już wprowadzone przepisy, ich lista</w:t>
        </w:r>
      </w:ins>
      <w:ins w:id="4934" w:author="Okot" w:date="2019-11-27T13:57:00Z">
        <w:r>
          <w:t> (50)</w:t>
        </w:r>
      </w:ins>
      <w:ins w:id="4935" w:author="Okot" w:date="2019-11-27T13:56:00Z">
        <w:r>
          <w:t xml:space="preserve"> jest wy</w:t>
        </w:r>
      </w:ins>
      <w:ins w:id="4936" w:author="Okot" w:date="2019-11-27T13:57:00Z">
        <w:r>
          <w:t>świetlana po lewej stronie</w:t>
        </w:r>
      </w:ins>
      <w:ins w:id="4937" w:author="Okot" w:date="2019-11-27T13:58:00Z">
        <w:r>
          <w:t xml:space="preserve"> w kolejności alfabetycznej pod nagłówkiem „Lista przepisów” (49).</w:t>
        </w:r>
      </w:ins>
      <w:ins w:id="4938" w:author="Okot" w:date="2019-11-27T13:57:00Z">
        <w:r>
          <w:t xml:space="preserve"> </w:t>
        </w:r>
      </w:ins>
      <w:ins w:id="4939" w:author="Okot" w:date="2019-11-27T13:56:00Z">
        <w:r>
          <w:t xml:space="preserve"> </w:t>
        </w:r>
      </w:ins>
      <w:ins w:id="4940" w:author="Okot" w:date="2019-11-27T14:38:00Z">
        <w:r w:rsidR="00B91A3F">
          <w:t>Obok każdego przepisu znajdu</w:t>
        </w:r>
      </w:ins>
      <w:ins w:id="4941" w:author="Okot" w:date="2019-11-27T14:39:00Z">
        <w:r w:rsidR="00B91A3F">
          <w:t>ją się trzy przyciski: jeden służący do usunięcia przepisu z systemu (53), drugi do jego edycji (55) oraz trzeci</w:t>
        </w:r>
      </w:ins>
      <w:ins w:id="4942" w:author="Okot" w:date="2019-11-27T14:40:00Z">
        <w:r w:rsidR="00B91A3F">
          <w:t> (57)</w:t>
        </w:r>
      </w:ins>
      <w:ins w:id="4943" w:author="Okot" w:date="2019-11-27T14:39:00Z">
        <w:r w:rsidR="00B91A3F">
          <w:t>, dzi</w:t>
        </w:r>
      </w:ins>
      <w:ins w:id="4944" w:author="Okot" w:date="2019-11-27T14:40:00Z">
        <w:r w:rsidR="00B91A3F">
          <w:t>ęki któremu użytkownik może stworzyć potrawę z przepisu.</w:t>
        </w:r>
      </w:ins>
    </w:p>
    <w:p w14:paraId="38E4C8C2" w14:textId="6B222101" w:rsidR="00B91A3F" w:rsidRDefault="00B91A3F">
      <w:pPr>
        <w:rPr>
          <w:ins w:id="4945" w:author="Okot" w:date="2019-11-27T14:58:00Z"/>
        </w:rPr>
        <w:pPrChange w:id="4946" w:author="Okot" w:date="2019-11-27T13:54:00Z">
          <w:pPr>
            <w:pStyle w:val="Nagwek2"/>
          </w:pPr>
        </w:pPrChange>
      </w:pPr>
      <w:ins w:id="4947" w:author="Okot" w:date="2019-11-27T14:42:00Z">
        <w:r>
          <w:t xml:space="preserve">Po prawej stronie będzie wyświetlana </w:t>
        </w:r>
      </w:ins>
      <w:ins w:id="4948" w:author="Okot" w:date="2019-11-27T14:48:00Z">
        <w:r w:rsidR="003F1601">
          <w:t xml:space="preserve">pod nagłówkiem „Aktywne potrawy” (51) </w:t>
        </w:r>
      </w:ins>
      <w:ins w:id="4949" w:author="Okot" w:date="2019-11-27T14:42:00Z">
        <w:r>
          <w:t>lista gotowych potraw stworzonyc</w:t>
        </w:r>
      </w:ins>
      <w:ins w:id="4950" w:author="Okot" w:date="2019-11-27T14:47:00Z">
        <w:r>
          <w:t>h</w:t>
        </w:r>
      </w:ins>
      <w:ins w:id="4951" w:author="Okot" w:date="2019-11-27T14:42:00Z">
        <w:r>
          <w:t xml:space="preserve"> z przepis</w:t>
        </w:r>
      </w:ins>
      <w:ins w:id="4952" w:author="Okot" w:date="2019-11-27T14:43:00Z">
        <w:r>
          <w:t>ów</w:t>
        </w:r>
      </w:ins>
      <w:ins w:id="4953" w:author="Okot" w:date="2019-11-27T14:47:00Z">
        <w:r>
          <w:t> </w:t>
        </w:r>
      </w:ins>
      <w:ins w:id="4954" w:author="Okot" w:date="2019-11-27T14:48:00Z">
        <w:r>
          <w:t>(</w:t>
        </w:r>
      </w:ins>
      <w:ins w:id="4955" w:author="Okot" w:date="2019-11-27T14:47:00Z">
        <w:r>
          <w:t>52)</w:t>
        </w:r>
      </w:ins>
      <w:ins w:id="4956" w:author="Okot" w:date="2019-11-27T14:51:00Z">
        <w:r w:rsidR="003F1601">
          <w:t xml:space="preserve"> oraz przyciski </w:t>
        </w:r>
      </w:ins>
      <w:ins w:id="4957" w:author="Okot" w:date="2019-11-27T14:52:00Z">
        <w:r w:rsidR="003F1601">
          <w:t xml:space="preserve">służące do </w:t>
        </w:r>
        <w:r w:rsidR="00DA36F2">
          <w:t>zaznaczenia potrawy jako zakończonej</w:t>
        </w:r>
        <w:r w:rsidR="003F1601">
          <w:t> (54)</w:t>
        </w:r>
      </w:ins>
      <w:ins w:id="4958" w:author="Okot" w:date="2019-11-27T14:48:00Z">
        <w:r w:rsidR="003F1601">
          <w:t>.</w:t>
        </w:r>
      </w:ins>
    </w:p>
    <w:p w14:paraId="4DC31EAA" w14:textId="77777777" w:rsidR="00817EE4" w:rsidRDefault="00E36826">
      <w:pPr>
        <w:rPr>
          <w:ins w:id="4959" w:author="Okot" w:date="2019-11-27T15:08:00Z"/>
        </w:rPr>
        <w:pPrChange w:id="4960" w:author="Okot" w:date="2019-11-27T13:54:00Z">
          <w:pPr>
            <w:pStyle w:val="Nagwek2"/>
          </w:pPr>
        </w:pPrChange>
      </w:pPr>
      <w:ins w:id="4961" w:author="Okot" w:date="2019-11-27T14:58:00Z">
        <w:r>
          <w:t>Wciśni</w:t>
        </w:r>
      </w:ins>
      <w:ins w:id="4962" w:author="Okot" w:date="2019-11-27T14:59:00Z">
        <w:r>
          <w:t>ęcie przycisku (56) wywołuje okno modalne zawierające formularz, wygl</w:t>
        </w:r>
      </w:ins>
      <w:ins w:id="4963" w:author="Okot" w:date="2019-11-27T15:00:00Z">
        <w:r>
          <w:t>ądający podobnie jak na rysunku 5.12.,</w:t>
        </w:r>
      </w:ins>
      <w:ins w:id="4964" w:author="Okot" w:date="2019-11-27T15:01:00Z">
        <w:r>
          <w:t xml:space="preserve"> składający się z pola „Nazwa przepisu</w:t>
        </w:r>
      </w:ins>
      <w:ins w:id="4965" w:author="Okot" w:date="2019-11-27T15:02:00Z">
        <w:r>
          <w:t>”, przycisku dodawania kolejnych składników, które użytkownik mo</w:t>
        </w:r>
      </w:ins>
      <w:ins w:id="4966" w:author="Okot" w:date="2019-11-27T15:03:00Z">
        <w:r>
          <w:t>że wybrać spośród znajdujących się w bazie oraz przycisku s</w:t>
        </w:r>
      </w:ins>
      <w:ins w:id="4967" w:author="Okot" w:date="2019-11-27T15:04:00Z">
        <w:r>
          <w:t>łużącego do zapisu przepisu. Nie mogą istnieć dwa przepisy o takiej samej nazwie – jeśli użytkownik b</w:t>
        </w:r>
      </w:ins>
      <w:ins w:id="4968" w:author="Okot" w:date="2019-11-27T15:06:00Z">
        <w:r>
          <w:t>ędzie próbował dodać kolejny przepis o takiej samej nazwie, zostanie wyświetlone okno dialogowe z komunikatem b</w:t>
        </w:r>
      </w:ins>
      <w:ins w:id="4969" w:author="Okot" w:date="2019-11-27T15:07:00Z">
        <w:r>
          <w:t>łędu.</w:t>
        </w:r>
      </w:ins>
    </w:p>
    <w:p w14:paraId="454E6F77" w14:textId="10647BE5" w:rsidR="00E36826" w:rsidRDefault="00817EE4">
      <w:pPr>
        <w:rPr>
          <w:ins w:id="4970" w:author="Okot" w:date="2019-11-27T13:54:00Z"/>
        </w:rPr>
        <w:pPrChange w:id="4971" w:author="Okot" w:date="2019-11-27T13:54:00Z">
          <w:pPr>
            <w:pStyle w:val="Nagwek2"/>
          </w:pPr>
        </w:pPrChange>
      </w:pPr>
      <w:ins w:id="4972" w:author="Okot" w:date="2019-11-27T15:08:00Z">
        <w:r>
          <w:t>Aktywowanie przycisku</w:t>
        </w:r>
      </w:ins>
      <w:ins w:id="4973" w:author="Okot" w:date="2019-11-27T15:09:00Z">
        <w:r>
          <w:t> (</w:t>
        </w:r>
      </w:ins>
      <w:ins w:id="4974" w:author="Okot" w:date="2019-11-27T15:10:00Z">
        <w:r w:rsidR="00295CFE">
          <w:t>53</w:t>
        </w:r>
        <w:r>
          <w:t>)</w:t>
        </w:r>
      </w:ins>
      <w:ins w:id="4975" w:author="Okot" w:date="2019-11-27T15:11:00Z">
        <w:r>
          <w:t xml:space="preserve"> spowoduje wyświetlenie okna dialogowego z prośbą o potwierdzenie decyzji usunięcia przepisu.</w:t>
        </w:r>
      </w:ins>
      <w:ins w:id="4976" w:author="Okot" w:date="2019-11-27T15:13:00Z">
        <w:r>
          <w:t xml:space="preserve"> </w:t>
        </w:r>
      </w:ins>
      <w:ins w:id="4977" w:author="Okot" w:date="2019-11-27T15:14:00Z">
        <w:r>
          <w:t>Podobnie w przypadku wciśnięcia przycisku (54).</w:t>
        </w:r>
      </w:ins>
      <w:ins w:id="4978" w:author="Okot" w:date="2019-11-27T15:20:00Z">
        <w:r w:rsidR="00C51122">
          <w:t xml:space="preserve"> Wciśnięcie przycisku edycji (55) wywo</w:t>
        </w:r>
      </w:ins>
      <w:ins w:id="4979" w:author="Okot" w:date="2019-11-27T15:21:00Z">
        <w:r w:rsidR="00C51122">
          <w:t>ła okno modalne zawierające nazwę przepisu, listę składników oraz przyciski: do zmiany nazwy przepisu, usunięcia lub dodania składnika</w:t>
        </w:r>
      </w:ins>
      <w:ins w:id="4980" w:author="Okot" w:date="2019-11-27T15:22:00Z">
        <w:r w:rsidR="00C51122">
          <w:t>, zapisania zmian oraz zamknięcia okna bez zapisywania zmian.</w:t>
        </w:r>
      </w:ins>
    </w:p>
    <w:p w14:paraId="6A1AE7E1" w14:textId="764555A4" w:rsidR="00FA46C6" w:rsidRDefault="00295CFE">
      <w:pPr>
        <w:rPr>
          <w:ins w:id="4981" w:author="Okot" w:date="2019-11-29T14:41:00Z"/>
        </w:rPr>
        <w:pPrChange w:id="4982" w:author="Okot" w:date="2019-11-27T13:54:00Z">
          <w:pPr>
            <w:pStyle w:val="Nagwek2"/>
          </w:pPr>
        </w:pPrChange>
      </w:pPr>
      <w:ins w:id="4983" w:author="Okot" w:date="2019-11-29T14:37:00Z">
        <w:r>
          <w:t>Wciśnięcie przycisku (57) wywo</w:t>
        </w:r>
      </w:ins>
      <w:ins w:id="4984" w:author="Okot" w:date="2019-11-29T14:38:00Z">
        <w:r>
          <w:t>ła pojawienie się okna modalnego wyglądającego podobne jak wszystkie do tej pory, zawierającego formularz z nazwą przepisu, list</w:t>
        </w:r>
      </w:ins>
      <w:ins w:id="4985" w:author="Okot" w:date="2019-11-29T14:39:00Z">
        <w:r>
          <w:t xml:space="preserve">ą składników oraz polem, obok każdego ze składników, w które należy wprowadzić wagę użytego produktu. </w:t>
        </w:r>
      </w:ins>
      <w:ins w:id="4986" w:author="Okot" w:date="2019-11-29T14:40:00Z">
        <w:r>
          <w:t xml:space="preserve">Jeśli waga nie zostanie wprowadzona, zostanie uznane, że ten składnik nie został użyty w tej </w:t>
        </w:r>
        <w:r w:rsidR="00E67B8C">
          <w:t>instancji potrawy.</w:t>
        </w:r>
      </w:ins>
      <w:ins w:id="4987" w:author="Okot" w:date="2019-11-29T18:47:00Z">
        <w:r w:rsidR="00E67B8C">
          <w:t xml:space="preserve"> Chociaż puste pola są akceptowane, przy przechodzeniu do kolejnych kroków system wy</w:t>
        </w:r>
      </w:ins>
      <w:ins w:id="4988" w:author="Okot" w:date="2019-11-29T18:48:00Z">
        <w:r w:rsidR="00E67B8C">
          <w:t>świetli okno dialogowe informujące, że nie wszystkie pola zostały wypełnione, w którym trzeba będzie potwierdzić, że jest to zgodne ze stanem faktycznym.</w:t>
        </w:r>
      </w:ins>
      <w:ins w:id="4989" w:author="Okot" w:date="2019-11-29T18:49:00Z">
        <w:r w:rsidR="00E67B8C">
          <w:t xml:space="preserve"> Jeśli waga żadnego składnika nie została uzupełnione zostanie wyświetlony komunikat błędu, informujący, że potrwa nie może zostać stworzona.</w:t>
        </w:r>
      </w:ins>
      <w:ins w:id="4990" w:author="Okot" w:date="2019-11-29T14:40:00Z">
        <w:r w:rsidR="00D564AF">
          <w:t xml:space="preserve"> </w:t>
        </w:r>
      </w:ins>
      <w:ins w:id="4991"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4992" w:author="Okot" w:date="2019-11-29T18:49:00Z"/>
        </w:rPr>
        <w:pPrChange w:id="4993" w:author="Okot" w:date="2019-11-29T18:44:00Z">
          <w:pPr>
            <w:pStyle w:val="Nagwek2"/>
          </w:pPr>
        </w:pPrChange>
      </w:pPr>
      <w:ins w:id="4994" w:author="Okot" w:date="2019-11-29T18:44:00Z">
        <w:r>
          <w:t>Jak widać na poniższym rysunku 5.15. użytkownik ma do wyboru dwa przyciski</w:t>
        </w:r>
      </w:ins>
      <w:ins w:id="4995" w:author="Okot" w:date="2019-11-29T18:45:00Z">
        <w:r>
          <w:t>: jeden, który powinien zostać wciśnięty, jeśli użytkownik chce podać wagę potrawy</w:t>
        </w:r>
      </w:ins>
      <w:ins w:id="4996" w:author="Okot" w:date="2019-11-29T18:46:00Z">
        <w:r>
          <w:t> (59)</w:t>
        </w:r>
      </w:ins>
      <w:ins w:id="4997" w:author="Okot" w:date="2019-11-29T18:45:00Z">
        <w:r>
          <w:t xml:space="preserve"> i przy </w:t>
        </w:r>
        <w:r>
          <w:lastRenderedPageBreak/>
          <w:t>późniejszym wprowadzaniu jej do dziennego jadłospisu ważyć spo</w:t>
        </w:r>
      </w:ins>
      <w:ins w:id="4998" w:author="Okot" w:date="2019-11-29T18:46:00Z">
        <w:r>
          <w:t>żywaną ilość oraz drugi (60), po wciśnięciu którego określał będzie z ilu (równych</w:t>
        </w:r>
      </w:ins>
      <w:ins w:id="4999" w:author="Okot" w:date="2019-11-29T18:47:00Z">
        <w:r>
          <w:t>) porcji</w:t>
        </w:r>
      </w:ins>
      <w:ins w:id="5000" w:author="Okot" w:date="2019-11-29T18:46:00Z">
        <w:r>
          <w:t xml:space="preserve"> składa się potrawa</w:t>
        </w:r>
      </w:ins>
      <w:ins w:id="5001" w:author="Okot" w:date="2019-11-29T18:47:00Z">
        <w:r>
          <w:t>.</w:t>
        </w:r>
      </w:ins>
    </w:p>
    <w:p w14:paraId="5CF36BDD" w14:textId="77777777" w:rsidR="00E67B8C" w:rsidRDefault="00E67B8C">
      <w:pPr>
        <w:rPr>
          <w:ins w:id="5002" w:author="Okot" w:date="2019-11-29T15:07:00Z"/>
        </w:rPr>
        <w:pPrChange w:id="5003" w:author="Okot" w:date="2019-11-29T18:44:00Z">
          <w:pPr>
            <w:pStyle w:val="Nagwek2"/>
          </w:pPr>
        </w:pPrChange>
      </w:pPr>
    </w:p>
    <w:p w14:paraId="64507420" w14:textId="490D4FC4" w:rsidR="00591716" w:rsidRDefault="00591716">
      <w:pPr>
        <w:ind w:firstLine="0"/>
        <w:jc w:val="center"/>
        <w:rPr>
          <w:ins w:id="5004" w:author="Okot" w:date="2019-11-29T14:41:00Z"/>
        </w:rPr>
        <w:pPrChange w:id="5005" w:author="Okot" w:date="2019-11-29T15:07:00Z">
          <w:pPr>
            <w:pStyle w:val="Nagwek2"/>
          </w:pPr>
        </w:pPrChange>
      </w:pPr>
      <w:ins w:id="5006"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5007" w:author="Okot" w:date="2019-11-29T14:37:00Z"/>
        </w:rPr>
        <w:pPrChange w:id="5008" w:author="Okot" w:date="2019-11-27T13:54:00Z">
          <w:pPr>
            <w:pStyle w:val="Nagwek2"/>
          </w:pPr>
        </w:pPrChange>
      </w:pPr>
    </w:p>
    <w:p w14:paraId="2252F33E" w14:textId="52A1F65A" w:rsidR="00295CFE" w:rsidRDefault="00591716">
      <w:pPr>
        <w:jc w:val="center"/>
        <w:rPr>
          <w:ins w:id="5009" w:author="Okot" w:date="2019-11-29T15:08:00Z"/>
        </w:rPr>
        <w:pPrChange w:id="5010" w:author="Okot" w:date="2019-11-29T15:07:00Z">
          <w:pPr>
            <w:pStyle w:val="Nagwek2"/>
          </w:pPr>
        </w:pPrChange>
      </w:pPr>
      <w:ins w:id="5011" w:author="Okot" w:date="2019-11-29T15:07:00Z">
        <w:r>
          <w:t>Rys. </w:t>
        </w:r>
        <w:r w:rsidR="00901BF1">
          <w:t>5.1</w:t>
        </w:r>
      </w:ins>
      <w:ins w:id="5012" w:author="Okot" w:date="2019-11-29T15:08:00Z">
        <w:r w:rsidR="00901BF1">
          <w:t>5</w:t>
        </w:r>
      </w:ins>
      <w:ins w:id="5013" w:author="Okot" w:date="2019-11-29T15:07:00Z">
        <w:r>
          <w:t>.</w:t>
        </w:r>
      </w:ins>
      <w:ins w:id="5014" w:author="Okot" w:date="2019-11-29T15:08:00Z">
        <w:r>
          <w:t> Wybór sposobu pomiaru potrawy.</w:t>
        </w:r>
      </w:ins>
    </w:p>
    <w:p w14:paraId="7A7BDB7B" w14:textId="77777777" w:rsidR="00591716" w:rsidRDefault="00591716">
      <w:pPr>
        <w:rPr>
          <w:ins w:id="5015" w:author="Okot" w:date="2019-11-29T18:50:00Z"/>
        </w:rPr>
        <w:pPrChange w:id="5016" w:author="Okot" w:date="2019-11-29T18:50:00Z">
          <w:pPr>
            <w:pStyle w:val="Nagwek2"/>
          </w:pPr>
        </w:pPrChange>
      </w:pPr>
    </w:p>
    <w:p w14:paraId="54AFACEA" w14:textId="148416D4" w:rsidR="00E67B8C" w:rsidRDefault="00E67B8C">
      <w:pPr>
        <w:rPr>
          <w:ins w:id="5017" w:author="Okot" w:date="2019-11-29T18:52:00Z"/>
        </w:rPr>
        <w:pPrChange w:id="5018" w:author="Okot" w:date="2019-11-29T18:50:00Z">
          <w:pPr>
            <w:pStyle w:val="Nagwek2"/>
          </w:pPr>
        </w:pPrChange>
      </w:pPr>
      <w:ins w:id="5019" w:author="Okot" w:date="2019-11-29T18:50:00Z">
        <w:r>
          <w:t>Pole do wprowadzania wagi lub liczby porcji (58) będzie się pojawiało dopiero po wciśnięciu któregoś z przycisk</w:t>
        </w:r>
      </w:ins>
      <w:ins w:id="5020" w:author="Okot" w:date="2019-11-29T18:51:00Z">
        <w:r>
          <w:t>ów.</w:t>
        </w:r>
      </w:ins>
      <w:ins w:id="5021" w:author="Okot" w:date="2019-11-29T18:52:00Z">
        <w:r>
          <w:t xml:space="preserve"> Tekst wyświetlany obok pola (61) będzie się różnił w zależności od wybranej opcji.</w:t>
        </w:r>
      </w:ins>
    </w:p>
    <w:p w14:paraId="22363460" w14:textId="5272032A" w:rsidR="00E67B8C" w:rsidRDefault="00E67B8C">
      <w:pPr>
        <w:rPr>
          <w:ins w:id="5022" w:author="Okot" w:date="2019-11-29T18:50:00Z"/>
        </w:rPr>
        <w:pPrChange w:id="5023" w:author="Okot" w:date="2019-11-29T18:50:00Z">
          <w:pPr>
            <w:pStyle w:val="Nagwek2"/>
          </w:pPr>
        </w:pPrChange>
      </w:pPr>
      <w:ins w:id="5024" w:author="Okot" w:date="2019-11-29T18:52:00Z">
        <w:r>
          <w:t>Ponownie u</w:t>
        </w:r>
      </w:ins>
      <w:ins w:id="5025" w:author="Okot" w:date="2019-11-29T18:53:00Z">
        <w:r>
          <w:t xml:space="preserve">żytkownik może skorzystać z przycisku do zapisania potrawy (40) lub zamknąć okno bez zapisywania danych (8). Jeśli użytkownik będzie próbował zapisać potrawę, ale pole (58) będzie puste lub liczba </w:t>
        </w:r>
      </w:ins>
      <w:ins w:id="5026" w:author="Okot" w:date="2019-11-29T18:54:00Z">
        <w:r w:rsidR="00941541">
          <w:t xml:space="preserve">porcji </w:t>
        </w:r>
      </w:ins>
      <w:ins w:id="5027" w:author="Okot" w:date="2019-11-29T18:53:00Z">
        <w:r>
          <w:t>potrawy nie zostanie okre</w:t>
        </w:r>
      </w:ins>
      <w:ins w:id="5028" w:author="Okot" w:date="2019-11-29T18:54:00Z">
        <w:r>
          <w:t>ślona liczbą naturalną</w:t>
        </w:r>
        <w:r w:rsidR="00941541">
          <w:t>, zostanie wyświetlony odpowiedni komunikat błę</w:t>
        </w:r>
      </w:ins>
      <w:ins w:id="5029" w:author="Okot" w:date="2019-11-29T18:55:00Z">
        <w:r w:rsidR="00941541">
          <w:t>du.</w:t>
        </w:r>
      </w:ins>
    </w:p>
    <w:p w14:paraId="017DDDB9" w14:textId="77777777" w:rsidR="00E67B8C" w:rsidRPr="00BD52C7" w:rsidRDefault="00E67B8C">
      <w:pPr>
        <w:jc w:val="center"/>
        <w:rPr>
          <w:ins w:id="5030" w:author="Okot" w:date="2019-11-27T12:40:00Z"/>
        </w:rPr>
        <w:pPrChange w:id="5031" w:author="Okot" w:date="2019-11-29T15:07:00Z">
          <w:pPr>
            <w:pStyle w:val="Nagwek2"/>
          </w:pPr>
        </w:pPrChange>
      </w:pPr>
    </w:p>
    <w:p w14:paraId="56661B66" w14:textId="10D38088" w:rsidR="00EC4383" w:rsidRPr="00EC4383" w:rsidRDefault="00EC4383">
      <w:pPr>
        <w:pStyle w:val="Nagwek2"/>
        <w:rPr>
          <w:ins w:id="5032" w:author="Okot" w:date="2019-11-26T19:47:00Z"/>
        </w:rPr>
      </w:pPr>
      <w:ins w:id="5033" w:author="Okot" w:date="2019-11-27T12:41:00Z">
        <w:r>
          <w:t>5.5.2.3. Zarządzanie produktami</w:t>
        </w:r>
      </w:ins>
    </w:p>
    <w:p w14:paraId="158ADD57" w14:textId="2AA62A8A" w:rsidR="001706A7" w:rsidRDefault="00691A61">
      <w:pPr>
        <w:tabs>
          <w:tab w:val="left" w:pos="4062"/>
        </w:tabs>
        <w:rPr>
          <w:ins w:id="5034" w:author="Okot" w:date="2019-11-29T19:18:00Z"/>
        </w:rPr>
        <w:pPrChange w:id="5035" w:author="Okot" w:date="2019-11-29T19:18:00Z">
          <w:pPr>
            <w:pStyle w:val="Nagwek2"/>
          </w:pPr>
        </w:pPrChange>
      </w:pPr>
      <w:ins w:id="5036" w:author="Okot" w:date="2019-11-29T19:18:00Z">
        <w:r>
          <w:tab/>
        </w:r>
      </w:ins>
    </w:p>
    <w:p w14:paraId="43BAB046" w14:textId="3E2C8D57" w:rsidR="00691A61" w:rsidRDefault="00691A61">
      <w:pPr>
        <w:tabs>
          <w:tab w:val="left" w:pos="4062"/>
        </w:tabs>
        <w:rPr>
          <w:ins w:id="5037" w:author="Okot" w:date="2019-11-29T19:18:00Z"/>
        </w:rPr>
        <w:pPrChange w:id="5038" w:author="Okot" w:date="2019-11-29T19:18:00Z">
          <w:pPr>
            <w:pStyle w:val="Nagwek2"/>
          </w:pPr>
        </w:pPrChange>
      </w:pPr>
      <w:ins w:id="5039"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5040" w:author="Okot" w:date="2019-11-29T21:19:00Z"/>
        </w:rPr>
        <w:pPrChange w:id="5041" w:author="Okot" w:date="2019-11-29T21:18:00Z">
          <w:pPr>
            <w:pStyle w:val="Nagwek2"/>
          </w:pPr>
        </w:pPrChange>
      </w:pPr>
    </w:p>
    <w:p w14:paraId="10833E92" w14:textId="36CA8801" w:rsidR="00BF77B8" w:rsidRDefault="00BF77B8">
      <w:pPr>
        <w:tabs>
          <w:tab w:val="left" w:pos="4062"/>
        </w:tabs>
        <w:ind w:firstLine="0"/>
        <w:jc w:val="center"/>
        <w:rPr>
          <w:ins w:id="5042" w:author="Okot" w:date="2019-11-26T19:53:00Z"/>
        </w:rPr>
        <w:pPrChange w:id="5043" w:author="Okot" w:date="2019-11-29T21:19:00Z">
          <w:pPr>
            <w:pStyle w:val="Nagwek2"/>
          </w:pPr>
        </w:pPrChange>
      </w:pPr>
      <w:ins w:id="5044"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5045" w:author="Okot" w:date="2019-11-29T21:19:00Z"/>
        </w:rPr>
      </w:pPr>
    </w:p>
    <w:p w14:paraId="62481E8E" w14:textId="1DF350A0" w:rsidR="008D5DCC" w:rsidRDefault="00901BF1" w:rsidP="008D5DCC">
      <w:pPr>
        <w:jc w:val="center"/>
        <w:rPr>
          <w:ins w:id="5046" w:author="Okot" w:date="2019-11-26T19:53:00Z"/>
        </w:rPr>
      </w:pPr>
      <w:ins w:id="5047" w:author="Okot" w:date="2019-11-26T19:53:00Z">
        <w:r>
          <w:t>Rys. 5.16</w:t>
        </w:r>
        <w:r w:rsidR="00BF77B8">
          <w:t>. Strona zarządzania produktami w</w:t>
        </w:r>
      </w:ins>
      <w:ins w:id="5048" w:author="Okot" w:date="2019-11-29T21:19:00Z">
        <w:r w:rsidR="00BF77B8">
          <w:t>łasnymi</w:t>
        </w:r>
      </w:ins>
      <w:ins w:id="5049" w:author="Okot" w:date="2019-11-26T19:53:00Z">
        <w:r w:rsidR="008D5DCC">
          <w:t>.</w:t>
        </w:r>
      </w:ins>
    </w:p>
    <w:p w14:paraId="000F33F0" w14:textId="77777777" w:rsidR="008D5DCC" w:rsidRDefault="008D5DCC">
      <w:pPr>
        <w:rPr>
          <w:ins w:id="5050" w:author="Okot" w:date="2019-11-30T11:49:00Z"/>
        </w:rPr>
        <w:pPrChange w:id="5051" w:author="Okot" w:date="2019-11-26T15:17:00Z">
          <w:pPr>
            <w:pStyle w:val="Nagwek2"/>
          </w:pPr>
        </w:pPrChange>
      </w:pPr>
    </w:p>
    <w:p w14:paraId="3C54EBEC" w14:textId="1EED43D8" w:rsidR="00655B45" w:rsidRDefault="00655B45">
      <w:pPr>
        <w:rPr>
          <w:ins w:id="5052" w:author="Okot" w:date="2019-11-30T12:00:00Z"/>
        </w:rPr>
        <w:pPrChange w:id="5053" w:author="Okot" w:date="2019-11-26T15:17:00Z">
          <w:pPr>
            <w:pStyle w:val="Nagwek2"/>
          </w:pPr>
        </w:pPrChange>
      </w:pPr>
      <w:ins w:id="5054" w:author="Okot" w:date="2019-11-30T11:52:00Z">
        <w:r>
          <w:t>Nagłówek strony (49) głosi „Twoje produkty”</w:t>
        </w:r>
      </w:ins>
      <w:ins w:id="5055" w:author="Okot" w:date="2019-11-30T11:54:00Z">
        <w:r>
          <w:t>. Obok niego znajduje się pole (64), w które użytkownik może wpisać nazwę produktu, który chce znaleźć lub jej fragment</w:t>
        </w:r>
      </w:ins>
      <w:ins w:id="5056" w:author="Okot" w:date="2019-11-30T11:59:00Z">
        <w:r w:rsidR="00C06420">
          <w:t xml:space="preserve"> oraz przycisk aktywuj</w:t>
        </w:r>
      </w:ins>
      <w:ins w:id="5057" w:author="Okot" w:date="2019-11-30T12:00:00Z">
        <w:r w:rsidR="00C06420">
          <w:t>ący wyszukiwanie (65).</w:t>
        </w:r>
      </w:ins>
    </w:p>
    <w:p w14:paraId="640B41EE" w14:textId="2D82FA4A" w:rsidR="00C06420" w:rsidRDefault="00C06420">
      <w:pPr>
        <w:rPr>
          <w:ins w:id="5058" w:author="Okot" w:date="2019-11-26T15:25:00Z"/>
        </w:rPr>
        <w:pPrChange w:id="5059" w:author="Okot" w:date="2019-11-26T15:17:00Z">
          <w:pPr>
            <w:pStyle w:val="Nagwek2"/>
          </w:pPr>
        </w:pPrChange>
      </w:pPr>
      <w:ins w:id="5060" w:author="Okot" w:date="2019-11-30T12:00:00Z">
        <w:r>
          <w:t>Centralny obszar strony zajmuje tabela</w:t>
        </w:r>
      </w:ins>
      <w:ins w:id="5061" w:author="Okot" w:date="2019-11-30T12:02:00Z">
        <w:r>
          <w:t xml:space="preserve"> (62) z produktami, które użytkownik do tej pory wprowadził. </w:t>
        </w:r>
      </w:ins>
      <w:ins w:id="5062" w:author="Okot" w:date="2019-11-30T12:03:00Z">
        <w:r>
          <w:t>Tabela składa się z pięciu kolumn: nazwy produktu, zawartości kalorii, białka, tłuszczu oraz węglowodanów w 100 g produktu</w:t>
        </w:r>
      </w:ins>
      <w:ins w:id="5063" w:author="Okot" w:date="2019-11-30T12:04:00Z">
        <w:r>
          <w:t xml:space="preserve">. </w:t>
        </w:r>
      </w:ins>
      <w:ins w:id="5064" w:author="Okot" w:date="2019-11-30T12:06:00Z">
        <w:r>
          <w:t xml:space="preserve">Obok każdego wiersza z produktem </w:t>
        </w:r>
      </w:ins>
      <w:ins w:id="5065" w:author="Okot" w:date="2019-11-30T12:07:00Z">
        <w:r>
          <w:t>widnieją trzy przyciski</w:t>
        </w:r>
      </w:ins>
      <w:ins w:id="5066" w:author="Okot" w:date="2019-11-30T12:08:00Z">
        <w:r w:rsidR="003C6E7E">
          <w:t>: jeden s</w:t>
        </w:r>
      </w:ins>
      <w:ins w:id="5067" w:author="Okot" w:date="2019-11-30T12:09:00Z">
        <w:r w:rsidR="003C6E7E">
          <w:t>łużący do edycji danych produktu</w:t>
        </w:r>
      </w:ins>
      <w:ins w:id="5068" w:author="Okot" w:date="2019-11-30T12:12:00Z">
        <w:r w:rsidR="003C6E7E">
          <w:t> (55), drugi do usuwania produktu</w:t>
        </w:r>
      </w:ins>
      <w:ins w:id="5069" w:author="Okot" w:date="2019-11-30T12:13:00Z">
        <w:r w:rsidR="003C6E7E">
          <w:t> (</w:t>
        </w:r>
        <w:r w:rsidR="005A40B2">
          <w:t>55</w:t>
        </w:r>
        <w:r w:rsidR="003C6E7E">
          <w:t>) oraz trzeci, kt</w:t>
        </w:r>
      </w:ins>
      <w:ins w:id="5070" w:author="Okot" w:date="2019-11-30T12:17:00Z">
        <w:r w:rsidR="003C6E7E">
          <w:t xml:space="preserve">óry wyświetla </w:t>
        </w:r>
      </w:ins>
      <w:ins w:id="5071" w:author="Okot" w:date="2019-11-30T12:18:00Z">
        <w:r w:rsidR="003C6E7E">
          <w:t>szczegóły produktu</w:t>
        </w:r>
      </w:ins>
      <w:ins w:id="5072" w:author="Okot" w:date="2019-11-30T12:17:00Z">
        <w:r w:rsidR="003C6E7E">
          <w:t> (63)</w:t>
        </w:r>
      </w:ins>
      <w:ins w:id="5073" w:author="Okot" w:date="2019-11-30T12:26:00Z">
        <w:r w:rsidR="000D4B0B">
          <w:t xml:space="preserve"> – po naciśnięciu pojawia się okno modalne, z któ</w:t>
        </w:r>
      </w:ins>
      <w:ins w:id="5074"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5075" w:author="Okot" w:date="2019-11-30T12:28:00Z">
        <w:r w:rsidR="00BF3E34">
          <w:t xml:space="preserve"> okna</w:t>
        </w:r>
      </w:ins>
      <w:ins w:id="5076" w:author="Okot" w:date="2019-11-30T12:27:00Z">
        <w:r w:rsidR="00BF3E34">
          <w:t xml:space="preserve"> znajduje się też przycisk </w:t>
        </w:r>
      </w:ins>
      <w:ins w:id="507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5078" w:author="Okot" w:date="2019-11-30T12:29:00Z">
        <w:r w:rsidR="004C7CE3">
          <w:t>wygląda formularz ukazujący się po wciśnięciu przycisku (55). Formularz można zamknąć bez zapisywania lub zapisać zmiany.</w:t>
        </w:r>
      </w:ins>
      <w:ins w:id="5079" w:author="Okot" w:date="2019-12-01T07:53:00Z">
        <w:r w:rsidR="00E2797E">
          <w:t xml:space="preserve"> Obowiązkowym polem jest zawarto</w:t>
        </w:r>
      </w:ins>
      <w:ins w:id="5080" w:author="Okot" w:date="2019-12-01T07:54:00Z">
        <w:r w:rsidR="00E2797E">
          <w:t>ść kalorii.</w:t>
        </w:r>
      </w:ins>
      <w:ins w:id="5081" w:author="Okot" w:date="2019-12-01T07:48:00Z">
        <w:r w:rsidR="00B52216">
          <w:t xml:space="preserve"> Pod polami do wprowadzania wart</w:t>
        </w:r>
        <w:r w:rsidR="00E2797E">
          <w:t>ości odżywczych znajduje się przycisk wyboru z etykiet</w:t>
        </w:r>
      </w:ins>
      <w:ins w:id="5082" w:author="Okot" w:date="2019-12-01T07:49:00Z">
        <w:r w:rsidR="00E2797E">
          <w:t>ą „Z</w:t>
        </w:r>
      </w:ins>
      <w:ins w:id="5083" w:author="Okot" w:date="2019-12-01T07:50:00Z">
        <w:r w:rsidR="00E2797E">
          <w:t xml:space="preserve">awartość w 100 g?”. Przycisk jest </w:t>
        </w:r>
      </w:ins>
      <w:ins w:id="5084" w:author="Okot" w:date="2019-12-01T07:48:00Z">
        <w:r w:rsidR="00E2797E">
          <w:lastRenderedPageBreak/>
          <w:t>domy</w:t>
        </w:r>
      </w:ins>
      <w:ins w:id="5085" w:author="Okot" w:date="2019-12-01T07:49:00Z">
        <w:r w:rsidR="00E2797E">
          <w:t>ślnie zaznaczony.</w:t>
        </w:r>
      </w:ins>
      <w:ins w:id="5086" w:author="Okot" w:date="2019-12-01T07:50:00Z">
        <w:r w:rsidR="00E2797E">
          <w:t xml:space="preserve"> Odznaczenie go spowoduje pojawienie si</w:t>
        </w:r>
      </w:ins>
      <w:ins w:id="5087" w:author="Okot" w:date="2019-12-01T07:51:00Z">
        <w:r w:rsidR="00E2797E">
          <w:t>ę pola, w kt</w:t>
        </w:r>
      </w:ins>
      <w:ins w:id="5088" w:author="Okot" w:date="2019-12-01T07:52:00Z">
        <w:r w:rsidR="00E2797E">
          <w:t xml:space="preserve">óre należy wprowadzić wagę, której dotyczą wprowadzone wartości. </w:t>
        </w:r>
      </w:ins>
      <w:ins w:id="5089" w:author="Okot" w:date="2019-12-01T07:53:00Z">
        <w:r w:rsidR="00E2797E">
          <w:t xml:space="preserve">Przy próbie zapisu będzie sprawdzane czy pola </w:t>
        </w:r>
      </w:ins>
      <w:ins w:id="5090" w:author="Okot" w:date="2019-12-01T07:58:00Z">
        <w:r w:rsidR="00E2797E">
          <w:t xml:space="preserve">obowiązkowe są wypełnione oraz czy wszystkie pola </w:t>
        </w:r>
      </w:ins>
      <w:ins w:id="5091" w:author="Okot" w:date="2019-12-01T07:53:00Z">
        <w:r w:rsidR="00E2797E">
          <w:t>zostały wypełnione poprawnie.</w:t>
        </w:r>
      </w:ins>
      <w:ins w:id="5092" w:author="Okot" w:date="2019-12-01T07:55:00Z">
        <w:r w:rsidR="00E2797E">
          <w:t xml:space="preserve"> Jeśli nie, wyświetli się odpowiedni komunikat błędu.</w:t>
        </w:r>
      </w:ins>
    </w:p>
    <w:p w14:paraId="728DDABF" w14:textId="4F420D3A" w:rsidR="0021328C" w:rsidRDefault="00D16E78" w:rsidP="0021328C">
      <w:pPr>
        <w:rPr>
          <w:ins w:id="5093" w:author="Okot" w:date="2019-12-01T08:00:00Z"/>
        </w:rPr>
      </w:pPr>
      <w:ins w:id="5094" w:author="Okot" w:date="2019-11-26T15:23:00Z">
        <w:r>
          <w:t xml:space="preserve"> </w:t>
        </w:r>
      </w:ins>
      <w:ins w:id="5095" w:author="Okot" w:date="2019-11-30T12:32:00Z">
        <w:r w:rsidR="005A40B2">
          <w:t>W dolnej lewej części strony będzie się znajdować przycisk służący do dodawania nowego produktu</w:t>
        </w:r>
      </w:ins>
      <w:ins w:id="5096" w:author="Okot" w:date="2019-11-30T12:33:00Z">
        <w:r w:rsidR="005A40B2">
          <w:t> (56), którego naciśnięcie wyświetli taki sam formularz jak przy edycji produktu, tylko że</w:t>
        </w:r>
      </w:ins>
      <w:ins w:id="5097" w:author="Okot" w:date="2019-12-01T07:58:00Z">
        <w:r w:rsidR="008A1F0B">
          <w:t xml:space="preserve"> całkowicie</w:t>
        </w:r>
      </w:ins>
      <w:ins w:id="5098" w:author="Okot" w:date="2019-11-30T12:33:00Z">
        <w:r w:rsidR="008A1F0B">
          <w:t xml:space="preserve"> niewypełniony. </w:t>
        </w:r>
      </w:ins>
      <w:ins w:id="5099" w:author="Okot" w:date="2019-12-01T07:59:00Z">
        <w:r w:rsidR="008A1F0B">
          <w:t xml:space="preserve">Dodatkowym polem będzie też „Nazwa produktu”, która musi być unikalna. </w:t>
        </w:r>
      </w:ins>
      <w:ins w:id="5100"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5101" w:author="Okot" w:date="2019-11-26T08:25:00Z"/>
        </w:rPr>
        <w:pPrChange w:id="5102" w:author="Okot" w:date="2019-11-26T15:17:00Z">
          <w:pPr>
            <w:pStyle w:val="Nagwek2"/>
          </w:pPr>
        </w:pPrChange>
      </w:pPr>
    </w:p>
    <w:p w14:paraId="037A46B9" w14:textId="18254F03" w:rsidR="0003742D" w:rsidRPr="0003742D" w:rsidRDefault="00544DC3" w:rsidP="0003742D">
      <w:pPr>
        <w:pStyle w:val="Nagwek2"/>
      </w:pPr>
      <w:ins w:id="5103" w:author="Okot" w:date="2019-11-19T21:01:00Z">
        <w:r>
          <w:t>5</w:t>
        </w:r>
      </w:ins>
      <w:del w:id="5104" w:author="Okot" w:date="2019-11-19T21:01:00Z">
        <w:r w:rsidR="0003742D" w:rsidDel="00544DC3">
          <w:delText>4</w:delText>
        </w:r>
      </w:del>
      <w:r w:rsidR="0003742D">
        <w:t>.</w:t>
      </w:r>
      <w:ins w:id="5105" w:author="Okot" w:date="2019-11-19T21:01:00Z">
        <w:r>
          <w:t>5</w:t>
        </w:r>
      </w:ins>
      <w:del w:id="5106"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5107" w:author="Okot" w:date="2019-11-19T21:01:00Z">
        <w:r w:rsidDel="00544DC3">
          <w:delText>4</w:delText>
        </w:r>
      </w:del>
      <w:ins w:id="5108" w:author="Okot" w:date="2019-11-19T21:01:00Z">
        <w:r w:rsidR="00544DC3">
          <w:t>5</w:t>
        </w:r>
      </w:ins>
      <w:r>
        <w:t>.</w:t>
      </w:r>
      <w:ins w:id="5109" w:author="Okot" w:date="2019-11-19T21:01:00Z">
        <w:r w:rsidR="00544DC3">
          <w:t>5</w:t>
        </w:r>
      </w:ins>
      <w:del w:id="5110" w:author="Okot" w:date="2019-11-19T21:01:00Z">
        <w:r w:rsidDel="00544DC3">
          <w:delText>6</w:delText>
        </w:r>
      </w:del>
      <w:r>
        <w:t>.4. Implementacja</w:t>
      </w:r>
    </w:p>
    <w:p w14:paraId="4ECCB9E8" w14:textId="3AF82D64" w:rsidR="0003742D" w:rsidRDefault="00544DC3" w:rsidP="0003742D">
      <w:pPr>
        <w:pStyle w:val="Nagwek2"/>
      </w:pPr>
      <w:ins w:id="5111" w:author="Okot" w:date="2019-11-19T21:01:00Z">
        <w:r>
          <w:t>5</w:t>
        </w:r>
      </w:ins>
      <w:del w:id="5112" w:author="Okot" w:date="2019-11-19T21:01:00Z">
        <w:r w:rsidR="0003742D" w:rsidDel="00544DC3">
          <w:delText>4</w:delText>
        </w:r>
      </w:del>
      <w:r w:rsidR="0003742D">
        <w:t>.</w:t>
      </w:r>
      <w:ins w:id="5113" w:author="Okot" w:date="2019-11-19T21:01:00Z">
        <w:r>
          <w:t>5</w:t>
        </w:r>
      </w:ins>
      <w:del w:id="5114" w:author="Okot" w:date="2019-11-19T21:01:00Z">
        <w:r w:rsidR="0003742D" w:rsidDel="00544DC3">
          <w:delText>6</w:delText>
        </w:r>
      </w:del>
      <w:r w:rsidR="0003742D">
        <w:t>.5. Testy</w:t>
      </w:r>
    </w:p>
    <w:p w14:paraId="1F04CC4E" w14:textId="2C8FF2BF" w:rsidR="0003742D" w:rsidRDefault="00544DC3" w:rsidP="0003742D">
      <w:pPr>
        <w:pStyle w:val="Nagwek2"/>
      </w:pPr>
      <w:ins w:id="5115" w:author="Okot" w:date="2019-11-19T21:01:00Z">
        <w:r>
          <w:t>5</w:t>
        </w:r>
      </w:ins>
      <w:del w:id="5116" w:author="Okot" w:date="2019-11-19T21:01:00Z">
        <w:r w:rsidR="0003742D" w:rsidDel="00544DC3">
          <w:delText>4</w:delText>
        </w:r>
      </w:del>
      <w:r w:rsidR="0003742D">
        <w:t>.</w:t>
      </w:r>
      <w:ins w:id="5117" w:author="Okot" w:date="2019-11-19T21:01:00Z">
        <w:r>
          <w:t>5</w:t>
        </w:r>
      </w:ins>
      <w:del w:id="5118"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5119" w:author="Okot" w:date="2019-11-19T21:01:00Z">
        <w:r>
          <w:t>5</w:t>
        </w:r>
      </w:ins>
      <w:del w:id="5120" w:author="Okot" w:date="2019-11-19T21:01:00Z">
        <w:r w:rsidR="001401C4" w:rsidDel="00544DC3">
          <w:delText>4</w:delText>
        </w:r>
      </w:del>
      <w:r w:rsidR="001401C4">
        <w:t>.</w:t>
      </w:r>
      <w:ins w:id="5121" w:author="Okot" w:date="2019-11-19T21:01:00Z">
        <w:r>
          <w:t>6</w:t>
        </w:r>
      </w:ins>
      <w:del w:id="5122"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5123" w:author="Okot" w:date="2019-11-26T08:04:00Z">
        <w:r w:rsidDel="00BC0047">
          <w:delText xml:space="preserve">dopieszczeniu </w:delText>
        </w:r>
      </w:del>
      <w:ins w:id="512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5125" w:author="Okot" w:date="2019-11-19T21:01:00Z"/>
        </w:rPr>
      </w:pPr>
    </w:p>
    <w:p w14:paraId="10DFB138" w14:textId="30AA1FE4" w:rsidR="009716A0" w:rsidDel="00544DC3" w:rsidRDefault="009716A0" w:rsidP="009716A0">
      <w:pPr>
        <w:ind w:firstLine="0"/>
        <w:rPr>
          <w:del w:id="5126" w:author="Okot" w:date="2019-11-19T21:01:00Z"/>
        </w:rPr>
      </w:pPr>
      <w:del w:id="512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5128" w:author="Okot" w:date="2019-11-19T21:01:00Z"/>
        </w:rPr>
      </w:pPr>
    </w:p>
    <w:p w14:paraId="3DD88134" w14:textId="620E3E96" w:rsidR="009716A0" w:rsidDel="00544DC3" w:rsidRDefault="00B82171" w:rsidP="009716A0">
      <w:pPr>
        <w:jc w:val="center"/>
        <w:rPr>
          <w:del w:id="5129" w:author="Okot" w:date="2019-11-19T21:01:00Z"/>
        </w:rPr>
      </w:pPr>
      <w:del w:id="513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5131" w:author="Okot" w:date="2019-12-01T08:13:00Z"/>
        </w:rPr>
      </w:pPr>
      <w:ins w:id="5132" w:author="Okot" w:date="2019-11-19T21:01:00Z">
        <w:r>
          <w:t>5</w:t>
        </w:r>
      </w:ins>
      <w:del w:id="5133" w:author="Okot" w:date="2019-11-19T21:01:00Z">
        <w:r w:rsidR="0003742D" w:rsidDel="00544DC3">
          <w:delText>4</w:delText>
        </w:r>
      </w:del>
      <w:r w:rsidR="0003742D">
        <w:t>.</w:t>
      </w:r>
      <w:ins w:id="5134" w:author="Okot" w:date="2019-11-19T21:01:00Z">
        <w:r>
          <w:t>6</w:t>
        </w:r>
      </w:ins>
      <w:del w:id="5135" w:author="Okot" w:date="2019-11-19T21:01:00Z">
        <w:r w:rsidR="0003742D" w:rsidDel="00544DC3">
          <w:delText>7</w:delText>
        </w:r>
      </w:del>
      <w:r w:rsidR="0003742D">
        <w:t>.1. Projekt interfejsów</w:t>
      </w:r>
      <w:ins w:id="5136" w:author="Okot" w:date="2019-12-01T10:28:00Z">
        <w:r w:rsidR="009506F6">
          <w:t xml:space="preserve"> użytkownika</w:t>
        </w:r>
      </w:ins>
    </w:p>
    <w:p w14:paraId="12036C5A" w14:textId="77777777" w:rsidR="007C3CDE" w:rsidRDefault="007C3CDE">
      <w:pPr>
        <w:rPr>
          <w:ins w:id="5137" w:author="Okot" w:date="2019-12-01T08:13:00Z"/>
        </w:rPr>
        <w:pPrChange w:id="5138" w:author="Okot" w:date="2019-12-01T08:13:00Z">
          <w:pPr>
            <w:pStyle w:val="Nagwek2"/>
          </w:pPr>
        </w:pPrChange>
      </w:pPr>
    </w:p>
    <w:p w14:paraId="7A662BBD" w14:textId="3DF9C551" w:rsidR="007C3CDE" w:rsidRDefault="007C3CDE">
      <w:pPr>
        <w:rPr>
          <w:ins w:id="5139" w:author="Okot" w:date="2019-12-01T08:28:00Z"/>
        </w:rPr>
        <w:pPrChange w:id="5140" w:author="Okot" w:date="2019-12-01T08:16:00Z">
          <w:pPr>
            <w:pStyle w:val="Nagwek2"/>
          </w:pPr>
        </w:pPrChange>
      </w:pPr>
      <w:ins w:id="5141" w:author="Okot" w:date="2019-12-01T08:14:00Z">
        <w:r>
          <w:t>W tej iteracji pojawi si</w:t>
        </w:r>
      </w:ins>
      <w:ins w:id="5142" w:author="Okot" w:date="2019-12-01T08:15:00Z">
        <w:r>
          <w:t>ę jedna nowa pozycja w menu: „</w:t>
        </w:r>
      </w:ins>
      <w:ins w:id="5143" w:author="Okot" w:date="2019-12-01T08:16:00Z">
        <w:r>
          <w:t xml:space="preserve">Baza produktów”. Poza tym </w:t>
        </w:r>
      </w:ins>
      <w:ins w:id="5144" w:author="Okot" w:date="2019-12-01T08:27:00Z">
        <w:r w:rsidR="00A22B17">
          <w:t>modyfikacji ulegnie</w:t>
        </w:r>
      </w:ins>
      <w:ins w:id="5145" w:author="Okot" w:date="2019-12-01T08:16:00Z">
        <w:r w:rsidR="00A22B17">
          <w:t xml:space="preserve"> strona startowa</w:t>
        </w:r>
        <w:r>
          <w:t xml:space="preserve"> oraz strona z danymi u</w:t>
        </w:r>
      </w:ins>
      <w:ins w:id="5146" w:author="Okot" w:date="2019-12-01T08:17:00Z">
        <w:r>
          <w:t xml:space="preserve">żytkownika – dodane </w:t>
        </w:r>
        <w:r w:rsidR="00A22B17">
          <w:t>zostan</w:t>
        </w:r>
      </w:ins>
      <w:ins w:id="5147" w:author="Okot" w:date="2019-12-01T08:28:00Z">
        <w:r w:rsidR="00A22B17">
          <w:t>ą</w:t>
        </w:r>
      </w:ins>
      <w:ins w:id="5148" w:author="Okot" w:date="2019-12-01T08:17:00Z">
        <w:r>
          <w:t xml:space="preserve"> wykresy.</w:t>
        </w:r>
      </w:ins>
    </w:p>
    <w:p w14:paraId="42E0AE8D" w14:textId="77777777" w:rsidR="00113B43" w:rsidRDefault="00113B43">
      <w:pPr>
        <w:rPr>
          <w:ins w:id="5149" w:author="Okot" w:date="2019-12-01T08:28:00Z"/>
        </w:rPr>
        <w:pPrChange w:id="5150" w:author="Okot" w:date="2019-12-01T08:16:00Z">
          <w:pPr>
            <w:pStyle w:val="Nagwek2"/>
          </w:pPr>
        </w:pPrChange>
      </w:pPr>
    </w:p>
    <w:p w14:paraId="40953781" w14:textId="5C0CE714" w:rsidR="00113B43" w:rsidRDefault="00113B43">
      <w:pPr>
        <w:pStyle w:val="Nagwek2"/>
        <w:rPr>
          <w:ins w:id="5151" w:author="Okot" w:date="2019-12-01T10:29:00Z"/>
        </w:rPr>
      </w:pPr>
      <w:ins w:id="5152" w:author="Okot" w:date="2019-12-01T08:28:00Z">
        <w:r>
          <w:t>5.6.1.1. Baza produktów</w:t>
        </w:r>
      </w:ins>
    </w:p>
    <w:p w14:paraId="7AE41E67" w14:textId="77777777" w:rsidR="00C622D8" w:rsidRDefault="00C622D8">
      <w:pPr>
        <w:ind w:firstLine="0"/>
        <w:rPr>
          <w:ins w:id="5153" w:author="Okot" w:date="2019-12-01T10:29:00Z"/>
        </w:rPr>
        <w:pPrChange w:id="5154" w:author="Okot" w:date="2019-12-01T10:29:00Z">
          <w:pPr>
            <w:pStyle w:val="Nagwek2"/>
          </w:pPr>
        </w:pPrChange>
      </w:pPr>
    </w:p>
    <w:p w14:paraId="431075B6" w14:textId="0D9FDB4F" w:rsidR="00C622D8" w:rsidRDefault="000F4E68">
      <w:pPr>
        <w:rPr>
          <w:ins w:id="5155" w:author="Okot" w:date="2019-12-01T10:29:00Z"/>
        </w:rPr>
        <w:pPrChange w:id="5156" w:author="Okot" w:date="2019-12-01T10:29:00Z">
          <w:pPr>
            <w:pStyle w:val="Nagwek2"/>
          </w:pPr>
        </w:pPrChange>
      </w:pPr>
      <w:ins w:id="5157" w:author="Okot" w:date="2019-12-01T10:32:00Z">
        <w:r>
          <w:t>Na górze strony znajduje się pole wyszukiwania w formie rozwijanej listy</w:t>
        </w:r>
      </w:ins>
      <w:ins w:id="5158" w:author="Okot" w:date="2019-12-01T10:33:00Z">
        <w:r>
          <w:t> (66) zawierającej wszystkie makro- i mikroskładniki</w:t>
        </w:r>
      </w:ins>
      <w:ins w:id="5159" w:author="Okot" w:date="2019-12-01T10:36:00Z">
        <w:r>
          <w:t xml:space="preserve"> oraz przycisk (65) aktywujący wyszukiwanie.</w:t>
        </w:r>
      </w:ins>
    </w:p>
    <w:p w14:paraId="1C6F59E5" w14:textId="65C3BD7B" w:rsidR="00C622D8" w:rsidRPr="00BD52C7" w:rsidRDefault="00C622D8">
      <w:pPr>
        <w:ind w:firstLine="0"/>
        <w:jc w:val="center"/>
        <w:rPr>
          <w:ins w:id="5160" w:author="Okot" w:date="2019-12-01T08:28:00Z"/>
        </w:rPr>
        <w:pPrChange w:id="5161" w:author="Okot" w:date="2019-12-01T10:30:00Z">
          <w:pPr>
            <w:pStyle w:val="Nagwek2"/>
          </w:pPr>
        </w:pPrChange>
      </w:pPr>
      <w:ins w:id="5162"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5163" w:author="Okot" w:date="2019-12-01T10:30:00Z"/>
        </w:rPr>
        <w:pPrChange w:id="5164" w:author="Okot" w:date="2019-12-01T10:30:00Z">
          <w:pPr>
            <w:pStyle w:val="Nagwek2"/>
          </w:pPr>
        </w:pPrChange>
      </w:pPr>
    </w:p>
    <w:p w14:paraId="0A783DFF" w14:textId="1043D9CE" w:rsidR="00C622D8" w:rsidRDefault="00C622D8">
      <w:pPr>
        <w:jc w:val="center"/>
        <w:rPr>
          <w:ins w:id="5165" w:author="Okot" w:date="2019-12-01T10:39:00Z"/>
        </w:rPr>
        <w:pPrChange w:id="5166" w:author="Okot" w:date="2019-12-01T10:30:00Z">
          <w:pPr>
            <w:pStyle w:val="Nagwek2"/>
          </w:pPr>
        </w:pPrChange>
      </w:pPr>
      <w:ins w:id="5167" w:author="Okot" w:date="2019-12-01T10:30:00Z">
        <w:r>
          <w:t>Rys. 5.17. Wyszukiwarka produkt</w:t>
        </w:r>
      </w:ins>
      <w:ins w:id="5168" w:author="Okot" w:date="2019-12-01T10:31:00Z">
        <w:r>
          <w:t>ów.</w:t>
        </w:r>
      </w:ins>
    </w:p>
    <w:p w14:paraId="66CBE990" w14:textId="77777777" w:rsidR="000F4E68" w:rsidRDefault="000F4E68">
      <w:pPr>
        <w:jc w:val="center"/>
        <w:rPr>
          <w:ins w:id="5169" w:author="Okot" w:date="2019-12-01T10:39:00Z"/>
        </w:rPr>
        <w:pPrChange w:id="5170" w:author="Okot" w:date="2019-12-01T10:30:00Z">
          <w:pPr>
            <w:pStyle w:val="Nagwek2"/>
          </w:pPr>
        </w:pPrChange>
      </w:pPr>
    </w:p>
    <w:p w14:paraId="37CC268F" w14:textId="4B66082D" w:rsidR="000F4E68" w:rsidRDefault="000F4E68">
      <w:pPr>
        <w:rPr>
          <w:ins w:id="5171" w:author="Okot" w:date="2019-12-01T10:31:00Z"/>
        </w:rPr>
        <w:pPrChange w:id="5172" w:author="Okot" w:date="2019-12-01T10:39:00Z">
          <w:pPr>
            <w:pStyle w:val="Nagwek2"/>
          </w:pPr>
        </w:pPrChange>
      </w:pPr>
      <w:ins w:id="5173" w:author="Okot" w:date="2019-12-01T10:40:00Z">
        <w:r>
          <w:t>Rezultatem uruchomienia wyszukiwania</w:t>
        </w:r>
        <w:r w:rsidR="00225491">
          <w:t xml:space="preserve"> będzie wyświetlenie tabeli (67) zawierającej </w:t>
        </w:r>
      </w:ins>
      <w:ins w:id="5174" w:author="Okot" w:date="2019-12-01T10:49:00Z">
        <w:r w:rsidR="001408CF">
          <w:t xml:space="preserve">20 </w:t>
        </w:r>
      </w:ins>
      <w:ins w:id="5175" w:author="Okot" w:date="2019-12-01T10:40:00Z">
        <w:r w:rsidR="001408CF">
          <w:t>produkt</w:t>
        </w:r>
      </w:ins>
      <w:ins w:id="5176" w:author="Okot" w:date="2019-12-01T10:49:00Z">
        <w:r w:rsidR="001408CF">
          <w:t>ów</w:t>
        </w:r>
      </w:ins>
      <w:ins w:id="5177" w:author="Okot" w:date="2019-12-01T10:40:00Z">
        <w:r w:rsidR="00225491">
          <w:t xml:space="preserve"> o najwi</w:t>
        </w:r>
      </w:ins>
      <w:ins w:id="5178" w:author="Okot" w:date="2019-12-01T10:41:00Z">
        <w:r w:rsidR="00225491">
          <w:t>ększej zawartości wybranego składnika</w:t>
        </w:r>
      </w:ins>
      <w:ins w:id="5179" w:author="Okot" w:date="2019-12-01T10:43:00Z">
        <w:r w:rsidR="00225491">
          <w:t xml:space="preserve"> w 100 g</w:t>
        </w:r>
      </w:ins>
      <w:ins w:id="5180" w:author="Okot" w:date="2019-12-01T10:41:00Z">
        <w:r w:rsidR="00225491">
          <w:t xml:space="preserve">. </w:t>
        </w:r>
      </w:ins>
      <w:ins w:id="5181" w:author="Okot" w:date="2019-12-01T10:42:00Z">
        <w:r w:rsidR="00225491">
          <w:t xml:space="preserve">Tabela składa się z kolumn: nazwa produktu, kalorie, białko, </w:t>
        </w:r>
      </w:ins>
      <w:ins w:id="5182" w:author="Okot" w:date="2019-12-01T10:43:00Z">
        <w:r w:rsidR="00225491">
          <w:t xml:space="preserve">tłuszcz, węglowodany oraz </w:t>
        </w:r>
      </w:ins>
      <w:ins w:id="5183" w:author="Okot" w:date="2019-12-01T10:45:00Z">
        <w:r w:rsidR="00225491">
          <w:t>kolumny z wybranym przez użytkownika składnikiem (68). Jeśli wybranym składnikiem był jeden z makroskładników, kolumna (68) nie zostanie wy</w:t>
        </w:r>
      </w:ins>
      <w:ins w:id="5184" w:author="Okot" w:date="2019-12-01T10:46:00Z">
        <w:r w:rsidR="00225491">
          <w:t>świetlona.</w:t>
        </w:r>
      </w:ins>
    </w:p>
    <w:p w14:paraId="3EA6637F" w14:textId="77777777" w:rsidR="00C622D8" w:rsidRDefault="00C622D8">
      <w:pPr>
        <w:jc w:val="center"/>
        <w:rPr>
          <w:ins w:id="5185" w:author="Okot" w:date="2019-12-01T08:28:00Z"/>
        </w:rPr>
        <w:pPrChange w:id="5186" w:author="Okot" w:date="2019-12-01T10:30:00Z">
          <w:pPr>
            <w:pStyle w:val="Nagwek2"/>
          </w:pPr>
        </w:pPrChange>
      </w:pPr>
    </w:p>
    <w:p w14:paraId="7609CC45" w14:textId="3AE18CE6" w:rsidR="00113B43" w:rsidRDefault="00113B43">
      <w:pPr>
        <w:pStyle w:val="Nagwek2"/>
        <w:rPr>
          <w:ins w:id="5187" w:author="Okot" w:date="2019-12-01T08:28:00Z"/>
        </w:rPr>
      </w:pPr>
      <w:ins w:id="5188" w:author="Okot" w:date="2019-12-01T08:28:00Z">
        <w:r>
          <w:t>5.6.1.2. Zmodyfikowana strona startowa</w:t>
        </w:r>
      </w:ins>
    </w:p>
    <w:p w14:paraId="79E71749" w14:textId="77777777" w:rsidR="00113B43" w:rsidRDefault="00113B43">
      <w:pPr>
        <w:rPr>
          <w:ins w:id="5189" w:author="Okot" w:date="2019-12-01T18:08:00Z"/>
        </w:rPr>
        <w:pPrChange w:id="5190" w:author="Okot" w:date="2019-12-01T08:28:00Z">
          <w:pPr>
            <w:pStyle w:val="Nagwek2"/>
          </w:pPr>
        </w:pPrChange>
      </w:pPr>
    </w:p>
    <w:p w14:paraId="1A7BFCA9" w14:textId="68389490" w:rsidR="009B4B6B" w:rsidRDefault="009B4B6B">
      <w:pPr>
        <w:rPr>
          <w:ins w:id="5191" w:author="Okot" w:date="2019-12-01T15:45:00Z"/>
        </w:rPr>
        <w:pPrChange w:id="5192" w:author="Okot" w:date="2019-12-01T08:28:00Z">
          <w:pPr>
            <w:pStyle w:val="Nagwek2"/>
          </w:pPr>
        </w:pPrChange>
      </w:pPr>
      <w:ins w:id="5193" w:author="Okot" w:date="2019-12-01T18:08:00Z">
        <w:r>
          <w:t>Do strony startowej zostanie dodany wykres kołowy procentowego rozkładu spożycia makroskładników w ciągu dnia</w:t>
        </w:r>
      </w:ins>
      <w:ins w:id="5194" w:author="Okot" w:date="2019-12-01T18:09:00Z">
        <w:r>
          <w:t> (69)</w:t>
        </w:r>
      </w:ins>
      <w:ins w:id="5195" w:author="Okot" w:date="2019-12-01T18:08:00Z">
        <w:r>
          <w:t xml:space="preserve">. </w:t>
        </w:r>
      </w:ins>
      <w:ins w:id="5196" w:author="Okot" w:date="2019-12-01T18:09:00Z">
        <w:r>
          <w:t>B</w:t>
        </w:r>
      </w:ins>
      <w:ins w:id="5197" w:author="Okot" w:date="2019-12-01T18:08:00Z">
        <w:r>
          <w:t>ędzie</w:t>
        </w:r>
      </w:ins>
      <w:ins w:id="5198" w:author="Okot" w:date="2019-12-01T18:10:00Z">
        <w:r>
          <w:t xml:space="preserve"> on</w:t>
        </w:r>
      </w:ins>
      <w:ins w:id="5199" w:author="Okot" w:date="2019-12-01T18:08:00Z">
        <w:r>
          <w:t xml:space="preserve"> aktualizowany na bieżąco wraz z dodawaniem przez u</w:t>
        </w:r>
      </w:ins>
      <w:ins w:id="5200" w:author="Okot" w:date="2019-12-01T18:09:00Z">
        <w:r>
          <w:t xml:space="preserve">żytkownika nowego pożywienia. </w:t>
        </w:r>
      </w:ins>
      <w:ins w:id="5201" w:author="Okot" w:date="2019-12-01T18:10:00Z">
        <w:r>
          <w:t xml:space="preserve">Wykres zostanie umiejscowiony </w:t>
        </w:r>
      </w:ins>
      <w:ins w:id="5202" w:author="Okot" w:date="2019-12-01T18:11:00Z">
        <w:r>
          <w:t>informacjami na temat spożycia kalorii oraz makroskładników (w gramach) oraz nad tabelą spożytych posiłków. </w:t>
        </w:r>
      </w:ins>
    </w:p>
    <w:p w14:paraId="011D933E" w14:textId="173E7108" w:rsidR="00F81A91" w:rsidRDefault="00F81A91">
      <w:pPr>
        <w:ind w:firstLine="0"/>
        <w:rPr>
          <w:ins w:id="5203" w:author="Okot" w:date="2019-12-01T08:28:00Z"/>
        </w:rPr>
        <w:pPrChange w:id="5204" w:author="Okot" w:date="2019-12-01T15:46:00Z">
          <w:pPr>
            <w:pStyle w:val="Nagwek2"/>
          </w:pPr>
        </w:pPrChange>
      </w:pPr>
      <w:ins w:id="5205"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5206" w:author="Okot" w:date="2019-12-01T15:46:00Z"/>
        </w:rPr>
        <w:pPrChange w:id="5207" w:author="Okot" w:date="2019-12-02T12:57:00Z">
          <w:pPr>
            <w:jc w:val="center"/>
          </w:pPr>
        </w:pPrChange>
      </w:pPr>
      <w:ins w:id="5208" w:author="Okot" w:date="2019-12-02T12:57:00Z">
        <w:r>
          <w:tab/>
        </w:r>
      </w:ins>
    </w:p>
    <w:p w14:paraId="7D6D999E" w14:textId="33A060FF" w:rsidR="00F81A91" w:rsidRDefault="00F81A91" w:rsidP="00F81A91">
      <w:pPr>
        <w:jc w:val="center"/>
        <w:rPr>
          <w:ins w:id="5209" w:author="Okot" w:date="2019-12-01T18:11:00Z"/>
        </w:rPr>
      </w:pPr>
      <w:ins w:id="5210" w:author="Okot" w:date="2019-12-01T15:46:00Z">
        <w:r>
          <w:t xml:space="preserve">Rys. 5.18. </w:t>
        </w:r>
      </w:ins>
      <w:ins w:id="5211" w:author="Okot" w:date="2019-12-01T15:47:00Z">
        <w:r>
          <w:t>Zmodyfikowana strona startowa</w:t>
        </w:r>
      </w:ins>
      <w:ins w:id="5212" w:author="Okot" w:date="2019-12-01T15:46:00Z">
        <w:r>
          <w:t>.</w:t>
        </w:r>
      </w:ins>
    </w:p>
    <w:p w14:paraId="5DA859F0" w14:textId="77777777" w:rsidR="009B4B6B" w:rsidRDefault="009B4B6B" w:rsidP="00F81A91">
      <w:pPr>
        <w:jc w:val="center"/>
        <w:rPr>
          <w:ins w:id="5213" w:author="Okot" w:date="2019-12-01T18:11:00Z"/>
        </w:rPr>
      </w:pPr>
    </w:p>
    <w:p w14:paraId="1E8F2F2C" w14:textId="1726550B" w:rsidR="009B4B6B" w:rsidRDefault="009B4B6B">
      <w:pPr>
        <w:rPr>
          <w:ins w:id="5214" w:author="Okot" w:date="2019-12-01T15:46:00Z"/>
        </w:rPr>
        <w:pPrChange w:id="5215" w:author="Okot" w:date="2019-12-01T18:11:00Z">
          <w:pPr>
            <w:jc w:val="center"/>
          </w:pPr>
        </w:pPrChange>
      </w:pPr>
      <w:ins w:id="5216" w:author="Okot" w:date="2019-12-01T18:11:00Z">
        <w:r>
          <w:t xml:space="preserve">Po kliknięciu na część wykresu poświęconą danemu makroskładnikowi zostanie </w:t>
        </w:r>
      </w:ins>
      <w:ins w:id="5217" w:author="Okot" w:date="2019-12-01T18:12:00Z">
        <w:r>
          <w:t>wyświetlona dodatkowa informacja (70) na temat spożycia składowych tego makroskładnika:  cukru i b</w:t>
        </w:r>
      </w:ins>
      <w:ins w:id="5218" w:author="Okot" w:date="2019-12-01T18:13:00Z">
        <w:r>
          <w:t>łonnika dla węglowodanów, aminokwasów dla białka oraz różnych rodzajó</w:t>
        </w:r>
      </w:ins>
      <w:ins w:id="5219"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rsidP="00817DAD">
      <w:pPr>
        <w:rPr>
          <w:ins w:id="5220" w:author="Okot" w:date="2019-12-01T15:46:00Z"/>
        </w:rPr>
        <w:pPrChange w:id="5221" w:author="Okot" w:date="2019-12-26T08:17:00Z">
          <w:pPr>
            <w:pStyle w:val="Nagwek2"/>
          </w:pPr>
        </w:pPrChange>
      </w:pPr>
    </w:p>
    <w:p w14:paraId="31755384" w14:textId="7F9A247F" w:rsidR="00113B43" w:rsidRDefault="00113B43">
      <w:pPr>
        <w:pStyle w:val="Nagwek2"/>
        <w:rPr>
          <w:ins w:id="5222" w:author="Okot" w:date="2019-12-01T18:16:00Z"/>
        </w:rPr>
      </w:pPr>
      <w:ins w:id="5223" w:author="Okot" w:date="2019-12-01T08:28:00Z">
        <w:r>
          <w:t>5.6.1.3. Zmodyfikowana strona z danymi użytkownika</w:t>
        </w:r>
      </w:ins>
    </w:p>
    <w:p w14:paraId="2FC4B462" w14:textId="77777777" w:rsidR="00993406" w:rsidRDefault="00993406">
      <w:pPr>
        <w:ind w:firstLine="0"/>
        <w:rPr>
          <w:ins w:id="5224" w:author="Okot" w:date="2019-12-03T17:24:00Z"/>
        </w:rPr>
        <w:pPrChange w:id="5225" w:author="Okot" w:date="2019-12-02T12:57:00Z">
          <w:pPr>
            <w:pStyle w:val="Nagwek2"/>
          </w:pPr>
        </w:pPrChange>
      </w:pPr>
    </w:p>
    <w:p w14:paraId="14878E74" w14:textId="6B2ADE50" w:rsidR="00FA0DC8" w:rsidRDefault="00FA0DC8">
      <w:pPr>
        <w:ind w:firstLine="0"/>
        <w:rPr>
          <w:ins w:id="5226" w:author="Okot" w:date="2019-12-03T17:36:00Z"/>
        </w:rPr>
        <w:pPrChange w:id="5227" w:author="Okot" w:date="2019-12-02T12:57:00Z">
          <w:pPr>
            <w:pStyle w:val="Nagwek2"/>
          </w:pPr>
        </w:pPrChange>
      </w:pPr>
      <w:ins w:id="5228" w:author="Okot" w:date="2019-12-03T17:24:00Z">
        <w:r>
          <w:tab/>
          <w:t>Do strony z danymi użytkownika zostan</w:t>
        </w:r>
      </w:ins>
      <w:ins w:id="5229" w:author="Okot" w:date="2019-12-03T17:25:00Z">
        <w:r>
          <w:t>ą dodane trzy wykresy. Pierwszy (79) będzie przedstawiał zmianę wagi</w:t>
        </w:r>
        <w:r w:rsidR="00B061E3">
          <w:t xml:space="preserve"> w czasie. Obok nagłówka wykresu</w:t>
        </w:r>
        <w:r>
          <w:t xml:space="preserve"> zos</w:t>
        </w:r>
      </w:ins>
      <w:ins w:id="5230"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5231" w:author="Okot" w:date="2019-12-03T17:28:00Z">
        <w:r>
          <w:t>Pod nagłówkiem wyświetlana będzie informacja o zmianie wagi od czasu wprowadzenia pierwszego pomiaru</w:t>
        </w:r>
      </w:ins>
      <w:ins w:id="5232" w:author="Okot" w:date="2019-12-03T17:31:00Z">
        <w:r>
          <w:t xml:space="preserve"> oraz od </w:t>
        </w:r>
      </w:ins>
      <w:ins w:id="5233" w:author="Okot" w:date="2019-12-03T17:32:00Z">
        <w:r>
          <w:t>ostatniego</w:t>
        </w:r>
      </w:ins>
      <w:ins w:id="5234" w:author="Okot" w:date="2019-12-03T17:31:00Z">
        <w:r>
          <w:t xml:space="preserve"> </w:t>
        </w:r>
      </w:ins>
      <w:ins w:id="5235" w:author="Okot" w:date="2019-12-03T17:32:00Z">
        <w:r>
          <w:t xml:space="preserve">zapisanego pomiaru (76). Po kliknięciu w konkretny pomiar na wykresie wyświetlona zostanie </w:t>
        </w:r>
        <w:r>
          <w:lastRenderedPageBreak/>
          <w:t>jego data oraz warto</w:t>
        </w:r>
      </w:ins>
      <w:ins w:id="5236" w:author="Okot" w:date="2019-12-03T17:33:00Z">
        <w:r>
          <w:t>ść (82) oraz przycisk do usunięcia pomiaru (83) albo jego edycji</w:t>
        </w:r>
      </w:ins>
      <w:ins w:id="5237" w:author="Okot" w:date="2019-12-03T17:34:00Z">
        <w:r>
          <w:t> (84). Wciśnięcie przycisku (83) spowoduje wyświetlenia okna dialogowego służącego do potwierdzenia decyzji o usunięciu</w:t>
        </w:r>
        <w:r w:rsidR="00163E5B">
          <w:t xml:space="preserve"> wpisu. </w:t>
        </w:r>
      </w:ins>
      <w:ins w:id="5238"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5239" w:author="Okot" w:date="2019-12-03T17:38:00Z"/>
        </w:rPr>
        <w:pPrChange w:id="5240" w:author="Okot" w:date="2019-12-03T17:38:00Z">
          <w:pPr>
            <w:pStyle w:val="Nagwek2"/>
          </w:pPr>
        </w:pPrChange>
      </w:pPr>
      <w:ins w:id="5241"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5242" w:author="Okot" w:date="2019-12-03T17:37:00Z">
        <w:r>
          <w:t>ód pasa</w:t>
        </w:r>
      </w:ins>
      <w:ins w:id="5243"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5244" w:author="Okot" w:date="2019-12-03T17:38:00Z">
        <w:r>
          <w:t>ą takie same informacje jak w przypadku wykresu zmiany wagi, tylko dotyczące obwodu pasa.</w:t>
        </w:r>
      </w:ins>
    </w:p>
    <w:p w14:paraId="7E5153B7" w14:textId="77777777" w:rsidR="00B061E3" w:rsidRDefault="00B061E3">
      <w:pPr>
        <w:rPr>
          <w:ins w:id="5245" w:author="Okot" w:date="2019-12-02T12:57:00Z"/>
        </w:rPr>
        <w:pPrChange w:id="5246" w:author="Okot" w:date="2019-12-03T17:38:00Z">
          <w:pPr>
            <w:pStyle w:val="Nagwek2"/>
          </w:pPr>
        </w:pPrChange>
      </w:pPr>
    </w:p>
    <w:p w14:paraId="41C41FF8" w14:textId="76CCDA95" w:rsidR="006A6BB2" w:rsidRPr="00BD52C7" w:rsidRDefault="006A6BB2">
      <w:pPr>
        <w:ind w:firstLine="0"/>
        <w:jc w:val="center"/>
        <w:rPr>
          <w:ins w:id="5247" w:author="Okot" w:date="2019-12-01T08:17:00Z"/>
        </w:rPr>
        <w:pPrChange w:id="5248" w:author="Okot" w:date="2019-12-02T12:57:00Z">
          <w:pPr>
            <w:pStyle w:val="Nagwek2"/>
          </w:pPr>
        </w:pPrChange>
      </w:pPr>
      <w:ins w:id="5249"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5250" w:author="Okot" w:date="2019-12-02T12:58:00Z"/>
        </w:rPr>
      </w:pPr>
    </w:p>
    <w:p w14:paraId="7BD4AAD8" w14:textId="2EE8EF61" w:rsidR="006A6BB2" w:rsidRDefault="006A6BB2" w:rsidP="006A6BB2">
      <w:pPr>
        <w:jc w:val="center"/>
        <w:rPr>
          <w:ins w:id="5251" w:author="Okot" w:date="2019-12-02T12:57:00Z"/>
        </w:rPr>
      </w:pPr>
      <w:ins w:id="5252" w:author="Okot" w:date="2019-12-02T12:57:00Z">
        <w:r>
          <w:t>Rys. 5.1</w:t>
        </w:r>
      </w:ins>
      <w:ins w:id="5253" w:author="Okot" w:date="2019-12-02T12:58:00Z">
        <w:r>
          <w:t>9</w:t>
        </w:r>
      </w:ins>
      <w:ins w:id="5254" w:author="Okot" w:date="2019-12-02T12:57:00Z">
        <w:r>
          <w:t>. Zmodyfikowana strona z danymi u</w:t>
        </w:r>
      </w:ins>
      <w:ins w:id="5255" w:author="Okot" w:date="2019-12-02T12:58:00Z">
        <w:r>
          <w:t>żytkownika</w:t>
        </w:r>
      </w:ins>
      <w:ins w:id="5256" w:author="Okot" w:date="2019-12-02T12:57:00Z">
        <w:r>
          <w:t>.</w:t>
        </w:r>
      </w:ins>
    </w:p>
    <w:p w14:paraId="5E30C7C9" w14:textId="4DBA739C" w:rsidR="00B061E3" w:rsidRDefault="00B061E3" w:rsidP="00B061E3">
      <w:pPr>
        <w:rPr>
          <w:ins w:id="5257" w:author="Okot" w:date="2019-12-03T18:00:00Z"/>
        </w:rPr>
      </w:pPr>
      <w:ins w:id="5258" w:author="Okot" w:date="2019-12-03T17:38:00Z">
        <w:r>
          <w:lastRenderedPageBreak/>
          <w:t>Trzeci wykres (81) będzie przedstawiał zmianę obwodu bioder w czasie. Obok nagłówka wykresu zostanie umiejscowiony przycisk aktualizowania pomiaru (75),</w:t>
        </w:r>
      </w:ins>
      <w:ins w:id="5259" w:author="Okot" w:date="2019-12-03T17:39:00Z">
        <w:r>
          <w:t xml:space="preserve"> który będzie działał tak samo jak w dwóch w/w opisanych przypadkach</w:t>
        </w:r>
      </w:ins>
      <w:ins w:id="5260"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5261" w:author="Okot" w:date="2019-12-03T17:39:00Z">
        <w:r>
          <w:t xml:space="preserve"> poprzednich</w:t>
        </w:r>
      </w:ins>
      <w:ins w:id="5262" w:author="Okot" w:date="2019-12-03T17:38:00Z">
        <w:r>
          <w:t xml:space="preserve"> wykres</w:t>
        </w:r>
      </w:ins>
      <w:ins w:id="5263" w:author="Okot" w:date="2019-12-03T17:39:00Z">
        <w:r>
          <w:t>ów</w:t>
        </w:r>
      </w:ins>
      <w:ins w:id="5264" w:author="Okot" w:date="2019-12-03T17:38:00Z">
        <w:r>
          <w:t>, tylko dotyczące obwodu bioder.</w:t>
        </w:r>
      </w:ins>
    </w:p>
    <w:p w14:paraId="59A16A31" w14:textId="6E84A558" w:rsidR="00A21867" w:rsidRDefault="00A21867">
      <w:pPr>
        <w:rPr>
          <w:ins w:id="5265" w:author="Okot" w:date="2019-12-03T17:38:00Z"/>
        </w:rPr>
      </w:pPr>
      <w:ins w:id="5266" w:author="Okot" w:date="2019-12-03T18:00:00Z">
        <w:r>
          <w:t>Dane użytkownika, które wcześniej zajmowały cał</w:t>
        </w:r>
      </w:ins>
      <w:ins w:id="5267" w:author="Okot" w:date="2019-12-03T18:01:00Z">
        <w:r>
          <w:t>ą stronę (trzy kolumny), zostaną przeniesione do jednej kolumny w lewej części ekranu. Na górze wyświetlane będ</w:t>
        </w:r>
      </w:ins>
      <w:ins w:id="5268" w:author="Okot" w:date="2019-12-03T18:02:00Z">
        <w:r>
          <w:t>ą dane stałe: płeć, data urodzenia, wzrost</w:t>
        </w:r>
      </w:ins>
      <w:ins w:id="5269" w:author="Okot" w:date="2019-12-03T18:03:00Z">
        <w:r>
          <w:t> (</w:t>
        </w:r>
      </w:ins>
      <w:ins w:id="5270" w:author="Okot" w:date="2019-12-03T18:02:00Z">
        <w:r>
          <w:t>14) oraz przyciski do ich edycji (15). Pod spodem będą wyświetlane dane dotyczące pomiaró</w:t>
        </w:r>
      </w:ins>
      <w:ins w:id="5271" w:author="Okot" w:date="2019-12-03T18:03:00Z">
        <w:r>
          <w:t>w: wagi, obwodu pasa i talii (71) – ich najbardziej aktualne wartości. Jeśli użytkownik jeszcze nie wprowadził pierwszych pomiarów, wyświetlany będzie przycisk</w:t>
        </w:r>
      </w:ins>
      <w:ins w:id="5272" w:author="Okot" w:date="2019-12-03T18:04:00Z">
        <w:r>
          <w:t> (16) jak na rysunku 5.7.</w:t>
        </w:r>
      </w:ins>
      <w:ins w:id="5273" w:author="Okot" w:date="2019-12-03T18:05:00Z">
        <w:r>
          <w:t xml:space="preserve"> Kolejnym elementem będzie suwak określania aktywności fizycznej (17), którego działanie nie zmieni się w stosunku do poprzedniej iteracji interfejsu. </w:t>
        </w:r>
      </w:ins>
      <w:ins w:id="5274" w:author="Okot" w:date="2019-12-03T18:06:00Z">
        <w:r>
          <w:t xml:space="preserve">Na końcu będzie umiejscowiona sekcja dotycząca celu użytkownika. Ze względów estetycznych decydowano się zmienić listę rozwijaną na przyciski (72). </w:t>
        </w:r>
      </w:ins>
      <w:ins w:id="5275" w:author="Okot" w:date="2019-12-03T18:07:00Z">
        <w:r>
          <w:t>W momencie zapisania celu, widoczna pozostanie jedynie jedna sylwetka wraz z opisem s</w:t>
        </w:r>
      </w:ins>
      <w:ins w:id="5276" w:author="Okot" w:date="2019-12-03T18:08:00Z">
        <w:r>
          <w:t>łownym celu.</w:t>
        </w:r>
      </w:ins>
    </w:p>
    <w:p w14:paraId="09EBE8CF" w14:textId="77777777" w:rsidR="007C3CDE" w:rsidRPr="00BD52C7" w:rsidRDefault="007C3CDE">
      <w:pPr>
        <w:pPrChange w:id="5277" w:author="Okot" w:date="2019-12-03T17:38:00Z">
          <w:pPr>
            <w:pStyle w:val="Nagwek2"/>
          </w:pPr>
        </w:pPrChange>
      </w:pPr>
    </w:p>
    <w:p w14:paraId="3C078DA2" w14:textId="5175F450" w:rsidR="0003742D" w:rsidRPr="0003742D" w:rsidRDefault="00544DC3" w:rsidP="0003742D">
      <w:pPr>
        <w:pStyle w:val="Nagwek2"/>
      </w:pPr>
      <w:ins w:id="5278" w:author="Okot" w:date="2019-11-19T21:01:00Z">
        <w:r>
          <w:t>5</w:t>
        </w:r>
      </w:ins>
      <w:del w:id="5279" w:author="Okot" w:date="2019-11-19T21:01:00Z">
        <w:r w:rsidR="0003742D" w:rsidDel="00544DC3">
          <w:delText>4</w:delText>
        </w:r>
      </w:del>
      <w:r w:rsidR="0003742D">
        <w:t>.</w:t>
      </w:r>
      <w:ins w:id="5280" w:author="Okot" w:date="2019-11-19T21:01:00Z">
        <w:r>
          <w:t>6</w:t>
        </w:r>
      </w:ins>
      <w:del w:id="5281"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5282" w:author="Okot" w:date="2019-11-19T21:01:00Z">
        <w:r>
          <w:t>5</w:t>
        </w:r>
      </w:ins>
      <w:del w:id="5283" w:author="Okot" w:date="2019-11-19T21:01:00Z">
        <w:r w:rsidR="0003742D" w:rsidDel="00544DC3">
          <w:delText>4</w:delText>
        </w:r>
      </w:del>
      <w:r w:rsidR="0003742D">
        <w:t>.</w:t>
      </w:r>
      <w:ins w:id="5284" w:author="Okot" w:date="2019-11-19T21:01:00Z">
        <w:r>
          <w:t>6</w:t>
        </w:r>
      </w:ins>
      <w:del w:id="5285" w:author="Okot" w:date="2019-11-19T21:01:00Z">
        <w:r w:rsidR="0003742D" w:rsidDel="00544DC3">
          <w:delText>7</w:delText>
        </w:r>
      </w:del>
      <w:r w:rsidR="0003742D">
        <w:t>.3. Implementacja</w:t>
      </w:r>
    </w:p>
    <w:p w14:paraId="79CD6E59" w14:textId="4A2D63D3" w:rsidR="0003742D" w:rsidRDefault="00544DC3" w:rsidP="0003742D">
      <w:pPr>
        <w:pStyle w:val="Nagwek2"/>
      </w:pPr>
      <w:ins w:id="5286" w:author="Okot" w:date="2019-11-19T21:01:00Z">
        <w:r>
          <w:t>5</w:t>
        </w:r>
      </w:ins>
      <w:del w:id="5287" w:author="Okot" w:date="2019-11-19T21:01:00Z">
        <w:r w:rsidR="0003742D" w:rsidDel="00544DC3">
          <w:delText>4</w:delText>
        </w:r>
      </w:del>
      <w:r w:rsidR="0003742D">
        <w:t>.</w:t>
      </w:r>
      <w:ins w:id="5288" w:author="Okot" w:date="2019-11-19T21:01:00Z">
        <w:r>
          <w:t>6</w:t>
        </w:r>
      </w:ins>
      <w:del w:id="5289" w:author="Okot" w:date="2019-11-19T21:01:00Z">
        <w:r w:rsidR="0003742D" w:rsidDel="00544DC3">
          <w:delText>7</w:delText>
        </w:r>
      </w:del>
      <w:r w:rsidR="0003742D">
        <w:t>.4. Testy</w:t>
      </w:r>
    </w:p>
    <w:p w14:paraId="590F3C20" w14:textId="339146C3" w:rsidR="0003742D" w:rsidRDefault="00544DC3" w:rsidP="0003742D">
      <w:pPr>
        <w:pStyle w:val="Nagwek2"/>
      </w:pPr>
      <w:ins w:id="5290" w:author="Okot" w:date="2019-11-19T21:01:00Z">
        <w:r>
          <w:t>5</w:t>
        </w:r>
      </w:ins>
      <w:del w:id="5291" w:author="Okot" w:date="2019-11-19T21:01:00Z">
        <w:r w:rsidR="0003742D" w:rsidDel="00544DC3">
          <w:delText>4</w:delText>
        </w:r>
      </w:del>
      <w:r w:rsidR="0003742D">
        <w:t>.</w:t>
      </w:r>
      <w:ins w:id="5292" w:author="Okot" w:date="2019-11-19T21:01:00Z">
        <w:r>
          <w:t>6</w:t>
        </w:r>
      </w:ins>
      <w:del w:id="5293"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5294" w:author="Okot" w:date="2019-11-19T21:01:00Z">
        <w:r>
          <w:t>5</w:t>
        </w:r>
      </w:ins>
      <w:del w:id="5295" w:author="Okot" w:date="2019-11-19T21:01:00Z">
        <w:r w:rsidR="00F853FF" w:rsidDel="00544DC3">
          <w:delText>4</w:delText>
        </w:r>
      </w:del>
      <w:r w:rsidR="00F853FF">
        <w:t>.</w:t>
      </w:r>
      <w:ins w:id="5296" w:author="Okot" w:date="2019-11-19T21:01:00Z">
        <w:r>
          <w:t>7</w:t>
        </w:r>
      </w:ins>
      <w:del w:id="5297"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5298" w:author="Okot" w:date="2019-11-19T21:01:00Z">
        <w:r>
          <w:t>5</w:t>
        </w:r>
      </w:ins>
      <w:del w:id="5299" w:author="Okot" w:date="2019-11-19T21:01:00Z">
        <w:r w:rsidR="0003742D" w:rsidDel="00544DC3">
          <w:delText>4</w:delText>
        </w:r>
      </w:del>
      <w:r w:rsidR="0003742D">
        <w:t>.</w:t>
      </w:r>
      <w:ins w:id="5300" w:author="Okot" w:date="2019-11-19T21:01:00Z">
        <w:r>
          <w:t>7</w:t>
        </w:r>
      </w:ins>
      <w:del w:id="5301" w:author="Okot" w:date="2019-11-19T21:01:00Z">
        <w:r w:rsidR="0003742D" w:rsidDel="00544DC3">
          <w:delText>8</w:delText>
        </w:r>
      </w:del>
      <w:r w:rsidR="0003742D">
        <w:t>.1. Projekt logiki biznesowej</w:t>
      </w:r>
    </w:p>
    <w:p w14:paraId="0ED9576B" w14:textId="6DDB92C5" w:rsidR="0003742D" w:rsidRDefault="00544DC3" w:rsidP="00EF6592">
      <w:pPr>
        <w:ind w:firstLine="0"/>
      </w:pPr>
      <w:ins w:id="5302" w:author="Okot" w:date="2019-11-19T21:01:00Z">
        <w:r>
          <w:t>5</w:t>
        </w:r>
      </w:ins>
      <w:del w:id="5303" w:author="Okot" w:date="2019-11-19T21:01:00Z">
        <w:r w:rsidR="0003742D" w:rsidDel="00544DC3">
          <w:delText>4</w:delText>
        </w:r>
      </w:del>
      <w:r w:rsidR="0003742D">
        <w:t>.</w:t>
      </w:r>
      <w:ins w:id="5304" w:author="Okot" w:date="2019-11-19T21:01:00Z">
        <w:r>
          <w:t>7</w:t>
        </w:r>
      </w:ins>
      <w:del w:id="5305" w:author="Okot" w:date="2019-11-19T21:01:00Z">
        <w:r w:rsidR="0003742D" w:rsidDel="00544DC3">
          <w:delText>8</w:delText>
        </w:r>
      </w:del>
      <w:r w:rsidR="0003742D">
        <w:t>.2. Implementacja</w:t>
      </w:r>
    </w:p>
    <w:p w14:paraId="27C80D1C" w14:textId="128795F5" w:rsidR="0003742D" w:rsidRDefault="00544DC3" w:rsidP="00EF6592">
      <w:pPr>
        <w:ind w:firstLine="0"/>
      </w:pPr>
      <w:ins w:id="5306" w:author="Okot" w:date="2019-11-19T21:01:00Z">
        <w:r>
          <w:t>5</w:t>
        </w:r>
      </w:ins>
      <w:del w:id="5307" w:author="Okot" w:date="2019-11-19T21:01:00Z">
        <w:r w:rsidR="0003742D" w:rsidDel="00544DC3">
          <w:delText>4</w:delText>
        </w:r>
      </w:del>
      <w:r w:rsidR="0003742D">
        <w:t>.</w:t>
      </w:r>
      <w:ins w:id="5308" w:author="Okot" w:date="2019-11-19T21:02:00Z">
        <w:r>
          <w:t>7</w:t>
        </w:r>
      </w:ins>
      <w:del w:id="5309" w:author="Okot" w:date="2019-11-19T21:01:00Z">
        <w:r w:rsidR="0003742D" w:rsidDel="00544DC3">
          <w:delText>8</w:delText>
        </w:r>
      </w:del>
      <w:r w:rsidR="0003742D">
        <w:t>.3. Testy końcowe</w:t>
      </w:r>
    </w:p>
    <w:p w14:paraId="28D02CE1" w14:textId="21552A17" w:rsidR="0003742D" w:rsidRDefault="00544DC3" w:rsidP="00EF6592">
      <w:pPr>
        <w:ind w:firstLine="0"/>
      </w:pPr>
      <w:ins w:id="5310" w:author="Okot" w:date="2019-11-19T21:02:00Z">
        <w:r>
          <w:t>5</w:t>
        </w:r>
      </w:ins>
      <w:del w:id="5311" w:author="Okot" w:date="2019-11-19T21:02:00Z">
        <w:r w:rsidR="0003742D" w:rsidDel="00544DC3">
          <w:delText>4</w:delText>
        </w:r>
      </w:del>
      <w:r w:rsidR="0003742D">
        <w:t>.</w:t>
      </w:r>
      <w:ins w:id="5312" w:author="Okot" w:date="2019-11-19T21:02:00Z">
        <w:r>
          <w:t>7</w:t>
        </w:r>
      </w:ins>
      <w:del w:id="531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5314" w:name="_Toc5963784"/>
      <w:r>
        <w:t>Projekt testów</w:t>
      </w:r>
      <w:bookmarkEnd w:id="5314"/>
    </w:p>
    <w:p w14:paraId="011F898B" w14:textId="77777777" w:rsidR="00973C06" w:rsidRDefault="00973C06" w:rsidP="00423CC1">
      <w:pPr>
        <w:pStyle w:val="Nagwek2"/>
        <w:ind w:left="360"/>
      </w:pPr>
      <w:bookmarkStart w:id="5315" w:name="_Toc5963785"/>
      <w:r>
        <w:t>Testy funkcjonalne</w:t>
      </w:r>
      <w:bookmarkEnd w:id="5315"/>
    </w:p>
    <w:p w14:paraId="31EC54EA" w14:textId="77777777" w:rsidR="00973C06" w:rsidRDefault="00973C06" w:rsidP="00423CC1">
      <w:pPr>
        <w:pStyle w:val="Nagwek2"/>
        <w:ind w:left="360"/>
      </w:pPr>
      <w:bookmarkStart w:id="5316" w:name="_Toc5963786"/>
      <w:r>
        <w:t>Testy jednostkowe</w:t>
      </w:r>
      <w:bookmarkEnd w:id="5316"/>
    </w:p>
    <w:p w14:paraId="5282706C" w14:textId="77777777" w:rsidR="00973C06" w:rsidRDefault="00973C06" w:rsidP="00423CC1">
      <w:pPr>
        <w:pStyle w:val="Nagwek2"/>
        <w:ind w:left="360"/>
      </w:pPr>
      <w:bookmarkStart w:id="5317" w:name="_Toc5963787"/>
      <w:r>
        <w:t>Testy obciążeniowe</w:t>
      </w:r>
      <w:bookmarkEnd w:id="5317"/>
    </w:p>
    <w:p w14:paraId="711FB549" w14:textId="77777777" w:rsidR="00973C06" w:rsidRPr="00973C06" w:rsidRDefault="00973C06" w:rsidP="00423CC1">
      <w:pPr>
        <w:pStyle w:val="Nagwek2"/>
        <w:ind w:left="360"/>
      </w:pPr>
      <w:bookmarkStart w:id="5318" w:name="_Toc5963788"/>
      <w:r>
        <w:t>Testy użytkowników</w:t>
      </w:r>
      <w:bookmarkEnd w:id="5318"/>
    </w:p>
    <w:p w14:paraId="46EAF48D" w14:textId="77777777" w:rsidR="0003742D" w:rsidRDefault="0003742D" w:rsidP="00266EEB">
      <w:pPr>
        <w:pStyle w:val="Nagwek1"/>
        <w:ind w:firstLine="360"/>
      </w:pPr>
      <w:bookmarkStart w:id="5319" w:name="_Toc5963793"/>
    </w:p>
    <w:p w14:paraId="434B18E9" w14:textId="7D81005D" w:rsidR="00E375D2" w:rsidRDefault="00D4664E" w:rsidP="00CF3BB8">
      <w:pPr>
        <w:pStyle w:val="Nagwek1"/>
      </w:pPr>
      <w:ins w:id="5320" w:author="Okot" w:date="2019-11-19T21:02:00Z">
        <w:r>
          <w:t>6</w:t>
        </w:r>
      </w:ins>
      <w:del w:id="5321" w:author="Okot" w:date="2019-11-19T21:02:00Z">
        <w:r w:rsidR="00213C06" w:rsidDel="00D4664E">
          <w:delText>5</w:delText>
        </w:r>
      </w:del>
      <w:r w:rsidR="00CF3BB8">
        <w:t xml:space="preserve">. </w:t>
      </w:r>
      <w:r w:rsidR="00E375D2" w:rsidRPr="002A0F9B">
        <w:t>testy</w:t>
      </w:r>
      <w:bookmarkEnd w:id="5319"/>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5322" w:name="_Toc5963794"/>
      <w:r>
        <w:t>Testy funkcjonalne</w:t>
      </w:r>
      <w:bookmarkEnd w:id="5322"/>
    </w:p>
    <w:p w14:paraId="3FE6993E" w14:textId="77777777" w:rsidR="00973C06" w:rsidRDefault="00973C06" w:rsidP="00423CC1">
      <w:pPr>
        <w:pStyle w:val="Podtytu"/>
        <w:numPr>
          <w:ilvl w:val="0"/>
          <w:numId w:val="0"/>
        </w:numPr>
        <w:ind w:left="360"/>
      </w:pPr>
      <w:r>
        <w:t xml:space="preserve"> </w:t>
      </w:r>
      <w:bookmarkStart w:id="5323" w:name="_Toc5963795"/>
      <w:r>
        <w:t>Testy jednostkowe</w:t>
      </w:r>
      <w:bookmarkEnd w:id="5323"/>
    </w:p>
    <w:p w14:paraId="0C91ABA7" w14:textId="77777777" w:rsidR="00973C06" w:rsidRDefault="00973C06" w:rsidP="00423CC1">
      <w:pPr>
        <w:pStyle w:val="Podtytu"/>
        <w:numPr>
          <w:ilvl w:val="0"/>
          <w:numId w:val="0"/>
        </w:numPr>
        <w:ind w:left="360"/>
      </w:pPr>
      <w:r>
        <w:t xml:space="preserve"> </w:t>
      </w:r>
      <w:bookmarkStart w:id="5324" w:name="_Toc5963796"/>
      <w:r>
        <w:t>Testy obciążeniowe</w:t>
      </w:r>
      <w:bookmarkEnd w:id="5324"/>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5325" w:name="_Toc5963797"/>
      <w:ins w:id="5326" w:author="Okot" w:date="2019-11-19T21:02:00Z">
        <w:r>
          <w:t>6</w:t>
        </w:r>
      </w:ins>
      <w:del w:id="5327" w:author="Okot" w:date="2019-11-19T21:02:00Z">
        <w:r w:rsidR="00213C06" w:rsidDel="00D4664E">
          <w:delText>5</w:delText>
        </w:r>
      </w:del>
      <w:r w:rsidR="00DD225C">
        <w:t xml:space="preserve">.X. </w:t>
      </w:r>
      <w:r w:rsidR="00973C06">
        <w:t>Testy użytkowników</w:t>
      </w:r>
      <w:bookmarkEnd w:id="5325"/>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5328" w:author="Okot" w:date="2019-11-19T21:02:00Z">
        <w:r w:rsidDel="005E78C8">
          <w:delText>5</w:delText>
        </w:r>
      </w:del>
      <w:ins w:id="5329"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5330" w:author="Okot" w:date="2019-11-19T21:02:00Z">
        <w:r w:rsidDel="005E78C8">
          <w:delText>5</w:delText>
        </w:r>
      </w:del>
      <w:ins w:id="533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5332" w:author="Okot" w:date="2019-11-19T21:02:00Z">
        <w:r>
          <w:t>6</w:t>
        </w:r>
      </w:ins>
      <w:del w:id="533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5334" w:author="Okot" w:date="2019-11-19T21:02:00Z">
        <w:r w:rsidR="005E78C8">
          <w:t>6</w:t>
        </w:r>
      </w:ins>
      <w:del w:id="533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5336" w:author="Okot" w:date="2019-11-19T21:02:00Z">
        <w:r w:rsidR="005E78C8">
          <w:t>6</w:t>
        </w:r>
      </w:ins>
      <w:del w:id="533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5338" w:name="_Toc5963798"/>
      <w:ins w:id="5339" w:author="Okot" w:date="2019-11-19T21:02:00Z">
        <w:r>
          <w:t>7</w:t>
        </w:r>
      </w:ins>
      <w:del w:id="5340" w:author="Okot" w:date="2019-11-19T21:02:00Z">
        <w:r w:rsidR="00E57BA1" w:rsidDel="005E78C8">
          <w:delText>6</w:delText>
        </w:r>
      </w:del>
      <w:r w:rsidR="002A0F9B">
        <w:t xml:space="preserve">. </w:t>
      </w:r>
      <w:r w:rsidR="00CD4B0E" w:rsidRPr="002A0F9B">
        <w:t>wdrożenie</w:t>
      </w:r>
      <w:bookmarkEnd w:id="5338"/>
    </w:p>
    <w:p w14:paraId="51659AC8" w14:textId="77777777" w:rsidR="00A87E01" w:rsidRPr="00A87E01" w:rsidRDefault="00A87E01" w:rsidP="00A87E01"/>
    <w:p w14:paraId="35F02D50" w14:textId="40219379" w:rsidR="00CD4B0E" w:rsidRDefault="005E78C8" w:rsidP="002A0F9B">
      <w:pPr>
        <w:pStyle w:val="Nagwek1"/>
      </w:pPr>
      <w:bookmarkStart w:id="5341" w:name="_Toc5963799"/>
      <w:ins w:id="5342" w:author="Okot" w:date="2019-11-19T21:02:00Z">
        <w:r>
          <w:t>8</w:t>
        </w:r>
      </w:ins>
      <w:del w:id="5343" w:author="Okot" w:date="2019-11-19T21:02:00Z">
        <w:r w:rsidR="00E57BA1" w:rsidDel="005E78C8">
          <w:delText>7</w:delText>
        </w:r>
      </w:del>
      <w:r w:rsidR="002A0F9B">
        <w:t xml:space="preserve">. </w:t>
      </w:r>
      <w:r w:rsidR="00CD4B0E">
        <w:t>podsumowanie</w:t>
      </w:r>
      <w:bookmarkEnd w:id="534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5344" w:name="_Toc5963800"/>
      <w:ins w:id="5345" w:author="Okot" w:date="2019-11-19T21:02:00Z">
        <w:r>
          <w:t>8</w:t>
        </w:r>
      </w:ins>
      <w:del w:id="5346" w:author="Okot" w:date="2019-11-19T21:02:00Z">
        <w:r w:rsidR="00E57BA1" w:rsidDel="005E78C8">
          <w:delText>7</w:delText>
        </w:r>
      </w:del>
      <w:r w:rsidR="002A0F9B">
        <w:t>.1</w:t>
      </w:r>
      <w:r w:rsidR="00276AEC">
        <w:t xml:space="preserve">. </w:t>
      </w:r>
      <w:r w:rsidR="00CD4B0E">
        <w:t>Możliwości dalszego rozwoju</w:t>
      </w:r>
      <w:bookmarkEnd w:id="534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5347" w:name="_Toc5963801"/>
      <w:ins w:id="5348" w:author="Okot" w:date="2019-11-19T21:02:00Z">
        <w:r>
          <w:t>8</w:t>
        </w:r>
      </w:ins>
      <w:del w:id="5349" w:author="Okot" w:date="2019-11-19T21:02:00Z">
        <w:r w:rsidR="00E57BA1" w:rsidDel="005E78C8">
          <w:delText>7</w:delText>
        </w:r>
      </w:del>
      <w:r w:rsidR="002A0F9B">
        <w:t>.1</w:t>
      </w:r>
      <w:r w:rsidR="00276AEC">
        <w:t>.1. Dokładność przekazywanych informacji</w:t>
      </w:r>
      <w:r w:rsidR="00C80EE1">
        <w:t xml:space="preserve"> zwrotnych</w:t>
      </w:r>
      <w:bookmarkEnd w:id="534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5350" w:author="Okot" w:date="2019-11-19T21:02:00Z">
        <w:r>
          <w:t>8</w:t>
        </w:r>
      </w:ins>
      <w:del w:id="535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5352" w:author="Okot" w:date="2019-11-19T21:03:00Z">
        <w:r>
          <w:t>8</w:t>
        </w:r>
      </w:ins>
      <w:del w:id="5353"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5354" w:author="Okot" w:date="2019-11-19T21:03:00Z">
        <w:r>
          <w:lastRenderedPageBreak/>
          <w:t>8</w:t>
        </w:r>
      </w:ins>
      <w:del w:id="5355"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5356"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5357"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5358" w:name="_Toc5963802"/>
      <w:r>
        <w:lastRenderedPageBreak/>
        <w:t>wykaz źródeł</w:t>
      </w:r>
      <w:bookmarkEnd w:id="5358"/>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5359" w:name="_Toc5963803"/>
      <w:r w:rsidRPr="00A350AA">
        <w:rPr>
          <w:lang w:val="en-US"/>
        </w:rPr>
        <w:lastRenderedPageBreak/>
        <w:t>wykaz literatury</w:t>
      </w:r>
      <w:bookmarkEnd w:id="5359"/>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5360" w:name="_Toc5963804"/>
      <w:r>
        <w:lastRenderedPageBreak/>
        <w:t>wykaz rysunków</w:t>
      </w:r>
      <w:bookmarkEnd w:id="5360"/>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5361" w:author="Okot" w:date="2019-11-19T10:20:00Z"/>
        </w:rPr>
      </w:pPr>
      <w:r>
        <w:t>Rys. 3.1. Przykładowa opowieść użytkownika…..……………………………………96</w:t>
      </w:r>
    </w:p>
    <w:p w14:paraId="5A2F3E41" w14:textId="1777525A" w:rsidR="002B1E50" w:rsidRDefault="002B1E50">
      <w:pPr>
        <w:spacing w:after="160" w:line="259" w:lineRule="auto"/>
        <w:ind w:firstLine="708"/>
        <w:rPr>
          <w:ins w:id="5362" w:author="Okot" w:date="2019-11-19T20:15:00Z"/>
        </w:rPr>
        <w:pPrChange w:id="5363" w:author="Okot" w:date="2019-11-19T10:20:00Z">
          <w:pPr>
            <w:spacing w:after="160" w:line="259" w:lineRule="auto"/>
            <w:ind w:firstLine="0"/>
            <w:jc w:val="center"/>
          </w:pPr>
        </w:pPrChange>
      </w:pPr>
      <w:ins w:id="5364" w:author="Okot" w:date="2019-11-19T10:20:00Z">
        <w:r>
          <w:t>Rys. 3.2. Informacje od klienta: ogólny zarys aplikacji………………………………..97</w:t>
        </w:r>
      </w:ins>
    </w:p>
    <w:p w14:paraId="7577FFA5" w14:textId="66088B8C" w:rsidR="00EC0D7F" w:rsidRDefault="00C01006">
      <w:pPr>
        <w:ind w:firstLine="708"/>
        <w:rPr>
          <w:ins w:id="5365" w:author="Okot" w:date="2019-11-19T20:21:00Z"/>
        </w:rPr>
        <w:pPrChange w:id="5366" w:author="Okot" w:date="2019-11-19T20:22:00Z">
          <w:pPr>
            <w:ind w:firstLine="0"/>
            <w:jc w:val="center"/>
          </w:pPr>
        </w:pPrChange>
      </w:pPr>
      <w:ins w:id="5367" w:author="Okot" w:date="2019-11-19T20:15:00Z">
        <w:r>
          <w:t>Rys. 3.3. Opowieści klienta powiązane z zakładaniem konta przez użytkownik</w:t>
        </w:r>
      </w:ins>
      <w:ins w:id="5368" w:author="Okot" w:date="2019-11-19T20:21:00Z">
        <w:r w:rsidR="00EC0D7F">
          <w:t>a</w:t>
        </w:r>
      </w:ins>
      <w:ins w:id="5369" w:author="Okot" w:date="2019-11-19T20:22:00Z">
        <w:r w:rsidR="00EC0D7F">
          <w:t>..</w:t>
        </w:r>
      </w:ins>
      <w:ins w:id="5370" w:author="Okot" w:date="2019-11-19T20:21:00Z">
        <w:r w:rsidR="00EC0D7F">
          <w:t>…..</w:t>
        </w:r>
      </w:ins>
      <w:ins w:id="5371" w:author="Okot" w:date="2019-11-19T20:15:00Z">
        <w:r>
          <w:t>98</w:t>
        </w:r>
      </w:ins>
    </w:p>
    <w:p w14:paraId="1A0D8AAA" w14:textId="591E0370" w:rsidR="00037B9A" w:rsidRDefault="00037B9A">
      <w:pPr>
        <w:ind w:firstLine="708"/>
        <w:rPr>
          <w:ins w:id="5372" w:author="Okot" w:date="2019-11-19T20:14:00Z"/>
        </w:rPr>
        <w:pPrChange w:id="5373" w:author="Okot" w:date="2019-11-19T20:21:00Z">
          <w:pPr>
            <w:ind w:firstLine="0"/>
            <w:jc w:val="center"/>
          </w:pPr>
        </w:pPrChange>
      </w:pPr>
      <w:ins w:id="5374" w:author="Okot" w:date="2019-11-19T20:14:00Z">
        <w:r>
          <w:t xml:space="preserve">Rys. 3.4. Opowieści klienta dotyczące danych </w:t>
        </w:r>
      </w:ins>
      <w:ins w:id="5375" w:author="Okot" w:date="2019-11-19T20:21:00Z">
        <w:r w:rsidR="00EC0D7F">
          <w:t>u</w:t>
        </w:r>
      </w:ins>
      <w:ins w:id="5376" w:author="Okot" w:date="2019-11-19T20:14:00Z">
        <w:r>
          <w:t>żytkownika…</w:t>
        </w:r>
      </w:ins>
      <w:ins w:id="5377" w:author="Okot" w:date="2019-11-19T20:15:00Z">
        <w:r>
          <w:t>……………………….</w:t>
        </w:r>
      </w:ins>
      <w:ins w:id="5378" w:author="Okot" w:date="2019-11-19T20:14:00Z">
        <w:r>
          <w:t>98</w:t>
        </w:r>
      </w:ins>
    </w:p>
    <w:p w14:paraId="6999741F" w14:textId="29EBC9D1" w:rsidR="0056777E" w:rsidRDefault="0056777E">
      <w:pPr>
        <w:rPr>
          <w:ins w:id="5379" w:author="Okot" w:date="2019-11-19T20:27:00Z"/>
        </w:rPr>
        <w:pPrChange w:id="5380" w:author="Okot" w:date="2019-11-19T20:20:00Z">
          <w:pPr>
            <w:jc w:val="center"/>
          </w:pPr>
        </w:pPrChange>
      </w:pPr>
      <w:ins w:id="5381" w:author="Okot" w:date="2019-11-19T20:20:00Z">
        <w:r>
          <w:t>Rys. 3.5. Opowieści klienta zwią</w:t>
        </w:r>
        <w:r w:rsidR="004C51AE">
          <w:t>zane z obliczeniem</w:t>
        </w:r>
        <w:r>
          <w:t xml:space="preserve"> zapotrzebowań…</w:t>
        </w:r>
      </w:ins>
      <w:ins w:id="5382" w:author="Okot" w:date="2019-11-19T20:22:00Z">
        <w:r w:rsidR="004C51AE">
          <w:t>..</w:t>
        </w:r>
      </w:ins>
      <w:ins w:id="5383" w:author="Okot" w:date="2019-11-19T20:20:00Z">
        <w:r>
          <w:t>…………</w:t>
        </w:r>
      </w:ins>
      <w:ins w:id="5384" w:author="Okot" w:date="2019-11-19T20:22:00Z">
        <w:r w:rsidR="004C51AE">
          <w:t>.</w:t>
        </w:r>
      </w:ins>
      <w:ins w:id="5385" w:author="Okot" w:date="2019-11-19T20:20:00Z">
        <w:r>
          <w:t>….99</w:t>
        </w:r>
      </w:ins>
    </w:p>
    <w:p w14:paraId="0BBB8DC2" w14:textId="4B049F9F" w:rsidR="00F84902" w:rsidRDefault="00F84902">
      <w:pPr>
        <w:ind w:firstLine="708"/>
        <w:rPr>
          <w:ins w:id="5386" w:author="Okot" w:date="2019-11-19T20:38:00Z"/>
        </w:rPr>
        <w:pPrChange w:id="5387" w:author="Okot" w:date="2019-11-19T20:27:00Z">
          <w:pPr>
            <w:ind w:firstLine="0"/>
            <w:jc w:val="center"/>
          </w:pPr>
        </w:pPrChange>
      </w:pPr>
      <w:ins w:id="5388" w:author="Okot" w:date="2019-11-19T20:27:00Z">
        <w:r>
          <w:t>Rys. 3.6. Opowieści klienta związane z wprowadzaniem spożytych pokarmów…….100</w:t>
        </w:r>
      </w:ins>
    </w:p>
    <w:p w14:paraId="663F6102" w14:textId="54C4D2D9" w:rsidR="00B371D0" w:rsidRDefault="00B371D0">
      <w:pPr>
        <w:ind w:firstLine="708"/>
        <w:rPr>
          <w:ins w:id="5389" w:author="Okot" w:date="2019-11-19T20:27:00Z"/>
        </w:rPr>
        <w:pPrChange w:id="5390" w:author="Okot" w:date="2019-11-19T20:27:00Z">
          <w:pPr>
            <w:ind w:firstLine="0"/>
            <w:jc w:val="center"/>
          </w:pPr>
        </w:pPrChange>
      </w:pPr>
      <w:ins w:id="5391" w:author="Okot" w:date="2019-11-19T20:38:00Z">
        <w:r>
          <w:t>Rys. 3.7. Opowieści klienta związane z obliczaniem realizacji zapotrzebowań……..100</w:t>
        </w:r>
      </w:ins>
    </w:p>
    <w:p w14:paraId="68993FBE" w14:textId="71E391DA" w:rsidR="002B1E50" w:rsidRDefault="00B371D0" w:rsidP="00CE003E">
      <w:pPr>
        <w:ind w:firstLine="708"/>
      </w:pPr>
      <w:ins w:id="5392"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5393" w:author="Okot" w:date="2019-11-19T10:20:00Z"/>
        </w:rPr>
      </w:pPr>
      <w:del w:id="5394"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5395" w:author="Okot" w:date="2019-11-19T20:46:00Z">
            <w:rPr>
              <w:highlight w:val="magenta"/>
            </w:rPr>
          </w:rPrChange>
        </w:rPr>
        <w:t>Rys. </w:t>
      </w:r>
      <w:ins w:id="5396" w:author="Okot" w:date="2019-11-19T20:46:00Z">
        <w:r w:rsidR="00B9397A" w:rsidRPr="00B9397A">
          <w:rPr>
            <w:rPrChange w:id="5397" w:author="Okot" w:date="2019-11-19T20:46:00Z">
              <w:rPr>
                <w:highlight w:val="magenta"/>
              </w:rPr>
            </w:rPrChange>
          </w:rPr>
          <w:t>4</w:t>
        </w:r>
      </w:ins>
      <w:del w:id="5398" w:author="Okot" w:date="2019-11-19T20:46:00Z">
        <w:r w:rsidR="0039638D" w:rsidRPr="00B9397A" w:rsidDel="00B9397A">
          <w:rPr>
            <w:rPrChange w:id="5399" w:author="Okot" w:date="2019-11-19T20:46:00Z">
              <w:rPr>
                <w:highlight w:val="magenta"/>
              </w:rPr>
            </w:rPrChange>
          </w:rPr>
          <w:delText>3</w:delText>
        </w:r>
      </w:del>
      <w:r w:rsidR="0039638D" w:rsidRPr="00B9397A">
        <w:rPr>
          <w:rPrChange w:id="5400" w:author="Okot" w:date="2019-11-19T20:46:00Z">
            <w:rPr>
              <w:highlight w:val="magenta"/>
            </w:rPr>
          </w:rPrChange>
        </w:rPr>
        <w:t>.</w:t>
      </w:r>
      <w:ins w:id="5401" w:author="Okot" w:date="2019-11-19T20:46:00Z">
        <w:r w:rsidR="00B9397A" w:rsidRPr="00B9397A">
          <w:rPr>
            <w:rPrChange w:id="5402" w:author="Okot" w:date="2019-11-19T20:46:00Z">
              <w:rPr>
                <w:highlight w:val="magenta"/>
              </w:rPr>
            </w:rPrChange>
          </w:rPr>
          <w:t>1</w:t>
        </w:r>
      </w:ins>
      <w:del w:id="5403" w:author="Okot" w:date="2019-11-19T20:46:00Z">
        <w:r w:rsidR="003331CF" w:rsidRPr="00B9397A" w:rsidDel="00B9397A">
          <w:rPr>
            <w:rPrChange w:id="5404" w:author="Okot" w:date="2019-11-19T20:46:00Z">
              <w:rPr>
                <w:highlight w:val="magenta"/>
              </w:rPr>
            </w:rPrChange>
          </w:rPr>
          <w:delText>3</w:delText>
        </w:r>
      </w:del>
      <w:r w:rsidRPr="00B9397A">
        <w:t>.</w:t>
      </w:r>
      <w:r>
        <w:t> Uproszczony diagram zależności pomiędzy przetwarzanymi danymi……</w:t>
      </w:r>
      <w:r w:rsidR="004D28CC">
        <w:t>.1</w:t>
      </w:r>
      <w:ins w:id="5405" w:author="Okot" w:date="2019-11-19T20:46:00Z">
        <w:r w:rsidR="00B9397A">
          <w:t>10</w:t>
        </w:r>
      </w:ins>
      <w:del w:id="5406" w:author="Okot" w:date="2019-11-19T20:46:00Z">
        <w:r w:rsidR="004D28CC" w:rsidDel="00B9397A">
          <w:delText>06</w:delText>
        </w:r>
      </w:del>
    </w:p>
    <w:p w14:paraId="24C20E57" w14:textId="6F4DE601" w:rsidR="006A2D08" w:rsidRDefault="006A7B0A" w:rsidP="006A2D08">
      <w:r>
        <w:t xml:space="preserve">Rys. </w:t>
      </w:r>
      <w:del w:id="5407" w:author="Okot" w:date="2019-11-19T20:46:00Z">
        <w:r w:rsidDel="00B9397A">
          <w:delText>3</w:delText>
        </w:r>
      </w:del>
      <w:ins w:id="5408" w:author="Okot" w:date="2019-11-19T20:46:00Z">
        <w:r w:rsidR="00B9397A">
          <w:t>4</w:t>
        </w:r>
      </w:ins>
      <w:r>
        <w:t>.</w:t>
      </w:r>
      <w:ins w:id="5409" w:author="Okot" w:date="2019-11-19T20:46:00Z">
        <w:r w:rsidR="00B9397A">
          <w:t>2</w:t>
        </w:r>
      </w:ins>
      <w:del w:id="5410" w:author="Okot" w:date="2019-11-19T20:46:00Z">
        <w:r w:rsidDel="00B9397A">
          <w:delText>4</w:delText>
        </w:r>
      </w:del>
      <w:r w:rsidR="006A2D08">
        <w:t xml:space="preserve">. Głównym aktor </w:t>
      </w:r>
      <w:r w:rsidR="004D28CC">
        <w:t>w systemie………………………………………………..1</w:t>
      </w:r>
      <w:ins w:id="5411" w:author="Okot" w:date="2019-11-19T20:48:00Z">
        <w:r w:rsidR="005D04AF">
          <w:t>11</w:t>
        </w:r>
      </w:ins>
      <w:del w:id="5412" w:author="Okot" w:date="2019-11-19T20:48:00Z">
        <w:r w:rsidR="004D28CC" w:rsidDel="005D04AF">
          <w:delText>07</w:delText>
        </w:r>
      </w:del>
    </w:p>
    <w:p w14:paraId="625AE52E" w14:textId="77777777" w:rsidR="002335CE" w:rsidRDefault="002335CE">
      <w:pPr>
        <w:rPr>
          <w:ins w:id="5413" w:author="Okot" w:date="2019-12-09T20:22:00Z"/>
        </w:rPr>
        <w:pPrChange w:id="5414" w:author="Okot" w:date="2019-12-09T20:22:00Z">
          <w:pPr>
            <w:ind w:left="708" w:firstLine="1"/>
          </w:pPr>
        </w:pPrChange>
      </w:pPr>
      <w:ins w:id="5415" w:author="Okot" w:date="2019-12-09T20:21:00Z">
        <w:r>
          <w:t>Rys. 4.3. Diagram przypadków użycia dla użytkownika niezalogowanego.</w:t>
        </w:r>
      </w:ins>
      <w:del w:id="5416" w:author="Okot" w:date="2019-12-09T20:21:00Z">
        <w:r w:rsidR="008D7472" w:rsidDel="002335CE">
          <w:delText xml:space="preserve">Rys. </w:delText>
        </w:r>
      </w:del>
      <w:del w:id="5417" w:author="Okot" w:date="2019-11-19T20:46:00Z">
        <w:r w:rsidR="008D7472" w:rsidDel="00B9397A">
          <w:delText>3</w:delText>
        </w:r>
      </w:del>
      <w:del w:id="5418" w:author="Okot" w:date="2019-12-09T20:21:00Z">
        <w:r w:rsidR="008D7472" w:rsidDel="002335CE">
          <w:delText>.3. Diagram przypadków użycia dla aplikacji wspomagającej prawidłowe bilansowanie diety</w:delText>
        </w:r>
      </w:del>
      <w:del w:id="5419" w:author="Okot" w:date="2019-12-09T20:22:00Z">
        <w:r w:rsidR="008D7472" w:rsidDel="002335CE">
          <w:delText>…………………………………………………………………</w:delText>
        </w:r>
      </w:del>
      <w:ins w:id="5420" w:author="Okot" w:date="2019-12-09T20:22:00Z">
        <w:r>
          <w:t>..............</w:t>
        </w:r>
      </w:ins>
      <w:ins w:id="5421" w:author="Okot" w:date="2019-11-19T20:48:00Z">
        <w:r w:rsidR="005D04AF">
          <w:t>..</w:t>
        </w:r>
      </w:ins>
      <w:del w:id="5422" w:author="Okot" w:date="2019-11-19T20:48:00Z">
        <w:r w:rsidR="008D7472" w:rsidDel="005D04AF">
          <w:delText>….</w:delText>
        </w:r>
      </w:del>
      <w:ins w:id="5423" w:author="Okot" w:date="2019-11-19T20:48:00Z">
        <w:r w:rsidR="005D04AF">
          <w:t>111</w:t>
        </w:r>
      </w:ins>
    </w:p>
    <w:p w14:paraId="439F5C6D" w14:textId="2FE5D964" w:rsidR="008D7472" w:rsidRDefault="002335CE">
      <w:pPr>
        <w:pPrChange w:id="5424" w:author="Okot" w:date="2019-12-09T20:22:00Z">
          <w:pPr>
            <w:ind w:left="708" w:firstLine="1"/>
          </w:pPr>
        </w:pPrChange>
      </w:pPr>
      <w:ins w:id="5425" w:author="Okot" w:date="2019-12-09T20:22:00Z">
        <w:r>
          <w:t>Rys. 4.4. Diagram przypadków użycia dla użytkownika zalogowanego.....................112</w:t>
        </w:r>
      </w:ins>
      <w:del w:id="5426" w:author="Okot" w:date="2019-11-19T20:48:00Z">
        <w:r w:rsidR="008D7472" w:rsidDel="005D04AF">
          <w:delText>98</w:delText>
        </w:r>
      </w:del>
    </w:p>
    <w:p w14:paraId="6C4E1BB2" w14:textId="22A154D6" w:rsidR="004376B0" w:rsidDel="00691296" w:rsidRDefault="004376B0" w:rsidP="004376B0">
      <w:pPr>
        <w:ind w:left="708" w:firstLine="1"/>
        <w:rPr>
          <w:moveFrom w:id="5427" w:author="Okot" w:date="2019-11-19T20:48:00Z"/>
        </w:rPr>
      </w:pPr>
      <w:moveFromRangeStart w:id="5428" w:author="Okot" w:date="2019-11-19T20:48:00Z" w:name="move25088933"/>
      <w:moveFrom w:id="5429" w:author="Okot" w:date="2019-11-19T20:48:00Z">
        <w:r w:rsidRPr="00E90223" w:rsidDel="00691296">
          <w:rPr>
            <w:highlight w:val="yellow"/>
            <w:rPrChange w:id="543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5431" w:author="Okot" w:date="2019-11-19T20:48:00Z"/>
        </w:rPr>
      </w:pPr>
      <w:moveFrom w:id="5432" w:author="Okot" w:date="2019-11-19T20:48:00Z">
        <w:r w:rsidRPr="00E90223" w:rsidDel="00691296">
          <w:rPr>
            <w:highlight w:val="yellow"/>
            <w:rPrChange w:id="543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5428"/>
    <w:p w14:paraId="06581D50" w14:textId="243B6422" w:rsidR="00006577" w:rsidRPr="007F1CEA" w:rsidRDefault="00006577" w:rsidP="00006577">
      <w:pPr>
        <w:ind w:left="708" w:firstLine="1"/>
      </w:pPr>
      <w:r>
        <w:t xml:space="preserve">Rys. </w:t>
      </w:r>
      <w:ins w:id="5434" w:author="Okot" w:date="2019-11-19T20:48:00Z">
        <w:r w:rsidR="00B07DDA">
          <w:t>5</w:t>
        </w:r>
      </w:ins>
      <w:del w:id="5435" w:author="Okot" w:date="2019-11-19T20:48:00Z">
        <w:r w:rsidDel="00B07DDA">
          <w:delText>4</w:delText>
        </w:r>
      </w:del>
      <w:r>
        <w:t>.1. Porównanie tworzenia oprogramowania metodą kaskadową i iteracyjną....1</w:t>
      </w:r>
      <w:ins w:id="5436" w:author="Okot" w:date="2019-11-19T21:03:00Z">
        <w:r w:rsidR="00BD4A6D">
          <w:t>14</w:t>
        </w:r>
      </w:ins>
      <w:del w:id="5437"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5438" w:author="Okot" w:date="2019-11-19T20:48:00Z">
        <w:r w:rsidR="00B07DDA">
          <w:t>5</w:t>
        </w:r>
      </w:ins>
      <w:del w:id="5439" w:author="Okot" w:date="2019-11-19T20:48:00Z">
        <w:r w:rsidDel="00B07DDA">
          <w:delText>4</w:delText>
        </w:r>
      </w:del>
      <w:r>
        <w:t>.2</w:t>
      </w:r>
      <w:r w:rsidR="00DE61FA">
        <w:t>. Narzędzia i technologie wybrane do real</w:t>
      </w:r>
      <w:r>
        <w:t>izacji projektu……………………11</w:t>
      </w:r>
      <w:ins w:id="5440" w:author="Okot" w:date="2019-11-19T21:04:00Z">
        <w:r w:rsidR="00BD4A6D">
          <w:t>5</w:t>
        </w:r>
      </w:ins>
      <w:del w:id="5441" w:author="Okot" w:date="2019-11-19T21:04:00Z">
        <w:r w:rsidDel="00BD4A6D">
          <w:delText>0</w:delText>
        </w:r>
      </w:del>
    </w:p>
    <w:p w14:paraId="334072EA" w14:textId="1C8F5CCA" w:rsidR="00875EFE" w:rsidRDefault="00933A64">
      <w:pPr>
        <w:ind w:firstLine="708"/>
        <w:rPr>
          <w:ins w:id="5442" w:author="Okot" w:date="2019-11-18T21:47:00Z"/>
        </w:rPr>
        <w:pPrChange w:id="5443" w:author="Okot" w:date="2019-11-18T19:44:00Z">
          <w:pPr/>
        </w:pPrChange>
      </w:pPr>
      <w:del w:id="5444" w:author="Okot" w:date="2019-11-19T20:49:00Z">
        <w:r w:rsidDel="00B07DDA">
          <w:delText>Rys.</w:delText>
        </w:r>
        <w:r w:rsidR="007236B1" w:rsidDel="00B07DDA">
          <w:delText xml:space="preserve"> </w:delText>
        </w:r>
      </w:del>
      <w:del w:id="5445" w:author="Okot" w:date="2019-11-19T20:48:00Z">
        <w:r w:rsidR="00006577" w:rsidDel="00B07DDA">
          <w:delText>4</w:delText>
        </w:r>
      </w:del>
      <w:del w:id="544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5447" w:author="Okot" w:date="2019-11-18T19:44:00Z">
        <w:r w:rsidR="00B07DDA">
          <w:t>Rys. 5.3</w:t>
        </w:r>
        <w:r w:rsidR="00875EFE">
          <w:t>. Projekt ekranu startowe</w:t>
        </w:r>
        <w:r w:rsidR="0044293B">
          <w:t>go aplikacji………………………………………..119</w:t>
        </w:r>
      </w:ins>
    </w:p>
    <w:p w14:paraId="270A0DC6" w14:textId="45623792" w:rsidR="007C66DC" w:rsidRDefault="00B07DDA">
      <w:pPr>
        <w:ind w:firstLine="708"/>
        <w:rPr>
          <w:ins w:id="5448" w:author="Okot" w:date="2019-11-18T21:47:00Z"/>
        </w:rPr>
        <w:pPrChange w:id="5449" w:author="Okot" w:date="2019-11-18T21:47:00Z">
          <w:pPr>
            <w:ind w:firstLine="0"/>
            <w:jc w:val="center"/>
          </w:pPr>
        </w:pPrChange>
      </w:pPr>
      <w:ins w:id="5450"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5451" w:author="Okot" w:date="2019-11-18T21:47:00Z"/>
        </w:rPr>
        <w:pPrChange w:id="5452" w:author="Okot" w:date="2019-11-18T19:44:00Z">
          <w:pPr/>
        </w:pPrChange>
      </w:pPr>
    </w:p>
    <w:p w14:paraId="3A0575DC" w14:textId="77777777" w:rsidR="00057C33" w:rsidRDefault="00A366F5" w:rsidP="00506803">
      <w:pPr>
        <w:ind w:firstLine="708"/>
        <w:rPr>
          <w:ins w:id="5453" w:author="Okot" w:date="2019-11-25T07:16:00Z"/>
        </w:rPr>
      </w:pPr>
      <w:r w:rsidRPr="00CB34B9">
        <w:t xml:space="preserve">Rys. </w:t>
      </w:r>
      <w:ins w:id="5454" w:author="Okot" w:date="2019-11-19T20:48:00Z">
        <w:r w:rsidR="00B07DDA" w:rsidRPr="00CB34B9">
          <w:rPr>
            <w:rPrChange w:id="5455" w:author="Okot" w:date="2019-11-19T20:49:00Z">
              <w:rPr>
                <w:highlight w:val="yellow"/>
              </w:rPr>
            </w:rPrChange>
          </w:rPr>
          <w:t>5</w:t>
        </w:r>
      </w:ins>
      <w:del w:id="5456" w:author="Okot" w:date="2019-11-19T20:48:00Z">
        <w:r w:rsidRPr="00CB34B9" w:rsidDel="00B07DDA">
          <w:delText>4</w:delText>
        </w:r>
      </w:del>
      <w:r w:rsidRPr="00CB34B9">
        <w:t>.</w:t>
      </w:r>
      <w:ins w:id="5457" w:author="Okot" w:date="2019-11-19T20:48:00Z">
        <w:r w:rsidR="00B07DDA" w:rsidRPr="00CB34B9">
          <w:rPr>
            <w:rPrChange w:id="5458" w:author="Okot" w:date="2019-11-19T20:49:00Z">
              <w:rPr>
                <w:highlight w:val="yellow"/>
              </w:rPr>
            </w:rPrChange>
          </w:rPr>
          <w:t>5</w:t>
        </w:r>
      </w:ins>
      <w:del w:id="5459" w:author="Okot" w:date="2019-11-19T20:48:00Z">
        <w:r w:rsidRPr="00CB34B9" w:rsidDel="00B07DDA">
          <w:delText>4</w:delText>
        </w:r>
      </w:del>
      <w:r w:rsidRPr="00CB34B9">
        <w:t>.</w:t>
      </w:r>
      <w:r>
        <w:t xml:space="preserve"> Ilustracja etapów prac</w:t>
      </w:r>
      <w:r w:rsidR="006A7B0A">
        <w:t>y nad logo…………………………………………...1</w:t>
      </w:r>
      <w:ins w:id="5460" w:author="Okot" w:date="2019-11-19T21:04:00Z">
        <w:r w:rsidR="0044293B">
          <w:t>21</w:t>
        </w:r>
      </w:ins>
    </w:p>
    <w:p w14:paraId="260950D6" w14:textId="4A2286B3" w:rsidR="00057C33" w:rsidRDefault="00057C33">
      <w:pPr>
        <w:ind w:firstLine="708"/>
        <w:rPr>
          <w:ins w:id="5461" w:author="Okot" w:date="2019-11-25T16:48:00Z"/>
        </w:rPr>
        <w:pPrChange w:id="5462" w:author="Okot" w:date="2019-11-25T07:16:00Z">
          <w:pPr>
            <w:ind w:firstLine="0"/>
            <w:jc w:val="center"/>
          </w:pPr>
        </w:pPrChange>
      </w:pPr>
      <w:ins w:id="5463" w:author="Okot" w:date="2019-11-25T07:16:00Z">
        <w:r>
          <w:t>Rys. 5.6. Ekran widoczny po pierwszym zalogowaniu użytkownika………………..132</w:t>
        </w:r>
      </w:ins>
    </w:p>
    <w:p w14:paraId="62F6B679" w14:textId="2E9910D9" w:rsidR="00EE7C5B" w:rsidRDefault="00EE7C5B">
      <w:pPr>
        <w:ind w:firstLine="708"/>
        <w:rPr>
          <w:ins w:id="5464" w:author="Okot" w:date="2019-11-26T08:26:00Z"/>
        </w:rPr>
        <w:pPrChange w:id="5465" w:author="Okot" w:date="2019-11-25T16:48:00Z">
          <w:pPr>
            <w:ind w:firstLine="0"/>
            <w:jc w:val="center"/>
          </w:pPr>
        </w:pPrChange>
      </w:pPr>
      <w:ins w:id="5466" w:author="Okot" w:date="2019-11-25T16:48:00Z">
        <w:r>
          <w:t>Rys. 5.7. Projekt interfejsu profilu użytkownika…………………………………….133</w:t>
        </w:r>
      </w:ins>
    </w:p>
    <w:p w14:paraId="04F83735" w14:textId="18A1F5A7" w:rsidR="00B22C92" w:rsidRDefault="00B22C92">
      <w:pPr>
        <w:ind w:firstLine="708"/>
        <w:rPr>
          <w:ins w:id="5467" w:author="Okot" w:date="2019-11-26T11:04:00Z"/>
        </w:rPr>
        <w:pPrChange w:id="5468" w:author="Okot" w:date="2019-11-26T08:26:00Z">
          <w:pPr>
            <w:ind w:firstLine="0"/>
            <w:jc w:val="center"/>
          </w:pPr>
        </w:pPrChange>
      </w:pPr>
      <w:ins w:id="5469" w:author="Okot" w:date="2019-11-26T08:26:00Z">
        <w:r>
          <w:lastRenderedPageBreak/>
          <w:t>Rys. 5.8. Projekt nowej strony startowej dla zalogowanych użytkowników………...143</w:t>
        </w:r>
      </w:ins>
    </w:p>
    <w:p w14:paraId="47300610" w14:textId="00EB922D" w:rsidR="006A5ABB" w:rsidRDefault="006A5ABB">
      <w:pPr>
        <w:ind w:firstLine="708"/>
        <w:rPr>
          <w:ins w:id="5470" w:author="Okot" w:date="2019-11-26T11:22:00Z"/>
        </w:rPr>
        <w:pPrChange w:id="5471" w:author="Okot" w:date="2019-11-26T11:04:00Z">
          <w:pPr>
            <w:ind w:firstLine="0"/>
            <w:jc w:val="center"/>
          </w:pPr>
        </w:pPrChange>
      </w:pPr>
      <w:ins w:id="5472" w:author="Okot" w:date="2019-11-26T11:04:00Z">
        <w:r>
          <w:t>Rys. 5.9. Projekt wyświetlania spożytych posiłków………………………………....144</w:t>
        </w:r>
      </w:ins>
    </w:p>
    <w:p w14:paraId="629F38AA" w14:textId="2131ED03" w:rsidR="00661E33" w:rsidRDefault="00661E33">
      <w:pPr>
        <w:rPr>
          <w:ins w:id="5473" w:author="Okot" w:date="2019-11-26T15:26:00Z"/>
        </w:rPr>
        <w:pPrChange w:id="5474" w:author="Okot" w:date="2019-11-26T11:22:00Z">
          <w:pPr>
            <w:jc w:val="center"/>
          </w:pPr>
        </w:pPrChange>
      </w:pPr>
      <w:ins w:id="5475" w:author="Okot" w:date="2019-11-26T11:22:00Z">
        <w:r>
          <w:t>Rys. 5.10. Projekt okna dialogowego………………………………………………..145</w:t>
        </w:r>
      </w:ins>
    </w:p>
    <w:p w14:paraId="61219C64" w14:textId="755D524B" w:rsidR="00023E3E" w:rsidRDefault="00023E3E">
      <w:pPr>
        <w:rPr>
          <w:ins w:id="5476" w:author="Okot" w:date="2019-11-26T12:24:00Z"/>
        </w:rPr>
        <w:pPrChange w:id="5477" w:author="Okot" w:date="2019-11-26T11:22:00Z">
          <w:pPr>
            <w:jc w:val="center"/>
          </w:pPr>
        </w:pPrChange>
      </w:pPr>
      <w:ins w:id="5478" w:author="Okot" w:date="2019-11-26T15:26:00Z">
        <w:r>
          <w:t>Rys. 5.11. Wybór posiłku……………………………………………………………</w:t>
        </w:r>
      </w:ins>
      <w:ins w:id="5479" w:author="Okot" w:date="2019-11-26T19:34:00Z">
        <w:r w:rsidR="00BA3F71">
          <w:t>14</w:t>
        </w:r>
      </w:ins>
      <w:ins w:id="5480" w:author="Okot" w:date="2019-11-27T12:21:00Z">
        <w:r w:rsidR="00F4361C">
          <w:t>6</w:t>
        </w:r>
      </w:ins>
    </w:p>
    <w:p w14:paraId="010AAA01" w14:textId="44F4E218" w:rsidR="00023E3E" w:rsidRDefault="00023E3E">
      <w:pPr>
        <w:rPr>
          <w:ins w:id="5481" w:author="Okot" w:date="2019-11-26T19:41:00Z"/>
        </w:rPr>
        <w:pPrChange w:id="5482" w:author="Okot" w:date="2019-11-26T15:26:00Z">
          <w:pPr>
            <w:jc w:val="center"/>
          </w:pPr>
        </w:pPrChange>
      </w:pPr>
      <w:ins w:id="5483" w:author="Okot" w:date="2019-11-26T15:26:00Z">
        <w:r>
          <w:t>Rys. 5.1</w:t>
        </w:r>
      </w:ins>
      <w:ins w:id="5484" w:author="Okot" w:date="2019-11-26T19:34:00Z">
        <w:r w:rsidR="00BA3F71">
          <w:t>2</w:t>
        </w:r>
      </w:ins>
      <w:ins w:id="5485" w:author="Okot" w:date="2019-11-26T15:26:00Z">
        <w:r>
          <w:t>. Okno dodawania spoż</w:t>
        </w:r>
        <w:r w:rsidR="00F4361C">
          <w:t>ytego produktu…………………………………….147</w:t>
        </w:r>
      </w:ins>
    </w:p>
    <w:p w14:paraId="193D9B1B" w14:textId="6ED673BB" w:rsidR="00BB7F69" w:rsidRDefault="00BB7F69">
      <w:pPr>
        <w:rPr>
          <w:ins w:id="5486" w:author="Okot" w:date="2019-11-27T13:52:00Z"/>
        </w:rPr>
        <w:pPrChange w:id="5487" w:author="Okot" w:date="2019-11-26T19:41:00Z">
          <w:pPr>
            <w:jc w:val="center"/>
          </w:pPr>
        </w:pPrChange>
      </w:pPr>
      <w:ins w:id="5488" w:author="Okot" w:date="2019-11-26T19:41:00Z">
        <w:r>
          <w:t>Rys. 5.13. Formularz dodawania produktu spoza bazy</w:t>
        </w:r>
      </w:ins>
      <w:ins w:id="5489" w:author="Okot" w:date="2019-11-26T19:42:00Z">
        <w:r>
          <w:t>………………………………14</w:t>
        </w:r>
      </w:ins>
      <w:ins w:id="5490" w:author="Okot" w:date="2019-11-27T12:22:00Z">
        <w:r w:rsidR="00F4361C">
          <w:t>8</w:t>
        </w:r>
      </w:ins>
    </w:p>
    <w:p w14:paraId="18DF96F6" w14:textId="37C8FC38" w:rsidR="00C167CB" w:rsidRDefault="00C167CB">
      <w:pPr>
        <w:rPr>
          <w:ins w:id="5491" w:author="Okot" w:date="2019-11-29T15:08:00Z"/>
        </w:rPr>
        <w:pPrChange w:id="5492" w:author="Okot" w:date="2019-11-27T13:52:00Z">
          <w:pPr>
            <w:jc w:val="center"/>
          </w:pPr>
        </w:pPrChange>
      </w:pPr>
      <w:ins w:id="5493" w:author="Okot" w:date="2019-11-27T13:52:00Z">
        <w:r>
          <w:t>Rys. 5.14. Strona zarządzania przepisami i potrawami………………………………149</w:t>
        </w:r>
      </w:ins>
    </w:p>
    <w:p w14:paraId="05B4C158" w14:textId="7E6FD4BC" w:rsidR="00591716" w:rsidRDefault="00591716">
      <w:pPr>
        <w:rPr>
          <w:ins w:id="5494" w:author="Okot" w:date="2019-11-29T21:19:00Z"/>
        </w:rPr>
        <w:pPrChange w:id="5495" w:author="Okot" w:date="2019-11-29T15:08:00Z">
          <w:pPr>
            <w:jc w:val="center"/>
          </w:pPr>
        </w:pPrChange>
      </w:pPr>
      <w:ins w:id="5496" w:author="Okot" w:date="2019-11-29T15:08:00Z">
        <w:r>
          <w:t>Rys. 5.15. Wybór sposobu pomiaru potrawy………………………………………...151</w:t>
        </w:r>
      </w:ins>
    </w:p>
    <w:p w14:paraId="62CCEE72" w14:textId="7C31D5AE" w:rsidR="000708A4" w:rsidRDefault="000708A4">
      <w:pPr>
        <w:rPr>
          <w:ins w:id="5497" w:author="Okot" w:date="2019-12-01T10:31:00Z"/>
        </w:rPr>
        <w:pPrChange w:id="5498" w:author="Okot" w:date="2019-11-29T21:20:00Z">
          <w:pPr>
            <w:jc w:val="center"/>
          </w:pPr>
        </w:pPrChange>
      </w:pPr>
      <w:ins w:id="5499" w:author="Okot" w:date="2019-11-29T21:19:00Z">
        <w:r>
          <w:t>Rys. 5.16. Strona zarządzania produktami własnymi</w:t>
        </w:r>
      </w:ins>
      <w:ins w:id="5500" w:author="Okot" w:date="2019-11-29T21:20:00Z">
        <w:r>
          <w:t>………………………………..152</w:t>
        </w:r>
      </w:ins>
    </w:p>
    <w:p w14:paraId="5B593AB6" w14:textId="1A2AD358" w:rsidR="00C622D8" w:rsidRDefault="00C622D8">
      <w:pPr>
        <w:rPr>
          <w:ins w:id="5501" w:author="Okot" w:date="2019-12-01T15:47:00Z"/>
        </w:rPr>
        <w:pPrChange w:id="5502" w:author="Okot" w:date="2019-12-01T10:31:00Z">
          <w:pPr>
            <w:jc w:val="center"/>
          </w:pPr>
        </w:pPrChange>
      </w:pPr>
      <w:ins w:id="5503" w:author="Okot" w:date="2019-12-01T10:31:00Z">
        <w:r>
          <w:t>Rys. 5.17. Wyszukiwarka produktów………………………………………………..154</w:t>
        </w:r>
      </w:ins>
    </w:p>
    <w:p w14:paraId="2F7B777D" w14:textId="4A82CE93" w:rsidR="00F81A91" w:rsidRDefault="00F81A91">
      <w:pPr>
        <w:rPr>
          <w:ins w:id="5504" w:author="Okot" w:date="2019-12-02T12:58:00Z"/>
        </w:rPr>
        <w:pPrChange w:id="5505" w:author="Okot" w:date="2019-12-01T15:47:00Z">
          <w:pPr>
            <w:jc w:val="center"/>
          </w:pPr>
        </w:pPrChange>
      </w:pPr>
      <w:ins w:id="5506" w:author="Okot" w:date="2019-12-01T15:47:00Z">
        <w:r>
          <w:t>Rys. 5.18. Zmodyfikowana strona startowa………………………………………</w:t>
        </w:r>
      </w:ins>
      <w:ins w:id="5507" w:author="Okot" w:date="2019-12-01T15:48:00Z">
        <w:r>
          <w:t>….</w:t>
        </w:r>
      </w:ins>
      <w:ins w:id="5508" w:author="Okot" w:date="2019-12-01T15:47:00Z">
        <w:r>
          <w:t>155</w:t>
        </w:r>
      </w:ins>
    </w:p>
    <w:p w14:paraId="055A72E1" w14:textId="6A7A0418" w:rsidR="006A6BB2" w:rsidRDefault="006A6BB2">
      <w:pPr>
        <w:rPr>
          <w:ins w:id="5509" w:author="Okot" w:date="2019-12-02T12:58:00Z"/>
        </w:rPr>
        <w:pPrChange w:id="5510" w:author="Okot" w:date="2019-12-02T12:58:00Z">
          <w:pPr>
            <w:jc w:val="center"/>
          </w:pPr>
        </w:pPrChange>
      </w:pPr>
      <w:ins w:id="5511" w:author="Okot" w:date="2019-12-02T12:58:00Z">
        <w:r>
          <w:t>Rys. 5.19. Zmodyfikowana strona z danymi użytkownika…………………………..156</w:t>
        </w:r>
      </w:ins>
    </w:p>
    <w:p w14:paraId="1F5119E0" w14:textId="77777777" w:rsidR="006A6BB2" w:rsidRDefault="006A6BB2">
      <w:pPr>
        <w:rPr>
          <w:ins w:id="5512" w:author="Okot" w:date="2019-12-01T15:47:00Z"/>
        </w:rPr>
        <w:pPrChange w:id="5513" w:author="Okot" w:date="2019-12-01T15:47:00Z">
          <w:pPr>
            <w:jc w:val="center"/>
          </w:pPr>
        </w:pPrChange>
      </w:pPr>
    </w:p>
    <w:p w14:paraId="7955E1F6" w14:textId="787C59D8" w:rsidR="00A366F5" w:rsidDel="00F6492A" w:rsidRDefault="006A7B0A" w:rsidP="00506803">
      <w:pPr>
        <w:ind w:firstLine="708"/>
        <w:rPr>
          <w:del w:id="5514" w:author="Okot" w:date="2019-11-26T11:04:00Z"/>
        </w:rPr>
      </w:pPr>
      <w:del w:id="5515" w:author="Okot" w:date="2019-11-19T21:04:00Z">
        <w:r w:rsidDel="0044293B">
          <w:delText>15</w:delText>
        </w:r>
      </w:del>
    </w:p>
    <w:p w14:paraId="24289531" w14:textId="2BB91D5E" w:rsidR="007236B1" w:rsidDel="00B07DDA" w:rsidRDefault="00506803" w:rsidP="007236B1">
      <w:pPr>
        <w:ind w:firstLine="708"/>
        <w:rPr>
          <w:del w:id="5516" w:author="Okot" w:date="2019-11-19T20:49:00Z"/>
        </w:rPr>
      </w:pPr>
      <w:del w:id="5517"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5518" w:author="Okot" w:date="2019-11-19T20:49:00Z"/>
        </w:rPr>
      </w:pPr>
      <w:del w:id="5519"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5520" w:author="Okot" w:date="2019-11-19T20:49:00Z"/>
        </w:rPr>
      </w:pPr>
      <w:del w:id="5521"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5522" w:author="Okot" w:date="2019-11-18T19:44:00Z"/>
        </w:rPr>
      </w:pPr>
      <w:r>
        <w:t xml:space="preserve">Rys. </w:t>
      </w:r>
      <w:ins w:id="5523" w:author="Okot" w:date="2019-11-19T20:49:00Z">
        <w:r w:rsidR="00B07DDA">
          <w:t>6</w:t>
        </w:r>
      </w:ins>
      <w:del w:id="5524" w:author="Okot" w:date="2019-11-19T20:49:00Z">
        <w:r w:rsidDel="00B07DDA">
          <w:delText>5</w:delText>
        </w:r>
      </w:del>
      <w:r>
        <w:t>.1. Porównanie poziomu ferrytyny w odstępie 2</w:t>
      </w:r>
      <w:ins w:id="5525" w:author="Okot" w:date="2019-11-26T11:04:00Z">
        <w:r w:rsidR="00223236">
          <w:t>.</w:t>
        </w:r>
      </w:ins>
      <w:r>
        <w:t xml:space="preserve"> miesięcy……………..…..…1</w:t>
      </w:r>
      <w:ins w:id="5526" w:author="Okot" w:date="2019-12-03T18:26:00Z">
        <w:r w:rsidR="00D21AB0">
          <w:t>59</w:t>
        </w:r>
      </w:ins>
      <w:del w:id="5527" w:author="Okot" w:date="2019-11-19T21:04:00Z">
        <w:r w:rsidDel="0044293B">
          <w:delText>38</w:delText>
        </w:r>
      </w:del>
    </w:p>
    <w:p w14:paraId="1FF6F3A5" w14:textId="77777777" w:rsidR="00691296" w:rsidRDefault="00691296" w:rsidP="007236B1">
      <w:pPr>
        <w:ind w:firstLine="708"/>
        <w:rPr>
          <w:ins w:id="5528" w:author="Okot" w:date="2019-11-19T20:48:00Z"/>
        </w:rPr>
      </w:pPr>
    </w:p>
    <w:p w14:paraId="1C8B45C8" w14:textId="77777777" w:rsidR="00691296" w:rsidRDefault="00691296" w:rsidP="00F94926">
      <w:pPr>
        <w:rPr>
          <w:ins w:id="5529" w:author="Okot" w:date="2019-11-19T20:48:00Z"/>
        </w:rPr>
      </w:pPr>
    </w:p>
    <w:p w14:paraId="0A2D1BEF" w14:textId="77777777" w:rsidR="00691296" w:rsidRDefault="00691296" w:rsidP="00691296">
      <w:pPr>
        <w:ind w:left="708" w:firstLine="1"/>
        <w:rPr>
          <w:moveTo w:id="5530" w:author="Okot" w:date="2019-11-19T20:48:00Z"/>
        </w:rPr>
      </w:pPr>
      <w:moveToRangeStart w:id="5531" w:author="Okot" w:date="2019-11-19T20:48:00Z" w:name="move25088933"/>
      <w:moveTo w:id="5532"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5533" w:author="Okot" w:date="2019-11-19T20:48:00Z"/>
        </w:rPr>
      </w:pPr>
      <w:moveTo w:id="5534"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5531"/>
    <w:p w14:paraId="2600DD0E" w14:textId="77777777" w:rsidR="00691296" w:rsidRPr="00A87E01" w:rsidRDefault="00691296" w:rsidP="00F94926">
      <w:pPr>
        <w:rPr>
          <w:ins w:id="5535" w:author="Okot" w:date="2019-11-19T20:48:00Z"/>
        </w:rPr>
      </w:pPr>
    </w:p>
    <w:p w14:paraId="0D1E0F04" w14:textId="5FA0A873" w:rsidR="00F94926" w:rsidDel="00C404FB" w:rsidRDefault="00F94926" w:rsidP="009716A0">
      <w:pPr>
        <w:rPr>
          <w:del w:id="5536" w:author="Okot" w:date="2019-11-18T19:44:00Z"/>
        </w:rPr>
      </w:pPr>
    </w:p>
    <w:p w14:paraId="4F0FDFD7" w14:textId="316B33F2" w:rsidR="009716A0" w:rsidDel="00C404FB" w:rsidRDefault="009716A0" w:rsidP="009D15E1">
      <w:pPr>
        <w:rPr>
          <w:del w:id="5537"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5538" w:name="_Toc5963805"/>
      <w:r w:rsidR="005225EA">
        <w:lastRenderedPageBreak/>
        <w:t>wykaz tabel</w:t>
      </w:r>
      <w:bookmarkEnd w:id="553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5539" w:author="Okot" w:date="2019-03-28T12:43:00Z"/>
        </w:rPr>
      </w:pPr>
      <w:r>
        <w:t>Tabela 2.4. Ocena wagi na podstawie wagi i wzrostu…………………………………20</w:t>
      </w:r>
    </w:p>
    <w:p w14:paraId="552E9D62" w14:textId="05A951B3" w:rsidR="00312B8A" w:rsidRDefault="00312B8A" w:rsidP="00923D31">
      <w:pPr>
        <w:pStyle w:val="Wykazrysunkw"/>
      </w:pPr>
      <w:ins w:id="5540" w:author="Okot" w:date="2019-03-28T12:43:00Z">
        <w:r>
          <w:t>Tabela 2.5. Klasyczne równoważniki Atwatera……………………………………….2</w:t>
        </w:r>
      </w:ins>
      <w:r w:rsidR="0073419C">
        <w:t>2</w:t>
      </w:r>
    </w:p>
    <w:p w14:paraId="78588F11" w14:textId="77777777" w:rsidR="00923D31" w:rsidRDefault="00280791">
      <w:pPr>
        <w:rPr>
          <w:ins w:id="5541" w:author="Okot" w:date="2019-03-29T00:04:00Z"/>
        </w:rPr>
        <w:pPrChange w:id="5542" w:author="Okot" w:date="2019-03-28T23:26:00Z">
          <w:pPr>
            <w:pStyle w:val="Wykazrysunkw"/>
          </w:pPr>
        </w:pPrChange>
      </w:pPr>
      <w:ins w:id="5543" w:author="Okot" w:date="2019-03-28T23:26:00Z">
        <w:r>
          <w:t>Tabela 2.6.</w:t>
        </w:r>
      </w:ins>
      <w:ins w:id="5544" w:author="Okot" w:date="2019-03-31T14:53:00Z">
        <w:r w:rsidR="00DD78C5">
          <w:t xml:space="preserve"> </w:t>
        </w:r>
      </w:ins>
      <w:ins w:id="5545" w:author="Okot" w:date="2019-03-28T23:26:00Z">
        <w:r>
          <w:t>Podział aminokwasów ze względu na zdolność organizmu do ich syntezy</w:t>
        </w:r>
      </w:ins>
      <w:ins w:id="5546" w:author="Okot" w:date="2019-03-28T23:27:00Z">
        <w:r w:rsidR="00DD78C5">
          <w:t>.</w:t>
        </w:r>
        <w:r>
          <w:t>2</w:t>
        </w:r>
      </w:ins>
      <w:r w:rsidR="004F7692">
        <w:t>6</w:t>
      </w:r>
    </w:p>
    <w:p w14:paraId="78757C01" w14:textId="01B0B536" w:rsidR="00DD78C5" w:rsidRDefault="00DD78C5">
      <w:pPr>
        <w:rPr>
          <w:ins w:id="5547" w:author="Okot" w:date="2019-03-31T14:54:00Z"/>
        </w:rPr>
        <w:pPrChange w:id="5548" w:author="Okot" w:date="2019-03-31T14:53:00Z">
          <w:pPr>
            <w:ind w:firstLine="0"/>
          </w:pPr>
        </w:pPrChange>
      </w:pPr>
      <w:ins w:id="5549" w:author="Okot" w:date="2019-03-31T14:53:00Z">
        <w:r>
          <w:t>Tabela 2.7. Zalecane spożycie białka wg IŻŻ…………………</w:t>
        </w:r>
      </w:ins>
      <w:ins w:id="5550" w:author="Okot" w:date="2019-03-31T14:54:00Z">
        <w:r w:rsidR="005B362B">
          <w:t>………………………</w:t>
        </w:r>
      </w:ins>
      <w:r w:rsidR="004F7692">
        <w:t>3</w:t>
      </w:r>
      <w:r w:rsidR="00FE24B4">
        <w:t>1</w:t>
      </w:r>
    </w:p>
    <w:p w14:paraId="4E2323E1" w14:textId="77777777" w:rsidR="00FE1822" w:rsidRDefault="00FE1822">
      <w:pPr>
        <w:pPrChange w:id="5551" w:author="Okot" w:date="2019-03-31T14:53:00Z">
          <w:pPr>
            <w:ind w:firstLine="0"/>
          </w:pPr>
        </w:pPrChange>
      </w:pPr>
      <w:ins w:id="5552" w:author="Okot" w:date="2019-03-31T14:54:00Z">
        <w:r>
          <w:t xml:space="preserve">Tabela 2.8. </w:t>
        </w:r>
      </w:ins>
      <w:ins w:id="555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5554" w:author="Okot" w:date="2019-03-31T15:21:00Z">
        <w:r>
          <w:t>Zalecana d</w:t>
        </w:r>
      </w:ins>
      <w:ins w:id="5555" w:author="Okot" w:date="2019-03-31T15:20:00Z">
        <w:r>
          <w:t>ystrybucja makro</w:t>
        </w:r>
      </w:ins>
      <w:r w:rsidR="00D502A8">
        <w:t>składników</w:t>
      </w:r>
      <w:ins w:id="5556" w:author="Okot" w:date="2019-03-31T15:20:00Z">
        <w:r>
          <w:t xml:space="preserve"> w diecie</w:t>
        </w:r>
      </w:ins>
      <w:ins w:id="5557" w:author="Okot" w:date="2019-03-31T15:18:00Z">
        <w:r>
          <w:t xml:space="preserve"> </w:t>
        </w:r>
      </w:ins>
      <w:ins w:id="555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5559"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5560" w:author="Okot" w:date="2019-12-12T12:01:00Z"/>
        </w:rPr>
      </w:pPr>
      <w:ins w:id="5561" w:author="Okot" w:date="2019-12-12T12:01:00Z">
        <w:r>
          <w:t>Tabela 4.1. Opis scenariusza przypadku użycia „Rejestracja”……………………….11</w:t>
        </w:r>
      </w:ins>
      <w:ins w:id="5562" w:author="Okot" w:date="2019-12-13T11:44:00Z">
        <w:r w:rsidR="006068E2">
          <w:t>2</w:t>
        </w:r>
      </w:ins>
    </w:p>
    <w:p w14:paraId="295E6CF2" w14:textId="076B1E1D" w:rsidR="007D3147" w:rsidDel="007D3147" w:rsidRDefault="007D3147" w:rsidP="009111D5">
      <w:pPr>
        <w:ind w:firstLine="708"/>
        <w:rPr>
          <w:del w:id="5563" w:author="Okot" w:date="2019-12-12T12:01:00Z"/>
        </w:rPr>
      </w:pPr>
    </w:p>
    <w:p w14:paraId="23EDD729" w14:textId="30900960" w:rsidR="007D3147" w:rsidRDefault="007D3147">
      <w:pPr>
        <w:rPr>
          <w:ins w:id="5564" w:author="Okot" w:date="2019-12-12T12:00:00Z"/>
        </w:rPr>
        <w:pPrChange w:id="5565" w:author="Okot" w:date="2019-12-12T12:00:00Z">
          <w:pPr>
            <w:ind w:firstLine="0"/>
          </w:pPr>
        </w:pPrChange>
      </w:pPr>
      <w:ins w:id="5566" w:author="Okot" w:date="2019-12-12T12:00:00Z">
        <w:r>
          <w:t>Tabela 4.2.</w:t>
        </w:r>
      </w:ins>
      <w:ins w:id="5567" w:author="Okot" w:date="2019-12-12T12:01:00Z">
        <w:r>
          <w:t xml:space="preserve"> </w:t>
        </w:r>
      </w:ins>
      <w:ins w:id="5568" w:author="Okot" w:date="2019-12-12T12:00:00Z">
        <w:r>
          <w:t>Opis scenariusza przypadku użycia „Logowanie”</w:t>
        </w:r>
      </w:ins>
      <w:ins w:id="5569" w:author="Okot" w:date="2019-12-12T12:01:00Z">
        <w:r>
          <w:t>……………………….113</w:t>
        </w:r>
      </w:ins>
    </w:p>
    <w:p w14:paraId="79164A69" w14:textId="77777777" w:rsidR="00F15F12" w:rsidRDefault="00C631C5" w:rsidP="00DF64C5">
      <w:pPr>
        <w:ind w:firstLine="708"/>
        <w:rPr>
          <w:ins w:id="5570" w:author="Okot" w:date="2019-12-18T15:08:00Z"/>
        </w:rPr>
      </w:pPr>
      <w:ins w:id="5571" w:author="Okot" w:date="2019-12-12T12:01:00Z">
        <w:r>
          <w:t>Tabela 4.3</w:t>
        </w:r>
        <w:r w:rsidR="007D3147">
          <w:t>. Opis scenariusza przypadku użycia „Reset hasła”……………………….113</w:t>
        </w:r>
      </w:ins>
    </w:p>
    <w:p w14:paraId="18B1919E" w14:textId="76A71A40" w:rsidR="00F15F12" w:rsidRDefault="00F15F12">
      <w:pPr>
        <w:rPr>
          <w:ins w:id="5572" w:author="Okot" w:date="2019-12-18T15:08:00Z"/>
        </w:rPr>
        <w:pPrChange w:id="5573" w:author="Okot" w:date="2019-12-18T15:08:00Z">
          <w:pPr>
            <w:ind w:firstLine="0"/>
          </w:pPr>
        </w:pPrChange>
      </w:pPr>
      <w:ins w:id="5574" w:author="Okot" w:date="2019-12-18T15:08:00Z">
        <w:r>
          <w:t>Tabela 4.4. Opis scenariusza przypadku użycia „Przeglądanie podstrony Posiłki”….115</w:t>
        </w:r>
      </w:ins>
    </w:p>
    <w:p w14:paraId="377EF734" w14:textId="78F40D68" w:rsidR="00F15F12" w:rsidRDefault="00F15F12">
      <w:pPr>
        <w:ind w:left="708" w:firstLine="1"/>
        <w:rPr>
          <w:ins w:id="5575" w:author="Okot" w:date="2019-12-18T15:08:00Z"/>
        </w:rPr>
        <w:pPrChange w:id="5576" w:author="Okot" w:date="2019-12-18T15:09:00Z">
          <w:pPr>
            <w:ind w:firstLine="0"/>
          </w:pPr>
        </w:pPrChange>
      </w:pPr>
      <w:ins w:id="5577" w:author="Okot" w:date="2019-12-18T15:08:00Z">
        <w:r>
          <w:t xml:space="preserve">Tabela 4.5. Opis scenariusza przypadku użycia „Przeglądanie podstrony </w:t>
        </w:r>
      </w:ins>
      <w:ins w:id="5578" w:author="Okot" w:date="2019-12-18T15:09:00Z">
        <w:r>
          <w:t>Moje produkty</w:t>
        </w:r>
      </w:ins>
      <w:ins w:id="5579" w:author="Okot" w:date="2019-12-18T15:08:00Z">
        <w:r>
          <w:t>”</w:t>
        </w:r>
      </w:ins>
      <w:ins w:id="5580" w:author="Okot" w:date="2019-12-18T15:09:00Z">
        <w:r>
          <w:t>…………………………………………………………………………….115</w:t>
        </w:r>
      </w:ins>
    </w:p>
    <w:p w14:paraId="0ACD2C97" w14:textId="3D6B961C" w:rsidR="00F15F12" w:rsidRDefault="00F15F12">
      <w:pPr>
        <w:ind w:left="708" w:firstLine="0"/>
        <w:rPr>
          <w:ins w:id="5581" w:author="Okot" w:date="2019-12-18T15:09:00Z"/>
        </w:rPr>
        <w:pPrChange w:id="5582" w:author="Okot" w:date="2019-12-18T15:12:00Z">
          <w:pPr>
            <w:ind w:firstLine="0"/>
          </w:pPr>
        </w:pPrChange>
      </w:pPr>
      <w:ins w:id="5583" w:author="Okot" w:date="2019-12-18T15:09:00Z">
        <w:r>
          <w:t xml:space="preserve">Tabela 4.6. Opis scenariusza przypadku użycia </w:t>
        </w:r>
        <w:r w:rsidR="00CC6069">
          <w:t>„Przeglądanie podstrony Przepisy</w:t>
        </w:r>
        <w:r>
          <w:t>”…</w:t>
        </w:r>
      </w:ins>
      <w:ins w:id="5584" w:author="Okot" w:date="2019-12-18T15:12:00Z">
        <w:r w:rsidR="00CC6069">
          <w:t>………………………………………………………………………….</w:t>
        </w:r>
      </w:ins>
      <w:ins w:id="5585" w:author="Okot" w:date="2019-12-18T15:09:00Z">
        <w:r>
          <w:t>115</w:t>
        </w:r>
      </w:ins>
    </w:p>
    <w:p w14:paraId="6B331EA6" w14:textId="4C4EDD45" w:rsidR="00DC0E22" w:rsidRDefault="00DC0E22" w:rsidP="00DC0E22">
      <w:pPr>
        <w:ind w:left="708" w:firstLine="0"/>
        <w:rPr>
          <w:ins w:id="5586" w:author="Okot" w:date="2019-12-18T15:21:00Z"/>
        </w:rPr>
      </w:pPr>
      <w:ins w:id="5587" w:author="Okot" w:date="2019-12-18T15:21:00Z">
        <w:r>
          <w:t>Tabela 4.7. Opis scenariusza przypadku użycia „Przeglądanie podstrony Wyszukiwarka produktów”.………………………………………………………………………….116</w:t>
        </w:r>
      </w:ins>
    </w:p>
    <w:p w14:paraId="232BA517" w14:textId="2C3457AE" w:rsidR="00DC0E22" w:rsidRDefault="00DC0E22" w:rsidP="00DC0E22">
      <w:pPr>
        <w:ind w:left="708" w:firstLine="0"/>
        <w:rPr>
          <w:ins w:id="5588" w:author="Okot" w:date="2019-12-18T15:21:00Z"/>
        </w:rPr>
      </w:pPr>
      <w:ins w:id="5589" w:author="Okot" w:date="2019-12-18T15:21:00Z">
        <w:r>
          <w:t>Tabela 4.8. Opis scenariusza przypadku użycia „Przeglądanie podstrony Moje dane”…..……………………………………………………………………………..116</w:t>
        </w:r>
      </w:ins>
    </w:p>
    <w:p w14:paraId="1DAAC7F1" w14:textId="2B7CE36B" w:rsidR="00D13A80" w:rsidRDefault="008E47D8">
      <w:pPr>
        <w:ind w:left="708" w:firstLine="1"/>
        <w:rPr>
          <w:ins w:id="5590" w:author="Okot" w:date="2019-12-25T16:39:00Z"/>
        </w:rPr>
        <w:pPrChange w:id="5591" w:author="Okot" w:date="2019-12-25T16:03:00Z">
          <w:pPr>
            <w:ind w:firstLine="0"/>
          </w:pPr>
        </w:pPrChange>
      </w:pPr>
      <w:ins w:id="5592" w:author="Okot" w:date="2019-12-25T16:02:00Z">
        <w:r>
          <w:t>Tabela</w:t>
        </w:r>
      </w:ins>
      <w:ins w:id="5593" w:author="Okot" w:date="2019-12-25T16:39:00Z">
        <w:r>
          <w:t> </w:t>
        </w:r>
      </w:ins>
      <w:ins w:id="5594" w:author="Okot" w:date="2019-12-25T16:02:00Z">
        <w:r w:rsidR="00D13A80">
          <w:t>4.9. Opis scenariusza przypadku użycia „</w:t>
        </w:r>
        <w:r w:rsidR="00B73198">
          <w:t>Wprowadzanie danych użytkownika</w:t>
        </w:r>
      </w:ins>
      <w:ins w:id="5595" w:author="Okot" w:date="2019-12-26T08:21:00Z">
        <w:r w:rsidR="00B73198">
          <w:t xml:space="preserve">” </w:t>
        </w:r>
      </w:ins>
      <w:ins w:id="5596" w:author="Okot" w:date="2019-12-25T16:39:00Z">
        <w:r>
          <w:t>..............................................................................................................</w:t>
        </w:r>
      </w:ins>
      <w:ins w:id="5597" w:author="Okot" w:date="2019-12-25T16:03:00Z">
        <w:r w:rsidR="00D13A80">
          <w:t>117</w:t>
        </w:r>
      </w:ins>
    </w:p>
    <w:p w14:paraId="3ED55057" w14:textId="010F6226" w:rsidR="008E47D8" w:rsidRDefault="008E47D8">
      <w:pPr>
        <w:ind w:left="708" w:firstLine="1"/>
        <w:rPr>
          <w:ins w:id="5598" w:author="Okot" w:date="2019-12-25T16:02:00Z"/>
        </w:rPr>
        <w:pPrChange w:id="5599" w:author="Okot" w:date="2019-12-25T16:03:00Z">
          <w:pPr>
            <w:ind w:firstLine="0"/>
          </w:pPr>
        </w:pPrChange>
      </w:pPr>
      <w:ins w:id="5600" w:author="Okot" w:date="2019-12-25T16:39:00Z">
        <w:r>
          <w:t xml:space="preserve">Tabela 4.10. Opis scenariusza przypadku użycia </w:t>
        </w:r>
      </w:ins>
      <w:ins w:id="5601" w:author="Okot" w:date="2019-12-25T16:40:00Z">
        <w:r>
          <w:t>„Edycja daty urodzenia”…………118</w:t>
        </w:r>
      </w:ins>
    </w:p>
    <w:p w14:paraId="78BB00C1" w14:textId="558E8B6B" w:rsidR="008E47D8" w:rsidRDefault="008E47D8">
      <w:pPr>
        <w:rPr>
          <w:ins w:id="5602" w:author="Okot" w:date="2019-12-25T16:38:00Z"/>
        </w:rPr>
        <w:pPrChange w:id="5603" w:author="Okot" w:date="2019-12-25T16:38:00Z">
          <w:pPr>
            <w:ind w:firstLine="0"/>
          </w:pPr>
        </w:pPrChange>
      </w:pPr>
      <w:ins w:id="5604" w:author="Okot" w:date="2019-12-25T16:38:00Z">
        <w:r>
          <w:t>Tabela 4.11. Opis scenariusza przypadku użycia „Edycja wzrostu”…………</w:t>
        </w:r>
      </w:ins>
      <w:ins w:id="5605" w:author="Okot" w:date="2019-12-25T16:39:00Z">
        <w:r>
          <w:t>……</w:t>
        </w:r>
      </w:ins>
      <w:ins w:id="5606" w:author="Okot" w:date="2019-12-25T16:38:00Z">
        <w:r>
          <w:t>…119</w:t>
        </w:r>
      </w:ins>
    </w:p>
    <w:p w14:paraId="78B7BD6A" w14:textId="77777777" w:rsidR="00B73198" w:rsidRDefault="009967C0" w:rsidP="00DF64C5">
      <w:pPr>
        <w:ind w:firstLine="708"/>
        <w:rPr>
          <w:ins w:id="5607" w:author="Okot" w:date="2019-12-26T08:21:00Z"/>
        </w:rPr>
      </w:pPr>
      <w:ins w:id="5608" w:author="Okot" w:date="2019-12-25T16:40:00Z">
        <w:r>
          <w:t>Tabela 4.12. Opis scenariusza przypadku użycia „Edycja płci”……………………..</w:t>
        </w:r>
        <w:r w:rsidR="00BB6A4B">
          <w:t>121</w:t>
        </w:r>
      </w:ins>
    </w:p>
    <w:p w14:paraId="00B7E7C3" w14:textId="7A550F97" w:rsidR="00B73198" w:rsidRDefault="00B73198" w:rsidP="00B73198">
      <w:pPr>
        <w:rPr>
          <w:ins w:id="5609" w:author="Okot" w:date="2019-12-26T08:22:00Z"/>
        </w:rPr>
        <w:pPrChange w:id="5610" w:author="Okot" w:date="2019-12-26T08:21:00Z">
          <w:pPr>
            <w:ind w:firstLine="0"/>
          </w:pPr>
        </w:pPrChange>
      </w:pPr>
      <w:ins w:id="5611" w:author="Okot" w:date="2019-12-26T08:21:00Z">
        <w:r>
          <w:t>Tabela 4.13. Opis scenariusza przypadku użycia „Określenie celu”……………...…122</w:t>
        </w:r>
      </w:ins>
    </w:p>
    <w:p w14:paraId="17894C93" w14:textId="0B090A6D" w:rsidR="00B73198" w:rsidRDefault="00B73198" w:rsidP="00B73198">
      <w:pPr>
        <w:rPr>
          <w:ins w:id="5612" w:author="Okot" w:date="2019-12-26T08:22:00Z"/>
        </w:rPr>
      </w:pPr>
      <w:ins w:id="5613" w:author="Okot" w:date="2019-12-26T08:22:00Z">
        <w:r>
          <w:t>Tabela 4.14. Opis scenariusza przypadku użycia „Zmiana celu”……………...…….122</w:t>
        </w:r>
      </w:ins>
    </w:p>
    <w:p w14:paraId="5197C7CC" w14:textId="0ACDE3C2" w:rsidR="001B6DB2" w:rsidRDefault="001B6DB2" w:rsidP="001B6DB2">
      <w:pPr>
        <w:ind w:left="708" w:firstLine="1"/>
        <w:rPr>
          <w:ins w:id="5614" w:author="Okot" w:date="2019-12-26T08:31:00Z"/>
        </w:rPr>
        <w:pPrChange w:id="5615" w:author="Okot" w:date="2019-12-26T08:31:00Z">
          <w:pPr>
            <w:ind w:firstLine="0"/>
          </w:pPr>
        </w:pPrChange>
      </w:pPr>
      <w:ins w:id="5616" w:author="Okot" w:date="2019-12-26T08:31:00Z">
        <w:r>
          <w:t>Tabela 4.15. Opis scenariusza przypadku użycia „Określenie stopnia aktywności fizycznej” …………………………………………………………………………....123</w:t>
        </w:r>
      </w:ins>
    </w:p>
    <w:p w14:paraId="2C92D1D9" w14:textId="058BC6B9" w:rsidR="00B73198" w:rsidRDefault="001B6DB2" w:rsidP="001B6DB2">
      <w:pPr>
        <w:ind w:left="708" w:firstLine="1"/>
        <w:rPr>
          <w:ins w:id="5617" w:author="Okot" w:date="2019-12-26T09:04:00Z"/>
        </w:rPr>
        <w:pPrChange w:id="5618" w:author="Okot" w:date="2019-12-26T08:32:00Z">
          <w:pPr>
            <w:ind w:firstLine="0"/>
          </w:pPr>
        </w:pPrChange>
      </w:pPr>
      <w:ins w:id="5619" w:author="Okot" w:date="2019-12-26T08:32:00Z">
        <w:r>
          <w:lastRenderedPageBreak/>
          <w:t>Tabela 4.16. Opis scenariusza przypadku użycia „Zmiana stopnia aktywności fizycznej” …………………………………………………………………………....124</w:t>
        </w:r>
      </w:ins>
    </w:p>
    <w:p w14:paraId="1E87A638" w14:textId="22778385" w:rsidR="003C019F" w:rsidRDefault="003C019F" w:rsidP="003C019F">
      <w:pPr>
        <w:ind w:left="708" w:firstLine="0"/>
        <w:rPr>
          <w:ins w:id="5620" w:author="Okot" w:date="2019-12-26T09:52:00Z"/>
        </w:rPr>
        <w:pPrChange w:id="5621" w:author="Okot" w:date="2019-12-26T09:04:00Z">
          <w:pPr>
            <w:ind w:firstLine="708"/>
          </w:pPr>
        </w:pPrChange>
      </w:pPr>
      <w:ins w:id="5622" w:author="Okot" w:date="2019-12-26T09:04:00Z">
        <w:r>
          <w:t>Tabela 4.17. Opis scenariusza przypadku użycia „Żądanie wyliczenia zapotrzebowania”</w:t>
        </w:r>
        <w:r w:rsidR="00C940F5">
          <w:rPr>
            <w:sz w:val="16"/>
            <w:szCs w:val="16"/>
          </w:rPr>
          <w:t xml:space="preserve"> </w:t>
        </w:r>
        <w:r>
          <w:t>……………………………………………………………………125</w:t>
        </w:r>
      </w:ins>
    </w:p>
    <w:p w14:paraId="2B798DC7" w14:textId="35BF3FE9" w:rsidR="00BE000E" w:rsidRDefault="00BE000E" w:rsidP="00BE000E">
      <w:pPr>
        <w:rPr>
          <w:ins w:id="5623" w:author="Okot" w:date="2019-12-26T10:38:00Z"/>
        </w:rPr>
        <w:pPrChange w:id="5624" w:author="Okot" w:date="2019-12-26T09:52:00Z">
          <w:pPr>
            <w:ind w:firstLine="708"/>
          </w:pPr>
        </w:pPrChange>
      </w:pPr>
      <w:ins w:id="5625" w:author="Okot" w:date="2019-12-26T09:52:00Z">
        <w:r>
          <w:t>Tabela 4.18.</w:t>
        </w:r>
        <w:r>
          <w:t xml:space="preserve"> </w:t>
        </w:r>
        <w:r>
          <w:t>Opis scenariusza przypadku użycia „Akceptacja wyliczeń”</w:t>
        </w:r>
        <w:r>
          <w:t>…………...128</w:t>
        </w:r>
      </w:ins>
    </w:p>
    <w:p w14:paraId="0567BE6B" w14:textId="1BA49583" w:rsidR="0093552E" w:rsidRDefault="0093552E" w:rsidP="00BE000E">
      <w:pPr>
        <w:rPr>
          <w:ins w:id="5626" w:author="Okot" w:date="2019-12-26T09:04:00Z"/>
        </w:rPr>
        <w:pPrChange w:id="5627" w:author="Okot" w:date="2019-12-26T09:52:00Z">
          <w:pPr>
            <w:ind w:firstLine="708"/>
          </w:pPr>
        </w:pPrChange>
      </w:pPr>
      <w:ins w:id="5628" w:author="Okot" w:date="2019-12-26T10:38:00Z">
        <w:r>
          <w:t>Tabela 4.19.</w:t>
        </w:r>
        <w:r>
          <w:t xml:space="preserve">  </w:t>
        </w:r>
        <w:r>
          <w:t>Opis scenariusza przypadku użycia „Modyfikacja wyniku wyliczeń”.</w:t>
        </w:r>
        <w:r>
          <w:t>.128</w:t>
        </w:r>
      </w:ins>
      <w:bookmarkStart w:id="5629" w:name="_GoBack"/>
      <w:bookmarkEnd w:id="5629"/>
    </w:p>
    <w:p w14:paraId="2FEDCBBF" w14:textId="55008703" w:rsidR="00714019" w:rsidDel="007D3147" w:rsidRDefault="00714019" w:rsidP="003C019F">
      <w:pPr>
        <w:ind w:left="708" w:firstLine="1"/>
        <w:rPr>
          <w:del w:id="5630" w:author="Okot" w:date="2019-12-12T12:00:00Z"/>
        </w:rPr>
        <w:pPrChange w:id="5631" w:author="Okot" w:date="2019-12-26T09:04:00Z">
          <w:pPr>
            <w:ind w:firstLine="708"/>
          </w:pPr>
        </w:pPrChange>
      </w:pPr>
      <w:del w:id="5632" w:author="Okot" w:date="2019-12-12T12:00:00Z">
        <w:r w:rsidDel="007D3147">
          <w:delText xml:space="preserve">Tabela </w:delText>
        </w:r>
      </w:del>
      <w:del w:id="5633" w:author="Okot" w:date="2019-11-19T21:04:00Z">
        <w:r w:rsidDel="00032081">
          <w:delText>3</w:delText>
        </w:r>
      </w:del>
      <w:del w:id="5634"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5635" w:author="Okot" w:date="2019-12-12T12:00:00Z"/>
        </w:rPr>
      </w:pPr>
      <w:del w:id="5636" w:author="Okot" w:date="2019-12-12T12:00:00Z">
        <w:r w:rsidDel="007D3147">
          <w:delText xml:space="preserve">Tabela </w:delText>
        </w:r>
      </w:del>
      <w:del w:id="5637" w:author="Okot" w:date="2019-11-19T21:04:00Z">
        <w:r w:rsidDel="00032081">
          <w:delText>3</w:delText>
        </w:r>
      </w:del>
      <w:del w:id="5638"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5639" w:author="Okot" w:date="2019-11-19T21:04:00Z">
        <w:r w:rsidR="00032081">
          <w:t>5</w:t>
        </w:r>
      </w:ins>
      <w:del w:id="5640" w:author="Okot" w:date="2019-11-19T21:04:00Z">
        <w:r w:rsidR="004D3CF4" w:rsidDel="00032081">
          <w:delText>4</w:delText>
        </w:r>
      </w:del>
      <w:r w:rsidR="004D3CF4">
        <w:t>.1. Wykaz pól w tabeli User</w:t>
      </w:r>
      <w:r>
        <w:t>………………………………………………</w:t>
      </w:r>
      <w:r w:rsidR="004D3CF4">
        <w:t>…</w:t>
      </w:r>
      <w:r>
        <w:t>11</w:t>
      </w:r>
      <w:ins w:id="5641" w:author="Okot" w:date="2019-11-19T21:05:00Z">
        <w:r w:rsidR="008D5DCC">
          <w:t>5</w:t>
        </w:r>
      </w:ins>
      <w:del w:id="5642" w:author="Okot" w:date="2019-11-19T21:05:00Z">
        <w:r w:rsidDel="00032081">
          <w:delText>2</w:delText>
        </w:r>
      </w:del>
    </w:p>
    <w:p w14:paraId="0CCF0B68" w14:textId="1FD48C97" w:rsidR="006B7A04" w:rsidRDefault="006B7A04" w:rsidP="006B7A04">
      <w:pPr>
        <w:ind w:firstLine="708"/>
      </w:pPr>
      <w:r>
        <w:t xml:space="preserve">Tabela </w:t>
      </w:r>
      <w:ins w:id="5643" w:author="Okot" w:date="2019-11-19T21:04:00Z">
        <w:r w:rsidR="00032081">
          <w:t>5</w:t>
        </w:r>
      </w:ins>
      <w:del w:id="5644" w:author="Okot" w:date="2019-11-19T21:04:00Z">
        <w:r w:rsidDel="00032081">
          <w:delText>4</w:delText>
        </w:r>
      </w:del>
      <w:r>
        <w:t xml:space="preserve">.2. </w:t>
      </w:r>
      <w:r w:rsidR="004D3CF4">
        <w:t>Wykaz pól w tabeli Target…..</w:t>
      </w:r>
      <w:r>
        <w:t>…………………………………………...1</w:t>
      </w:r>
      <w:ins w:id="5645" w:author="Okot" w:date="2019-11-19T21:05:00Z">
        <w:r w:rsidR="00032081">
          <w:t>2</w:t>
        </w:r>
      </w:ins>
      <w:ins w:id="5646" w:author="Okot" w:date="2019-11-26T19:48:00Z">
        <w:r w:rsidR="008D5DCC">
          <w:t>1</w:t>
        </w:r>
      </w:ins>
      <w:del w:id="5647"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5648" w:author="Okot" w:date="2019-11-19T21:04:00Z">
        <w:r w:rsidR="00032081">
          <w:t>5</w:t>
        </w:r>
      </w:ins>
      <w:del w:id="5649" w:author="Okot" w:date="2019-11-19T21:04:00Z">
        <w:r w:rsidDel="00032081">
          <w:delText>4</w:delText>
        </w:r>
      </w:del>
      <w:r>
        <w:t>.3. Wykaz pół w tabeli Activity……………………………………………..1</w:t>
      </w:r>
      <w:ins w:id="5650" w:author="Okot" w:date="2019-11-19T21:05:00Z">
        <w:r w:rsidR="008D5DCC">
          <w:t>21</w:t>
        </w:r>
      </w:ins>
      <w:del w:id="5651"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5652" w:author="Okot" w:date="2019-11-19T21:04:00Z">
        <w:r w:rsidR="00032081">
          <w:t>5</w:t>
        </w:r>
      </w:ins>
      <w:del w:id="5653" w:author="Okot" w:date="2019-11-19T21:04:00Z">
        <w:r w:rsidDel="00032081">
          <w:delText>4</w:delText>
        </w:r>
      </w:del>
      <w:r>
        <w:t>.4. Wykaz pól w tabeli UserData……………………………………………1</w:t>
      </w:r>
      <w:ins w:id="5654" w:author="Okot" w:date="2019-11-19T21:05:00Z">
        <w:r w:rsidR="008D5DCC">
          <w:t>2</w:t>
        </w:r>
      </w:ins>
      <w:ins w:id="5655" w:author="Okot" w:date="2019-11-26T19:49:00Z">
        <w:r w:rsidR="008D5DCC">
          <w:t>2</w:t>
        </w:r>
      </w:ins>
      <w:del w:id="5656"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5657" w:author="Okot" w:date="2019-11-19T21:04:00Z">
        <w:r w:rsidR="00032081">
          <w:t>5</w:t>
        </w:r>
      </w:ins>
      <w:del w:id="5658" w:author="Okot" w:date="2019-11-19T21:04:00Z">
        <w:r w:rsidDel="00032081">
          <w:delText>4</w:delText>
        </w:r>
      </w:del>
      <w:r>
        <w:t>.5. Wykaz pól w tabeli UserMeasurements…………………………………1</w:t>
      </w:r>
      <w:ins w:id="5659" w:author="Okot" w:date="2019-11-19T21:05:00Z">
        <w:r w:rsidR="008D5DCC">
          <w:t>22</w:t>
        </w:r>
      </w:ins>
      <w:del w:id="5660" w:author="Okot" w:date="2019-11-19T21:05:00Z">
        <w:r w:rsidDel="00032081">
          <w:delText>17</w:delText>
        </w:r>
      </w:del>
    </w:p>
    <w:p w14:paraId="1AB5CFF5" w14:textId="37BA4EEC" w:rsidR="00B15FC7" w:rsidRDefault="00775565" w:rsidP="00B15FC7">
      <w:pPr>
        <w:ind w:firstLine="708"/>
      </w:pPr>
      <w:r>
        <w:t xml:space="preserve">Tabela </w:t>
      </w:r>
      <w:ins w:id="5661" w:author="Okot" w:date="2019-11-19T21:04:00Z">
        <w:r w:rsidR="00032081">
          <w:t>5</w:t>
        </w:r>
      </w:ins>
      <w:del w:id="5662" w:author="Okot" w:date="2019-11-19T21:04:00Z">
        <w:r w:rsidDel="00032081">
          <w:delText>4</w:delText>
        </w:r>
      </w:del>
      <w:r>
        <w:t>.6</w:t>
      </w:r>
      <w:r w:rsidR="00B15FC7">
        <w:t>. Wykaz pól w tabeli U</w:t>
      </w:r>
      <w:r w:rsidR="00C146A7">
        <w:t>serRequisition…………………………………….1</w:t>
      </w:r>
      <w:ins w:id="5663" w:author="Okot" w:date="2019-11-19T21:05:00Z">
        <w:r w:rsidR="00032081">
          <w:t>2</w:t>
        </w:r>
      </w:ins>
      <w:ins w:id="5664" w:author="Okot" w:date="2019-11-26T19:49:00Z">
        <w:r w:rsidR="008D5DCC">
          <w:t>3</w:t>
        </w:r>
      </w:ins>
      <w:del w:id="5665"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5666" w:author="Okot" w:date="2019-11-19T21:04:00Z">
        <w:r w:rsidR="00032081">
          <w:t>5</w:t>
        </w:r>
      </w:ins>
      <w:del w:id="5667" w:author="Okot" w:date="2019-11-19T21:04:00Z">
        <w:r w:rsidDel="00032081">
          <w:delText>4</w:delText>
        </w:r>
      </w:del>
      <w:r>
        <w:t>.7</w:t>
      </w:r>
      <w:r w:rsidR="009933A9">
        <w:t>. Wykaz pól w tabeli Pro</w:t>
      </w:r>
      <w:r w:rsidR="006A1C53">
        <w:t>teinRequisition………………………………….1</w:t>
      </w:r>
      <w:ins w:id="5668" w:author="Okot" w:date="2019-11-19T21:05:00Z">
        <w:r w:rsidR="00032081">
          <w:t>2</w:t>
        </w:r>
      </w:ins>
      <w:ins w:id="5669" w:author="Okot" w:date="2019-11-26T19:49:00Z">
        <w:r w:rsidR="008D5DCC">
          <w:t>7</w:t>
        </w:r>
      </w:ins>
      <w:del w:id="5670" w:author="Okot" w:date="2019-11-19T21:05:00Z">
        <w:r w:rsidR="006A1C53" w:rsidDel="00032081">
          <w:delText>22</w:delText>
        </w:r>
      </w:del>
    </w:p>
    <w:p w14:paraId="39A9396B" w14:textId="59E32220" w:rsidR="00B22824" w:rsidRDefault="00775565" w:rsidP="009933A9">
      <w:pPr>
        <w:ind w:firstLine="708"/>
      </w:pPr>
      <w:r>
        <w:t xml:space="preserve">Tabela </w:t>
      </w:r>
      <w:ins w:id="5671" w:author="Okot" w:date="2019-11-19T21:04:00Z">
        <w:r w:rsidR="00032081">
          <w:t>5</w:t>
        </w:r>
      </w:ins>
      <w:del w:id="5672" w:author="Okot" w:date="2019-11-19T21:04:00Z">
        <w:r w:rsidDel="00032081">
          <w:delText>4</w:delText>
        </w:r>
      </w:del>
      <w:r>
        <w:t>.8</w:t>
      </w:r>
      <w:r w:rsidR="00B22824">
        <w:t>. Wykaz pól w tabeli Amino</w:t>
      </w:r>
      <w:r w:rsidR="00AC6880">
        <w:t>A</w:t>
      </w:r>
      <w:r w:rsidR="00B22824">
        <w:t>cidsRequisition………………………</w:t>
      </w:r>
      <w:r w:rsidR="00A6073A">
        <w:t>.</w:t>
      </w:r>
      <w:r w:rsidR="006A1C53">
        <w:t>…...1</w:t>
      </w:r>
      <w:ins w:id="5673" w:author="Okot" w:date="2019-11-19T21:05:00Z">
        <w:r w:rsidR="00032081">
          <w:t>2</w:t>
        </w:r>
      </w:ins>
      <w:ins w:id="5674" w:author="Okot" w:date="2019-11-26T19:50:00Z">
        <w:r w:rsidR="008D5DCC">
          <w:t>8</w:t>
        </w:r>
      </w:ins>
      <w:del w:id="5675"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5676" w:author="Okot" w:date="2019-11-19T21:04:00Z">
        <w:r w:rsidDel="00032081">
          <w:delText>4</w:delText>
        </w:r>
      </w:del>
      <w:ins w:id="5677" w:author="Okot" w:date="2019-11-19T21:04:00Z">
        <w:r w:rsidR="00032081">
          <w:t>5</w:t>
        </w:r>
      </w:ins>
      <w:r>
        <w:t>.9</w:t>
      </w:r>
      <w:r w:rsidR="00DD6DB8">
        <w:t>. Wykaz pól w tabeli GeneralRequisition…………………………………</w:t>
      </w:r>
      <w:r w:rsidR="000822D9">
        <w:t>12</w:t>
      </w:r>
      <w:ins w:id="5678" w:author="Okot" w:date="2019-11-26T19:50:00Z">
        <w:r w:rsidR="008D5DCC">
          <w:t>8</w:t>
        </w:r>
      </w:ins>
      <w:del w:id="5679" w:author="Okot" w:date="2019-11-19T21:05:00Z">
        <w:r w:rsidR="00942409" w:rsidDel="00032081">
          <w:delText>3</w:delText>
        </w:r>
      </w:del>
    </w:p>
    <w:p w14:paraId="7AE071BE" w14:textId="60A0BEE5" w:rsidR="00A6073A" w:rsidRDefault="00775565" w:rsidP="00A6073A">
      <w:pPr>
        <w:ind w:firstLine="708"/>
      </w:pPr>
      <w:r>
        <w:t xml:space="preserve">Tabela </w:t>
      </w:r>
      <w:ins w:id="5680" w:author="Okot" w:date="2019-11-19T21:04:00Z">
        <w:r w:rsidR="00032081">
          <w:t>5</w:t>
        </w:r>
      </w:ins>
      <w:del w:id="5681" w:author="Okot" w:date="2019-11-19T21:04:00Z">
        <w:r w:rsidDel="00032081">
          <w:delText>4</w:delText>
        </w:r>
      </w:del>
      <w:r>
        <w:t>.10</w:t>
      </w:r>
      <w:r w:rsidR="00A6073A">
        <w:t>. Wykaz pól w tabel</w:t>
      </w:r>
      <w:r>
        <w:t>i ProductInfo………………….</w:t>
      </w:r>
      <w:r w:rsidR="00942409">
        <w:t>……………………1</w:t>
      </w:r>
      <w:ins w:id="5682" w:author="Okot" w:date="2019-11-26T19:50:00Z">
        <w:r w:rsidR="008D5DCC">
          <w:t>29</w:t>
        </w:r>
      </w:ins>
      <w:del w:id="5683" w:author="Okot" w:date="2019-11-19T21:05:00Z">
        <w:r w:rsidR="00942409" w:rsidDel="00032081">
          <w:delText>24</w:delText>
        </w:r>
      </w:del>
    </w:p>
    <w:p w14:paraId="5331F567" w14:textId="7C62C91A" w:rsidR="007C1627" w:rsidRDefault="00775565" w:rsidP="007C1627">
      <w:pPr>
        <w:ind w:firstLine="708"/>
      </w:pPr>
      <w:r>
        <w:t xml:space="preserve">Tabela </w:t>
      </w:r>
      <w:ins w:id="5684" w:author="Okot" w:date="2019-11-19T21:04:00Z">
        <w:r w:rsidR="00032081">
          <w:t>5</w:t>
        </w:r>
      </w:ins>
      <w:del w:id="5685" w:author="Okot" w:date="2019-11-19T21:04:00Z">
        <w:r w:rsidDel="00032081">
          <w:delText>4</w:delText>
        </w:r>
      </w:del>
      <w:r>
        <w:t>.11</w:t>
      </w:r>
      <w:r w:rsidR="007C1627">
        <w:t>. Wykaz pól w tabeli Meal……………………………………………….1</w:t>
      </w:r>
      <w:ins w:id="5686" w:author="Okot" w:date="2019-11-19T21:05:00Z">
        <w:r w:rsidR="00032081">
          <w:t>3</w:t>
        </w:r>
      </w:ins>
      <w:ins w:id="5687" w:author="Okot" w:date="2019-11-26T19:50:00Z">
        <w:r w:rsidR="008D5DCC">
          <w:t>5</w:t>
        </w:r>
      </w:ins>
      <w:del w:id="5688"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5689" w:author="Okot" w:date="2019-11-19T21:04:00Z">
        <w:r w:rsidR="00032081">
          <w:t>5</w:t>
        </w:r>
      </w:ins>
      <w:del w:id="5690" w:author="Okot" w:date="2019-11-19T21:04:00Z">
        <w:r w:rsidDel="00032081">
          <w:delText>4</w:delText>
        </w:r>
      </w:del>
      <w:r>
        <w:t>.12</w:t>
      </w:r>
      <w:r w:rsidR="000B3C37">
        <w:t>. Wykaz pól w tabeli Recipe……………………………………………..1</w:t>
      </w:r>
      <w:ins w:id="5691" w:author="Okot" w:date="2019-11-19T21:05:00Z">
        <w:r w:rsidR="008D5DCC">
          <w:t>35</w:t>
        </w:r>
      </w:ins>
      <w:del w:id="5692" w:author="Okot" w:date="2019-11-19T21:05:00Z">
        <w:r w:rsidR="000B3C37" w:rsidDel="00032081">
          <w:delText>28</w:delText>
        </w:r>
      </w:del>
    </w:p>
    <w:p w14:paraId="506534E5" w14:textId="040D48EE" w:rsidR="00910B22" w:rsidRDefault="00910B22" w:rsidP="00910B22">
      <w:pPr>
        <w:ind w:firstLine="708"/>
      </w:pPr>
      <w:r>
        <w:t xml:space="preserve">Tabela </w:t>
      </w:r>
      <w:ins w:id="5693" w:author="Okot" w:date="2019-11-19T21:04:00Z">
        <w:r w:rsidR="00032081">
          <w:t>5</w:t>
        </w:r>
      </w:ins>
      <w:del w:id="5694" w:author="Okot" w:date="2019-11-19T21:04:00Z">
        <w:r w:rsidDel="00032081">
          <w:delText>4</w:delText>
        </w:r>
      </w:del>
      <w:r>
        <w:t>.13. Wykaz pól w tabeli RecipeProducts……………………………………1</w:t>
      </w:r>
      <w:ins w:id="5695" w:author="Okot" w:date="2019-11-19T21:05:00Z">
        <w:r w:rsidR="00032081">
          <w:t>3</w:t>
        </w:r>
      </w:ins>
      <w:ins w:id="5696" w:author="Okot" w:date="2019-11-26T19:51:00Z">
        <w:r w:rsidR="008D5DCC">
          <w:t>6</w:t>
        </w:r>
      </w:ins>
      <w:del w:id="5697" w:author="Okot" w:date="2019-11-19T21:05:00Z">
        <w:r w:rsidDel="00032081">
          <w:delText>28</w:delText>
        </w:r>
      </w:del>
    </w:p>
    <w:p w14:paraId="335EA967" w14:textId="5F064FC5" w:rsidR="00FE1635" w:rsidRDefault="00775565" w:rsidP="00FE1635">
      <w:pPr>
        <w:ind w:firstLine="708"/>
      </w:pPr>
      <w:r>
        <w:t xml:space="preserve">Tabela </w:t>
      </w:r>
      <w:ins w:id="5698" w:author="Okot" w:date="2019-11-19T21:04:00Z">
        <w:r w:rsidR="00032081">
          <w:t>5</w:t>
        </w:r>
      </w:ins>
      <w:del w:id="5699" w:author="Okot" w:date="2019-11-19T21:04:00Z">
        <w:r w:rsidDel="00032081">
          <w:delText>4</w:delText>
        </w:r>
      </w:del>
      <w:r>
        <w:t>.1</w:t>
      </w:r>
      <w:r w:rsidR="00910B22">
        <w:t>4</w:t>
      </w:r>
      <w:r w:rsidR="00FE1635">
        <w:t>. Wykaz pól w tab</w:t>
      </w:r>
      <w:r w:rsidR="00910B22">
        <w:t>eli Complete</w:t>
      </w:r>
      <w:r w:rsidR="00FE1635">
        <w:t>Recipe…………………………………..1</w:t>
      </w:r>
      <w:ins w:id="5700" w:author="Okot" w:date="2019-11-19T21:05:00Z">
        <w:r w:rsidR="008D5DCC">
          <w:t>36</w:t>
        </w:r>
      </w:ins>
      <w:del w:id="5701"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5702" w:author="Okot" w:date="2019-11-19T21:04:00Z">
        <w:r w:rsidR="00032081">
          <w:t>5</w:t>
        </w:r>
      </w:ins>
      <w:del w:id="5703" w:author="Okot" w:date="2019-11-19T21:04:00Z">
        <w:r w:rsidDel="00032081">
          <w:delText>4</w:delText>
        </w:r>
      </w:del>
      <w:r>
        <w:t>.15</w:t>
      </w:r>
      <w:r w:rsidR="00310ABF">
        <w:t>. Wykaz pól w tabeli Eaten……</w:t>
      </w:r>
      <w:r w:rsidR="0007291D">
        <w:t>…………………………………………</w:t>
      </w:r>
      <w:r w:rsidR="00310ABF">
        <w:t>1</w:t>
      </w:r>
      <w:ins w:id="5704" w:author="Okot" w:date="2019-11-19T21:05:00Z">
        <w:r w:rsidR="00F94214">
          <w:t>40</w:t>
        </w:r>
      </w:ins>
      <w:del w:id="5705"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5706" w:author="Okot" w:date="2019-03-31T14:53:00Z"/>
        </w:rPr>
      </w:pPr>
    </w:p>
    <w:p w14:paraId="373059F5" w14:textId="77777777" w:rsidR="006E08BE" w:rsidRDefault="006E08BE">
      <w:pPr>
        <w:rPr>
          <w:ins w:id="5707" w:author="Okot" w:date="2019-03-29T00:04:00Z"/>
        </w:rPr>
        <w:pPrChange w:id="5708" w:author="Okot" w:date="2019-03-29T00:04:00Z">
          <w:pPr>
            <w:ind w:firstLine="0"/>
          </w:pPr>
        </w:pPrChange>
      </w:pPr>
    </w:p>
    <w:p w14:paraId="54F7DEF3" w14:textId="77777777" w:rsidR="006E08BE" w:rsidRDefault="006E08BE">
      <w:pPr>
        <w:pPrChange w:id="5709" w:author="Okot" w:date="2019-03-28T23:26:00Z">
          <w:pPr>
            <w:pStyle w:val="Wykazrysunkw"/>
          </w:pPr>
        </w:pPrChange>
      </w:pPr>
    </w:p>
    <w:p w14:paraId="5003454B" w14:textId="43A23F2E" w:rsidR="00A45AE6" w:rsidRPr="00622CCD" w:rsidDel="00D13A80" w:rsidRDefault="00A45AE6">
      <w:pPr>
        <w:jc w:val="center"/>
        <w:rPr>
          <w:del w:id="5710" w:author="Okot" w:date="2019-12-25T16:02:00Z"/>
        </w:rPr>
      </w:pPr>
      <w:del w:id="5711" w:author="Okot" w:date="2019-12-25T16:02:00Z">
        <w:r w:rsidDel="00D13A80">
          <w:delText>* * *</w:delText>
        </w:r>
      </w:del>
    </w:p>
    <w:p w14:paraId="28864156" w14:textId="42E155F9" w:rsidR="00A45AE6" w:rsidRPr="00EA5EC0" w:rsidDel="00D13A80" w:rsidRDefault="00A45AE6">
      <w:pPr>
        <w:jc w:val="center"/>
        <w:rPr>
          <w:del w:id="5712" w:author="Okot" w:date="2019-12-25T16:02:00Z"/>
          <w:b/>
        </w:rPr>
      </w:pPr>
      <w:del w:id="5713" w:author="Okot" w:date="2019-12-25T16:02:00Z">
        <w:r w:rsidDel="00D13A80">
          <w:rPr>
            <w:b/>
          </w:rPr>
          <w:delText>[do projektu albo wymagań?]</w:delText>
        </w:r>
      </w:del>
    </w:p>
    <w:p w14:paraId="4430ED0A" w14:textId="3730CDD5" w:rsidR="00434027" w:rsidRPr="00434027" w:rsidRDefault="00A45AE6">
      <w:pPr>
        <w:jc w:val="center"/>
        <w:pPrChange w:id="5714" w:author="Okot" w:date="2019-12-25T16:02:00Z">
          <w:pPr/>
        </w:pPrChange>
      </w:pPr>
      <w:del w:id="5715"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05" w:author="Okot" w:date="2019-11-09T11:50:00Z" w:initials="O">
    <w:p w14:paraId="29A517F9" w14:textId="77777777" w:rsidR="00CF7B1F" w:rsidRDefault="00CF7B1F">
      <w:pPr>
        <w:pStyle w:val="Tekstkomentarza"/>
      </w:pPr>
      <w:r>
        <w:rPr>
          <w:rStyle w:val="Odwoaniedokomentarza"/>
        </w:rPr>
        <w:annotationRef/>
      </w:r>
      <w:r>
        <w:t>Dogrzebać się do badań/źródeł</w:t>
      </w:r>
    </w:p>
    <w:p w14:paraId="3D957796" w14:textId="77777777" w:rsidR="00CF7B1F" w:rsidRDefault="00CF7B1F">
      <w:pPr>
        <w:pStyle w:val="Tekstkomentarza"/>
      </w:pPr>
    </w:p>
    <w:p w14:paraId="30996026" w14:textId="5D192B75" w:rsidR="00CF7B1F" w:rsidRDefault="00CF7B1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32CC18" w14:textId="77777777" w:rsidR="00C87035" w:rsidRDefault="00C87035" w:rsidP="00745505">
      <w:pPr>
        <w:spacing w:line="240" w:lineRule="auto"/>
      </w:pPr>
      <w:r>
        <w:separator/>
      </w:r>
    </w:p>
  </w:endnote>
  <w:endnote w:type="continuationSeparator" w:id="0">
    <w:p w14:paraId="3323EE82" w14:textId="77777777" w:rsidR="00C87035" w:rsidRDefault="00C87035"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F7B1F" w:rsidRDefault="00CF7B1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F7B1F" w:rsidRDefault="00CF7B1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F7B1F" w:rsidRDefault="00CF7B1F">
        <w:pPr>
          <w:pStyle w:val="Stopka"/>
          <w:jc w:val="right"/>
        </w:pPr>
        <w:r>
          <w:fldChar w:fldCharType="begin"/>
        </w:r>
        <w:r>
          <w:instrText>PAGE   \* MERGEFORMAT</w:instrText>
        </w:r>
        <w:r>
          <w:fldChar w:fldCharType="separate"/>
        </w:r>
        <w:r w:rsidR="00CA3D87">
          <w:rPr>
            <w:noProof/>
          </w:rPr>
          <w:t>193</w:t>
        </w:r>
        <w:r>
          <w:fldChar w:fldCharType="end"/>
        </w:r>
      </w:p>
    </w:sdtContent>
  </w:sdt>
  <w:p w14:paraId="487B3F65" w14:textId="77777777" w:rsidR="00CF7B1F" w:rsidRDefault="00CF7B1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E550AF" w14:textId="77777777" w:rsidR="00C87035" w:rsidRDefault="00C87035" w:rsidP="00745505">
      <w:pPr>
        <w:spacing w:line="240" w:lineRule="auto"/>
      </w:pPr>
      <w:r>
        <w:separator/>
      </w:r>
    </w:p>
  </w:footnote>
  <w:footnote w:type="continuationSeparator" w:id="0">
    <w:p w14:paraId="7CD9AA97" w14:textId="77777777" w:rsidR="00C87035" w:rsidRDefault="00C87035" w:rsidP="00745505">
      <w:pPr>
        <w:spacing w:line="240" w:lineRule="auto"/>
      </w:pPr>
      <w:r>
        <w:continuationSeparator/>
      </w:r>
    </w:p>
  </w:footnote>
  <w:footnote w:id="1">
    <w:p w14:paraId="7FCCE8A1" w14:textId="77777777" w:rsidR="00CF7B1F" w:rsidRDefault="00CF7B1F">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9"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9"/>
  </w:num>
  <w:num w:numId="2">
    <w:abstractNumId w:val="3"/>
  </w:num>
  <w:num w:numId="3">
    <w:abstractNumId w:val="9"/>
  </w:num>
  <w:num w:numId="4">
    <w:abstractNumId w:val="7"/>
  </w:num>
  <w:num w:numId="5">
    <w:abstractNumId w:val="15"/>
  </w:num>
  <w:num w:numId="6">
    <w:abstractNumId w:val="22"/>
  </w:num>
  <w:num w:numId="7">
    <w:abstractNumId w:val="0"/>
  </w:num>
  <w:num w:numId="8">
    <w:abstractNumId w:val="5"/>
  </w:num>
  <w:num w:numId="9">
    <w:abstractNumId w:val="10"/>
  </w:num>
  <w:num w:numId="10">
    <w:abstractNumId w:val="1"/>
  </w:num>
  <w:num w:numId="11">
    <w:abstractNumId w:val="20"/>
  </w:num>
  <w:num w:numId="12">
    <w:abstractNumId w:val="14"/>
  </w:num>
  <w:num w:numId="13">
    <w:abstractNumId w:val="25"/>
  </w:num>
  <w:num w:numId="14">
    <w:abstractNumId w:val="24"/>
  </w:num>
  <w:num w:numId="15">
    <w:abstractNumId w:val="2"/>
  </w:num>
  <w:num w:numId="16">
    <w:abstractNumId w:val="23"/>
  </w:num>
  <w:num w:numId="17">
    <w:abstractNumId w:val="16"/>
  </w:num>
  <w:num w:numId="18">
    <w:abstractNumId w:val="21"/>
  </w:num>
  <w:num w:numId="19">
    <w:abstractNumId w:val="8"/>
  </w:num>
  <w:num w:numId="20">
    <w:abstractNumId w:val="6"/>
  </w:num>
  <w:num w:numId="21">
    <w:abstractNumId w:val="18"/>
  </w:num>
  <w:num w:numId="22">
    <w:abstractNumId w:val="17"/>
  </w:num>
  <w:num w:numId="23">
    <w:abstractNumId w:val="12"/>
  </w:num>
  <w:num w:numId="24">
    <w:abstractNumId w:val="4"/>
  </w:num>
  <w:num w:numId="25">
    <w:abstractNumId w:val="1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5191"/>
    <w:rsid w:val="002D5603"/>
    <w:rsid w:val="002E1EC4"/>
    <w:rsid w:val="002E30D1"/>
    <w:rsid w:val="002E3422"/>
    <w:rsid w:val="002E4769"/>
    <w:rsid w:val="002E5BDA"/>
    <w:rsid w:val="002E5F1A"/>
    <w:rsid w:val="002E7570"/>
    <w:rsid w:val="002E7894"/>
    <w:rsid w:val="002E7AE0"/>
    <w:rsid w:val="002F10AE"/>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5030"/>
    <w:rsid w:val="003B511D"/>
    <w:rsid w:val="003B628C"/>
    <w:rsid w:val="003B7CBA"/>
    <w:rsid w:val="003C019F"/>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265"/>
    <w:rsid w:val="004C3F9F"/>
    <w:rsid w:val="004C4356"/>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27CCB"/>
    <w:rsid w:val="00527EBA"/>
    <w:rsid w:val="00530577"/>
    <w:rsid w:val="00530EF1"/>
    <w:rsid w:val="00531940"/>
    <w:rsid w:val="005346A3"/>
    <w:rsid w:val="00534800"/>
    <w:rsid w:val="00540593"/>
    <w:rsid w:val="005416A8"/>
    <w:rsid w:val="00543C90"/>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7548"/>
    <w:rsid w:val="005D7BA0"/>
    <w:rsid w:val="005E03C6"/>
    <w:rsid w:val="005E2604"/>
    <w:rsid w:val="005E51B4"/>
    <w:rsid w:val="005E64D0"/>
    <w:rsid w:val="005E78C8"/>
    <w:rsid w:val="005F0398"/>
    <w:rsid w:val="005F0FBE"/>
    <w:rsid w:val="005F4CFF"/>
    <w:rsid w:val="005F772E"/>
    <w:rsid w:val="006003F9"/>
    <w:rsid w:val="00602CD4"/>
    <w:rsid w:val="00605515"/>
    <w:rsid w:val="006068E2"/>
    <w:rsid w:val="006109D2"/>
    <w:rsid w:val="00611339"/>
    <w:rsid w:val="00611767"/>
    <w:rsid w:val="00614F36"/>
    <w:rsid w:val="00615B85"/>
    <w:rsid w:val="00616BEB"/>
    <w:rsid w:val="00622CCD"/>
    <w:rsid w:val="00623268"/>
    <w:rsid w:val="00623458"/>
    <w:rsid w:val="00625AF8"/>
    <w:rsid w:val="006416BD"/>
    <w:rsid w:val="00642C33"/>
    <w:rsid w:val="006433E8"/>
    <w:rsid w:val="006447C3"/>
    <w:rsid w:val="00647B5D"/>
    <w:rsid w:val="006522D6"/>
    <w:rsid w:val="0065260F"/>
    <w:rsid w:val="00652690"/>
    <w:rsid w:val="006539AD"/>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B5E75"/>
    <w:rsid w:val="007C12DC"/>
    <w:rsid w:val="007C1627"/>
    <w:rsid w:val="007C1E47"/>
    <w:rsid w:val="007C3CDE"/>
    <w:rsid w:val="007C447F"/>
    <w:rsid w:val="007C5664"/>
    <w:rsid w:val="007C5875"/>
    <w:rsid w:val="007C6123"/>
    <w:rsid w:val="007C66DC"/>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7D8"/>
    <w:rsid w:val="008E4A7E"/>
    <w:rsid w:val="008E5667"/>
    <w:rsid w:val="008E6C8C"/>
    <w:rsid w:val="008E779E"/>
    <w:rsid w:val="008F1251"/>
    <w:rsid w:val="008F1561"/>
    <w:rsid w:val="008F1FEF"/>
    <w:rsid w:val="008F4C79"/>
    <w:rsid w:val="008F58F6"/>
    <w:rsid w:val="008F6086"/>
    <w:rsid w:val="008F61A3"/>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2409"/>
    <w:rsid w:val="00942FA8"/>
    <w:rsid w:val="00945480"/>
    <w:rsid w:val="009471B9"/>
    <w:rsid w:val="009501E5"/>
    <w:rsid w:val="009506F6"/>
    <w:rsid w:val="00953093"/>
    <w:rsid w:val="00953F86"/>
    <w:rsid w:val="00954BB6"/>
    <w:rsid w:val="00955478"/>
    <w:rsid w:val="00956227"/>
    <w:rsid w:val="009627E7"/>
    <w:rsid w:val="0096311E"/>
    <w:rsid w:val="00970F04"/>
    <w:rsid w:val="009716A0"/>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035"/>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7FC"/>
    <w:rsid w:val="00CF2F65"/>
    <w:rsid w:val="00CF3BB8"/>
    <w:rsid w:val="00CF47D2"/>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36F2"/>
    <w:rsid w:val="00DA421E"/>
    <w:rsid w:val="00DA5DC9"/>
    <w:rsid w:val="00DA6236"/>
    <w:rsid w:val="00DA649C"/>
    <w:rsid w:val="00DA74FC"/>
    <w:rsid w:val="00DA7A7D"/>
    <w:rsid w:val="00DB0C20"/>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103E"/>
    <w:rsid w:val="00E21318"/>
    <w:rsid w:val="00E21825"/>
    <w:rsid w:val="00E2330C"/>
    <w:rsid w:val="00E2456B"/>
    <w:rsid w:val="00E25F67"/>
    <w:rsid w:val="00E266D8"/>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3A2D"/>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D2DB8CFD-C45D-4060-BA63-4030C97E2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7207</TotalTime>
  <Pages>194</Pages>
  <Words>42923</Words>
  <Characters>257542</Characters>
  <Application>Microsoft Office Word</Application>
  <DocSecurity>0</DocSecurity>
  <Lines>2146</Lines>
  <Paragraphs>599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299866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492</cp:revision>
  <dcterms:created xsi:type="dcterms:W3CDTF">2019-10-30T07:46:00Z</dcterms:created>
  <dcterms:modified xsi:type="dcterms:W3CDTF">2019-12-26T09:38:00Z</dcterms:modified>
</cp:coreProperties>
</file>