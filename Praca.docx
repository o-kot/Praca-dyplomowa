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15A67" w:rsidRDefault="00012FAD" w:rsidP="00705784">
      <w:pPr>
        <w:rPr>
          <w:ins w:id="15" w:author="Okot" w:date="2019-03-30T20:45:00Z"/>
          <w:lang w:val="en-US"/>
        </w:rPr>
      </w:pPr>
      <w:ins w:id="16" w:author="Okot" w:date="2019-03-31T13:56:00Z">
        <w:r w:rsidRPr="00F15A67">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AB7ED3">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AB7ED3">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AB7ED3">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AB7ED3">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AB7ED3">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AB7ED3">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AB7ED3">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AB7ED3">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AB7ED3">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AB7ED3">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AB7E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AB7ED3">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AB7ED3">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AB7ED3">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AB7ED3">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99451F" w:rsidRDefault="0099451F" w:rsidP="001B63A1">
                            <w:pPr>
                              <w:pStyle w:val="Legenda"/>
                            </w:pPr>
                          </w:p>
                          <w:p w14:paraId="7179B975" w14:textId="29331B44" w:rsidR="0099451F" w:rsidRDefault="0099451F"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99451F" w:rsidRPr="001B63A1" w:rsidRDefault="0099451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99451F" w:rsidRDefault="0099451F" w:rsidP="001B63A1">
                      <w:pPr>
                        <w:pStyle w:val="Legenda"/>
                      </w:pPr>
                    </w:p>
                    <w:p w14:paraId="7179B975" w14:textId="29331B44" w:rsidR="0099451F" w:rsidRDefault="0099451F"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99451F" w:rsidRPr="001B63A1" w:rsidRDefault="0099451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233274CF"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8C4EAD">
        <w:t>9</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lastRenderedPageBreak/>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 xml:space="preserve">12  kg zapasów </w:t>
        </w:r>
        <w:r w:rsidR="00B26574">
          <w:lastRenderedPageBreak/>
          <w:t>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ozostałe 5% pochodzi z 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w:t>
        </w:r>
        <w:r>
          <w:lastRenderedPageBreak/>
          <w:t xml:space="preserve">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lastRenderedPageBreak/>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4C31E990" w:rsidR="00DA6236" w:rsidRDefault="00DA6236" w:rsidP="00DA6236">
      <w:r>
        <w:t>W poprz</w:t>
      </w:r>
      <w:r w:rsidR="00402FDF">
        <w:t>ednim rozdziale skupiono się na opowiadaniu o zagadnieniach medycznych i mechanizmach biologicznych, które będą podwalinami merytorycznymi tworzonego oprogramowania. W tym rozdziale uwaga przejdzie na bardziej techniczną stronę aplikacji. Rozważana będzie jej konstrukcja architektoniczna, przybliżone zostaną dane</w:t>
      </w:r>
      <w:r w:rsidR="00E82FF2">
        <w:t>,</w:t>
      </w:r>
      <w:r w:rsidR="00402FDF">
        <w:t xml:space="preserve"> z jakimi powinna współpracować oraz funkcje, które będzie realizować.</w:t>
      </w:r>
    </w:p>
    <w:p w14:paraId="1E6CD70A" w14:textId="77777777" w:rsidR="00402FDF" w:rsidRPr="00DA6236" w:rsidRDefault="00402FDF" w:rsidP="00DA6236"/>
    <w:p w14:paraId="7B50624C" w14:textId="1518F227" w:rsidR="00E375D2" w:rsidRDefault="00212F1F" w:rsidP="00212F1F">
      <w:pPr>
        <w:pStyle w:val="Podtytu"/>
        <w:numPr>
          <w:ilvl w:val="0"/>
          <w:numId w:val="0"/>
        </w:numPr>
      </w:pPr>
      <w:bookmarkStart w:id="1395" w:name="_Toc5963772"/>
      <w:r>
        <w:t xml:space="preserve">3.1. </w:t>
      </w:r>
      <w:r w:rsidR="00E375D2">
        <w:t>Architektura systemu</w:t>
      </w:r>
      <w:bookmarkEnd w:id="1395"/>
    </w:p>
    <w:p w14:paraId="1E892CA9" w14:textId="77777777" w:rsidR="006C7541" w:rsidRPr="006C7541" w:rsidRDefault="006C7541" w:rsidP="006C7541"/>
    <w:p w14:paraId="55D7FBA3" w14:textId="611F7A7E" w:rsidR="00E375D2" w:rsidRDefault="00212F1F" w:rsidP="00212F1F">
      <w:pPr>
        <w:pStyle w:val="Podtytu"/>
        <w:numPr>
          <w:ilvl w:val="0"/>
          <w:numId w:val="0"/>
        </w:numPr>
      </w:pPr>
      <w:bookmarkStart w:id="1396" w:name="_Toc5963773"/>
      <w:r>
        <w:t xml:space="preserve">3.2.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2CAE2FEE" w:rsidR="00C9369F" w:rsidRDefault="00C9369F" w:rsidP="00E82FF2">
      <w:r>
        <w:t>Kolejnymi informacjami z jakimi aplikacja będzie pracować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lastRenderedPageBreak/>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1">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3333F77B" w:rsidR="00CA0F5B" w:rsidRDefault="0039638D" w:rsidP="00CA0F5B">
      <w:pPr>
        <w:ind w:firstLine="0"/>
        <w:jc w:val="center"/>
      </w:pPr>
      <w:r>
        <w:t>Rys. 3.1</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25214F64" w:rsidR="00E2456B" w:rsidRDefault="00E2456B" w:rsidP="00E2456B">
      <w:pPr>
        <w:pStyle w:val="Podtytu"/>
      </w:pPr>
      <w:r>
        <w:t>3.3.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 xml:space="preserve">y obiekt komunikujący się z modelowanym systemem, którego nie można zmodyfikować w projekcie </w:t>
      </w:r>
      <w:r w:rsidR="001358EE">
        <w:lastRenderedPageBreak/>
        <w:t>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2">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0A41242B" w:rsidR="006A2D08" w:rsidRDefault="006A2D08" w:rsidP="006A2D08">
      <w:pPr>
        <w:jc w:val="center"/>
      </w:pPr>
      <w:r>
        <w:t>Rys. 3.2. Głównym aktor w systemie.</w:t>
      </w:r>
    </w:p>
    <w:p w14:paraId="59A0D611" w14:textId="77777777" w:rsidR="006A2D08" w:rsidRDefault="006A2D08" w:rsidP="006A2D08">
      <w:pPr>
        <w:jc w:val="center"/>
      </w:pPr>
    </w:p>
    <w:p w14:paraId="3E593E93" w14:textId="47D6AEB5"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bookmarkStart w:id="1397" w:name="_GoBack"/>
      <w:bookmarkEnd w:id="1397"/>
    </w:p>
    <w:p w14:paraId="49A0218C" w14:textId="77777777" w:rsidR="007E73EC" w:rsidRPr="00E82FF2" w:rsidRDefault="007E73EC" w:rsidP="00E82FF2"/>
    <w:p w14:paraId="228016B8" w14:textId="152985E9" w:rsidR="00212F1F" w:rsidRDefault="00212F1F" w:rsidP="00212F1F">
      <w:pPr>
        <w:pStyle w:val="Podtytu"/>
      </w:pPr>
      <w:r>
        <w:t>3.3. Wymagania funkcjonalne</w:t>
      </w:r>
    </w:p>
    <w:p w14:paraId="05DD4840" w14:textId="0580478F" w:rsidR="00212F1F" w:rsidRPr="00212F1F" w:rsidRDefault="00FB6AE0" w:rsidP="00212F1F">
      <w:pPr>
        <w:pStyle w:val="Podtytu"/>
      </w:pPr>
      <w:r>
        <w:t>3</w:t>
      </w:r>
      <w:r w:rsidR="00212F1F">
        <w:t>.4. Wymagania pozafunkcjonalne</w:t>
      </w:r>
    </w:p>
    <w:p w14:paraId="463DB6C7" w14:textId="4DD298B2" w:rsidR="00212F1F" w:rsidRPr="00212F1F" w:rsidRDefault="00212F1F" w:rsidP="00212F1F">
      <w:pPr>
        <w:ind w:firstLine="0"/>
      </w:pPr>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13992E3A" w14:textId="38D6C6BF" w:rsidR="00E375D2" w:rsidRDefault="000069E0" w:rsidP="000069E0">
      <w:pPr>
        <w:pStyle w:val="Nagwek1"/>
      </w:pPr>
      <w:bookmarkStart w:id="1398" w:name="_Toc5963780"/>
      <w:r>
        <w:lastRenderedPageBreak/>
        <w:t xml:space="preserve">4. </w:t>
      </w:r>
      <w:bookmarkEnd w:id="1398"/>
      <w:r>
        <w:t>realizacja projektu</w:t>
      </w:r>
    </w:p>
    <w:p w14:paraId="1B3FF20B" w14:textId="77777777" w:rsidR="000069E0" w:rsidRDefault="000069E0" w:rsidP="000069E0"/>
    <w:p w14:paraId="6C29490C" w14:textId="77777777" w:rsidR="00C13144" w:rsidRDefault="000069E0" w:rsidP="000069E0">
      <w:r>
        <w:t>Realizując projekt informatyczny należy się zdecydować według którego modelu wytwarzania oprogramowanie chce się pracować. Planując niniejszą prace rozważane były dwie metodyki: kaskadowy i iteracyjny.</w:t>
      </w:r>
      <w:r w:rsidR="00C13144">
        <w:t xml:space="preserve"> </w:t>
      </w:r>
    </w:p>
    <w:p w14:paraId="7F3552D4" w14:textId="22923801"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 następstwem czego będzie wydłużenie realizacji projektu, wzrost kosztów oraz niezadowolenie klienta. </w:t>
      </w:r>
    </w:p>
    <w:p w14:paraId="1DE32B65" w14:textId="192A8A54"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ważne w funkcjonowaniu zawodowych twórcy oprogramowana. Dlatego zdecydowano poświęcić czas na zaznajomienie się z iteracyjną metodą wdrażania oprogramowania i według niej realizować pracę inżynierską.</w:t>
      </w:r>
    </w:p>
    <w:p w14:paraId="7C47092B" w14:textId="015685FB" w:rsidR="006A34CD" w:rsidRDefault="00596828" w:rsidP="000069E0">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0867BFC8" w14:textId="15C3129D"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768F2E66" w14:textId="3F23A0D7" w:rsidR="00E375D2" w:rsidRDefault="000069E0" w:rsidP="006E6D2A">
      <w:pPr>
        <w:pStyle w:val="Podtytu"/>
        <w:numPr>
          <w:ilvl w:val="0"/>
          <w:numId w:val="0"/>
        </w:numPr>
      </w:pPr>
      <w:bookmarkStart w:id="1399" w:name="_Toc5963781"/>
      <w:r>
        <w:t xml:space="preserve">4.1. </w:t>
      </w:r>
      <w:bookmarkEnd w:id="1399"/>
      <w:r w:rsidR="006E6D2A">
        <w:t>Opowieści klienta</w:t>
      </w:r>
    </w:p>
    <w:p w14:paraId="22BBB9D5" w14:textId="77777777" w:rsidR="00F24235" w:rsidRDefault="00F24235" w:rsidP="00F24235"/>
    <w:p w14:paraId="16D4D428" w14:textId="696C8E17" w:rsidR="00F24235" w:rsidRDefault="00F24235" w:rsidP="00F24235">
      <w:r>
        <w:t>Kluczem do stworzenia dobrego oprogramowania, czyli takiego</w:t>
      </w:r>
      <w:r w:rsidR="0099451F">
        <w:t>,</w:t>
      </w:r>
      <w:r>
        <w:t xml:space="preserve"> które spełnia to, czego chce klient, jest jak najlepsze zrozumienie jego potrzeb. W tym celu na początku projektu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6A3C8EF" w14:textId="43FD4315" w:rsidR="007D737D" w:rsidRDefault="007D737D" w:rsidP="007D737D">
      <w:pPr>
        <w:ind w:firstLine="0"/>
        <w:jc w:val="left"/>
      </w:pPr>
      <w:r>
        <w:rPr>
          <w:noProof/>
          <w:lang w:eastAsia="pl-PL"/>
        </w:rPr>
        <w:lastRenderedPageBreak/>
        <w:drawing>
          <wp:inline distT="0" distB="0" distL="0" distR="0" wp14:anchorId="660342FC" wp14:editId="5945FDF8">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3">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34606818" w14:textId="77777777" w:rsidR="007D737D" w:rsidRDefault="007D737D" w:rsidP="00B355C5">
      <w:pPr>
        <w:jc w:val="center"/>
      </w:pPr>
    </w:p>
    <w:p w14:paraId="1C4CBC3F" w14:textId="55E8B751" w:rsidR="00B355C5" w:rsidRDefault="00B355C5" w:rsidP="00B355C5">
      <w:pPr>
        <w:jc w:val="center"/>
      </w:pPr>
      <w:r>
        <w:t>Rys.</w:t>
      </w:r>
      <w:r w:rsidR="007236B1">
        <w:t xml:space="preserve"> </w:t>
      </w:r>
      <w:r>
        <w:t>4.1. Przykładowa opowieść kli</w:t>
      </w:r>
      <w:r w:rsidR="002B0C62">
        <w:t>enta [22]</w:t>
      </w:r>
      <w:r>
        <w:t>.</w:t>
      </w:r>
    </w:p>
    <w:p w14:paraId="46DE748F" w14:textId="77777777" w:rsidR="00B355C5" w:rsidRDefault="00B355C5" w:rsidP="00B355C5">
      <w:pPr>
        <w:jc w:val="center"/>
      </w:pPr>
    </w:p>
    <w:p w14:paraId="7A8BB442" w14:textId="70A07A37" w:rsidR="006E6B05" w:rsidRDefault="006E6B05" w:rsidP="006E6B05">
      <w:pPr>
        <w:ind w:firstLine="0"/>
      </w:pPr>
      <w:r>
        <w:tab/>
        <w:t xml:space="preserve">Przystępując do realizacji niniejszej pracy, uznano, że pomimo tego, że jest to projekt oryginalny, </w:t>
      </w:r>
      <w:r w:rsidR="003756C3">
        <w:t>niepodlegający</w:t>
      </w:r>
      <w:r>
        <w:t xml:space="preserve"> ocenie zewnętrznego zleceniodawcy, zapisanie opowieści będzie wartościowym procesem, który pozwoli uporządkować różne pomysły i lepiej rozplanować projekt. Dzięki zebraniu wszystkich opowieści na początku, łatwiej będzie później zaplanować kolejne iteracje i podjąć decyzję, które funkcje w nich uwzględnić.</w:t>
      </w:r>
    </w:p>
    <w:p w14:paraId="7EC6E1AC" w14:textId="77777777" w:rsidR="00A5313C" w:rsidRDefault="00A5313C" w:rsidP="006E6B05">
      <w:pPr>
        <w:ind w:firstLine="0"/>
      </w:pPr>
    </w:p>
    <w:p w14:paraId="0CC9DF7A" w14:textId="2531D2F2" w:rsidR="00A5313C" w:rsidRDefault="00A5313C" w:rsidP="00A5313C">
      <w:pPr>
        <w:pStyle w:val="Podtytu"/>
      </w:pPr>
      <w:r>
        <w:t>4.2. Narzędzia do realizacji projektu</w:t>
      </w:r>
    </w:p>
    <w:p w14:paraId="2ECC83EA" w14:textId="77777777" w:rsidR="00A5313C" w:rsidRDefault="00A5313C" w:rsidP="006E6B05">
      <w:pPr>
        <w:ind w:firstLine="0"/>
      </w:pPr>
    </w:p>
    <w:p w14:paraId="1D3BE057" w14:textId="77777777" w:rsidR="00A641F5" w:rsidRDefault="00A5313C" w:rsidP="006E6B05">
      <w:pPr>
        <w:ind w:firstLine="0"/>
      </w:pPr>
      <w:r>
        <w:tab/>
        <w:t xml:space="preserve">W poprzednim rozdziale mówiono dużo o tym, że dobra architektura projektu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0DB521FC" w14:textId="77777777" w:rsidR="00A641F5" w:rsidRDefault="00A641F5" w:rsidP="006E6B05">
      <w:pPr>
        <w:ind w:firstLine="0"/>
      </w:pPr>
    </w:p>
    <w:p w14:paraId="6CC2B834" w14:textId="4A34A1D2" w:rsidR="00A641F5" w:rsidRDefault="00A641F5" w:rsidP="006E6B05">
      <w:pPr>
        <w:ind w:firstLine="0"/>
      </w:pPr>
      <w:r>
        <w:t>4.2.1. Strona graficzna</w:t>
      </w:r>
    </w:p>
    <w:p w14:paraId="05219E3A" w14:textId="77777777" w:rsidR="00A641F5" w:rsidRDefault="00A641F5" w:rsidP="006E6B05">
      <w:pPr>
        <w:ind w:firstLine="0"/>
      </w:pPr>
    </w:p>
    <w:p w14:paraId="78E582C8" w14:textId="4B6D17D3" w:rsidR="00A641F5" w:rsidRDefault="00A641F5" w:rsidP="00A641F5">
      <w:pPr>
        <w:pStyle w:val="Nagwek2"/>
      </w:pPr>
      <w:r>
        <w:t>4.2.2.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7F773D6B" w:rsidR="00A641F5" w:rsidRDefault="00A641F5" w:rsidP="00A641F5">
      <w:pPr>
        <w:pStyle w:val="Nagwek2"/>
      </w:pPr>
      <w:r>
        <w:t>4.2.3. Baza danych</w:t>
      </w:r>
    </w:p>
    <w:p w14:paraId="1EAECCE2" w14:textId="77777777" w:rsidR="00A641F5" w:rsidRDefault="00A641F5" w:rsidP="00A641F5"/>
    <w:p w14:paraId="1806E0A9" w14:textId="1D684DCC" w:rsidR="00A641F5" w:rsidRDefault="00A641F5" w:rsidP="0013062F">
      <w:pPr>
        <w:pStyle w:val="Nagwek2"/>
      </w:pPr>
      <w:r>
        <w:t>4.2.4. Highcharts</w:t>
      </w:r>
    </w:p>
    <w:p w14:paraId="6EB0FD37" w14:textId="77777777" w:rsidR="00A5313C" w:rsidRDefault="00A5313C" w:rsidP="006E6B05">
      <w:pPr>
        <w:ind w:firstLine="0"/>
      </w:pPr>
    </w:p>
    <w:p w14:paraId="03EC5109" w14:textId="013760A3" w:rsidR="003756C3" w:rsidRDefault="00F853FF" w:rsidP="003756C3">
      <w:pPr>
        <w:pStyle w:val="Podtytu"/>
      </w:pPr>
      <w:r>
        <w:t>4.3</w:t>
      </w:r>
      <w:r w:rsidR="003756C3">
        <w:t>. I iteracja</w:t>
      </w:r>
      <w:r w:rsidR="002E7570">
        <w:t>: przygotowanie projektu</w:t>
      </w:r>
    </w:p>
    <w:p w14:paraId="7324FF43" w14:textId="77777777" w:rsidR="003756C3" w:rsidRDefault="003756C3" w:rsidP="003756C3"/>
    <w:p w14:paraId="6D61B063" w14:textId="279038A5" w:rsidR="003756C3" w:rsidRDefault="00240BF6" w:rsidP="003756C3">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stworzenia logo oraz rozplanowania rozmieszczenia elementów na stronie wychodząc z założenia, że w następnych iteracjach dodawane będą jedynie kolejne funkcje, których widoczne na stronie elementy będzie można 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35A75B4D">
            <wp:extent cx="5461200" cy="2034000"/>
            <wp:effectExtent l="95250" t="95250" r="120650" b="9969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4">
                      <a:extLst>
                        <a:ext uri="{28A0092B-C50C-407E-A947-70E740481C1C}">
                          <a14:useLocalDpi xmlns:a14="http://schemas.microsoft.com/office/drawing/2010/main" val="0"/>
                        </a:ext>
                      </a:extLst>
                    </a:blip>
                    <a:stretch>
                      <a:fillRect/>
                    </a:stretch>
                  </pic:blipFill>
                  <pic:spPr>
                    <a:xfrm>
                      <a:off x="0" y="0"/>
                      <a:ext cx="5461200" cy="2034000"/>
                    </a:xfrm>
                    <a:prstGeom prst="rect">
                      <a:avLst/>
                    </a:prstGeom>
                    <a:ln>
                      <a:noFill/>
                    </a:ln>
                    <a:effectLst>
                      <a:outerShdw blurRad="190500" algn="tl" rotWithShape="0">
                        <a:srgbClr val="000000">
                          <a:alpha val="70000"/>
                        </a:srgbClr>
                      </a:outerShdw>
                    </a:effectLst>
                  </pic:spPr>
                </pic:pic>
              </a:graphicData>
            </a:graphic>
          </wp:inline>
        </w:drawing>
      </w:r>
    </w:p>
    <w:p w14:paraId="153EBB7C" w14:textId="5BCD9111" w:rsidR="00933A64" w:rsidRDefault="00933A64" w:rsidP="00933A64">
      <w:pPr>
        <w:jc w:val="center"/>
      </w:pPr>
      <w:r>
        <w:t>Rys.</w:t>
      </w:r>
      <w:r w:rsidR="007236B1">
        <w:t xml:space="preserve"> </w:t>
      </w:r>
      <w:r>
        <w:t>4.2. Przykładowa opowieść klienta wybrana do realizacja w I iteracji.</w:t>
      </w:r>
    </w:p>
    <w:p w14:paraId="22AB34AD" w14:textId="77777777" w:rsidR="00933A64" w:rsidRDefault="00933A64" w:rsidP="003756C3"/>
    <w:p w14:paraId="191F20BE" w14:textId="71DDCB0A" w:rsidR="00EF6592" w:rsidRDefault="00F853FF" w:rsidP="00EF6592">
      <w:pPr>
        <w:pStyle w:val="Podtytu"/>
      </w:pPr>
      <w:r>
        <w:t>4.4</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6B7A3986" w:rsidR="007236B1" w:rsidRDefault="007236B1" w:rsidP="007236B1">
      <w:pPr>
        <w:ind w:firstLine="0"/>
        <w:jc w:val="center"/>
      </w:pPr>
      <w:r>
        <w:t>Rys. 4.3. Przykładowe opowieści klienta wybrane do realizacji w II iteracji.</w:t>
      </w:r>
    </w:p>
    <w:p w14:paraId="19444791" w14:textId="77777777" w:rsidR="007236B1" w:rsidRDefault="007236B1" w:rsidP="007236B1">
      <w:pPr>
        <w:ind w:firstLine="0"/>
        <w:jc w:val="center"/>
      </w:pPr>
    </w:p>
    <w:p w14:paraId="135B2498" w14:textId="2EB0A7B3" w:rsidR="0031648F" w:rsidRDefault="00F853FF" w:rsidP="002E7570">
      <w:pPr>
        <w:pStyle w:val="Podtytu"/>
      </w:pPr>
      <w:r>
        <w:t>4.5</w:t>
      </w:r>
      <w:r w:rsidR="002E7570">
        <w:t>. III iteracja</w:t>
      </w:r>
      <w:r w:rsidR="0031648F">
        <w:t>: sedno aplikacji</w:t>
      </w:r>
    </w:p>
    <w:p w14:paraId="0BFF41B3" w14:textId="77777777" w:rsidR="00D11A45" w:rsidRDefault="00D11A45" w:rsidP="00D11A45"/>
    <w:p w14:paraId="5A881BDC" w14:textId="4032EA00" w:rsidR="00D11A45" w:rsidRPr="00D11A45" w:rsidRDefault="00D11A45" w:rsidP="00D11A45">
      <w:r>
        <w:t xml:space="preserve">Trzecia iteracja skupia się 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58A36AA4" w:rsidR="00F55F23" w:rsidRDefault="00F55F23" w:rsidP="00F55F23">
      <w:pPr>
        <w:jc w:val="center"/>
      </w:pPr>
      <w:r>
        <w:lastRenderedPageBreak/>
        <w:t xml:space="preserve">Rys. 4.4. Przykładowe opowieści klienta wybrane do realizacji w III iteracji. </w:t>
      </w:r>
    </w:p>
    <w:p w14:paraId="36FE0AE3" w14:textId="77777777" w:rsidR="00F55F23" w:rsidRPr="00F55F23" w:rsidRDefault="00F55F23" w:rsidP="00F55F23">
      <w:pPr>
        <w:jc w:val="center"/>
      </w:pPr>
    </w:p>
    <w:p w14:paraId="78C60EA0" w14:textId="058E7A52" w:rsidR="0031648F" w:rsidRDefault="00F853FF" w:rsidP="0031648F">
      <w:pPr>
        <w:pStyle w:val="Podtytu"/>
      </w:pPr>
      <w:r>
        <w:t>4.6</w:t>
      </w:r>
      <w:r w:rsidR="0031648F">
        <w:t>. IV iteracja: uzupełni</w:t>
      </w:r>
      <w:r w:rsidR="00D11A45">
        <w:t>e</w:t>
      </w:r>
      <w:r w:rsidR="0031648F">
        <w:t>nie funkcjonalności</w:t>
      </w:r>
    </w:p>
    <w:p w14:paraId="6FBDA007" w14:textId="77777777" w:rsidR="0031648F" w:rsidRDefault="0031648F" w:rsidP="0031648F"/>
    <w:p w14:paraId="691D778E" w14:textId="4A99CB58" w:rsidR="00D11A45" w:rsidRDefault="00D11A45" w:rsidP="0031648F">
      <w:r>
        <w:t>W przedostatniej iteracji nacisk zostanie położony na zaimplementowanie funkcji, które jeszcze nie zostały zrealizowane oraz dopieszczeniu szczegółów graficznych.</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56373DDE" w:rsidR="009716A0" w:rsidRDefault="009716A0" w:rsidP="009716A0">
      <w:pPr>
        <w:jc w:val="center"/>
      </w:pPr>
      <w:r>
        <w:t>Rys. 4.5. Przykładowe opowieści klienta wybrane do realizacji w IV iteracji.</w:t>
      </w:r>
    </w:p>
    <w:p w14:paraId="7EEFF281" w14:textId="77777777" w:rsidR="009716A0" w:rsidRDefault="009716A0" w:rsidP="009716A0">
      <w:pPr>
        <w:jc w:val="center"/>
      </w:pPr>
    </w:p>
    <w:p w14:paraId="221FB00B" w14:textId="3BE512A9" w:rsidR="0031648F" w:rsidRDefault="00F853FF" w:rsidP="0031648F">
      <w:pPr>
        <w:pStyle w:val="Podtytu"/>
      </w:pPr>
      <w:r>
        <w:t>4.7</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77777777" w:rsidR="002E7570" w:rsidRDefault="002E7570" w:rsidP="00EF6592">
      <w:pPr>
        <w:ind w:firstLine="0"/>
      </w:pPr>
    </w:p>
    <w:p w14:paraId="57B8BA54" w14:textId="77777777" w:rsidR="003756C3" w:rsidRPr="003756C3" w:rsidRDefault="003756C3" w:rsidP="003756C3"/>
    <w:p w14:paraId="6DF3FC42" w14:textId="77777777" w:rsidR="00E375D2" w:rsidRDefault="00E375D2" w:rsidP="00423CC1">
      <w:pPr>
        <w:pStyle w:val="Podtytu"/>
        <w:numPr>
          <w:ilvl w:val="0"/>
          <w:numId w:val="0"/>
        </w:numPr>
        <w:ind w:left="360"/>
      </w:pPr>
      <w:r>
        <w:t xml:space="preserve"> </w:t>
      </w:r>
      <w:bookmarkStart w:id="1400" w:name="_Toc5963782"/>
      <w:r>
        <w:t>Projekt interfejsów użytkownika</w:t>
      </w:r>
      <w:bookmarkEnd w:id="1400"/>
    </w:p>
    <w:p w14:paraId="44215DE5" w14:textId="77777777" w:rsidR="00E375D2" w:rsidRDefault="00E375D2" w:rsidP="00423CC1">
      <w:pPr>
        <w:pStyle w:val="Podtytu"/>
        <w:numPr>
          <w:ilvl w:val="0"/>
          <w:numId w:val="0"/>
        </w:numPr>
        <w:ind w:left="360"/>
      </w:pPr>
      <w:r>
        <w:t xml:space="preserve"> </w:t>
      </w:r>
      <w:bookmarkStart w:id="1401" w:name="_Toc5963783"/>
      <w:r>
        <w:t>Projekt logiki biznesowej</w:t>
      </w:r>
      <w:bookmarkEnd w:id="1401"/>
    </w:p>
    <w:p w14:paraId="3665D723" w14:textId="77777777" w:rsidR="00212F1F" w:rsidRPr="00212F1F" w:rsidRDefault="00212F1F" w:rsidP="00212F1F"/>
    <w:p w14:paraId="4F1C0603" w14:textId="77777777" w:rsidR="00E375D2" w:rsidRDefault="00E375D2" w:rsidP="00423CC1">
      <w:pPr>
        <w:pStyle w:val="Podtytu"/>
        <w:numPr>
          <w:ilvl w:val="0"/>
          <w:numId w:val="0"/>
        </w:numPr>
        <w:ind w:left="360"/>
      </w:pPr>
      <w:r>
        <w:lastRenderedPageBreak/>
        <w:t xml:space="preserve"> </w:t>
      </w:r>
      <w:bookmarkStart w:id="1402" w:name="_Toc5963784"/>
      <w:r>
        <w:t>Projekt testów</w:t>
      </w:r>
      <w:bookmarkEnd w:id="1402"/>
    </w:p>
    <w:p w14:paraId="011F898B" w14:textId="77777777" w:rsidR="00973C06" w:rsidRDefault="00973C06" w:rsidP="00423CC1">
      <w:pPr>
        <w:pStyle w:val="Nagwek2"/>
        <w:ind w:left="360"/>
      </w:pPr>
      <w:bookmarkStart w:id="1403" w:name="_Toc5963785"/>
      <w:r>
        <w:t>Testy funkcjonalne</w:t>
      </w:r>
      <w:bookmarkEnd w:id="1403"/>
    </w:p>
    <w:p w14:paraId="31EC54EA" w14:textId="77777777" w:rsidR="00973C06" w:rsidRDefault="00973C06" w:rsidP="00423CC1">
      <w:pPr>
        <w:pStyle w:val="Nagwek2"/>
        <w:ind w:left="360"/>
      </w:pPr>
      <w:bookmarkStart w:id="1404" w:name="_Toc5963786"/>
      <w:r>
        <w:t>Testy jednostkowe</w:t>
      </w:r>
      <w:bookmarkEnd w:id="1404"/>
    </w:p>
    <w:p w14:paraId="5282706C" w14:textId="77777777" w:rsidR="00973C06" w:rsidRDefault="00973C06" w:rsidP="00423CC1">
      <w:pPr>
        <w:pStyle w:val="Nagwek2"/>
        <w:ind w:left="360"/>
      </w:pPr>
      <w:bookmarkStart w:id="1405" w:name="_Toc5963787"/>
      <w:r>
        <w:t>Testy obciążeniowe</w:t>
      </w:r>
      <w:bookmarkEnd w:id="1405"/>
    </w:p>
    <w:p w14:paraId="711FB549" w14:textId="77777777" w:rsidR="00973C06" w:rsidRPr="00973C06" w:rsidRDefault="00973C06" w:rsidP="00423CC1">
      <w:pPr>
        <w:pStyle w:val="Nagwek2"/>
        <w:ind w:left="360"/>
      </w:pPr>
      <w:bookmarkStart w:id="1406" w:name="_Toc5963788"/>
      <w:r>
        <w:t>Testy użytkowników</w:t>
      </w:r>
      <w:bookmarkEnd w:id="1406"/>
    </w:p>
    <w:p w14:paraId="687AB624" w14:textId="77777777" w:rsidR="00E375D2" w:rsidRDefault="00E375D2" w:rsidP="00423CC1">
      <w:pPr>
        <w:pStyle w:val="Nagwek1"/>
        <w:ind w:left="360"/>
      </w:pPr>
      <w:bookmarkStart w:id="1407" w:name="_Toc5963789"/>
      <w:r>
        <w:t>implementacja</w:t>
      </w:r>
      <w:bookmarkEnd w:id="1407"/>
    </w:p>
    <w:p w14:paraId="46AA7066" w14:textId="77777777" w:rsidR="00E375D2" w:rsidRDefault="00E375D2" w:rsidP="00423CC1">
      <w:pPr>
        <w:pStyle w:val="Podtytu"/>
        <w:numPr>
          <w:ilvl w:val="0"/>
          <w:numId w:val="0"/>
        </w:numPr>
        <w:ind w:left="360"/>
      </w:pPr>
      <w:r>
        <w:t xml:space="preserve"> </w:t>
      </w:r>
      <w:bookmarkStart w:id="1408" w:name="_Toc5963790"/>
      <w:r>
        <w:t>Implementacja bazy danych</w:t>
      </w:r>
      <w:bookmarkEnd w:id="1408"/>
    </w:p>
    <w:p w14:paraId="13A6D36C" w14:textId="77777777" w:rsidR="00E375D2" w:rsidRDefault="00E375D2" w:rsidP="00423CC1">
      <w:pPr>
        <w:pStyle w:val="Podtytu"/>
        <w:numPr>
          <w:ilvl w:val="0"/>
          <w:numId w:val="0"/>
        </w:numPr>
        <w:ind w:left="360"/>
      </w:pPr>
      <w:r>
        <w:t xml:space="preserve"> </w:t>
      </w:r>
      <w:bookmarkStart w:id="1409" w:name="_Toc5963791"/>
      <w:r>
        <w:t>Implementacja logiki biznesowej</w:t>
      </w:r>
      <w:bookmarkEnd w:id="1409"/>
    </w:p>
    <w:p w14:paraId="02098BF6" w14:textId="77777777" w:rsidR="00E375D2" w:rsidRDefault="00E375D2" w:rsidP="00423CC1">
      <w:pPr>
        <w:pStyle w:val="Podtytu"/>
        <w:numPr>
          <w:ilvl w:val="0"/>
          <w:numId w:val="0"/>
        </w:numPr>
        <w:ind w:left="360"/>
      </w:pPr>
      <w:r>
        <w:t xml:space="preserve"> </w:t>
      </w:r>
      <w:bookmarkStart w:id="1410" w:name="_Toc5963792"/>
      <w:r>
        <w:t>Implementacja interfejsów użytkownika</w:t>
      </w:r>
      <w:bookmarkEnd w:id="1410"/>
    </w:p>
    <w:p w14:paraId="434B18E9" w14:textId="6AE9DD15" w:rsidR="00E375D2" w:rsidRDefault="002A0F9B" w:rsidP="002A0F9B">
      <w:pPr>
        <w:pStyle w:val="Nagwek1"/>
      </w:pPr>
      <w:bookmarkStart w:id="1411" w:name="_Toc5963793"/>
      <w:r>
        <w:t xml:space="preserve">5. </w:t>
      </w:r>
      <w:r w:rsidR="00E375D2" w:rsidRPr="002A0F9B">
        <w:t>testy</w:t>
      </w:r>
      <w:bookmarkEnd w:id="1411"/>
    </w:p>
    <w:p w14:paraId="3307737F" w14:textId="77777777" w:rsidR="00973C06" w:rsidRDefault="00973C06" w:rsidP="00423CC1">
      <w:pPr>
        <w:pStyle w:val="Podtytu"/>
        <w:numPr>
          <w:ilvl w:val="0"/>
          <w:numId w:val="0"/>
        </w:numPr>
        <w:ind w:left="360"/>
      </w:pPr>
      <w:r>
        <w:t xml:space="preserve"> </w:t>
      </w:r>
      <w:bookmarkStart w:id="1412" w:name="_Toc5963794"/>
      <w:r>
        <w:t>Testy funkcjonalne</w:t>
      </w:r>
      <w:bookmarkEnd w:id="1412"/>
    </w:p>
    <w:p w14:paraId="3FE6993E" w14:textId="77777777" w:rsidR="00973C06" w:rsidRDefault="00973C06" w:rsidP="00423CC1">
      <w:pPr>
        <w:pStyle w:val="Podtytu"/>
        <w:numPr>
          <w:ilvl w:val="0"/>
          <w:numId w:val="0"/>
        </w:numPr>
        <w:ind w:left="360"/>
      </w:pPr>
      <w:r>
        <w:t xml:space="preserve"> </w:t>
      </w:r>
      <w:bookmarkStart w:id="1413" w:name="_Toc5963795"/>
      <w:r>
        <w:t>Testy jednostkowe</w:t>
      </w:r>
      <w:bookmarkEnd w:id="1413"/>
    </w:p>
    <w:p w14:paraId="0C91ABA7" w14:textId="77777777" w:rsidR="00973C06" w:rsidRDefault="00973C06" w:rsidP="00423CC1">
      <w:pPr>
        <w:pStyle w:val="Podtytu"/>
        <w:numPr>
          <w:ilvl w:val="0"/>
          <w:numId w:val="0"/>
        </w:numPr>
        <w:ind w:left="360"/>
      </w:pPr>
      <w:r>
        <w:t xml:space="preserve"> </w:t>
      </w:r>
      <w:bookmarkStart w:id="1414" w:name="_Toc5963796"/>
      <w:r>
        <w:t>Testy obciążeniowe</w:t>
      </w:r>
      <w:bookmarkEnd w:id="1414"/>
    </w:p>
    <w:p w14:paraId="4B72EE20" w14:textId="77777777" w:rsidR="00973C06" w:rsidRDefault="00973C06" w:rsidP="00423CC1">
      <w:pPr>
        <w:pStyle w:val="Podtytu"/>
        <w:numPr>
          <w:ilvl w:val="0"/>
          <w:numId w:val="0"/>
        </w:numPr>
        <w:ind w:left="360"/>
      </w:pPr>
      <w:r>
        <w:t xml:space="preserve"> </w:t>
      </w:r>
      <w:bookmarkStart w:id="1415" w:name="_Toc5963797"/>
      <w:r>
        <w:t>Testy użytkowników</w:t>
      </w:r>
      <w:bookmarkEnd w:id="1415"/>
    </w:p>
    <w:p w14:paraId="1E836DC5" w14:textId="77777777" w:rsidR="00A87E01" w:rsidRPr="00A87E01" w:rsidRDefault="00A87E01" w:rsidP="00A87E01"/>
    <w:p w14:paraId="13260DE8" w14:textId="28D3719B" w:rsidR="00CD4B0E" w:rsidRDefault="002A0F9B" w:rsidP="002A0F9B">
      <w:pPr>
        <w:pStyle w:val="Nagwek1"/>
      </w:pPr>
      <w:bookmarkStart w:id="1416" w:name="_Toc5963798"/>
      <w:r>
        <w:t xml:space="preserve">6. </w:t>
      </w:r>
      <w:r w:rsidR="00CD4B0E" w:rsidRPr="002A0F9B">
        <w:t>wdrożenie</w:t>
      </w:r>
      <w:bookmarkEnd w:id="1416"/>
    </w:p>
    <w:p w14:paraId="51659AC8" w14:textId="77777777" w:rsidR="00A87E01" w:rsidRPr="00A87E01" w:rsidRDefault="00A87E01" w:rsidP="00A87E01"/>
    <w:p w14:paraId="35F02D50" w14:textId="52BA0E44" w:rsidR="00CD4B0E" w:rsidRDefault="002A0F9B" w:rsidP="002A0F9B">
      <w:pPr>
        <w:pStyle w:val="Nagwek1"/>
      </w:pPr>
      <w:bookmarkStart w:id="1417" w:name="_Toc5963799"/>
      <w:r>
        <w:t xml:space="preserve">7. </w:t>
      </w:r>
      <w:r w:rsidR="00CD4B0E">
        <w:t>podsumowanie</w:t>
      </w:r>
      <w:bookmarkEnd w:id="1417"/>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1C17055D" w:rsidR="00CD4B0E" w:rsidRDefault="002A0F9B" w:rsidP="00276AEC">
      <w:pPr>
        <w:pStyle w:val="Podtytu"/>
        <w:numPr>
          <w:ilvl w:val="0"/>
          <w:numId w:val="0"/>
        </w:numPr>
      </w:pPr>
      <w:bookmarkStart w:id="1418" w:name="_Toc5963800"/>
      <w:r>
        <w:t>7.1</w:t>
      </w:r>
      <w:r w:rsidR="00276AEC">
        <w:t xml:space="preserve">. </w:t>
      </w:r>
      <w:r w:rsidR="00CD4B0E">
        <w:t>Możliwości dalszego rozwoju</w:t>
      </w:r>
      <w:bookmarkEnd w:id="1418"/>
    </w:p>
    <w:p w14:paraId="5D810839" w14:textId="77777777" w:rsidR="00BB68C0" w:rsidRDefault="00BB68C0" w:rsidP="00BB68C0"/>
    <w:p w14:paraId="697A8F5B" w14:textId="1F35BDA4" w:rsidR="00CC47D5" w:rsidRDefault="00CC47D5" w:rsidP="00BB68C0">
      <w:r>
        <w:lastRenderedPageBreak/>
        <w:t xml:space="preserve">Nie istnieją aplikacje idealne. Zawsze znajdzie się coś, co z perspektywy czasu można poprawić, ulepszyć, zmienić albo dodać. Poniżej znajdują się </w:t>
      </w:r>
      <w:r w:rsidR="001E07CA">
        <w:t>moje refleksje na temat możliwych perspektyw na przyszłość dla stworzonego oprogramowana.</w:t>
      </w:r>
    </w:p>
    <w:p w14:paraId="1DDA9032" w14:textId="77777777" w:rsidR="00CC47D5" w:rsidRDefault="00CC47D5" w:rsidP="00BB68C0"/>
    <w:p w14:paraId="3A255610" w14:textId="2F72233F" w:rsidR="00276AEC" w:rsidRDefault="002A0F9B" w:rsidP="00276AEC">
      <w:pPr>
        <w:pStyle w:val="Nagwek2"/>
      </w:pPr>
      <w:bookmarkStart w:id="1419" w:name="_Toc5963801"/>
      <w:r>
        <w:t>7.1</w:t>
      </w:r>
      <w:r w:rsidR="00276AEC">
        <w:t>.1. Dokładność przekazywanych informacji</w:t>
      </w:r>
      <w:r w:rsidR="00C80EE1">
        <w:t xml:space="preserve"> zwrotnych</w:t>
      </w:r>
      <w:bookmarkEnd w:id="1419"/>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w:t>
      </w:r>
      <w:r w:rsidR="00DF68B6">
        <w:lastRenderedPageBreak/>
        <w:t>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1F768CE" w14:textId="77777777" w:rsidR="002A0F9B" w:rsidRDefault="002A0F9B" w:rsidP="002A0F9B">
      <w:pPr>
        <w:pStyle w:val="Nagwek2"/>
      </w:pPr>
    </w:p>
    <w:p w14:paraId="3EA129B8" w14:textId="47AD14F0" w:rsidR="002A0F9B" w:rsidRDefault="002A0F9B" w:rsidP="002A0F9B">
      <w:pPr>
        <w:pStyle w:val="Nagwek2"/>
      </w:pPr>
      <w:r>
        <w:t>7.1.2. Wprowadzenie dodatkowych funkcjonalności</w:t>
      </w:r>
    </w:p>
    <w:p w14:paraId="349B5F8B" w14:textId="77777777" w:rsidR="002A0F9B" w:rsidRDefault="002A0F9B" w:rsidP="002A0F9B">
      <w:pPr>
        <w:pStyle w:val="Nagwek2"/>
      </w:pPr>
    </w:p>
    <w:p w14:paraId="11A1756D" w14:textId="20ABAE94"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 jest wad, zalet i braków. Jeśli wystarczająco wielu użytkowników zgłosi zapotrzebowanie na daną</w:t>
      </w:r>
      <w:r w:rsidR="007C1E47">
        <w:t xml:space="preserve"> funkcjonalność, warto rozważyć jej wdrożenie w wydaniu 2.0. wraz z innymi pomysłami, które prawie na pewno pojawiły się podczas pracy nad wydaniem 1.0.</w:t>
      </w:r>
    </w:p>
    <w:p w14:paraId="7D9A39E3" w14:textId="6DE86AC2" w:rsidR="007C1E47" w:rsidRDefault="007C1E47" w:rsidP="002A0F9B">
      <w:r>
        <w:t>W trakcie tworzenia tej pracy kilka takich się pojawiło i tylko ograniczenie czasowo nałożone na jej realizację sprawiło, że nie zdecydowano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lastRenderedPageBreak/>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4682F343" w14:textId="13843E35" w:rsidR="00D31DD4" w:rsidRPr="00D31DD4" w:rsidRDefault="00D31DD4" w:rsidP="007C1E47">
      <w:pPr>
        <w:pStyle w:val="Akapitzlist"/>
        <w:numPr>
          <w:ilvl w:val="0"/>
          <w:numId w:val="18"/>
        </w:numPr>
      </w:pPr>
      <w:r>
        <w:t xml:space="preserve">uwzględnienie </w:t>
      </w:r>
      <w:r w:rsidR="004C138B">
        <w:t>indeksu</w:t>
      </w:r>
      <w:r>
        <w:t xml:space="preserve"> oraz ładunku glikemicznego </w:t>
      </w:r>
      <w:r>
        <w:rPr>
          <w:b/>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624CE2B0" w14:textId="77777777" w:rsidR="00C22C04" w:rsidRDefault="00C22C04" w:rsidP="002A0F9B">
      <w:pPr>
        <w:pStyle w:val="Nagwek2"/>
      </w:pPr>
    </w:p>
    <w:p w14:paraId="58F4A602" w14:textId="77777777" w:rsidR="00C22C04" w:rsidRDefault="00C22C04" w:rsidP="00C22C04">
      <w:pPr>
        <w:pStyle w:val="Podtytu"/>
      </w:pPr>
      <w:r>
        <w:t xml:space="preserve">7.2. Wnioski końcowe </w:t>
      </w:r>
    </w:p>
    <w:p w14:paraId="36ACC842" w14:textId="77777777" w:rsidR="00C22C04" w:rsidRDefault="00C22C04" w:rsidP="00C22C04">
      <w:pPr>
        <w:pStyle w:val="Podtytu"/>
      </w:pPr>
    </w:p>
    <w:p w14:paraId="1D8B59D4" w14:textId="6BB90DB9" w:rsidR="00C22C04" w:rsidRDefault="00C22C04" w:rsidP="00C22C04">
      <w:r>
        <w:t>Wymyślenie tematu tej pracy, dokładne go zbadanie oraz pełny projekt i implementacja aplikacji wymagało włożenia dużo wysiłku i ogromnej motywacji. Wielokrotnie w trakcie pracy przychodziły trudne momenty, kiedy miałam ochotę się poddać. Co ciekawe nie wiązały się one z konkretnymi problemami do rozwiązania, a brakiem wiary we własne możliwości. Doprowadzenie procesu do końca pomogło mi w budowaniu pewności siebie jako programistka, a zbieranie materiałów do bibliografii znacznie poszerzyło moją wiedzę z zakresu tworzenia oprogramowania o tematy nie poruszane w trakcie toku nauczania, a których przydatność w dalszym życiu zawodowym będzie niepodważalna.</w:t>
      </w:r>
      <w:r w:rsidR="001E07CA">
        <w:t xml:space="preserve"> </w:t>
      </w:r>
    </w:p>
    <w:p w14:paraId="0BB09589" w14:textId="3C918BCB" w:rsidR="000639F0" w:rsidRDefault="000639F0" w:rsidP="00C22C04">
      <w:pPr>
        <w:pStyle w:val="Podtytu"/>
        <w:rPr>
          <w:rFonts w:eastAsiaTheme="majorEastAsia"/>
          <w:sz w:val="28"/>
        </w:rPr>
      </w:pPr>
      <w:r>
        <w:br w:type="page"/>
      </w:r>
    </w:p>
    <w:p w14:paraId="10657221" w14:textId="77777777" w:rsidR="00CD4B0E" w:rsidRDefault="005225EA" w:rsidP="005225EA">
      <w:pPr>
        <w:pStyle w:val="Nagwek3"/>
      </w:pPr>
      <w:bookmarkStart w:id="1420" w:name="_Toc5963802"/>
      <w:r>
        <w:lastRenderedPageBreak/>
        <w:t>wykaz źródeł</w:t>
      </w:r>
      <w:bookmarkEnd w:id="1420"/>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8"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59"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0"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1"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2"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3"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4"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5"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66"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67"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68"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69"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0"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1"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72"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73"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7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7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77"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1" w:name="_Toc5963803"/>
      <w:r w:rsidRPr="00A350AA">
        <w:rPr>
          <w:lang w:val="en-US"/>
        </w:rPr>
        <w:lastRenderedPageBreak/>
        <w:t>wykaz literatury</w:t>
      </w:r>
      <w:bookmarkEnd w:id="142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Pr>
          <w:noProof/>
        </w:rPr>
        <w:t xml:space="preserve">Dan Pilone, R. M. (2008). </w:t>
      </w:r>
      <w:r>
        <w:rPr>
          <w:i/>
          <w:iCs/>
          <w:noProof/>
        </w:rPr>
        <w:t>Head First Software Development.</w:t>
      </w:r>
      <w:r>
        <w:rPr>
          <w:noProof/>
        </w:rPr>
        <w:t xml:space="preserve"> 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2" w:name="_Toc5963804"/>
      <w:r>
        <w:lastRenderedPageBreak/>
        <w:t>wykaz rysunków</w:t>
      </w:r>
      <w:bookmarkEnd w:id="142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56341604" w14:textId="122F16A9" w:rsidR="00CA0F5B" w:rsidRDefault="00CA0F5B" w:rsidP="00CA0F5B">
      <w:pPr>
        <w:ind w:firstLine="708"/>
      </w:pPr>
      <w:r>
        <w:t>Rys. </w:t>
      </w:r>
      <w:r w:rsidR="0039638D">
        <w:t>3.</w:t>
      </w:r>
      <w:r>
        <w:t>1. Uproszczony diagram zależności pomiędzy przetwarzanymi danymi……</w:t>
      </w:r>
      <w:r w:rsidR="007D737D">
        <w:t>…</w:t>
      </w:r>
      <w:r>
        <w:t>97</w:t>
      </w:r>
    </w:p>
    <w:p w14:paraId="24C20E57" w14:textId="30D00844" w:rsidR="006A2D08" w:rsidRDefault="006A2D08" w:rsidP="006A2D08">
      <w:r>
        <w:t>Rys. 3.2. Głównym aktor w systemie</w:t>
      </w:r>
      <w:r>
        <w:t>………………………………………………….98</w:t>
      </w:r>
    </w:p>
    <w:p w14:paraId="33851D99" w14:textId="58C271F0" w:rsidR="007D737D" w:rsidRDefault="007D737D" w:rsidP="00CA0F5B">
      <w:pPr>
        <w:ind w:firstLine="708"/>
      </w:pPr>
      <w:r>
        <w:t>Rys. 4.1. Przykładowa opowieść klienta……………………………………………..100</w:t>
      </w:r>
    </w:p>
    <w:p w14:paraId="167A14ED" w14:textId="773DA515" w:rsidR="00933A64" w:rsidRDefault="00933A64" w:rsidP="00933A64">
      <w:r>
        <w:t>Rys.</w:t>
      </w:r>
      <w:r w:rsidR="007236B1">
        <w:t xml:space="preserve"> </w:t>
      </w:r>
      <w:r>
        <w:t>4.2. Przykładowa opowieść klienta wybrana do realizacja w I iteracji……</w:t>
      </w:r>
      <w:r w:rsidR="007236B1">
        <w:t>..</w:t>
      </w:r>
      <w:r>
        <w:t>…..</w:t>
      </w:r>
      <w:r w:rsidR="007236B1">
        <w:t>.</w:t>
      </w:r>
      <w:r>
        <w:t>101</w:t>
      </w:r>
    </w:p>
    <w:p w14:paraId="24289531" w14:textId="1725E10D" w:rsidR="007236B1" w:rsidRDefault="007236B1" w:rsidP="007236B1">
      <w:pPr>
        <w:ind w:firstLine="708"/>
      </w:pPr>
      <w:r>
        <w:t>Rys. 4.3. Przykładowe opowieści klienta wybrane do realizacji w II iteracji………...102</w:t>
      </w:r>
    </w:p>
    <w:p w14:paraId="055C4BBF" w14:textId="345A138D" w:rsidR="009D15E1" w:rsidRDefault="009D15E1" w:rsidP="009D15E1">
      <w:r>
        <w:t>Rys. 4.4. Przykładowe opowieści klienta wybrane do realizacji w III iteracji………..102</w:t>
      </w:r>
    </w:p>
    <w:p w14:paraId="2F0B2594" w14:textId="232E3076" w:rsidR="009716A0" w:rsidRDefault="009716A0" w:rsidP="009716A0">
      <w:r>
        <w:t>Rys. 4.5. Przykładowe opowieści klienta wybrane do realizacji w IV iteracji………..103</w:t>
      </w:r>
    </w:p>
    <w:p w14:paraId="4F0FDFD7" w14:textId="77777777" w:rsidR="009716A0" w:rsidRDefault="009716A0" w:rsidP="009D15E1"/>
    <w:p w14:paraId="02DA2223" w14:textId="77777777" w:rsidR="009D15E1" w:rsidRDefault="009D15E1" w:rsidP="007236B1">
      <w:pPr>
        <w:ind w:firstLine="708"/>
      </w:pPr>
    </w:p>
    <w:p w14:paraId="6317D3E3" w14:textId="77777777" w:rsidR="007236B1" w:rsidRDefault="007236B1" w:rsidP="00933A64"/>
    <w:p w14:paraId="65BCC90E" w14:textId="77777777" w:rsidR="00933A64" w:rsidRDefault="00933A64" w:rsidP="00CA0F5B">
      <w:pPr>
        <w:ind w:firstLine="708"/>
      </w:pPr>
    </w:p>
    <w:p w14:paraId="2E2ED87E" w14:textId="77777777" w:rsidR="00CA0F5B" w:rsidRDefault="00CA0F5B" w:rsidP="003A297D"/>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26620736" w14:textId="77777777" w:rsidR="00A378CE" w:rsidRPr="008C44E4" w:rsidRDefault="00A378CE" w:rsidP="00DF6AE1">
      <w:pPr>
        <w:pStyle w:val="Wykazrysunkw"/>
      </w:pPr>
    </w:p>
    <w:p w14:paraId="463E21B9" w14:textId="5E9131C6" w:rsidR="005225EA" w:rsidRPr="004366CB" w:rsidRDefault="000D1557" w:rsidP="004366CB">
      <w:pPr>
        <w:pStyle w:val="Nagwek3"/>
      </w:pPr>
      <w:r w:rsidRPr="008C44E4">
        <w:br w:type="page"/>
      </w:r>
      <w:bookmarkStart w:id="1423" w:name="_Toc5963805"/>
      <w:r w:rsidR="005225EA">
        <w:lastRenderedPageBreak/>
        <w:t>wykaz tabel</w:t>
      </w:r>
      <w:bookmarkEnd w:id="142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24" w:author="Okot" w:date="2019-03-28T12:43:00Z"/>
        </w:rPr>
      </w:pPr>
      <w:r>
        <w:t>Tabela 2.4. Ocena wagi na podstawie wagi i wzrostu…………………………………20</w:t>
      </w:r>
    </w:p>
    <w:p w14:paraId="552E9D62" w14:textId="05A951B3" w:rsidR="00312B8A" w:rsidRDefault="00312B8A" w:rsidP="00923D31">
      <w:pPr>
        <w:pStyle w:val="Wykazrysunkw"/>
      </w:pPr>
      <w:ins w:id="1425" w:author="Okot" w:date="2019-03-28T12:43:00Z">
        <w:r>
          <w:t>Tabela 2.5. Klasyczne równoważniki Atwatera……………………………………….2</w:t>
        </w:r>
      </w:ins>
      <w:r w:rsidR="0073419C">
        <w:t>2</w:t>
      </w:r>
    </w:p>
    <w:p w14:paraId="78588F11" w14:textId="77777777" w:rsidR="00923D31" w:rsidRDefault="00280791">
      <w:pPr>
        <w:rPr>
          <w:ins w:id="1426" w:author="Okot" w:date="2019-03-29T00:04:00Z"/>
        </w:rPr>
        <w:pPrChange w:id="1427" w:author="Okot" w:date="2019-03-28T23:26:00Z">
          <w:pPr>
            <w:pStyle w:val="Wykazrysunkw"/>
          </w:pPr>
        </w:pPrChange>
      </w:pPr>
      <w:ins w:id="1428" w:author="Okot" w:date="2019-03-28T23:26:00Z">
        <w:r>
          <w:t>Tabela 2.6.</w:t>
        </w:r>
      </w:ins>
      <w:ins w:id="1429" w:author="Okot" w:date="2019-03-31T14:53:00Z">
        <w:r w:rsidR="00DD78C5">
          <w:t xml:space="preserve"> </w:t>
        </w:r>
      </w:ins>
      <w:ins w:id="1430" w:author="Okot" w:date="2019-03-28T23:26:00Z">
        <w:r>
          <w:t>Podział aminokwasów ze względu na zdolność organizmu do ich syntezy</w:t>
        </w:r>
      </w:ins>
      <w:ins w:id="1431" w:author="Okot" w:date="2019-03-28T23:27:00Z">
        <w:r w:rsidR="00DD78C5">
          <w:t>.</w:t>
        </w:r>
        <w:r>
          <w:t>2</w:t>
        </w:r>
      </w:ins>
      <w:r w:rsidR="004F7692">
        <w:t>6</w:t>
      </w:r>
    </w:p>
    <w:p w14:paraId="78757C01" w14:textId="01B0B536" w:rsidR="00DD78C5" w:rsidRDefault="00DD78C5">
      <w:pPr>
        <w:rPr>
          <w:ins w:id="1432" w:author="Okot" w:date="2019-03-31T14:54:00Z"/>
        </w:rPr>
        <w:pPrChange w:id="1433" w:author="Okot" w:date="2019-03-31T14:53:00Z">
          <w:pPr>
            <w:ind w:firstLine="0"/>
          </w:pPr>
        </w:pPrChange>
      </w:pPr>
      <w:ins w:id="1434" w:author="Okot" w:date="2019-03-31T14:53:00Z">
        <w:r>
          <w:t>Tabela 2.7. Zalecane spożycie białka wg IŻŻ…………………</w:t>
        </w:r>
      </w:ins>
      <w:ins w:id="1435" w:author="Okot" w:date="2019-03-31T14:54:00Z">
        <w:r w:rsidR="005B362B">
          <w:t>………………………</w:t>
        </w:r>
      </w:ins>
      <w:r w:rsidR="004F7692">
        <w:t>3</w:t>
      </w:r>
      <w:r w:rsidR="00FE24B4">
        <w:t>1</w:t>
      </w:r>
    </w:p>
    <w:p w14:paraId="4E2323E1" w14:textId="77777777" w:rsidR="00FE1822" w:rsidRDefault="00FE1822">
      <w:pPr>
        <w:pPrChange w:id="1436" w:author="Okot" w:date="2019-03-31T14:53:00Z">
          <w:pPr>
            <w:ind w:firstLine="0"/>
          </w:pPr>
        </w:pPrChange>
      </w:pPr>
      <w:ins w:id="1437" w:author="Okot" w:date="2019-03-31T14:54:00Z">
        <w:r>
          <w:t xml:space="preserve">Tabela 2.8. </w:t>
        </w:r>
      </w:ins>
      <w:ins w:id="143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39" w:author="Okot" w:date="2019-03-31T15:21:00Z">
        <w:r>
          <w:t>Zalecana d</w:t>
        </w:r>
      </w:ins>
      <w:ins w:id="1440" w:author="Okot" w:date="2019-03-31T15:20:00Z">
        <w:r>
          <w:t>ystrybucja makro</w:t>
        </w:r>
      </w:ins>
      <w:r w:rsidR="00D502A8">
        <w:t>składników</w:t>
      </w:r>
      <w:ins w:id="1441" w:author="Okot" w:date="2019-03-31T15:20:00Z">
        <w:r>
          <w:t xml:space="preserve"> w diecie</w:t>
        </w:r>
      </w:ins>
      <w:ins w:id="1442" w:author="Okot" w:date="2019-03-31T15:18:00Z">
        <w:r>
          <w:t xml:space="preserve"> </w:t>
        </w:r>
      </w:ins>
      <w:ins w:id="144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50B42754" w14:textId="77777777" w:rsidR="00EE776E" w:rsidRDefault="00EE776E" w:rsidP="009111D5">
      <w:pPr>
        <w:ind w:firstLine="708"/>
      </w:pPr>
    </w:p>
    <w:p w14:paraId="75C04A81" w14:textId="77777777" w:rsidR="00736914" w:rsidRDefault="00736914" w:rsidP="009111D5">
      <w:pPr>
        <w:ind w:firstLine="708"/>
        <w:rPr>
          <w:ins w:id="1444" w:author="Okot" w:date="2019-03-31T14:53:00Z"/>
        </w:rPr>
      </w:pPr>
    </w:p>
    <w:p w14:paraId="373059F5" w14:textId="77777777" w:rsidR="006E08BE" w:rsidRDefault="006E08BE">
      <w:pPr>
        <w:rPr>
          <w:ins w:id="1445" w:author="Okot" w:date="2019-03-29T00:04:00Z"/>
        </w:rPr>
        <w:pPrChange w:id="1446" w:author="Okot" w:date="2019-03-29T00:04:00Z">
          <w:pPr>
            <w:ind w:firstLine="0"/>
          </w:pPr>
        </w:pPrChange>
      </w:pPr>
    </w:p>
    <w:p w14:paraId="54F7DEF3" w14:textId="77777777" w:rsidR="006E08BE" w:rsidRDefault="006E08BE">
      <w:pPr>
        <w:pPrChange w:id="1447"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78"/>
      <w:footerReference w:type="default" r:id="rId79"/>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74F354" w14:textId="77777777" w:rsidR="00AB7ED3" w:rsidRDefault="00AB7ED3" w:rsidP="00745505">
      <w:pPr>
        <w:spacing w:line="240" w:lineRule="auto"/>
      </w:pPr>
      <w:r>
        <w:separator/>
      </w:r>
    </w:p>
  </w:endnote>
  <w:endnote w:type="continuationSeparator" w:id="0">
    <w:p w14:paraId="3145E351" w14:textId="77777777" w:rsidR="00AB7ED3" w:rsidRDefault="00AB7ED3"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99451F" w:rsidRDefault="0099451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99451F" w:rsidRDefault="0099451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99451F" w:rsidRDefault="0099451F">
        <w:pPr>
          <w:pStyle w:val="Stopka"/>
          <w:jc w:val="right"/>
        </w:pPr>
        <w:r>
          <w:fldChar w:fldCharType="begin"/>
        </w:r>
        <w:r>
          <w:instrText>PAGE   \* MERGEFORMAT</w:instrText>
        </w:r>
        <w:r>
          <w:fldChar w:fldCharType="separate"/>
        </w:r>
        <w:r w:rsidR="008C4EAD">
          <w:rPr>
            <w:noProof/>
          </w:rPr>
          <w:t>107</w:t>
        </w:r>
        <w:r>
          <w:fldChar w:fldCharType="end"/>
        </w:r>
      </w:p>
    </w:sdtContent>
  </w:sdt>
  <w:p w14:paraId="487B3F65" w14:textId="77777777" w:rsidR="0099451F" w:rsidRDefault="0099451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47C5E0" w14:textId="77777777" w:rsidR="00AB7ED3" w:rsidRDefault="00AB7ED3" w:rsidP="00745505">
      <w:pPr>
        <w:spacing w:line="240" w:lineRule="auto"/>
      </w:pPr>
      <w:r>
        <w:separator/>
      </w:r>
    </w:p>
  </w:footnote>
  <w:footnote w:type="continuationSeparator" w:id="0">
    <w:p w14:paraId="17A70FC2" w14:textId="77777777" w:rsidR="00AB7ED3" w:rsidRDefault="00AB7ED3" w:rsidP="00745505">
      <w:pPr>
        <w:spacing w:line="240" w:lineRule="auto"/>
      </w:pPr>
      <w:r>
        <w:continuationSeparator/>
      </w:r>
    </w:p>
  </w:footnote>
  <w:footnote w:id="1">
    <w:p w14:paraId="7FCCE8A1" w14:textId="77777777" w:rsidR="0099451F" w:rsidRDefault="0099451F">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3"/>
  </w:num>
  <w:num w:numId="2">
    <w:abstractNumId w:val="3"/>
  </w:num>
  <w:num w:numId="3">
    <w:abstractNumId w:val="8"/>
  </w:num>
  <w:num w:numId="4">
    <w:abstractNumId w:val="6"/>
  </w:num>
  <w:num w:numId="5">
    <w:abstractNumId w:val="11"/>
  </w:num>
  <w:num w:numId="6">
    <w:abstractNumId w:val="16"/>
  </w:num>
  <w:num w:numId="7">
    <w:abstractNumId w:val="0"/>
  </w:num>
  <w:num w:numId="8">
    <w:abstractNumId w:val="4"/>
  </w:num>
  <w:num w:numId="9">
    <w:abstractNumId w:val="9"/>
  </w:num>
  <w:num w:numId="10">
    <w:abstractNumId w:val="1"/>
  </w:num>
  <w:num w:numId="11">
    <w:abstractNumId w:val="14"/>
  </w:num>
  <w:num w:numId="12">
    <w:abstractNumId w:val="10"/>
  </w:num>
  <w:num w:numId="13">
    <w:abstractNumId w:val="19"/>
  </w:num>
  <w:num w:numId="14">
    <w:abstractNumId w:val="18"/>
  </w:num>
  <w:num w:numId="15">
    <w:abstractNumId w:val="2"/>
  </w:num>
  <w:num w:numId="16">
    <w:abstractNumId w:val="17"/>
  </w:num>
  <w:num w:numId="17">
    <w:abstractNumId w:val="12"/>
  </w:num>
  <w:num w:numId="18">
    <w:abstractNumId w:val="15"/>
  </w:num>
  <w:num w:numId="19">
    <w:abstractNumId w:val="7"/>
  </w:num>
  <w:num w:numId="20">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9E0"/>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53D71"/>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C78F3"/>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2F"/>
    <w:rsid w:val="001306F7"/>
    <w:rsid w:val="001312B8"/>
    <w:rsid w:val="00132B76"/>
    <w:rsid w:val="00133DC5"/>
    <w:rsid w:val="00133F91"/>
    <w:rsid w:val="001358EE"/>
    <w:rsid w:val="001359A7"/>
    <w:rsid w:val="00136341"/>
    <w:rsid w:val="0014074C"/>
    <w:rsid w:val="00141481"/>
    <w:rsid w:val="00143CE6"/>
    <w:rsid w:val="00150A35"/>
    <w:rsid w:val="00150CD1"/>
    <w:rsid w:val="001518C9"/>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7CA"/>
    <w:rsid w:val="001E0D9B"/>
    <w:rsid w:val="001E2CED"/>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134C"/>
    <w:rsid w:val="002236A4"/>
    <w:rsid w:val="0022642C"/>
    <w:rsid w:val="00226B5D"/>
    <w:rsid w:val="00231141"/>
    <w:rsid w:val="00231370"/>
    <w:rsid w:val="00231586"/>
    <w:rsid w:val="00233206"/>
    <w:rsid w:val="002349CF"/>
    <w:rsid w:val="00234EA3"/>
    <w:rsid w:val="002408BC"/>
    <w:rsid w:val="00240BF6"/>
    <w:rsid w:val="0024444E"/>
    <w:rsid w:val="00251950"/>
    <w:rsid w:val="002532C2"/>
    <w:rsid w:val="002566CA"/>
    <w:rsid w:val="00260EEF"/>
    <w:rsid w:val="002647C1"/>
    <w:rsid w:val="002716DD"/>
    <w:rsid w:val="00274CDF"/>
    <w:rsid w:val="002761AD"/>
    <w:rsid w:val="00276AEC"/>
    <w:rsid w:val="0028039D"/>
    <w:rsid w:val="00280791"/>
    <w:rsid w:val="00284242"/>
    <w:rsid w:val="0028448E"/>
    <w:rsid w:val="002853AD"/>
    <w:rsid w:val="00287163"/>
    <w:rsid w:val="002875CE"/>
    <w:rsid w:val="00290FA2"/>
    <w:rsid w:val="00290FCB"/>
    <w:rsid w:val="00292A35"/>
    <w:rsid w:val="00293130"/>
    <w:rsid w:val="00297C44"/>
    <w:rsid w:val="002A0F9B"/>
    <w:rsid w:val="002A32B2"/>
    <w:rsid w:val="002A6E21"/>
    <w:rsid w:val="002B0C62"/>
    <w:rsid w:val="002B170A"/>
    <w:rsid w:val="002B49D5"/>
    <w:rsid w:val="002B55DF"/>
    <w:rsid w:val="002C0B35"/>
    <w:rsid w:val="002C58CB"/>
    <w:rsid w:val="002C7999"/>
    <w:rsid w:val="002D44E5"/>
    <w:rsid w:val="002D5191"/>
    <w:rsid w:val="002D5603"/>
    <w:rsid w:val="002E1EC4"/>
    <w:rsid w:val="002E30D1"/>
    <w:rsid w:val="002E3422"/>
    <w:rsid w:val="002E4769"/>
    <w:rsid w:val="002E7570"/>
    <w:rsid w:val="002F5269"/>
    <w:rsid w:val="002F5E16"/>
    <w:rsid w:val="002F7087"/>
    <w:rsid w:val="003000A7"/>
    <w:rsid w:val="00301B21"/>
    <w:rsid w:val="00301E34"/>
    <w:rsid w:val="00304ADA"/>
    <w:rsid w:val="00310A5D"/>
    <w:rsid w:val="00312B8A"/>
    <w:rsid w:val="00312C8D"/>
    <w:rsid w:val="0031648F"/>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756C3"/>
    <w:rsid w:val="0038237D"/>
    <w:rsid w:val="003828E7"/>
    <w:rsid w:val="0038558F"/>
    <w:rsid w:val="00387236"/>
    <w:rsid w:val="0039042B"/>
    <w:rsid w:val="003938B1"/>
    <w:rsid w:val="00393946"/>
    <w:rsid w:val="00396176"/>
    <w:rsid w:val="0039638D"/>
    <w:rsid w:val="003A297D"/>
    <w:rsid w:val="003A4179"/>
    <w:rsid w:val="003A601E"/>
    <w:rsid w:val="003A6960"/>
    <w:rsid w:val="003B02FD"/>
    <w:rsid w:val="003B3440"/>
    <w:rsid w:val="003B3637"/>
    <w:rsid w:val="003B5030"/>
    <w:rsid w:val="003B511D"/>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236F"/>
    <w:rsid w:val="00434027"/>
    <w:rsid w:val="00434E31"/>
    <w:rsid w:val="004366CB"/>
    <w:rsid w:val="00441266"/>
    <w:rsid w:val="00445361"/>
    <w:rsid w:val="00446294"/>
    <w:rsid w:val="00447DD9"/>
    <w:rsid w:val="004504ED"/>
    <w:rsid w:val="00450530"/>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0F4C"/>
    <w:rsid w:val="004E1BE8"/>
    <w:rsid w:val="004E3892"/>
    <w:rsid w:val="004E56D0"/>
    <w:rsid w:val="004E5EC6"/>
    <w:rsid w:val="004E6854"/>
    <w:rsid w:val="004E6C53"/>
    <w:rsid w:val="004E7B3C"/>
    <w:rsid w:val="004F42B2"/>
    <w:rsid w:val="004F514E"/>
    <w:rsid w:val="004F69FD"/>
    <w:rsid w:val="004F7692"/>
    <w:rsid w:val="005015AF"/>
    <w:rsid w:val="00502F83"/>
    <w:rsid w:val="00503718"/>
    <w:rsid w:val="00503DE2"/>
    <w:rsid w:val="00504618"/>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1269"/>
    <w:rsid w:val="006642D9"/>
    <w:rsid w:val="00665D06"/>
    <w:rsid w:val="00667B13"/>
    <w:rsid w:val="0067385F"/>
    <w:rsid w:val="0067785F"/>
    <w:rsid w:val="006862E2"/>
    <w:rsid w:val="00691791"/>
    <w:rsid w:val="00694E64"/>
    <w:rsid w:val="0069541A"/>
    <w:rsid w:val="00696D41"/>
    <w:rsid w:val="006A1FF6"/>
    <w:rsid w:val="006A220F"/>
    <w:rsid w:val="006A2D08"/>
    <w:rsid w:val="006A34CD"/>
    <w:rsid w:val="006A3828"/>
    <w:rsid w:val="006A3B10"/>
    <w:rsid w:val="006A4F8E"/>
    <w:rsid w:val="006A621D"/>
    <w:rsid w:val="006B117D"/>
    <w:rsid w:val="006B28C1"/>
    <w:rsid w:val="006B4EF2"/>
    <w:rsid w:val="006C2A1F"/>
    <w:rsid w:val="006C34EA"/>
    <w:rsid w:val="006C407D"/>
    <w:rsid w:val="006C616A"/>
    <w:rsid w:val="006C61C9"/>
    <w:rsid w:val="006C7541"/>
    <w:rsid w:val="006C79B5"/>
    <w:rsid w:val="006D0720"/>
    <w:rsid w:val="006D0813"/>
    <w:rsid w:val="006D1D49"/>
    <w:rsid w:val="006D3FAD"/>
    <w:rsid w:val="006D6980"/>
    <w:rsid w:val="006D7E14"/>
    <w:rsid w:val="006E065E"/>
    <w:rsid w:val="006E08BE"/>
    <w:rsid w:val="006E0BB4"/>
    <w:rsid w:val="006E0F46"/>
    <w:rsid w:val="006E2BAC"/>
    <w:rsid w:val="006E5528"/>
    <w:rsid w:val="006E5FBD"/>
    <w:rsid w:val="006E6B05"/>
    <w:rsid w:val="006E6CDA"/>
    <w:rsid w:val="006E6D2A"/>
    <w:rsid w:val="006F083E"/>
    <w:rsid w:val="006F37F8"/>
    <w:rsid w:val="006F5DB1"/>
    <w:rsid w:val="006F7F09"/>
    <w:rsid w:val="00701337"/>
    <w:rsid w:val="00701EF8"/>
    <w:rsid w:val="0070269B"/>
    <w:rsid w:val="00705784"/>
    <w:rsid w:val="007078FF"/>
    <w:rsid w:val="00707FD1"/>
    <w:rsid w:val="00712417"/>
    <w:rsid w:val="00712E02"/>
    <w:rsid w:val="00713981"/>
    <w:rsid w:val="0071408B"/>
    <w:rsid w:val="00714F10"/>
    <w:rsid w:val="00715297"/>
    <w:rsid w:val="00720375"/>
    <w:rsid w:val="007204EE"/>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513E1"/>
    <w:rsid w:val="00751E23"/>
    <w:rsid w:val="0075339C"/>
    <w:rsid w:val="00755008"/>
    <w:rsid w:val="00756E5E"/>
    <w:rsid w:val="00756E96"/>
    <w:rsid w:val="007600DA"/>
    <w:rsid w:val="007605EA"/>
    <w:rsid w:val="00763621"/>
    <w:rsid w:val="007648F2"/>
    <w:rsid w:val="00764D2C"/>
    <w:rsid w:val="0076740D"/>
    <w:rsid w:val="0077532C"/>
    <w:rsid w:val="00780A45"/>
    <w:rsid w:val="00780B92"/>
    <w:rsid w:val="007911AF"/>
    <w:rsid w:val="00791BB3"/>
    <w:rsid w:val="00795C23"/>
    <w:rsid w:val="00797509"/>
    <w:rsid w:val="00797E7B"/>
    <w:rsid w:val="007A4FE3"/>
    <w:rsid w:val="007A6114"/>
    <w:rsid w:val="007B1862"/>
    <w:rsid w:val="007B205C"/>
    <w:rsid w:val="007B2C74"/>
    <w:rsid w:val="007B4618"/>
    <w:rsid w:val="007B5927"/>
    <w:rsid w:val="007C1E47"/>
    <w:rsid w:val="007C5664"/>
    <w:rsid w:val="007C5875"/>
    <w:rsid w:val="007C6123"/>
    <w:rsid w:val="007D1347"/>
    <w:rsid w:val="007D26CE"/>
    <w:rsid w:val="007D30C3"/>
    <w:rsid w:val="007D32E9"/>
    <w:rsid w:val="007D5D7A"/>
    <w:rsid w:val="007D737D"/>
    <w:rsid w:val="007E1661"/>
    <w:rsid w:val="007E73EC"/>
    <w:rsid w:val="007F5E0B"/>
    <w:rsid w:val="007F5FA2"/>
    <w:rsid w:val="007F7000"/>
    <w:rsid w:val="007F713F"/>
    <w:rsid w:val="007F7379"/>
    <w:rsid w:val="008044D0"/>
    <w:rsid w:val="00806057"/>
    <w:rsid w:val="008063E4"/>
    <w:rsid w:val="00815C5E"/>
    <w:rsid w:val="00821665"/>
    <w:rsid w:val="00821BDA"/>
    <w:rsid w:val="00827A4E"/>
    <w:rsid w:val="008306DD"/>
    <w:rsid w:val="00833EFD"/>
    <w:rsid w:val="00834FF1"/>
    <w:rsid w:val="00846159"/>
    <w:rsid w:val="00846ED8"/>
    <w:rsid w:val="00847450"/>
    <w:rsid w:val="00847890"/>
    <w:rsid w:val="00850208"/>
    <w:rsid w:val="008507C4"/>
    <w:rsid w:val="008511DF"/>
    <w:rsid w:val="008534CB"/>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C09DF"/>
    <w:rsid w:val="008C335A"/>
    <w:rsid w:val="008C3CB7"/>
    <w:rsid w:val="008C41AA"/>
    <w:rsid w:val="008C44E4"/>
    <w:rsid w:val="008C4EAD"/>
    <w:rsid w:val="008E0BB5"/>
    <w:rsid w:val="008E15C5"/>
    <w:rsid w:val="008E1FD8"/>
    <w:rsid w:val="008E2A86"/>
    <w:rsid w:val="008E3994"/>
    <w:rsid w:val="008E4A7E"/>
    <w:rsid w:val="008E5667"/>
    <w:rsid w:val="008E6C8C"/>
    <w:rsid w:val="008E779E"/>
    <w:rsid w:val="008F1251"/>
    <w:rsid w:val="008F1561"/>
    <w:rsid w:val="008F1FEF"/>
    <w:rsid w:val="009044B4"/>
    <w:rsid w:val="00904610"/>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3A64"/>
    <w:rsid w:val="00934A17"/>
    <w:rsid w:val="00935A62"/>
    <w:rsid w:val="009409DC"/>
    <w:rsid w:val="00945480"/>
    <w:rsid w:val="009471B9"/>
    <w:rsid w:val="009501E5"/>
    <w:rsid w:val="00953F86"/>
    <w:rsid w:val="00955478"/>
    <w:rsid w:val="009627E7"/>
    <w:rsid w:val="00970F04"/>
    <w:rsid w:val="009716A0"/>
    <w:rsid w:val="00973C06"/>
    <w:rsid w:val="00974D01"/>
    <w:rsid w:val="00980197"/>
    <w:rsid w:val="00980D2B"/>
    <w:rsid w:val="00981D5B"/>
    <w:rsid w:val="0098368F"/>
    <w:rsid w:val="0098475B"/>
    <w:rsid w:val="00986B8B"/>
    <w:rsid w:val="00990739"/>
    <w:rsid w:val="009914B9"/>
    <w:rsid w:val="009919FC"/>
    <w:rsid w:val="0099329A"/>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C655D"/>
    <w:rsid w:val="009D012F"/>
    <w:rsid w:val="009D0345"/>
    <w:rsid w:val="009D15E1"/>
    <w:rsid w:val="009D18B5"/>
    <w:rsid w:val="009D3514"/>
    <w:rsid w:val="009D42BA"/>
    <w:rsid w:val="009D74E6"/>
    <w:rsid w:val="009E01EB"/>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1088"/>
    <w:rsid w:val="00A52A3B"/>
    <w:rsid w:val="00A5313C"/>
    <w:rsid w:val="00A564F0"/>
    <w:rsid w:val="00A5675D"/>
    <w:rsid w:val="00A641F5"/>
    <w:rsid w:val="00A6616C"/>
    <w:rsid w:val="00A66E93"/>
    <w:rsid w:val="00A71954"/>
    <w:rsid w:val="00A73572"/>
    <w:rsid w:val="00A76687"/>
    <w:rsid w:val="00A76A84"/>
    <w:rsid w:val="00A832D9"/>
    <w:rsid w:val="00A84EF8"/>
    <w:rsid w:val="00A85184"/>
    <w:rsid w:val="00A87E01"/>
    <w:rsid w:val="00A908FB"/>
    <w:rsid w:val="00A9408E"/>
    <w:rsid w:val="00A9664B"/>
    <w:rsid w:val="00AA13F1"/>
    <w:rsid w:val="00AA45DD"/>
    <w:rsid w:val="00AA6750"/>
    <w:rsid w:val="00AB29B4"/>
    <w:rsid w:val="00AB7B58"/>
    <w:rsid w:val="00AB7ED3"/>
    <w:rsid w:val="00AC0770"/>
    <w:rsid w:val="00AC0EAE"/>
    <w:rsid w:val="00AC3362"/>
    <w:rsid w:val="00AC50FB"/>
    <w:rsid w:val="00AC5CC1"/>
    <w:rsid w:val="00AC5EBB"/>
    <w:rsid w:val="00AC7617"/>
    <w:rsid w:val="00AC79E1"/>
    <w:rsid w:val="00AC7BC6"/>
    <w:rsid w:val="00AD0DE7"/>
    <w:rsid w:val="00AD321A"/>
    <w:rsid w:val="00AD7F38"/>
    <w:rsid w:val="00AE02A8"/>
    <w:rsid w:val="00AE3BCA"/>
    <w:rsid w:val="00AE5758"/>
    <w:rsid w:val="00AE5E8C"/>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55C5"/>
    <w:rsid w:val="00B37A77"/>
    <w:rsid w:val="00B37B0A"/>
    <w:rsid w:val="00B37B5E"/>
    <w:rsid w:val="00B37D74"/>
    <w:rsid w:val="00B414FF"/>
    <w:rsid w:val="00B4222F"/>
    <w:rsid w:val="00B44056"/>
    <w:rsid w:val="00B459B8"/>
    <w:rsid w:val="00B47C9F"/>
    <w:rsid w:val="00B5002F"/>
    <w:rsid w:val="00B53204"/>
    <w:rsid w:val="00B53868"/>
    <w:rsid w:val="00B548AD"/>
    <w:rsid w:val="00B6041C"/>
    <w:rsid w:val="00B60F17"/>
    <w:rsid w:val="00B6136F"/>
    <w:rsid w:val="00B6647F"/>
    <w:rsid w:val="00B66E9E"/>
    <w:rsid w:val="00B708FE"/>
    <w:rsid w:val="00B71C87"/>
    <w:rsid w:val="00B76A53"/>
    <w:rsid w:val="00B803AA"/>
    <w:rsid w:val="00B81116"/>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2D18"/>
    <w:rsid w:val="00C030CF"/>
    <w:rsid w:val="00C053F6"/>
    <w:rsid w:val="00C102D5"/>
    <w:rsid w:val="00C11285"/>
    <w:rsid w:val="00C13144"/>
    <w:rsid w:val="00C1331C"/>
    <w:rsid w:val="00C140A6"/>
    <w:rsid w:val="00C1585D"/>
    <w:rsid w:val="00C22C04"/>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7834"/>
    <w:rsid w:val="00C9369F"/>
    <w:rsid w:val="00C95664"/>
    <w:rsid w:val="00CA0F5B"/>
    <w:rsid w:val="00CA6162"/>
    <w:rsid w:val="00CA6711"/>
    <w:rsid w:val="00CB10D2"/>
    <w:rsid w:val="00CB1900"/>
    <w:rsid w:val="00CB3E1D"/>
    <w:rsid w:val="00CB3F2C"/>
    <w:rsid w:val="00CB4187"/>
    <w:rsid w:val="00CB44D1"/>
    <w:rsid w:val="00CB64A1"/>
    <w:rsid w:val="00CB6EBE"/>
    <w:rsid w:val="00CC34A3"/>
    <w:rsid w:val="00CC47D5"/>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F65"/>
    <w:rsid w:val="00CF47D2"/>
    <w:rsid w:val="00D00605"/>
    <w:rsid w:val="00D03686"/>
    <w:rsid w:val="00D06978"/>
    <w:rsid w:val="00D10C98"/>
    <w:rsid w:val="00D1132D"/>
    <w:rsid w:val="00D11A45"/>
    <w:rsid w:val="00D1584A"/>
    <w:rsid w:val="00D16A0D"/>
    <w:rsid w:val="00D20811"/>
    <w:rsid w:val="00D21093"/>
    <w:rsid w:val="00D2383C"/>
    <w:rsid w:val="00D25B8D"/>
    <w:rsid w:val="00D26F9B"/>
    <w:rsid w:val="00D31DD4"/>
    <w:rsid w:val="00D325DA"/>
    <w:rsid w:val="00D34B4F"/>
    <w:rsid w:val="00D35317"/>
    <w:rsid w:val="00D36FFB"/>
    <w:rsid w:val="00D40A5B"/>
    <w:rsid w:val="00D41CE9"/>
    <w:rsid w:val="00D41DF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236"/>
    <w:rsid w:val="00DA649C"/>
    <w:rsid w:val="00DA74FC"/>
    <w:rsid w:val="00DA7A7D"/>
    <w:rsid w:val="00DB15A7"/>
    <w:rsid w:val="00DB5D6C"/>
    <w:rsid w:val="00DB6A4B"/>
    <w:rsid w:val="00DC0AB8"/>
    <w:rsid w:val="00DC1715"/>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F25C6"/>
    <w:rsid w:val="00DF42CE"/>
    <w:rsid w:val="00DF5A72"/>
    <w:rsid w:val="00DF68B6"/>
    <w:rsid w:val="00DF6AE1"/>
    <w:rsid w:val="00DF71B1"/>
    <w:rsid w:val="00E11C71"/>
    <w:rsid w:val="00E2043E"/>
    <w:rsid w:val="00E2103E"/>
    <w:rsid w:val="00E21825"/>
    <w:rsid w:val="00E2456B"/>
    <w:rsid w:val="00E266D8"/>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2FF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5718"/>
    <w:rsid w:val="00F063D9"/>
    <w:rsid w:val="00F077B5"/>
    <w:rsid w:val="00F10290"/>
    <w:rsid w:val="00F10E79"/>
    <w:rsid w:val="00F14ACA"/>
    <w:rsid w:val="00F15A67"/>
    <w:rsid w:val="00F15C2B"/>
    <w:rsid w:val="00F20C33"/>
    <w:rsid w:val="00F21F76"/>
    <w:rsid w:val="00F23477"/>
    <w:rsid w:val="00F24235"/>
    <w:rsid w:val="00F245FF"/>
    <w:rsid w:val="00F24748"/>
    <w:rsid w:val="00F25C45"/>
    <w:rsid w:val="00F3254C"/>
    <w:rsid w:val="00F342FC"/>
    <w:rsid w:val="00F34874"/>
    <w:rsid w:val="00F430DC"/>
    <w:rsid w:val="00F44032"/>
    <w:rsid w:val="00F442BC"/>
    <w:rsid w:val="00F5200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7737"/>
    <w:rsid w:val="00FA1BA1"/>
    <w:rsid w:val="00FA2F21"/>
    <w:rsid w:val="00FA34C5"/>
    <w:rsid w:val="00FA6EB6"/>
    <w:rsid w:val="00FA746D"/>
    <w:rsid w:val="00FB0006"/>
    <w:rsid w:val="00FB2F6A"/>
    <w:rsid w:val="00FB37B5"/>
    <w:rsid w:val="00FB6AE0"/>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stat.gov.pl/files/gfx/portalinformacyjny/pl/defaultaktualnosci/5513/10/1/1/zdrowie_i_zachowania_zdrowotne_mieszkancow_polski_w_swietle_badania_ehis_2014.pdf%20" TargetMode="External"/><Relationship Id="rId68" Type="http://schemas.openxmlformats.org/officeDocument/2006/relationships/hyperlink" Target="https://potreningu.p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hyperlink" Target="https://bankizywnosci.pl/wp-content/uploads/2018/10/Przewodnik-do-Raportu_FPBZ_-Nie-marnuj-jedzenia-2018.pdf%20" TargetMode="External"/><Relationship Id="rId74" Type="http://schemas.openxmlformats.org/officeDocument/2006/relationships/hyperlink" Target="https://pl.wikipedia.org/wiki/Wska%C5%BAnik_masy_cia%C5%82a%20"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Facebook.com/outdoor.jest.cool"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hsph.harvard.edu/nutritionsource/healthy-eating-plate/" TargetMode="External"/><Relationship Id="rId69" Type="http://schemas.openxmlformats.org/officeDocument/2006/relationships/hyperlink" Target="https://encyklopedia.pwn.pl/haslo/dieta;3892627.html" TargetMode="External"/><Relationship Id="rId77" Type="http://schemas.openxmlformats.org/officeDocument/2006/relationships/hyperlink" Target="https://portal.abczdrowie.pl/pytania/wizyta-u-dietetyka-w-ramach-nfz%20z%20dnia%2019.01.2019"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en.wikipedia.org/wiki/MyPlat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cronometer.com/" TargetMode="External"/><Relationship Id="rId67" Type="http://schemas.openxmlformats.org/officeDocument/2006/relationships/hyperlink" Target="https://ncez.pl/abc-zywienia-/zasady-zdrowego-zywienia/piramida-zdrowego-zywienia-i-aktywnosci-fizycznej-dla-osob-doroslych%20z%20dnia%2009.04.201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www.fao.org/3/a-I7695e.pdf%20" TargetMode="External"/><Relationship Id="rId70" Type="http://schemas.openxmlformats.org/officeDocument/2006/relationships/hyperlink" Target="https://www.ncbi.nlm.nih.gov/pubmed/19562864" TargetMode="External"/><Relationship Id="rId75" Type="http://schemas.openxmlformats.org/officeDocument/2006/relationships/hyperlink" Target="https://www.who.int/gho/ncd/risk_factors/cholesterol_text/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s://www.jedzdobrze.pl/drdietman/" TargetMode="External"/><Relationship Id="rId65" Type="http://schemas.openxmlformats.org/officeDocument/2006/relationships/hyperlink" Target="http://www.ilewazy.pl/" TargetMode="External"/><Relationship Id="rId73" Type="http://schemas.openxmlformats.org/officeDocument/2006/relationships/hyperlink" Target="https://en.wikipedia.org/wiki/Food_pyramid_(nutrition)" TargetMode="External"/><Relationship Id="rId78" Type="http://schemas.openxmlformats.org/officeDocument/2006/relationships/footer" Target="footer1.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who.int/nutrition/publications/guidelines/sugar_intake_information_note_en.pdf%20" TargetMode="External"/><Relationship Id="rId7" Type="http://schemas.openxmlformats.org/officeDocument/2006/relationships/endnotes" Target="endnotes.xml"/><Relationship Id="rId71" Type="http://schemas.openxmlformats.org/officeDocument/2006/relationships/hyperlink" Target="https://www.choosemyplate.gov/"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www.ilewazy.pl" TargetMode="External"/><Relationship Id="rId66" Type="http://schemas.openxmlformats.org/officeDocument/2006/relationships/hyperlink" Target="https://www.jedzdobrze.pl/program-do-bilansowania-die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9E401AFB-6F16-4DF9-908F-8AB06F3CA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114</Pages>
  <Words>27321</Words>
  <Characters>163928</Characters>
  <Application>Microsoft Office Word</Application>
  <DocSecurity>0</DocSecurity>
  <Lines>1366</Lines>
  <Paragraphs>381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190868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15</cp:revision>
  <dcterms:created xsi:type="dcterms:W3CDTF">2019-10-30T07:46:00Z</dcterms:created>
  <dcterms:modified xsi:type="dcterms:W3CDTF">2019-10-30T12:15:00Z</dcterms:modified>
</cp:coreProperties>
</file>