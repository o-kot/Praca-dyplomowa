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4C7488" w:rsidRDefault="00012FAD" w:rsidP="00705784">
      <w:pPr>
        <w:rPr>
          <w:ins w:id="37" w:author="Okot" w:date="2019-03-30T20:45:00Z"/>
          <w:lang w:val="en-US"/>
        </w:rPr>
      </w:pPr>
      <w:ins w:id="38" w:author="Okot" w:date="2019-03-31T13:56:00Z">
        <w:r w:rsidRPr="004C7488">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044E36">
        <w:rPr>
          <w:sz w:val="24"/>
          <w:szCs w:val="24"/>
        </w:rPr>
        <w:fldChar w:fldCharType="begin"/>
      </w:r>
      <w:r w:rsidRPr="008E0CED">
        <w:rPr>
          <w:sz w:val="24"/>
          <w:szCs w:val="24"/>
        </w:rPr>
        <w:instrText xml:space="preserve"> TOC \o "1-3" \h \z \u </w:instrText>
      </w:r>
      <w:r w:rsidRPr="00044E36">
        <w:rPr>
          <w:sz w:val="24"/>
          <w:szCs w:val="24"/>
          <w:rPrChange w:id="111" w:author="Okot" w:date="2020-03-24T11:32:00Z">
            <w:rPr>
              <w:rFonts w:eastAsia="Times New Roman"/>
              <w:noProof w:val="0"/>
              <w:sz w:val="24"/>
              <w:szCs w:val="24"/>
            </w:rPr>
          </w:rPrChange>
        </w:rPr>
        <w:fldChar w:fldCharType="separate"/>
      </w:r>
      <w:ins w:id="112" w:author="Okot" w:date="2020-03-24T11:31:00Z">
        <w:r w:rsidR="008E0CED" w:rsidRPr="008E0CED">
          <w:rPr>
            <w:rStyle w:val="Hipercze"/>
            <w:sz w:val="24"/>
            <w:szCs w:val="24"/>
            <w:rPrChange w:id="113" w:author="Okot" w:date="2020-03-24T11:32:00Z">
              <w:rPr>
                <w:rStyle w:val="Hipercze"/>
              </w:rPr>
            </w:rPrChange>
          </w:rPr>
          <w:fldChar w:fldCharType="begin"/>
        </w:r>
        <w:r w:rsidR="008E0CED" w:rsidRPr="008E0CED">
          <w:rPr>
            <w:rStyle w:val="Hipercze"/>
            <w:sz w:val="24"/>
            <w:szCs w:val="24"/>
            <w:rPrChange w:id="114" w:author="Okot" w:date="2020-03-24T11:32:00Z">
              <w:rPr>
                <w:rStyle w:val="Hipercze"/>
              </w:rPr>
            </w:rPrChange>
          </w:rPr>
          <w:instrText xml:space="preserve"> </w:instrText>
        </w:r>
        <w:r w:rsidR="008E0CED" w:rsidRPr="008E0CED">
          <w:rPr>
            <w:sz w:val="24"/>
            <w:szCs w:val="24"/>
            <w:rPrChange w:id="115" w:author="Okot" w:date="2020-03-24T11:32:00Z">
              <w:rPr/>
            </w:rPrChange>
          </w:rPr>
          <w:instrText>HYPERLINK \l "_Toc35941885"</w:instrText>
        </w:r>
        <w:r w:rsidR="008E0CED" w:rsidRPr="008E0CED">
          <w:rPr>
            <w:rStyle w:val="Hipercze"/>
            <w:sz w:val="24"/>
            <w:szCs w:val="24"/>
            <w:rPrChange w:id="116" w:author="Okot" w:date="2020-03-24T11:32:00Z">
              <w:rPr>
                <w:rStyle w:val="Hipercze"/>
              </w:rPr>
            </w:rPrChange>
          </w:rPr>
          <w:instrText xml:space="preserve"> </w:instrText>
        </w:r>
        <w:r w:rsidR="008E0CED" w:rsidRPr="008E0CED">
          <w:rPr>
            <w:rStyle w:val="Hipercze"/>
            <w:sz w:val="24"/>
            <w:szCs w:val="24"/>
            <w:rPrChange w:id="117" w:author="Okot" w:date="2020-03-24T11:32:00Z">
              <w:rPr>
                <w:rStyle w:val="Hipercze"/>
              </w:rPr>
            </w:rPrChange>
          </w:rPr>
          <w:fldChar w:fldCharType="separate"/>
        </w:r>
        <w:r w:rsidR="008E0CED" w:rsidRPr="008E0CED">
          <w:rPr>
            <w:rStyle w:val="Hipercze"/>
            <w:sz w:val="24"/>
            <w:szCs w:val="24"/>
            <w:rPrChange w:id="118" w:author="Okot" w:date="2020-03-24T11:32:00Z">
              <w:rPr>
                <w:rStyle w:val="Hipercze"/>
              </w:rPr>
            </w:rPrChange>
          </w:rPr>
          <w:t>wykaz użytych skrótów i ważniejszych oznaczeń</w:t>
        </w:r>
        <w:r w:rsidR="008E0CED" w:rsidRPr="008E0CED">
          <w:rPr>
            <w:webHidden/>
            <w:sz w:val="24"/>
            <w:szCs w:val="24"/>
            <w:rPrChange w:id="119" w:author="Okot" w:date="2020-03-24T11:32:00Z">
              <w:rPr>
                <w:webHidden/>
              </w:rPr>
            </w:rPrChange>
          </w:rPr>
          <w:tab/>
        </w:r>
        <w:r w:rsidR="008E0CED" w:rsidRPr="008E0CED">
          <w:rPr>
            <w:webHidden/>
            <w:sz w:val="24"/>
            <w:szCs w:val="24"/>
            <w:rPrChange w:id="120" w:author="Okot" w:date="2020-03-24T11:32:00Z">
              <w:rPr>
                <w:webHidden/>
              </w:rPr>
            </w:rPrChange>
          </w:rPr>
          <w:fldChar w:fldCharType="begin"/>
        </w:r>
        <w:r w:rsidR="008E0CED" w:rsidRPr="008E0CED">
          <w:rPr>
            <w:webHidden/>
            <w:sz w:val="24"/>
            <w:szCs w:val="24"/>
            <w:rPrChange w:id="121" w:author="Okot" w:date="2020-03-24T11:32:00Z">
              <w:rPr>
                <w:webHidden/>
              </w:rPr>
            </w:rPrChange>
          </w:rPr>
          <w:instrText xml:space="preserve"> PAGEREF _Toc35941885 \h </w:instrText>
        </w:r>
      </w:ins>
      <w:r w:rsidR="008E0CED" w:rsidRPr="008E0CED">
        <w:rPr>
          <w:webHidden/>
          <w:sz w:val="24"/>
          <w:szCs w:val="24"/>
          <w:rPrChange w:id="122" w:author="Okot" w:date="2020-03-24T11:32:00Z">
            <w:rPr>
              <w:webHidden/>
              <w:sz w:val="24"/>
              <w:szCs w:val="24"/>
            </w:rPr>
          </w:rPrChange>
        </w:rPr>
      </w:r>
      <w:r w:rsidR="008E0CED" w:rsidRPr="008E0CED">
        <w:rPr>
          <w:webHidden/>
          <w:sz w:val="24"/>
          <w:szCs w:val="24"/>
          <w:rPrChange w:id="123" w:author="Okot" w:date="2020-03-24T11:32:00Z">
            <w:rPr>
              <w:webHidden/>
            </w:rPr>
          </w:rPrChange>
        </w:rPr>
        <w:fldChar w:fldCharType="separate"/>
      </w:r>
      <w:ins w:id="124" w:author="Okot" w:date="2020-03-24T11:31:00Z">
        <w:r w:rsidR="008E0CED" w:rsidRPr="008E0CED">
          <w:rPr>
            <w:webHidden/>
            <w:sz w:val="24"/>
            <w:szCs w:val="24"/>
            <w:rPrChange w:id="125" w:author="Okot" w:date="2020-03-24T11:32:00Z">
              <w:rPr>
                <w:webHidden/>
              </w:rPr>
            </w:rPrChange>
          </w:rPr>
          <w:t>2</w:t>
        </w:r>
        <w:r w:rsidR="008E0CED" w:rsidRPr="008E0CED">
          <w:rPr>
            <w:webHidden/>
            <w:sz w:val="24"/>
            <w:szCs w:val="24"/>
            <w:rPrChange w:id="126" w:author="Okot" w:date="2020-03-24T11:32:00Z">
              <w:rPr>
                <w:webHidden/>
              </w:rPr>
            </w:rPrChange>
          </w:rPr>
          <w:fldChar w:fldCharType="end"/>
        </w:r>
        <w:r w:rsidR="008E0CED" w:rsidRPr="008E0CED">
          <w:rPr>
            <w:rStyle w:val="Hipercze"/>
            <w:sz w:val="24"/>
            <w:szCs w:val="24"/>
            <w:rPrChange w:id="127" w:author="Okot" w:date="2020-03-24T11:32:00Z">
              <w:rPr>
                <w:rStyle w:val="Hipercze"/>
              </w:rPr>
            </w:rPrChange>
          </w:rPr>
          <w:fldChar w:fldCharType="end"/>
        </w:r>
      </w:ins>
    </w:p>
    <w:p w14:paraId="646489DB" w14:textId="77777777" w:rsidR="008E0CED" w:rsidRPr="008E0CED" w:rsidRDefault="008E0CED">
      <w:pPr>
        <w:pStyle w:val="Spistreci3"/>
        <w:rPr>
          <w:ins w:id="128" w:author="Okot" w:date="2020-03-24T11:31:00Z"/>
          <w:sz w:val="24"/>
          <w:szCs w:val="24"/>
          <w:lang w:eastAsia="pl-PL"/>
          <w:rPrChange w:id="129" w:author="Okot" w:date="2020-03-24T11:32:00Z">
            <w:rPr>
              <w:ins w:id="130" w:author="Okot" w:date="2020-03-24T11:31:00Z"/>
              <w:rFonts w:asciiTheme="minorHAnsi" w:hAnsiTheme="minorHAnsi" w:cstheme="minorBidi"/>
              <w:sz w:val="22"/>
              <w:szCs w:val="22"/>
              <w:lang w:eastAsia="pl-PL"/>
            </w:rPr>
          </w:rPrChange>
        </w:rPr>
      </w:pPr>
      <w:ins w:id="131" w:author="Okot" w:date="2020-03-24T11:31:00Z">
        <w:r w:rsidRPr="008E0CED">
          <w:rPr>
            <w:rStyle w:val="Hipercze"/>
            <w:sz w:val="24"/>
            <w:szCs w:val="24"/>
            <w:rPrChange w:id="132" w:author="Okot" w:date="2020-03-24T11:32:00Z">
              <w:rPr>
                <w:rStyle w:val="Hipercze"/>
              </w:rPr>
            </w:rPrChange>
          </w:rPr>
          <w:fldChar w:fldCharType="begin"/>
        </w:r>
        <w:r w:rsidRPr="008E0CED">
          <w:rPr>
            <w:rStyle w:val="Hipercze"/>
            <w:sz w:val="24"/>
            <w:szCs w:val="24"/>
            <w:rPrChange w:id="133" w:author="Okot" w:date="2020-03-24T11:32:00Z">
              <w:rPr>
                <w:rStyle w:val="Hipercze"/>
              </w:rPr>
            </w:rPrChange>
          </w:rPr>
          <w:instrText xml:space="preserve"> </w:instrText>
        </w:r>
        <w:r w:rsidRPr="008E0CED">
          <w:rPr>
            <w:sz w:val="24"/>
            <w:szCs w:val="24"/>
            <w:rPrChange w:id="134" w:author="Okot" w:date="2020-03-24T11:32:00Z">
              <w:rPr/>
            </w:rPrChange>
          </w:rPr>
          <w:instrText>HYPERLINK \l "_Toc35941886"</w:instrText>
        </w:r>
        <w:r w:rsidRPr="008E0CED">
          <w:rPr>
            <w:rStyle w:val="Hipercze"/>
            <w:sz w:val="24"/>
            <w:szCs w:val="24"/>
            <w:rPrChange w:id="135" w:author="Okot" w:date="2020-03-24T11:32:00Z">
              <w:rPr>
                <w:rStyle w:val="Hipercze"/>
              </w:rPr>
            </w:rPrChange>
          </w:rPr>
          <w:instrText xml:space="preserve"> </w:instrText>
        </w:r>
        <w:r w:rsidRPr="008E0CED">
          <w:rPr>
            <w:rStyle w:val="Hipercze"/>
            <w:sz w:val="24"/>
            <w:szCs w:val="24"/>
            <w:rPrChange w:id="136" w:author="Okot" w:date="2020-03-24T11:32:00Z">
              <w:rPr>
                <w:rStyle w:val="Hipercze"/>
              </w:rPr>
            </w:rPrChange>
          </w:rPr>
          <w:fldChar w:fldCharType="separate"/>
        </w:r>
        <w:r w:rsidRPr="008E0CED">
          <w:rPr>
            <w:rStyle w:val="Hipercze"/>
            <w:sz w:val="24"/>
            <w:szCs w:val="24"/>
            <w:rPrChange w:id="137" w:author="Okot" w:date="2020-03-24T11:32:00Z">
              <w:rPr>
                <w:rStyle w:val="Hipercze"/>
              </w:rPr>
            </w:rPrChange>
          </w:rPr>
          <w:t>spis treści</w:t>
        </w:r>
        <w:r w:rsidRPr="008E0CED">
          <w:rPr>
            <w:webHidden/>
            <w:sz w:val="24"/>
            <w:szCs w:val="24"/>
            <w:rPrChange w:id="138" w:author="Okot" w:date="2020-03-24T11:32:00Z">
              <w:rPr>
                <w:webHidden/>
              </w:rPr>
            </w:rPrChange>
          </w:rPr>
          <w:tab/>
        </w:r>
        <w:r w:rsidRPr="008E0CED">
          <w:rPr>
            <w:webHidden/>
            <w:sz w:val="24"/>
            <w:szCs w:val="24"/>
            <w:rPrChange w:id="139" w:author="Okot" w:date="2020-03-24T11:32:00Z">
              <w:rPr>
                <w:webHidden/>
              </w:rPr>
            </w:rPrChange>
          </w:rPr>
          <w:fldChar w:fldCharType="begin"/>
        </w:r>
        <w:r w:rsidRPr="008E0CED">
          <w:rPr>
            <w:webHidden/>
            <w:sz w:val="24"/>
            <w:szCs w:val="24"/>
            <w:rPrChange w:id="140" w:author="Okot" w:date="2020-03-24T11:32:00Z">
              <w:rPr>
                <w:webHidden/>
              </w:rPr>
            </w:rPrChange>
          </w:rPr>
          <w:instrText xml:space="preserve"> PAGEREF _Toc35941886 \h </w:instrText>
        </w:r>
      </w:ins>
      <w:r w:rsidRPr="008E0CED">
        <w:rPr>
          <w:webHidden/>
          <w:sz w:val="24"/>
          <w:szCs w:val="24"/>
          <w:rPrChange w:id="141" w:author="Okot" w:date="2020-03-24T11:32:00Z">
            <w:rPr>
              <w:webHidden/>
              <w:sz w:val="24"/>
              <w:szCs w:val="24"/>
            </w:rPr>
          </w:rPrChange>
        </w:rPr>
      </w:r>
      <w:r w:rsidRPr="008E0CED">
        <w:rPr>
          <w:webHidden/>
          <w:sz w:val="24"/>
          <w:szCs w:val="24"/>
          <w:rPrChange w:id="142" w:author="Okot" w:date="2020-03-24T11:32:00Z">
            <w:rPr>
              <w:webHidden/>
            </w:rPr>
          </w:rPrChange>
        </w:rPr>
        <w:fldChar w:fldCharType="separate"/>
      </w:r>
      <w:ins w:id="143" w:author="Okot" w:date="2020-03-24T11:31:00Z">
        <w:r w:rsidRPr="008E0CED">
          <w:rPr>
            <w:webHidden/>
            <w:sz w:val="24"/>
            <w:szCs w:val="24"/>
            <w:rPrChange w:id="144" w:author="Okot" w:date="2020-03-24T11:32:00Z">
              <w:rPr>
                <w:webHidden/>
              </w:rPr>
            </w:rPrChange>
          </w:rPr>
          <w:t>4</w:t>
        </w:r>
        <w:r w:rsidRPr="008E0CED">
          <w:rPr>
            <w:webHidden/>
            <w:sz w:val="24"/>
            <w:szCs w:val="24"/>
            <w:rPrChange w:id="145" w:author="Okot" w:date="2020-03-24T11:32:00Z">
              <w:rPr>
                <w:webHidden/>
              </w:rPr>
            </w:rPrChange>
          </w:rPr>
          <w:fldChar w:fldCharType="end"/>
        </w:r>
        <w:r w:rsidRPr="008E0CED">
          <w:rPr>
            <w:rStyle w:val="Hipercze"/>
            <w:sz w:val="24"/>
            <w:szCs w:val="24"/>
            <w:rPrChange w:id="146"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7" w:author="Okot" w:date="2020-03-24T11:31:00Z"/>
          <w:rFonts w:ascii="Times New Roman" w:eastAsiaTheme="minorEastAsia" w:hAnsi="Times New Roman" w:cs="Times New Roman"/>
          <w:b w:val="0"/>
          <w:bCs w:val="0"/>
          <w:caps w:val="0"/>
          <w:noProof/>
          <w:lang w:eastAsia="pl-PL"/>
          <w:rPrChange w:id="148" w:author="Okot" w:date="2020-03-24T11:32:00Z">
            <w:rPr>
              <w:ins w:id="149" w:author="Okot" w:date="2020-03-24T11:31:00Z"/>
              <w:rFonts w:asciiTheme="minorHAnsi" w:eastAsiaTheme="minorEastAsia" w:hAnsiTheme="minorHAnsi" w:cstheme="minorBidi"/>
              <w:b w:val="0"/>
              <w:bCs w:val="0"/>
              <w:caps w:val="0"/>
              <w:noProof/>
              <w:sz w:val="22"/>
              <w:szCs w:val="22"/>
              <w:lang w:eastAsia="pl-PL"/>
            </w:rPr>
          </w:rPrChange>
        </w:rPr>
      </w:pPr>
      <w:ins w:id="150" w:author="Okot" w:date="2020-03-24T11:31:00Z">
        <w:r w:rsidRPr="008E0CED">
          <w:rPr>
            <w:rStyle w:val="Hipercze"/>
            <w:rFonts w:ascii="Times New Roman" w:eastAsiaTheme="minorEastAsia" w:hAnsi="Times New Roman" w:cs="Times New Roman"/>
            <w:noProof/>
            <w:rPrChange w:id="1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3"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t>1. wstęp</w:t>
        </w:r>
        <w:r w:rsidRPr="008E0CED">
          <w:rPr>
            <w:rFonts w:ascii="Times New Roman" w:hAnsi="Times New Roman" w:cs="Times New Roman"/>
            <w:noProof/>
            <w:webHidden/>
            <w:rPrChange w:id="157" w:author="Okot" w:date="2020-03-24T11:32:00Z">
              <w:rPr>
                <w:noProof/>
                <w:webHidden/>
              </w:rPr>
            </w:rPrChange>
          </w:rPr>
          <w:tab/>
        </w:r>
        <w:r w:rsidRPr="008E0CED">
          <w:rPr>
            <w:rFonts w:ascii="Times New Roman" w:hAnsi="Times New Roman" w:cs="Times New Roman"/>
            <w:noProof/>
            <w:webHidden/>
            <w:rPrChange w:id="158" w:author="Okot" w:date="2020-03-24T11:32:00Z">
              <w:rPr>
                <w:noProof/>
                <w:webHidden/>
              </w:rPr>
            </w:rPrChange>
          </w:rPr>
          <w:fldChar w:fldCharType="begin"/>
        </w:r>
        <w:r w:rsidRPr="008E0CED">
          <w:rPr>
            <w:rFonts w:ascii="Times New Roman" w:hAnsi="Times New Roman" w:cs="Times New Roman"/>
            <w:noProof/>
            <w:webHidden/>
            <w:rPrChange w:id="159"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1" w:author="Okot" w:date="2020-03-24T11:32:00Z">
            <w:rPr>
              <w:noProof/>
              <w:webHidden/>
            </w:rPr>
          </w:rPrChange>
        </w:rPr>
        <w:fldChar w:fldCharType="separate"/>
      </w:r>
      <w:ins w:id="162" w:author="Okot" w:date="2020-03-24T11:31:00Z">
        <w:r w:rsidRPr="008E0CED">
          <w:rPr>
            <w:rFonts w:ascii="Times New Roman" w:hAnsi="Times New Roman" w:cs="Times New Roman"/>
            <w:noProof/>
            <w:webHidden/>
            <w:rPrChange w:id="163" w:author="Okot" w:date="2020-03-24T11:32:00Z">
              <w:rPr>
                <w:noProof/>
                <w:webHidden/>
              </w:rPr>
            </w:rPrChange>
          </w:rPr>
          <w:t>11</w:t>
        </w:r>
        <w:r w:rsidRPr="008E0CED">
          <w:rPr>
            <w:rFonts w:ascii="Times New Roman" w:hAnsi="Times New Roman" w:cs="Times New Roman"/>
            <w:noProof/>
            <w:webHidden/>
            <w:rPrChange w:id="164" w:author="Okot" w:date="2020-03-24T11:32:00Z">
              <w:rPr>
                <w:noProof/>
                <w:webHidden/>
              </w:rPr>
            </w:rPrChange>
          </w:rPr>
          <w:fldChar w:fldCharType="end"/>
        </w:r>
        <w:r w:rsidRPr="008E0CED">
          <w:rPr>
            <w:rStyle w:val="Hipercze"/>
            <w:rFonts w:ascii="Times New Roman" w:eastAsiaTheme="minorEastAsia" w:hAnsi="Times New Roman" w:cs="Times New Roman"/>
            <w:noProof/>
            <w:rPrChange w:id="165"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6" w:author="Okot" w:date="2020-03-24T11:31:00Z"/>
          <w:rFonts w:ascii="Times New Roman" w:eastAsiaTheme="minorEastAsia" w:hAnsi="Times New Roman" w:cs="Times New Roman"/>
          <w:b w:val="0"/>
          <w:bCs w:val="0"/>
          <w:noProof/>
          <w:sz w:val="24"/>
          <w:szCs w:val="24"/>
          <w:lang w:eastAsia="pl-PL"/>
          <w:rPrChange w:id="167" w:author="Okot" w:date="2020-03-24T11:32:00Z">
            <w:rPr>
              <w:ins w:id="168" w:author="Okot" w:date="2020-03-24T11:31:00Z"/>
              <w:rFonts w:eastAsiaTheme="minorEastAsia" w:cstheme="minorBidi"/>
              <w:b w:val="0"/>
              <w:bCs w:val="0"/>
              <w:noProof/>
              <w:sz w:val="22"/>
              <w:szCs w:val="22"/>
              <w:lang w:eastAsia="pl-PL"/>
            </w:rPr>
          </w:rPrChange>
        </w:rPr>
      </w:pPr>
      <w:ins w:id="169" w:author="Okot" w:date="2020-03-24T11:31:00Z">
        <w:r w:rsidRPr="008E0CED">
          <w:rPr>
            <w:rStyle w:val="Hipercze"/>
            <w:rFonts w:ascii="Times New Roman" w:eastAsiaTheme="minorEastAsia" w:hAnsi="Times New Roman" w:cs="Times New Roman"/>
            <w:noProof/>
            <w:sz w:val="24"/>
            <w:szCs w:val="24"/>
            <w:rPrChange w:id="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6" w:author="Okot" w:date="2020-03-24T11:32:00Z">
              <w:rPr>
                <w:noProof/>
                <w:webHidden/>
              </w:rPr>
            </w:rPrChange>
          </w:rPr>
          <w:tab/>
        </w:r>
        <w:r w:rsidRPr="008E0CED">
          <w:rPr>
            <w:rFonts w:ascii="Times New Roman" w:hAnsi="Times New Roman" w:cs="Times New Roman"/>
            <w:noProof/>
            <w:webHidden/>
            <w:sz w:val="24"/>
            <w:szCs w:val="24"/>
            <w:rPrChange w:id="177" w:author="Okot" w:date="2020-03-24T11:32:00Z">
              <w:rPr>
                <w:noProof/>
                <w:webHidden/>
              </w:rPr>
            </w:rPrChange>
          </w:rPr>
          <w:fldChar w:fldCharType="begin"/>
        </w:r>
        <w:r w:rsidRPr="008E0CED">
          <w:rPr>
            <w:rFonts w:ascii="Times New Roman" w:hAnsi="Times New Roman" w:cs="Times New Roman"/>
            <w:noProof/>
            <w:webHidden/>
            <w:sz w:val="24"/>
            <w:szCs w:val="24"/>
            <w:rPrChange w:id="178"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0" w:author="Okot" w:date="2020-03-24T11:32:00Z">
            <w:rPr>
              <w:noProof/>
              <w:webHidden/>
            </w:rPr>
          </w:rPrChange>
        </w:rPr>
        <w:fldChar w:fldCharType="separate"/>
      </w:r>
      <w:ins w:id="181" w:author="Okot" w:date="2020-03-24T11:31:00Z">
        <w:r w:rsidRPr="008E0CED">
          <w:rPr>
            <w:rFonts w:ascii="Times New Roman" w:hAnsi="Times New Roman" w:cs="Times New Roman"/>
            <w:noProof/>
            <w:webHidden/>
            <w:sz w:val="24"/>
            <w:szCs w:val="24"/>
            <w:rPrChange w:id="182" w:author="Okot" w:date="2020-03-24T11:32:00Z">
              <w:rPr>
                <w:noProof/>
                <w:webHidden/>
              </w:rPr>
            </w:rPrChange>
          </w:rPr>
          <w:t>11</w:t>
        </w:r>
        <w:r w:rsidRPr="008E0CED">
          <w:rPr>
            <w:rFonts w:ascii="Times New Roman" w:hAnsi="Times New Roman" w:cs="Times New Roman"/>
            <w:noProof/>
            <w:webHidden/>
            <w:sz w:val="24"/>
            <w:szCs w:val="24"/>
            <w:rPrChange w:id="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4"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5" w:author="Okot" w:date="2020-03-24T11:31:00Z"/>
          <w:rFonts w:ascii="Times New Roman" w:eastAsiaTheme="minorEastAsia" w:hAnsi="Times New Roman" w:cs="Times New Roman"/>
          <w:b w:val="0"/>
          <w:bCs w:val="0"/>
          <w:noProof/>
          <w:sz w:val="24"/>
          <w:szCs w:val="24"/>
          <w:lang w:eastAsia="pl-PL"/>
          <w:rPrChange w:id="186" w:author="Okot" w:date="2020-03-24T11:32:00Z">
            <w:rPr>
              <w:ins w:id="187" w:author="Okot" w:date="2020-03-24T11:31:00Z"/>
              <w:rFonts w:eastAsiaTheme="minorEastAsia" w:cstheme="minorBidi"/>
              <w:b w:val="0"/>
              <w:bCs w:val="0"/>
              <w:noProof/>
              <w:sz w:val="22"/>
              <w:szCs w:val="22"/>
              <w:lang w:eastAsia="pl-PL"/>
            </w:rPr>
          </w:rPrChange>
        </w:rPr>
      </w:pPr>
      <w:ins w:id="188" w:author="Okot" w:date="2020-03-24T11:31:00Z">
        <w:r w:rsidRPr="008E0CED">
          <w:rPr>
            <w:rStyle w:val="Hipercze"/>
            <w:rFonts w:ascii="Times New Roman" w:eastAsiaTheme="minorEastAsia" w:hAnsi="Times New Roman" w:cs="Times New Roman"/>
            <w:noProof/>
            <w:sz w:val="24"/>
            <w:szCs w:val="24"/>
            <w:rPrChange w:id="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5" w:author="Okot" w:date="2020-03-24T11:32:00Z">
              <w:rPr>
                <w:noProof/>
                <w:webHidden/>
              </w:rPr>
            </w:rPrChange>
          </w:rPr>
          <w:tab/>
        </w:r>
        <w:r w:rsidRPr="008E0CED">
          <w:rPr>
            <w:rFonts w:ascii="Times New Roman" w:hAnsi="Times New Roman" w:cs="Times New Roman"/>
            <w:noProof/>
            <w:webHidden/>
            <w:sz w:val="24"/>
            <w:szCs w:val="24"/>
            <w:rPrChange w:id="196" w:author="Okot" w:date="2020-03-24T11:32:00Z">
              <w:rPr>
                <w:noProof/>
                <w:webHidden/>
              </w:rPr>
            </w:rPrChange>
          </w:rPr>
          <w:fldChar w:fldCharType="begin"/>
        </w:r>
        <w:r w:rsidRPr="008E0CED">
          <w:rPr>
            <w:rFonts w:ascii="Times New Roman" w:hAnsi="Times New Roman" w:cs="Times New Roman"/>
            <w:noProof/>
            <w:webHidden/>
            <w:sz w:val="24"/>
            <w:szCs w:val="24"/>
            <w:rPrChange w:id="197"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9" w:author="Okot" w:date="2020-03-24T11:32:00Z">
            <w:rPr>
              <w:noProof/>
              <w:webHidden/>
            </w:rPr>
          </w:rPrChange>
        </w:rPr>
        <w:fldChar w:fldCharType="separate"/>
      </w:r>
      <w:ins w:id="200" w:author="Okot" w:date="2020-03-24T11:31:00Z">
        <w:r w:rsidRPr="008E0CED">
          <w:rPr>
            <w:rFonts w:ascii="Times New Roman" w:hAnsi="Times New Roman" w:cs="Times New Roman"/>
            <w:noProof/>
            <w:webHidden/>
            <w:sz w:val="24"/>
            <w:szCs w:val="24"/>
            <w:rPrChange w:id="201" w:author="Okot" w:date="2020-03-24T11:32:00Z">
              <w:rPr>
                <w:noProof/>
                <w:webHidden/>
              </w:rPr>
            </w:rPrChange>
          </w:rPr>
          <w:t>16</w:t>
        </w:r>
        <w:r w:rsidRPr="008E0CED">
          <w:rPr>
            <w:rFonts w:ascii="Times New Roman" w:hAnsi="Times New Roman" w:cs="Times New Roman"/>
            <w:noProof/>
            <w:webHidden/>
            <w:sz w:val="24"/>
            <w:szCs w:val="24"/>
            <w:rPrChange w:id="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3"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4" w:author="Okot" w:date="2020-03-24T11:31:00Z"/>
          <w:rFonts w:ascii="Times New Roman" w:eastAsiaTheme="minorEastAsia" w:hAnsi="Times New Roman" w:cs="Times New Roman"/>
          <w:b w:val="0"/>
          <w:bCs w:val="0"/>
          <w:caps w:val="0"/>
          <w:noProof/>
          <w:lang w:eastAsia="pl-PL"/>
          <w:rPrChange w:id="205" w:author="Okot" w:date="2020-03-24T11:32:00Z">
            <w:rPr>
              <w:ins w:id="206" w:author="Okot" w:date="2020-03-24T11:31:00Z"/>
              <w:rFonts w:asciiTheme="minorHAnsi" w:eastAsiaTheme="minorEastAsia" w:hAnsiTheme="minorHAnsi" w:cstheme="minorBidi"/>
              <w:b w:val="0"/>
              <w:bCs w:val="0"/>
              <w:caps w:val="0"/>
              <w:noProof/>
              <w:sz w:val="22"/>
              <w:szCs w:val="22"/>
              <w:lang w:eastAsia="pl-PL"/>
            </w:rPr>
          </w:rPrChange>
        </w:rPr>
      </w:pPr>
      <w:ins w:id="207" w:author="Okot" w:date="2020-03-24T11:31:00Z">
        <w:r w:rsidRPr="008E0CED">
          <w:rPr>
            <w:rStyle w:val="Hipercze"/>
            <w:rFonts w:ascii="Times New Roman" w:eastAsiaTheme="minorEastAsia" w:hAnsi="Times New Roman" w:cs="Times New Roman"/>
            <w:noProof/>
            <w:rPrChange w:id="2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0"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4" w:author="Okot" w:date="2020-03-24T11:32:00Z">
              <w:rPr>
                <w:noProof/>
                <w:webHidden/>
              </w:rPr>
            </w:rPrChange>
          </w:rPr>
          <w:tab/>
        </w:r>
        <w:r w:rsidRPr="008E0CED">
          <w:rPr>
            <w:rFonts w:ascii="Times New Roman" w:hAnsi="Times New Roman" w:cs="Times New Roman"/>
            <w:noProof/>
            <w:webHidden/>
            <w:rPrChange w:id="215" w:author="Okot" w:date="2020-03-24T11:32:00Z">
              <w:rPr>
                <w:noProof/>
                <w:webHidden/>
              </w:rPr>
            </w:rPrChange>
          </w:rPr>
          <w:fldChar w:fldCharType="begin"/>
        </w:r>
        <w:r w:rsidRPr="008E0CED">
          <w:rPr>
            <w:rFonts w:ascii="Times New Roman" w:hAnsi="Times New Roman" w:cs="Times New Roman"/>
            <w:noProof/>
            <w:webHidden/>
            <w:rPrChange w:id="216"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8" w:author="Okot" w:date="2020-03-24T11:32:00Z">
            <w:rPr>
              <w:noProof/>
              <w:webHidden/>
            </w:rPr>
          </w:rPrChange>
        </w:rPr>
        <w:fldChar w:fldCharType="separate"/>
      </w:r>
      <w:ins w:id="219" w:author="Okot" w:date="2020-03-24T11:31:00Z">
        <w:r w:rsidRPr="008E0CED">
          <w:rPr>
            <w:rFonts w:ascii="Times New Roman" w:hAnsi="Times New Roman" w:cs="Times New Roman"/>
            <w:noProof/>
            <w:webHidden/>
            <w:rPrChange w:id="220" w:author="Okot" w:date="2020-03-24T11:32:00Z">
              <w:rPr>
                <w:noProof/>
                <w:webHidden/>
              </w:rPr>
            </w:rPrChange>
          </w:rPr>
          <w:t>18</w:t>
        </w:r>
        <w:r w:rsidRPr="008E0CED">
          <w:rPr>
            <w:rFonts w:ascii="Times New Roman" w:hAnsi="Times New Roman" w:cs="Times New Roman"/>
            <w:noProof/>
            <w:webHidden/>
            <w:rPrChange w:id="221" w:author="Okot" w:date="2020-03-24T11:32:00Z">
              <w:rPr>
                <w:noProof/>
                <w:webHidden/>
              </w:rPr>
            </w:rPrChange>
          </w:rPr>
          <w:fldChar w:fldCharType="end"/>
        </w:r>
        <w:r w:rsidRPr="008E0CED">
          <w:rPr>
            <w:rStyle w:val="Hipercze"/>
            <w:rFonts w:ascii="Times New Roman" w:eastAsiaTheme="minorEastAsia" w:hAnsi="Times New Roman" w:cs="Times New Roman"/>
            <w:noProof/>
            <w:rPrChange w:id="222"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3" w:author="Okot" w:date="2020-03-24T11:31:00Z"/>
          <w:rFonts w:ascii="Times New Roman" w:eastAsiaTheme="minorEastAsia" w:hAnsi="Times New Roman" w:cs="Times New Roman"/>
          <w:b w:val="0"/>
          <w:bCs w:val="0"/>
          <w:noProof/>
          <w:sz w:val="24"/>
          <w:szCs w:val="24"/>
          <w:lang w:eastAsia="pl-PL"/>
          <w:rPrChange w:id="224" w:author="Okot" w:date="2020-03-24T11:32:00Z">
            <w:rPr>
              <w:ins w:id="225" w:author="Okot" w:date="2020-03-24T11:31:00Z"/>
              <w:rFonts w:eastAsiaTheme="minorEastAsia" w:cstheme="minorBidi"/>
              <w:b w:val="0"/>
              <w:bCs w:val="0"/>
              <w:noProof/>
              <w:sz w:val="22"/>
              <w:szCs w:val="22"/>
              <w:lang w:eastAsia="pl-PL"/>
            </w:rPr>
          </w:rPrChange>
        </w:rPr>
      </w:pPr>
      <w:ins w:id="226" w:author="Okot" w:date="2020-03-24T11:31:00Z">
        <w:r w:rsidRPr="008E0CED">
          <w:rPr>
            <w:rStyle w:val="Hipercze"/>
            <w:rFonts w:ascii="Times New Roman" w:eastAsiaTheme="minorEastAsia" w:hAnsi="Times New Roman" w:cs="Times New Roman"/>
            <w:noProof/>
            <w:sz w:val="24"/>
            <w:szCs w:val="24"/>
            <w:rPrChange w:id="2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3" w:author="Okot" w:date="2020-03-24T11:32:00Z">
              <w:rPr>
                <w:noProof/>
                <w:webHidden/>
              </w:rPr>
            </w:rPrChange>
          </w:rPr>
          <w:tab/>
        </w:r>
        <w:r w:rsidRPr="008E0CED">
          <w:rPr>
            <w:rFonts w:ascii="Times New Roman" w:hAnsi="Times New Roman" w:cs="Times New Roman"/>
            <w:noProof/>
            <w:webHidden/>
            <w:sz w:val="24"/>
            <w:szCs w:val="24"/>
            <w:rPrChange w:id="234" w:author="Okot" w:date="2020-03-24T11:32:00Z">
              <w:rPr>
                <w:noProof/>
                <w:webHidden/>
              </w:rPr>
            </w:rPrChange>
          </w:rPr>
          <w:fldChar w:fldCharType="begin"/>
        </w:r>
        <w:r w:rsidRPr="008E0CED">
          <w:rPr>
            <w:rFonts w:ascii="Times New Roman" w:hAnsi="Times New Roman" w:cs="Times New Roman"/>
            <w:noProof/>
            <w:webHidden/>
            <w:sz w:val="24"/>
            <w:szCs w:val="24"/>
            <w:rPrChange w:id="235"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7" w:author="Okot" w:date="2020-03-24T11:32:00Z">
            <w:rPr>
              <w:noProof/>
              <w:webHidden/>
            </w:rPr>
          </w:rPrChange>
        </w:rPr>
        <w:fldChar w:fldCharType="separate"/>
      </w:r>
      <w:ins w:id="238" w:author="Okot" w:date="2020-03-24T11:31:00Z">
        <w:r w:rsidRPr="008E0CED">
          <w:rPr>
            <w:rFonts w:ascii="Times New Roman" w:hAnsi="Times New Roman" w:cs="Times New Roman"/>
            <w:noProof/>
            <w:webHidden/>
            <w:sz w:val="24"/>
            <w:szCs w:val="24"/>
            <w:rPrChange w:id="239" w:author="Okot" w:date="2020-03-24T11:32:00Z">
              <w:rPr>
                <w:noProof/>
                <w:webHidden/>
              </w:rPr>
            </w:rPrChange>
          </w:rPr>
          <w:t>18</w:t>
        </w:r>
        <w:r w:rsidRPr="008E0CED">
          <w:rPr>
            <w:rFonts w:ascii="Times New Roman" w:hAnsi="Times New Roman" w:cs="Times New Roman"/>
            <w:noProof/>
            <w:webHidden/>
            <w:sz w:val="24"/>
            <w:szCs w:val="24"/>
            <w:rPrChange w:id="2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1"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2" w:author="Okot" w:date="2020-03-24T11:31:00Z"/>
          <w:rFonts w:ascii="Times New Roman" w:eastAsiaTheme="minorEastAsia" w:hAnsi="Times New Roman" w:cs="Times New Roman"/>
          <w:b w:val="0"/>
          <w:bCs w:val="0"/>
          <w:noProof/>
          <w:sz w:val="24"/>
          <w:szCs w:val="24"/>
          <w:lang w:eastAsia="pl-PL"/>
          <w:rPrChange w:id="243" w:author="Okot" w:date="2020-03-24T11:32:00Z">
            <w:rPr>
              <w:ins w:id="244" w:author="Okot" w:date="2020-03-24T11:31:00Z"/>
              <w:rFonts w:eastAsiaTheme="minorEastAsia" w:cstheme="minorBidi"/>
              <w:b w:val="0"/>
              <w:bCs w:val="0"/>
              <w:noProof/>
              <w:sz w:val="22"/>
              <w:szCs w:val="22"/>
              <w:lang w:eastAsia="pl-PL"/>
            </w:rPr>
          </w:rPrChange>
        </w:rPr>
      </w:pPr>
      <w:ins w:id="245" w:author="Okot" w:date="2020-03-24T11:31:00Z">
        <w:r w:rsidRPr="008E0CED">
          <w:rPr>
            <w:rStyle w:val="Hipercze"/>
            <w:rFonts w:ascii="Times New Roman" w:eastAsiaTheme="minorEastAsia" w:hAnsi="Times New Roman" w:cs="Times New Roman"/>
            <w:noProof/>
            <w:sz w:val="24"/>
            <w:szCs w:val="24"/>
            <w:rPrChange w:id="2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1" w:author="Okot" w:date="2020-03-24T11:32:00Z">
              <w:rPr>
                <w:noProof/>
                <w:webHidden/>
              </w:rPr>
            </w:rPrChange>
          </w:rPr>
          <w:tab/>
        </w:r>
        <w:r w:rsidRPr="008E0CED">
          <w:rPr>
            <w:rFonts w:ascii="Times New Roman" w:hAnsi="Times New Roman" w:cs="Times New Roman"/>
            <w:noProof/>
            <w:webHidden/>
            <w:sz w:val="24"/>
            <w:szCs w:val="24"/>
            <w:rPrChange w:id="252" w:author="Okot" w:date="2020-03-24T11:32:00Z">
              <w:rPr>
                <w:noProof/>
                <w:webHidden/>
              </w:rPr>
            </w:rPrChange>
          </w:rPr>
          <w:fldChar w:fldCharType="begin"/>
        </w:r>
        <w:r w:rsidRPr="008E0CED">
          <w:rPr>
            <w:rFonts w:ascii="Times New Roman" w:hAnsi="Times New Roman" w:cs="Times New Roman"/>
            <w:noProof/>
            <w:webHidden/>
            <w:sz w:val="24"/>
            <w:szCs w:val="24"/>
            <w:rPrChange w:id="253"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5" w:author="Okot" w:date="2020-03-24T11:32:00Z">
            <w:rPr>
              <w:noProof/>
              <w:webHidden/>
            </w:rPr>
          </w:rPrChange>
        </w:rPr>
        <w:fldChar w:fldCharType="separate"/>
      </w:r>
      <w:ins w:id="256" w:author="Okot" w:date="2020-03-24T11:31:00Z">
        <w:r w:rsidRPr="008E0CED">
          <w:rPr>
            <w:rFonts w:ascii="Times New Roman" w:hAnsi="Times New Roman" w:cs="Times New Roman"/>
            <w:noProof/>
            <w:webHidden/>
            <w:sz w:val="24"/>
            <w:szCs w:val="24"/>
            <w:rPrChange w:id="257" w:author="Okot" w:date="2020-03-24T11:32:00Z">
              <w:rPr>
                <w:noProof/>
                <w:webHidden/>
              </w:rPr>
            </w:rPrChange>
          </w:rPr>
          <w:t>18</w:t>
        </w:r>
        <w:r w:rsidRPr="008E0CED">
          <w:rPr>
            <w:rFonts w:ascii="Times New Roman" w:hAnsi="Times New Roman" w:cs="Times New Roman"/>
            <w:noProof/>
            <w:webHidden/>
            <w:sz w:val="24"/>
            <w:szCs w:val="24"/>
            <w:rPrChange w:id="2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0" w:author="Okot" w:date="2020-03-24T11:31:00Z"/>
          <w:rFonts w:ascii="Times New Roman" w:eastAsiaTheme="minorEastAsia" w:hAnsi="Times New Roman" w:cs="Times New Roman"/>
          <w:b w:val="0"/>
          <w:bCs w:val="0"/>
          <w:noProof/>
          <w:sz w:val="24"/>
          <w:szCs w:val="24"/>
          <w:lang w:eastAsia="pl-PL"/>
          <w:rPrChange w:id="261" w:author="Okot" w:date="2020-03-24T11:32:00Z">
            <w:rPr>
              <w:ins w:id="262" w:author="Okot" w:date="2020-03-24T11:31:00Z"/>
              <w:rFonts w:eastAsiaTheme="minorEastAsia" w:cstheme="minorBidi"/>
              <w:b w:val="0"/>
              <w:bCs w:val="0"/>
              <w:noProof/>
              <w:sz w:val="22"/>
              <w:szCs w:val="22"/>
              <w:lang w:eastAsia="pl-PL"/>
            </w:rPr>
          </w:rPrChange>
        </w:rPr>
      </w:pPr>
      <w:ins w:id="263" w:author="Okot" w:date="2020-03-24T11:31:00Z">
        <w:r w:rsidRPr="008E0CED">
          <w:rPr>
            <w:rStyle w:val="Hipercze"/>
            <w:rFonts w:ascii="Times New Roman" w:eastAsiaTheme="minorEastAsia" w:hAnsi="Times New Roman" w:cs="Times New Roman"/>
            <w:noProof/>
            <w:sz w:val="24"/>
            <w:szCs w:val="24"/>
            <w:rPrChange w:id="2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6"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0" w:author="Okot" w:date="2020-03-24T11:32:00Z">
              <w:rPr>
                <w:noProof/>
                <w:webHidden/>
              </w:rPr>
            </w:rPrChange>
          </w:rPr>
          <w:tab/>
        </w:r>
        <w:r w:rsidRPr="008E0CED">
          <w:rPr>
            <w:rFonts w:ascii="Times New Roman" w:hAnsi="Times New Roman" w:cs="Times New Roman"/>
            <w:noProof/>
            <w:webHidden/>
            <w:sz w:val="24"/>
            <w:szCs w:val="24"/>
            <w:rPrChange w:id="271" w:author="Okot" w:date="2020-03-24T11:32:00Z">
              <w:rPr>
                <w:noProof/>
                <w:webHidden/>
              </w:rPr>
            </w:rPrChange>
          </w:rPr>
          <w:fldChar w:fldCharType="begin"/>
        </w:r>
        <w:r w:rsidRPr="008E0CED">
          <w:rPr>
            <w:rFonts w:ascii="Times New Roman" w:hAnsi="Times New Roman" w:cs="Times New Roman"/>
            <w:noProof/>
            <w:webHidden/>
            <w:sz w:val="24"/>
            <w:szCs w:val="24"/>
            <w:rPrChange w:id="272"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4" w:author="Okot" w:date="2020-03-24T11:32:00Z">
            <w:rPr>
              <w:noProof/>
              <w:webHidden/>
            </w:rPr>
          </w:rPrChange>
        </w:rPr>
        <w:fldChar w:fldCharType="separate"/>
      </w:r>
      <w:ins w:id="275" w:author="Okot" w:date="2020-03-24T11:31:00Z">
        <w:r w:rsidRPr="008E0CED">
          <w:rPr>
            <w:rFonts w:ascii="Times New Roman" w:hAnsi="Times New Roman" w:cs="Times New Roman"/>
            <w:noProof/>
            <w:webHidden/>
            <w:sz w:val="24"/>
            <w:szCs w:val="24"/>
            <w:rPrChange w:id="276" w:author="Okot" w:date="2020-03-24T11:32:00Z">
              <w:rPr>
                <w:noProof/>
                <w:webHidden/>
              </w:rPr>
            </w:rPrChange>
          </w:rPr>
          <w:t>23</w:t>
        </w:r>
        <w:r w:rsidRPr="008E0CED">
          <w:rPr>
            <w:rFonts w:ascii="Times New Roman" w:hAnsi="Times New Roman" w:cs="Times New Roman"/>
            <w:noProof/>
            <w:webHidden/>
            <w:sz w:val="24"/>
            <w:szCs w:val="24"/>
            <w:rPrChange w:id="2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8"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79" w:author="Okot" w:date="2020-03-24T11:31:00Z"/>
          <w:rFonts w:ascii="Times New Roman" w:eastAsiaTheme="minorEastAsia" w:hAnsi="Times New Roman" w:cs="Times New Roman"/>
          <w:b w:val="0"/>
          <w:bCs w:val="0"/>
          <w:noProof/>
          <w:sz w:val="24"/>
          <w:szCs w:val="24"/>
          <w:lang w:eastAsia="pl-PL"/>
          <w:rPrChange w:id="280" w:author="Okot" w:date="2020-03-24T11:32:00Z">
            <w:rPr>
              <w:ins w:id="281" w:author="Okot" w:date="2020-03-24T11:31:00Z"/>
              <w:rFonts w:eastAsiaTheme="minorEastAsia" w:cstheme="minorBidi"/>
              <w:b w:val="0"/>
              <w:bCs w:val="0"/>
              <w:noProof/>
              <w:sz w:val="22"/>
              <w:szCs w:val="22"/>
              <w:lang w:eastAsia="pl-PL"/>
            </w:rPr>
          </w:rPrChange>
        </w:rPr>
      </w:pPr>
      <w:ins w:id="282" w:author="Okot" w:date="2020-03-24T11:31:00Z">
        <w:r w:rsidRPr="008E0CED">
          <w:rPr>
            <w:rStyle w:val="Hipercze"/>
            <w:rFonts w:ascii="Times New Roman" w:eastAsiaTheme="minorEastAsia" w:hAnsi="Times New Roman" w:cs="Times New Roman"/>
            <w:noProof/>
            <w:sz w:val="24"/>
            <w:szCs w:val="24"/>
            <w:rPrChange w:id="2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5"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8" w:author="Okot" w:date="2020-03-24T11:32:00Z">
              <w:rPr>
                <w:noProof/>
                <w:webHidden/>
              </w:rPr>
            </w:rPrChange>
          </w:rPr>
          <w:tab/>
        </w:r>
        <w:r w:rsidRPr="008E0CED">
          <w:rPr>
            <w:rFonts w:ascii="Times New Roman" w:hAnsi="Times New Roman" w:cs="Times New Roman"/>
            <w:noProof/>
            <w:webHidden/>
            <w:sz w:val="24"/>
            <w:szCs w:val="24"/>
            <w:rPrChange w:id="289" w:author="Okot" w:date="2020-03-24T11:32:00Z">
              <w:rPr>
                <w:noProof/>
                <w:webHidden/>
              </w:rPr>
            </w:rPrChange>
          </w:rPr>
          <w:fldChar w:fldCharType="begin"/>
        </w:r>
        <w:r w:rsidRPr="008E0CED">
          <w:rPr>
            <w:rFonts w:ascii="Times New Roman" w:hAnsi="Times New Roman" w:cs="Times New Roman"/>
            <w:noProof/>
            <w:webHidden/>
            <w:sz w:val="24"/>
            <w:szCs w:val="24"/>
            <w:rPrChange w:id="290"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2" w:author="Okot" w:date="2020-03-24T11:32:00Z">
            <w:rPr>
              <w:noProof/>
              <w:webHidden/>
            </w:rPr>
          </w:rPrChange>
        </w:rPr>
        <w:fldChar w:fldCharType="separate"/>
      </w:r>
      <w:ins w:id="293" w:author="Okot" w:date="2020-03-24T11:31:00Z">
        <w:r w:rsidRPr="008E0CED">
          <w:rPr>
            <w:rFonts w:ascii="Times New Roman" w:hAnsi="Times New Roman" w:cs="Times New Roman"/>
            <w:noProof/>
            <w:webHidden/>
            <w:sz w:val="24"/>
            <w:szCs w:val="24"/>
            <w:rPrChange w:id="294" w:author="Okot" w:date="2020-03-24T11:32:00Z">
              <w:rPr>
                <w:noProof/>
                <w:webHidden/>
              </w:rPr>
            </w:rPrChange>
          </w:rPr>
          <w:t>26</w:t>
        </w:r>
        <w:r w:rsidRPr="008E0CED">
          <w:rPr>
            <w:rFonts w:ascii="Times New Roman" w:hAnsi="Times New Roman" w:cs="Times New Roman"/>
            <w:noProof/>
            <w:webHidden/>
            <w:sz w:val="24"/>
            <w:szCs w:val="24"/>
            <w:rPrChange w:id="2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6"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7" w:author="Okot" w:date="2020-03-24T11:31:00Z"/>
          <w:rFonts w:ascii="Times New Roman" w:eastAsiaTheme="minorEastAsia" w:hAnsi="Times New Roman" w:cs="Times New Roman"/>
          <w:b w:val="0"/>
          <w:bCs w:val="0"/>
          <w:noProof/>
          <w:sz w:val="24"/>
          <w:szCs w:val="24"/>
          <w:lang w:eastAsia="pl-PL"/>
          <w:rPrChange w:id="298" w:author="Okot" w:date="2020-03-24T11:32:00Z">
            <w:rPr>
              <w:ins w:id="299" w:author="Okot" w:date="2020-03-24T11:31:00Z"/>
              <w:rFonts w:eastAsiaTheme="minorEastAsia" w:cstheme="minorBidi"/>
              <w:b w:val="0"/>
              <w:bCs w:val="0"/>
              <w:noProof/>
              <w:sz w:val="22"/>
              <w:szCs w:val="22"/>
              <w:lang w:eastAsia="pl-PL"/>
            </w:rPr>
          </w:rPrChange>
        </w:rPr>
      </w:pPr>
      <w:ins w:id="300" w:author="Okot" w:date="2020-03-24T11:31:00Z">
        <w:r w:rsidRPr="008E0CED">
          <w:rPr>
            <w:rStyle w:val="Hipercze"/>
            <w:rFonts w:ascii="Times New Roman" w:eastAsiaTheme="minorEastAsia" w:hAnsi="Times New Roman" w:cs="Times New Roman"/>
            <w:noProof/>
            <w:sz w:val="24"/>
            <w:szCs w:val="24"/>
            <w:rPrChange w:id="3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3"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6" w:author="Okot" w:date="2020-03-24T11:32:00Z">
              <w:rPr>
                <w:noProof/>
                <w:webHidden/>
              </w:rPr>
            </w:rPrChange>
          </w:rPr>
          <w:tab/>
        </w:r>
        <w:r w:rsidRPr="008E0CED">
          <w:rPr>
            <w:rFonts w:ascii="Times New Roman" w:hAnsi="Times New Roman" w:cs="Times New Roman"/>
            <w:noProof/>
            <w:webHidden/>
            <w:sz w:val="24"/>
            <w:szCs w:val="24"/>
            <w:rPrChange w:id="307" w:author="Okot" w:date="2020-03-24T11:32:00Z">
              <w:rPr>
                <w:noProof/>
                <w:webHidden/>
              </w:rPr>
            </w:rPrChange>
          </w:rPr>
          <w:fldChar w:fldCharType="begin"/>
        </w:r>
        <w:r w:rsidRPr="008E0CED">
          <w:rPr>
            <w:rFonts w:ascii="Times New Roman" w:hAnsi="Times New Roman" w:cs="Times New Roman"/>
            <w:noProof/>
            <w:webHidden/>
            <w:sz w:val="24"/>
            <w:szCs w:val="24"/>
            <w:rPrChange w:id="308"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0" w:author="Okot" w:date="2020-03-24T11:32:00Z">
            <w:rPr>
              <w:noProof/>
              <w:webHidden/>
            </w:rPr>
          </w:rPrChange>
        </w:rPr>
        <w:fldChar w:fldCharType="separate"/>
      </w:r>
      <w:ins w:id="311" w:author="Okot" w:date="2020-03-24T11:31:00Z">
        <w:r w:rsidRPr="008E0CED">
          <w:rPr>
            <w:rFonts w:ascii="Times New Roman" w:hAnsi="Times New Roman" w:cs="Times New Roman"/>
            <w:noProof/>
            <w:webHidden/>
            <w:sz w:val="24"/>
            <w:szCs w:val="24"/>
            <w:rPrChange w:id="312" w:author="Okot" w:date="2020-03-24T11:32:00Z">
              <w:rPr>
                <w:noProof/>
                <w:webHidden/>
              </w:rPr>
            </w:rPrChange>
          </w:rPr>
          <w:t>29</w:t>
        </w:r>
        <w:r w:rsidRPr="008E0CED">
          <w:rPr>
            <w:rFonts w:ascii="Times New Roman" w:hAnsi="Times New Roman" w:cs="Times New Roman"/>
            <w:noProof/>
            <w:webHidden/>
            <w:sz w:val="24"/>
            <w:szCs w:val="24"/>
            <w:rPrChange w:id="3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4"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5" w:author="Okot" w:date="2020-03-24T11:31:00Z"/>
          <w:rFonts w:ascii="Times New Roman" w:eastAsiaTheme="minorEastAsia" w:hAnsi="Times New Roman" w:cs="Times New Roman"/>
          <w:b w:val="0"/>
          <w:bCs w:val="0"/>
          <w:noProof/>
          <w:sz w:val="24"/>
          <w:szCs w:val="24"/>
          <w:lang w:eastAsia="pl-PL"/>
          <w:rPrChange w:id="316" w:author="Okot" w:date="2020-03-24T11:32:00Z">
            <w:rPr>
              <w:ins w:id="317" w:author="Okot" w:date="2020-03-24T11:31:00Z"/>
              <w:rFonts w:eastAsiaTheme="minorEastAsia" w:cstheme="minorBidi"/>
              <w:b w:val="0"/>
              <w:bCs w:val="0"/>
              <w:noProof/>
              <w:sz w:val="22"/>
              <w:szCs w:val="22"/>
              <w:lang w:eastAsia="pl-PL"/>
            </w:rPr>
          </w:rPrChange>
        </w:rPr>
      </w:pPr>
      <w:ins w:id="318" w:author="Okot" w:date="2020-03-24T11:31:00Z">
        <w:r w:rsidRPr="008E0CED">
          <w:rPr>
            <w:rStyle w:val="Hipercze"/>
            <w:rFonts w:ascii="Times New Roman" w:eastAsiaTheme="minorEastAsia" w:hAnsi="Times New Roman" w:cs="Times New Roman"/>
            <w:noProof/>
            <w:sz w:val="24"/>
            <w:szCs w:val="24"/>
            <w:rPrChange w:id="3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1"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4" w:author="Okot" w:date="2020-03-24T11:32:00Z">
              <w:rPr>
                <w:noProof/>
                <w:webHidden/>
              </w:rPr>
            </w:rPrChange>
          </w:rPr>
          <w:tab/>
        </w:r>
        <w:r w:rsidRPr="008E0CED">
          <w:rPr>
            <w:rFonts w:ascii="Times New Roman" w:hAnsi="Times New Roman" w:cs="Times New Roman"/>
            <w:noProof/>
            <w:webHidden/>
            <w:sz w:val="24"/>
            <w:szCs w:val="24"/>
            <w:rPrChange w:id="325" w:author="Okot" w:date="2020-03-24T11:32:00Z">
              <w:rPr>
                <w:noProof/>
                <w:webHidden/>
              </w:rPr>
            </w:rPrChange>
          </w:rPr>
          <w:fldChar w:fldCharType="begin"/>
        </w:r>
        <w:r w:rsidRPr="008E0CED">
          <w:rPr>
            <w:rFonts w:ascii="Times New Roman" w:hAnsi="Times New Roman" w:cs="Times New Roman"/>
            <w:noProof/>
            <w:webHidden/>
            <w:sz w:val="24"/>
            <w:szCs w:val="24"/>
            <w:rPrChange w:id="326"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8" w:author="Okot" w:date="2020-03-24T11:32:00Z">
            <w:rPr>
              <w:noProof/>
              <w:webHidden/>
            </w:rPr>
          </w:rPrChange>
        </w:rPr>
        <w:fldChar w:fldCharType="separate"/>
      </w:r>
      <w:ins w:id="329" w:author="Okot" w:date="2020-03-24T11:31:00Z">
        <w:r w:rsidRPr="008E0CED">
          <w:rPr>
            <w:rFonts w:ascii="Times New Roman" w:hAnsi="Times New Roman" w:cs="Times New Roman"/>
            <w:noProof/>
            <w:webHidden/>
            <w:sz w:val="24"/>
            <w:szCs w:val="24"/>
            <w:rPrChange w:id="330" w:author="Okot" w:date="2020-03-24T11:32:00Z">
              <w:rPr>
                <w:noProof/>
                <w:webHidden/>
              </w:rPr>
            </w:rPrChange>
          </w:rPr>
          <w:t>31</w:t>
        </w:r>
        <w:r w:rsidRPr="008E0CED">
          <w:rPr>
            <w:rFonts w:ascii="Times New Roman" w:hAnsi="Times New Roman" w:cs="Times New Roman"/>
            <w:noProof/>
            <w:webHidden/>
            <w:sz w:val="24"/>
            <w:szCs w:val="24"/>
            <w:rPrChange w:id="3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2"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3" w:author="Okot" w:date="2020-03-24T11:31:00Z"/>
          <w:rFonts w:ascii="Times New Roman" w:eastAsiaTheme="minorEastAsia" w:hAnsi="Times New Roman" w:cs="Times New Roman"/>
          <w:b w:val="0"/>
          <w:bCs w:val="0"/>
          <w:noProof/>
          <w:sz w:val="24"/>
          <w:szCs w:val="24"/>
          <w:lang w:eastAsia="pl-PL"/>
          <w:rPrChange w:id="334" w:author="Okot" w:date="2020-03-24T11:32:00Z">
            <w:rPr>
              <w:ins w:id="335" w:author="Okot" w:date="2020-03-24T11:31:00Z"/>
              <w:rFonts w:eastAsiaTheme="minorEastAsia" w:cstheme="minorBidi"/>
              <w:b w:val="0"/>
              <w:bCs w:val="0"/>
              <w:noProof/>
              <w:sz w:val="22"/>
              <w:szCs w:val="22"/>
              <w:lang w:eastAsia="pl-PL"/>
            </w:rPr>
          </w:rPrChange>
        </w:rPr>
      </w:pPr>
      <w:ins w:id="336" w:author="Okot" w:date="2020-03-24T11:31:00Z">
        <w:r w:rsidRPr="008E0CED">
          <w:rPr>
            <w:rStyle w:val="Hipercze"/>
            <w:rFonts w:ascii="Times New Roman" w:eastAsiaTheme="minorEastAsia" w:hAnsi="Times New Roman" w:cs="Times New Roman"/>
            <w:noProof/>
            <w:sz w:val="24"/>
            <w:szCs w:val="24"/>
            <w:rPrChange w:id="3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39"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2" w:author="Okot" w:date="2020-03-24T11:32:00Z">
              <w:rPr>
                <w:noProof/>
                <w:webHidden/>
              </w:rPr>
            </w:rPrChange>
          </w:rPr>
          <w:tab/>
        </w:r>
        <w:r w:rsidRPr="008E0CED">
          <w:rPr>
            <w:rFonts w:ascii="Times New Roman" w:hAnsi="Times New Roman" w:cs="Times New Roman"/>
            <w:noProof/>
            <w:webHidden/>
            <w:sz w:val="24"/>
            <w:szCs w:val="24"/>
            <w:rPrChange w:id="343" w:author="Okot" w:date="2020-03-24T11:32:00Z">
              <w:rPr>
                <w:noProof/>
                <w:webHidden/>
              </w:rPr>
            </w:rPrChange>
          </w:rPr>
          <w:fldChar w:fldCharType="begin"/>
        </w:r>
        <w:r w:rsidRPr="008E0CED">
          <w:rPr>
            <w:rFonts w:ascii="Times New Roman" w:hAnsi="Times New Roman" w:cs="Times New Roman"/>
            <w:noProof/>
            <w:webHidden/>
            <w:sz w:val="24"/>
            <w:szCs w:val="24"/>
            <w:rPrChange w:id="344"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6" w:author="Okot" w:date="2020-03-24T11:32:00Z">
            <w:rPr>
              <w:noProof/>
              <w:webHidden/>
            </w:rPr>
          </w:rPrChange>
        </w:rPr>
        <w:fldChar w:fldCharType="separate"/>
      </w:r>
      <w:ins w:id="347" w:author="Okot" w:date="2020-03-24T11:31:00Z">
        <w:r w:rsidRPr="008E0CED">
          <w:rPr>
            <w:rFonts w:ascii="Times New Roman" w:hAnsi="Times New Roman" w:cs="Times New Roman"/>
            <w:noProof/>
            <w:webHidden/>
            <w:sz w:val="24"/>
            <w:szCs w:val="24"/>
            <w:rPrChange w:id="348" w:author="Okot" w:date="2020-03-24T11:32:00Z">
              <w:rPr>
                <w:noProof/>
                <w:webHidden/>
              </w:rPr>
            </w:rPrChange>
          </w:rPr>
          <w:t>33</w:t>
        </w:r>
        <w:r w:rsidRPr="008E0CED">
          <w:rPr>
            <w:rFonts w:ascii="Times New Roman" w:hAnsi="Times New Roman" w:cs="Times New Roman"/>
            <w:noProof/>
            <w:webHidden/>
            <w:sz w:val="24"/>
            <w:szCs w:val="24"/>
            <w:rPrChange w:id="3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0"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1" w:author="Okot" w:date="2020-03-24T11:31:00Z"/>
          <w:rFonts w:ascii="Times New Roman" w:eastAsiaTheme="minorEastAsia" w:hAnsi="Times New Roman" w:cs="Times New Roman"/>
          <w:b w:val="0"/>
          <w:bCs w:val="0"/>
          <w:noProof/>
          <w:sz w:val="24"/>
          <w:szCs w:val="24"/>
          <w:lang w:eastAsia="pl-PL"/>
          <w:rPrChange w:id="352" w:author="Okot" w:date="2020-03-24T11:32:00Z">
            <w:rPr>
              <w:ins w:id="353" w:author="Okot" w:date="2020-03-24T11:31:00Z"/>
              <w:rFonts w:eastAsiaTheme="minorEastAsia" w:cstheme="minorBidi"/>
              <w:b w:val="0"/>
              <w:bCs w:val="0"/>
              <w:noProof/>
              <w:sz w:val="22"/>
              <w:szCs w:val="22"/>
              <w:lang w:eastAsia="pl-PL"/>
            </w:rPr>
          </w:rPrChange>
        </w:rPr>
      </w:pPr>
      <w:ins w:id="354" w:author="Okot" w:date="2020-03-24T11:31:00Z">
        <w:r w:rsidRPr="008E0CED">
          <w:rPr>
            <w:rStyle w:val="Hipercze"/>
            <w:rFonts w:ascii="Times New Roman" w:eastAsiaTheme="minorEastAsia" w:hAnsi="Times New Roman" w:cs="Times New Roman"/>
            <w:noProof/>
            <w:sz w:val="24"/>
            <w:szCs w:val="24"/>
            <w:rPrChange w:id="3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7"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1" w:author="Okot" w:date="2020-03-24T11:32:00Z">
              <w:rPr>
                <w:noProof/>
                <w:webHidden/>
              </w:rPr>
            </w:rPrChange>
          </w:rPr>
          <w:tab/>
        </w:r>
        <w:r w:rsidRPr="008E0CED">
          <w:rPr>
            <w:rFonts w:ascii="Times New Roman" w:hAnsi="Times New Roman" w:cs="Times New Roman"/>
            <w:noProof/>
            <w:webHidden/>
            <w:sz w:val="24"/>
            <w:szCs w:val="24"/>
            <w:rPrChange w:id="362" w:author="Okot" w:date="2020-03-24T11:32:00Z">
              <w:rPr>
                <w:noProof/>
                <w:webHidden/>
              </w:rPr>
            </w:rPrChange>
          </w:rPr>
          <w:fldChar w:fldCharType="begin"/>
        </w:r>
        <w:r w:rsidRPr="008E0CED">
          <w:rPr>
            <w:rFonts w:ascii="Times New Roman" w:hAnsi="Times New Roman" w:cs="Times New Roman"/>
            <w:noProof/>
            <w:webHidden/>
            <w:sz w:val="24"/>
            <w:szCs w:val="24"/>
            <w:rPrChange w:id="363"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5" w:author="Okot" w:date="2020-03-24T11:32:00Z">
            <w:rPr>
              <w:noProof/>
              <w:webHidden/>
            </w:rPr>
          </w:rPrChange>
        </w:rPr>
        <w:fldChar w:fldCharType="separate"/>
      </w:r>
      <w:ins w:id="366" w:author="Okot" w:date="2020-03-24T11:31:00Z">
        <w:r w:rsidRPr="008E0CED">
          <w:rPr>
            <w:rFonts w:ascii="Times New Roman" w:hAnsi="Times New Roman" w:cs="Times New Roman"/>
            <w:noProof/>
            <w:webHidden/>
            <w:sz w:val="24"/>
            <w:szCs w:val="24"/>
            <w:rPrChange w:id="367" w:author="Okot" w:date="2020-03-24T11:32:00Z">
              <w:rPr>
                <w:noProof/>
                <w:webHidden/>
              </w:rPr>
            </w:rPrChange>
          </w:rPr>
          <w:t>35</w:t>
        </w:r>
        <w:r w:rsidRPr="008E0CED">
          <w:rPr>
            <w:rFonts w:ascii="Times New Roman" w:hAnsi="Times New Roman" w:cs="Times New Roman"/>
            <w:noProof/>
            <w:webHidden/>
            <w:sz w:val="24"/>
            <w:szCs w:val="24"/>
            <w:rPrChange w:id="3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69"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0" w:author="Okot" w:date="2020-03-24T11:31:00Z"/>
          <w:rFonts w:ascii="Times New Roman" w:eastAsiaTheme="minorEastAsia" w:hAnsi="Times New Roman" w:cs="Times New Roman"/>
          <w:b w:val="0"/>
          <w:bCs w:val="0"/>
          <w:noProof/>
          <w:sz w:val="24"/>
          <w:szCs w:val="24"/>
          <w:lang w:eastAsia="pl-PL"/>
          <w:rPrChange w:id="371" w:author="Okot" w:date="2020-03-24T11:32:00Z">
            <w:rPr>
              <w:ins w:id="372" w:author="Okot" w:date="2020-03-24T11:31:00Z"/>
              <w:rFonts w:eastAsiaTheme="minorEastAsia" w:cstheme="minorBidi"/>
              <w:b w:val="0"/>
              <w:bCs w:val="0"/>
              <w:noProof/>
              <w:sz w:val="22"/>
              <w:szCs w:val="22"/>
              <w:lang w:eastAsia="pl-PL"/>
            </w:rPr>
          </w:rPrChange>
        </w:rPr>
      </w:pPr>
      <w:ins w:id="373" w:author="Okot" w:date="2020-03-24T11:31:00Z">
        <w:r w:rsidRPr="008E0CED">
          <w:rPr>
            <w:rStyle w:val="Hipercze"/>
            <w:rFonts w:ascii="Times New Roman" w:eastAsiaTheme="minorEastAsia" w:hAnsi="Times New Roman" w:cs="Times New Roman"/>
            <w:noProof/>
            <w:sz w:val="24"/>
            <w:szCs w:val="24"/>
            <w:rPrChange w:id="3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6"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0" w:author="Okot" w:date="2020-03-24T11:32:00Z">
              <w:rPr>
                <w:noProof/>
                <w:webHidden/>
              </w:rPr>
            </w:rPrChange>
          </w:rPr>
          <w:tab/>
        </w:r>
        <w:r w:rsidRPr="008E0CED">
          <w:rPr>
            <w:rFonts w:ascii="Times New Roman" w:hAnsi="Times New Roman" w:cs="Times New Roman"/>
            <w:noProof/>
            <w:webHidden/>
            <w:sz w:val="24"/>
            <w:szCs w:val="24"/>
            <w:rPrChange w:id="381" w:author="Okot" w:date="2020-03-24T11:32:00Z">
              <w:rPr>
                <w:noProof/>
                <w:webHidden/>
              </w:rPr>
            </w:rPrChange>
          </w:rPr>
          <w:fldChar w:fldCharType="begin"/>
        </w:r>
        <w:r w:rsidRPr="008E0CED">
          <w:rPr>
            <w:rFonts w:ascii="Times New Roman" w:hAnsi="Times New Roman" w:cs="Times New Roman"/>
            <w:noProof/>
            <w:webHidden/>
            <w:sz w:val="24"/>
            <w:szCs w:val="24"/>
            <w:rPrChange w:id="382"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4" w:author="Okot" w:date="2020-03-24T11:32:00Z">
            <w:rPr>
              <w:noProof/>
              <w:webHidden/>
            </w:rPr>
          </w:rPrChange>
        </w:rPr>
        <w:fldChar w:fldCharType="separate"/>
      </w:r>
      <w:ins w:id="385" w:author="Okot" w:date="2020-03-24T11:31:00Z">
        <w:r w:rsidRPr="008E0CED">
          <w:rPr>
            <w:rFonts w:ascii="Times New Roman" w:hAnsi="Times New Roman" w:cs="Times New Roman"/>
            <w:noProof/>
            <w:webHidden/>
            <w:sz w:val="24"/>
            <w:szCs w:val="24"/>
            <w:rPrChange w:id="386" w:author="Okot" w:date="2020-03-24T11:32:00Z">
              <w:rPr>
                <w:noProof/>
                <w:webHidden/>
              </w:rPr>
            </w:rPrChange>
          </w:rPr>
          <w:t>38</w:t>
        </w:r>
        <w:r w:rsidRPr="008E0CED">
          <w:rPr>
            <w:rFonts w:ascii="Times New Roman" w:hAnsi="Times New Roman" w:cs="Times New Roman"/>
            <w:noProof/>
            <w:webHidden/>
            <w:sz w:val="24"/>
            <w:szCs w:val="24"/>
            <w:rPrChange w:id="3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8"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89" w:author="Okot" w:date="2020-03-24T11:31:00Z"/>
          <w:rFonts w:ascii="Times New Roman" w:eastAsiaTheme="minorEastAsia" w:hAnsi="Times New Roman" w:cs="Times New Roman"/>
          <w:b w:val="0"/>
          <w:bCs w:val="0"/>
          <w:noProof/>
          <w:sz w:val="24"/>
          <w:szCs w:val="24"/>
          <w:lang w:eastAsia="pl-PL"/>
          <w:rPrChange w:id="390" w:author="Okot" w:date="2020-03-24T11:32:00Z">
            <w:rPr>
              <w:ins w:id="391" w:author="Okot" w:date="2020-03-24T11:31:00Z"/>
              <w:rFonts w:eastAsiaTheme="minorEastAsia" w:cstheme="minorBidi"/>
              <w:b w:val="0"/>
              <w:bCs w:val="0"/>
              <w:noProof/>
              <w:sz w:val="22"/>
              <w:szCs w:val="22"/>
              <w:lang w:eastAsia="pl-PL"/>
            </w:rPr>
          </w:rPrChange>
        </w:rPr>
      </w:pPr>
      <w:ins w:id="392" w:author="Okot" w:date="2020-03-24T11:31:00Z">
        <w:r w:rsidRPr="008E0CED">
          <w:rPr>
            <w:rStyle w:val="Hipercze"/>
            <w:rFonts w:ascii="Times New Roman" w:eastAsiaTheme="minorEastAsia" w:hAnsi="Times New Roman" w:cs="Times New Roman"/>
            <w:noProof/>
            <w:sz w:val="24"/>
            <w:szCs w:val="24"/>
            <w:rPrChange w:id="3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5"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399" w:author="Okot" w:date="2020-03-24T11:32:00Z">
              <w:rPr>
                <w:noProof/>
                <w:webHidden/>
              </w:rPr>
            </w:rPrChange>
          </w:rPr>
          <w:tab/>
        </w:r>
        <w:r w:rsidRPr="008E0CED">
          <w:rPr>
            <w:rFonts w:ascii="Times New Roman" w:hAnsi="Times New Roman" w:cs="Times New Roman"/>
            <w:noProof/>
            <w:webHidden/>
            <w:sz w:val="24"/>
            <w:szCs w:val="24"/>
            <w:rPrChange w:id="400" w:author="Okot" w:date="2020-03-24T11:32:00Z">
              <w:rPr>
                <w:noProof/>
                <w:webHidden/>
              </w:rPr>
            </w:rPrChange>
          </w:rPr>
          <w:fldChar w:fldCharType="begin"/>
        </w:r>
        <w:r w:rsidRPr="008E0CED">
          <w:rPr>
            <w:rFonts w:ascii="Times New Roman" w:hAnsi="Times New Roman" w:cs="Times New Roman"/>
            <w:noProof/>
            <w:webHidden/>
            <w:sz w:val="24"/>
            <w:szCs w:val="24"/>
            <w:rPrChange w:id="401"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3" w:author="Okot" w:date="2020-03-24T11:32:00Z">
            <w:rPr>
              <w:noProof/>
              <w:webHidden/>
            </w:rPr>
          </w:rPrChange>
        </w:rPr>
        <w:fldChar w:fldCharType="separate"/>
      </w:r>
      <w:ins w:id="404" w:author="Okot" w:date="2020-03-24T11:31:00Z">
        <w:r w:rsidRPr="008E0CED">
          <w:rPr>
            <w:rFonts w:ascii="Times New Roman" w:hAnsi="Times New Roman" w:cs="Times New Roman"/>
            <w:noProof/>
            <w:webHidden/>
            <w:sz w:val="24"/>
            <w:szCs w:val="24"/>
            <w:rPrChange w:id="405" w:author="Okot" w:date="2020-03-24T11:32:00Z">
              <w:rPr>
                <w:noProof/>
                <w:webHidden/>
              </w:rPr>
            </w:rPrChange>
          </w:rPr>
          <w:t>39</w:t>
        </w:r>
        <w:r w:rsidRPr="008E0CED">
          <w:rPr>
            <w:rFonts w:ascii="Times New Roman" w:hAnsi="Times New Roman" w:cs="Times New Roman"/>
            <w:noProof/>
            <w:webHidden/>
            <w:sz w:val="24"/>
            <w:szCs w:val="24"/>
            <w:rPrChange w:id="4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7"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8" w:author="Okot" w:date="2020-03-24T11:31:00Z"/>
          <w:rFonts w:ascii="Times New Roman" w:eastAsiaTheme="minorEastAsia" w:hAnsi="Times New Roman" w:cs="Times New Roman"/>
          <w:b w:val="0"/>
          <w:bCs w:val="0"/>
          <w:noProof/>
          <w:sz w:val="24"/>
          <w:szCs w:val="24"/>
          <w:lang w:eastAsia="pl-PL"/>
          <w:rPrChange w:id="409" w:author="Okot" w:date="2020-03-24T11:32:00Z">
            <w:rPr>
              <w:ins w:id="410" w:author="Okot" w:date="2020-03-24T11:31:00Z"/>
              <w:rFonts w:eastAsiaTheme="minorEastAsia" w:cstheme="minorBidi"/>
              <w:b w:val="0"/>
              <w:bCs w:val="0"/>
              <w:noProof/>
              <w:sz w:val="22"/>
              <w:szCs w:val="22"/>
              <w:lang w:eastAsia="pl-PL"/>
            </w:rPr>
          </w:rPrChange>
        </w:rPr>
      </w:pPr>
      <w:ins w:id="411" w:author="Okot" w:date="2020-03-24T11:31:00Z">
        <w:r w:rsidRPr="008E0CED">
          <w:rPr>
            <w:rStyle w:val="Hipercze"/>
            <w:rFonts w:ascii="Times New Roman" w:eastAsiaTheme="minorEastAsia" w:hAnsi="Times New Roman" w:cs="Times New Roman"/>
            <w:noProof/>
            <w:sz w:val="24"/>
            <w:szCs w:val="24"/>
            <w:rPrChange w:id="4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4"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8" w:author="Okot" w:date="2020-03-24T11:32:00Z">
              <w:rPr>
                <w:noProof/>
                <w:webHidden/>
              </w:rPr>
            </w:rPrChange>
          </w:rPr>
          <w:tab/>
        </w:r>
        <w:r w:rsidRPr="008E0CED">
          <w:rPr>
            <w:rFonts w:ascii="Times New Roman" w:hAnsi="Times New Roman" w:cs="Times New Roman"/>
            <w:noProof/>
            <w:webHidden/>
            <w:sz w:val="24"/>
            <w:szCs w:val="24"/>
            <w:rPrChange w:id="419" w:author="Okot" w:date="2020-03-24T11:32:00Z">
              <w:rPr>
                <w:noProof/>
                <w:webHidden/>
              </w:rPr>
            </w:rPrChange>
          </w:rPr>
          <w:fldChar w:fldCharType="begin"/>
        </w:r>
        <w:r w:rsidRPr="008E0CED">
          <w:rPr>
            <w:rFonts w:ascii="Times New Roman" w:hAnsi="Times New Roman" w:cs="Times New Roman"/>
            <w:noProof/>
            <w:webHidden/>
            <w:sz w:val="24"/>
            <w:szCs w:val="24"/>
            <w:rPrChange w:id="420"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2" w:author="Okot" w:date="2020-03-24T11:32:00Z">
            <w:rPr>
              <w:noProof/>
              <w:webHidden/>
            </w:rPr>
          </w:rPrChange>
        </w:rPr>
        <w:fldChar w:fldCharType="separate"/>
      </w:r>
      <w:ins w:id="423" w:author="Okot" w:date="2020-03-24T11:31:00Z">
        <w:r w:rsidRPr="008E0CED">
          <w:rPr>
            <w:rFonts w:ascii="Times New Roman" w:hAnsi="Times New Roman" w:cs="Times New Roman"/>
            <w:noProof/>
            <w:webHidden/>
            <w:sz w:val="24"/>
            <w:szCs w:val="24"/>
            <w:rPrChange w:id="424" w:author="Okot" w:date="2020-03-24T11:32:00Z">
              <w:rPr>
                <w:noProof/>
                <w:webHidden/>
              </w:rPr>
            </w:rPrChange>
          </w:rPr>
          <w:t>39</w:t>
        </w:r>
        <w:r w:rsidRPr="008E0CED">
          <w:rPr>
            <w:rFonts w:ascii="Times New Roman" w:hAnsi="Times New Roman" w:cs="Times New Roman"/>
            <w:noProof/>
            <w:webHidden/>
            <w:sz w:val="24"/>
            <w:szCs w:val="24"/>
            <w:rPrChange w:id="4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6"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7" w:author="Okot" w:date="2020-03-24T11:31:00Z"/>
          <w:rFonts w:ascii="Times New Roman" w:eastAsiaTheme="minorEastAsia" w:hAnsi="Times New Roman" w:cs="Times New Roman"/>
          <w:b w:val="0"/>
          <w:bCs w:val="0"/>
          <w:noProof/>
          <w:sz w:val="24"/>
          <w:szCs w:val="24"/>
          <w:lang w:eastAsia="pl-PL"/>
          <w:rPrChange w:id="428" w:author="Okot" w:date="2020-03-24T11:32:00Z">
            <w:rPr>
              <w:ins w:id="429" w:author="Okot" w:date="2020-03-24T11:31:00Z"/>
              <w:rFonts w:eastAsiaTheme="minorEastAsia" w:cstheme="minorBidi"/>
              <w:b w:val="0"/>
              <w:bCs w:val="0"/>
              <w:noProof/>
              <w:sz w:val="22"/>
              <w:szCs w:val="22"/>
              <w:lang w:eastAsia="pl-PL"/>
            </w:rPr>
          </w:rPrChange>
        </w:rPr>
      </w:pPr>
      <w:ins w:id="430" w:author="Okot" w:date="2020-03-24T11:31:00Z">
        <w:r w:rsidRPr="008E0CED">
          <w:rPr>
            <w:rStyle w:val="Hipercze"/>
            <w:rFonts w:ascii="Times New Roman" w:eastAsiaTheme="minorEastAsia" w:hAnsi="Times New Roman" w:cs="Times New Roman"/>
            <w:noProof/>
            <w:sz w:val="24"/>
            <w:szCs w:val="24"/>
            <w:rPrChange w:id="4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3"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7" w:author="Okot" w:date="2020-03-24T11:32:00Z">
              <w:rPr>
                <w:noProof/>
                <w:webHidden/>
              </w:rPr>
            </w:rPrChange>
          </w:rPr>
          <w:tab/>
        </w:r>
        <w:r w:rsidRPr="008E0CED">
          <w:rPr>
            <w:rFonts w:ascii="Times New Roman" w:hAnsi="Times New Roman" w:cs="Times New Roman"/>
            <w:noProof/>
            <w:webHidden/>
            <w:sz w:val="24"/>
            <w:szCs w:val="24"/>
            <w:rPrChange w:id="438" w:author="Okot" w:date="2020-03-24T11:32:00Z">
              <w:rPr>
                <w:noProof/>
                <w:webHidden/>
              </w:rPr>
            </w:rPrChange>
          </w:rPr>
          <w:fldChar w:fldCharType="begin"/>
        </w:r>
        <w:r w:rsidRPr="008E0CED">
          <w:rPr>
            <w:rFonts w:ascii="Times New Roman" w:hAnsi="Times New Roman" w:cs="Times New Roman"/>
            <w:noProof/>
            <w:webHidden/>
            <w:sz w:val="24"/>
            <w:szCs w:val="24"/>
            <w:rPrChange w:id="439"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1" w:author="Okot" w:date="2020-03-24T11:32:00Z">
            <w:rPr>
              <w:noProof/>
              <w:webHidden/>
            </w:rPr>
          </w:rPrChange>
        </w:rPr>
        <w:fldChar w:fldCharType="separate"/>
      </w:r>
      <w:ins w:id="442" w:author="Okot" w:date="2020-03-24T11:31:00Z">
        <w:r w:rsidRPr="008E0CED">
          <w:rPr>
            <w:rFonts w:ascii="Times New Roman" w:hAnsi="Times New Roman" w:cs="Times New Roman"/>
            <w:noProof/>
            <w:webHidden/>
            <w:sz w:val="24"/>
            <w:szCs w:val="24"/>
            <w:rPrChange w:id="443" w:author="Okot" w:date="2020-03-24T11:32:00Z">
              <w:rPr>
                <w:noProof/>
                <w:webHidden/>
              </w:rPr>
            </w:rPrChange>
          </w:rPr>
          <w:t>40</w:t>
        </w:r>
        <w:r w:rsidRPr="008E0CED">
          <w:rPr>
            <w:rFonts w:ascii="Times New Roman" w:hAnsi="Times New Roman" w:cs="Times New Roman"/>
            <w:noProof/>
            <w:webHidden/>
            <w:sz w:val="24"/>
            <w:szCs w:val="24"/>
            <w:rPrChange w:id="4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5"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6" w:author="Okot" w:date="2020-03-24T11:31:00Z"/>
          <w:rFonts w:ascii="Times New Roman" w:eastAsiaTheme="minorEastAsia" w:hAnsi="Times New Roman" w:cs="Times New Roman"/>
          <w:b w:val="0"/>
          <w:bCs w:val="0"/>
          <w:noProof/>
          <w:sz w:val="24"/>
          <w:szCs w:val="24"/>
          <w:lang w:eastAsia="pl-PL"/>
          <w:rPrChange w:id="447" w:author="Okot" w:date="2020-03-24T11:32:00Z">
            <w:rPr>
              <w:ins w:id="448" w:author="Okot" w:date="2020-03-24T11:31:00Z"/>
              <w:rFonts w:eastAsiaTheme="minorEastAsia" w:cstheme="minorBidi"/>
              <w:b w:val="0"/>
              <w:bCs w:val="0"/>
              <w:noProof/>
              <w:sz w:val="22"/>
              <w:szCs w:val="22"/>
              <w:lang w:eastAsia="pl-PL"/>
            </w:rPr>
          </w:rPrChange>
        </w:rPr>
      </w:pPr>
      <w:ins w:id="449" w:author="Okot" w:date="2020-03-24T11:31:00Z">
        <w:r w:rsidRPr="008E0CED">
          <w:rPr>
            <w:rStyle w:val="Hipercze"/>
            <w:rFonts w:ascii="Times New Roman" w:eastAsiaTheme="minorEastAsia" w:hAnsi="Times New Roman" w:cs="Times New Roman"/>
            <w:noProof/>
            <w:sz w:val="24"/>
            <w:szCs w:val="24"/>
            <w:rPrChange w:id="4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2"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6" w:author="Okot" w:date="2020-03-24T11:32:00Z">
              <w:rPr>
                <w:noProof/>
                <w:webHidden/>
              </w:rPr>
            </w:rPrChange>
          </w:rPr>
          <w:tab/>
        </w:r>
        <w:r w:rsidRPr="008E0CED">
          <w:rPr>
            <w:rFonts w:ascii="Times New Roman" w:hAnsi="Times New Roman" w:cs="Times New Roman"/>
            <w:noProof/>
            <w:webHidden/>
            <w:sz w:val="24"/>
            <w:szCs w:val="24"/>
            <w:rPrChange w:id="457" w:author="Okot" w:date="2020-03-24T11:32:00Z">
              <w:rPr>
                <w:noProof/>
                <w:webHidden/>
              </w:rPr>
            </w:rPrChange>
          </w:rPr>
          <w:fldChar w:fldCharType="begin"/>
        </w:r>
        <w:r w:rsidRPr="008E0CED">
          <w:rPr>
            <w:rFonts w:ascii="Times New Roman" w:hAnsi="Times New Roman" w:cs="Times New Roman"/>
            <w:noProof/>
            <w:webHidden/>
            <w:sz w:val="24"/>
            <w:szCs w:val="24"/>
            <w:rPrChange w:id="458"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0" w:author="Okot" w:date="2020-03-24T11:32:00Z">
            <w:rPr>
              <w:noProof/>
              <w:webHidden/>
            </w:rPr>
          </w:rPrChange>
        </w:rPr>
        <w:fldChar w:fldCharType="separate"/>
      </w:r>
      <w:ins w:id="461" w:author="Okot" w:date="2020-03-24T11:31:00Z">
        <w:r w:rsidRPr="008E0CED">
          <w:rPr>
            <w:rFonts w:ascii="Times New Roman" w:hAnsi="Times New Roman" w:cs="Times New Roman"/>
            <w:noProof/>
            <w:webHidden/>
            <w:sz w:val="24"/>
            <w:szCs w:val="24"/>
            <w:rPrChange w:id="462" w:author="Okot" w:date="2020-03-24T11:32:00Z">
              <w:rPr>
                <w:noProof/>
                <w:webHidden/>
              </w:rPr>
            </w:rPrChange>
          </w:rPr>
          <w:t>40</w:t>
        </w:r>
        <w:r w:rsidRPr="008E0CED">
          <w:rPr>
            <w:rFonts w:ascii="Times New Roman" w:hAnsi="Times New Roman" w:cs="Times New Roman"/>
            <w:noProof/>
            <w:webHidden/>
            <w:sz w:val="24"/>
            <w:szCs w:val="24"/>
            <w:rPrChange w:id="4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4"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5" w:author="Okot" w:date="2020-03-24T11:31:00Z"/>
          <w:rFonts w:ascii="Times New Roman" w:eastAsiaTheme="minorEastAsia" w:hAnsi="Times New Roman" w:cs="Times New Roman"/>
          <w:b w:val="0"/>
          <w:bCs w:val="0"/>
          <w:noProof/>
          <w:sz w:val="24"/>
          <w:szCs w:val="24"/>
          <w:lang w:eastAsia="pl-PL"/>
          <w:rPrChange w:id="466" w:author="Okot" w:date="2020-03-24T11:32:00Z">
            <w:rPr>
              <w:ins w:id="467" w:author="Okot" w:date="2020-03-24T11:31:00Z"/>
              <w:rFonts w:eastAsiaTheme="minorEastAsia" w:cstheme="minorBidi"/>
              <w:b w:val="0"/>
              <w:bCs w:val="0"/>
              <w:noProof/>
              <w:sz w:val="22"/>
              <w:szCs w:val="22"/>
              <w:lang w:eastAsia="pl-PL"/>
            </w:rPr>
          </w:rPrChange>
        </w:rPr>
      </w:pPr>
      <w:ins w:id="468" w:author="Okot" w:date="2020-03-24T11:31:00Z">
        <w:r w:rsidRPr="008E0CED">
          <w:rPr>
            <w:rStyle w:val="Hipercze"/>
            <w:rFonts w:ascii="Times New Roman" w:eastAsiaTheme="minorEastAsia" w:hAnsi="Times New Roman" w:cs="Times New Roman"/>
            <w:noProof/>
            <w:sz w:val="24"/>
            <w:szCs w:val="24"/>
            <w:rPrChange w:id="4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1"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5" w:author="Okot" w:date="2020-03-24T11:32:00Z">
              <w:rPr>
                <w:noProof/>
                <w:webHidden/>
              </w:rPr>
            </w:rPrChange>
          </w:rPr>
          <w:tab/>
        </w:r>
        <w:r w:rsidRPr="008E0CED">
          <w:rPr>
            <w:rFonts w:ascii="Times New Roman" w:hAnsi="Times New Roman" w:cs="Times New Roman"/>
            <w:noProof/>
            <w:webHidden/>
            <w:sz w:val="24"/>
            <w:szCs w:val="24"/>
            <w:rPrChange w:id="476" w:author="Okot" w:date="2020-03-24T11:32:00Z">
              <w:rPr>
                <w:noProof/>
                <w:webHidden/>
              </w:rPr>
            </w:rPrChange>
          </w:rPr>
          <w:fldChar w:fldCharType="begin"/>
        </w:r>
        <w:r w:rsidRPr="008E0CED">
          <w:rPr>
            <w:rFonts w:ascii="Times New Roman" w:hAnsi="Times New Roman" w:cs="Times New Roman"/>
            <w:noProof/>
            <w:webHidden/>
            <w:sz w:val="24"/>
            <w:szCs w:val="24"/>
            <w:rPrChange w:id="477"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79" w:author="Okot" w:date="2020-03-24T11:32:00Z">
            <w:rPr>
              <w:noProof/>
              <w:webHidden/>
            </w:rPr>
          </w:rPrChange>
        </w:rPr>
        <w:fldChar w:fldCharType="separate"/>
      </w:r>
      <w:ins w:id="480" w:author="Okot" w:date="2020-03-24T11:31:00Z">
        <w:r w:rsidRPr="008E0CED">
          <w:rPr>
            <w:rFonts w:ascii="Times New Roman" w:hAnsi="Times New Roman" w:cs="Times New Roman"/>
            <w:noProof/>
            <w:webHidden/>
            <w:sz w:val="24"/>
            <w:szCs w:val="24"/>
            <w:rPrChange w:id="481" w:author="Okot" w:date="2020-03-24T11:32:00Z">
              <w:rPr>
                <w:noProof/>
                <w:webHidden/>
              </w:rPr>
            </w:rPrChange>
          </w:rPr>
          <w:t>41</w:t>
        </w:r>
        <w:r w:rsidRPr="008E0CED">
          <w:rPr>
            <w:rFonts w:ascii="Times New Roman" w:hAnsi="Times New Roman" w:cs="Times New Roman"/>
            <w:noProof/>
            <w:webHidden/>
            <w:sz w:val="24"/>
            <w:szCs w:val="24"/>
            <w:rPrChange w:id="4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3"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4" w:author="Okot" w:date="2020-03-24T11:31:00Z"/>
          <w:rFonts w:ascii="Times New Roman" w:eastAsiaTheme="minorEastAsia" w:hAnsi="Times New Roman" w:cs="Times New Roman"/>
          <w:b w:val="0"/>
          <w:bCs w:val="0"/>
          <w:noProof/>
          <w:sz w:val="24"/>
          <w:szCs w:val="24"/>
          <w:lang w:eastAsia="pl-PL"/>
          <w:rPrChange w:id="485" w:author="Okot" w:date="2020-03-24T11:32:00Z">
            <w:rPr>
              <w:ins w:id="486" w:author="Okot" w:date="2020-03-24T11:31:00Z"/>
              <w:rFonts w:eastAsiaTheme="minorEastAsia" w:cstheme="minorBidi"/>
              <w:b w:val="0"/>
              <w:bCs w:val="0"/>
              <w:noProof/>
              <w:sz w:val="22"/>
              <w:szCs w:val="22"/>
              <w:lang w:eastAsia="pl-PL"/>
            </w:rPr>
          </w:rPrChange>
        </w:rPr>
      </w:pPr>
      <w:ins w:id="487" w:author="Okot" w:date="2020-03-24T11:31:00Z">
        <w:r w:rsidRPr="008E0CED">
          <w:rPr>
            <w:rStyle w:val="Hipercze"/>
            <w:rFonts w:ascii="Times New Roman" w:eastAsiaTheme="minorEastAsia" w:hAnsi="Times New Roman" w:cs="Times New Roman"/>
            <w:noProof/>
            <w:sz w:val="24"/>
            <w:szCs w:val="24"/>
            <w:rPrChange w:id="4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0"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4" w:author="Okot" w:date="2020-03-24T11:32:00Z">
              <w:rPr>
                <w:noProof/>
                <w:webHidden/>
              </w:rPr>
            </w:rPrChange>
          </w:rPr>
          <w:tab/>
        </w:r>
        <w:r w:rsidRPr="008E0CED">
          <w:rPr>
            <w:rFonts w:ascii="Times New Roman" w:hAnsi="Times New Roman" w:cs="Times New Roman"/>
            <w:noProof/>
            <w:webHidden/>
            <w:sz w:val="24"/>
            <w:szCs w:val="24"/>
            <w:rPrChange w:id="495" w:author="Okot" w:date="2020-03-24T11:32:00Z">
              <w:rPr>
                <w:noProof/>
                <w:webHidden/>
              </w:rPr>
            </w:rPrChange>
          </w:rPr>
          <w:fldChar w:fldCharType="begin"/>
        </w:r>
        <w:r w:rsidRPr="008E0CED">
          <w:rPr>
            <w:rFonts w:ascii="Times New Roman" w:hAnsi="Times New Roman" w:cs="Times New Roman"/>
            <w:noProof/>
            <w:webHidden/>
            <w:sz w:val="24"/>
            <w:szCs w:val="24"/>
            <w:rPrChange w:id="496"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8" w:author="Okot" w:date="2020-03-24T11:32:00Z">
            <w:rPr>
              <w:noProof/>
              <w:webHidden/>
            </w:rPr>
          </w:rPrChange>
        </w:rPr>
        <w:fldChar w:fldCharType="separate"/>
      </w:r>
      <w:ins w:id="499" w:author="Okot" w:date="2020-03-24T11:31:00Z">
        <w:r w:rsidRPr="008E0CED">
          <w:rPr>
            <w:rFonts w:ascii="Times New Roman" w:hAnsi="Times New Roman" w:cs="Times New Roman"/>
            <w:noProof/>
            <w:webHidden/>
            <w:sz w:val="24"/>
            <w:szCs w:val="24"/>
            <w:rPrChange w:id="500" w:author="Okot" w:date="2020-03-24T11:32:00Z">
              <w:rPr>
                <w:noProof/>
                <w:webHidden/>
              </w:rPr>
            </w:rPrChange>
          </w:rPr>
          <w:t>41</w:t>
        </w:r>
        <w:r w:rsidRPr="008E0CED">
          <w:rPr>
            <w:rFonts w:ascii="Times New Roman" w:hAnsi="Times New Roman" w:cs="Times New Roman"/>
            <w:noProof/>
            <w:webHidden/>
            <w:sz w:val="24"/>
            <w:szCs w:val="24"/>
            <w:rPrChange w:id="5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2"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3" w:author="Okot" w:date="2020-03-24T11:31:00Z"/>
          <w:rFonts w:ascii="Times New Roman" w:eastAsiaTheme="minorEastAsia" w:hAnsi="Times New Roman" w:cs="Times New Roman"/>
          <w:b w:val="0"/>
          <w:bCs w:val="0"/>
          <w:noProof/>
          <w:sz w:val="24"/>
          <w:szCs w:val="24"/>
          <w:lang w:eastAsia="pl-PL"/>
          <w:rPrChange w:id="504" w:author="Okot" w:date="2020-03-24T11:32:00Z">
            <w:rPr>
              <w:ins w:id="505" w:author="Okot" w:date="2020-03-24T11:31:00Z"/>
              <w:rFonts w:eastAsiaTheme="minorEastAsia" w:cstheme="minorBidi"/>
              <w:b w:val="0"/>
              <w:bCs w:val="0"/>
              <w:noProof/>
              <w:sz w:val="22"/>
              <w:szCs w:val="22"/>
              <w:lang w:eastAsia="pl-PL"/>
            </w:rPr>
          </w:rPrChange>
        </w:rPr>
      </w:pPr>
      <w:ins w:id="506" w:author="Okot" w:date="2020-03-24T11:31:00Z">
        <w:r w:rsidRPr="008E0CED">
          <w:rPr>
            <w:rStyle w:val="Hipercze"/>
            <w:rFonts w:ascii="Times New Roman" w:eastAsiaTheme="minorEastAsia" w:hAnsi="Times New Roman" w:cs="Times New Roman"/>
            <w:noProof/>
            <w:sz w:val="24"/>
            <w:szCs w:val="24"/>
            <w:rPrChange w:id="5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09"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3" w:author="Okot" w:date="2020-03-24T11:32:00Z">
              <w:rPr>
                <w:noProof/>
                <w:webHidden/>
              </w:rPr>
            </w:rPrChange>
          </w:rPr>
          <w:tab/>
        </w:r>
        <w:r w:rsidRPr="008E0CED">
          <w:rPr>
            <w:rFonts w:ascii="Times New Roman" w:hAnsi="Times New Roman" w:cs="Times New Roman"/>
            <w:noProof/>
            <w:webHidden/>
            <w:sz w:val="24"/>
            <w:szCs w:val="24"/>
            <w:rPrChange w:id="514" w:author="Okot" w:date="2020-03-24T11:32:00Z">
              <w:rPr>
                <w:noProof/>
                <w:webHidden/>
              </w:rPr>
            </w:rPrChange>
          </w:rPr>
          <w:fldChar w:fldCharType="begin"/>
        </w:r>
        <w:r w:rsidRPr="008E0CED">
          <w:rPr>
            <w:rFonts w:ascii="Times New Roman" w:hAnsi="Times New Roman" w:cs="Times New Roman"/>
            <w:noProof/>
            <w:webHidden/>
            <w:sz w:val="24"/>
            <w:szCs w:val="24"/>
            <w:rPrChange w:id="515"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7" w:author="Okot" w:date="2020-03-24T11:32:00Z">
            <w:rPr>
              <w:noProof/>
              <w:webHidden/>
            </w:rPr>
          </w:rPrChange>
        </w:rPr>
        <w:fldChar w:fldCharType="separate"/>
      </w:r>
      <w:ins w:id="518" w:author="Okot" w:date="2020-03-24T11:31:00Z">
        <w:r w:rsidRPr="008E0CED">
          <w:rPr>
            <w:rFonts w:ascii="Times New Roman" w:hAnsi="Times New Roman" w:cs="Times New Roman"/>
            <w:noProof/>
            <w:webHidden/>
            <w:sz w:val="24"/>
            <w:szCs w:val="24"/>
            <w:rPrChange w:id="519" w:author="Okot" w:date="2020-03-24T11:32:00Z">
              <w:rPr>
                <w:noProof/>
                <w:webHidden/>
              </w:rPr>
            </w:rPrChange>
          </w:rPr>
          <w:t>42</w:t>
        </w:r>
        <w:r w:rsidRPr="008E0CED">
          <w:rPr>
            <w:rFonts w:ascii="Times New Roman" w:hAnsi="Times New Roman" w:cs="Times New Roman"/>
            <w:noProof/>
            <w:webHidden/>
            <w:sz w:val="24"/>
            <w:szCs w:val="24"/>
            <w:rPrChange w:id="5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1"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2" w:author="Okot" w:date="2020-03-24T11:31:00Z"/>
          <w:rFonts w:ascii="Times New Roman" w:eastAsiaTheme="minorEastAsia" w:hAnsi="Times New Roman" w:cs="Times New Roman"/>
          <w:b w:val="0"/>
          <w:bCs w:val="0"/>
          <w:noProof/>
          <w:sz w:val="24"/>
          <w:szCs w:val="24"/>
          <w:lang w:eastAsia="pl-PL"/>
          <w:rPrChange w:id="523" w:author="Okot" w:date="2020-03-24T11:32:00Z">
            <w:rPr>
              <w:ins w:id="524" w:author="Okot" w:date="2020-03-24T11:31:00Z"/>
              <w:rFonts w:eastAsiaTheme="minorEastAsia" w:cstheme="minorBidi"/>
              <w:b w:val="0"/>
              <w:bCs w:val="0"/>
              <w:noProof/>
              <w:sz w:val="22"/>
              <w:szCs w:val="22"/>
              <w:lang w:eastAsia="pl-PL"/>
            </w:rPr>
          </w:rPrChange>
        </w:rPr>
      </w:pPr>
      <w:ins w:id="525" w:author="Okot" w:date="2020-03-24T11:31:00Z">
        <w:r w:rsidRPr="008E0CED">
          <w:rPr>
            <w:rStyle w:val="Hipercze"/>
            <w:rFonts w:ascii="Times New Roman" w:eastAsiaTheme="minorEastAsia" w:hAnsi="Times New Roman" w:cs="Times New Roman"/>
            <w:noProof/>
            <w:sz w:val="24"/>
            <w:szCs w:val="24"/>
            <w:rPrChange w:id="5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8"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2" w:author="Okot" w:date="2020-03-24T11:32:00Z">
              <w:rPr>
                <w:noProof/>
                <w:webHidden/>
              </w:rPr>
            </w:rPrChange>
          </w:rPr>
          <w:tab/>
        </w:r>
        <w:r w:rsidRPr="008E0CED">
          <w:rPr>
            <w:rFonts w:ascii="Times New Roman" w:hAnsi="Times New Roman" w:cs="Times New Roman"/>
            <w:noProof/>
            <w:webHidden/>
            <w:sz w:val="24"/>
            <w:szCs w:val="24"/>
            <w:rPrChange w:id="533" w:author="Okot" w:date="2020-03-24T11:32:00Z">
              <w:rPr>
                <w:noProof/>
                <w:webHidden/>
              </w:rPr>
            </w:rPrChange>
          </w:rPr>
          <w:fldChar w:fldCharType="begin"/>
        </w:r>
        <w:r w:rsidRPr="008E0CED">
          <w:rPr>
            <w:rFonts w:ascii="Times New Roman" w:hAnsi="Times New Roman" w:cs="Times New Roman"/>
            <w:noProof/>
            <w:webHidden/>
            <w:sz w:val="24"/>
            <w:szCs w:val="24"/>
            <w:rPrChange w:id="534"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6" w:author="Okot" w:date="2020-03-24T11:32:00Z">
            <w:rPr>
              <w:noProof/>
              <w:webHidden/>
            </w:rPr>
          </w:rPrChange>
        </w:rPr>
        <w:fldChar w:fldCharType="separate"/>
      </w:r>
      <w:ins w:id="537" w:author="Okot" w:date="2020-03-24T11:31:00Z">
        <w:r w:rsidRPr="008E0CED">
          <w:rPr>
            <w:rFonts w:ascii="Times New Roman" w:hAnsi="Times New Roman" w:cs="Times New Roman"/>
            <w:noProof/>
            <w:webHidden/>
            <w:sz w:val="24"/>
            <w:szCs w:val="24"/>
            <w:rPrChange w:id="538" w:author="Okot" w:date="2020-03-24T11:32:00Z">
              <w:rPr>
                <w:noProof/>
                <w:webHidden/>
              </w:rPr>
            </w:rPrChange>
          </w:rPr>
          <w:t>42</w:t>
        </w:r>
        <w:r w:rsidRPr="008E0CED">
          <w:rPr>
            <w:rFonts w:ascii="Times New Roman" w:hAnsi="Times New Roman" w:cs="Times New Roman"/>
            <w:noProof/>
            <w:webHidden/>
            <w:sz w:val="24"/>
            <w:szCs w:val="24"/>
            <w:rPrChange w:id="5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0"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1" w:author="Okot" w:date="2020-03-24T11:31:00Z"/>
          <w:rFonts w:ascii="Times New Roman" w:eastAsiaTheme="minorEastAsia" w:hAnsi="Times New Roman" w:cs="Times New Roman"/>
          <w:b w:val="0"/>
          <w:bCs w:val="0"/>
          <w:noProof/>
          <w:sz w:val="24"/>
          <w:szCs w:val="24"/>
          <w:lang w:eastAsia="pl-PL"/>
          <w:rPrChange w:id="542" w:author="Okot" w:date="2020-03-24T11:32:00Z">
            <w:rPr>
              <w:ins w:id="543" w:author="Okot" w:date="2020-03-24T11:31:00Z"/>
              <w:rFonts w:eastAsiaTheme="minorEastAsia" w:cstheme="minorBidi"/>
              <w:b w:val="0"/>
              <w:bCs w:val="0"/>
              <w:noProof/>
              <w:sz w:val="22"/>
              <w:szCs w:val="22"/>
              <w:lang w:eastAsia="pl-PL"/>
            </w:rPr>
          </w:rPrChange>
        </w:rPr>
      </w:pPr>
      <w:ins w:id="544" w:author="Okot" w:date="2020-03-24T11:31:00Z">
        <w:r w:rsidRPr="008E0CED">
          <w:rPr>
            <w:rStyle w:val="Hipercze"/>
            <w:rFonts w:ascii="Times New Roman" w:eastAsiaTheme="minorEastAsia" w:hAnsi="Times New Roman" w:cs="Times New Roman"/>
            <w:noProof/>
            <w:sz w:val="24"/>
            <w:szCs w:val="24"/>
            <w:rPrChange w:id="5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7"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1" w:author="Okot" w:date="2020-03-24T11:32:00Z">
              <w:rPr>
                <w:noProof/>
                <w:webHidden/>
              </w:rPr>
            </w:rPrChange>
          </w:rPr>
          <w:tab/>
        </w:r>
        <w:r w:rsidRPr="008E0CED">
          <w:rPr>
            <w:rFonts w:ascii="Times New Roman" w:hAnsi="Times New Roman" w:cs="Times New Roman"/>
            <w:noProof/>
            <w:webHidden/>
            <w:sz w:val="24"/>
            <w:szCs w:val="24"/>
            <w:rPrChange w:id="552" w:author="Okot" w:date="2020-03-24T11:32:00Z">
              <w:rPr>
                <w:noProof/>
                <w:webHidden/>
              </w:rPr>
            </w:rPrChange>
          </w:rPr>
          <w:fldChar w:fldCharType="begin"/>
        </w:r>
        <w:r w:rsidRPr="008E0CED">
          <w:rPr>
            <w:rFonts w:ascii="Times New Roman" w:hAnsi="Times New Roman" w:cs="Times New Roman"/>
            <w:noProof/>
            <w:webHidden/>
            <w:sz w:val="24"/>
            <w:szCs w:val="24"/>
            <w:rPrChange w:id="553"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5" w:author="Okot" w:date="2020-03-24T11:32:00Z">
            <w:rPr>
              <w:noProof/>
              <w:webHidden/>
            </w:rPr>
          </w:rPrChange>
        </w:rPr>
        <w:fldChar w:fldCharType="separate"/>
      </w:r>
      <w:ins w:id="556" w:author="Okot" w:date="2020-03-24T11:31:00Z">
        <w:r w:rsidRPr="008E0CED">
          <w:rPr>
            <w:rFonts w:ascii="Times New Roman" w:hAnsi="Times New Roman" w:cs="Times New Roman"/>
            <w:noProof/>
            <w:webHidden/>
            <w:sz w:val="24"/>
            <w:szCs w:val="24"/>
            <w:rPrChange w:id="557" w:author="Okot" w:date="2020-03-24T11:32:00Z">
              <w:rPr>
                <w:noProof/>
                <w:webHidden/>
              </w:rPr>
            </w:rPrChange>
          </w:rPr>
          <w:t>43</w:t>
        </w:r>
        <w:r w:rsidRPr="008E0CED">
          <w:rPr>
            <w:rFonts w:ascii="Times New Roman" w:hAnsi="Times New Roman" w:cs="Times New Roman"/>
            <w:noProof/>
            <w:webHidden/>
            <w:sz w:val="24"/>
            <w:szCs w:val="24"/>
            <w:rPrChange w:id="5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59"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0" w:author="Okot" w:date="2020-03-24T11:31:00Z"/>
          <w:rFonts w:ascii="Times New Roman" w:eastAsiaTheme="minorEastAsia" w:hAnsi="Times New Roman" w:cs="Times New Roman"/>
          <w:b w:val="0"/>
          <w:bCs w:val="0"/>
          <w:noProof/>
          <w:sz w:val="24"/>
          <w:szCs w:val="24"/>
          <w:lang w:eastAsia="pl-PL"/>
          <w:rPrChange w:id="561" w:author="Okot" w:date="2020-03-24T11:32:00Z">
            <w:rPr>
              <w:ins w:id="562" w:author="Okot" w:date="2020-03-24T11:31:00Z"/>
              <w:rFonts w:eastAsiaTheme="minorEastAsia" w:cstheme="minorBidi"/>
              <w:b w:val="0"/>
              <w:bCs w:val="0"/>
              <w:noProof/>
              <w:sz w:val="22"/>
              <w:szCs w:val="22"/>
              <w:lang w:eastAsia="pl-PL"/>
            </w:rPr>
          </w:rPrChange>
        </w:rPr>
      </w:pPr>
      <w:ins w:id="563" w:author="Okot" w:date="2020-03-24T11:31:00Z">
        <w:r w:rsidRPr="008E0CED">
          <w:rPr>
            <w:rStyle w:val="Hipercze"/>
            <w:rFonts w:ascii="Times New Roman" w:eastAsiaTheme="minorEastAsia" w:hAnsi="Times New Roman" w:cs="Times New Roman"/>
            <w:noProof/>
            <w:sz w:val="24"/>
            <w:szCs w:val="24"/>
            <w:rPrChange w:id="5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6"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0" w:author="Okot" w:date="2020-03-24T11:32:00Z">
              <w:rPr>
                <w:noProof/>
                <w:webHidden/>
              </w:rPr>
            </w:rPrChange>
          </w:rPr>
          <w:tab/>
        </w:r>
        <w:r w:rsidRPr="008E0CED">
          <w:rPr>
            <w:rFonts w:ascii="Times New Roman" w:hAnsi="Times New Roman" w:cs="Times New Roman"/>
            <w:noProof/>
            <w:webHidden/>
            <w:sz w:val="24"/>
            <w:szCs w:val="24"/>
            <w:rPrChange w:id="571" w:author="Okot" w:date="2020-03-24T11:32:00Z">
              <w:rPr>
                <w:noProof/>
                <w:webHidden/>
              </w:rPr>
            </w:rPrChange>
          </w:rPr>
          <w:fldChar w:fldCharType="begin"/>
        </w:r>
        <w:r w:rsidRPr="008E0CED">
          <w:rPr>
            <w:rFonts w:ascii="Times New Roman" w:hAnsi="Times New Roman" w:cs="Times New Roman"/>
            <w:noProof/>
            <w:webHidden/>
            <w:sz w:val="24"/>
            <w:szCs w:val="24"/>
            <w:rPrChange w:id="572"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4" w:author="Okot" w:date="2020-03-24T11:32:00Z">
            <w:rPr>
              <w:noProof/>
              <w:webHidden/>
            </w:rPr>
          </w:rPrChange>
        </w:rPr>
        <w:fldChar w:fldCharType="separate"/>
      </w:r>
      <w:ins w:id="575" w:author="Okot" w:date="2020-03-24T11:31:00Z">
        <w:r w:rsidRPr="008E0CED">
          <w:rPr>
            <w:rFonts w:ascii="Times New Roman" w:hAnsi="Times New Roman" w:cs="Times New Roman"/>
            <w:noProof/>
            <w:webHidden/>
            <w:sz w:val="24"/>
            <w:szCs w:val="24"/>
            <w:rPrChange w:id="576" w:author="Okot" w:date="2020-03-24T11:32:00Z">
              <w:rPr>
                <w:noProof/>
                <w:webHidden/>
              </w:rPr>
            </w:rPrChange>
          </w:rPr>
          <w:t>43</w:t>
        </w:r>
        <w:r w:rsidRPr="008E0CED">
          <w:rPr>
            <w:rFonts w:ascii="Times New Roman" w:hAnsi="Times New Roman" w:cs="Times New Roman"/>
            <w:noProof/>
            <w:webHidden/>
            <w:sz w:val="24"/>
            <w:szCs w:val="24"/>
            <w:rPrChange w:id="5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8"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79" w:author="Okot" w:date="2020-03-24T11:31:00Z"/>
          <w:rFonts w:ascii="Times New Roman" w:eastAsiaTheme="minorEastAsia" w:hAnsi="Times New Roman" w:cs="Times New Roman"/>
          <w:b w:val="0"/>
          <w:bCs w:val="0"/>
          <w:noProof/>
          <w:sz w:val="24"/>
          <w:szCs w:val="24"/>
          <w:lang w:eastAsia="pl-PL"/>
          <w:rPrChange w:id="580" w:author="Okot" w:date="2020-03-24T11:32:00Z">
            <w:rPr>
              <w:ins w:id="581" w:author="Okot" w:date="2020-03-24T11:31:00Z"/>
              <w:rFonts w:eastAsiaTheme="minorEastAsia" w:cstheme="minorBidi"/>
              <w:b w:val="0"/>
              <w:bCs w:val="0"/>
              <w:noProof/>
              <w:sz w:val="22"/>
              <w:szCs w:val="22"/>
              <w:lang w:eastAsia="pl-PL"/>
            </w:rPr>
          </w:rPrChange>
        </w:rPr>
      </w:pPr>
      <w:ins w:id="582" w:author="Okot" w:date="2020-03-24T11:31:00Z">
        <w:r w:rsidRPr="008E0CED">
          <w:rPr>
            <w:rStyle w:val="Hipercze"/>
            <w:rFonts w:ascii="Times New Roman" w:eastAsiaTheme="minorEastAsia" w:hAnsi="Times New Roman" w:cs="Times New Roman"/>
            <w:noProof/>
            <w:sz w:val="24"/>
            <w:szCs w:val="24"/>
            <w:rPrChange w:id="5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5"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89" w:author="Okot" w:date="2020-03-24T11:32:00Z">
              <w:rPr>
                <w:noProof/>
                <w:webHidden/>
              </w:rPr>
            </w:rPrChange>
          </w:rPr>
          <w:tab/>
        </w:r>
        <w:r w:rsidRPr="008E0CED">
          <w:rPr>
            <w:rFonts w:ascii="Times New Roman" w:hAnsi="Times New Roman" w:cs="Times New Roman"/>
            <w:noProof/>
            <w:webHidden/>
            <w:sz w:val="24"/>
            <w:szCs w:val="24"/>
            <w:rPrChange w:id="590" w:author="Okot" w:date="2020-03-24T11:32:00Z">
              <w:rPr>
                <w:noProof/>
                <w:webHidden/>
              </w:rPr>
            </w:rPrChange>
          </w:rPr>
          <w:fldChar w:fldCharType="begin"/>
        </w:r>
        <w:r w:rsidRPr="008E0CED">
          <w:rPr>
            <w:rFonts w:ascii="Times New Roman" w:hAnsi="Times New Roman" w:cs="Times New Roman"/>
            <w:noProof/>
            <w:webHidden/>
            <w:sz w:val="24"/>
            <w:szCs w:val="24"/>
            <w:rPrChange w:id="591"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3" w:author="Okot" w:date="2020-03-24T11:32:00Z">
            <w:rPr>
              <w:noProof/>
              <w:webHidden/>
            </w:rPr>
          </w:rPrChange>
        </w:rPr>
        <w:fldChar w:fldCharType="separate"/>
      </w:r>
      <w:ins w:id="594" w:author="Okot" w:date="2020-03-24T11:31:00Z">
        <w:r w:rsidRPr="008E0CED">
          <w:rPr>
            <w:rFonts w:ascii="Times New Roman" w:hAnsi="Times New Roman" w:cs="Times New Roman"/>
            <w:noProof/>
            <w:webHidden/>
            <w:sz w:val="24"/>
            <w:szCs w:val="24"/>
            <w:rPrChange w:id="595" w:author="Okot" w:date="2020-03-24T11:32:00Z">
              <w:rPr>
                <w:noProof/>
                <w:webHidden/>
              </w:rPr>
            </w:rPrChange>
          </w:rPr>
          <w:t>44</w:t>
        </w:r>
        <w:r w:rsidRPr="008E0CED">
          <w:rPr>
            <w:rFonts w:ascii="Times New Roman" w:hAnsi="Times New Roman" w:cs="Times New Roman"/>
            <w:noProof/>
            <w:webHidden/>
            <w:sz w:val="24"/>
            <w:szCs w:val="24"/>
            <w:rPrChange w:id="5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7"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8" w:author="Okot" w:date="2020-03-24T11:31:00Z"/>
          <w:rFonts w:ascii="Times New Roman" w:eastAsiaTheme="minorEastAsia" w:hAnsi="Times New Roman" w:cs="Times New Roman"/>
          <w:b w:val="0"/>
          <w:bCs w:val="0"/>
          <w:noProof/>
          <w:sz w:val="24"/>
          <w:szCs w:val="24"/>
          <w:lang w:eastAsia="pl-PL"/>
          <w:rPrChange w:id="599" w:author="Okot" w:date="2020-03-24T11:32:00Z">
            <w:rPr>
              <w:ins w:id="600" w:author="Okot" w:date="2020-03-24T11:31:00Z"/>
              <w:rFonts w:eastAsiaTheme="minorEastAsia" w:cstheme="minorBidi"/>
              <w:b w:val="0"/>
              <w:bCs w:val="0"/>
              <w:noProof/>
              <w:sz w:val="22"/>
              <w:szCs w:val="22"/>
              <w:lang w:eastAsia="pl-PL"/>
            </w:rPr>
          </w:rPrChange>
        </w:rPr>
      </w:pPr>
      <w:ins w:id="601" w:author="Okot" w:date="2020-03-24T11:31:00Z">
        <w:r w:rsidRPr="008E0CED">
          <w:rPr>
            <w:rStyle w:val="Hipercze"/>
            <w:rFonts w:ascii="Times New Roman" w:eastAsiaTheme="minorEastAsia" w:hAnsi="Times New Roman" w:cs="Times New Roman"/>
            <w:noProof/>
            <w:sz w:val="24"/>
            <w:szCs w:val="24"/>
            <w:rPrChange w:id="6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4"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8"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09" w:author="Okot" w:date="2020-03-24T11:32:00Z">
              <w:rPr>
                <w:noProof/>
                <w:webHidden/>
              </w:rPr>
            </w:rPrChange>
          </w:rPr>
          <w:tab/>
        </w:r>
        <w:r w:rsidRPr="008E0CED">
          <w:rPr>
            <w:rFonts w:ascii="Times New Roman" w:hAnsi="Times New Roman" w:cs="Times New Roman"/>
            <w:noProof/>
            <w:webHidden/>
            <w:sz w:val="24"/>
            <w:szCs w:val="24"/>
            <w:rPrChange w:id="610" w:author="Okot" w:date="2020-03-24T11:32:00Z">
              <w:rPr>
                <w:noProof/>
                <w:webHidden/>
              </w:rPr>
            </w:rPrChange>
          </w:rPr>
          <w:fldChar w:fldCharType="begin"/>
        </w:r>
        <w:r w:rsidRPr="008E0CED">
          <w:rPr>
            <w:rFonts w:ascii="Times New Roman" w:hAnsi="Times New Roman" w:cs="Times New Roman"/>
            <w:noProof/>
            <w:webHidden/>
            <w:sz w:val="24"/>
            <w:szCs w:val="24"/>
            <w:rPrChange w:id="611"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3" w:author="Okot" w:date="2020-03-24T11:32:00Z">
            <w:rPr>
              <w:noProof/>
              <w:webHidden/>
            </w:rPr>
          </w:rPrChange>
        </w:rPr>
        <w:fldChar w:fldCharType="separate"/>
      </w:r>
      <w:ins w:id="614" w:author="Okot" w:date="2020-03-24T11:31:00Z">
        <w:r w:rsidRPr="008E0CED">
          <w:rPr>
            <w:rFonts w:ascii="Times New Roman" w:hAnsi="Times New Roman" w:cs="Times New Roman"/>
            <w:noProof/>
            <w:webHidden/>
            <w:sz w:val="24"/>
            <w:szCs w:val="24"/>
            <w:rPrChange w:id="615" w:author="Okot" w:date="2020-03-24T11:32:00Z">
              <w:rPr>
                <w:noProof/>
                <w:webHidden/>
              </w:rPr>
            </w:rPrChange>
          </w:rPr>
          <w:t>44</w:t>
        </w:r>
        <w:r w:rsidRPr="008E0CED">
          <w:rPr>
            <w:rFonts w:ascii="Times New Roman" w:hAnsi="Times New Roman" w:cs="Times New Roman"/>
            <w:noProof/>
            <w:webHidden/>
            <w:sz w:val="24"/>
            <w:szCs w:val="24"/>
            <w:rPrChange w:id="6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7"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8" w:author="Okot" w:date="2020-03-24T11:31:00Z"/>
          <w:rFonts w:ascii="Times New Roman" w:eastAsiaTheme="minorEastAsia" w:hAnsi="Times New Roman" w:cs="Times New Roman"/>
          <w:b w:val="0"/>
          <w:bCs w:val="0"/>
          <w:noProof/>
          <w:sz w:val="24"/>
          <w:szCs w:val="24"/>
          <w:lang w:eastAsia="pl-PL"/>
          <w:rPrChange w:id="619" w:author="Okot" w:date="2020-03-24T11:32:00Z">
            <w:rPr>
              <w:ins w:id="620" w:author="Okot" w:date="2020-03-24T11:31:00Z"/>
              <w:rFonts w:eastAsiaTheme="minorEastAsia" w:cstheme="minorBidi"/>
              <w:b w:val="0"/>
              <w:bCs w:val="0"/>
              <w:noProof/>
              <w:sz w:val="22"/>
              <w:szCs w:val="22"/>
              <w:lang w:eastAsia="pl-PL"/>
            </w:rPr>
          </w:rPrChange>
        </w:rPr>
      </w:pPr>
      <w:ins w:id="621" w:author="Okot" w:date="2020-03-24T11:31:00Z">
        <w:r w:rsidRPr="008E0CED">
          <w:rPr>
            <w:rStyle w:val="Hipercze"/>
            <w:rFonts w:ascii="Times New Roman" w:eastAsiaTheme="minorEastAsia" w:hAnsi="Times New Roman" w:cs="Times New Roman"/>
            <w:noProof/>
            <w:sz w:val="24"/>
            <w:szCs w:val="24"/>
            <w:rPrChange w:id="6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4"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8"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29" w:author="Okot" w:date="2020-03-24T11:32:00Z">
              <w:rPr>
                <w:noProof/>
                <w:webHidden/>
              </w:rPr>
            </w:rPrChange>
          </w:rPr>
          <w:tab/>
        </w:r>
        <w:r w:rsidRPr="008E0CED">
          <w:rPr>
            <w:rFonts w:ascii="Times New Roman" w:hAnsi="Times New Roman" w:cs="Times New Roman"/>
            <w:noProof/>
            <w:webHidden/>
            <w:sz w:val="24"/>
            <w:szCs w:val="24"/>
            <w:rPrChange w:id="630" w:author="Okot" w:date="2020-03-24T11:32:00Z">
              <w:rPr>
                <w:noProof/>
                <w:webHidden/>
              </w:rPr>
            </w:rPrChange>
          </w:rPr>
          <w:fldChar w:fldCharType="begin"/>
        </w:r>
        <w:r w:rsidRPr="008E0CED">
          <w:rPr>
            <w:rFonts w:ascii="Times New Roman" w:hAnsi="Times New Roman" w:cs="Times New Roman"/>
            <w:noProof/>
            <w:webHidden/>
            <w:sz w:val="24"/>
            <w:szCs w:val="24"/>
            <w:rPrChange w:id="631"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3" w:author="Okot" w:date="2020-03-24T11:32:00Z">
            <w:rPr>
              <w:noProof/>
              <w:webHidden/>
            </w:rPr>
          </w:rPrChange>
        </w:rPr>
        <w:fldChar w:fldCharType="separate"/>
      </w:r>
      <w:ins w:id="634" w:author="Okot" w:date="2020-03-24T11:31:00Z">
        <w:r w:rsidRPr="008E0CED">
          <w:rPr>
            <w:rFonts w:ascii="Times New Roman" w:hAnsi="Times New Roman" w:cs="Times New Roman"/>
            <w:noProof/>
            <w:webHidden/>
            <w:sz w:val="24"/>
            <w:szCs w:val="24"/>
            <w:rPrChange w:id="635" w:author="Okot" w:date="2020-03-24T11:32:00Z">
              <w:rPr>
                <w:noProof/>
                <w:webHidden/>
              </w:rPr>
            </w:rPrChange>
          </w:rPr>
          <w:t>44</w:t>
        </w:r>
        <w:r w:rsidRPr="008E0CED">
          <w:rPr>
            <w:rFonts w:ascii="Times New Roman" w:hAnsi="Times New Roman" w:cs="Times New Roman"/>
            <w:noProof/>
            <w:webHidden/>
            <w:sz w:val="24"/>
            <w:szCs w:val="24"/>
            <w:rPrChange w:id="6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7"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8" w:author="Okot" w:date="2020-03-24T11:31:00Z"/>
          <w:rFonts w:ascii="Times New Roman" w:eastAsiaTheme="minorEastAsia" w:hAnsi="Times New Roman" w:cs="Times New Roman"/>
          <w:b w:val="0"/>
          <w:bCs w:val="0"/>
          <w:noProof/>
          <w:sz w:val="24"/>
          <w:szCs w:val="24"/>
          <w:lang w:eastAsia="pl-PL"/>
          <w:rPrChange w:id="639" w:author="Okot" w:date="2020-03-24T11:32:00Z">
            <w:rPr>
              <w:ins w:id="640" w:author="Okot" w:date="2020-03-24T11:31:00Z"/>
              <w:rFonts w:eastAsiaTheme="minorEastAsia" w:cstheme="minorBidi"/>
              <w:b w:val="0"/>
              <w:bCs w:val="0"/>
              <w:noProof/>
              <w:sz w:val="22"/>
              <w:szCs w:val="22"/>
              <w:lang w:eastAsia="pl-PL"/>
            </w:rPr>
          </w:rPrChange>
        </w:rPr>
      </w:pPr>
      <w:ins w:id="641" w:author="Okot" w:date="2020-03-24T11:31:00Z">
        <w:r w:rsidRPr="008E0CED">
          <w:rPr>
            <w:rStyle w:val="Hipercze"/>
            <w:rFonts w:ascii="Times New Roman" w:eastAsiaTheme="minorEastAsia" w:hAnsi="Times New Roman" w:cs="Times New Roman"/>
            <w:noProof/>
            <w:sz w:val="24"/>
            <w:szCs w:val="24"/>
            <w:rPrChange w:id="6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4"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8"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49" w:author="Okot" w:date="2020-03-24T11:32:00Z">
              <w:rPr>
                <w:noProof/>
                <w:webHidden/>
              </w:rPr>
            </w:rPrChange>
          </w:rPr>
          <w:tab/>
        </w:r>
        <w:r w:rsidRPr="008E0CED">
          <w:rPr>
            <w:rFonts w:ascii="Times New Roman" w:hAnsi="Times New Roman" w:cs="Times New Roman"/>
            <w:noProof/>
            <w:webHidden/>
            <w:sz w:val="24"/>
            <w:szCs w:val="24"/>
            <w:rPrChange w:id="650" w:author="Okot" w:date="2020-03-24T11:32:00Z">
              <w:rPr>
                <w:noProof/>
                <w:webHidden/>
              </w:rPr>
            </w:rPrChange>
          </w:rPr>
          <w:fldChar w:fldCharType="begin"/>
        </w:r>
        <w:r w:rsidRPr="008E0CED">
          <w:rPr>
            <w:rFonts w:ascii="Times New Roman" w:hAnsi="Times New Roman" w:cs="Times New Roman"/>
            <w:noProof/>
            <w:webHidden/>
            <w:sz w:val="24"/>
            <w:szCs w:val="24"/>
            <w:rPrChange w:id="651"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3" w:author="Okot" w:date="2020-03-24T11:32:00Z">
            <w:rPr>
              <w:noProof/>
              <w:webHidden/>
            </w:rPr>
          </w:rPrChange>
        </w:rPr>
        <w:fldChar w:fldCharType="separate"/>
      </w:r>
      <w:ins w:id="654" w:author="Okot" w:date="2020-03-24T11:31:00Z">
        <w:r w:rsidRPr="008E0CED">
          <w:rPr>
            <w:rFonts w:ascii="Times New Roman" w:hAnsi="Times New Roman" w:cs="Times New Roman"/>
            <w:noProof/>
            <w:webHidden/>
            <w:sz w:val="24"/>
            <w:szCs w:val="24"/>
            <w:rPrChange w:id="655" w:author="Okot" w:date="2020-03-24T11:32:00Z">
              <w:rPr>
                <w:noProof/>
                <w:webHidden/>
              </w:rPr>
            </w:rPrChange>
          </w:rPr>
          <w:t>45</w:t>
        </w:r>
        <w:r w:rsidRPr="008E0CED">
          <w:rPr>
            <w:rFonts w:ascii="Times New Roman" w:hAnsi="Times New Roman" w:cs="Times New Roman"/>
            <w:noProof/>
            <w:webHidden/>
            <w:sz w:val="24"/>
            <w:szCs w:val="24"/>
            <w:rPrChange w:id="6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7"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8" w:author="Okot" w:date="2020-03-24T11:31:00Z"/>
          <w:rFonts w:ascii="Times New Roman" w:eastAsiaTheme="minorEastAsia" w:hAnsi="Times New Roman" w:cs="Times New Roman"/>
          <w:b w:val="0"/>
          <w:bCs w:val="0"/>
          <w:noProof/>
          <w:sz w:val="24"/>
          <w:szCs w:val="24"/>
          <w:lang w:eastAsia="pl-PL"/>
          <w:rPrChange w:id="659" w:author="Okot" w:date="2020-03-24T11:32:00Z">
            <w:rPr>
              <w:ins w:id="660" w:author="Okot" w:date="2020-03-24T11:31:00Z"/>
              <w:rFonts w:eastAsiaTheme="minorEastAsia" w:cstheme="minorBidi"/>
              <w:b w:val="0"/>
              <w:bCs w:val="0"/>
              <w:noProof/>
              <w:sz w:val="22"/>
              <w:szCs w:val="22"/>
              <w:lang w:eastAsia="pl-PL"/>
            </w:rPr>
          </w:rPrChange>
        </w:rPr>
      </w:pPr>
      <w:ins w:id="661" w:author="Okot" w:date="2020-03-24T11:31:00Z">
        <w:r w:rsidRPr="008E0CED">
          <w:rPr>
            <w:rStyle w:val="Hipercze"/>
            <w:rFonts w:ascii="Times New Roman" w:eastAsiaTheme="minorEastAsia" w:hAnsi="Times New Roman" w:cs="Times New Roman"/>
            <w:noProof/>
            <w:sz w:val="24"/>
            <w:szCs w:val="24"/>
            <w:rPrChange w:id="6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4"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8"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69" w:author="Okot" w:date="2020-03-24T11:32:00Z">
              <w:rPr>
                <w:noProof/>
                <w:webHidden/>
              </w:rPr>
            </w:rPrChange>
          </w:rPr>
          <w:tab/>
        </w:r>
        <w:r w:rsidRPr="008E0CED">
          <w:rPr>
            <w:rFonts w:ascii="Times New Roman" w:hAnsi="Times New Roman" w:cs="Times New Roman"/>
            <w:noProof/>
            <w:webHidden/>
            <w:sz w:val="24"/>
            <w:szCs w:val="24"/>
            <w:rPrChange w:id="670" w:author="Okot" w:date="2020-03-24T11:32:00Z">
              <w:rPr>
                <w:noProof/>
                <w:webHidden/>
              </w:rPr>
            </w:rPrChange>
          </w:rPr>
          <w:fldChar w:fldCharType="begin"/>
        </w:r>
        <w:r w:rsidRPr="008E0CED">
          <w:rPr>
            <w:rFonts w:ascii="Times New Roman" w:hAnsi="Times New Roman" w:cs="Times New Roman"/>
            <w:noProof/>
            <w:webHidden/>
            <w:sz w:val="24"/>
            <w:szCs w:val="24"/>
            <w:rPrChange w:id="671"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3" w:author="Okot" w:date="2020-03-24T11:32:00Z">
            <w:rPr>
              <w:noProof/>
              <w:webHidden/>
            </w:rPr>
          </w:rPrChange>
        </w:rPr>
        <w:fldChar w:fldCharType="separate"/>
      </w:r>
      <w:ins w:id="674" w:author="Okot" w:date="2020-03-24T11:31:00Z">
        <w:r w:rsidRPr="008E0CED">
          <w:rPr>
            <w:rFonts w:ascii="Times New Roman" w:hAnsi="Times New Roman" w:cs="Times New Roman"/>
            <w:noProof/>
            <w:webHidden/>
            <w:sz w:val="24"/>
            <w:szCs w:val="24"/>
            <w:rPrChange w:id="675" w:author="Okot" w:date="2020-03-24T11:32:00Z">
              <w:rPr>
                <w:noProof/>
                <w:webHidden/>
              </w:rPr>
            </w:rPrChange>
          </w:rPr>
          <w:t>45</w:t>
        </w:r>
        <w:r w:rsidRPr="008E0CED">
          <w:rPr>
            <w:rFonts w:ascii="Times New Roman" w:hAnsi="Times New Roman" w:cs="Times New Roman"/>
            <w:noProof/>
            <w:webHidden/>
            <w:sz w:val="24"/>
            <w:szCs w:val="24"/>
            <w:rPrChange w:id="6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7"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8" w:author="Okot" w:date="2020-03-24T11:31:00Z"/>
          <w:rFonts w:ascii="Times New Roman" w:eastAsiaTheme="minorEastAsia" w:hAnsi="Times New Roman" w:cs="Times New Roman"/>
          <w:b w:val="0"/>
          <w:bCs w:val="0"/>
          <w:noProof/>
          <w:sz w:val="24"/>
          <w:szCs w:val="24"/>
          <w:lang w:eastAsia="pl-PL"/>
          <w:rPrChange w:id="679" w:author="Okot" w:date="2020-03-24T11:32:00Z">
            <w:rPr>
              <w:ins w:id="680" w:author="Okot" w:date="2020-03-24T11:31:00Z"/>
              <w:rFonts w:eastAsiaTheme="minorEastAsia" w:cstheme="minorBidi"/>
              <w:b w:val="0"/>
              <w:bCs w:val="0"/>
              <w:noProof/>
              <w:sz w:val="22"/>
              <w:szCs w:val="22"/>
              <w:lang w:eastAsia="pl-PL"/>
            </w:rPr>
          </w:rPrChange>
        </w:rPr>
      </w:pPr>
      <w:ins w:id="681" w:author="Okot" w:date="2020-03-24T11:31:00Z">
        <w:r w:rsidRPr="008E0CED">
          <w:rPr>
            <w:rStyle w:val="Hipercze"/>
            <w:rFonts w:ascii="Times New Roman" w:eastAsiaTheme="minorEastAsia" w:hAnsi="Times New Roman" w:cs="Times New Roman"/>
            <w:noProof/>
            <w:sz w:val="24"/>
            <w:szCs w:val="24"/>
            <w:rPrChange w:id="6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4"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8"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89" w:author="Okot" w:date="2020-03-24T11:32:00Z">
              <w:rPr>
                <w:noProof/>
                <w:webHidden/>
              </w:rPr>
            </w:rPrChange>
          </w:rPr>
          <w:tab/>
        </w:r>
        <w:r w:rsidRPr="008E0CED">
          <w:rPr>
            <w:rFonts w:ascii="Times New Roman" w:hAnsi="Times New Roman" w:cs="Times New Roman"/>
            <w:noProof/>
            <w:webHidden/>
            <w:sz w:val="24"/>
            <w:szCs w:val="24"/>
            <w:rPrChange w:id="690" w:author="Okot" w:date="2020-03-24T11:32:00Z">
              <w:rPr>
                <w:noProof/>
                <w:webHidden/>
              </w:rPr>
            </w:rPrChange>
          </w:rPr>
          <w:fldChar w:fldCharType="begin"/>
        </w:r>
        <w:r w:rsidRPr="008E0CED">
          <w:rPr>
            <w:rFonts w:ascii="Times New Roman" w:hAnsi="Times New Roman" w:cs="Times New Roman"/>
            <w:noProof/>
            <w:webHidden/>
            <w:sz w:val="24"/>
            <w:szCs w:val="24"/>
            <w:rPrChange w:id="691"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3" w:author="Okot" w:date="2020-03-24T11:32:00Z">
            <w:rPr>
              <w:noProof/>
              <w:webHidden/>
            </w:rPr>
          </w:rPrChange>
        </w:rPr>
        <w:fldChar w:fldCharType="separate"/>
      </w:r>
      <w:ins w:id="694" w:author="Okot" w:date="2020-03-24T11:31:00Z">
        <w:r w:rsidRPr="008E0CED">
          <w:rPr>
            <w:rFonts w:ascii="Times New Roman" w:hAnsi="Times New Roman" w:cs="Times New Roman"/>
            <w:noProof/>
            <w:webHidden/>
            <w:sz w:val="24"/>
            <w:szCs w:val="24"/>
            <w:rPrChange w:id="695" w:author="Okot" w:date="2020-03-24T11:32:00Z">
              <w:rPr>
                <w:noProof/>
                <w:webHidden/>
              </w:rPr>
            </w:rPrChange>
          </w:rPr>
          <w:t>45</w:t>
        </w:r>
        <w:r w:rsidRPr="008E0CED">
          <w:rPr>
            <w:rFonts w:ascii="Times New Roman" w:hAnsi="Times New Roman" w:cs="Times New Roman"/>
            <w:noProof/>
            <w:webHidden/>
            <w:sz w:val="24"/>
            <w:szCs w:val="24"/>
            <w:rPrChange w:id="6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7"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8" w:author="Okot" w:date="2020-03-24T11:31:00Z"/>
          <w:rFonts w:ascii="Times New Roman" w:eastAsiaTheme="minorEastAsia" w:hAnsi="Times New Roman" w:cs="Times New Roman"/>
          <w:b w:val="0"/>
          <w:bCs w:val="0"/>
          <w:noProof/>
          <w:sz w:val="24"/>
          <w:szCs w:val="24"/>
          <w:lang w:eastAsia="pl-PL"/>
          <w:rPrChange w:id="699" w:author="Okot" w:date="2020-03-24T11:32:00Z">
            <w:rPr>
              <w:ins w:id="700" w:author="Okot" w:date="2020-03-24T11:31:00Z"/>
              <w:rFonts w:eastAsiaTheme="minorEastAsia" w:cstheme="minorBidi"/>
              <w:b w:val="0"/>
              <w:bCs w:val="0"/>
              <w:noProof/>
              <w:sz w:val="22"/>
              <w:szCs w:val="22"/>
              <w:lang w:eastAsia="pl-PL"/>
            </w:rPr>
          </w:rPrChange>
        </w:rPr>
      </w:pPr>
      <w:ins w:id="701" w:author="Okot" w:date="2020-03-24T11:31:00Z">
        <w:r w:rsidRPr="008E0CED">
          <w:rPr>
            <w:rStyle w:val="Hipercze"/>
            <w:rFonts w:ascii="Times New Roman" w:eastAsiaTheme="minorEastAsia" w:hAnsi="Times New Roman" w:cs="Times New Roman"/>
            <w:noProof/>
            <w:sz w:val="24"/>
            <w:szCs w:val="24"/>
            <w:rPrChange w:id="7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4"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8"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09" w:author="Okot" w:date="2020-03-24T11:32:00Z">
              <w:rPr>
                <w:noProof/>
                <w:webHidden/>
              </w:rPr>
            </w:rPrChange>
          </w:rPr>
          <w:tab/>
        </w:r>
        <w:r w:rsidRPr="008E0CED">
          <w:rPr>
            <w:rFonts w:ascii="Times New Roman" w:hAnsi="Times New Roman" w:cs="Times New Roman"/>
            <w:noProof/>
            <w:webHidden/>
            <w:sz w:val="24"/>
            <w:szCs w:val="24"/>
            <w:rPrChange w:id="710" w:author="Okot" w:date="2020-03-24T11:32:00Z">
              <w:rPr>
                <w:noProof/>
                <w:webHidden/>
              </w:rPr>
            </w:rPrChange>
          </w:rPr>
          <w:fldChar w:fldCharType="begin"/>
        </w:r>
        <w:r w:rsidRPr="008E0CED">
          <w:rPr>
            <w:rFonts w:ascii="Times New Roman" w:hAnsi="Times New Roman" w:cs="Times New Roman"/>
            <w:noProof/>
            <w:webHidden/>
            <w:sz w:val="24"/>
            <w:szCs w:val="24"/>
            <w:rPrChange w:id="711"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3" w:author="Okot" w:date="2020-03-24T11:32:00Z">
            <w:rPr>
              <w:noProof/>
              <w:webHidden/>
            </w:rPr>
          </w:rPrChange>
        </w:rPr>
        <w:fldChar w:fldCharType="separate"/>
      </w:r>
      <w:ins w:id="714" w:author="Okot" w:date="2020-03-24T11:31:00Z">
        <w:r w:rsidRPr="008E0CED">
          <w:rPr>
            <w:rFonts w:ascii="Times New Roman" w:hAnsi="Times New Roman" w:cs="Times New Roman"/>
            <w:noProof/>
            <w:webHidden/>
            <w:sz w:val="24"/>
            <w:szCs w:val="24"/>
            <w:rPrChange w:id="715" w:author="Okot" w:date="2020-03-24T11:32:00Z">
              <w:rPr>
                <w:noProof/>
                <w:webHidden/>
              </w:rPr>
            </w:rPrChange>
          </w:rPr>
          <w:t>46</w:t>
        </w:r>
        <w:r w:rsidRPr="008E0CED">
          <w:rPr>
            <w:rFonts w:ascii="Times New Roman" w:hAnsi="Times New Roman" w:cs="Times New Roman"/>
            <w:noProof/>
            <w:webHidden/>
            <w:sz w:val="24"/>
            <w:szCs w:val="24"/>
            <w:rPrChange w:id="7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7"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8" w:author="Okot" w:date="2020-03-24T11:31:00Z"/>
          <w:rFonts w:ascii="Times New Roman" w:eastAsiaTheme="minorEastAsia" w:hAnsi="Times New Roman" w:cs="Times New Roman"/>
          <w:b w:val="0"/>
          <w:bCs w:val="0"/>
          <w:noProof/>
          <w:sz w:val="24"/>
          <w:szCs w:val="24"/>
          <w:lang w:eastAsia="pl-PL"/>
          <w:rPrChange w:id="719" w:author="Okot" w:date="2020-03-24T11:32:00Z">
            <w:rPr>
              <w:ins w:id="720" w:author="Okot" w:date="2020-03-24T11:31:00Z"/>
              <w:rFonts w:eastAsiaTheme="minorEastAsia" w:cstheme="minorBidi"/>
              <w:b w:val="0"/>
              <w:bCs w:val="0"/>
              <w:noProof/>
              <w:sz w:val="22"/>
              <w:szCs w:val="22"/>
              <w:lang w:eastAsia="pl-PL"/>
            </w:rPr>
          </w:rPrChange>
        </w:rPr>
      </w:pPr>
      <w:ins w:id="721" w:author="Okot" w:date="2020-03-24T11:31:00Z">
        <w:r w:rsidRPr="008E0CED">
          <w:rPr>
            <w:rStyle w:val="Hipercze"/>
            <w:rFonts w:ascii="Times New Roman" w:eastAsiaTheme="minorEastAsia" w:hAnsi="Times New Roman" w:cs="Times New Roman"/>
            <w:noProof/>
            <w:sz w:val="24"/>
            <w:szCs w:val="24"/>
            <w:rPrChange w:id="7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4"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8"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29" w:author="Okot" w:date="2020-03-24T11:32:00Z">
              <w:rPr>
                <w:noProof/>
                <w:webHidden/>
              </w:rPr>
            </w:rPrChange>
          </w:rPr>
          <w:tab/>
        </w:r>
        <w:r w:rsidRPr="008E0CED">
          <w:rPr>
            <w:rFonts w:ascii="Times New Roman" w:hAnsi="Times New Roman" w:cs="Times New Roman"/>
            <w:noProof/>
            <w:webHidden/>
            <w:sz w:val="24"/>
            <w:szCs w:val="24"/>
            <w:rPrChange w:id="730" w:author="Okot" w:date="2020-03-24T11:32:00Z">
              <w:rPr>
                <w:noProof/>
                <w:webHidden/>
              </w:rPr>
            </w:rPrChange>
          </w:rPr>
          <w:fldChar w:fldCharType="begin"/>
        </w:r>
        <w:r w:rsidRPr="008E0CED">
          <w:rPr>
            <w:rFonts w:ascii="Times New Roman" w:hAnsi="Times New Roman" w:cs="Times New Roman"/>
            <w:noProof/>
            <w:webHidden/>
            <w:sz w:val="24"/>
            <w:szCs w:val="24"/>
            <w:rPrChange w:id="731"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3" w:author="Okot" w:date="2020-03-24T11:32:00Z">
            <w:rPr>
              <w:noProof/>
              <w:webHidden/>
            </w:rPr>
          </w:rPrChange>
        </w:rPr>
        <w:fldChar w:fldCharType="separate"/>
      </w:r>
      <w:ins w:id="734" w:author="Okot" w:date="2020-03-24T11:31:00Z">
        <w:r w:rsidRPr="008E0CED">
          <w:rPr>
            <w:rFonts w:ascii="Times New Roman" w:hAnsi="Times New Roman" w:cs="Times New Roman"/>
            <w:noProof/>
            <w:webHidden/>
            <w:sz w:val="24"/>
            <w:szCs w:val="24"/>
            <w:rPrChange w:id="735" w:author="Okot" w:date="2020-03-24T11:32:00Z">
              <w:rPr>
                <w:noProof/>
                <w:webHidden/>
              </w:rPr>
            </w:rPrChange>
          </w:rPr>
          <w:t>46</w:t>
        </w:r>
        <w:r w:rsidRPr="008E0CED">
          <w:rPr>
            <w:rFonts w:ascii="Times New Roman" w:hAnsi="Times New Roman" w:cs="Times New Roman"/>
            <w:noProof/>
            <w:webHidden/>
            <w:sz w:val="24"/>
            <w:szCs w:val="24"/>
            <w:rPrChange w:id="7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7"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8" w:author="Okot" w:date="2020-03-24T11:31:00Z"/>
          <w:rFonts w:ascii="Times New Roman" w:eastAsiaTheme="minorEastAsia" w:hAnsi="Times New Roman" w:cs="Times New Roman"/>
          <w:b w:val="0"/>
          <w:bCs w:val="0"/>
          <w:noProof/>
          <w:sz w:val="24"/>
          <w:szCs w:val="24"/>
          <w:lang w:eastAsia="pl-PL"/>
          <w:rPrChange w:id="739" w:author="Okot" w:date="2020-03-24T11:32:00Z">
            <w:rPr>
              <w:ins w:id="740" w:author="Okot" w:date="2020-03-24T11:31:00Z"/>
              <w:rFonts w:eastAsiaTheme="minorEastAsia" w:cstheme="minorBidi"/>
              <w:b w:val="0"/>
              <w:bCs w:val="0"/>
              <w:noProof/>
              <w:sz w:val="22"/>
              <w:szCs w:val="22"/>
              <w:lang w:eastAsia="pl-PL"/>
            </w:rPr>
          </w:rPrChange>
        </w:rPr>
      </w:pPr>
      <w:ins w:id="741" w:author="Okot" w:date="2020-03-24T11:31:00Z">
        <w:r w:rsidRPr="008E0CED">
          <w:rPr>
            <w:rStyle w:val="Hipercze"/>
            <w:rFonts w:ascii="Times New Roman" w:eastAsiaTheme="minorEastAsia" w:hAnsi="Times New Roman" w:cs="Times New Roman"/>
            <w:noProof/>
            <w:sz w:val="24"/>
            <w:szCs w:val="24"/>
            <w:rPrChange w:id="7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4"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8"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49" w:author="Okot" w:date="2020-03-24T11:32:00Z">
              <w:rPr>
                <w:noProof/>
                <w:webHidden/>
              </w:rPr>
            </w:rPrChange>
          </w:rPr>
          <w:tab/>
        </w:r>
        <w:r w:rsidRPr="008E0CED">
          <w:rPr>
            <w:rFonts w:ascii="Times New Roman" w:hAnsi="Times New Roman" w:cs="Times New Roman"/>
            <w:noProof/>
            <w:webHidden/>
            <w:sz w:val="24"/>
            <w:szCs w:val="24"/>
            <w:rPrChange w:id="750" w:author="Okot" w:date="2020-03-24T11:32:00Z">
              <w:rPr>
                <w:noProof/>
                <w:webHidden/>
              </w:rPr>
            </w:rPrChange>
          </w:rPr>
          <w:fldChar w:fldCharType="begin"/>
        </w:r>
        <w:r w:rsidRPr="008E0CED">
          <w:rPr>
            <w:rFonts w:ascii="Times New Roman" w:hAnsi="Times New Roman" w:cs="Times New Roman"/>
            <w:noProof/>
            <w:webHidden/>
            <w:sz w:val="24"/>
            <w:szCs w:val="24"/>
            <w:rPrChange w:id="751"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3" w:author="Okot" w:date="2020-03-24T11:32:00Z">
            <w:rPr>
              <w:noProof/>
              <w:webHidden/>
            </w:rPr>
          </w:rPrChange>
        </w:rPr>
        <w:fldChar w:fldCharType="separate"/>
      </w:r>
      <w:ins w:id="754" w:author="Okot" w:date="2020-03-24T11:31:00Z">
        <w:r w:rsidRPr="008E0CED">
          <w:rPr>
            <w:rFonts w:ascii="Times New Roman" w:hAnsi="Times New Roman" w:cs="Times New Roman"/>
            <w:noProof/>
            <w:webHidden/>
            <w:sz w:val="24"/>
            <w:szCs w:val="24"/>
            <w:rPrChange w:id="755" w:author="Okot" w:date="2020-03-24T11:32:00Z">
              <w:rPr>
                <w:noProof/>
                <w:webHidden/>
              </w:rPr>
            </w:rPrChange>
          </w:rPr>
          <w:t>46</w:t>
        </w:r>
        <w:r w:rsidRPr="008E0CED">
          <w:rPr>
            <w:rFonts w:ascii="Times New Roman" w:hAnsi="Times New Roman" w:cs="Times New Roman"/>
            <w:noProof/>
            <w:webHidden/>
            <w:sz w:val="24"/>
            <w:szCs w:val="24"/>
            <w:rPrChange w:id="7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7"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8" w:author="Okot" w:date="2020-03-24T11:31:00Z"/>
          <w:rFonts w:ascii="Times New Roman" w:eastAsiaTheme="minorEastAsia" w:hAnsi="Times New Roman" w:cs="Times New Roman"/>
          <w:b w:val="0"/>
          <w:bCs w:val="0"/>
          <w:noProof/>
          <w:sz w:val="24"/>
          <w:szCs w:val="24"/>
          <w:lang w:eastAsia="pl-PL"/>
          <w:rPrChange w:id="759" w:author="Okot" w:date="2020-03-24T11:32:00Z">
            <w:rPr>
              <w:ins w:id="760" w:author="Okot" w:date="2020-03-24T11:31:00Z"/>
              <w:rFonts w:eastAsiaTheme="minorEastAsia" w:cstheme="minorBidi"/>
              <w:b w:val="0"/>
              <w:bCs w:val="0"/>
              <w:noProof/>
              <w:sz w:val="22"/>
              <w:szCs w:val="22"/>
              <w:lang w:eastAsia="pl-PL"/>
            </w:rPr>
          </w:rPrChange>
        </w:rPr>
      </w:pPr>
      <w:ins w:id="761" w:author="Okot" w:date="2020-03-24T11:31:00Z">
        <w:r w:rsidRPr="008E0CED">
          <w:rPr>
            <w:rStyle w:val="Hipercze"/>
            <w:rFonts w:ascii="Times New Roman" w:eastAsiaTheme="minorEastAsia" w:hAnsi="Times New Roman" w:cs="Times New Roman"/>
            <w:noProof/>
            <w:sz w:val="24"/>
            <w:szCs w:val="24"/>
            <w:rPrChange w:id="7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4"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8" w:author="Okot" w:date="2020-03-24T11:32:00Z">
              <w:rPr>
                <w:noProof/>
                <w:webHidden/>
              </w:rPr>
            </w:rPrChange>
          </w:rPr>
          <w:tab/>
        </w:r>
        <w:r w:rsidRPr="008E0CED">
          <w:rPr>
            <w:rFonts w:ascii="Times New Roman" w:hAnsi="Times New Roman" w:cs="Times New Roman"/>
            <w:noProof/>
            <w:webHidden/>
            <w:sz w:val="24"/>
            <w:szCs w:val="24"/>
            <w:rPrChange w:id="769" w:author="Okot" w:date="2020-03-24T11:32:00Z">
              <w:rPr>
                <w:noProof/>
                <w:webHidden/>
              </w:rPr>
            </w:rPrChange>
          </w:rPr>
          <w:fldChar w:fldCharType="begin"/>
        </w:r>
        <w:r w:rsidRPr="008E0CED">
          <w:rPr>
            <w:rFonts w:ascii="Times New Roman" w:hAnsi="Times New Roman" w:cs="Times New Roman"/>
            <w:noProof/>
            <w:webHidden/>
            <w:sz w:val="24"/>
            <w:szCs w:val="24"/>
            <w:rPrChange w:id="770"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2" w:author="Okot" w:date="2020-03-24T11:32:00Z">
            <w:rPr>
              <w:noProof/>
              <w:webHidden/>
            </w:rPr>
          </w:rPrChange>
        </w:rPr>
        <w:fldChar w:fldCharType="separate"/>
      </w:r>
      <w:ins w:id="773" w:author="Okot" w:date="2020-03-24T11:31:00Z">
        <w:r w:rsidRPr="008E0CED">
          <w:rPr>
            <w:rFonts w:ascii="Times New Roman" w:hAnsi="Times New Roman" w:cs="Times New Roman"/>
            <w:noProof/>
            <w:webHidden/>
            <w:sz w:val="24"/>
            <w:szCs w:val="24"/>
            <w:rPrChange w:id="774" w:author="Okot" w:date="2020-03-24T11:32:00Z">
              <w:rPr>
                <w:noProof/>
                <w:webHidden/>
              </w:rPr>
            </w:rPrChange>
          </w:rPr>
          <w:t>47</w:t>
        </w:r>
        <w:r w:rsidRPr="008E0CED">
          <w:rPr>
            <w:rFonts w:ascii="Times New Roman" w:hAnsi="Times New Roman" w:cs="Times New Roman"/>
            <w:noProof/>
            <w:webHidden/>
            <w:sz w:val="24"/>
            <w:szCs w:val="24"/>
            <w:rPrChange w:id="7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6"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7" w:author="Okot" w:date="2020-03-24T11:31:00Z"/>
          <w:rFonts w:ascii="Times New Roman" w:eastAsiaTheme="minorEastAsia" w:hAnsi="Times New Roman" w:cs="Times New Roman"/>
          <w:b w:val="0"/>
          <w:bCs w:val="0"/>
          <w:noProof/>
          <w:sz w:val="24"/>
          <w:szCs w:val="24"/>
          <w:lang w:eastAsia="pl-PL"/>
          <w:rPrChange w:id="778" w:author="Okot" w:date="2020-03-24T11:32:00Z">
            <w:rPr>
              <w:ins w:id="779" w:author="Okot" w:date="2020-03-24T11:31:00Z"/>
              <w:rFonts w:eastAsiaTheme="minorEastAsia" w:cstheme="minorBidi"/>
              <w:b w:val="0"/>
              <w:bCs w:val="0"/>
              <w:noProof/>
              <w:sz w:val="22"/>
              <w:szCs w:val="22"/>
              <w:lang w:eastAsia="pl-PL"/>
            </w:rPr>
          </w:rPrChange>
        </w:rPr>
      </w:pPr>
      <w:ins w:id="780" w:author="Okot" w:date="2020-03-24T11:31:00Z">
        <w:r w:rsidRPr="008E0CED">
          <w:rPr>
            <w:rStyle w:val="Hipercze"/>
            <w:rFonts w:ascii="Times New Roman" w:eastAsiaTheme="minorEastAsia" w:hAnsi="Times New Roman" w:cs="Times New Roman"/>
            <w:noProof/>
            <w:sz w:val="24"/>
            <w:szCs w:val="24"/>
            <w:rPrChange w:id="7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3"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7" w:author="Okot" w:date="2020-03-24T11:32:00Z">
              <w:rPr>
                <w:noProof/>
                <w:webHidden/>
              </w:rPr>
            </w:rPrChange>
          </w:rPr>
          <w:tab/>
        </w:r>
        <w:r w:rsidRPr="008E0CED">
          <w:rPr>
            <w:rFonts w:ascii="Times New Roman" w:hAnsi="Times New Roman" w:cs="Times New Roman"/>
            <w:noProof/>
            <w:webHidden/>
            <w:sz w:val="24"/>
            <w:szCs w:val="24"/>
            <w:rPrChange w:id="788" w:author="Okot" w:date="2020-03-24T11:32:00Z">
              <w:rPr>
                <w:noProof/>
                <w:webHidden/>
              </w:rPr>
            </w:rPrChange>
          </w:rPr>
          <w:fldChar w:fldCharType="begin"/>
        </w:r>
        <w:r w:rsidRPr="008E0CED">
          <w:rPr>
            <w:rFonts w:ascii="Times New Roman" w:hAnsi="Times New Roman" w:cs="Times New Roman"/>
            <w:noProof/>
            <w:webHidden/>
            <w:sz w:val="24"/>
            <w:szCs w:val="24"/>
            <w:rPrChange w:id="789"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1" w:author="Okot" w:date="2020-03-24T11:32:00Z">
            <w:rPr>
              <w:noProof/>
              <w:webHidden/>
            </w:rPr>
          </w:rPrChange>
        </w:rPr>
        <w:fldChar w:fldCharType="separate"/>
      </w:r>
      <w:ins w:id="792" w:author="Okot" w:date="2020-03-24T11:31:00Z">
        <w:r w:rsidRPr="008E0CED">
          <w:rPr>
            <w:rFonts w:ascii="Times New Roman" w:hAnsi="Times New Roman" w:cs="Times New Roman"/>
            <w:noProof/>
            <w:webHidden/>
            <w:sz w:val="24"/>
            <w:szCs w:val="24"/>
            <w:rPrChange w:id="793" w:author="Okot" w:date="2020-03-24T11:32:00Z">
              <w:rPr>
                <w:noProof/>
                <w:webHidden/>
              </w:rPr>
            </w:rPrChange>
          </w:rPr>
          <w:t>47</w:t>
        </w:r>
        <w:r w:rsidRPr="008E0CED">
          <w:rPr>
            <w:rFonts w:ascii="Times New Roman" w:hAnsi="Times New Roman" w:cs="Times New Roman"/>
            <w:noProof/>
            <w:webHidden/>
            <w:sz w:val="24"/>
            <w:szCs w:val="24"/>
            <w:rPrChange w:id="7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5"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6" w:author="Okot" w:date="2020-03-24T11:31:00Z"/>
          <w:rFonts w:ascii="Times New Roman" w:eastAsiaTheme="minorEastAsia" w:hAnsi="Times New Roman" w:cs="Times New Roman"/>
          <w:b w:val="0"/>
          <w:bCs w:val="0"/>
          <w:noProof/>
          <w:sz w:val="24"/>
          <w:szCs w:val="24"/>
          <w:lang w:eastAsia="pl-PL"/>
          <w:rPrChange w:id="797" w:author="Okot" w:date="2020-03-24T11:32:00Z">
            <w:rPr>
              <w:ins w:id="798" w:author="Okot" w:date="2020-03-24T11:31:00Z"/>
              <w:rFonts w:eastAsiaTheme="minorEastAsia" w:cstheme="minorBidi"/>
              <w:b w:val="0"/>
              <w:bCs w:val="0"/>
              <w:noProof/>
              <w:sz w:val="22"/>
              <w:szCs w:val="22"/>
              <w:lang w:eastAsia="pl-PL"/>
            </w:rPr>
          </w:rPrChange>
        </w:rPr>
      </w:pPr>
      <w:ins w:id="799" w:author="Okot" w:date="2020-03-24T11:31:00Z">
        <w:r w:rsidRPr="008E0CED">
          <w:rPr>
            <w:rStyle w:val="Hipercze"/>
            <w:rFonts w:ascii="Times New Roman" w:eastAsiaTheme="minorEastAsia" w:hAnsi="Times New Roman" w:cs="Times New Roman"/>
            <w:noProof/>
            <w:sz w:val="24"/>
            <w:szCs w:val="24"/>
            <w:rPrChange w:id="8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2"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6" w:author="Okot" w:date="2020-03-24T11:32:00Z">
              <w:rPr>
                <w:noProof/>
                <w:webHidden/>
              </w:rPr>
            </w:rPrChange>
          </w:rPr>
          <w:tab/>
        </w:r>
        <w:r w:rsidRPr="008E0CED">
          <w:rPr>
            <w:rFonts w:ascii="Times New Roman" w:hAnsi="Times New Roman" w:cs="Times New Roman"/>
            <w:noProof/>
            <w:webHidden/>
            <w:sz w:val="24"/>
            <w:szCs w:val="24"/>
            <w:rPrChange w:id="807" w:author="Okot" w:date="2020-03-24T11:32:00Z">
              <w:rPr>
                <w:noProof/>
                <w:webHidden/>
              </w:rPr>
            </w:rPrChange>
          </w:rPr>
          <w:fldChar w:fldCharType="begin"/>
        </w:r>
        <w:r w:rsidRPr="008E0CED">
          <w:rPr>
            <w:rFonts w:ascii="Times New Roman" w:hAnsi="Times New Roman" w:cs="Times New Roman"/>
            <w:noProof/>
            <w:webHidden/>
            <w:sz w:val="24"/>
            <w:szCs w:val="24"/>
            <w:rPrChange w:id="808"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0" w:author="Okot" w:date="2020-03-24T11:32:00Z">
            <w:rPr>
              <w:noProof/>
              <w:webHidden/>
            </w:rPr>
          </w:rPrChange>
        </w:rPr>
        <w:fldChar w:fldCharType="separate"/>
      </w:r>
      <w:ins w:id="811" w:author="Okot" w:date="2020-03-24T11:31:00Z">
        <w:r w:rsidRPr="008E0CED">
          <w:rPr>
            <w:rFonts w:ascii="Times New Roman" w:hAnsi="Times New Roman" w:cs="Times New Roman"/>
            <w:noProof/>
            <w:webHidden/>
            <w:sz w:val="24"/>
            <w:szCs w:val="24"/>
            <w:rPrChange w:id="812" w:author="Okot" w:date="2020-03-24T11:32:00Z">
              <w:rPr>
                <w:noProof/>
                <w:webHidden/>
              </w:rPr>
            </w:rPrChange>
          </w:rPr>
          <w:t>48</w:t>
        </w:r>
        <w:r w:rsidRPr="008E0CED">
          <w:rPr>
            <w:rFonts w:ascii="Times New Roman" w:hAnsi="Times New Roman" w:cs="Times New Roman"/>
            <w:noProof/>
            <w:webHidden/>
            <w:sz w:val="24"/>
            <w:szCs w:val="24"/>
            <w:rPrChange w:id="8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4"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5" w:author="Okot" w:date="2020-03-24T11:31:00Z"/>
          <w:rFonts w:ascii="Times New Roman" w:eastAsiaTheme="minorEastAsia" w:hAnsi="Times New Roman" w:cs="Times New Roman"/>
          <w:b w:val="0"/>
          <w:bCs w:val="0"/>
          <w:noProof/>
          <w:sz w:val="24"/>
          <w:szCs w:val="24"/>
          <w:lang w:eastAsia="pl-PL"/>
          <w:rPrChange w:id="816" w:author="Okot" w:date="2020-03-24T11:32:00Z">
            <w:rPr>
              <w:ins w:id="817" w:author="Okot" w:date="2020-03-24T11:31:00Z"/>
              <w:rFonts w:eastAsiaTheme="minorEastAsia" w:cstheme="minorBidi"/>
              <w:b w:val="0"/>
              <w:bCs w:val="0"/>
              <w:noProof/>
              <w:sz w:val="22"/>
              <w:szCs w:val="22"/>
              <w:lang w:eastAsia="pl-PL"/>
            </w:rPr>
          </w:rPrChange>
        </w:rPr>
      </w:pPr>
      <w:ins w:id="818" w:author="Okot" w:date="2020-03-24T11:31:00Z">
        <w:r w:rsidRPr="008E0CED">
          <w:rPr>
            <w:rStyle w:val="Hipercze"/>
            <w:rFonts w:ascii="Times New Roman" w:eastAsiaTheme="minorEastAsia" w:hAnsi="Times New Roman" w:cs="Times New Roman"/>
            <w:noProof/>
            <w:sz w:val="24"/>
            <w:szCs w:val="24"/>
            <w:rPrChange w:id="8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1"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5" w:author="Okot" w:date="2020-03-24T11:32:00Z">
              <w:rPr>
                <w:noProof/>
                <w:webHidden/>
              </w:rPr>
            </w:rPrChange>
          </w:rPr>
          <w:tab/>
        </w:r>
        <w:r w:rsidRPr="008E0CED">
          <w:rPr>
            <w:rFonts w:ascii="Times New Roman" w:hAnsi="Times New Roman" w:cs="Times New Roman"/>
            <w:noProof/>
            <w:webHidden/>
            <w:sz w:val="24"/>
            <w:szCs w:val="24"/>
            <w:rPrChange w:id="826" w:author="Okot" w:date="2020-03-24T11:32:00Z">
              <w:rPr>
                <w:noProof/>
                <w:webHidden/>
              </w:rPr>
            </w:rPrChange>
          </w:rPr>
          <w:fldChar w:fldCharType="begin"/>
        </w:r>
        <w:r w:rsidRPr="008E0CED">
          <w:rPr>
            <w:rFonts w:ascii="Times New Roman" w:hAnsi="Times New Roman" w:cs="Times New Roman"/>
            <w:noProof/>
            <w:webHidden/>
            <w:sz w:val="24"/>
            <w:szCs w:val="24"/>
            <w:rPrChange w:id="827"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29" w:author="Okot" w:date="2020-03-24T11:32:00Z">
            <w:rPr>
              <w:noProof/>
              <w:webHidden/>
            </w:rPr>
          </w:rPrChange>
        </w:rPr>
        <w:fldChar w:fldCharType="separate"/>
      </w:r>
      <w:ins w:id="830" w:author="Okot" w:date="2020-03-24T11:31:00Z">
        <w:r w:rsidRPr="008E0CED">
          <w:rPr>
            <w:rFonts w:ascii="Times New Roman" w:hAnsi="Times New Roman" w:cs="Times New Roman"/>
            <w:noProof/>
            <w:webHidden/>
            <w:sz w:val="24"/>
            <w:szCs w:val="24"/>
            <w:rPrChange w:id="831" w:author="Okot" w:date="2020-03-24T11:32:00Z">
              <w:rPr>
                <w:noProof/>
                <w:webHidden/>
              </w:rPr>
            </w:rPrChange>
          </w:rPr>
          <w:t>48</w:t>
        </w:r>
        <w:r w:rsidRPr="008E0CED">
          <w:rPr>
            <w:rFonts w:ascii="Times New Roman" w:hAnsi="Times New Roman" w:cs="Times New Roman"/>
            <w:noProof/>
            <w:webHidden/>
            <w:sz w:val="24"/>
            <w:szCs w:val="24"/>
            <w:rPrChange w:id="8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3"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4" w:author="Okot" w:date="2020-03-24T11:31:00Z"/>
          <w:rFonts w:ascii="Times New Roman" w:eastAsiaTheme="minorEastAsia" w:hAnsi="Times New Roman" w:cs="Times New Roman"/>
          <w:b w:val="0"/>
          <w:bCs w:val="0"/>
          <w:noProof/>
          <w:sz w:val="24"/>
          <w:szCs w:val="24"/>
          <w:lang w:eastAsia="pl-PL"/>
          <w:rPrChange w:id="835" w:author="Okot" w:date="2020-03-24T11:32:00Z">
            <w:rPr>
              <w:ins w:id="836" w:author="Okot" w:date="2020-03-24T11:31:00Z"/>
              <w:rFonts w:eastAsiaTheme="minorEastAsia" w:cstheme="minorBidi"/>
              <w:b w:val="0"/>
              <w:bCs w:val="0"/>
              <w:noProof/>
              <w:sz w:val="22"/>
              <w:szCs w:val="22"/>
              <w:lang w:eastAsia="pl-PL"/>
            </w:rPr>
          </w:rPrChange>
        </w:rPr>
      </w:pPr>
      <w:ins w:id="837" w:author="Okot" w:date="2020-03-24T11:31:00Z">
        <w:r w:rsidRPr="008E0CED">
          <w:rPr>
            <w:rStyle w:val="Hipercze"/>
            <w:rFonts w:ascii="Times New Roman" w:eastAsiaTheme="minorEastAsia" w:hAnsi="Times New Roman" w:cs="Times New Roman"/>
            <w:noProof/>
            <w:sz w:val="24"/>
            <w:szCs w:val="24"/>
            <w:rPrChange w:id="8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0"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4" w:author="Okot" w:date="2020-03-24T11:32:00Z">
              <w:rPr>
                <w:noProof/>
                <w:webHidden/>
              </w:rPr>
            </w:rPrChange>
          </w:rPr>
          <w:tab/>
        </w:r>
        <w:r w:rsidRPr="008E0CED">
          <w:rPr>
            <w:rFonts w:ascii="Times New Roman" w:hAnsi="Times New Roman" w:cs="Times New Roman"/>
            <w:noProof/>
            <w:webHidden/>
            <w:sz w:val="24"/>
            <w:szCs w:val="24"/>
            <w:rPrChange w:id="845" w:author="Okot" w:date="2020-03-24T11:32:00Z">
              <w:rPr>
                <w:noProof/>
                <w:webHidden/>
              </w:rPr>
            </w:rPrChange>
          </w:rPr>
          <w:fldChar w:fldCharType="begin"/>
        </w:r>
        <w:r w:rsidRPr="008E0CED">
          <w:rPr>
            <w:rFonts w:ascii="Times New Roman" w:hAnsi="Times New Roman" w:cs="Times New Roman"/>
            <w:noProof/>
            <w:webHidden/>
            <w:sz w:val="24"/>
            <w:szCs w:val="24"/>
            <w:rPrChange w:id="846"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8" w:author="Okot" w:date="2020-03-24T11:32:00Z">
            <w:rPr>
              <w:noProof/>
              <w:webHidden/>
            </w:rPr>
          </w:rPrChange>
        </w:rPr>
        <w:fldChar w:fldCharType="separate"/>
      </w:r>
      <w:ins w:id="849" w:author="Okot" w:date="2020-03-24T11:31:00Z">
        <w:r w:rsidRPr="008E0CED">
          <w:rPr>
            <w:rFonts w:ascii="Times New Roman" w:hAnsi="Times New Roman" w:cs="Times New Roman"/>
            <w:noProof/>
            <w:webHidden/>
            <w:sz w:val="24"/>
            <w:szCs w:val="24"/>
            <w:rPrChange w:id="850" w:author="Okot" w:date="2020-03-24T11:32:00Z">
              <w:rPr>
                <w:noProof/>
                <w:webHidden/>
              </w:rPr>
            </w:rPrChange>
          </w:rPr>
          <w:t>48</w:t>
        </w:r>
        <w:r w:rsidRPr="008E0CED">
          <w:rPr>
            <w:rFonts w:ascii="Times New Roman" w:hAnsi="Times New Roman" w:cs="Times New Roman"/>
            <w:noProof/>
            <w:webHidden/>
            <w:sz w:val="24"/>
            <w:szCs w:val="24"/>
            <w:rPrChange w:id="8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2"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3" w:author="Okot" w:date="2020-03-24T11:31:00Z"/>
          <w:rFonts w:ascii="Times New Roman" w:eastAsiaTheme="minorEastAsia" w:hAnsi="Times New Roman" w:cs="Times New Roman"/>
          <w:b w:val="0"/>
          <w:bCs w:val="0"/>
          <w:noProof/>
          <w:sz w:val="24"/>
          <w:szCs w:val="24"/>
          <w:lang w:eastAsia="pl-PL"/>
          <w:rPrChange w:id="854" w:author="Okot" w:date="2020-03-24T11:32:00Z">
            <w:rPr>
              <w:ins w:id="855" w:author="Okot" w:date="2020-03-24T11:31:00Z"/>
              <w:rFonts w:eastAsiaTheme="minorEastAsia" w:cstheme="minorBidi"/>
              <w:b w:val="0"/>
              <w:bCs w:val="0"/>
              <w:noProof/>
              <w:sz w:val="22"/>
              <w:szCs w:val="22"/>
              <w:lang w:eastAsia="pl-PL"/>
            </w:rPr>
          </w:rPrChange>
        </w:rPr>
      </w:pPr>
      <w:ins w:id="856" w:author="Okot" w:date="2020-03-24T11:31:00Z">
        <w:r w:rsidRPr="008E0CED">
          <w:rPr>
            <w:rStyle w:val="Hipercze"/>
            <w:rFonts w:ascii="Times New Roman" w:eastAsiaTheme="minorEastAsia" w:hAnsi="Times New Roman" w:cs="Times New Roman"/>
            <w:noProof/>
            <w:sz w:val="24"/>
            <w:szCs w:val="24"/>
            <w:rPrChange w:id="8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59"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3" w:author="Okot" w:date="2020-03-24T11:32:00Z">
              <w:rPr>
                <w:noProof/>
                <w:webHidden/>
              </w:rPr>
            </w:rPrChange>
          </w:rPr>
          <w:tab/>
        </w:r>
        <w:r w:rsidRPr="008E0CED">
          <w:rPr>
            <w:rFonts w:ascii="Times New Roman" w:hAnsi="Times New Roman" w:cs="Times New Roman"/>
            <w:noProof/>
            <w:webHidden/>
            <w:sz w:val="24"/>
            <w:szCs w:val="24"/>
            <w:rPrChange w:id="864" w:author="Okot" w:date="2020-03-24T11:32:00Z">
              <w:rPr>
                <w:noProof/>
                <w:webHidden/>
              </w:rPr>
            </w:rPrChange>
          </w:rPr>
          <w:fldChar w:fldCharType="begin"/>
        </w:r>
        <w:r w:rsidRPr="008E0CED">
          <w:rPr>
            <w:rFonts w:ascii="Times New Roman" w:hAnsi="Times New Roman" w:cs="Times New Roman"/>
            <w:noProof/>
            <w:webHidden/>
            <w:sz w:val="24"/>
            <w:szCs w:val="24"/>
            <w:rPrChange w:id="865"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7" w:author="Okot" w:date="2020-03-24T11:32:00Z">
            <w:rPr>
              <w:noProof/>
              <w:webHidden/>
            </w:rPr>
          </w:rPrChange>
        </w:rPr>
        <w:fldChar w:fldCharType="separate"/>
      </w:r>
      <w:ins w:id="868" w:author="Okot" w:date="2020-03-24T11:31:00Z">
        <w:r w:rsidRPr="008E0CED">
          <w:rPr>
            <w:rFonts w:ascii="Times New Roman" w:hAnsi="Times New Roman" w:cs="Times New Roman"/>
            <w:noProof/>
            <w:webHidden/>
            <w:sz w:val="24"/>
            <w:szCs w:val="24"/>
            <w:rPrChange w:id="869" w:author="Okot" w:date="2020-03-24T11:32:00Z">
              <w:rPr>
                <w:noProof/>
                <w:webHidden/>
              </w:rPr>
            </w:rPrChange>
          </w:rPr>
          <w:t>49</w:t>
        </w:r>
        <w:r w:rsidRPr="008E0CED">
          <w:rPr>
            <w:rFonts w:ascii="Times New Roman" w:hAnsi="Times New Roman" w:cs="Times New Roman"/>
            <w:noProof/>
            <w:webHidden/>
            <w:sz w:val="24"/>
            <w:szCs w:val="24"/>
            <w:rPrChange w:id="8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1"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2" w:author="Okot" w:date="2020-03-24T11:31:00Z"/>
          <w:rFonts w:ascii="Times New Roman" w:eastAsiaTheme="minorEastAsia" w:hAnsi="Times New Roman" w:cs="Times New Roman"/>
          <w:b w:val="0"/>
          <w:bCs w:val="0"/>
          <w:noProof/>
          <w:sz w:val="24"/>
          <w:szCs w:val="24"/>
          <w:lang w:eastAsia="pl-PL"/>
          <w:rPrChange w:id="873" w:author="Okot" w:date="2020-03-24T11:32:00Z">
            <w:rPr>
              <w:ins w:id="874" w:author="Okot" w:date="2020-03-24T11:31:00Z"/>
              <w:rFonts w:eastAsiaTheme="minorEastAsia" w:cstheme="minorBidi"/>
              <w:b w:val="0"/>
              <w:bCs w:val="0"/>
              <w:noProof/>
              <w:sz w:val="22"/>
              <w:szCs w:val="22"/>
              <w:lang w:eastAsia="pl-PL"/>
            </w:rPr>
          </w:rPrChange>
        </w:rPr>
      </w:pPr>
      <w:ins w:id="875" w:author="Okot" w:date="2020-03-24T11:31:00Z">
        <w:r w:rsidRPr="008E0CED">
          <w:rPr>
            <w:rStyle w:val="Hipercze"/>
            <w:rFonts w:ascii="Times New Roman" w:eastAsiaTheme="minorEastAsia" w:hAnsi="Times New Roman" w:cs="Times New Roman"/>
            <w:noProof/>
            <w:sz w:val="24"/>
            <w:szCs w:val="24"/>
            <w:rPrChange w:id="8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8"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2" w:author="Okot" w:date="2020-03-24T11:32:00Z">
              <w:rPr>
                <w:noProof/>
                <w:webHidden/>
              </w:rPr>
            </w:rPrChange>
          </w:rPr>
          <w:tab/>
        </w:r>
        <w:r w:rsidRPr="008E0CED">
          <w:rPr>
            <w:rFonts w:ascii="Times New Roman" w:hAnsi="Times New Roman" w:cs="Times New Roman"/>
            <w:noProof/>
            <w:webHidden/>
            <w:sz w:val="24"/>
            <w:szCs w:val="24"/>
            <w:rPrChange w:id="883" w:author="Okot" w:date="2020-03-24T11:32:00Z">
              <w:rPr>
                <w:noProof/>
                <w:webHidden/>
              </w:rPr>
            </w:rPrChange>
          </w:rPr>
          <w:fldChar w:fldCharType="begin"/>
        </w:r>
        <w:r w:rsidRPr="008E0CED">
          <w:rPr>
            <w:rFonts w:ascii="Times New Roman" w:hAnsi="Times New Roman" w:cs="Times New Roman"/>
            <w:noProof/>
            <w:webHidden/>
            <w:sz w:val="24"/>
            <w:szCs w:val="24"/>
            <w:rPrChange w:id="884"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6" w:author="Okot" w:date="2020-03-24T11:32:00Z">
            <w:rPr>
              <w:noProof/>
              <w:webHidden/>
            </w:rPr>
          </w:rPrChange>
        </w:rPr>
        <w:fldChar w:fldCharType="separate"/>
      </w:r>
      <w:ins w:id="887" w:author="Okot" w:date="2020-03-24T11:31:00Z">
        <w:r w:rsidRPr="008E0CED">
          <w:rPr>
            <w:rFonts w:ascii="Times New Roman" w:hAnsi="Times New Roman" w:cs="Times New Roman"/>
            <w:noProof/>
            <w:webHidden/>
            <w:sz w:val="24"/>
            <w:szCs w:val="24"/>
            <w:rPrChange w:id="888" w:author="Okot" w:date="2020-03-24T11:32:00Z">
              <w:rPr>
                <w:noProof/>
                <w:webHidden/>
              </w:rPr>
            </w:rPrChange>
          </w:rPr>
          <w:t>49</w:t>
        </w:r>
        <w:r w:rsidRPr="008E0CED">
          <w:rPr>
            <w:rFonts w:ascii="Times New Roman" w:hAnsi="Times New Roman" w:cs="Times New Roman"/>
            <w:noProof/>
            <w:webHidden/>
            <w:sz w:val="24"/>
            <w:szCs w:val="24"/>
            <w:rPrChange w:id="8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0"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1" w:author="Okot" w:date="2020-03-24T11:31:00Z"/>
          <w:rFonts w:ascii="Times New Roman" w:eastAsiaTheme="minorEastAsia" w:hAnsi="Times New Roman" w:cs="Times New Roman"/>
          <w:b w:val="0"/>
          <w:bCs w:val="0"/>
          <w:noProof/>
          <w:sz w:val="24"/>
          <w:szCs w:val="24"/>
          <w:lang w:eastAsia="pl-PL"/>
          <w:rPrChange w:id="892" w:author="Okot" w:date="2020-03-24T11:32:00Z">
            <w:rPr>
              <w:ins w:id="893" w:author="Okot" w:date="2020-03-24T11:31:00Z"/>
              <w:rFonts w:eastAsiaTheme="minorEastAsia" w:cstheme="minorBidi"/>
              <w:b w:val="0"/>
              <w:bCs w:val="0"/>
              <w:noProof/>
              <w:sz w:val="22"/>
              <w:szCs w:val="22"/>
              <w:lang w:eastAsia="pl-PL"/>
            </w:rPr>
          </w:rPrChange>
        </w:rPr>
      </w:pPr>
      <w:ins w:id="894" w:author="Okot" w:date="2020-03-24T11:31:00Z">
        <w:r w:rsidRPr="008E0CED">
          <w:rPr>
            <w:rStyle w:val="Hipercze"/>
            <w:rFonts w:ascii="Times New Roman" w:eastAsiaTheme="minorEastAsia" w:hAnsi="Times New Roman" w:cs="Times New Roman"/>
            <w:noProof/>
            <w:sz w:val="24"/>
            <w:szCs w:val="24"/>
            <w:rPrChange w:id="8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7"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0" w:author="Okot" w:date="2020-03-24T11:32:00Z">
              <w:rPr>
                <w:noProof/>
                <w:webHidden/>
              </w:rPr>
            </w:rPrChange>
          </w:rPr>
          <w:tab/>
        </w:r>
        <w:r w:rsidRPr="008E0CED">
          <w:rPr>
            <w:rFonts w:ascii="Times New Roman" w:hAnsi="Times New Roman" w:cs="Times New Roman"/>
            <w:noProof/>
            <w:webHidden/>
            <w:sz w:val="24"/>
            <w:szCs w:val="24"/>
            <w:rPrChange w:id="901" w:author="Okot" w:date="2020-03-24T11:32:00Z">
              <w:rPr>
                <w:noProof/>
                <w:webHidden/>
              </w:rPr>
            </w:rPrChange>
          </w:rPr>
          <w:fldChar w:fldCharType="begin"/>
        </w:r>
        <w:r w:rsidRPr="008E0CED">
          <w:rPr>
            <w:rFonts w:ascii="Times New Roman" w:hAnsi="Times New Roman" w:cs="Times New Roman"/>
            <w:noProof/>
            <w:webHidden/>
            <w:sz w:val="24"/>
            <w:szCs w:val="24"/>
            <w:rPrChange w:id="902"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4" w:author="Okot" w:date="2020-03-24T11:32:00Z">
            <w:rPr>
              <w:noProof/>
              <w:webHidden/>
            </w:rPr>
          </w:rPrChange>
        </w:rPr>
        <w:fldChar w:fldCharType="separate"/>
      </w:r>
      <w:ins w:id="905" w:author="Okot" w:date="2020-03-24T11:31:00Z">
        <w:r w:rsidRPr="008E0CED">
          <w:rPr>
            <w:rFonts w:ascii="Times New Roman" w:hAnsi="Times New Roman" w:cs="Times New Roman"/>
            <w:noProof/>
            <w:webHidden/>
            <w:sz w:val="24"/>
            <w:szCs w:val="24"/>
            <w:rPrChange w:id="906" w:author="Okot" w:date="2020-03-24T11:32:00Z">
              <w:rPr>
                <w:noProof/>
                <w:webHidden/>
              </w:rPr>
            </w:rPrChange>
          </w:rPr>
          <w:t>50</w:t>
        </w:r>
        <w:r w:rsidRPr="008E0CED">
          <w:rPr>
            <w:rFonts w:ascii="Times New Roman" w:hAnsi="Times New Roman" w:cs="Times New Roman"/>
            <w:noProof/>
            <w:webHidden/>
            <w:sz w:val="24"/>
            <w:szCs w:val="24"/>
            <w:rPrChange w:id="9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8"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09"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0"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2"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5" w:author="Okot" w:date="2020-03-24T11:32:00Z">
            <w:rPr>
              <w:noProof/>
              <w:webHidden/>
            </w:rPr>
          </w:rPrChange>
        </w:rPr>
        <w:tab/>
      </w:r>
      <w:r w:rsidRPr="008E0CED">
        <w:rPr>
          <w:rFonts w:ascii="Times New Roman" w:hAnsi="Times New Roman" w:cs="Times New Roman"/>
          <w:noProof/>
          <w:webHidden/>
          <w:sz w:val="24"/>
          <w:szCs w:val="24"/>
          <w:rPrChange w:id="916" w:author="Okot" w:date="2020-03-24T11:32:00Z">
            <w:rPr>
              <w:noProof/>
              <w:webHidden/>
            </w:rPr>
          </w:rPrChange>
        </w:rPr>
        <w:fldChar w:fldCharType="begin"/>
      </w:r>
      <w:r w:rsidRPr="008E0CED">
        <w:rPr>
          <w:rFonts w:ascii="Times New Roman" w:hAnsi="Times New Roman" w:cs="Times New Roman"/>
          <w:noProof/>
          <w:webHidden/>
          <w:sz w:val="24"/>
          <w:szCs w:val="24"/>
          <w:rPrChange w:id="917"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19" w:author="Okot" w:date="2020-03-24T11:32:00Z">
            <w:rPr>
              <w:noProof/>
              <w:webHidden/>
            </w:rPr>
          </w:rPrChange>
        </w:rPr>
        <w:fldChar w:fldCharType="separate"/>
      </w:r>
      <w:r w:rsidRPr="008E0CED">
        <w:rPr>
          <w:rFonts w:ascii="Times New Roman" w:hAnsi="Times New Roman" w:cs="Times New Roman"/>
          <w:noProof/>
          <w:webHidden/>
          <w:sz w:val="24"/>
          <w:szCs w:val="24"/>
          <w:rPrChange w:id="920" w:author="Okot" w:date="2020-03-24T11:32:00Z">
            <w:rPr>
              <w:noProof/>
              <w:webHidden/>
            </w:rPr>
          </w:rPrChange>
        </w:rPr>
        <w:t>51</w:t>
      </w:r>
      <w:r w:rsidRPr="008E0CED">
        <w:rPr>
          <w:rFonts w:ascii="Times New Roman" w:hAnsi="Times New Roman" w:cs="Times New Roman"/>
          <w:noProof/>
          <w:webHidden/>
          <w:sz w:val="24"/>
          <w:szCs w:val="24"/>
          <w:rPrChange w:id="9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2"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3" w:author="Okot" w:date="2020-03-24T11:34:00Z"/>
          <w:rFonts w:ascii="Times New Roman" w:eastAsiaTheme="minorEastAsia" w:hAnsi="Times New Roman" w:cs="Times New Roman"/>
          <w:b w:val="0"/>
          <w:bCs w:val="0"/>
          <w:noProof/>
          <w:sz w:val="24"/>
          <w:szCs w:val="24"/>
          <w:lang w:eastAsia="pl-PL"/>
        </w:rPr>
      </w:pPr>
      <w:ins w:id="924"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5" w:author="Okot" w:date="2020-03-24T11:34:00Z"/>
          <w:rFonts w:eastAsiaTheme="minorEastAsia"/>
          <w:b/>
          <w:bCs/>
          <w:rPrChange w:id="926" w:author="Okot" w:date="2020-03-24T11:34:00Z">
            <w:rPr>
              <w:del w:id="927" w:author="Okot" w:date="2020-03-24T11:34:00Z"/>
              <w:rFonts w:eastAsiaTheme="minorEastAsia" w:cstheme="minorBidi"/>
              <w:b w:val="0"/>
              <w:bCs w:val="0"/>
              <w:noProof/>
              <w:sz w:val="22"/>
              <w:szCs w:val="22"/>
              <w:lang w:eastAsia="pl-PL"/>
            </w:rPr>
          </w:rPrChange>
        </w:rPr>
        <w:pPrChange w:id="928"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29"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2"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6" w:author="Okot" w:date="2020-03-24T11:32:00Z">
            <w:rPr>
              <w:noProof/>
              <w:webHidden/>
            </w:rPr>
          </w:rPrChange>
        </w:rPr>
        <w:tab/>
      </w:r>
      <w:r w:rsidRPr="008E0CED">
        <w:rPr>
          <w:rFonts w:ascii="Times New Roman" w:hAnsi="Times New Roman" w:cs="Times New Roman"/>
          <w:noProof/>
          <w:webHidden/>
          <w:sz w:val="24"/>
          <w:szCs w:val="24"/>
          <w:rPrChange w:id="937" w:author="Okot" w:date="2020-03-24T11:32:00Z">
            <w:rPr>
              <w:noProof/>
              <w:webHidden/>
            </w:rPr>
          </w:rPrChange>
        </w:rPr>
        <w:fldChar w:fldCharType="begin"/>
      </w:r>
      <w:r w:rsidRPr="008E0CED">
        <w:rPr>
          <w:rFonts w:ascii="Times New Roman" w:hAnsi="Times New Roman" w:cs="Times New Roman"/>
          <w:noProof/>
          <w:webHidden/>
          <w:sz w:val="24"/>
          <w:szCs w:val="24"/>
          <w:rPrChange w:id="938"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0" w:author="Okot" w:date="2020-03-24T11:32:00Z">
            <w:rPr>
              <w:noProof/>
              <w:webHidden/>
            </w:rPr>
          </w:rPrChange>
        </w:rPr>
        <w:fldChar w:fldCharType="separate"/>
      </w:r>
      <w:r w:rsidRPr="008E0CED">
        <w:rPr>
          <w:rFonts w:ascii="Times New Roman" w:hAnsi="Times New Roman" w:cs="Times New Roman"/>
          <w:noProof/>
          <w:webHidden/>
          <w:sz w:val="24"/>
          <w:szCs w:val="24"/>
          <w:rPrChange w:id="941" w:author="Okot" w:date="2020-03-24T11:32:00Z">
            <w:rPr>
              <w:noProof/>
              <w:webHidden/>
            </w:rPr>
          </w:rPrChange>
        </w:rPr>
        <w:t>5</w:t>
      </w:r>
      <w:del w:id="942" w:author="Okot" w:date="2020-03-24T11:35:00Z">
        <w:r w:rsidRPr="008E0CED" w:rsidDel="0055375F">
          <w:rPr>
            <w:rFonts w:ascii="Times New Roman" w:hAnsi="Times New Roman" w:cs="Times New Roman"/>
            <w:noProof/>
            <w:webHidden/>
            <w:sz w:val="24"/>
            <w:szCs w:val="24"/>
            <w:rPrChange w:id="943" w:author="Okot" w:date="2020-03-24T11:32:00Z">
              <w:rPr>
                <w:noProof/>
                <w:webHidden/>
              </w:rPr>
            </w:rPrChange>
          </w:rPr>
          <w:delText>2</w:delText>
        </w:r>
      </w:del>
      <w:r w:rsidRPr="008E0CED">
        <w:rPr>
          <w:rFonts w:ascii="Times New Roman" w:hAnsi="Times New Roman" w:cs="Times New Roman"/>
          <w:noProof/>
          <w:webHidden/>
          <w:sz w:val="24"/>
          <w:szCs w:val="24"/>
          <w:rPrChange w:id="9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5" w:author="Okot" w:date="2020-03-24T11:32:00Z">
            <w:rPr>
              <w:rStyle w:val="Hipercze"/>
              <w:rFonts w:eastAsiaTheme="minorEastAsia"/>
              <w:noProof/>
            </w:rPr>
          </w:rPrChange>
        </w:rPr>
        <w:fldChar w:fldCharType="end"/>
      </w:r>
      <w:ins w:id="946"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7" w:author="Okot" w:date="2020-03-24T11:31:00Z"/>
          <w:rFonts w:ascii="Times New Roman" w:eastAsiaTheme="minorEastAsia" w:hAnsi="Times New Roman" w:cs="Times New Roman"/>
          <w:b w:val="0"/>
          <w:bCs w:val="0"/>
          <w:noProof/>
          <w:sz w:val="24"/>
          <w:szCs w:val="24"/>
          <w:lang w:eastAsia="pl-PL"/>
          <w:rPrChange w:id="948" w:author="Okot" w:date="2020-03-24T11:32:00Z">
            <w:rPr>
              <w:ins w:id="949" w:author="Okot" w:date="2020-03-24T11:31:00Z"/>
              <w:rFonts w:eastAsiaTheme="minorEastAsia" w:cstheme="minorBidi"/>
              <w:b w:val="0"/>
              <w:bCs w:val="0"/>
              <w:noProof/>
              <w:sz w:val="22"/>
              <w:szCs w:val="22"/>
              <w:lang w:eastAsia="pl-PL"/>
            </w:rPr>
          </w:rPrChange>
        </w:rPr>
      </w:pPr>
      <w:ins w:id="950" w:author="Okot" w:date="2020-03-24T11:31:00Z">
        <w:r w:rsidRPr="008E0CED">
          <w:rPr>
            <w:rStyle w:val="Hipercze"/>
            <w:rFonts w:ascii="Times New Roman" w:eastAsiaTheme="minorEastAsia" w:hAnsi="Times New Roman" w:cs="Times New Roman"/>
            <w:noProof/>
            <w:sz w:val="24"/>
            <w:szCs w:val="24"/>
            <w:rPrChange w:id="9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3"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6" w:author="Okot" w:date="2020-03-24T11:32:00Z">
              <w:rPr>
                <w:noProof/>
                <w:webHidden/>
              </w:rPr>
            </w:rPrChange>
          </w:rPr>
          <w:tab/>
        </w:r>
        <w:r w:rsidRPr="008E0CED">
          <w:rPr>
            <w:rFonts w:ascii="Times New Roman" w:hAnsi="Times New Roman" w:cs="Times New Roman"/>
            <w:noProof/>
            <w:webHidden/>
            <w:sz w:val="24"/>
            <w:szCs w:val="24"/>
            <w:rPrChange w:id="957" w:author="Okot" w:date="2020-03-24T11:32:00Z">
              <w:rPr>
                <w:noProof/>
                <w:webHidden/>
              </w:rPr>
            </w:rPrChange>
          </w:rPr>
          <w:fldChar w:fldCharType="begin"/>
        </w:r>
        <w:r w:rsidRPr="008E0CED">
          <w:rPr>
            <w:rFonts w:ascii="Times New Roman" w:hAnsi="Times New Roman" w:cs="Times New Roman"/>
            <w:noProof/>
            <w:webHidden/>
            <w:sz w:val="24"/>
            <w:szCs w:val="24"/>
            <w:rPrChange w:id="958"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0" w:author="Okot" w:date="2020-03-24T11:32:00Z">
            <w:rPr>
              <w:noProof/>
              <w:webHidden/>
            </w:rPr>
          </w:rPrChange>
        </w:rPr>
        <w:fldChar w:fldCharType="separate"/>
      </w:r>
      <w:ins w:id="961" w:author="Okot" w:date="2020-03-24T11:31:00Z">
        <w:r w:rsidRPr="008E0CED">
          <w:rPr>
            <w:rFonts w:ascii="Times New Roman" w:hAnsi="Times New Roman" w:cs="Times New Roman"/>
            <w:noProof/>
            <w:webHidden/>
            <w:sz w:val="24"/>
            <w:szCs w:val="24"/>
            <w:rPrChange w:id="962" w:author="Okot" w:date="2020-03-24T11:32:00Z">
              <w:rPr>
                <w:noProof/>
                <w:webHidden/>
              </w:rPr>
            </w:rPrChange>
          </w:rPr>
          <w:t>5</w:t>
        </w:r>
        <w:r w:rsidRPr="008E0CED">
          <w:rPr>
            <w:rFonts w:ascii="Times New Roman" w:hAnsi="Times New Roman" w:cs="Times New Roman"/>
            <w:noProof/>
            <w:webHidden/>
            <w:sz w:val="24"/>
            <w:szCs w:val="24"/>
            <w:rPrChange w:id="9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4" w:author="Okot" w:date="2020-03-24T11:32:00Z">
              <w:rPr>
                <w:rStyle w:val="Hipercze"/>
                <w:rFonts w:eastAsiaTheme="minorEastAsia"/>
                <w:noProof/>
              </w:rPr>
            </w:rPrChange>
          </w:rPr>
          <w:fldChar w:fldCharType="end"/>
        </w:r>
      </w:ins>
      <w:ins w:id="965"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6" w:author="Okot" w:date="2020-03-24T11:31:00Z"/>
          <w:rFonts w:ascii="Times New Roman" w:eastAsiaTheme="minorEastAsia" w:hAnsi="Times New Roman" w:cs="Times New Roman"/>
          <w:b w:val="0"/>
          <w:bCs w:val="0"/>
          <w:noProof/>
          <w:sz w:val="24"/>
          <w:szCs w:val="24"/>
          <w:lang w:eastAsia="pl-PL"/>
          <w:rPrChange w:id="967" w:author="Okot" w:date="2020-03-24T11:32:00Z">
            <w:rPr>
              <w:ins w:id="968" w:author="Okot" w:date="2020-03-24T11:31:00Z"/>
              <w:rFonts w:eastAsiaTheme="minorEastAsia" w:cstheme="minorBidi"/>
              <w:b w:val="0"/>
              <w:bCs w:val="0"/>
              <w:noProof/>
              <w:sz w:val="22"/>
              <w:szCs w:val="22"/>
              <w:lang w:eastAsia="pl-PL"/>
            </w:rPr>
          </w:rPrChange>
        </w:rPr>
      </w:pPr>
      <w:ins w:id="969" w:author="Okot" w:date="2020-03-24T11:31:00Z">
        <w:r w:rsidRPr="008E0CED">
          <w:rPr>
            <w:rStyle w:val="Hipercze"/>
            <w:rFonts w:ascii="Times New Roman" w:eastAsiaTheme="minorEastAsia" w:hAnsi="Times New Roman" w:cs="Times New Roman"/>
            <w:noProof/>
            <w:sz w:val="24"/>
            <w:szCs w:val="24"/>
            <w:rPrChange w:id="9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2"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6" w:author="Okot" w:date="2020-03-24T11:32:00Z">
              <w:rPr>
                <w:noProof/>
                <w:webHidden/>
              </w:rPr>
            </w:rPrChange>
          </w:rPr>
          <w:tab/>
        </w:r>
        <w:r w:rsidRPr="008E0CED">
          <w:rPr>
            <w:rFonts w:ascii="Times New Roman" w:hAnsi="Times New Roman" w:cs="Times New Roman"/>
            <w:noProof/>
            <w:webHidden/>
            <w:sz w:val="24"/>
            <w:szCs w:val="24"/>
            <w:rPrChange w:id="977" w:author="Okot" w:date="2020-03-24T11:32:00Z">
              <w:rPr>
                <w:noProof/>
                <w:webHidden/>
              </w:rPr>
            </w:rPrChange>
          </w:rPr>
          <w:fldChar w:fldCharType="begin"/>
        </w:r>
        <w:r w:rsidRPr="008E0CED">
          <w:rPr>
            <w:rFonts w:ascii="Times New Roman" w:hAnsi="Times New Roman" w:cs="Times New Roman"/>
            <w:noProof/>
            <w:webHidden/>
            <w:sz w:val="24"/>
            <w:szCs w:val="24"/>
            <w:rPrChange w:id="978"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0" w:author="Okot" w:date="2020-03-24T11:32:00Z">
            <w:rPr>
              <w:noProof/>
              <w:webHidden/>
            </w:rPr>
          </w:rPrChange>
        </w:rPr>
        <w:fldChar w:fldCharType="separate"/>
      </w:r>
      <w:ins w:id="981" w:author="Okot" w:date="2020-03-24T11:31:00Z">
        <w:r w:rsidRPr="008E0CED">
          <w:rPr>
            <w:rFonts w:ascii="Times New Roman" w:hAnsi="Times New Roman" w:cs="Times New Roman"/>
            <w:noProof/>
            <w:webHidden/>
            <w:sz w:val="24"/>
            <w:szCs w:val="24"/>
            <w:rPrChange w:id="982" w:author="Okot" w:date="2020-03-24T11:32:00Z">
              <w:rPr>
                <w:noProof/>
                <w:webHidden/>
              </w:rPr>
            </w:rPrChange>
          </w:rPr>
          <w:t>5</w:t>
        </w:r>
        <w:r w:rsidRPr="008E0CED">
          <w:rPr>
            <w:rFonts w:ascii="Times New Roman" w:hAnsi="Times New Roman" w:cs="Times New Roman"/>
            <w:noProof/>
            <w:webHidden/>
            <w:sz w:val="24"/>
            <w:szCs w:val="24"/>
            <w:rPrChange w:id="9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4" w:author="Okot" w:date="2020-03-24T11:32:00Z">
              <w:rPr>
                <w:rStyle w:val="Hipercze"/>
                <w:rFonts w:eastAsiaTheme="minorEastAsia"/>
                <w:noProof/>
              </w:rPr>
            </w:rPrChange>
          </w:rPr>
          <w:fldChar w:fldCharType="end"/>
        </w:r>
      </w:ins>
      <w:ins w:id="985"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6" w:author="Okot" w:date="2020-03-24T11:31:00Z"/>
          <w:rFonts w:ascii="Times New Roman" w:eastAsiaTheme="minorEastAsia" w:hAnsi="Times New Roman" w:cs="Times New Roman"/>
          <w:b w:val="0"/>
          <w:bCs w:val="0"/>
          <w:noProof/>
          <w:sz w:val="24"/>
          <w:szCs w:val="24"/>
          <w:lang w:eastAsia="pl-PL"/>
          <w:rPrChange w:id="987" w:author="Okot" w:date="2020-03-24T11:32:00Z">
            <w:rPr>
              <w:ins w:id="988" w:author="Okot" w:date="2020-03-24T11:31:00Z"/>
              <w:rFonts w:eastAsiaTheme="minorEastAsia" w:cstheme="minorBidi"/>
              <w:b w:val="0"/>
              <w:bCs w:val="0"/>
              <w:noProof/>
              <w:sz w:val="22"/>
              <w:szCs w:val="22"/>
              <w:lang w:eastAsia="pl-PL"/>
            </w:rPr>
          </w:rPrChange>
        </w:rPr>
      </w:pPr>
      <w:ins w:id="989" w:author="Okot" w:date="2020-03-24T11:31:00Z">
        <w:r w:rsidRPr="008E0CED">
          <w:rPr>
            <w:rStyle w:val="Hipercze"/>
            <w:rFonts w:ascii="Times New Roman" w:eastAsiaTheme="minorEastAsia" w:hAnsi="Times New Roman" w:cs="Times New Roman"/>
            <w:noProof/>
            <w:sz w:val="24"/>
            <w:szCs w:val="24"/>
            <w:rPrChange w:id="9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2"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6" w:author="Okot" w:date="2020-03-24T11:32:00Z">
              <w:rPr>
                <w:noProof/>
                <w:webHidden/>
              </w:rPr>
            </w:rPrChange>
          </w:rPr>
          <w:tab/>
        </w:r>
      </w:ins>
      <w:ins w:id="997" w:author="Okot" w:date="2020-03-24T11:37:00Z">
        <w:r w:rsidR="00B05D18">
          <w:rPr>
            <w:rFonts w:ascii="Times New Roman" w:hAnsi="Times New Roman" w:cs="Times New Roman"/>
            <w:noProof/>
            <w:webHidden/>
            <w:sz w:val="24"/>
            <w:szCs w:val="24"/>
          </w:rPr>
          <w:t>61</w:t>
        </w:r>
      </w:ins>
      <w:ins w:id="998" w:author="Okot" w:date="2020-03-24T11:31:00Z">
        <w:r w:rsidRPr="008E0CED">
          <w:rPr>
            <w:rStyle w:val="Hipercze"/>
            <w:rFonts w:ascii="Times New Roman" w:eastAsiaTheme="minorEastAsia" w:hAnsi="Times New Roman" w:cs="Times New Roman"/>
            <w:noProof/>
            <w:sz w:val="24"/>
            <w:szCs w:val="24"/>
            <w:rPrChange w:id="999"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0" w:author="Okot" w:date="2020-03-24T11:31:00Z"/>
          <w:rFonts w:ascii="Times New Roman" w:eastAsiaTheme="minorEastAsia" w:hAnsi="Times New Roman" w:cs="Times New Roman"/>
          <w:b w:val="0"/>
          <w:bCs w:val="0"/>
          <w:noProof/>
          <w:sz w:val="24"/>
          <w:szCs w:val="24"/>
          <w:lang w:eastAsia="pl-PL"/>
          <w:rPrChange w:id="1001" w:author="Okot" w:date="2020-03-24T11:32:00Z">
            <w:rPr>
              <w:ins w:id="1002" w:author="Okot" w:date="2020-03-24T11:31:00Z"/>
              <w:rFonts w:eastAsiaTheme="minorEastAsia" w:cstheme="minorBidi"/>
              <w:b w:val="0"/>
              <w:bCs w:val="0"/>
              <w:noProof/>
              <w:sz w:val="22"/>
              <w:szCs w:val="22"/>
              <w:lang w:eastAsia="pl-PL"/>
            </w:rPr>
          </w:rPrChange>
        </w:rPr>
      </w:pPr>
      <w:ins w:id="1003" w:author="Okot" w:date="2020-03-24T11:31:00Z">
        <w:r w:rsidRPr="008E0CED">
          <w:rPr>
            <w:rStyle w:val="Hipercze"/>
            <w:rFonts w:ascii="Times New Roman" w:eastAsiaTheme="minorEastAsia" w:hAnsi="Times New Roman" w:cs="Times New Roman"/>
            <w:noProof/>
            <w:sz w:val="24"/>
            <w:szCs w:val="24"/>
            <w:rPrChange w:id="10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6"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09" w:author="Okot" w:date="2020-03-24T11:32:00Z">
              <w:rPr>
                <w:noProof/>
                <w:webHidden/>
              </w:rPr>
            </w:rPrChange>
          </w:rPr>
          <w:tab/>
        </w:r>
        <w:r w:rsidRPr="008E0CED">
          <w:rPr>
            <w:rFonts w:ascii="Times New Roman" w:hAnsi="Times New Roman" w:cs="Times New Roman"/>
            <w:noProof/>
            <w:webHidden/>
            <w:sz w:val="24"/>
            <w:szCs w:val="24"/>
            <w:rPrChange w:id="1010" w:author="Okot" w:date="2020-03-24T11:32:00Z">
              <w:rPr>
                <w:noProof/>
                <w:webHidden/>
              </w:rPr>
            </w:rPrChange>
          </w:rPr>
          <w:fldChar w:fldCharType="begin"/>
        </w:r>
        <w:r w:rsidRPr="008E0CED">
          <w:rPr>
            <w:rFonts w:ascii="Times New Roman" w:hAnsi="Times New Roman" w:cs="Times New Roman"/>
            <w:noProof/>
            <w:webHidden/>
            <w:sz w:val="24"/>
            <w:szCs w:val="24"/>
            <w:rPrChange w:id="1011"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3" w:author="Okot" w:date="2020-03-24T11:32:00Z">
            <w:rPr>
              <w:noProof/>
              <w:webHidden/>
            </w:rPr>
          </w:rPrChange>
        </w:rPr>
        <w:fldChar w:fldCharType="separate"/>
      </w:r>
      <w:ins w:id="1014" w:author="Okot" w:date="2020-03-24T11:31:00Z">
        <w:r w:rsidRPr="008E0CED">
          <w:rPr>
            <w:rFonts w:ascii="Times New Roman" w:hAnsi="Times New Roman" w:cs="Times New Roman"/>
            <w:noProof/>
            <w:webHidden/>
            <w:sz w:val="24"/>
            <w:szCs w:val="24"/>
            <w:rPrChange w:id="1015" w:author="Okot" w:date="2020-03-24T11:32:00Z">
              <w:rPr>
                <w:noProof/>
                <w:webHidden/>
              </w:rPr>
            </w:rPrChange>
          </w:rPr>
          <w:t>6</w:t>
        </w:r>
        <w:r w:rsidRPr="008E0CED">
          <w:rPr>
            <w:rFonts w:ascii="Times New Roman" w:hAnsi="Times New Roman" w:cs="Times New Roman"/>
            <w:noProof/>
            <w:webHidden/>
            <w:sz w:val="24"/>
            <w:szCs w:val="24"/>
            <w:rPrChange w:id="10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7" w:author="Okot" w:date="2020-03-24T11:32:00Z">
              <w:rPr>
                <w:rStyle w:val="Hipercze"/>
                <w:rFonts w:eastAsiaTheme="minorEastAsia"/>
                <w:noProof/>
              </w:rPr>
            </w:rPrChange>
          </w:rPr>
          <w:fldChar w:fldCharType="end"/>
        </w:r>
      </w:ins>
      <w:ins w:id="1018"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19" w:author="Okot" w:date="2020-03-24T11:31:00Z"/>
          <w:rFonts w:ascii="Times New Roman" w:eastAsiaTheme="minorEastAsia" w:hAnsi="Times New Roman" w:cs="Times New Roman"/>
          <w:b w:val="0"/>
          <w:bCs w:val="0"/>
          <w:noProof/>
          <w:sz w:val="24"/>
          <w:szCs w:val="24"/>
          <w:lang w:eastAsia="pl-PL"/>
          <w:rPrChange w:id="1020" w:author="Okot" w:date="2020-03-24T11:32:00Z">
            <w:rPr>
              <w:ins w:id="1021" w:author="Okot" w:date="2020-03-24T11:31:00Z"/>
              <w:rFonts w:eastAsiaTheme="minorEastAsia" w:cstheme="minorBidi"/>
              <w:b w:val="0"/>
              <w:bCs w:val="0"/>
              <w:noProof/>
              <w:sz w:val="22"/>
              <w:szCs w:val="22"/>
              <w:lang w:eastAsia="pl-PL"/>
            </w:rPr>
          </w:rPrChange>
        </w:rPr>
      </w:pPr>
      <w:ins w:id="1022" w:author="Okot" w:date="2020-03-24T11:31:00Z">
        <w:r w:rsidRPr="008E0CED">
          <w:rPr>
            <w:rStyle w:val="Hipercze"/>
            <w:rFonts w:ascii="Times New Roman" w:eastAsiaTheme="minorEastAsia" w:hAnsi="Times New Roman" w:cs="Times New Roman"/>
            <w:noProof/>
            <w:sz w:val="24"/>
            <w:szCs w:val="24"/>
            <w:rPrChange w:id="10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5"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8" w:author="Okot" w:date="2020-03-24T11:32:00Z">
              <w:rPr>
                <w:noProof/>
                <w:webHidden/>
              </w:rPr>
            </w:rPrChange>
          </w:rPr>
          <w:tab/>
        </w:r>
      </w:ins>
      <w:ins w:id="1029" w:author="Okot" w:date="2020-03-24T11:37:00Z">
        <w:r w:rsidR="00B05D18">
          <w:rPr>
            <w:rFonts w:ascii="Times New Roman" w:hAnsi="Times New Roman" w:cs="Times New Roman"/>
            <w:noProof/>
            <w:webHidden/>
            <w:sz w:val="24"/>
            <w:szCs w:val="24"/>
          </w:rPr>
          <w:t>70</w:t>
        </w:r>
      </w:ins>
      <w:ins w:id="1030" w:author="Okot" w:date="2020-03-24T11:31:00Z">
        <w:r w:rsidRPr="008E0CED">
          <w:rPr>
            <w:rStyle w:val="Hipercze"/>
            <w:rFonts w:ascii="Times New Roman" w:eastAsiaTheme="minorEastAsia" w:hAnsi="Times New Roman" w:cs="Times New Roman"/>
            <w:noProof/>
            <w:sz w:val="24"/>
            <w:szCs w:val="24"/>
            <w:rPrChange w:id="1031"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2" w:author="Okot" w:date="2020-03-24T11:31:00Z"/>
          <w:rFonts w:ascii="Times New Roman" w:eastAsiaTheme="minorEastAsia" w:hAnsi="Times New Roman" w:cs="Times New Roman"/>
          <w:b w:val="0"/>
          <w:bCs w:val="0"/>
          <w:noProof/>
          <w:sz w:val="24"/>
          <w:szCs w:val="24"/>
          <w:lang w:eastAsia="pl-PL"/>
          <w:rPrChange w:id="1033" w:author="Okot" w:date="2020-03-24T11:32:00Z">
            <w:rPr>
              <w:ins w:id="1034" w:author="Okot" w:date="2020-03-24T11:31:00Z"/>
              <w:rFonts w:eastAsiaTheme="minorEastAsia" w:cstheme="minorBidi"/>
              <w:b w:val="0"/>
              <w:bCs w:val="0"/>
              <w:noProof/>
              <w:sz w:val="22"/>
              <w:szCs w:val="22"/>
              <w:lang w:eastAsia="pl-PL"/>
            </w:rPr>
          </w:rPrChange>
        </w:rPr>
      </w:pPr>
      <w:ins w:id="1035" w:author="Okot" w:date="2020-03-24T11:31:00Z">
        <w:r w:rsidRPr="008E0CED">
          <w:rPr>
            <w:rStyle w:val="Hipercze"/>
            <w:rFonts w:ascii="Times New Roman" w:eastAsiaTheme="minorEastAsia" w:hAnsi="Times New Roman" w:cs="Times New Roman"/>
            <w:noProof/>
            <w:sz w:val="24"/>
            <w:szCs w:val="24"/>
            <w:rPrChange w:id="10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8"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1" w:author="Okot" w:date="2020-03-24T11:32:00Z">
              <w:rPr>
                <w:noProof/>
                <w:webHidden/>
              </w:rPr>
            </w:rPrChange>
          </w:rPr>
          <w:tab/>
        </w:r>
        <w:r w:rsidRPr="008E0CED">
          <w:rPr>
            <w:rFonts w:ascii="Times New Roman" w:hAnsi="Times New Roman" w:cs="Times New Roman"/>
            <w:noProof/>
            <w:webHidden/>
            <w:sz w:val="24"/>
            <w:szCs w:val="24"/>
            <w:rPrChange w:id="1042" w:author="Okot" w:date="2020-03-24T11:32:00Z">
              <w:rPr>
                <w:noProof/>
                <w:webHidden/>
              </w:rPr>
            </w:rPrChange>
          </w:rPr>
          <w:fldChar w:fldCharType="begin"/>
        </w:r>
        <w:r w:rsidRPr="008E0CED">
          <w:rPr>
            <w:rFonts w:ascii="Times New Roman" w:hAnsi="Times New Roman" w:cs="Times New Roman"/>
            <w:noProof/>
            <w:webHidden/>
            <w:sz w:val="24"/>
            <w:szCs w:val="24"/>
            <w:rPrChange w:id="1043"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5" w:author="Okot" w:date="2020-03-24T11:32:00Z">
            <w:rPr>
              <w:noProof/>
              <w:webHidden/>
            </w:rPr>
          </w:rPrChange>
        </w:rPr>
        <w:fldChar w:fldCharType="separate"/>
      </w:r>
      <w:ins w:id="1046" w:author="Okot" w:date="2020-03-24T11:31:00Z">
        <w:r w:rsidRPr="008E0CED">
          <w:rPr>
            <w:rFonts w:ascii="Times New Roman" w:hAnsi="Times New Roman" w:cs="Times New Roman"/>
            <w:noProof/>
            <w:webHidden/>
            <w:sz w:val="24"/>
            <w:szCs w:val="24"/>
            <w:rPrChange w:id="1047" w:author="Okot" w:date="2020-03-24T11:32:00Z">
              <w:rPr>
                <w:noProof/>
                <w:webHidden/>
              </w:rPr>
            </w:rPrChange>
          </w:rPr>
          <w:t>8</w:t>
        </w:r>
        <w:r w:rsidRPr="008E0CED">
          <w:rPr>
            <w:rFonts w:ascii="Times New Roman" w:hAnsi="Times New Roman" w:cs="Times New Roman"/>
            <w:noProof/>
            <w:webHidden/>
            <w:sz w:val="24"/>
            <w:szCs w:val="24"/>
            <w:rPrChange w:id="10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49" w:author="Okot" w:date="2020-03-24T11:32:00Z">
              <w:rPr>
                <w:rStyle w:val="Hipercze"/>
                <w:rFonts w:eastAsiaTheme="minorEastAsia"/>
                <w:noProof/>
              </w:rPr>
            </w:rPrChange>
          </w:rPr>
          <w:fldChar w:fldCharType="end"/>
        </w:r>
      </w:ins>
      <w:ins w:id="1050"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1" w:author="Okot" w:date="2020-03-24T11:31:00Z"/>
          <w:rFonts w:ascii="Times New Roman" w:eastAsiaTheme="minorEastAsia" w:hAnsi="Times New Roman" w:cs="Times New Roman"/>
          <w:b w:val="0"/>
          <w:bCs w:val="0"/>
          <w:noProof/>
          <w:sz w:val="24"/>
          <w:szCs w:val="24"/>
          <w:lang w:eastAsia="pl-PL"/>
          <w:rPrChange w:id="1052" w:author="Okot" w:date="2020-03-24T11:32:00Z">
            <w:rPr>
              <w:ins w:id="1053" w:author="Okot" w:date="2020-03-24T11:31:00Z"/>
              <w:rFonts w:eastAsiaTheme="minorEastAsia" w:cstheme="minorBidi"/>
              <w:b w:val="0"/>
              <w:bCs w:val="0"/>
              <w:noProof/>
              <w:sz w:val="22"/>
              <w:szCs w:val="22"/>
              <w:lang w:eastAsia="pl-PL"/>
            </w:rPr>
          </w:rPrChange>
        </w:rPr>
      </w:pPr>
      <w:ins w:id="1054" w:author="Okot" w:date="2020-03-24T11:31:00Z">
        <w:r w:rsidRPr="008E0CED">
          <w:rPr>
            <w:rStyle w:val="Hipercze"/>
            <w:rFonts w:ascii="Times New Roman" w:eastAsiaTheme="minorEastAsia" w:hAnsi="Times New Roman" w:cs="Times New Roman"/>
            <w:noProof/>
            <w:sz w:val="24"/>
            <w:szCs w:val="24"/>
            <w:rPrChange w:id="10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7"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0" w:author="Okot" w:date="2020-03-24T11:32:00Z">
              <w:rPr>
                <w:noProof/>
                <w:webHidden/>
              </w:rPr>
            </w:rPrChange>
          </w:rPr>
          <w:tab/>
        </w:r>
        <w:r w:rsidRPr="008E0CED">
          <w:rPr>
            <w:rFonts w:ascii="Times New Roman" w:hAnsi="Times New Roman" w:cs="Times New Roman"/>
            <w:noProof/>
            <w:webHidden/>
            <w:sz w:val="24"/>
            <w:szCs w:val="24"/>
            <w:rPrChange w:id="1061" w:author="Okot" w:date="2020-03-24T11:32:00Z">
              <w:rPr>
                <w:noProof/>
                <w:webHidden/>
              </w:rPr>
            </w:rPrChange>
          </w:rPr>
          <w:fldChar w:fldCharType="begin"/>
        </w:r>
        <w:r w:rsidRPr="008E0CED">
          <w:rPr>
            <w:rFonts w:ascii="Times New Roman" w:hAnsi="Times New Roman" w:cs="Times New Roman"/>
            <w:noProof/>
            <w:webHidden/>
            <w:sz w:val="24"/>
            <w:szCs w:val="24"/>
            <w:rPrChange w:id="1062"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4" w:author="Okot" w:date="2020-03-24T11:32:00Z">
            <w:rPr>
              <w:noProof/>
              <w:webHidden/>
            </w:rPr>
          </w:rPrChange>
        </w:rPr>
        <w:fldChar w:fldCharType="separate"/>
      </w:r>
      <w:ins w:id="1065" w:author="Okot" w:date="2020-03-24T11:31:00Z">
        <w:r w:rsidRPr="008E0CED">
          <w:rPr>
            <w:rFonts w:ascii="Times New Roman" w:hAnsi="Times New Roman" w:cs="Times New Roman"/>
            <w:noProof/>
            <w:webHidden/>
            <w:sz w:val="24"/>
            <w:szCs w:val="24"/>
            <w:rPrChange w:id="1066" w:author="Okot" w:date="2020-03-24T11:32:00Z">
              <w:rPr>
                <w:noProof/>
                <w:webHidden/>
              </w:rPr>
            </w:rPrChange>
          </w:rPr>
          <w:t>9</w:t>
        </w:r>
        <w:r w:rsidRPr="008E0CED">
          <w:rPr>
            <w:rFonts w:ascii="Times New Roman" w:hAnsi="Times New Roman" w:cs="Times New Roman"/>
            <w:noProof/>
            <w:webHidden/>
            <w:sz w:val="24"/>
            <w:szCs w:val="24"/>
            <w:rPrChange w:id="10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8" w:author="Okot" w:date="2020-03-24T11:32:00Z">
              <w:rPr>
                <w:rStyle w:val="Hipercze"/>
                <w:rFonts w:eastAsiaTheme="minorEastAsia"/>
                <w:noProof/>
              </w:rPr>
            </w:rPrChange>
          </w:rPr>
          <w:fldChar w:fldCharType="end"/>
        </w:r>
      </w:ins>
      <w:ins w:id="1069"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0" w:author="Okot" w:date="2020-03-24T11:31:00Z"/>
          <w:rFonts w:ascii="Times New Roman" w:eastAsiaTheme="minorEastAsia" w:hAnsi="Times New Roman" w:cs="Times New Roman"/>
          <w:b w:val="0"/>
          <w:bCs w:val="0"/>
          <w:noProof/>
          <w:sz w:val="24"/>
          <w:szCs w:val="24"/>
          <w:lang w:eastAsia="pl-PL"/>
          <w:rPrChange w:id="1071" w:author="Okot" w:date="2020-03-24T11:32:00Z">
            <w:rPr>
              <w:ins w:id="1072" w:author="Okot" w:date="2020-03-24T11:31:00Z"/>
              <w:rFonts w:eastAsiaTheme="minorEastAsia" w:cstheme="minorBidi"/>
              <w:b w:val="0"/>
              <w:bCs w:val="0"/>
              <w:noProof/>
              <w:sz w:val="22"/>
              <w:szCs w:val="22"/>
              <w:lang w:eastAsia="pl-PL"/>
            </w:rPr>
          </w:rPrChange>
        </w:rPr>
      </w:pPr>
      <w:ins w:id="1073" w:author="Okot" w:date="2020-03-24T11:31:00Z">
        <w:r w:rsidRPr="008E0CED">
          <w:rPr>
            <w:rStyle w:val="Hipercze"/>
            <w:rFonts w:ascii="Times New Roman" w:eastAsiaTheme="minorEastAsia" w:hAnsi="Times New Roman" w:cs="Times New Roman"/>
            <w:noProof/>
            <w:sz w:val="24"/>
            <w:szCs w:val="24"/>
            <w:rPrChange w:id="10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6"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0" w:author="Okot" w:date="2020-03-24T11:32:00Z">
              <w:rPr>
                <w:noProof/>
                <w:webHidden/>
              </w:rPr>
            </w:rPrChange>
          </w:rPr>
          <w:tab/>
        </w:r>
        <w:r w:rsidRPr="008E0CED">
          <w:rPr>
            <w:rFonts w:ascii="Times New Roman" w:hAnsi="Times New Roman" w:cs="Times New Roman"/>
            <w:noProof/>
            <w:webHidden/>
            <w:sz w:val="24"/>
            <w:szCs w:val="24"/>
            <w:rPrChange w:id="1081" w:author="Okot" w:date="2020-03-24T11:32:00Z">
              <w:rPr>
                <w:noProof/>
                <w:webHidden/>
              </w:rPr>
            </w:rPrChange>
          </w:rPr>
          <w:fldChar w:fldCharType="begin"/>
        </w:r>
        <w:r w:rsidRPr="008E0CED">
          <w:rPr>
            <w:rFonts w:ascii="Times New Roman" w:hAnsi="Times New Roman" w:cs="Times New Roman"/>
            <w:noProof/>
            <w:webHidden/>
            <w:sz w:val="24"/>
            <w:szCs w:val="24"/>
            <w:rPrChange w:id="1082"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4" w:author="Okot" w:date="2020-03-24T11:32:00Z">
            <w:rPr>
              <w:noProof/>
              <w:webHidden/>
            </w:rPr>
          </w:rPrChange>
        </w:rPr>
        <w:fldChar w:fldCharType="separate"/>
      </w:r>
      <w:ins w:id="1085" w:author="Okot" w:date="2020-03-24T11:31:00Z">
        <w:r w:rsidRPr="008E0CED">
          <w:rPr>
            <w:rFonts w:ascii="Times New Roman" w:hAnsi="Times New Roman" w:cs="Times New Roman"/>
            <w:noProof/>
            <w:webHidden/>
            <w:sz w:val="24"/>
            <w:szCs w:val="24"/>
            <w:rPrChange w:id="1086" w:author="Okot" w:date="2020-03-24T11:32:00Z">
              <w:rPr>
                <w:noProof/>
                <w:webHidden/>
              </w:rPr>
            </w:rPrChange>
          </w:rPr>
          <w:t>9</w:t>
        </w:r>
        <w:r w:rsidRPr="008E0CED">
          <w:rPr>
            <w:rFonts w:ascii="Times New Roman" w:hAnsi="Times New Roman" w:cs="Times New Roman"/>
            <w:noProof/>
            <w:webHidden/>
            <w:sz w:val="24"/>
            <w:szCs w:val="24"/>
            <w:rPrChange w:id="10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8" w:author="Okot" w:date="2020-03-24T11:32:00Z">
              <w:rPr>
                <w:rStyle w:val="Hipercze"/>
                <w:rFonts w:eastAsiaTheme="minorEastAsia"/>
                <w:noProof/>
              </w:rPr>
            </w:rPrChange>
          </w:rPr>
          <w:fldChar w:fldCharType="end"/>
        </w:r>
      </w:ins>
      <w:ins w:id="1089"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0" w:author="Okot" w:date="2020-03-24T11:31:00Z"/>
          <w:rFonts w:ascii="Times New Roman" w:eastAsiaTheme="minorEastAsia" w:hAnsi="Times New Roman" w:cs="Times New Roman"/>
          <w:b w:val="0"/>
          <w:bCs w:val="0"/>
          <w:caps w:val="0"/>
          <w:noProof/>
          <w:lang w:eastAsia="pl-PL"/>
          <w:rPrChange w:id="1091" w:author="Okot" w:date="2020-03-24T11:32:00Z">
            <w:rPr>
              <w:ins w:id="1092" w:author="Okot" w:date="2020-03-24T11:31:00Z"/>
              <w:rFonts w:asciiTheme="minorHAnsi" w:eastAsiaTheme="minorEastAsia" w:hAnsiTheme="minorHAnsi" w:cstheme="minorBidi"/>
              <w:b w:val="0"/>
              <w:bCs w:val="0"/>
              <w:caps w:val="0"/>
              <w:noProof/>
              <w:sz w:val="22"/>
              <w:szCs w:val="22"/>
              <w:lang w:eastAsia="pl-PL"/>
            </w:rPr>
          </w:rPrChange>
        </w:rPr>
      </w:pPr>
      <w:ins w:id="1093" w:author="Okot" w:date="2020-03-24T11:31:00Z">
        <w:r w:rsidRPr="008E0CED">
          <w:rPr>
            <w:rStyle w:val="Hipercze"/>
            <w:rFonts w:ascii="Times New Roman" w:eastAsiaTheme="minorEastAsia" w:hAnsi="Times New Roman" w:cs="Times New Roman"/>
            <w:noProof/>
            <w:rPrChange w:id="10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6"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0" w:author="Okot" w:date="2020-03-24T11:32:00Z">
              <w:rPr>
                <w:noProof/>
                <w:webHidden/>
              </w:rPr>
            </w:rPrChange>
          </w:rPr>
          <w:tab/>
        </w:r>
      </w:ins>
      <w:ins w:id="1101" w:author="Okot" w:date="2020-03-24T11:39:00Z">
        <w:r w:rsidR="00800481">
          <w:rPr>
            <w:rFonts w:ascii="Times New Roman" w:hAnsi="Times New Roman" w:cs="Times New Roman"/>
            <w:noProof/>
            <w:webHidden/>
          </w:rPr>
          <w:t>100</w:t>
        </w:r>
      </w:ins>
      <w:ins w:id="1102" w:author="Okot" w:date="2020-03-24T11:31:00Z">
        <w:r w:rsidRPr="008E0CED">
          <w:rPr>
            <w:rStyle w:val="Hipercze"/>
            <w:rFonts w:ascii="Times New Roman" w:eastAsiaTheme="minorEastAsia" w:hAnsi="Times New Roman" w:cs="Times New Roman"/>
            <w:noProof/>
            <w:rPrChange w:id="1103"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4" w:author="Okot" w:date="2020-03-24T11:31:00Z"/>
          <w:rFonts w:ascii="Times New Roman" w:eastAsiaTheme="minorEastAsia" w:hAnsi="Times New Roman" w:cs="Times New Roman"/>
          <w:b w:val="0"/>
          <w:bCs w:val="0"/>
          <w:noProof/>
          <w:sz w:val="24"/>
          <w:szCs w:val="24"/>
          <w:lang w:eastAsia="pl-PL"/>
          <w:rPrChange w:id="1105" w:author="Okot" w:date="2020-03-24T11:32:00Z">
            <w:rPr>
              <w:ins w:id="1106" w:author="Okot" w:date="2020-03-24T11:31:00Z"/>
              <w:rFonts w:eastAsiaTheme="minorEastAsia" w:cstheme="minorBidi"/>
              <w:b w:val="0"/>
              <w:bCs w:val="0"/>
              <w:noProof/>
              <w:sz w:val="22"/>
              <w:szCs w:val="22"/>
              <w:lang w:eastAsia="pl-PL"/>
            </w:rPr>
          </w:rPrChange>
        </w:rPr>
      </w:pPr>
      <w:ins w:id="1107" w:author="Okot" w:date="2020-03-24T11:31:00Z">
        <w:r w:rsidRPr="008E0CED">
          <w:rPr>
            <w:rStyle w:val="Hipercze"/>
            <w:rFonts w:ascii="Times New Roman" w:eastAsiaTheme="minorEastAsia" w:hAnsi="Times New Roman" w:cs="Times New Roman"/>
            <w:noProof/>
            <w:sz w:val="24"/>
            <w:szCs w:val="24"/>
            <w:rPrChange w:id="11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0"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4" w:author="Okot" w:date="2020-03-24T11:32:00Z">
              <w:rPr>
                <w:noProof/>
                <w:webHidden/>
              </w:rPr>
            </w:rPrChange>
          </w:rPr>
          <w:tab/>
        </w:r>
        <w:r w:rsidRPr="008E0CED">
          <w:rPr>
            <w:rFonts w:ascii="Times New Roman" w:hAnsi="Times New Roman" w:cs="Times New Roman"/>
            <w:noProof/>
            <w:webHidden/>
            <w:sz w:val="24"/>
            <w:szCs w:val="24"/>
            <w:rPrChange w:id="1115" w:author="Okot" w:date="2020-03-24T11:32:00Z">
              <w:rPr>
                <w:noProof/>
                <w:webHidden/>
              </w:rPr>
            </w:rPrChange>
          </w:rPr>
          <w:fldChar w:fldCharType="begin"/>
        </w:r>
        <w:r w:rsidRPr="008E0CED">
          <w:rPr>
            <w:rFonts w:ascii="Times New Roman" w:hAnsi="Times New Roman" w:cs="Times New Roman"/>
            <w:noProof/>
            <w:webHidden/>
            <w:sz w:val="24"/>
            <w:szCs w:val="24"/>
            <w:rPrChange w:id="1116"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8" w:author="Okot" w:date="2020-03-24T11:32:00Z">
            <w:rPr>
              <w:noProof/>
              <w:webHidden/>
            </w:rPr>
          </w:rPrChange>
        </w:rPr>
        <w:fldChar w:fldCharType="separate"/>
      </w:r>
      <w:ins w:id="1119" w:author="Okot" w:date="2020-03-24T11:31:00Z">
        <w:r w:rsidRPr="008E0CED">
          <w:rPr>
            <w:rFonts w:ascii="Times New Roman" w:hAnsi="Times New Roman" w:cs="Times New Roman"/>
            <w:noProof/>
            <w:webHidden/>
            <w:sz w:val="24"/>
            <w:szCs w:val="24"/>
            <w:rPrChange w:id="1120" w:author="Okot" w:date="2020-03-24T11:32:00Z">
              <w:rPr>
                <w:noProof/>
                <w:webHidden/>
              </w:rPr>
            </w:rPrChange>
          </w:rPr>
          <w:t>10</w:t>
        </w:r>
      </w:ins>
      <w:ins w:id="1121" w:author="Okot" w:date="2020-03-24T11:39:00Z">
        <w:r w:rsidR="00800481">
          <w:rPr>
            <w:rFonts w:ascii="Times New Roman" w:hAnsi="Times New Roman" w:cs="Times New Roman"/>
            <w:noProof/>
            <w:webHidden/>
            <w:sz w:val="24"/>
            <w:szCs w:val="24"/>
          </w:rPr>
          <w:t>0</w:t>
        </w:r>
      </w:ins>
      <w:ins w:id="1122" w:author="Okot" w:date="2020-03-24T11:31:00Z">
        <w:r w:rsidRPr="008E0CED">
          <w:rPr>
            <w:rFonts w:ascii="Times New Roman" w:hAnsi="Times New Roman" w:cs="Times New Roman"/>
            <w:noProof/>
            <w:webHidden/>
            <w:sz w:val="24"/>
            <w:szCs w:val="24"/>
            <w:rPrChange w:id="11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4"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5" w:author="Okot" w:date="2020-03-24T11:31:00Z"/>
          <w:rFonts w:ascii="Times New Roman" w:eastAsiaTheme="minorEastAsia" w:hAnsi="Times New Roman" w:cs="Times New Roman"/>
          <w:b w:val="0"/>
          <w:bCs w:val="0"/>
          <w:caps w:val="0"/>
          <w:noProof/>
          <w:lang w:eastAsia="pl-PL"/>
          <w:rPrChange w:id="1126" w:author="Okot" w:date="2020-03-24T11:32:00Z">
            <w:rPr>
              <w:ins w:id="1127" w:author="Okot" w:date="2020-03-24T11:31:00Z"/>
              <w:rFonts w:asciiTheme="minorHAnsi" w:eastAsiaTheme="minorEastAsia" w:hAnsiTheme="minorHAnsi" w:cstheme="minorBidi"/>
              <w:b w:val="0"/>
              <w:bCs w:val="0"/>
              <w:caps w:val="0"/>
              <w:noProof/>
              <w:sz w:val="22"/>
              <w:szCs w:val="22"/>
              <w:lang w:eastAsia="pl-PL"/>
            </w:rPr>
          </w:rPrChange>
        </w:rPr>
      </w:pPr>
      <w:ins w:id="1128" w:author="Okot" w:date="2020-03-24T11:31:00Z">
        <w:r w:rsidRPr="008E0CED">
          <w:rPr>
            <w:rStyle w:val="Hipercze"/>
            <w:rFonts w:ascii="Times New Roman" w:eastAsiaTheme="minorEastAsia" w:hAnsi="Times New Roman" w:cs="Times New Roman"/>
            <w:noProof/>
            <w:rPrChange w:id="11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1"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5" w:author="Okot" w:date="2020-03-24T11:32:00Z">
              <w:rPr>
                <w:noProof/>
                <w:webHidden/>
              </w:rPr>
            </w:rPrChange>
          </w:rPr>
          <w:tab/>
        </w:r>
        <w:r w:rsidRPr="008E0CED">
          <w:rPr>
            <w:rFonts w:ascii="Times New Roman" w:hAnsi="Times New Roman" w:cs="Times New Roman"/>
            <w:noProof/>
            <w:webHidden/>
            <w:rPrChange w:id="1136" w:author="Okot" w:date="2020-03-24T11:32:00Z">
              <w:rPr>
                <w:noProof/>
                <w:webHidden/>
              </w:rPr>
            </w:rPrChange>
          </w:rPr>
          <w:fldChar w:fldCharType="begin"/>
        </w:r>
        <w:r w:rsidRPr="008E0CED">
          <w:rPr>
            <w:rFonts w:ascii="Times New Roman" w:hAnsi="Times New Roman" w:cs="Times New Roman"/>
            <w:noProof/>
            <w:webHidden/>
            <w:rPrChange w:id="1137"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39" w:author="Okot" w:date="2020-03-24T11:32:00Z">
            <w:rPr>
              <w:noProof/>
              <w:webHidden/>
            </w:rPr>
          </w:rPrChange>
        </w:rPr>
        <w:fldChar w:fldCharType="separate"/>
      </w:r>
      <w:ins w:id="1140" w:author="Okot" w:date="2020-03-24T11:31:00Z">
        <w:r w:rsidRPr="008E0CED">
          <w:rPr>
            <w:rFonts w:ascii="Times New Roman" w:hAnsi="Times New Roman" w:cs="Times New Roman"/>
            <w:noProof/>
            <w:webHidden/>
            <w:rPrChange w:id="1141" w:author="Okot" w:date="2020-03-24T11:32:00Z">
              <w:rPr>
                <w:noProof/>
                <w:webHidden/>
              </w:rPr>
            </w:rPrChange>
          </w:rPr>
          <w:t>10</w:t>
        </w:r>
        <w:r w:rsidRPr="008E0CED">
          <w:rPr>
            <w:rFonts w:ascii="Times New Roman" w:hAnsi="Times New Roman" w:cs="Times New Roman"/>
            <w:noProof/>
            <w:webHidden/>
            <w:rPrChange w:id="1142"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3" w:author="Okot" w:date="2020-03-24T11:32:00Z">
              <w:rPr>
                <w:rStyle w:val="Hipercze"/>
                <w:rFonts w:eastAsiaTheme="minorEastAsia"/>
                <w:noProof/>
              </w:rPr>
            </w:rPrChange>
          </w:rPr>
          <w:fldChar w:fldCharType="end"/>
        </w:r>
      </w:ins>
      <w:ins w:id="1144"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5" w:author="Okot" w:date="2020-03-24T11:31:00Z"/>
          <w:rFonts w:ascii="Times New Roman" w:eastAsiaTheme="minorEastAsia" w:hAnsi="Times New Roman" w:cs="Times New Roman"/>
          <w:b w:val="0"/>
          <w:bCs w:val="0"/>
          <w:noProof/>
          <w:sz w:val="24"/>
          <w:szCs w:val="24"/>
          <w:lang w:eastAsia="pl-PL"/>
          <w:rPrChange w:id="1146" w:author="Okot" w:date="2020-03-24T11:32:00Z">
            <w:rPr>
              <w:ins w:id="1147" w:author="Okot" w:date="2020-03-24T11:31:00Z"/>
              <w:rFonts w:eastAsiaTheme="minorEastAsia" w:cstheme="minorBidi"/>
              <w:b w:val="0"/>
              <w:bCs w:val="0"/>
              <w:noProof/>
              <w:sz w:val="22"/>
              <w:szCs w:val="22"/>
              <w:lang w:eastAsia="pl-PL"/>
            </w:rPr>
          </w:rPrChange>
        </w:rPr>
      </w:pPr>
      <w:ins w:id="1148" w:author="Okot" w:date="2020-03-24T11:31:00Z">
        <w:r w:rsidRPr="008E0CED">
          <w:rPr>
            <w:rStyle w:val="Hipercze"/>
            <w:rFonts w:ascii="Times New Roman" w:eastAsiaTheme="minorEastAsia" w:hAnsi="Times New Roman" w:cs="Times New Roman"/>
            <w:noProof/>
            <w:sz w:val="24"/>
            <w:szCs w:val="24"/>
            <w:rPrChange w:id="11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1"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5" w:author="Okot" w:date="2020-03-24T11:32:00Z">
              <w:rPr>
                <w:noProof/>
                <w:webHidden/>
              </w:rPr>
            </w:rPrChange>
          </w:rPr>
          <w:tab/>
        </w:r>
        <w:r w:rsidRPr="008E0CED">
          <w:rPr>
            <w:rFonts w:ascii="Times New Roman" w:hAnsi="Times New Roman" w:cs="Times New Roman"/>
            <w:noProof/>
            <w:webHidden/>
            <w:sz w:val="24"/>
            <w:szCs w:val="24"/>
            <w:rPrChange w:id="1156" w:author="Okot" w:date="2020-03-24T11:32:00Z">
              <w:rPr>
                <w:noProof/>
                <w:webHidden/>
              </w:rPr>
            </w:rPrChange>
          </w:rPr>
          <w:fldChar w:fldCharType="begin"/>
        </w:r>
        <w:r w:rsidRPr="008E0CED">
          <w:rPr>
            <w:rFonts w:ascii="Times New Roman" w:hAnsi="Times New Roman" w:cs="Times New Roman"/>
            <w:noProof/>
            <w:webHidden/>
            <w:sz w:val="24"/>
            <w:szCs w:val="24"/>
            <w:rPrChange w:id="1157"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59" w:author="Okot" w:date="2020-03-24T11:32:00Z">
            <w:rPr>
              <w:noProof/>
              <w:webHidden/>
            </w:rPr>
          </w:rPrChange>
        </w:rPr>
        <w:fldChar w:fldCharType="separate"/>
      </w:r>
      <w:ins w:id="1160" w:author="Okot" w:date="2020-03-24T11:31:00Z">
        <w:r w:rsidRPr="008E0CED">
          <w:rPr>
            <w:rFonts w:ascii="Times New Roman" w:hAnsi="Times New Roman" w:cs="Times New Roman"/>
            <w:noProof/>
            <w:webHidden/>
            <w:sz w:val="24"/>
            <w:szCs w:val="24"/>
            <w:rPrChange w:id="1161" w:author="Okot" w:date="2020-03-24T11:32:00Z">
              <w:rPr>
                <w:noProof/>
                <w:webHidden/>
              </w:rPr>
            </w:rPrChange>
          </w:rPr>
          <w:t>10</w:t>
        </w:r>
        <w:r w:rsidRPr="008E0CED">
          <w:rPr>
            <w:rFonts w:ascii="Times New Roman" w:hAnsi="Times New Roman" w:cs="Times New Roman"/>
            <w:noProof/>
            <w:webHidden/>
            <w:sz w:val="24"/>
            <w:szCs w:val="24"/>
            <w:rPrChange w:id="11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3" w:author="Okot" w:date="2020-03-24T11:32:00Z">
              <w:rPr>
                <w:rStyle w:val="Hipercze"/>
                <w:rFonts w:eastAsiaTheme="minorEastAsia"/>
                <w:noProof/>
              </w:rPr>
            </w:rPrChange>
          </w:rPr>
          <w:fldChar w:fldCharType="end"/>
        </w:r>
      </w:ins>
      <w:ins w:id="1164"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5" w:author="Okot" w:date="2020-03-24T11:31:00Z"/>
          <w:rFonts w:ascii="Times New Roman" w:eastAsiaTheme="minorEastAsia" w:hAnsi="Times New Roman" w:cs="Times New Roman"/>
          <w:b w:val="0"/>
          <w:bCs w:val="0"/>
          <w:noProof/>
          <w:sz w:val="24"/>
          <w:szCs w:val="24"/>
          <w:lang w:eastAsia="pl-PL"/>
          <w:rPrChange w:id="1166" w:author="Okot" w:date="2020-03-24T11:32:00Z">
            <w:rPr>
              <w:ins w:id="1167" w:author="Okot" w:date="2020-03-24T11:31:00Z"/>
              <w:rFonts w:eastAsiaTheme="minorEastAsia" w:cstheme="minorBidi"/>
              <w:b w:val="0"/>
              <w:bCs w:val="0"/>
              <w:noProof/>
              <w:sz w:val="22"/>
              <w:szCs w:val="22"/>
              <w:lang w:eastAsia="pl-PL"/>
            </w:rPr>
          </w:rPrChange>
        </w:rPr>
      </w:pPr>
      <w:ins w:id="1168" w:author="Okot" w:date="2020-03-24T11:31:00Z">
        <w:r w:rsidRPr="008E0CED">
          <w:rPr>
            <w:rStyle w:val="Hipercze"/>
            <w:rFonts w:ascii="Times New Roman" w:eastAsiaTheme="minorEastAsia" w:hAnsi="Times New Roman" w:cs="Times New Roman"/>
            <w:noProof/>
            <w:sz w:val="24"/>
            <w:szCs w:val="24"/>
            <w:rPrChange w:id="11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1"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5" w:author="Okot" w:date="2020-03-24T11:32:00Z">
              <w:rPr>
                <w:noProof/>
                <w:webHidden/>
              </w:rPr>
            </w:rPrChange>
          </w:rPr>
          <w:tab/>
        </w:r>
        <w:r w:rsidRPr="008E0CED">
          <w:rPr>
            <w:rFonts w:ascii="Times New Roman" w:hAnsi="Times New Roman" w:cs="Times New Roman"/>
            <w:noProof/>
            <w:webHidden/>
            <w:sz w:val="24"/>
            <w:szCs w:val="24"/>
            <w:rPrChange w:id="1176" w:author="Okot" w:date="2020-03-24T11:32:00Z">
              <w:rPr>
                <w:noProof/>
                <w:webHidden/>
              </w:rPr>
            </w:rPrChange>
          </w:rPr>
          <w:fldChar w:fldCharType="begin"/>
        </w:r>
        <w:r w:rsidRPr="008E0CED">
          <w:rPr>
            <w:rFonts w:ascii="Times New Roman" w:hAnsi="Times New Roman" w:cs="Times New Roman"/>
            <w:noProof/>
            <w:webHidden/>
            <w:sz w:val="24"/>
            <w:szCs w:val="24"/>
            <w:rPrChange w:id="1177"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79" w:author="Okot" w:date="2020-03-24T11:32:00Z">
            <w:rPr>
              <w:noProof/>
              <w:webHidden/>
            </w:rPr>
          </w:rPrChange>
        </w:rPr>
        <w:fldChar w:fldCharType="separate"/>
      </w:r>
      <w:ins w:id="1180" w:author="Okot" w:date="2020-03-24T11:31:00Z">
        <w:r w:rsidRPr="008E0CED">
          <w:rPr>
            <w:rFonts w:ascii="Times New Roman" w:hAnsi="Times New Roman" w:cs="Times New Roman"/>
            <w:noProof/>
            <w:webHidden/>
            <w:sz w:val="24"/>
            <w:szCs w:val="24"/>
            <w:rPrChange w:id="1181" w:author="Okot" w:date="2020-03-24T11:32:00Z">
              <w:rPr>
                <w:noProof/>
                <w:webHidden/>
              </w:rPr>
            </w:rPrChange>
          </w:rPr>
          <w:t>11</w:t>
        </w:r>
        <w:r w:rsidRPr="008E0CED">
          <w:rPr>
            <w:rFonts w:ascii="Times New Roman" w:hAnsi="Times New Roman" w:cs="Times New Roman"/>
            <w:noProof/>
            <w:webHidden/>
            <w:sz w:val="24"/>
            <w:szCs w:val="24"/>
            <w:rPrChange w:id="11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3" w:author="Okot" w:date="2020-03-24T11:32:00Z">
              <w:rPr>
                <w:rStyle w:val="Hipercze"/>
                <w:rFonts w:eastAsiaTheme="minorEastAsia"/>
                <w:noProof/>
              </w:rPr>
            </w:rPrChange>
          </w:rPr>
          <w:fldChar w:fldCharType="end"/>
        </w:r>
      </w:ins>
      <w:ins w:id="1184"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5" w:author="Okot" w:date="2020-03-24T11:31:00Z"/>
          <w:rFonts w:ascii="Times New Roman" w:eastAsiaTheme="minorEastAsia" w:hAnsi="Times New Roman" w:cs="Times New Roman"/>
          <w:b w:val="0"/>
          <w:bCs w:val="0"/>
          <w:noProof/>
          <w:sz w:val="24"/>
          <w:szCs w:val="24"/>
          <w:lang w:eastAsia="pl-PL"/>
          <w:rPrChange w:id="1186" w:author="Okot" w:date="2020-03-24T11:32:00Z">
            <w:rPr>
              <w:ins w:id="1187" w:author="Okot" w:date="2020-03-24T11:31:00Z"/>
              <w:rFonts w:eastAsiaTheme="minorEastAsia" w:cstheme="minorBidi"/>
              <w:b w:val="0"/>
              <w:bCs w:val="0"/>
              <w:noProof/>
              <w:sz w:val="22"/>
              <w:szCs w:val="22"/>
              <w:lang w:eastAsia="pl-PL"/>
            </w:rPr>
          </w:rPrChange>
        </w:rPr>
      </w:pPr>
      <w:ins w:id="1188" w:author="Okot" w:date="2020-03-24T11:31:00Z">
        <w:r w:rsidRPr="008E0CED">
          <w:rPr>
            <w:rStyle w:val="Hipercze"/>
            <w:rFonts w:ascii="Times New Roman" w:eastAsiaTheme="minorEastAsia" w:hAnsi="Times New Roman" w:cs="Times New Roman"/>
            <w:noProof/>
            <w:sz w:val="24"/>
            <w:szCs w:val="24"/>
            <w:rPrChange w:id="1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1"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5" w:author="Okot" w:date="2020-03-24T11:32:00Z">
              <w:rPr>
                <w:noProof/>
                <w:webHidden/>
              </w:rPr>
            </w:rPrChange>
          </w:rPr>
          <w:tab/>
        </w:r>
        <w:r w:rsidRPr="008E0CED">
          <w:rPr>
            <w:rFonts w:ascii="Times New Roman" w:hAnsi="Times New Roman" w:cs="Times New Roman"/>
            <w:noProof/>
            <w:webHidden/>
            <w:sz w:val="24"/>
            <w:szCs w:val="24"/>
            <w:rPrChange w:id="1196" w:author="Okot" w:date="2020-03-24T11:32:00Z">
              <w:rPr>
                <w:noProof/>
                <w:webHidden/>
              </w:rPr>
            </w:rPrChange>
          </w:rPr>
          <w:fldChar w:fldCharType="begin"/>
        </w:r>
        <w:r w:rsidRPr="008E0CED">
          <w:rPr>
            <w:rFonts w:ascii="Times New Roman" w:hAnsi="Times New Roman" w:cs="Times New Roman"/>
            <w:noProof/>
            <w:webHidden/>
            <w:sz w:val="24"/>
            <w:szCs w:val="24"/>
            <w:rPrChange w:id="1197"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99" w:author="Okot" w:date="2020-03-24T11:32:00Z">
            <w:rPr>
              <w:noProof/>
              <w:webHidden/>
            </w:rPr>
          </w:rPrChange>
        </w:rPr>
        <w:fldChar w:fldCharType="separate"/>
      </w:r>
      <w:ins w:id="1200" w:author="Okot" w:date="2020-03-24T11:31:00Z">
        <w:r w:rsidRPr="008E0CED">
          <w:rPr>
            <w:rFonts w:ascii="Times New Roman" w:hAnsi="Times New Roman" w:cs="Times New Roman"/>
            <w:noProof/>
            <w:webHidden/>
            <w:sz w:val="24"/>
            <w:szCs w:val="24"/>
            <w:rPrChange w:id="1201" w:author="Okot" w:date="2020-03-24T11:32:00Z">
              <w:rPr>
                <w:noProof/>
                <w:webHidden/>
              </w:rPr>
            </w:rPrChange>
          </w:rPr>
          <w:t>11</w:t>
        </w:r>
        <w:r w:rsidRPr="008E0CED">
          <w:rPr>
            <w:rFonts w:ascii="Times New Roman" w:hAnsi="Times New Roman" w:cs="Times New Roman"/>
            <w:noProof/>
            <w:webHidden/>
            <w:sz w:val="24"/>
            <w:szCs w:val="24"/>
            <w:rPrChange w:id="1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3" w:author="Okot" w:date="2020-03-24T11:32:00Z">
              <w:rPr>
                <w:rStyle w:val="Hipercze"/>
                <w:rFonts w:eastAsiaTheme="minorEastAsia"/>
                <w:noProof/>
              </w:rPr>
            </w:rPrChange>
          </w:rPr>
          <w:fldChar w:fldCharType="end"/>
        </w:r>
      </w:ins>
      <w:ins w:id="1204"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5" w:author="Okot" w:date="2020-03-24T11:31:00Z"/>
          <w:rFonts w:ascii="Times New Roman" w:eastAsiaTheme="minorEastAsia" w:hAnsi="Times New Roman" w:cs="Times New Roman"/>
          <w:b w:val="0"/>
          <w:bCs w:val="0"/>
          <w:noProof/>
          <w:sz w:val="24"/>
          <w:szCs w:val="24"/>
          <w:lang w:eastAsia="pl-PL"/>
          <w:rPrChange w:id="1206" w:author="Okot" w:date="2020-03-24T11:32:00Z">
            <w:rPr>
              <w:ins w:id="1207" w:author="Okot" w:date="2020-03-24T11:31:00Z"/>
              <w:rFonts w:eastAsiaTheme="minorEastAsia" w:cstheme="minorBidi"/>
              <w:b w:val="0"/>
              <w:bCs w:val="0"/>
              <w:noProof/>
              <w:sz w:val="22"/>
              <w:szCs w:val="22"/>
              <w:lang w:eastAsia="pl-PL"/>
            </w:rPr>
          </w:rPrChange>
        </w:rPr>
      </w:pPr>
      <w:ins w:id="1208" w:author="Okot" w:date="2020-03-24T11:31:00Z">
        <w:r w:rsidRPr="008E0CED">
          <w:rPr>
            <w:rStyle w:val="Hipercze"/>
            <w:rFonts w:ascii="Times New Roman" w:eastAsiaTheme="minorEastAsia" w:hAnsi="Times New Roman" w:cs="Times New Roman"/>
            <w:noProof/>
            <w:sz w:val="24"/>
            <w:szCs w:val="24"/>
            <w:rPrChange w:id="1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1"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5" w:author="Okot" w:date="2020-03-24T11:32:00Z">
              <w:rPr>
                <w:noProof/>
                <w:webHidden/>
              </w:rPr>
            </w:rPrChange>
          </w:rPr>
          <w:tab/>
        </w:r>
        <w:r w:rsidRPr="008E0CED">
          <w:rPr>
            <w:rFonts w:ascii="Times New Roman" w:hAnsi="Times New Roman" w:cs="Times New Roman"/>
            <w:noProof/>
            <w:webHidden/>
            <w:sz w:val="24"/>
            <w:szCs w:val="24"/>
            <w:rPrChange w:id="1216" w:author="Okot" w:date="2020-03-24T11:32:00Z">
              <w:rPr>
                <w:noProof/>
                <w:webHidden/>
              </w:rPr>
            </w:rPrChange>
          </w:rPr>
          <w:fldChar w:fldCharType="begin"/>
        </w:r>
        <w:r w:rsidRPr="008E0CED">
          <w:rPr>
            <w:rFonts w:ascii="Times New Roman" w:hAnsi="Times New Roman" w:cs="Times New Roman"/>
            <w:noProof/>
            <w:webHidden/>
            <w:sz w:val="24"/>
            <w:szCs w:val="24"/>
            <w:rPrChange w:id="1217"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19" w:author="Okot" w:date="2020-03-24T11:32:00Z">
            <w:rPr>
              <w:noProof/>
              <w:webHidden/>
            </w:rPr>
          </w:rPrChange>
        </w:rPr>
        <w:fldChar w:fldCharType="separate"/>
      </w:r>
      <w:ins w:id="1220" w:author="Okot" w:date="2020-03-24T11:31:00Z">
        <w:r w:rsidRPr="008E0CED">
          <w:rPr>
            <w:rFonts w:ascii="Times New Roman" w:hAnsi="Times New Roman" w:cs="Times New Roman"/>
            <w:noProof/>
            <w:webHidden/>
            <w:sz w:val="24"/>
            <w:szCs w:val="24"/>
            <w:rPrChange w:id="1221" w:author="Okot" w:date="2020-03-24T11:32:00Z">
              <w:rPr>
                <w:noProof/>
                <w:webHidden/>
              </w:rPr>
            </w:rPrChange>
          </w:rPr>
          <w:t>11</w:t>
        </w:r>
        <w:r w:rsidRPr="008E0CED">
          <w:rPr>
            <w:rFonts w:ascii="Times New Roman" w:hAnsi="Times New Roman" w:cs="Times New Roman"/>
            <w:noProof/>
            <w:webHidden/>
            <w:sz w:val="24"/>
            <w:szCs w:val="24"/>
            <w:rPrChange w:id="12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3" w:author="Okot" w:date="2020-03-24T11:32:00Z">
              <w:rPr>
                <w:rStyle w:val="Hipercze"/>
                <w:rFonts w:eastAsiaTheme="minorEastAsia"/>
                <w:noProof/>
              </w:rPr>
            </w:rPrChange>
          </w:rPr>
          <w:fldChar w:fldCharType="end"/>
        </w:r>
      </w:ins>
      <w:ins w:id="1224"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5" w:author="Okot" w:date="2020-03-24T11:31:00Z"/>
          <w:rFonts w:ascii="Times New Roman" w:eastAsiaTheme="minorEastAsia" w:hAnsi="Times New Roman" w:cs="Times New Roman"/>
          <w:b w:val="0"/>
          <w:bCs w:val="0"/>
          <w:noProof/>
          <w:sz w:val="24"/>
          <w:szCs w:val="24"/>
          <w:lang w:eastAsia="pl-PL"/>
          <w:rPrChange w:id="1226" w:author="Okot" w:date="2020-03-24T11:32:00Z">
            <w:rPr>
              <w:ins w:id="1227" w:author="Okot" w:date="2020-03-24T11:31:00Z"/>
              <w:rFonts w:eastAsiaTheme="minorEastAsia" w:cstheme="minorBidi"/>
              <w:b w:val="0"/>
              <w:bCs w:val="0"/>
              <w:noProof/>
              <w:sz w:val="22"/>
              <w:szCs w:val="22"/>
              <w:lang w:eastAsia="pl-PL"/>
            </w:rPr>
          </w:rPrChange>
        </w:rPr>
      </w:pPr>
      <w:ins w:id="1228" w:author="Okot" w:date="2020-03-24T11:31:00Z">
        <w:r w:rsidRPr="008E0CED">
          <w:rPr>
            <w:rStyle w:val="Hipercze"/>
            <w:rFonts w:ascii="Times New Roman" w:eastAsiaTheme="minorEastAsia" w:hAnsi="Times New Roman" w:cs="Times New Roman"/>
            <w:noProof/>
            <w:sz w:val="24"/>
            <w:szCs w:val="24"/>
            <w:rPrChange w:id="12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1"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5" w:author="Okot" w:date="2020-03-24T11:32:00Z">
              <w:rPr>
                <w:noProof/>
                <w:webHidden/>
              </w:rPr>
            </w:rPrChange>
          </w:rPr>
          <w:tab/>
        </w:r>
        <w:r w:rsidRPr="008E0CED">
          <w:rPr>
            <w:rFonts w:ascii="Times New Roman" w:hAnsi="Times New Roman" w:cs="Times New Roman"/>
            <w:noProof/>
            <w:webHidden/>
            <w:sz w:val="24"/>
            <w:szCs w:val="24"/>
            <w:rPrChange w:id="1236" w:author="Okot" w:date="2020-03-24T11:32:00Z">
              <w:rPr>
                <w:noProof/>
                <w:webHidden/>
              </w:rPr>
            </w:rPrChange>
          </w:rPr>
          <w:fldChar w:fldCharType="begin"/>
        </w:r>
        <w:r w:rsidRPr="008E0CED">
          <w:rPr>
            <w:rFonts w:ascii="Times New Roman" w:hAnsi="Times New Roman" w:cs="Times New Roman"/>
            <w:noProof/>
            <w:webHidden/>
            <w:sz w:val="24"/>
            <w:szCs w:val="24"/>
            <w:rPrChange w:id="1237"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39" w:author="Okot" w:date="2020-03-24T11:32:00Z">
            <w:rPr>
              <w:noProof/>
              <w:webHidden/>
            </w:rPr>
          </w:rPrChange>
        </w:rPr>
        <w:fldChar w:fldCharType="separate"/>
      </w:r>
      <w:ins w:id="1240" w:author="Okot" w:date="2020-03-24T11:31:00Z">
        <w:r w:rsidRPr="008E0CED">
          <w:rPr>
            <w:rFonts w:ascii="Times New Roman" w:hAnsi="Times New Roman" w:cs="Times New Roman"/>
            <w:noProof/>
            <w:webHidden/>
            <w:sz w:val="24"/>
            <w:szCs w:val="24"/>
            <w:rPrChange w:id="1241" w:author="Okot" w:date="2020-03-24T11:32:00Z">
              <w:rPr>
                <w:noProof/>
                <w:webHidden/>
              </w:rPr>
            </w:rPrChange>
          </w:rPr>
          <w:t>11</w:t>
        </w:r>
        <w:r w:rsidRPr="008E0CED">
          <w:rPr>
            <w:rFonts w:ascii="Times New Roman" w:hAnsi="Times New Roman" w:cs="Times New Roman"/>
            <w:noProof/>
            <w:webHidden/>
            <w:sz w:val="24"/>
            <w:szCs w:val="24"/>
            <w:rPrChange w:id="12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3" w:author="Okot" w:date="2020-03-24T11:32:00Z">
              <w:rPr>
                <w:rStyle w:val="Hipercze"/>
                <w:rFonts w:eastAsiaTheme="minorEastAsia"/>
                <w:noProof/>
              </w:rPr>
            </w:rPrChange>
          </w:rPr>
          <w:fldChar w:fldCharType="end"/>
        </w:r>
      </w:ins>
      <w:ins w:id="1244"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5" w:author="Okot" w:date="2020-03-24T11:31:00Z"/>
          <w:rFonts w:ascii="Times New Roman" w:eastAsiaTheme="minorEastAsia" w:hAnsi="Times New Roman" w:cs="Times New Roman"/>
          <w:b w:val="0"/>
          <w:bCs w:val="0"/>
          <w:caps w:val="0"/>
          <w:noProof/>
          <w:lang w:eastAsia="pl-PL"/>
          <w:rPrChange w:id="1246" w:author="Okot" w:date="2020-03-24T11:32:00Z">
            <w:rPr>
              <w:ins w:id="1247" w:author="Okot" w:date="2020-03-24T11:31:00Z"/>
              <w:rFonts w:asciiTheme="minorHAnsi" w:eastAsiaTheme="minorEastAsia" w:hAnsiTheme="minorHAnsi" w:cstheme="minorBidi"/>
              <w:b w:val="0"/>
              <w:bCs w:val="0"/>
              <w:caps w:val="0"/>
              <w:noProof/>
              <w:sz w:val="22"/>
              <w:szCs w:val="22"/>
              <w:lang w:eastAsia="pl-PL"/>
            </w:rPr>
          </w:rPrChange>
        </w:rPr>
      </w:pPr>
      <w:ins w:id="1248" w:author="Okot" w:date="2020-03-24T11:31:00Z">
        <w:r w:rsidRPr="008E0CED">
          <w:rPr>
            <w:rStyle w:val="Hipercze"/>
            <w:rFonts w:ascii="Times New Roman" w:eastAsiaTheme="minorEastAsia" w:hAnsi="Times New Roman" w:cs="Times New Roman"/>
            <w:noProof/>
            <w:rPrChange w:id="12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1"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5" w:author="Okot" w:date="2020-03-24T11:32:00Z">
              <w:rPr>
                <w:noProof/>
                <w:webHidden/>
              </w:rPr>
            </w:rPrChange>
          </w:rPr>
          <w:tab/>
        </w:r>
        <w:r w:rsidRPr="008E0CED">
          <w:rPr>
            <w:rFonts w:ascii="Times New Roman" w:hAnsi="Times New Roman" w:cs="Times New Roman"/>
            <w:noProof/>
            <w:webHidden/>
            <w:rPrChange w:id="1256" w:author="Okot" w:date="2020-03-24T11:32:00Z">
              <w:rPr>
                <w:noProof/>
                <w:webHidden/>
              </w:rPr>
            </w:rPrChange>
          </w:rPr>
          <w:fldChar w:fldCharType="begin"/>
        </w:r>
        <w:r w:rsidRPr="008E0CED">
          <w:rPr>
            <w:rFonts w:ascii="Times New Roman" w:hAnsi="Times New Roman" w:cs="Times New Roman"/>
            <w:noProof/>
            <w:webHidden/>
            <w:rPrChange w:id="1257"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59" w:author="Okot" w:date="2020-03-24T11:32:00Z">
            <w:rPr>
              <w:noProof/>
              <w:webHidden/>
            </w:rPr>
          </w:rPrChange>
        </w:rPr>
        <w:fldChar w:fldCharType="separate"/>
      </w:r>
      <w:ins w:id="1260" w:author="Okot" w:date="2020-03-24T11:31:00Z">
        <w:r w:rsidRPr="008E0CED">
          <w:rPr>
            <w:rFonts w:ascii="Times New Roman" w:hAnsi="Times New Roman" w:cs="Times New Roman"/>
            <w:noProof/>
            <w:webHidden/>
            <w:rPrChange w:id="1261" w:author="Okot" w:date="2020-03-24T11:32:00Z">
              <w:rPr>
                <w:noProof/>
                <w:webHidden/>
              </w:rPr>
            </w:rPrChange>
          </w:rPr>
          <w:t>17</w:t>
        </w:r>
        <w:r w:rsidRPr="008E0CED">
          <w:rPr>
            <w:rFonts w:ascii="Times New Roman" w:hAnsi="Times New Roman" w:cs="Times New Roman"/>
            <w:noProof/>
            <w:webHidden/>
            <w:rPrChange w:id="1262"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3" w:author="Okot" w:date="2020-03-24T11:32:00Z">
              <w:rPr>
                <w:rStyle w:val="Hipercze"/>
                <w:rFonts w:eastAsiaTheme="minorEastAsia"/>
                <w:noProof/>
              </w:rPr>
            </w:rPrChange>
          </w:rPr>
          <w:fldChar w:fldCharType="end"/>
        </w:r>
      </w:ins>
      <w:ins w:id="1264"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5" w:author="Okot" w:date="2020-03-24T11:31:00Z"/>
          <w:rFonts w:ascii="Times New Roman" w:eastAsiaTheme="minorEastAsia" w:hAnsi="Times New Roman" w:cs="Times New Roman"/>
          <w:b w:val="0"/>
          <w:bCs w:val="0"/>
          <w:noProof/>
          <w:sz w:val="24"/>
          <w:szCs w:val="24"/>
          <w:lang w:eastAsia="pl-PL"/>
          <w:rPrChange w:id="1266" w:author="Okot" w:date="2020-03-24T11:32:00Z">
            <w:rPr>
              <w:ins w:id="1267" w:author="Okot" w:date="2020-03-24T11:31:00Z"/>
              <w:rFonts w:eastAsiaTheme="minorEastAsia" w:cstheme="minorBidi"/>
              <w:b w:val="0"/>
              <w:bCs w:val="0"/>
              <w:noProof/>
              <w:sz w:val="22"/>
              <w:szCs w:val="22"/>
              <w:lang w:eastAsia="pl-PL"/>
            </w:rPr>
          </w:rPrChange>
        </w:rPr>
      </w:pPr>
      <w:ins w:id="1268" w:author="Okot" w:date="2020-03-24T11:31:00Z">
        <w:r w:rsidRPr="008E0CED">
          <w:rPr>
            <w:rStyle w:val="Hipercze"/>
            <w:rFonts w:ascii="Times New Roman" w:eastAsiaTheme="minorEastAsia" w:hAnsi="Times New Roman" w:cs="Times New Roman"/>
            <w:noProof/>
            <w:sz w:val="24"/>
            <w:szCs w:val="24"/>
            <w:rPrChange w:id="12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1"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5" w:author="Okot" w:date="2020-03-24T11:32:00Z">
              <w:rPr>
                <w:noProof/>
                <w:webHidden/>
              </w:rPr>
            </w:rPrChange>
          </w:rPr>
          <w:tab/>
        </w:r>
        <w:r w:rsidRPr="008E0CED">
          <w:rPr>
            <w:rFonts w:ascii="Times New Roman" w:hAnsi="Times New Roman" w:cs="Times New Roman"/>
            <w:noProof/>
            <w:webHidden/>
            <w:sz w:val="24"/>
            <w:szCs w:val="24"/>
            <w:rPrChange w:id="1276" w:author="Okot" w:date="2020-03-24T11:32:00Z">
              <w:rPr>
                <w:noProof/>
                <w:webHidden/>
              </w:rPr>
            </w:rPrChange>
          </w:rPr>
          <w:fldChar w:fldCharType="begin"/>
        </w:r>
        <w:r w:rsidRPr="008E0CED">
          <w:rPr>
            <w:rFonts w:ascii="Times New Roman" w:hAnsi="Times New Roman" w:cs="Times New Roman"/>
            <w:noProof/>
            <w:webHidden/>
            <w:sz w:val="24"/>
            <w:szCs w:val="24"/>
            <w:rPrChange w:id="1277"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79" w:author="Okot" w:date="2020-03-24T11:32:00Z">
            <w:rPr>
              <w:noProof/>
              <w:webHidden/>
            </w:rPr>
          </w:rPrChange>
        </w:rPr>
        <w:fldChar w:fldCharType="separate"/>
      </w:r>
      <w:ins w:id="1280" w:author="Okot" w:date="2020-03-24T11:31:00Z">
        <w:r w:rsidRPr="008E0CED">
          <w:rPr>
            <w:rFonts w:ascii="Times New Roman" w:hAnsi="Times New Roman" w:cs="Times New Roman"/>
            <w:noProof/>
            <w:webHidden/>
            <w:sz w:val="24"/>
            <w:szCs w:val="24"/>
            <w:rPrChange w:id="1281" w:author="Okot" w:date="2020-03-24T11:32:00Z">
              <w:rPr>
                <w:noProof/>
                <w:webHidden/>
              </w:rPr>
            </w:rPrChange>
          </w:rPr>
          <w:t>181</w:t>
        </w:r>
        <w:r w:rsidRPr="008E0CED">
          <w:rPr>
            <w:rFonts w:ascii="Times New Roman" w:hAnsi="Times New Roman" w:cs="Times New Roman"/>
            <w:noProof/>
            <w:webHidden/>
            <w:sz w:val="24"/>
            <w:szCs w:val="24"/>
            <w:rPrChange w:id="12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3"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4" w:author="Okot" w:date="2020-03-24T11:31:00Z"/>
          <w:rFonts w:ascii="Times New Roman" w:eastAsiaTheme="minorEastAsia" w:hAnsi="Times New Roman" w:cs="Times New Roman"/>
          <w:b w:val="0"/>
          <w:bCs w:val="0"/>
          <w:noProof/>
          <w:sz w:val="24"/>
          <w:szCs w:val="24"/>
          <w:lang w:eastAsia="pl-PL"/>
          <w:rPrChange w:id="1285" w:author="Okot" w:date="2020-03-24T11:32:00Z">
            <w:rPr>
              <w:ins w:id="1286" w:author="Okot" w:date="2020-03-24T11:31:00Z"/>
              <w:rFonts w:eastAsiaTheme="minorEastAsia" w:cstheme="minorBidi"/>
              <w:b w:val="0"/>
              <w:bCs w:val="0"/>
              <w:noProof/>
              <w:sz w:val="22"/>
              <w:szCs w:val="22"/>
              <w:lang w:eastAsia="pl-PL"/>
            </w:rPr>
          </w:rPrChange>
        </w:rPr>
      </w:pPr>
      <w:ins w:id="1287" w:author="Okot" w:date="2020-03-24T11:31:00Z">
        <w:r w:rsidRPr="008E0CED">
          <w:rPr>
            <w:rStyle w:val="Hipercze"/>
            <w:rFonts w:ascii="Times New Roman" w:eastAsiaTheme="minorEastAsia" w:hAnsi="Times New Roman" w:cs="Times New Roman"/>
            <w:noProof/>
            <w:sz w:val="24"/>
            <w:szCs w:val="24"/>
            <w:rPrChange w:id="12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0"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4" w:author="Okot" w:date="2020-03-24T11:32:00Z">
              <w:rPr>
                <w:noProof/>
                <w:webHidden/>
              </w:rPr>
            </w:rPrChange>
          </w:rPr>
          <w:tab/>
        </w:r>
        <w:r w:rsidRPr="008E0CED">
          <w:rPr>
            <w:rFonts w:ascii="Times New Roman" w:hAnsi="Times New Roman" w:cs="Times New Roman"/>
            <w:noProof/>
            <w:webHidden/>
            <w:sz w:val="24"/>
            <w:szCs w:val="24"/>
            <w:rPrChange w:id="1295" w:author="Okot" w:date="2020-03-24T11:32:00Z">
              <w:rPr>
                <w:noProof/>
                <w:webHidden/>
              </w:rPr>
            </w:rPrChange>
          </w:rPr>
          <w:fldChar w:fldCharType="begin"/>
        </w:r>
        <w:r w:rsidRPr="008E0CED">
          <w:rPr>
            <w:rFonts w:ascii="Times New Roman" w:hAnsi="Times New Roman" w:cs="Times New Roman"/>
            <w:noProof/>
            <w:webHidden/>
            <w:sz w:val="24"/>
            <w:szCs w:val="24"/>
            <w:rPrChange w:id="1296"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8" w:author="Okot" w:date="2020-03-24T11:32:00Z">
            <w:rPr>
              <w:noProof/>
              <w:webHidden/>
            </w:rPr>
          </w:rPrChange>
        </w:rPr>
        <w:fldChar w:fldCharType="separate"/>
      </w:r>
      <w:ins w:id="1299" w:author="Okot" w:date="2020-03-24T11:31:00Z">
        <w:r w:rsidRPr="008E0CED">
          <w:rPr>
            <w:rFonts w:ascii="Times New Roman" w:hAnsi="Times New Roman" w:cs="Times New Roman"/>
            <w:noProof/>
            <w:webHidden/>
            <w:sz w:val="24"/>
            <w:szCs w:val="24"/>
            <w:rPrChange w:id="1300" w:author="Okot" w:date="2020-03-24T11:32:00Z">
              <w:rPr>
                <w:noProof/>
                <w:webHidden/>
              </w:rPr>
            </w:rPrChange>
          </w:rPr>
          <w:t>183</w:t>
        </w:r>
        <w:r w:rsidRPr="008E0CED">
          <w:rPr>
            <w:rFonts w:ascii="Times New Roman" w:hAnsi="Times New Roman" w:cs="Times New Roman"/>
            <w:noProof/>
            <w:webHidden/>
            <w:sz w:val="24"/>
            <w:szCs w:val="24"/>
            <w:rPrChange w:id="13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2"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3" w:author="Okot" w:date="2020-03-24T11:31:00Z"/>
          <w:rFonts w:ascii="Times New Roman" w:eastAsiaTheme="minorEastAsia" w:hAnsi="Times New Roman" w:cs="Times New Roman"/>
          <w:b w:val="0"/>
          <w:bCs w:val="0"/>
          <w:noProof/>
          <w:sz w:val="24"/>
          <w:szCs w:val="24"/>
          <w:lang w:eastAsia="pl-PL"/>
          <w:rPrChange w:id="1304" w:author="Okot" w:date="2020-03-24T11:32:00Z">
            <w:rPr>
              <w:ins w:id="1305" w:author="Okot" w:date="2020-03-24T11:31:00Z"/>
              <w:rFonts w:eastAsiaTheme="minorEastAsia" w:cstheme="minorBidi"/>
              <w:b w:val="0"/>
              <w:bCs w:val="0"/>
              <w:noProof/>
              <w:sz w:val="22"/>
              <w:szCs w:val="22"/>
              <w:lang w:eastAsia="pl-PL"/>
            </w:rPr>
          </w:rPrChange>
        </w:rPr>
      </w:pPr>
      <w:ins w:id="1306" w:author="Okot" w:date="2020-03-24T11:31:00Z">
        <w:r w:rsidRPr="008E0CED">
          <w:rPr>
            <w:rStyle w:val="Hipercze"/>
            <w:rFonts w:ascii="Times New Roman" w:eastAsiaTheme="minorEastAsia" w:hAnsi="Times New Roman" w:cs="Times New Roman"/>
            <w:noProof/>
            <w:sz w:val="24"/>
            <w:szCs w:val="24"/>
            <w:rPrChange w:id="13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09"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3" w:author="Okot" w:date="2020-03-24T11:32:00Z">
              <w:rPr>
                <w:noProof/>
                <w:webHidden/>
              </w:rPr>
            </w:rPrChange>
          </w:rPr>
          <w:tab/>
        </w:r>
        <w:r w:rsidRPr="008E0CED">
          <w:rPr>
            <w:rFonts w:ascii="Times New Roman" w:hAnsi="Times New Roman" w:cs="Times New Roman"/>
            <w:noProof/>
            <w:webHidden/>
            <w:sz w:val="24"/>
            <w:szCs w:val="24"/>
            <w:rPrChange w:id="1314" w:author="Okot" w:date="2020-03-24T11:32:00Z">
              <w:rPr>
                <w:noProof/>
                <w:webHidden/>
              </w:rPr>
            </w:rPrChange>
          </w:rPr>
          <w:fldChar w:fldCharType="begin"/>
        </w:r>
        <w:r w:rsidRPr="008E0CED">
          <w:rPr>
            <w:rFonts w:ascii="Times New Roman" w:hAnsi="Times New Roman" w:cs="Times New Roman"/>
            <w:noProof/>
            <w:webHidden/>
            <w:sz w:val="24"/>
            <w:szCs w:val="24"/>
            <w:rPrChange w:id="1315"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7" w:author="Okot" w:date="2020-03-24T11:32:00Z">
            <w:rPr>
              <w:noProof/>
              <w:webHidden/>
            </w:rPr>
          </w:rPrChange>
        </w:rPr>
        <w:fldChar w:fldCharType="separate"/>
      </w:r>
      <w:ins w:id="1318" w:author="Okot" w:date="2020-03-24T11:31:00Z">
        <w:r w:rsidRPr="008E0CED">
          <w:rPr>
            <w:rFonts w:ascii="Times New Roman" w:hAnsi="Times New Roman" w:cs="Times New Roman"/>
            <w:noProof/>
            <w:webHidden/>
            <w:sz w:val="24"/>
            <w:szCs w:val="24"/>
            <w:rPrChange w:id="1319" w:author="Okot" w:date="2020-03-24T11:32:00Z">
              <w:rPr>
                <w:noProof/>
                <w:webHidden/>
              </w:rPr>
            </w:rPrChange>
          </w:rPr>
          <w:t>184</w:t>
        </w:r>
        <w:r w:rsidRPr="008E0CED">
          <w:rPr>
            <w:rFonts w:ascii="Times New Roman" w:hAnsi="Times New Roman" w:cs="Times New Roman"/>
            <w:noProof/>
            <w:webHidden/>
            <w:sz w:val="24"/>
            <w:szCs w:val="24"/>
            <w:rPrChange w:id="13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1"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2" w:author="Okot" w:date="2020-03-24T11:31:00Z"/>
          <w:rFonts w:ascii="Times New Roman" w:eastAsiaTheme="minorEastAsia" w:hAnsi="Times New Roman" w:cs="Times New Roman"/>
          <w:b w:val="0"/>
          <w:bCs w:val="0"/>
          <w:noProof/>
          <w:sz w:val="24"/>
          <w:szCs w:val="24"/>
          <w:lang w:eastAsia="pl-PL"/>
          <w:rPrChange w:id="1323" w:author="Okot" w:date="2020-03-24T11:32:00Z">
            <w:rPr>
              <w:ins w:id="1324" w:author="Okot" w:date="2020-03-24T11:31:00Z"/>
              <w:rFonts w:eastAsiaTheme="minorEastAsia" w:cstheme="minorBidi"/>
              <w:b w:val="0"/>
              <w:bCs w:val="0"/>
              <w:noProof/>
              <w:sz w:val="22"/>
              <w:szCs w:val="22"/>
              <w:lang w:eastAsia="pl-PL"/>
            </w:rPr>
          </w:rPrChange>
        </w:rPr>
      </w:pPr>
      <w:ins w:id="1325" w:author="Okot" w:date="2020-03-24T11:31:00Z">
        <w:r w:rsidRPr="008E0CED">
          <w:rPr>
            <w:rStyle w:val="Hipercze"/>
            <w:rFonts w:ascii="Times New Roman" w:eastAsiaTheme="minorEastAsia" w:hAnsi="Times New Roman" w:cs="Times New Roman"/>
            <w:noProof/>
            <w:sz w:val="24"/>
            <w:szCs w:val="24"/>
            <w:rPrChange w:id="13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8"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2" w:author="Okot" w:date="2020-03-24T11:32:00Z">
              <w:rPr>
                <w:noProof/>
                <w:webHidden/>
              </w:rPr>
            </w:rPrChange>
          </w:rPr>
          <w:tab/>
        </w:r>
        <w:r w:rsidRPr="008E0CED">
          <w:rPr>
            <w:rFonts w:ascii="Times New Roman" w:hAnsi="Times New Roman" w:cs="Times New Roman"/>
            <w:noProof/>
            <w:webHidden/>
            <w:sz w:val="24"/>
            <w:szCs w:val="24"/>
            <w:rPrChange w:id="1333" w:author="Okot" w:date="2020-03-24T11:32:00Z">
              <w:rPr>
                <w:noProof/>
                <w:webHidden/>
              </w:rPr>
            </w:rPrChange>
          </w:rPr>
          <w:fldChar w:fldCharType="begin"/>
        </w:r>
        <w:r w:rsidRPr="008E0CED">
          <w:rPr>
            <w:rFonts w:ascii="Times New Roman" w:hAnsi="Times New Roman" w:cs="Times New Roman"/>
            <w:noProof/>
            <w:webHidden/>
            <w:sz w:val="24"/>
            <w:szCs w:val="24"/>
            <w:rPrChange w:id="1334"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6" w:author="Okot" w:date="2020-03-24T11:32:00Z">
            <w:rPr>
              <w:noProof/>
              <w:webHidden/>
            </w:rPr>
          </w:rPrChange>
        </w:rPr>
        <w:fldChar w:fldCharType="separate"/>
      </w:r>
      <w:ins w:id="1337" w:author="Okot" w:date="2020-03-24T11:31:00Z">
        <w:r w:rsidRPr="008E0CED">
          <w:rPr>
            <w:rFonts w:ascii="Times New Roman" w:hAnsi="Times New Roman" w:cs="Times New Roman"/>
            <w:noProof/>
            <w:webHidden/>
            <w:sz w:val="24"/>
            <w:szCs w:val="24"/>
            <w:rPrChange w:id="1338" w:author="Okot" w:date="2020-03-24T11:32:00Z">
              <w:rPr>
                <w:noProof/>
                <w:webHidden/>
              </w:rPr>
            </w:rPrChange>
          </w:rPr>
          <w:t>184</w:t>
        </w:r>
        <w:r w:rsidRPr="008E0CED">
          <w:rPr>
            <w:rFonts w:ascii="Times New Roman" w:hAnsi="Times New Roman" w:cs="Times New Roman"/>
            <w:noProof/>
            <w:webHidden/>
            <w:sz w:val="24"/>
            <w:szCs w:val="24"/>
            <w:rPrChange w:id="13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0"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1" w:author="Okot" w:date="2020-03-24T11:31:00Z"/>
          <w:rFonts w:ascii="Times New Roman" w:eastAsiaTheme="minorEastAsia" w:hAnsi="Times New Roman" w:cs="Times New Roman"/>
          <w:b w:val="0"/>
          <w:bCs w:val="0"/>
          <w:noProof/>
          <w:sz w:val="24"/>
          <w:szCs w:val="24"/>
          <w:lang w:eastAsia="pl-PL"/>
          <w:rPrChange w:id="1342" w:author="Okot" w:date="2020-03-24T11:32:00Z">
            <w:rPr>
              <w:ins w:id="1343" w:author="Okot" w:date="2020-03-24T11:31:00Z"/>
              <w:rFonts w:eastAsiaTheme="minorEastAsia" w:cstheme="minorBidi"/>
              <w:b w:val="0"/>
              <w:bCs w:val="0"/>
              <w:noProof/>
              <w:sz w:val="22"/>
              <w:szCs w:val="22"/>
              <w:lang w:eastAsia="pl-PL"/>
            </w:rPr>
          </w:rPrChange>
        </w:rPr>
      </w:pPr>
      <w:ins w:id="1344" w:author="Okot" w:date="2020-03-24T11:31:00Z">
        <w:r w:rsidRPr="008E0CED">
          <w:rPr>
            <w:rStyle w:val="Hipercze"/>
            <w:rFonts w:ascii="Times New Roman" w:eastAsiaTheme="minorEastAsia" w:hAnsi="Times New Roman" w:cs="Times New Roman"/>
            <w:noProof/>
            <w:sz w:val="24"/>
            <w:szCs w:val="24"/>
            <w:rPrChange w:id="13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7"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1" w:author="Okot" w:date="2020-03-24T11:32:00Z">
              <w:rPr>
                <w:noProof/>
                <w:webHidden/>
              </w:rPr>
            </w:rPrChange>
          </w:rPr>
          <w:tab/>
        </w:r>
        <w:r w:rsidRPr="008E0CED">
          <w:rPr>
            <w:rFonts w:ascii="Times New Roman" w:hAnsi="Times New Roman" w:cs="Times New Roman"/>
            <w:noProof/>
            <w:webHidden/>
            <w:sz w:val="24"/>
            <w:szCs w:val="24"/>
            <w:rPrChange w:id="1352" w:author="Okot" w:date="2020-03-24T11:32:00Z">
              <w:rPr>
                <w:noProof/>
                <w:webHidden/>
              </w:rPr>
            </w:rPrChange>
          </w:rPr>
          <w:fldChar w:fldCharType="begin"/>
        </w:r>
        <w:r w:rsidRPr="008E0CED">
          <w:rPr>
            <w:rFonts w:ascii="Times New Roman" w:hAnsi="Times New Roman" w:cs="Times New Roman"/>
            <w:noProof/>
            <w:webHidden/>
            <w:sz w:val="24"/>
            <w:szCs w:val="24"/>
            <w:rPrChange w:id="1353"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5" w:author="Okot" w:date="2020-03-24T11:32:00Z">
            <w:rPr>
              <w:noProof/>
              <w:webHidden/>
            </w:rPr>
          </w:rPrChange>
        </w:rPr>
        <w:fldChar w:fldCharType="separate"/>
      </w:r>
      <w:ins w:id="1356" w:author="Okot" w:date="2020-03-24T11:31:00Z">
        <w:r w:rsidRPr="008E0CED">
          <w:rPr>
            <w:rFonts w:ascii="Times New Roman" w:hAnsi="Times New Roman" w:cs="Times New Roman"/>
            <w:noProof/>
            <w:webHidden/>
            <w:sz w:val="24"/>
            <w:szCs w:val="24"/>
            <w:rPrChange w:id="1357" w:author="Okot" w:date="2020-03-24T11:32:00Z">
              <w:rPr>
                <w:noProof/>
                <w:webHidden/>
              </w:rPr>
            </w:rPrChange>
          </w:rPr>
          <w:t>184</w:t>
        </w:r>
        <w:r w:rsidRPr="008E0CED">
          <w:rPr>
            <w:rFonts w:ascii="Times New Roman" w:hAnsi="Times New Roman" w:cs="Times New Roman"/>
            <w:noProof/>
            <w:webHidden/>
            <w:sz w:val="24"/>
            <w:szCs w:val="24"/>
            <w:rPrChange w:id="13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59"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0" w:author="Okot" w:date="2020-03-24T11:31:00Z"/>
          <w:rFonts w:ascii="Times New Roman" w:eastAsiaTheme="minorEastAsia" w:hAnsi="Times New Roman" w:cs="Times New Roman"/>
          <w:b w:val="0"/>
          <w:bCs w:val="0"/>
          <w:noProof/>
          <w:sz w:val="24"/>
          <w:szCs w:val="24"/>
          <w:lang w:eastAsia="pl-PL"/>
          <w:rPrChange w:id="1361" w:author="Okot" w:date="2020-03-24T11:32:00Z">
            <w:rPr>
              <w:ins w:id="1362" w:author="Okot" w:date="2020-03-24T11:31:00Z"/>
              <w:rFonts w:eastAsiaTheme="minorEastAsia" w:cstheme="minorBidi"/>
              <w:b w:val="0"/>
              <w:bCs w:val="0"/>
              <w:noProof/>
              <w:sz w:val="22"/>
              <w:szCs w:val="22"/>
              <w:lang w:eastAsia="pl-PL"/>
            </w:rPr>
          </w:rPrChange>
        </w:rPr>
      </w:pPr>
      <w:ins w:id="1363" w:author="Okot" w:date="2020-03-24T11:31:00Z">
        <w:r w:rsidRPr="008E0CED">
          <w:rPr>
            <w:rStyle w:val="Hipercze"/>
            <w:rFonts w:ascii="Times New Roman" w:eastAsiaTheme="minorEastAsia" w:hAnsi="Times New Roman" w:cs="Times New Roman"/>
            <w:noProof/>
            <w:sz w:val="24"/>
            <w:szCs w:val="24"/>
            <w:rPrChange w:id="13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6"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0" w:author="Okot" w:date="2020-03-24T11:32:00Z">
              <w:rPr>
                <w:noProof/>
                <w:webHidden/>
              </w:rPr>
            </w:rPrChange>
          </w:rPr>
          <w:tab/>
        </w:r>
        <w:r w:rsidRPr="008E0CED">
          <w:rPr>
            <w:rFonts w:ascii="Times New Roman" w:hAnsi="Times New Roman" w:cs="Times New Roman"/>
            <w:noProof/>
            <w:webHidden/>
            <w:sz w:val="24"/>
            <w:szCs w:val="24"/>
            <w:rPrChange w:id="1371" w:author="Okot" w:date="2020-03-24T11:32:00Z">
              <w:rPr>
                <w:noProof/>
                <w:webHidden/>
              </w:rPr>
            </w:rPrChange>
          </w:rPr>
          <w:fldChar w:fldCharType="begin"/>
        </w:r>
        <w:r w:rsidRPr="008E0CED">
          <w:rPr>
            <w:rFonts w:ascii="Times New Roman" w:hAnsi="Times New Roman" w:cs="Times New Roman"/>
            <w:noProof/>
            <w:webHidden/>
            <w:sz w:val="24"/>
            <w:szCs w:val="24"/>
            <w:rPrChange w:id="1372"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4" w:author="Okot" w:date="2020-03-24T11:32:00Z">
            <w:rPr>
              <w:noProof/>
              <w:webHidden/>
            </w:rPr>
          </w:rPrChange>
        </w:rPr>
        <w:fldChar w:fldCharType="separate"/>
      </w:r>
      <w:ins w:id="1375" w:author="Okot" w:date="2020-03-24T11:31:00Z">
        <w:r w:rsidRPr="008E0CED">
          <w:rPr>
            <w:rFonts w:ascii="Times New Roman" w:hAnsi="Times New Roman" w:cs="Times New Roman"/>
            <w:noProof/>
            <w:webHidden/>
            <w:sz w:val="24"/>
            <w:szCs w:val="24"/>
            <w:rPrChange w:id="1376" w:author="Okot" w:date="2020-03-24T11:32:00Z">
              <w:rPr>
                <w:noProof/>
                <w:webHidden/>
              </w:rPr>
            </w:rPrChange>
          </w:rPr>
          <w:t>186</w:t>
        </w:r>
        <w:r w:rsidRPr="008E0CED">
          <w:rPr>
            <w:rFonts w:ascii="Times New Roman" w:hAnsi="Times New Roman" w:cs="Times New Roman"/>
            <w:noProof/>
            <w:webHidden/>
            <w:sz w:val="24"/>
            <w:szCs w:val="24"/>
            <w:rPrChange w:id="13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8"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79" w:author="Okot" w:date="2020-03-24T11:31:00Z"/>
          <w:rFonts w:ascii="Times New Roman" w:eastAsiaTheme="minorEastAsia" w:hAnsi="Times New Roman" w:cs="Times New Roman"/>
          <w:b w:val="0"/>
          <w:bCs w:val="0"/>
          <w:noProof/>
          <w:sz w:val="24"/>
          <w:szCs w:val="24"/>
          <w:lang w:eastAsia="pl-PL"/>
          <w:rPrChange w:id="1380" w:author="Okot" w:date="2020-03-24T11:32:00Z">
            <w:rPr>
              <w:ins w:id="1381" w:author="Okot" w:date="2020-03-24T11:31:00Z"/>
              <w:rFonts w:eastAsiaTheme="minorEastAsia" w:cstheme="minorBidi"/>
              <w:b w:val="0"/>
              <w:bCs w:val="0"/>
              <w:noProof/>
              <w:sz w:val="22"/>
              <w:szCs w:val="22"/>
              <w:lang w:eastAsia="pl-PL"/>
            </w:rPr>
          </w:rPrChange>
        </w:rPr>
      </w:pPr>
      <w:ins w:id="1382" w:author="Okot" w:date="2020-03-24T11:31:00Z">
        <w:r w:rsidRPr="008E0CED">
          <w:rPr>
            <w:rStyle w:val="Hipercze"/>
            <w:rFonts w:ascii="Times New Roman" w:eastAsiaTheme="minorEastAsia" w:hAnsi="Times New Roman" w:cs="Times New Roman"/>
            <w:noProof/>
            <w:sz w:val="24"/>
            <w:szCs w:val="24"/>
            <w:rPrChange w:id="13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5"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89" w:author="Okot" w:date="2020-03-24T11:32:00Z">
              <w:rPr>
                <w:noProof/>
                <w:webHidden/>
              </w:rPr>
            </w:rPrChange>
          </w:rPr>
          <w:tab/>
        </w:r>
        <w:r w:rsidRPr="008E0CED">
          <w:rPr>
            <w:rFonts w:ascii="Times New Roman" w:hAnsi="Times New Roman" w:cs="Times New Roman"/>
            <w:noProof/>
            <w:webHidden/>
            <w:sz w:val="24"/>
            <w:szCs w:val="24"/>
            <w:rPrChange w:id="1390" w:author="Okot" w:date="2020-03-24T11:32:00Z">
              <w:rPr>
                <w:noProof/>
                <w:webHidden/>
              </w:rPr>
            </w:rPrChange>
          </w:rPr>
          <w:fldChar w:fldCharType="begin"/>
        </w:r>
        <w:r w:rsidRPr="008E0CED">
          <w:rPr>
            <w:rFonts w:ascii="Times New Roman" w:hAnsi="Times New Roman" w:cs="Times New Roman"/>
            <w:noProof/>
            <w:webHidden/>
            <w:sz w:val="24"/>
            <w:szCs w:val="24"/>
            <w:rPrChange w:id="1391"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3" w:author="Okot" w:date="2020-03-24T11:32:00Z">
            <w:rPr>
              <w:noProof/>
              <w:webHidden/>
            </w:rPr>
          </w:rPrChange>
        </w:rPr>
        <w:fldChar w:fldCharType="separate"/>
      </w:r>
      <w:ins w:id="1394" w:author="Okot" w:date="2020-03-24T11:31:00Z">
        <w:r w:rsidRPr="008E0CED">
          <w:rPr>
            <w:rFonts w:ascii="Times New Roman" w:hAnsi="Times New Roman" w:cs="Times New Roman"/>
            <w:noProof/>
            <w:webHidden/>
            <w:sz w:val="24"/>
            <w:szCs w:val="24"/>
            <w:rPrChange w:id="1395" w:author="Okot" w:date="2020-03-24T11:32:00Z">
              <w:rPr>
                <w:noProof/>
                <w:webHidden/>
              </w:rPr>
            </w:rPrChange>
          </w:rPr>
          <w:t>187</w:t>
        </w:r>
        <w:r w:rsidRPr="008E0CED">
          <w:rPr>
            <w:rFonts w:ascii="Times New Roman" w:hAnsi="Times New Roman" w:cs="Times New Roman"/>
            <w:noProof/>
            <w:webHidden/>
            <w:sz w:val="24"/>
            <w:szCs w:val="24"/>
            <w:rPrChange w:id="13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7"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8" w:author="Okot" w:date="2020-03-24T11:31:00Z"/>
          <w:rFonts w:ascii="Times New Roman" w:eastAsiaTheme="minorEastAsia" w:hAnsi="Times New Roman" w:cs="Times New Roman"/>
          <w:b w:val="0"/>
          <w:bCs w:val="0"/>
          <w:noProof/>
          <w:sz w:val="24"/>
          <w:szCs w:val="24"/>
          <w:lang w:eastAsia="pl-PL"/>
          <w:rPrChange w:id="1399" w:author="Okot" w:date="2020-03-24T11:32:00Z">
            <w:rPr>
              <w:ins w:id="1400" w:author="Okot" w:date="2020-03-24T11:31:00Z"/>
              <w:rFonts w:eastAsiaTheme="minorEastAsia" w:cstheme="minorBidi"/>
              <w:b w:val="0"/>
              <w:bCs w:val="0"/>
              <w:noProof/>
              <w:sz w:val="22"/>
              <w:szCs w:val="22"/>
              <w:lang w:eastAsia="pl-PL"/>
            </w:rPr>
          </w:rPrChange>
        </w:rPr>
      </w:pPr>
      <w:ins w:id="1401" w:author="Okot" w:date="2020-03-24T11:31:00Z">
        <w:r w:rsidRPr="008E0CED">
          <w:rPr>
            <w:rStyle w:val="Hipercze"/>
            <w:rFonts w:ascii="Times New Roman" w:eastAsiaTheme="minorEastAsia" w:hAnsi="Times New Roman" w:cs="Times New Roman"/>
            <w:noProof/>
            <w:sz w:val="24"/>
            <w:szCs w:val="24"/>
            <w:rPrChange w:id="14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4"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8" w:author="Okot" w:date="2020-03-24T11:32:00Z">
              <w:rPr>
                <w:noProof/>
                <w:webHidden/>
              </w:rPr>
            </w:rPrChange>
          </w:rPr>
          <w:tab/>
        </w:r>
        <w:r w:rsidRPr="008E0CED">
          <w:rPr>
            <w:rFonts w:ascii="Times New Roman" w:hAnsi="Times New Roman" w:cs="Times New Roman"/>
            <w:noProof/>
            <w:webHidden/>
            <w:sz w:val="24"/>
            <w:szCs w:val="24"/>
            <w:rPrChange w:id="1409" w:author="Okot" w:date="2020-03-24T11:32:00Z">
              <w:rPr>
                <w:noProof/>
                <w:webHidden/>
              </w:rPr>
            </w:rPrChange>
          </w:rPr>
          <w:fldChar w:fldCharType="begin"/>
        </w:r>
        <w:r w:rsidRPr="008E0CED">
          <w:rPr>
            <w:rFonts w:ascii="Times New Roman" w:hAnsi="Times New Roman" w:cs="Times New Roman"/>
            <w:noProof/>
            <w:webHidden/>
            <w:sz w:val="24"/>
            <w:szCs w:val="24"/>
            <w:rPrChange w:id="1410"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2" w:author="Okot" w:date="2020-03-24T11:32:00Z">
            <w:rPr>
              <w:noProof/>
              <w:webHidden/>
            </w:rPr>
          </w:rPrChange>
        </w:rPr>
        <w:fldChar w:fldCharType="separate"/>
      </w:r>
      <w:ins w:id="1413" w:author="Okot" w:date="2020-03-24T11:31:00Z">
        <w:r w:rsidRPr="008E0CED">
          <w:rPr>
            <w:rFonts w:ascii="Times New Roman" w:hAnsi="Times New Roman" w:cs="Times New Roman"/>
            <w:noProof/>
            <w:webHidden/>
            <w:sz w:val="24"/>
            <w:szCs w:val="24"/>
            <w:rPrChange w:id="1414" w:author="Okot" w:date="2020-03-24T11:32:00Z">
              <w:rPr>
                <w:noProof/>
                <w:webHidden/>
              </w:rPr>
            </w:rPrChange>
          </w:rPr>
          <w:t>191</w:t>
        </w:r>
        <w:r w:rsidRPr="008E0CED">
          <w:rPr>
            <w:rFonts w:ascii="Times New Roman" w:hAnsi="Times New Roman" w:cs="Times New Roman"/>
            <w:noProof/>
            <w:webHidden/>
            <w:sz w:val="24"/>
            <w:szCs w:val="24"/>
            <w:rPrChange w:id="14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6"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7" w:author="Okot" w:date="2020-03-24T11:31:00Z"/>
          <w:rFonts w:ascii="Times New Roman" w:eastAsiaTheme="minorEastAsia" w:hAnsi="Times New Roman" w:cs="Times New Roman"/>
          <w:b w:val="0"/>
          <w:bCs w:val="0"/>
          <w:noProof/>
          <w:sz w:val="24"/>
          <w:szCs w:val="24"/>
          <w:lang w:eastAsia="pl-PL"/>
          <w:rPrChange w:id="1418" w:author="Okot" w:date="2020-03-24T11:32:00Z">
            <w:rPr>
              <w:ins w:id="1419" w:author="Okot" w:date="2020-03-24T11:31:00Z"/>
              <w:rFonts w:eastAsiaTheme="minorEastAsia" w:cstheme="minorBidi"/>
              <w:b w:val="0"/>
              <w:bCs w:val="0"/>
              <w:noProof/>
              <w:sz w:val="22"/>
              <w:szCs w:val="22"/>
              <w:lang w:eastAsia="pl-PL"/>
            </w:rPr>
          </w:rPrChange>
        </w:rPr>
      </w:pPr>
      <w:ins w:id="1420" w:author="Okot" w:date="2020-03-24T11:31:00Z">
        <w:r w:rsidRPr="008E0CED">
          <w:rPr>
            <w:rStyle w:val="Hipercze"/>
            <w:rFonts w:ascii="Times New Roman" w:eastAsiaTheme="minorEastAsia" w:hAnsi="Times New Roman" w:cs="Times New Roman"/>
            <w:noProof/>
            <w:sz w:val="24"/>
            <w:szCs w:val="24"/>
            <w:rPrChange w:id="14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3"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7" w:author="Okot" w:date="2020-03-24T11:32:00Z">
              <w:rPr>
                <w:noProof/>
                <w:webHidden/>
              </w:rPr>
            </w:rPrChange>
          </w:rPr>
          <w:tab/>
        </w:r>
        <w:r w:rsidRPr="008E0CED">
          <w:rPr>
            <w:rFonts w:ascii="Times New Roman" w:hAnsi="Times New Roman" w:cs="Times New Roman"/>
            <w:noProof/>
            <w:webHidden/>
            <w:sz w:val="24"/>
            <w:szCs w:val="24"/>
            <w:rPrChange w:id="1428" w:author="Okot" w:date="2020-03-24T11:32:00Z">
              <w:rPr>
                <w:noProof/>
                <w:webHidden/>
              </w:rPr>
            </w:rPrChange>
          </w:rPr>
          <w:fldChar w:fldCharType="begin"/>
        </w:r>
        <w:r w:rsidRPr="008E0CED">
          <w:rPr>
            <w:rFonts w:ascii="Times New Roman" w:hAnsi="Times New Roman" w:cs="Times New Roman"/>
            <w:noProof/>
            <w:webHidden/>
            <w:sz w:val="24"/>
            <w:szCs w:val="24"/>
            <w:rPrChange w:id="1429"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1" w:author="Okot" w:date="2020-03-24T11:32:00Z">
            <w:rPr>
              <w:noProof/>
              <w:webHidden/>
            </w:rPr>
          </w:rPrChange>
        </w:rPr>
        <w:fldChar w:fldCharType="separate"/>
      </w:r>
      <w:ins w:id="1432" w:author="Okot" w:date="2020-03-24T11:31:00Z">
        <w:r w:rsidRPr="008E0CED">
          <w:rPr>
            <w:rFonts w:ascii="Times New Roman" w:hAnsi="Times New Roman" w:cs="Times New Roman"/>
            <w:noProof/>
            <w:webHidden/>
            <w:sz w:val="24"/>
            <w:szCs w:val="24"/>
            <w:rPrChange w:id="1433" w:author="Okot" w:date="2020-03-24T11:32:00Z">
              <w:rPr>
                <w:noProof/>
                <w:webHidden/>
              </w:rPr>
            </w:rPrChange>
          </w:rPr>
          <w:t>194</w:t>
        </w:r>
        <w:r w:rsidRPr="008E0CED">
          <w:rPr>
            <w:rFonts w:ascii="Times New Roman" w:hAnsi="Times New Roman" w:cs="Times New Roman"/>
            <w:noProof/>
            <w:webHidden/>
            <w:sz w:val="24"/>
            <w:szCs w:val="24"/>
            <w:rPrChange w:id="14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5"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6" w:author="Okot" w:date="2020-03-24T11:31:00Z"/>
          <w:rFonts w:ascii="Times New Roman" w:eastAsiaTheme="minorEastAsia" w:hAnsi="Times New Roman" w:cs="Times New Roman"/>
          <w:b w:val="0"/>
          <w:bCs w:val="0"/>
          <w:noProof/>
          <w:sz w:val="24"/>
          <w:szCs w:val="24"/>
          <w:lang w:eastAsia="pl-PL"/>
          <w:rPrChange w:id="1437" w:author="Okot" w:date="2020-03-24T11:32:00Z">
            <w:rPr>
              <w:ins w:id="1438" w:author="Okot" w:date="2020-03-24T11:31:00Z"/>
              <w:rFonts w:eastAsiaTheme="minorEastAsia" w:cstheme="minorBidi"/>
              <w:b w:val="0"/>
              <w:bCs w:val="0"/>
              <w:noProof/>
              <w:sz w:val="22"/>
              <w:szCs w:val="22"/>
              <w:lang w:eastAsia="pl-PL"/>
            </w:rPr>
          </w:rPrChange>
        </w:rPr>
      </w:pPr>
      <w:ins w:id="1439" w:author="Okot" w:date="2020-03-24T11:31:00Z">
        <w:r w:rsidRPr="008E0CED">
          <w:rPr>
            <w:rStyle w:val="Hipercze"/>
            <w:rFonts w:ascii="Times New Roman" w:eastAsiaTheme="minorEastAsia" w:hAnsi="Times New Roman" w:cs="Times New Roman"/>
            <w:noProof/>
            <w:sz w:val="24"/>
            <w:szCs w:val="24"/>
            <w:rPrChange w:id="14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2"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6" w:author="Okot" w:date="2020-03-24T11:32:00Z">
              <w:rPr>
                <w:noProof/>
                <w:webHidden/>
              </w:rPr>
            </w:rPrChange>
          </w:rPr>
          <w:tab/>
        </w:r>
        <w:r w:rsidRPr="008E0CED">
          <w:rPr>
            <w:rFonts w:ascii="Times New Roman" w:hAnsi="Times New Roman" w:cs="Times New Roman"/>
            <w:noProof/>
            <w:webHidden/>
            <w:sz w:val="24"/>
            <w:szCs w:val="24"/>
            <w:rPrChange w:id="1447" w:author="Okot" w:date="2020-03-24T11:32:00Z">
              <w:rPr>
                <w:noProof/>
                <w:webHidden/>
              </w:rPr>
            </w:rPrChange>
          </w:rPr>
          <w:fldChar w:fldCharType="begin"/>
        </w:r>
        <w:r w:rsidRPr="008E0CED">
          <w:rPr>
            <w:rFonts w:ascii="Times New Roman" w:hAnsi="Times New Roman" w:cs="Times New Roman"/>
            <w:noProof/>
            <w:webHidden/>
            <w:sz w:val="24"/>
            <w:szCs w:val="24"/>
            <w:rPrChange w:id="1448"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0" w:author="Okot" w:date="2020-03-24T11:32:00Z">
            <w:rPr>
              <w:noProof/>
              <w:webHidden/>
            </w:rPr>
          </w:rPrChange>
        </w:rPr>
        <w:fldChar w:fldCharType="separate"/>
      </w:r>
      <w:ins w:id="1451" w:author="Okot" w:date="2020-03-24T11:31:00Z">
        <w:r w:rsidRPr="008E0CED">
          <w:rPr>
            <w:rFonts w:ascii="Times New Roman" w:hAnsi="Times New Roman" w:cs="Times New Roman"/>
            <w:noProof/>
            <w:webHidden/>
            <w:sz w:val="24"/>
            <w:szCs w:val="24"/>
            <w:rPrChange w:id="1452" w:author="Okot" w:date="2020-03-24T11:32:00Z">
              <w:rPr>
                <w:noProof/>
                <w:webHidden/>
              </w:rPr>
            </w:rPrChange>
          </w:rPr>
          <w:t>196</w:t>
        </w:r>
        <w:r w:rsidRPr="008E0CED">
          <w:rPr>
            <w:rFonts w:ascii="Times New Roman" w:hAnsi="Times New Roman" w:cs="Times New Roman"/>
            <w:noProof/>
            <w:webHidden/>
            <w:sz w:val="24"/>
            <w:szCs w:val="24"/>
            <w:rPrChange w:id="14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4"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5" w:author="Okot" w:date="2020-03-24T11:31:00Z"/>
          <w:rFonts w:ascii="Times New Roman" w:eastAsiaTheme="minorEastAsia" w:hAnsi="Times New Roman" w:cs="Times New Roman"/>
          <w:b w:val="0"/>
          <w:bCs w:val="0"/>
          <w:noProof/>
          <w:sz w:val="24"/>
          <w:szCs w:val="24"/>
          <w:lang w:eastAsia="pl-PL"/>
          <w:rPrChange w:id="1456" w:author="Okot" w:date="2020-03-24T11:32:00Z">
            <w:rPr>
              <w:ins w:id="1457" w:author="Okot" w:date="2020-03-24T11:31:00Z"/>
              <w:rFonts w:eastAsiaTheme="minorEastAsia" w:cstheme="minorBidi"/>
              <w:b w:val="0"/>
              <w:bCs w:val="0"/>
              <w:noProof/>
              <w:sz w:val="22"/>
              <w:szCs w:val="22"/>
              <w:lang w:eastAsia="pl-PL"/>
            </w:rPr>
          </w:rPrChange>
        </w:rPr>
      </w:pPr>
      <w:ins w:id="1458" w:author="Okot" w:date="2020-03-24T11:31:00Z">
        <w:r w:rsidRPr="008E0CED">
          <w:rPr>
            <w:rStyle w:val="Hipercze"/>
            <w:rFonts w:ascii="Times New Roman" w:eastAsiaTheme="minorEastAsia" w:hAnsi="Times New Roman" w:cs="Times New Roman"/>
            <w:noProof/>
            <w:sz w:val="24"/>
            <w:szCs w:val="24"/>
            <w:rPrChange w:id="14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1"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5" w:author="Okot" w:date="2020-03-24T11:32:00Z">
              <w:rPr>
                <w:noProof/>
                <w:webHidden/>
              </w:rPr>
            </w:rPrChange>
          </w:rPr>
          <w:tab/>
        </w:r>
        <w:r w:rsidRPr="008E0CED">
          <w:rPr>
            <w:rFonts w:ascii="Times New Roman" w:hAnsi="Times New Roman" w:cs="Times New Roman"/>
            <w:noProof/>
            <w:webHidden/>
            <w:sz w:val="24"/>
            <w:szCs w:val="24"/>
            <w:rPrChange w:id="1466" w:author="Okot" w:date="2020-03-24T11:32:00Z">
              <w:rPr>
                <w:noProof/>
                <w:webHidden/>
              </w:rPr>
            </w:rPrChange>
          </w:rPr>
          <w:fldChar w:fldCharType="begin"/>
        </w:r>
        <w:r w:rsidRPr="008E0CED">
          <w:rPr>
            <w:rFonts w:ascii="Times New Roman" w:hAnsi="Times New Roman" w:cs="Times New Roman"/>
            <w:noProof/>
            <w:webHidden/>
            <w:sz w:val="24"/>
            <w:szCs w:val="24"/>
            <w:rPrChange w:id="1467"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69" w:author="Okot" w:date="2020-03-24T11:32:00Z">
            <w:rPr>
              <w:noProof/>
              <w:webHidden/>
            </w:rPr>
          </w:rPrChange>
        </w:rPr>
        <w:fldChar w:fldCharType="separate"/>
      </w:r>
      <w:ins w:id="1470" w:author="Okot" w:date="2020-03-24T11:31:00Z">
        <w:r w:rsidRPr="008E0CED">
          <w:rPr>
            <w:rFonts w:ascii="Times New Roman" w:hAnsi="Times New Roman" w:cs="Times New Roman"/>
            <w:noProof/>
            <w:webHidden/>
            <w:sz w:val="24"/>
            <w:szCs w:val="24"/>
            <w:rPrChange w:id="1471" w:author="Okot" w:date="2020-03-24T11:32:00Z">
              <w:rPr>
                <w:noProof/>
                <w:webHidden/>
              </w:rPr>
            </w:rPrChange>
          </w:rPr>
          <w:t>198</w:t>
        </w:r>
        <w:r w:rsidRPr="008E0CED">
          <w:rPr>
            <w:rFonts w:ascii="Times New Roman" w:hAnsi="Times New Roman" w:cs="Times New Roman"/>
            <w:noProof/>
            <w:webHidden/>
            <w:sz w:val="24"/>
            <w:szCs w:val="24"/>
            <w:rPrChange w:id="14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3"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4" w:author="Okot" w:date="2020-03-24T11:31:00Z"/>
          <w:rFonts w:ascii="Times New Roman" w:eastAsiaTheme="minorEastAsia" w:hAnsi="Times New Roman" w:cs="Times New Roman"/>
          <w:b w:val="0"/>
          <w:bCs w:val="0"/>
          <w:noProof/>
          <w:sz w:val="24"/>
          <w:szCs w:val="24"/>
          <w:lang w:eastAsia="pl-PL"/>
          <w:rPrChange w:id="1475" w:author="Okot" w:date="2020-03-24T11:32:00Z">
            <w:rPr>
              <w:ins w:id="1476" w:author="Okot" w:date="2020-03-24T11:31:00Z"/>
              <w:rFonts w:eastAsiaTheme="minorEastAsia" w:cstheme="minorBidi"/>
              <w:b w:val="0"/>
              <w:bCs w:val="0"/>
              <w:noProof/>
              <w:sz w:val="22"/>
              <w:szCs w:val="22"/>
              <w:lang w:eastAsia="pl-PL"/>
            </w:rPr>
          </w:rPrChange>
        </w:rPr>
      </w:pPr>
      <w:ins w:id="1477" w:author="Okot" w:date="2020-03-24T11:31:00Z">
        <w:r w:rsidRPr="008E0CED">
          <w:rPr>
            <w:rStyle w:val="Hipercze"/>
            <w:rFonts w:ascii="Times New Roman" w:eastAsiaTheme="minorEastAsia" w:hAnsi="Times New Roman" w:cs="Times New Roman"/>
            <w:noProof/>
            <w:sz w:val="24"/>
            <w:szCs w:val="24"/>
            <w:rPrChange w:id="14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0"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4" w:author="Okot" w:date="2020-03-24T11:32:00Z">
              <w:rPr>
                <w:noProof/>
                <w:webHidden/>
              </w:rPr>
            </w:rPrChange>
          </w:rPr>
          <w:tab/>
        </w:r>
        <w:r w:rsidRPr="008E0CED">
          <w:rPr>
            <w:rFonts w:ascii="Times New Roman" w:hAnsi="Times New Roman" w:cs="Times New Roman"/>
            <w:noProof/>
            <w:webHidden/>
            <w:sz w:val="24"/>
            <w:szCs w:val="24"/>
            <w:rPrChange w:id="1485" w:author="Okot" w:date="2020-03-24T11:32:00Z">
              <w:rPr>
                <w:noProof/>
                <w:webHidden/>
              </w:rPr>
            </w:rPrChange>
          </w:rPr>
          <w:fldChar w:fldCharType="begin"/>
        </w:r>
        <w:r w:rsidRPr="008E0CED">
          <w:rPr>
            <w:rFonts w:ascii="Times New Roman" w:hAnsi="Times New Roman" w:cs="Times New Roman"/>
            <w:noProof/>
            <w:webHidden/>
            <w:sz w:val="24"/>
            <w:szCs w:val="24"/>
            <w:rPrChange w:id="1486"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8" w:author="Okot" w:date="2020-03-24T11:32:00Z">
            <w:rPr>
              <w:noProof/>
              <w:webHidden/>
            </w:rPr>
          </w:rPrChange>
        </w:rPr>
        <w:fldChar w:fldCharType="separate"/>
      </w:r>
      <w:ins w:id="1489" w:author="Okot" w:date="2020-03-24T11:31:00Z">
        <w:r w:rsidRPr="008E0CED">
          <w:rPr>
            <w:rFonts w:ascii="Times New Roman" w:hAnsi="Times New Roman" w:cs="Times New Roman"/>
            <w:noProof/>
            <w:webHidden/>
            <w:sz w:val="24"/>
            <w:szCs w:val="24"/>
            <w:rPrChange w:id="1490" w:author="Okot" w:date="2020-03-24T11:32:00Z">
              <w:rPr>
                <w:noProof/>
                <w:webHidden/>
              </w:rPr>
            </w:rPrChange>
          </w:rPr>
          <w:t>198</w:t>
        </w:r>
        <w:r w:rsidRPr="008E0CED">
          <w:rPr>
            <w:rFonts w:ascii="Times New Roman" w:hAnsi="Times New Roman" w:cs="Times New Roman"/>
            <w:noProof/>
            <w:webHidden/>
            <w:sz w:val="24"/>
            <w:szCs w:val="24"/>
            <w:rPrChange w:id="14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2"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3" w:author="Okot" w:date="2020-03-24T11:31:00Z"/>
          <w:rFonts w:ascii="Times New Roman" w:eastAsiaTheme="minorEastAsia" w:hAnsi="Times New Roman" w:cs="Times New Roman"/>
          <w:b w:val="0"/>
          <w:bCs w:val="0"/>
          <w:noProof/>
          <w:sz w:val="24"/>
          <w:szCs w:val="24"/>
          <w:lang w:eastAsia="pl-PL"/>
          <w:rPrChange w:id="1494" w:author="Okot" w:date="2020-03-24T11:32:00Z">
            <w:rPr>
              <w:ins w:id="1495" w:author="Okot" w:date="2020-03-24T11:31:00Z"/>
              <w:rFonts w:eastAsiaTheme="minorEastAsia" w:cstheme="minorBidi"/>
              <w:b w:val="0"/>
              <w:bCs w:val="0"/>
              <w:noProof/>
              <w:sz w:val="22"/>
              <w:szCs w:val="22"/>
              <w:lang w:eastAsia="pl-PL"/>
            </w:rPr>
          </w:rPrChange>
        </w:rPr>
      </w:pPr>
      <w:ins w:id="1496" w:author="Okot" w:date="2020-03-24T11:31:00Z">
        <w:r w:rsidRPr="008E0CED">
          <w:rPr>
            <w:rStyle w:val="Hipercze"/>
            <w:rFonts w:ascii="Times New Roman" w:eastAsiaTheme="minorEastAsia" w:hAnsi="Times New Roman" w:cs="Times New Roman"/>
            <w:noProof/>
            <w:sz w:val="24"/>
            <w:szCs w:val="24"/>
            <w:rPrChange w:id="14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99"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3" w:author="Okot" w:date="2020-03-24T11:32:00Z">
              <w:rPr>
                <w:noProof/>
                <w:webHidden/>
              </w:rPr>
            </w:rPrChange>
          </w:rPr>
          <w:tab/>
        </w:r>
        <w:r w:rsidRPr="008E0CED">
          <w:rPr>
            <w:rFonts w:ascii="Times New Roman" w:hAnsi="Times New Roman" w:cs="Times New Roman"/>
            <w:noProof/>
            <w:webHidden/>
            <w:sz w:val="24"/>
            <w:szCs w:val="24"/>
            <w:rPrChange w:id="1504" w:author="Okot" w:date="2020-03-24T11:32:00Z">
              <w:rPr>
                <w:noProof/>
                <w:webHidden/>
              </w:rPr>
            </w:rPrChange>
          </w:rPr>
          <w:fldChar w:fldCharType="begin"/>
        </w:r>
        <w:r w:rsidRPr="008E0CED">
          <w:rPr>
            <w:rFonts w:ascii="Times New Roman" w:hAnsi="Times New Roman" w:cs="Times New Roman"/>
            <w:noProof/>
            <w:webHidden/>
            <w:sz w:val="24"/>
            <w:szCs w:val="24"/>
            <w:rPrChange w:id="1505"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7" w:author="Okot" w:date="2020-03-24T11:32:00Z">
            <w:rPr>
              <w:noProof/>
              <w:webHidden/>
            </w:rPr>
          </w:rPrChange>
        </w:rPr>
        <w:fldChar w:fldCharType="separate"/>
      </w:r>
      <w:ins w:id="1508" w:author="Okot" w:date="2020-03-24T11:31:00Z">
        <w:r w:rsidRPr="008E0CED">
          <w:rPr>
            <w:rFonts w:ascii="Times New Roman" w:hAnsi="Times New Roman" w:cs="Times New Roman"/>
            <w:noProof/>
            <w:webHidden/>
            <w:sz w:val="24"/>
            <w:szCs w:val="24"/>
            <w:rPrChange w:id="1509" w:author="Okot" w:date="2020-03-24T11:32:00Z">
              <w:rPr>
                <w:noProof/>
                <w:webHidden/>
              </w:rPr>
            </w:rPrChange>
          </w:rPr>
          <w:t>199</w:t>
        </w:r>
        <w:r w:rsidRPr="008E0CED">
          <w:rPr>
            <w:rFonts w:ascii="Times New Roman" w:hAnsi="Times New Roman" w:cs="Times New Roman"/>
            <w:noProof/>
            <w:webHidden/>
            <w:sz w:val="24"/>
            <w:szCs w:val="24"/>
            <w:rPrChange w:id="15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1"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2" w:author="Okot" w:date="2020-03-24T11:31:00Z"/>
          <w:rFonts w:ascii="Times New Roman" w:eastAsiaTheme="minorEastAsia" w:hAnsi="Times New Roman" w:cs="Times New Roman"/>
          <w:b w:val="0"/>
          <w:bCs w:val="0"/>
          <w:noProof/>
          <w:sz w:val="24"/>
          <w:szCs w:val="24"/>
          <w:lang w:eastAsia="pl-PL"/>
          <w:rPrChange w:id="1513" w:author="Okot" w:date="2020-03-24T11:32:00Z">
            <w:rPr>
              <w:ins w:id="1514" w:author="Okot" w:date="2020-03-24T11:31:00Z"/>
              <w:rFonts w:eastAsiaTheme="minorEastAsia" w:cstheme="minorBidi"/>
              <w:b w:val="0"/>
              <w:bCs w:val="0"/>
              <w:noProof/>
              <w:sz w:val="22"/>
              <w:szCs w:val="22"/>
              <w:lang w:eastAsia="pl-PL"/>
            </w:rPr>
          </w:rPrChange>
        </w:rPr>
      </w:pPr>
      <w:ins w:id="1515" w:author="Okot" w:date="2020-03-24T11:31:00Z">
        <w:r w:rsidRPr="008E0CED">
          <w:rPr>
            <w:rStyle w:val="Hipercze"/>
            <w:rFonts w:ascii="Times New Roman" w:eastAsiaTheme="minorEastAsia" w:hAnsi="Times New Roman" w:cs="Times New Roman"/>
            <w:noProof/>
            <w:sz w:val="24"/>
            <w:szCs w:val="24"/>
            <w:rPrChange w:id="15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8"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2" w:author="Okot" w:date="2020-03-24T11:32:00Z">
              <w:rPr>
                <w:noProof/>
                <w:webHidden/>
              </w:rPr>
            </w:rPrChange>
          </w:rPr>
          <w:tab/>
        </w:r>
        <w:r w:rsidRPr="008E0CED">
          <w:rPr>
            <w:rFonts w:ascii="Times New Roman" w:hAnsi="Times New Roman" w:cs="Times New Roman"/>
            <w:noProof/>
            <w:webHidden/>
            <w:sz w:val="24"/>
            <w:szCs w:val="24"/>
            <w:rPrChange w:id="1523" w:author="Okot" w:date="2020-03-24T11:32:00Z">
              <w:rPr>
                <w:noProof/>
                <w:webHidden/>
              </w:rPr>
            </w:rPrChange>
          </w:rPr>
          <w:fldChar w:fldCharType="begin"/>
        </w:r>
        <w:r w:rsidRPr="008E0CED">
          <w:rPr>
            <w:rFonts w:ascii="Times New Roman" w:hAnsi="Times New Roman" w:cs="Times New Roman"/>
            <w:noProof/>
            <w:webHidden/>
            <w:sz w:val="24"/>
            <w:szCs w:val="24"/>
            <w:rPrChange w:id="1524"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6" w:author="Okot" w:date="2020-03-24T11:32:00Z">
            <w:rPr>
              <w:noProof/>
              <w:webHidden/>
            </w:rPr>
          </w:rPrChange>
        </w:rPr>
        <w:fldChar w:fldCharType="separate"/>
      </w:r>
      <w:ins w:id="1527" w:author="Okot" w:date="2020-03-24T11:31:00Z">
        <w:r w:rsidRPr="008E0CED">
          <w:rPr>
            <w:rFonts w:ascii="Times New Roman" w:hAnsi="Times New Roman" w:cs="Times New Roman"/>
            <w:noProof/>
            <w:webHidden/>
            <w:sz w:val="24"/>
            <w:szCs w:val="24"/>
            <w:rPrChange w:id="1528" w:author="Okot" w:date="2020-03-24T11:32:00Z">
              <w:rPr>
                <w:noProof/>
                <w:webHidden/>
              </w:rPr>
            </w:rPrChange>
          </w:rPr>
          <w:t>200</w:t>
        </w:r>
        <w:r w:rsidRPr="008E0CED">
          <w:rPr>
            <w:rFonts w:ascii="Times New Roman" w:hAnsi="Times New Roman" w:cs="Times New Roman"/>
            <w:noProof/>
            <w:webHidden/>
            <w:sz w:val="24"/>
            <w:szCs w:val="24"/>
            <w:rPrChange w:id="15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0"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1" w:author="Okot" w:date="2020-03-24T11:31:00Z"/>
          <w:rFonts w:ascii="Times New Roman" w:eastAsiaTheme="minorEastAsia" w:hAnsi="Times New Roman" w:cs="Times New Roman"/>
          <w:b w:val="0"/>
          <w:bCs w:val="0"/>
          <w:noProof/>
          <w:sz w:val="24"/>
          <w:szCs w:val="24"/>
          <w:lang w:eastAsia="pl-PL"/>
          <w:rPrChange w:id="1532" w:author="Okot" w:date="2020-03-24T11:32:00Z">
            <w:rPr>
              <w:ins w:id="1533" w:author="Okot" w:date="2020-03-24T11:31:00Z"/>
              <w:rFonts w:eastAsiaTheme="minorEastAsia" w:cstheme="minorBidi"/>
              <w:b w:val="0"/>
              <w:bCs w:val="0"/>
              <w:noProof/>
              <w:sz w:val="22"/>
              <w:szCs w:val="22"/>
              <w:lang w:eastAsia="pl-PL"/>
            </w:rPr>
          </w:rPrChange>
        </w:rPr>
      </w:pPr>
      <w:ins w:id="1534" w:author="Okot" w:date="2020-03-24T11:31:00Z">
        <w:r w:rsidRPr="008E0CED">
          <w:rPr>
            <w:rStyle w:val="Hipercze"/>
            <w:rFonts w:ascii="Times New Roman" w:eastAsiaTheme="minorEastAsia" w:hAnsi="Times New Roman" w:cs="Times New Roman"/>
            <w:noProof/>
            <w:sz w:val="24"/>
            <w:szCs w:val="24"/>
            <w:rPrChange w:id="15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7"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1" w:author="Okot" w:date="2020-03-24T11:32:00Z">
              <w:rPr>
                <w:noProof/>
                <w:webHidden/>
              </w:rPr>
            </w:rPrChange>
          </w:rPr>
          <w:tab/>
        </w:r>
        <w:r w:rsidRPr="008E0CED">
          <w:rPr>
            <w:rFonts w:ascii="Times New Roman" w:hAnsi="Times New Roman" w:cs="Times New Roman"/>
            <w:noProof/>
            <w:webHidden/>
            <w:sz w:val="24"/>
            <w:szCs w:val="24"/>
            <w:rPrChange w:id="1542" w:author="Okot" w:date="2020-03-24T11:32:00Z">
              <w:rPr>
                <w:noProof/>
                <w:webHidden/>
              </w:rPr>
            </w:rPrChange>
          </w:rPr>
          <w:fldChar w:fldCharType="begin"/>
        </w:r>
        <w:r w:rsidRPr="008E0CED">
          <w:rPr>
            <w:rFonts w:ascii="Times New Roman" w:hAnsi="Times New Roman" w:cs="Times New Roman"/>
            <w:noProof/>
            <w:webHidden/>
            <w:sz w:val="24"/>
            <w:szCs w:val="24"/>
            <w:rPrChange w:id="1543"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5" w:author="Okot" w:date="2020-03-24T11:32:00Z">
            <w:rPr>
              <w:noProof/>
              <w:webHidden/>
            </w:rPr>
          </w:rPrChange>
        </w:rPr>
        <w:fldChar w:fldCharType="separate"/>
      </w:r>
      <w:ins w:id="1546" w:author="Okot" w:date="2020-03-24T11:31:00Z">
        <w:r w:rsidRPr="008E0CED">
          <w:rPr>
            <w:rFonts w:ascii="Times New Roman" w:hAnsi="Times New Roman" w:cs="Times New Roman"/>
            <w:noProof/>
            <w:webHidden/>
            <w:sz w:val="24"/>
            <w:szCs w:val="24"/>
            <w:rPrChange w:id="1547" w:author="Okot" w:date="2020-03-24T11:32:00Z">
              <w:rPr>
                <w:noProof/>
                <w:webHidden/>
              </w:rPr>
            </w:rPrChange>
          </w:rPr>
          <w:t>201</w:t>
        </w:r>
        <w:r w:rsidRPr="008E0CED">
          <w:rPr>
            <w:rFonts w:ascii="Times New Roman" w:hAnsi="Times New Roman" w:cs="Times New Roman"/>
            <w:noProof/>
            <w:webHidden/>
            <w:sz w:val="24"/>
            <w:szCs w:val="24"/>
            <w:rPrChange w:id="15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49"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0" w:author="Okot" w:date="2020-03-24T11:31:00Z"/>
          <w:rFonts w:ascii="Times New Roman" w:eastAsiaTheme="minorEastAsia" w:hAnsi="Times New Roman" w:cs="Times New Roman"/>
          <w:b w:val="0"/>
          <w:bCs w:val="0"/>
          <w:noProof/>
          <w:sz w:val="24"/>
          <w:szCs w:val="24"/>
          <w:lang w:eastAsia="pl-PL"/>
          <w:rPrChange w:id="1551" w:author="Okot" w:date="2020-03-24T11:32:00Z">
            <w:rPr>
              <w:ins w:id="1552" w:author="Okot" w:date="2020-03-24T11:31:00Z"/>
              <w:rFonts w:eastAsiaTheme="minorEastAsia" w:cstheme="minorBidi"/>
              <w:b w:val="0"/>
              <w:bCs w:val="0"/>
              <w:noProof/>
              <w:sz w:val="22"/>
              <w:szCs w:val="22"/>
              <w:lang w:eastAsia="pl-PL"/>
            </w:rPr>
          </w:rPrChange>
        </w:rPr>
      </w:pPr>
      <w:ins w:id="1553" w:author="Okot" w:date="2020-03-24T11:31:00Z">
        <w:r w:rsidRPr="008E0CED">
          <w:rPr>
            <w:rStyle w:val="Hipercze"/>
            <w:rFonts w:ascii="Times New Roman" w:eastAsiaTheme="minorEastAsia" w:hAnsi="Times New Roman" w:cs="Times New Roman"/>
            <w:noProof/>
            <w:sz w:val="24"/>
            <w:szCs w:val="24"/>
            <w:rPrChange w:id="15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6"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0" w:author="Okot" w:date="2020-03-24T11:32:00Z">
              <w:rPr>
                <w:noProof/>
                <w:webHidden/>
              </w:rPr>
            </w:rPrChange>
          </w:rPr>
          <w:tab/>
        </w:r>
        <w:r w:rsidRPr="008E0CED">
          <w:rPr>
            <w:rFonts w:ascii="Times New Roman" w:hAnsi="Times New Roman" w:cs="Times New Roman"/>
            <w:noProof/>
            <w:webHidden/>
            <w:sz w:val="24"/>
            <w:szCs w:val="24"/>
            <w:rPrChange w:id="1561" w:author="Okot" w:date="2020-03-24T11:32:00Z">
              <w:rPr>
                <w:noProof/>
                <w:webHidden/>
              </w:rPr>
            </w:rPrChange>
          </w:rPr>
          <w:fldChar w:fldCharType="begin"/>
        </w:r>
        <w:r w:rsidRPr="008E0CED">
          <w:rPr>
            <w:rFonts w:ascii="Times New Roman" w:hAnsi="Times New Roman" w:cs="Times New Roman"/>
            <w:noProof/>
            <w:webHidden/>
            <w:sz w:val="24"/>
            <w:szCs w:val="24"/>
            <w:rPrChange w:id="1562"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4" w:author="Okot" w:date="2020-03-24T11:32:00Z">
            <w:rPr>
              <w:noProof/>
              <w:webHidden/>
            </w:rPr>
          </w:rPrChange>
        </w:rPr>
        <w:fldChar w:fldCharType="separate"/>
      </w:r>
      <w:ins w:id="1565" w:author="Okot" w:date="2020-03-24T11:31:00Z">
        <w:r w:rsidRPr="008E0CED">
          <w:rPr>
            <w:rFonts w:ascii="Times New Roman" w:hAnsi="Times New Roman" w:cs="Times New Roman"/>
            <w:noProof/>
            <w:webHidden/>
            <w:sz w:val="24"/>
            <w:szCs w:val="24"/>
            <w:rPrChange w:id="1566" w:author="Okot" w:date="2020-03-24T11:32:00Z">
              <w:rPr>
                <w:noProof/>
                <w:webHidden/>
              </w:rPr>
            </w:rPrChange>
          </w:rPr>
          <w:t>202</w:t>
        </w:r>
        <w:r w:rsidRPr="008E0CED">
          <w:rPr>
            <w:rFonts w:ascii="Times New Roman" w:hAnsi="Times New Roman" w:cs="Times New Roman"/>
            <w:noProof/>
            <w:webHidden/>
            <w:sz w:val="24"/>
            <w:szCs w:val="24"/>
            <w:rPrChange w:id="15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8"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69" w:author="Okot" w:date="2020-03-24T11:31:00Z"/>
          <w:rFonts w:ascii="Times New Roman" w:eastAsiaTheme="minorEastAsia" w:hAnsi="Times New Roman" w:cs="Times New Roman"/>
          <w:b w:val="0"/>
          <w:bCs w:val="0"/>
          <w:noProof/>
          <w:sz w:val="24"/>
          <w:szCs w:val="24"/>
          <w:lang w:eastAsia="pl-PL"/>
          <w:rPrChange w:id="1570" w:author="Okot" w:date="2020-03-24T11:32:00Z">
            <w:rPr>
              <w:ins w:id="1571" w:author="Okot" w:date="2020-03-24T11:31:00Z"/>
              <w:rFonts w:eastAsiaTheme="minorEastAsia" w:cstheme="minorBidi"/>
              <w:b w:val="0"/>
              <w:bCs w:val="0"/>
              <w:noProof/>
              <w:sz w:val="22"/>
              <w:szCs w:val="22"/>
              <w:lang w:eastAsia="pl-PL"/>
            </w:rPr>
          </w:rPrChange>
        </w:rPr>
      </w:pPr>
      <w:ins w:id="1572" w:author="Okot" w:date="2020-03-24T11:31:00Z">
        <w:r w:rsidRPr="008E0CED">
          <w:rPr>
            <w:rStyle w:val="Hipercze"/>
            <w:rFonts w:ascii="Times New Roman" w:eastAsiaTheme="minorEastAsia" w:hAnsi="Times New Roman" w:cs="Times New Roman"/>
            <w:noProof/>
            <w:sz w:val="24"/>
            <w:szCs w:val="24"/>
            <w:rPrChange w:id="15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5"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79" w:author="Okot" w:date="2020-03-24T11:32:00Z">
              <w:rPr>
                <w:noProof/>
                <w:webHidden/>
              </w:rPr>
            </w:rPrChange>
          </w:rPr>
          <w:tab/>
        </w:r>
        <w:r w:rsidRPr="008E0CED">
          <w:rPr>
            <w:rFonts w:ascii="Times New Roman" w:hAnsi="Times New Roman" w:cs="Times New Roman"/>
            <w:noProof/>
            <w:webHidden/>
            <w:sz w:val="24"/>
            <w:szCs w:val="24"/>
            <w:rPrChange w:id="1580" w:author="Okot" w:date="2020-03-24T11:32:00Z">
              <w:rPr>
                <w:noProof/>
                <w:webHidden/>
              </w:rPr>
            </w:rPrChange>
          </w:rPr>
          <w:fldChar w:fldCharType="begin"/>
        </w:r>
        <w:r w:rsidRPr="008E0CED">
          <w:rPr>
            <w:rFonts w:ascii="Times New Roman" w:hAnsi="Times New Roman" w:cs="Times New Roman"/>
            <w:noProof/>
            <w:webHidden/>
            <w:sz w:val="24"/>
            <w:szCs w:val="24"/>
            <w:rPrChange w:id="1581"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3" w:author="Okot" w:date="2020-03-24T11:32:00Z">
            <w:rPr>
              <w:noProof/>
              <w:webHidden/>
            </w:rPr>
          </w:rPrChange>
        </w:rPr>
        <w:fldChar w:fldCharType="separate"/>
      </w:r>
      <w:ins w:id="1584" w:author="Okot" w:date="2020-03-24T11:31:00Z">
        <w:r w:rsidRPr="008E0CED">
          <w:rPr>
            <w:rFonts w:ascii="Times New Roman" w:hAnsi="Times New Roman" w:cs="Times New Roman"/>
            <w:noProof/>
            <w:webHidden/>
            <w:sz w:val="24"/>
            <w:szCs w:val="24"/>
            <w:rPrChange w:id="1585" w:author="Okot" w:date="2020-03-24T11:32:00Z">
              <w:rPr>
                <w:noProof/>
                <w:webHidden/>
              </w:rPr>
            </w:rPrChange>
          </w:rPr>
          <w:t>203</w:t>
        </w:r>
        <w:r w:rsidRPr="008E0CED">
          <w:rPr>
            <w:rFonts w:ascii="Times New Roman" w:hAnsi="Times New Roman" w:cs="Times New Roman"/>
            <w:noProof/>
            <w:webHidden/>
            <w:sz w:val="24"/>
            <w:szCs w:val="24"/>
            <w:rPrChange w:id="15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7"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8" w:author="Okot" w:date="2020-03-24T11:31:00Z"/>
          <w:rFonts w:ascii="Times New Roman" w:eastAsiaTheme="minorEastAsia" w:hAnsi="Times New Roman" w:cs="Times New Roman"/>
          <w:b w:val="0"/>
          <w:bCs w:val="0"/>
          <w:noProof/>
          <w:sz w:val="24"/>
          <w:szCs w:val="24"/>
          <w:lang w:eastAsia="pl-PL"/>
          <w:rPrChange w:id="1589" w:author="Okot" w:date="2020-03-24T11:32:00Z">
            <w:rPr>
              <w:ins w:id="1590" w:author="Okot" w:date="2020-03-24T11:31:00Z"/>
              <w:rFonts w:eastAsiaTheme="minorEastAsia" w:cstheme="minorBidi"/>
              <w:b w:val="0"/>
              <w:bCs w:val="0"/>
              <w:noProof/>
              <w:sz w:val="22"/>
              <w:szCs w:val="22"/>
              <w:lang w:eastAsia="pl-PL"/>
            </w:rPr>
          </w:rPrChange>
        </w:rPr>
      </w:pPr>
      <w:ins w:id="1591" w:author="Okot" w:date="2020-03-24T11:31:00Z">
        <w:r w:rsidRPr="008E0CED">
          <w:rPr>
            <w:rStyle w:val="Hipercze"/>
            <w:rFonts w:ascii="Times New Roman" w:eastAsiaTheme="minorEastAsia" w:hAnsi="Times New Roman" w:cs="Times New Roman"/>
            <w:noProof/>
            <w:sz w:val="24"/>
            <w:szCs w:val="24"/>
            <w:rPrChange w:id="15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4"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8" w:author="Okot" w:date="2020-03-24T11:32:00Z">
              <w:rPr>
                <w:noProof/>
                <w:webHidden/>
              </w:rPr>
            </w:rPrChange>
          </w:rPr>
          <w:tab/>
        </w:r>
        <w:r w:rsidRPr="008E0CED">
          <w:rPr>
            <w:rFonts w:ascii="Times New Roman" w:hAnsi="Times New Roman" w:cs="Times New Roman"/>
            <w:noProof/>
            <w:webHidden/>
            <w:sz w:val="24"/>
            <w:szCs w:val="24"/>
            <w:rPrChange w:id="1599" w:author="Okot" w:date="2020-03-24T11:32:00Z">
              <w:rPr>
                <w:noProof/>
                <w:webHidden/>
              </w:rPr>
            </w:rPrChange>
          </w:rPr>
          <w:fldChar w:fldCharType="begin"/>
        </w:r>
        <w:r w:rsidRPr="008E0CED">
          <w:rPr>
            <w:rFonts w:ascii="Times New Roman" w:hAnsi="Times New Roman" w:cs="Times New Roman"/>
            <w:noProof/>
            <w:webHidden/>
            <w:sz w:val="24"/>
            <w:szCs w:val="24"/>
            <w:rPrChange w:id="1600"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2" w:author="Okot" w:date="2020-03-24T11:32:00Z">
            <w:rPr>
              <w:noProof/>
              <w:webHidden/>
            </w:rPr>
          </w:rPrChange>
        </w:rPr>
        <w:fldChar w:fldCharType="separate"/>
      </w:r>
      <w:ins w:id="1603" w:author="Okot" w:date="2020-03-24T11:31:00Z">
        <w:r w:rsidRPr="008E0CED">
          <w:rPr>
            <w:rFonts w:ascii="Times New Roman" w:hAnsi="Times New Roman" w:cs="Times New Roman"/>
            <w:noProof/>
            <w:webHidden/>
            <w:sz w:val="24"/>
            <w:szCs w:val="24"/>
            <w:rPrChange w:id="1604" w:author="Okot" w:date="2020-03-24T11:32:00Z">
              <w:rPr>
                <w:noProof/>
                <w:webHidden/>
              </w:rPr>
            </w:rPrChange>
          </w:rPr>
          <w:t>206</w:t>
        </w:r>
        <w:r w:rsidRPr="008E0CED">
          <w:rPr>
            <w:rFonts w:ascii="Times New Roman" w:hAnsi="Times New Roman" w:cs="Times New Roman"/>
            <w:noProof/>
            <w:webHidden/>
            <w:sz w:val="24"/>
            <w:szCs w:val="24"/>
            <w:rPrChange w:id="16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6"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7" w:author="Okot" w:date="2020-03-24T11:31:00Z"/>
          <w:rFonts w:ascii="Times New Roman" w:eastAsiaTheme="minorEastAsia" w:hAnsi="Times New Roman" w:cs="Times New Roman"/>
          <w:b w:val="0"/>
          <w:bCs w:val="0"/>
          <w:noProof/>
          <w:sz w:val="24"/>
          <w:szCs w:val="24"/>
          <w:lang w:eastAsia="pl-PL"/>
          <w:rPrChange w:id="1608" w:author="Okot" w:date="2020-03-24T11:32:00Z">
            <w:rPr>
              <w:ins w:id="1609" w:author="Okot" w:date="2020-03-24T11:31:00Z"/>
              <w:rFonts w:eastAsiaTheme="minorEastAsia" w:cstheme="minorBidi"/>
              <w:b w:val="0"/>
              <w:bCs w:val="0"/>
              <w:noProof/>
              <w:sz w:val="22"/>
              <w:szCs w:val="22"/>
              <w:lang w:eastAsia="pl-PL"/>
            </w:rPr>
          </w:rPrChange>
        </w:rPr>
      </w:pPr>
      <w:ins w:id="1610" w:author="Okot" w:date="2020-03-24T11:31:00Z">
        <w:r w:rsidRPr="008E0CED">
          <w:rPr>
            <w:rStyle w:val="Hipercze"/>
            <w:rFonts w:ascii="Times New Roman" w:eastAsiaTheme="minorEastAsia" w:hAnsi="Times New Roman" w:cs="Times New Roman"/>
            <w:noProof/>
            <w:sz w:val="24"/>
            <w:szCs w:val="24"/>
            <w:rPrChange w:id="16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3"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7" w:author="Okot" w:date="2020-03-24T11:32:00Z">
              <w:rPr>
                <w:noProof/>
                <w:webHidden/>
              </w:rPr>
            </w:rPrChange>
          </w:rPr>
          <w:tab/>
        </w:r>
        <w:r w:rsidRPr="008E0CED">
          <w:rPr>
            <w:rFonts w:ascii="Times New Roman" w:hAnsi="Times New Roman" w:cs="Times New Roman"/>
            <w:noProof/>
            <w:webHidden/>
            <w:sz w:val="24"/>
            <w:szCs w:val="24"/>
            <w:rPrChange w:id="1618" w:author="Okot" w:date="2020-03-24T11:32:00Z">
              <w:rPr>
                <w:noProof/>
                <w:webHidden/>
              </w:rPr>
            </w:rPrChange>
          </w:rPr>
          <w:fldChar w:fldCharType="begin"/>
        </w:r>
        <w:r w:rsidRPr="008E0CED">
          <w:rPr>
            <w:rFonts w:ascii="Times New Roman" w:hAnsi="Times New Roman" w:cs="Times New Roman"/>
            <w:noProof/>
            <w:webHidden/>
            <w:sz w:val="24"/>
            <w:szCs w:val="24"/>
            <w:rPrChange w:id="1619"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1" w:author="Okot" w:date="2020-03-24T11:32:00Z">
            <w:rPr>
              <w:noProof/>
              <w:webHidden/>
            </w:rPr>
          </w:rPrChange>
        </w:rPr>
        <w:fldChar w:fldCharType="separate"/>
      </w:r>
      <w:ins w:id="1622" w:author="Okot" w:date="2020-03-24T11:31:00Z">
        <w:r w:rsidRPr="008E0CED">
          <w:rPr>
            <w:rFonts w:ascii="Times New Roman" w:hAnsi="Times New Roman" w:cs="Times New Roman"/>
            <w:noProof/>
            <w:webHidden/>
            <w:sz w:val="24"/>
            <w:szCs w:val="24"/>
            <w:rPrChange w:id="1623" w:author="Okot" w:date="2020-03-24T11:32:00Z">
              <w:rPr>
                <w:noProof/>
                <w:webHidden/>
              </w:rPr>
            </w:rPrChange>
          </w:rPr>
          <w:t>208</w:t>
        </w:r>
        <w:r w:rsidRPr="008E0CED">
          <w:rPr>
            <w:rFonts w:ascii="Times New Roman" w:hAnsi="Times New Roman" w:cs="Times New Roman"/>
            <w:noProof/>
            <w:webHidden/>
            <w:sz w:val="24"/>
            <w:szCs w:val="24"/>
            <w:rPrChange w:id="16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5"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6" w:author="Okot" w:date="2020-03-24T11:31:00Z"/>
          <w:rFonts w:ascii="Times New Roman" w:eastAsiaTheme="minorEastAsia" w:hAnsi="Times New Roman" w:cs="Times New Roman"/>
          <w:b w:val="0"/>
          <w:bCs w:val="0"/>
          <w:noProof/>
          <w:sz w:val="24"/>
          <w:szCs w:val="24"/>
          <w:lang w:eastAsia="pl-PL"/>
          <w:rPrChange w:id="1627" w:author="Okot" w:date="2020-03-24T11:32:00Z">
            <w:rPr>
              <w:ins w:id="1628" w:author="Okot" w:date="2020-03-24T11:31:00Z"/>
              <w:rFonts w:eastAsiaTheme="minorEastAsia" w:cstheme="minorBidi"/>
              <w:b w:val="0"/>
              <w:bCs w:val="0"/>
              <w:noProof/>
              <w:sz w:val="22"/>
              <w:szCs w:val="22"/>
              <w:lang w:eastAsia="pl-PL"/>
            </w:rPr>
          </w:rPrChange>
        </w:rPr>
      </w:pPr>
      <w:ins w:id="1629" w:author="Okot" w:date="2020-03-24T11:31:00Z">
        <w:r w:rsidRPr="008E0CED">
          <w:rPr>
            <w:rStyle w:val="Hipercze"/>
            <w:rFonts w:ascii="Times New Roman" w:eastAsiaTheme="minorEastAsia" w:hAnsi="Times New Roman" w:cs="Times New Roman"/>
            <w:noProof/>
            <w:sz w:val="24"/>
            <w:szCs w:val="24"/>
            <w:rPrChange w:id="16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2"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6" w:author="Okot" w:date="2020-03-24T11:32:00Z">
              <w:rPr>
                <w:noProof/>
                <w:webHidden/>
              </w:rPr>
            </w:rPrChange>
          </w:rPr>
          <w:tab/>
        </w:r>
        <w:r w:rsidRPr="008E0CED">
          <w:rPr>
            <w:rFonts w:ascii="Times New Roman" w:hAnsi="Times New Roman" w:cs="Times New Roman"/>
            <w:noProof/>
            <w:webHidden/>
            <w:sz w:val="24"/>
            <w:szCs w:val="24"/>
            <w:rPrChange w:id="1637" w:author="Okot" w:date="2020-03-24T11:32:00Z">
              <w:rPr>
                <w:noProof/>
                <w:webHidden/>
              </w:rPr>
            </w:rPrChange>
          </w:rPr>
          <w:fldChar w:fldCharType="begin"/>
        </w:r>
        <w:r w:rsidRPr="008E0CED">
          <w:rPr>
            <w:rFonts w:ascii="Times New Roman" w:hAnsi="Times New Roman" w:cs="Times New Roman"/>
            <w:noProof/>
            <w:webHidden/>
            <w:sz w:val="24"/>
            <w:szCs w:val="24"/>
            <w:rPrChange w:id="1638"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0" w:author="Okot" w:date="2020-03-24T11:32:00Z">
            <w:rPr>
              <w:noProof/>
              <w:webHidden/>
            </w:rPr>
          </w:rPrChange>
        </w:rPr>
        <w:fldChar w:fldCharType="separate"/>
      </w:r>
      <w:ins w:id="1641" w:author="Okot" w:date="2020-03-24T11:31:00Z">
        <w:r w:rsidRPr="008E0CED">
          <w:rPr>
            <w:rFonts w:ascii="Times New Roman" w:hAnsi="Times New Roman" w:cs="Times New Roman"/>
            <w:noProof/>
            <w:webHidden/>
            <w:sz w:val="24"/>
            <w:szCs w:val="24"/>
            <w:rPrChange w:id="1642" w:author="Okot" w:date="2020-03-24T11:32:00Z">
              <w:rPr>
                <w:noProof/>
                <w:webHidden/>
              </w:rPr>
            </w:rPrChange>
          </w:rPr>
          <w:t>208</w:t>
        </w:r>
        <w:r w:rsidRPr="008E0CED">
          <w:rPr>
            <w:rFonts w:ascii="Times New Roman" w:hAnsi="Times New Roman" w:cs="Times New Roman"/>
            <w:noProof/>
            <w:webHidden/>
            <w:sz w:val="24"/>
            <w:szCs w:val="24"/>
            <w:rPrChange w:id="16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4"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5" w:author="Okot" w:date="2020-03-24T11:31:00Z"/>
          <w:rFonts w:ascii="Times New Roman" w:eastAsiaTheme="minorEastAsia" w:hAnsi="Times New Roman" w:cs="Times New Roman"/>
          <w:b w:val="0"/>
          <w:bCs w:val="0"/>
          <w:noProof/>
          <w:sz w:val="24"/>
          <w:szCs w:val="24"/>
          <w:lang w:eastAsia="pl-PL"/>
          <w:rPrChange w:id="1646" w:author="Okot" w:date="2020-03-24T11:32:00Z">
            <w:rPr>
              <w:ins w:id="1647" w:author="Okot" w:date="2020-03-24T11:31:00Z"/>
              <w:rFonts w:eastAsiaTheme="minorEastAsia" w:cstheme="minorBidi"/>
              <w:b w:val="0"/>
              <w:bCs w:val="0"/>
              <w:noProof/>
              <w:sz w:val="22"/>
              <w:szCs w:val="22"/>
              <w:lang w:eastAsia="pl-PL"/>
            </w:rPr>
          </w:rPrChange>
        </w:rPr>
      </w:pPr>
      <w:ins w:id="1648" w:author="Okot" w:date="2020-03-24T11:31:00Z">
        <w:r w:rsidRPr="008E0CED">
          <w:rPr>
            <w:rStyle w:val="Hipercze"/>
            <w:rFonts w:ascii="Times New Roman" w:eastAsiaTheme="minorEastAsia" w:hAnsi="Times New Roman" w:cs="Times New Roman"/>
            <w:noProof/>
            <w:sz w:val="24"/>
            <w:szCs w:val="24"/>
            <w:rPrChange w:id="16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1"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5" w:author="Okot" w:date="2020-03-24T11:32:00Z">
              <w:rPr>
                <w:noProof/>
                <w:webHidden/>
              </w:rPr>
            </w:rPrChange>
          </w:rPr>
          <w:tab/>
        </w:r>
        <w:r w:rsidRPr="008E0CED">
          <w:rPr>
            <w:rFonts w:ascii="Times New Roman" w:hAnsi="Times New Roman" w:cs="Times New Roman"/>
            <w:noProof/>
            <w:webHidden/>
            <w:sz w:val="24"/>
            <w:szCs w:val="24"/>
            <w:rPrChange w:id="1656" w:author="Okot" w:date="2020-03-24T11:32:00Z">
              <w:rPr>
                <w:noProof/>
                <w:webHidden/>
              </w:rPr>
            </w:rPrChange>
          </w:rPr>
          <w:fldChar w:fldCharType="begin"/>
        </w:r>
        <w:r w:rsidRPr="008E0CED">
          <w:rPr>
            <w:rFonts w:ascii="Times New Roman" w:hAnsi="Times New Roman" w:cs="Times New Roman"/>
            <w:noProof/>
            <w:webHidden/>
            <w:sz w:val="24"/>
            <w:szCs w:val="24"/>
            <w:rPrChange w:id="1657"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59" w:author="Okot" w:date="2020-03-24T11:32:00Z">
            <w:rPr>
              <w:noProof/>
              <w:webHidden/>
            </w:rPr>
          </w:rPrChange>
        </w:rPr>
        <w:fldChar w:fldCharType="separate"/>
      </w:r>
      <w:ins w:id="1660" w:author="Okot" w:date="2020-03-24T11:31:00Z">
        <w:r w:rsidRPr="008E0CED">
          <w:rPr>
            <w:rFonts w:ascii="Times New Roman" w:hAnsi="Times New Roman" w:cs="Times New Roman"/>
            <w:noProof/>
            <w:webHidden/>
            <w:sz w:val="24"/>
            <w:szCs w:val="24"/>
            <w:rPrChange w:id="1661" w:author="Okot" w:date="2020-03-24T11:32:00Z">
              <w:rPr>
                <w:noProof/>
                <w:webHidden/>
              </w:rPr>
            </w:rPrChange>
          </w:rPr>
          <w:t>208</w:t>
        </w:r>
        <w:r w:rsidRPr="008E0CED">
          <w:rPr>
            <w:rFonts w:ascii="Times New Roman" w:hAnsi="Times New Roman" w:cs="Times New Roman"/>
            <w:noProof/>
            <w:webHidden/>
            <w:sz w:val="24"/>
            <w:szCs w:val="24"/>
            <w:rPrChange w:id="16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3"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4" w:author="Okot" w:date="2020-03-24T11:31:00Z"/>
          <w:rFonts w:ascii="Times New Roman" w:eastAsiaTheme="minorEastAsia" w:hAnsi="Times New Roman" w:cs="Times New Roman"/>
          <w:b w:val="0"/>
          <w:bCs w:val="0"/>
          <w:noProof/>
          <w:sz w:val="24"/>
          <w:szCs w:val="24"/>
          <w:lang w:eastAsia="pl-PL"/>
          <w:rPrChange w:id="1665" w:author="Okot" w:date="2020-03-24T11:32:00Z">
            <w:rPr>
              <w:ins w:id="1666" w:author="Okot" w:date="2020-03-24T11:31:00Z"/>
              <w:rFonts w:eastAsiaTheme="minorEastAsia" w:cstheme="minorBidi"/>
              <w:b w:val="0"/>
              <w:bCs w:val="0"/>
              <w:noProof/>
              <w:sz w:val="22"/>
              <w:szCs w:val="22"/>
              <w:lang w:eastAsia="pl-PL"/>
            </w:rPr>
          </w:rPrChange>
        </w:rPr>
      </w:pPr>
      <w:ins w:id="1667" w:author="Okot" w:date="2020-03-24T11:31:00Z">
        <w:r w:rsidRPr="008E0CED">
          <w:rPr>
            <w:rStyle w:val="Hipercze"/>
            <w:rFonts w:ascii="Times New Roman" w:eastAsiaTheme="minorEastAsia" w:hAnsi="Times New Roman" w:cs="Times New Roman"/>
            <w:noProof/>
            <w:sz w:val="24"/>
            <w:szCs w:val="24"/>
            <w:rPrChange w:id="16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0"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4" w:author="Okot" w:date="2020-03-24T11:32:00Z">
              <w:rPr>
                <w:noProof/>
                <w:webHidden/>
              </w:rPr>
            </w:rPrChange>
          </w:rPr>
          <w:tab/>
        </w:r>
        <w:r w:rsidRPr="008E0CED">
          <w:rPr>
            <w:rFonts w:ascii="Times New Roman" w:hAnsi="Times New Roman" w:cs="Times New Roman"/>
            <w:noProof/>
            <w:webHidden/>
            <w:sz w:val="24"/>
            <w:szCs w:val="24"/>
            <w:rPrChange w:id="1675" w:author="Okot" w:date="2020-03-24T11:32:00Z">
              <w:rPr>
                <w:noProof/>
                <w:webHidden/>
              </w:rPr>
            </w:rPrChange>
          </w:rPr>
          <w:fldChar w:fldCharType="begin"/>
        </w:r>
        <w:r w:rsidRPr="008E0CED">
          <w:rPr>
            <w:rFonts w:ascii="Times New Roman" w:hAnsi="Times New Roman" w:cs="Times New Roman"/>
            <w:noProof/>
            <w:webHidden/>
            <w:sz w:val="24"/>
            <w:szCs w:val="24"/>
            <w:rPrChange w:id="1676"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8" w:author="Okot" w:date="2020-03-24T11:32:00Z">
            <w:rPr>
              <w:noProof/>
              <w:webHidden/>
            </w:rPr>
          </w:rPrChange>
        </w:rPr>
        <w:fldChar w:fldCharType="separate"/>
      </w:r>
      <w:ins w:id="1679" w:author="Okot" w:date="2020-03-24T11:31:00Z">
        <w:r w:rsidRPr="008E0CED">
          <w:rPr>
            <w:rFonts w:ascii="Times New Roman" w:hAnsi="Times New Roman" w:cs="Times New Roman"/>
            <w:noProof/>
            <w:webHidden/>
            <w:sz w:val="24"/>
            <w:szCs w:val="24"/>
            <w:rPrChange w:id="1680" w:author="Okot" w:date="2020-03-24T11:32:00Z">
              <w:rPr>
                <w:noProof/>
                <w:webHidden/>
              </w:rPr>
            </w:rPrChange>
          </w:rPr>
          <w:t>217</w:t>
        </w:r>
        <w:r w:rsidRPr="008E0CED">
          <w:rPr>
            <w:rFonts w:ascii="Times New Roman" w:hAnsi="Times New Roman" w:cs="Times New Roman"/>
            <w:noProof/>
            <w:webHidden/>
            <w:sz w:val="24"/>
            <w:szCs w:val="24"/>
            <w:rPrChange w:id="16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2"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3" w:author="Okot" w:date="2020-03-24T11:31:00Z"/>
          <w:rFonts w:ascii="Times New Roman" w:eastAsiaTheme="minorEastAsia" w:hAnsi="Times New Roman" w:cs="Times New Roman"/>
          <w:b w:val="0"/>
          <w:bCs w:val="0"/>
          <w:noProof/>
          <w:sz w:val="24"/>
          <w:szCs w:val="24"/>
          <w:lang w:eastAsia="pl-PL"/>
          <w:rPrChange w:id="1684" w:author="Okot" w:date="2020-03-24T11:32:00Z">
            <w:rPr>
              <w:ins w:id="1685" w:author="Okot" w:date="2020-03-24T11:31:00Z"/>
              <w:rFonts w:eastAsiaTheme="minorEastAsia" w:cstheme="minorBidi"/>
              <w:b w:val="0"/>
              <w:bCs w:val="0"/>
              <w:noProof/>
              <w:sz w:val="22"/>
              <w:szCs w:val="22"/>
              <w:lang w:eastAsia="pl-PL"/>
            </w:rPr>
          </w:rPrChange>
        </w:rPr>
      </w:pPr>
      <w:ins w:id="1686" w:author="Okot" w:date="2020-03-24T11:31:00Z">
        <w:r w:rsidRPr="008E0CED">
          <w:rPr>
            <w:rStyle w:val="Hipercze"/>
            <w:rFonts w:ascii="Times New Roman" w:eastAsiaTheme="minorEastAsia" w:hAnsi="Times New Roman" w:cs="Times New Roman"/>
            <w:noProof/>
            <w:sz w:val="24"/>
            <w:szCs w:val="24"/>
            <w:rPrChange w:id="16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89"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3" w:author="Okot" w:date="2020-03-24T11:32:00Z">
              <w:rPr>
                <w:noProof/>
                <w:webHidden/>
              </w:rPr>
            </w:rPrChange>
          </w:rPr>
          <w:tab/>
        </w:r>
        <w:r w:rsidRPr="008E0CED">
          <w:rPr>
            <w:rFonts w:ascii="Times New Roman" w:hAnsi="Times New Roman" w:cs="Times New Roman"/>
            <w:noProof/>
            <w:webHidden/>
            <w:sz w:val="24"/>
            <w:szCs w:val="24"/>
            <w:rPrChange w:id="1694" w:author="Okot" w:date="2020-03-24T11:32:00Z">
              <w:rPr>
                <w:noProof/>
                <w:webHidden/>
              </w:rPr>
            </w:rPrChange>
          </w:rPr>
          <w:fldChar w:fldCharType="begin"/>
        </w:r>
        <w:r w:rsidRPr="008E0CED">
          <w:rPr>
            <w:rFonts w:ascii="Times New Roman" w:hAnsi="Times New Roman" w:cs="Times New Roman"/>
            <w:noProof/>
            <w:webHidden/>
            <w:sz w:val="24"/>
            <w:szCs w:val="24"/>
            <w:rPrChange w:id="1695"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7" w:author="Okot" w:date="2020-03-24T11:32:00Z">
            <w:rPr>
              <w:noProof/>
              <w:webHidden/>
            </w:rPr>
          </w:rPrChange>
        </w:rPr>
        <w:fldChar w:fldCharType="separate"/>
      </w:r>
      <w:ins w:id="1698" w:author="Okot" w:date="2020-03-24T11:31:00Z">
        <w:r w:rsidRPr="008E0CED">
          <w:rPr>
            <w:rFonts w:ascii="Times New Roman" w:hAnsi="Times New Roman" w:cs="Times New Roman"/>
            <w:noProof/>
            <w:webHidden/>
            <w:sz w:val="24"/>
            <w:szCs w:val="24"/>
            <w:rPrChange w:id="1699" w:author="Okot" w:date="2020-03-24T11:32:00Z">
              <w:rPr>
                <w:noProof/>
                <w:webHidden/>
              </w:rPr>
            </w:rPrChange>
          </w:rPr>
          <w:t>220</w:t>
        </w:r>
        <w:r w:rsidRPr="008E0CED">
          <w:rPr>
            <w:rFonts w:ascii="Times New Roman" w:hAnsi="Times New Roman" w:cs="Times New Roman"/>
            <w:noProof/>
            <w:webHidden/>
            <w:sz w:val="24"/>
            <w:szCs w:val="24"/>
            <w:rPrChange w:id="17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1"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2" w:author="Okot" w:date="2020-03-24T11:31:00Z"/>
          <w:rFonts w:ascii="Times New Roman" w:eastAsiaTheme="minorEastAsia" w:hAnsi="Times New Roman" w:cs="Times New Roman"/>
          <w:b w:val="0"/>
          <w:bCs w:val="0"/>
          <w:noProof/>
          <w:sz w:val="24"/>
          <w:szCs w:val="24"/>
          <w:lang w:eastAsia="pl-PL"/>
          <w:rPrChange w:id="1703" w:author="Okot" w:date="2020-03-24T11:32:00Z">
            <w:rPr>
              <w:ins w:id="1704" w:author="Okot" w:date="2020-03-24T11:31:00Z"/>
              <w:rFonts w:eastAsiaTheme="minorEastAsia" w:cstheme="minorBidi"/>
              <w:b w:val="0"/>
              <w:bCs w:val="0"/>
              <w:noProof/>
              <w:sz w:val="22"/>
              <w:szCs w:val="22"/>
              <w:lang w:eastAsia="pl-PL"/>
            </w:rPr>
          </w:rPrChange>
        </w:rPr>
      </w:pPr>
      <w:ins w:id="1705" w:author="Okot" w:date="2020-03-24T11:31:00Z">
        <w:r w:rsidRPr="008E0CED">
          <w:rPr>
            <w:rStyle w:val="Hipercze"/>
            <w:rFonts w:ascii="Times New Roman" w:eastAsiaTheme="minorEastAsia" w:hAnsi="Times New Roman" w:cs="Times New Roman"/>
            <w:noProof/>
            <w:sz w:val="24"/>
            <w:szCs w:val="24"/>
            <w:rPrChange w:id="1706"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8"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2" w:author="Okot" w:date="2020-03-24T11:32:00Z">
              <w:rPr>
                <w:noProof/>
                <w:webHidden/>
              </w:rPr>
            </w:rPrChange>
          </w:rPr>
          <w:tab/>
        </w:r>
        <w:r w:rsidRPr="008E0CED">
          <w:rPr>
            <w:rFonts w:ascii="Times New Roman" w:hAnsi="Times New Roman" w:cs="Times New Roman"/>
            <w:noProof/>
            <w:webHidden/>
            <w:sz w:val="24"/>
            <w:szCs w:val="24"/>
            <w:rPrChange w:id="1713" w:author="Okot" w:date="2020-03-24T11:32:00Z">
              <w:rPr>
                <w:noProof/>
                <w:webHidden/>
              </w:rPr>
            </w:rPrChange>
          </w:rPr>
          <w:fldChar w:fldCharType="begin"/>
        </w:r>
        <w:r w:rsidRPr="008E0CED">
          <w:rPr>
            <w:rFonts w:ascii="Times New Roman" w:hAnsi="Times New Roman" w:cs="Times New Roman"/>
            <w:noProof/>
            <w:webHidden/>
            <w:sz w:val="24"/>
            <w:szCs w:val="24"/>
            <w:rPrChange w:id="1714"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6" w:author="Okot" w:date="2020-03-24T11:32:00Z">
            <w:rPr>
              <w:noProof/>
              <w:webHidden/>
            </w:rPr>
          </w:rPrChange>
        </w:rPr>
        <w:fldChar w:fldCharType="separate"/>
      </w:r>
      <w:ins w:id="1717" w:author="Okot" w:date="2020-03-24T11:31:00Z">
        <w:r w:rsidRPr="008E0CED">
          <w:rPr>
            <w:rFonts w:ascii="Times New Roman" w:hAnsi="Times New Roman" w:cs="Times New Roman"/>
            <w:noProof/>
            <w:webHidden/>
            <w:sz w:val="24"/>
            <w:szCs w:val="24"/>
            <w:rPrChange w:id="1718" w:author="Okot" w:date="2020-03-24T11:32:00Z">
              <w:rPr>
                <w:noProof/>
                <w:webHidden/>
              </w:rPr>
            </w:rPrChange>
          </w:rPr>
          <w:t>223</w:t>
        </w:r>
        <w:r w:rsidRPr="008E0CED">
          <w:rPr>
            <w:rFonts w:ascii="Times New Roman" w:hAnsi="Times New Roman" w:cs="Times New Roman"/>
            <w:noProof/>
            <w:webHidden/>
            <w:sz w:val="24"/>
            <w:szCs w:val="24"/>
            <w:rPrChange w:id="17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0"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1" w:author="Okot" w:date="2020-03-24T11:31:00Z"/>
          <w:rFonts w:ascii="Times New Roman" w:eastAsiaTheme="minorEastAsia" w:hAnsi="Times New Roman" w:cs="Times New Roman"/>
          <w:b w:val="0"/>
          <w:bCs w:val="0"/>
          <w:noProof/>
          <w:sz w:val="24"/>
          <w:szCs w:val="24"/>
          <w:lang w:eastAsia="pl-PL"/>
          <w:rPrChange w:id="1722" w:author="Okot" w:date="2020-03-24T11:32:00Z">
            <w:rPr>
              <w:ins w:id="1723" w:author="Okot" w:date="2020-03-24T11:31:00Z"/>
              <w:rFonts w:eastAsiaTheme="minorEastAsia" w:cstheme="minorBidi"/>
              <w:b w:val="0"/>
              <w:bCs w:val="0"/>
              <w:noProof/>
              <w:sz w:val="22"/>
              <w:szCs w:val="22"/>
              <w:lang w:eastAsia="pl-PL"/>
            </w:rPr>
          </w:rPrChange>
        </w:rPr>
      </w:pPr>
      <w:ins w:id="1724" w:author="Okot" w:date="2020-03-24T11:31:00Z">
        <w:r w:rsidRPr="008E0CED">
          <w:rPr>
            <w:rStyle w:val="Hipercze"/>
            <w:rFonts w:ascii="Times New Roman" w:eastAsiaTheme="minorEastAsia" w:hAnsi="Times New Roman" w:cs="Times New Roman"/>
            <w:noProof/>
            <w:sz w:val="24"/>
            <w:szCs w:val="24"/>
            <w:rPrChange w:id="172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7"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1" w:author="Okot" w:date="2020-03-24T11:32:00Z">
              <w:rPr>
                <w:noProof/>
                <w:webHidden/>
              </w:rPr>
            </w:rPrChange>
          </w:rPr>
          <w:tab/>
        </w:r>
        <w:r w:rsidRPr="008E0CED">
          <w:rPr>
            <w:rFonts w:ascii="Times New Roman" w:hAnsi="Times New Roman" w:cs="Times New Roman"/>
            <w:noProof/>
            <w:webHidden/>
            <w:sz w:val="24"/>
            <w:szCs w:val="24"/>
            <w:rPrChange w:id="1732" w:author="Okot" w:date="2020-03-24T11:32:00Z">
              <w:rPr>
                <w:noProof/>
                <w:webHidden/>
              </w:rPr>
            </w:rPrChange>
          </w:rPr>
          <w:fldChar w:fldCharType="begin"/>
        </w:r>
        <w:r w:rsidRPr="008E0CED">
          <w:rPr>
            <w:rFonts w:ascii="Times New Roman" w:hAnsi="Times New Roman" w:cs="Times New Roman"/>
            <w:noProof/>
            <w:webHidden/>
            <w:sz w:val="24"/>
            <w:szCs w:val="24"/>
            <w:rPrChange w:id="1733"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5" w:author="Okot" w:date="2020-03-24T11:32:00Z">
            <w:rPr>
              <w:noProof/>
              <w:webHidden/>
            </w:rPr>
          </w:rPrChange>
        </w:rPr>
        <w:fldChar w:fldCharType="separate"/>
      </w:r>
      <w:ins w:id="1736" w:author="Okot" w:date="2020-03-24T11:31:00Z">
        <w:r w:rsidRPr="008E0CED">
          <w:rPr>
            <w:rFonts w:ascii="Times New Roman" w:hAnsi="Times New Roman" w:cs="Times New Roman"/>
            <w:noProof/>
            <w:webHidden/>
            <w:sz w:val="24"/>
            <w:szCs w:val="24"/>
            <w:rPrChange w:id="1737" w:author="Okot" w:date="2020-03-24T11:32:00Z">
              <w:rPr>
                <w:noProof/>
                <w:webHidden/>
              </w:rPr>
            </w:rPrChange>
          </w:rPr>
          <w:t>223</w:t>
        </w:r>
        <w:r w:rsidRPr="008E0CED">
          <w:rPr>
            <w:rFonts w:ascii="Times New Roman" w:hAnsi="Times New Roman" w:cs="Times New Roman"/>
            <w:noProof/>
            <w:webHidden/>
            <w:sz w:val="24"/>
            <w:szCs w:val="24"/>
            <w:rPrChange w:id="17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39"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0" w:author="Okot" w:date="2020-03-24T11:31:00Z"/>
          <w:rFonts w:ascii="Times New Roman" w:eastAsiaTheme="minorEastAsia" w:hAnsi="Times New Roman" w:cs="Times New Roman"/>
          <w:b w:val="0"/>
          <w:bCs w:val="0"/>
          <w:noProof/>
          <w:sz w:val="24"/>
          <w:szCs w:val="24"/>
          <w:lang w:eastAsia="pl-PL"/>
          <w:rPrChange w:id="1741" w:author="Okot" w:date="2020-03-24T11:32:00Z">
            <w:rPr>
              <w:ins w:id="1742" w:author="Okot" w:date="2020-03-24T11:31:00Z"/>
              <w:rFonts w:eastAsiaTheme="minorEastAsia" w:cstheme="minorBidi"/>
              <w:b w:val="0"/>
              <w:bCs w:val="0"/>
              <w:noProof/>
              <w:sz w:val="22"/>
              <w:szCs w:val="22"/>
              <w:lang w:eastAsia="pl-PL"/>
            </w:rPr>
          </w:rPrChange>
        </w:rPr>
      </w:pPr>
      <w:ins w:id="1743" w:author="Okot" w:date="2020-03-24T11:31:00Z">
        <w:r w:rsidRPr="008E0CED">
          <w:rPr>
            <w:rStyle w:val="Hipercze"/>
            <w:rFonts w:ascii="Times New Roman" w:eastAsiaTheme="minorEastAsia" w:hAnsi="Times New Roman" w:cs="Times New Roman"/>
            <w:noProof/>
            <w:sz w:val="24"/>
            <w:szCs w:val="24"/>
            <w:rPrChange w:id="17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6"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0" w:author="Okot" w:date="2020-03-24T11:32:00Z">
              <w:rPr>
                <w:noProof/>
                <w:webHidden/>
              </w:rPr>
            </w:rPrChange>
          </w:rPr>
          <w:tab/>
        </w:r>
        <w:r w:rsidRPr="008E0CED">
          <w:rPr>
            <w:rFonts w:ascii="Times New Roman" w:hAnsi="Times New Roman" w:cs="Times New Roman"/>
            <w:noProof/>
            <w:webHidden/>
            <w:sz w:val="24"/>
            <w:szCs w:val="24"/>
            <w:rPrChange w:id="1751" w:author="Okot" w:date="2020-03-24T11:32:00Z">
              <w:rPr>
                <w:noProof/>
                <w:webHidden/>
              </w:rPr>
            </w:rPrChange>
          </w:rPr>
          <w:fldChar w:fldCharType="begin"/>
        </w:r>
        <w:r w:rsidRPr="008E0CED">
          <w:rPr>
            <w:rFonts w:ascii="Times New Roman" w:hAnsi="Times New Roman" w:cs="Times New Roman"/>
            <w:noProof/>
            <w:webHidden/>
            <w:sz w:val="24"/>
            <w:szCs w:val="24"/>
            <w:rPrChange w:id="1752"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4" w:author="Okot" w:date="2020-03-24T11:32:00Z">
            <w:rPr>
              <w:noProof/>
              <w:webHidden/>
            </w:rPr>
          </w:rPrChange>
        </w:rPr>
        <w:fldChar w:fldCharType="separate"/>
      </w:r>
      <w:ins w:id="1755" w:author="Okot" w:date="2020-03-24T11:31:00Z">
        <w:r w:rsidRPr="008E0CED">
          <w:rPr>
            <w:rFonts w:ascii="Times New Roman" w:hAnsi="Times New Roman" w:cs="Times New Roman"/>
            <w:noProof/>
            <w:webHidden/>
            <w:sz w:val="24"/>
            <w:szCs w:val="24"/>
            <w:rPrChange w:id="1756" w:author="Okot" w:date="2020-03-24T11:32:00Z">
              <w:rPr>
                <w:noProof/>
                <w:webHidden/>
              </w:rPr>
            </w:rPrChange>
          </w:rPr>
          <w:t>224</w:t>
        </w:r>
        <w:r w:rsidRPr="008E0CED">
          <w:rPr>
            <w:rFonts w:ascii="Times New Roman" w:hAnsi="Times New Roman" w:cs="Times New Roman"/>
            <w:noProof/>
            <w:webHidden/>
            <w:sz w:val="24"/>
            <w:szCs w:val="24"/>
            <w:rPrChange w:id="1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8"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59" w:author="Okot" w:date="2020-03-24T11:31:00Z"/>
          <w:rFonts w:ascii="Times New Roman" w:eastAsiaTheme="minorEastAsia" w:hAnsi="Times New Roman" w:cs="Times New Roman"/>
          <w:b w:val="0"/>
          <w:bCs w:val="0"/>
          <w:noProof/>
          <w:sz w:val="24"/>
          <w:szCs w:val="24"/>
          <w:lang w:eastAsia="pl-PL"/>
          <w:rPrChange w:id="1760" w:author="Okot" w:date="2020-03-24T11:32:00Z">
            <w:rPr>
              <w:ins w:id="1761" w:author="Okot" w:date="2020-03-24T11:31:00Z"/>
              <w:rFonts w:eastAsiaTheme="minorEastAsia" w:cstheme="minorBidi"/>
              <w:b w:val="0"/>
              <w:bCs w:val="0"/>
              <w:noProof/>
              <w:sz w:val="22"/>
              <w:szCs w:val="22"/>
              <w:lang w:eastAsia="pl-PL"/>
            </w:rPr>
          </w:rPrChange>
        </w:rPr>
      </w:pPr>
      <w:ins w:id="1762" w:author="Okot" w:date="2020-03-24T11:31:00Z">
        <w:r w:rsidRPr="008E0CED">
          <w:rPr>
            <w:rStyle w:val="Hipercze"/>
            <w:rFonts w:ascii="Times New Roman" w:eastAsiaTheme="minorEastAsia" w:hAnsi="Times New Roman" w:cs="Times New Roman"/>
            <w:noProof/>
            <w:sz w:val="24"/>
            <w:szCs w:val="24"/>
            <w:rPrChange w:id="1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5"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69" w:author="Okot" w:date="2020-03-24T11:32:00Z">
              <w:rPr>
                <w:noProof/>
                <w:webHidden/>
              </w:rPr>
            </w:rPrChange>
          </w:rPr>
          <w:tab/>
        </w:r>
        <w:r w:rsidRPr="008E0CED">
          <w:rPr>
            <w:rFonts w:ascii="Times New Roman" w:hAnsi="Times New Roman" w:cs="Times New Roman"/>
            <w:noProof/>
            <w:webHidden/>
            <w:sz w:val="24"/>
            <w:szCs w:val="24"/>
            <w:rPrChange w:id="1770" w:author="Okot" w:date="2020-03-24T11:32:00Z">
              <w:rPr>
                <w:noProof/>
                <w:webHidden/>
              </w:rPr>
            </w:rPrChange>
          </w:rPr>
          <w:fldChar w:fldCharType="begin"/>
        </w:r>
        <w:r w:rsidRPr="008E0CED">
          <w:rPr>
            <w:rFonts w:ascii="Times New Roman" w:hAnsi="Times New Roman" w:cs="Times New Roman"/>
            <w:noProof/>
            <w:webHidden/>
            <w:sz w:val="24"/>
            <w:szCs w:val="24"/>
            <w:rPrChange w:id="1771"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3" w:author="Okot" w:date="2020-03-24T11:32:00Z">
            <w:rPr>
              <w:noProof/>
              <w:webHidden/>
            </w:rPr>
          </w:rPrChange>
        </w:rPr>
        <w:fldChar w:fldCharType="separate"/>
      </w:r>
      <w:ins w:id="1774" w:author="Okot" w:date="2020-03-24T11:31:00Z">
        <w:r w:rsidRPr="008E0CED">
          <w:rPr>
            <w:rFonts w:ascii="Times New Roman" w:hAnsi="Times New Roman" w:cs="Times New Roman"/>
            <w:noProof/>
            <w:webHidden/>
            <w:sz w:val="24"/>
            <w:szCs w:val="24"/>
            <w:rPrChange w:id="1775" w:author="Okot" w:date="2020-03-24T11:32:00Z">
              <w:rPr>
                <w:noProof/>
                <w:webHidden/>
              </w:rPr>
            </w:rPrChange>
          </w:rPr>
          <w:t>232</w:t>
        </w:r>
        <w:r w:rsidRPr="008E0CED">
          <w:rPr>
            <w:rFonts w:ascii="Times New Roman" w:hAnsi="Times New Roman" w:cs="Times New Roman"/>
            <w:noProof/>
            <w:webHidden/>
            <w:sz w:val="24"/>
            <w:szCs w:val="24"/>
            <w:rPrChange w:id="1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7"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8" w:author="Okot" w:date="2020-03-24T11:31:00Z"/>
          <w:rFonts w:ascii="Times New Roman" w:eastAsiaTheme="minorEastAsia" w:hAnsi="Times New Roman" w:cs="Times New Roman"/>
          <w:b w:val="0"/>
          <w:bCs w:val="0"/>
          <w:noProof/>
          <w:sz w:val="24"/>
          <w:szCs w:val="24"/>
          <w:lang w:eastAsia="pl-PL"/>
          <w:rPrChange w:id="1779" w:author="Okot" w:date="2020-03-24T11:32:00Z">
            <w:rPr>
              <w:ins w:id="1780" w:author="Okot" w:date="2020-03-24T11:31:00Z"/>
              <w:rFonts w:eastAsiaTheme="minorEastAsia" w:cstheme="minorBidi"/>
              <w:b w:val="0"/>
              <w:bCs w:val="0"/>
              <w:noProof/>
              <w:sz w:val="22"/>
              <w:szCs w:val="22"/>
              <w:lang w:eastAsia="pl-PL"/>
            </w:rPr>
          </w:rPrChange>
        </w:rPr>
      </w:pPr>
      <w:ins w:id="1781" w:author="Okot" w:date="2020-03-24T11:31:00Z">
        <w:r w:rsidRPr="008E0CED">
          <w:rPr>
            <w:rStyle w:val="Hipercze"/>
            <w:rFonts w:ascii="Times New Roman" w:eastAsiaTheme="minorEastAsia" w:hAnsi="Times New Roman" w:cs="Times New Roman"/>
            <w:noProof/>
            <w:sz w:val="24"/>
            <w:szCs w:val="24"/>
            <w:rPrChange w:id="1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4"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8" w:author="Okot" w:date="2020-03-24T11:32:00Z">
              <w:rPr>
                <w:noProof/>
                <w:webHidden/>
              </w:rPr>
            </w:rPrChange>
          </w:rPr>
          <w:tab/>
        </w:r>
        <w:r w:rsidRPr="008E0CED">
          <w:rPr>
            <w:rFonts w:ascii="Times New Roman" w:hAnsi="Times New Roman" w:cs="Times New Roman"/>
            <w:noProof/>
            <w:webHidden/>
            <w:sz w:val="24"/>
            <w:szCs w:val="24"/>
            <w:rPrChange w:id="1789" w:author="Okot" w:date="2020-03-24T11:32:00Z">
              <w:rPr>
                <w:noProof/>
                <w:webHidden/>
              </w:rPr>
            </w:rPrChange>
          </w:rPr>
          <w:fldChar w:fldCharType="begin"/>
        </w:r>
        <w:r w:rsidRPr="008E0CED">
          <w:rPr>
            <w:rFonts w:ascii="Times New Roman" w:hAnsi="Times New Roman" w:cs="Times New Roman"/>
            <w:noProof/>
            <w:webHidden/>
            <w:sz w:val="24"/>
            <w:szCs w:val="24"/>
            <w:rPrChange w:id="1790"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2" w:author="Okot" w:date="2020-03-24T11:32:00Z">
            <w:rPr>
              <w:noProof/>
              <w:webHidden/>
            </w:rPr>
          </w:rPrChange>
        </w:rPr>
        <w:fldChar w:fldCharType="separate"/>
      </w:r>
      <w:ins w:id="1793" w:author="Okot" w:date="2020-03-24T11:31:00Z">
        <w:r w:rsidRPr="008E0CED">
          <w:rPr>
            <w:rFonts w:ascii="Times New Roman" w:hAnsi="Times New Roman" w:cs="Times New Roman"/>
            <w:noProof/>
            <w:webHidden/>
            <w:sz w:val="24"/>
            <w:szCs w:val="24"/>
            <w:rPrChange w:id="1794" w:author="Okot" w:date="2020-03-24T11:32:00Z">
              <w:rPr>
                <w:noProof/>
                <w:webHidden/>
              </w:rPr>
            </w:rPrChange>
          </w:rPr>
          <w:t>237</w:t>
        </w:r>
        <w:r w:rsidRPr="008E0CED">
          <w:rPr>
            <w:rFonts w:ascii="Times New Roman" w:hAnsi="Times New Roman" w:cs="Times New Roman"/>
            <w:noProof/>
            <w:webHidden/>
            <w:sz w:val="24"/>
            <w:szCs w:val="24"/>
            <w:rPrChange w:id="1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6"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7" w:author="Okot" w:date="2020-03-24T11:31:00Z"/>
          <w:rFonts w:ascii="Times New Roman" w:eastAsiaTheme="minorEastAsia" w:hAnsi="Times New Roman" w:cs="Times New Roman"/>
          <w:b w:val="0"/>
          <w:bCs w:val="0"/>
          <w:noProof/>
          <w:sz w:val="24"/>
          <w:szCs w:val="24"/>
          <w:lang w:eastAsia="pl-PL"/>
          <w:rPrChange w:id="1798" w:author="Okot" w:date="2020-03-24T11:32:00Z">
            <w:rPr>
              <w:ins w:id="1799" w:author="Okot" w:date="2020-03-24T11:31:00Z"/>
              <w:rFonts w:eastAsiaTheme="minorEastAsia" w:cstheme="minorBidi"/>
              <w:b w:val="0"/>
              <w:bCs w:val="0"/>
              <w:noProof/>
              <w:sz w:val="22"/>
              <w:szCs w:val="22"/>
              <w:lang w:eastAsia="pl-PL"/>
            </w:rPr>
          </w:rPrChange>
        </w:rPr>
      </w:pPr>
      <w:ins w:id="1800" w:author="Okot" w:date="2020-03-24T11:31:00Z">
        <w:r w:rsidRPr="008E0CED">
          <w:rPr>
            <w:rStyle w:val="Hipercze"/>
            <w:rFonts w:ascii="Times New Roman" w:eastAsiaTheme="minorEastAsia" w:hAnsi="Times New Roman" w:cs="Times New Roman"/>
            <w:noProof/>
            <w:sz w:val="24"/>
            <w:szCs w:val="24"/>
            <w:rPrChange w:id="1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3"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7" w:author="Okot" w:date="2020-03-24T11:32:00Z">
              <w:rPr>
                <w:noProof/>
                <w:webHidden/>
              </w:rPr>
            </w:rPrChange>
          </w:rPr>
          <w:tab/>
        </w:r>
        <w:r w:rsidRPr="008E0CED">
          <w:rPr>
            <w:rFonts w:ascii="Times New Roman" w:hAnsi="Times New Roman" w:cs="Times New Roman"/>
            <w:noProof/>
            <w:webHidden/>
            <w:sz w:val="24"/>
            <w:szCs w:val="24"/>
            <w:rPrChange w:id="1808" w:author="Okot" w:date="2020-03-24T11:32:00Z">
              <w:rPr>
                <w:noProof/>
                <w:webHidden/>
              </w:rPr>
            </w:rPrChange>
          </w:rPr>
          <w:fldChar w:fldCharType="begin"/>
        </w:r>
        <w:r w:rsidRPr="008E0CED">
          <w:rPr>
            <w:rFonts w:ascii="Times New Roman" w:hAnsi="Times New Roman" w:cs="Times New Roman"/>
            <w:noProof/>
            <w:webHidden/>
            <w:sz w:val="24"/>
            <w:szCs w:val="24"/>
            <w:rPrChange w:id="1809"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1" w:author="Okot" w:date="2020-03-24T11:32:00Z">
            <w:rPr>
              <w:noProof/>
              <w:webHidden/>
            </w:rPr>
          </w:rPrChange>
        </w:rPr>
        <w:fldChar w:fldCharType="separate"/>
      </w:r>
      <w:ins w:id="1812" w:author="Okot" w:date="2020-03-24T11:31:00Z">
        <w:r w:rsidRPr="008E0CED">
          <w:rPr>
            <w:rFonts w:ascii="Times New Roman" w:hAnsi="Times New Roman" w:cs="Times New Roman"/>
            <w:noProof/>
            <w:webHidden/>
            <w:sz w:val="24"/>
            <w:szCs w:val="24"/>
            <w:rPrChange w:id="1813" w:author="Okot" w:date="2020-03-24T11:32:00Z">
              <w:rPr>
                <w:noProof/>
                <w:webHidden/>
              </w:rPr>
            </w:rPrChange>
          </w:rPr>
          <w:t>237</w:t>
        </w:r>
        <w:r w:rsidRPr="008E0CED">
          <w:rPr>
            <w:rFonts w:ascii="Times New Roman" w:hAnsi="Times New Roman" w:cs="Times New Roman"/>
            <w:noProof/>
            <w:webHidden/>
            <w:sz w:val="24"/>
            <w:szCs w:val="24"/>
            <w:rPrChange w:id="1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5"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6" w:author="Okot" w:date="2020-03-24T11:31:00Z"/>
          <w:rFonts w:ascii="Times New Roman" w:eastAsiaTheme="minorEastAsia" w:hAnsi="Times New Roman" w:cs="Times New Roman"/>
          <w:b w:val="0"/>
          <w:bCs w:val="0"/>
          <w:noProof/>
          <w:sz w:val="24"/>
          <w:szCs w:val="24"/>
          <w:lang w:eastAsia="pl-PL"/>
          <w:rPrChange w:id="1817" w:author="Okot" w:date="2020-03-24T11:32:00Z">
            <w:rPr>
              <w:ins w:id="1818" w:author="Okot" w:date="2020-03-24T11:31:00Z"/>
              <w:rFonts w:eastAsiaTheme="minorEastAsia" w:cstheme="minorBidi"/>
              <w:b w:val="0"/>
              <w:bCs w:val="0"/>
              <w:noProof/>
              <w:sz w:val="22"/>
              <w:szCs w:val="22"/>
              <w:lang w:eastAsia="pl-PL"/>
            </w:rPr>
          </w:rPrChange>
        </w:rPr>
      </w:pPr>
      <w:ins w:id="1819" w:author="Okot" w:date="2020-03-24T11:31:00Z">
        <w:r w:rsidRPr="008E0CED">
          <w:rPr>
            <w:rStyle w:val="Hipercze"/>
            <w:rFonts w:ascii="Times New Roman" w:eastAsiaTheme="minorEastAsia" w:hAnsi="Times New Roman" w:cs="Times New Roman"/>
            <w:noProof/>
            <w:sz w:val="24"/>
            <w:szCs w:val="24"/>
            <w:rPrChange w:id="1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2"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6" w:author="Okot" w:date="2020-03-24T11:32:00Z">
              <w:rPr>
                <w:noProof/>
                <w:webHidden/>
              </w:rPr>
            </w:rPrChange>
          </w:rPr>
          <w:tab/>
        </w:r>
        <w:r w:rsidRPr="008E0CED">
          <w:rPr>
            <w:rFonts w:ascii="Times New Roman" w:hAnsi="Times New Roman" w:cs="Times New Roman"/>
            <w:noProof/>
            <w:webHidden/>
            <w:sz w:val="24"/>
            <w:szCs w:val="24"/>
            <w:rPrChange w:id="1827" w:author="Okot" w:date="2020-03-24T11:32:00Z">
              <w:rPr>
                <w:noProof/>
                <w:webHidden/>
              </w:rPr>
            </w:rPrChange>
          </w:rPr>
          <w:fldChar w:fldCharType="begin"/>
        </w:r>
        <w:r w:rsidRPr="008E0CED">
          <w:rPr>
            <w:rFonts w:ascii="Times New Roman" w:hAnsi="Times New Roman" w:cs="Times New Roman"/>
            <w:noProof/>
            <w:webHidden/>
            <w:sz w:val="24"/>
            <w:szCs w:val="24"/>
            <w:rPrChange w:id="1828"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0" w:author="Okot" w:date="2020-03-24T11:32:00Z">
            <w:rPr>
              <w:noProof/>
              <w:webHidden/>
            </w:rPr>
          </w:rPrChange>
        </w:rPr>
        <w:fldChar w:fldCharType="separate"/>
      </w:r>
      <w:ins w:id="1831" w:author="Okot" w:date="2020-03-24T11:31:00Z">
        <w:r w:rsidRPr="008E0CED">
          <w:rPr>
            <w:rFonts w:ascii="Times New Roman" w:hAnsi="Times New Roman" w:cs="Times New Roman"/>
            <w:noProof/>
            <w:webHidden/>
            <w:sz w:val="24"/>
            <w:szCs w:val="24"/>
            <w:rPrChange w:id="1832" w:author="Okot" w:date="2020-03-24T11:32:00Z">
              <w:rPr>
                <w:noProof/>
                <w:webHidden/>
              </w:rPr>
            </w:rPrChange>
          </w:rPr>
          <w:t>239</w:t>
        </w:r>
        <w:r w:rsidRPr="008E0CED">
          <w:rPr>
            <w:rFonts w:ascii="Times New Roman" w:hAnsi="Times New Roman" w:cs="Times New Roman"/>
            <w:noProof/>
            <w:webHidden/>
            <w:sz w:val="24"/>
            <w:szCs w:val="24"/>
            <w:rPrChange w:id="1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4"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5" w:author="Okot" w:date="2020-03-24T11:31:00Z"/>
          <w:rFonts w:ascii="Times New Roman" w:eastAsiaTheme="minorEastAsia" w:hAnsi="Times New Roman" w:cs="Times New Roman"/>
          <w:b w:val="0"/>
          <w:bCs w:val="0"/>
          <w:noProof/>
          <w:sz w:val="24"/>
          <w:szCs w:val="24"/>
          <w:lang w:eastAsia="pl-PL"/>
          <w:rPrChange w:id="1836" w:author="Okot" w:date="2020-03-24T11:32:00Z">
            <w:rPr>
              <w:ins w:id="1837" w:author="Okot" w:date="2020-03-24T11:31:00Z"/>
              <w:rFonts w:eastAsiaTheme="minorEastAsia" w:cstheme="minorBidi"/>
              <w:b w:val="0"/>
              <w:bCs w:val="0"/>
              <w:noProof/>
              <w:sz w:val="22"/>
              <w:szCs w:val="22"/>
              <w:lang w:eastAsia="pl-PL"/>
            </w:rPr>
          </w:rPrChange>
        </w:rPr>
      </w:pPr>
      <w:ins w:id="1838" w:author="Okot" w:date="2020-03-24T11:31:00Z">
        <w:r w:rsidRPr="008E0CED">
          <w:rPr>
            <w:rStyle w:val="Hipercze"/>
            <w:rFonts w:ascii="Times New Roman" w:eastAsiaTheme="minorEastAsia" w:hAnsi="Times New Roman" w:cs="Times New Roman"/>
            <w:noProof/>
            <w:sz w:val="24"/>
            <w:szCs w:val="24"/>
            <w:rPrChange w:id="1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1"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5" w:author="Okot" w:date="2020-03-24T11:32:00Z">
              <w:rPr>
                <w:noProof/>
                <w:webHidden/>
              </w:rPr>
            </w:rPrChange>
          </w:rPr>
          <w:tab/>
        </w:r>
        <w:r w:rsidRPr="008E0CED">
          <w:rPr>
            <w:rFonts w:ascii="Times New Roman" w:hAnsi="Times New Roman" w:cs="Times New Roman"/>
            <w:noProof/>
            <w:webHidden/>
            <w:sz w:val="24"/>
            <w:szCs w:val="24"/>
            <w:rPrChange w:id="1846" w:author="Okot" w:date="2020-03-24T11:32:00Z">
              <w:rPr>
                <w:noProof/>
                <w:webHidden/>
              </w:rPr>
            </w:rPrChange>
          </w:rPr>
          <w:fldChar w:fldCharType="begin"/>
        </w:r>
        <w:r w:rsidRPr="008E0CED">
          <w:rPr>
            <w:rFonts w:ascii="Times New Roman" w:hAnsi="Times New Roman" w:cs="Times New Roman"/>
            <w:noProof/>
            <w:webHidden/>
            <w:sz w:val="24"/>
            <w:szCs w:val="24"/>
            <w:rPrChange w:id="1847"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49" w:author="Okot" w:date="2020-03-24T11:32:00Z">
            <w:rPr>
              <w:noProof/>
              <w:webHidden/>
            </w:rPr>
          </w:rPrChange>
        </w:rPr>
        <w:fldChar w:fldCharType="separate"/>
      </w:r>
      <w:ins w:id="1850" w:author="Okot" w:date="2020-03-24T11:31:00Z">
        <w:r w:rsidRPr="008E0CED">
          <w:rPr>
            <w:rFonts w:ascii="Times New Roman" w:hAnsi="Times New Roman" w:cs="Times New Roman"/>
            <w:noProof/>
            <w:webHidden/>
            <w:sz w:val="24"/>
            <w:szCs w:val="24"/>
            <w:rPrChange w:id="1851" w:author="Okot" w:date="2020-03-24T11:32:00Z">
              <w:rPr>
                <w:noProof/>
                <w:webHidden/>
              </w:rPr>
            </w:rPrChange>
          </w:rPr>
          <w:t>241</w:t>
        </w:r>
        <w:r w:rsidRPr="008E0CED">
          <w:rPr>
            <w:rFonts w:ascii="Times New Roman" w:hAnsi="Times New Roman" w:cs="Times New Roman"/>
            <w:noProof/>
            <w:webHidden/>
            <w:sz w:val="24"/>
            <w:szCs w:val="24"/>
            <w:rPrChange w:id="1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3"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4" w:author="Okot" w:date="2020-03-24T11:31:00Z"/>
          <w:rFonts w:ascii="Times New Roman" w:eastAsiaTheme="minorEastAsia" w:hAnsi="Times New Roman" w:cs="Times New Roman"/>
          <w:b w:val="0"/>
          <w:bCs w:val="0"/>
          <w:noProof/>
          <w:sz w:val="24"/>
          <w:szCs w:val="24"/>
          <w:lang w:eastAsia="pl-PL"/>
          <w:rPrChange w:id="1855" w:author="Okot" w:date="2020-03-24T11:32:00Z">
            <w:rPr>
              <w:ins w:id="1856" w:author="Okot" w:date="2020-03-24T11:31:00Z"/>
              <w:rFonts w:eastAsiaTheme="minorEastAsia" w:cstheme="minorBidi"/>
              <w:b w:val="0"/>
              <w:bCs w:val="0"/>
              <w:noProof/>
              <w:sz w:val="22"/>
              <w:szCs w:val="22"/>
              <w:lang w:eastAsia="pl-PL"/>
            </w:rPr>
          </w:rPrChange>
        </w:rPr>
      </w:pPr>
      <w:ins w:id="1857" w:author="Okot" w:date="2020-03-24T11:31:00Z">
        <w:r w:rsidRPr="008E0CED">
          <w:rPr>
            <w:rStyle w:val="Hipercze"/>
            <w:rFonts w:ascii="Times New Roman" w:eastAsiaTheme="minorEastAsia" w:hAnsi="Times New Roman" w:cs="Times New Roman"/>
            <w:noProof/>
            <w:sz w:val="24"/>
            <w:szCs w:val="24"/>
            <w:rPrChange w:id="1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0"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4" w:author="Okot" w:date="2020-03-24T11:32:00Z">
              <w:rPr>
                <w:noProof/>
                <w:webHidden/>
              </w:rPr>
            </w:rPrChange>
          </w:rPr>
          <w:tab/>
        </w:r>
        <w:r w:rsidRPr="008E0CED">
          <w:rPr>
            <w:rFonts w:ascii="Times New Roman" w:hAnsi="Times New Roman" w:cs="Times New Roman"/>
            <w:noProof/>
            <w:webHidden/>
            <w:sz w:val="24"/>
            <w:szCs w:val="24"/>
            <w:rPrChange w:id="1865" w:author="Okot" w:date="2020-03-24T11:32:00Z">
              <w:rPr>
                <w:noProof/>
                <w:webHidden/>
              </w:rPr>
            </w:rPrChange>
          </w:rPr>
          <w:fldChar w:fldCharType="begin"/>
        </w:r>
        <w:r w:rsidRPr="008E0CED">
          <w:rPr>
            <w:rFonts w:ascii="Times New Roman" w:hAnsi="Times New Roman" w:cs="Times New Roman"/>
            <w:noProof/>
            <w:webHidden/>
            <w:sz w:val="24"/>
            <w:szCs w:val="24"/>
            <w:rPrChange w:id="1866"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8" w:author="Okot" w:date="2020-03-24T11:32:00Z">
            <w:rPr>
              <w:noProof/>
              <w:webHidden/>
            </w:rPr>
          </w:rPrChange>
        </w:rPr>
        <w:fldChar w:fldCharType="separate"/>
      </w:r>
      <w:ins w:id="1869" w:author="Okot" w:date="2020-03-24T11:31:00Z">
        <w:r w:rsidRPr="008E0CED">
          <w:rPr>
            <w:rFonts w:ascii="Times New Roman" w:hAnsi="Times New Roman" w:cs="Times New Roman"/>
            <w:noProof/>
            <w:webHidden/>
            <w:sz w:val="24"/>
            <w:szCs w:val="24"/>
            <w:rPrChange w:id="1870" w:author="Okot" w:date="2020-03-24T11:32:00Z">
              <w:rPr>
                <w:noProof/>
                <w:webHidden/>
              </w:rPr>
            </w:rPrChange>
          </w:rPr>
          <w:t>242</w:t>
        </w:r>
        <w:r w:rsidRPr="008E0CED">
          <w:rPr>
            <w:rFonts w:ascii="Times New Roman" w:hAnsi="Times New Roman" w:cs="Times New Roman"/>
            <w:noProof/>
            <w:webHidden/>
            <w:sz w:val="24"/>
            <w:szCs w:val="24"/>
            <w:rPrChange w:id="1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2"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3" w:author="Okot" w:date="2020-03-24T11:31:00Z"/>
          <w:rFonts w:ascii="Times New Roman" w:eastAsiaTheme="minorEastAsia" w:hAnsi="Times New Roman" w:cs="Times New Roman"/>
          <w:b w:val="0"/>
          <w:bCs w:val="0"/>
          <w:noProof/>
          <w:sz w:val="24"/>
          <w:szCs w:val="24"/>
          <w:lang w:eastAsia="pl-PL"/>
          <w:rPrChange w:id="1874" w:author="Okot" w:date="2020-03-24T11:32:00Z">
            <w:rPr>
              <w:ins w:id="1875" w:author="Okot" w:date="2020-03-24T11:31:00Z"/>
              <w:rFonts w:eastAsiaTheme="minorEastAsia" w:cstheme="minorBidi"/>
              <w:b w:val="0"/>
              <w:bCs w:val="0"/>
              <w:noProof/>
              <w:sz w:val="22"/>
              <w:szCs w:val="22"/>
              <w:lang w:eastAsia="pl-PL"/>
            </w:rPr>
          </w:rPrChange>
        </w:rPr>
      </w:pPr>
      <w:ins w:id="1876" w:author="Okot" w:date="2020-03-24T11:31:00Z">
        <w:r w:rsidRPr="008E0CED">
          <w:rPr>
            <w:rStyle w:val="Hipercze"/>
            <w:rFonts w:ascii="Times New Roman" w:eastAsiaTheme="minorEastAsia" w:hAnsi="Times New Roman" w:cs="Times New Roman"/>
            <w:noProof/>
            <w:sz w:val="24"/>
            <w:szCs w:val="24"/>
            <w:rPrChange w:id="1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79"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3" w:author="Okot" w:date="2020-03-24T11:32:00Z">
              <w:rPr>
                <w:noProof/>
                <w:webHidden/>
              </w:rPr>
            </w:rPrChange>
          </w:rPr>
          <w:tab/>
        </w:r>
        <w:r w:rsidRPr="008E0CED">
          <w:rPr>
            <w:rFonts w:ascii="Times New Roman" w:hAnsi="Times New Roman" w:cs="Times New Roman"/>
            <w:noProof/>
            <w:webHidden/>
            <w:sz w:val="24"/>
            <w:szCs w:val="24"/>
            <w:rPrChange w:id="1884" w:author="Okot" w:date="2020-03-24T11:32:00Z">
              <w:rPr>
                <w:noProof/>
                <w:webHidden/>
              </w:rPr>
            </w:rPrChange>
          </w:rPr>
          <w:fldChar w:fldCharType="begin"/>
        </w:r>
        <w:r w:rsidRPr="008E0CED">
          <w:rPr>
            <w:rFonts w:ascii="Times New Roman" w:hAnsi="Times New Roman" w:cs="Times New Roman"/>
            <w:noProof/>
            <w:webHidden/>
            <w:sz w:val="24"/>
            <w:szCs w:val="24"/>
            <w:rPrChange w:id="1885"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7" w:author="Okot" w:date="2020-03-24T11:32:00Z">
            <w:rPr>
              <w:noProof/>
              <w:webHidden/>
            </w:rPr>
          </w:rPrChange>
        </w:rPr>
        <w:fldChar w:fldCharType="separate"/>
      </w:r>
      <w:ins w:id="1888" w:author="Okot" w:date="2020-03-24T11:31:00Z">
        <w:r w:rsidRPr="008E0CED">
          <w:rPr>
            <w:rFonts w:ascii="Times New Roman" w:hAnsi="Times New Roman" w:cs="Times New Roman"/>
            <w:noProof/>
            <w:webHidden/>
            <w:sz w:val="24"/>
            <w:szCs w:val="24"/>
            <w:rPrChange w:id="1889" w:author="Okot" w:date="2020-03-24T11:32:00Z">
              <w:rPr>
                <w:noProof/>
                <w:webHidden/>
              </w:rPr>
            </w:rPrChange>
          </w:rPr>
          <w:t>243</w:t>
        </w:r>
        <w:r w:rsidRPr="008E0CED">
          <w:rPr>
            <w:rFonts w:ascii="Times New Roman" w:hAnsi="Times New Roman" w:cs="Times New Roman"/>
            <w:noProof/>
            <w:webHidden/>
            <w:sz w:val="24"/>
            <w:szCs w:val="24"/>
            <w:rPrChange w:id="1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1"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2" w:author="Okot" w:date="2020-03-24T11:31:00Z"/>
          <w:rFonts w:ascii="Times New Roman" w:eastAsiaTheme="minorEastAsia" w:hAnsi="Times New Roman" w:cs="Times New Roman"/>
          <w:b w:val="0"/>
          <w:bCs w:val="0"/>
          <w:noProof/>
          <w:sz w:val="24"/>
          <w:szCs w:val="24"/>
          <w:lang w:eastAsia="pl-PL"/>
          <w:rPrChange w:id="1893" w:author="Okot" w:date="2020-03-24T11:32:00Z">
            <w:rPr>
              <w:ins w:id="1894" w:author="Okot" w:date="2020-03-24T11:31:00Z"/>
              <w:rFonts w:eastAsiaTheme="minorEastAsia" w:cstheme="minorBidi"/>
              <w:b w:val="0"/>
              <w:bCs w:val="0"/>
              <w:noProof/>
              <w:sz w:val="22"/>
              <w:szCs w:val="22"/>
              <w:lang w:eastAsia="pl-PL"/>
            </w:rPr>
          </w:rPrChange>
        </w:rPr>
      </w:pPr>
      <w:ins w:id="1895" w:author="Okot" w:date="2020-03-24T11:31:00Z">
        <w:r w:rsidRPr="008E0CED">
          <w:rPr>
            <w:rStyle w:val="Hipercze"/>
            <w:rFonts w:ascii="Times New Roman" w:eastAsiaTheme="minorEastAsia" w:hAnsi="Times New Roman" w:cs="Times New Roman"/>
            <w:noProof/>
            <w:sz w:val="24"/>
            <w:szCs w:val="24"/>
            <w:rPrChange w:id="1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8"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2" w:author="Okot" w:date="2020-03-24T11:32:00Z">
              <w:rPr>
                <w:noProof/>
                <w:webHidden/>
              </w:rPr>
            </w:rPrChange>
          </w:rPr>
          <w:tab/>
        </w:r>
        <w:r w:rsidRPr="008E0CED">
          <w:rPr>
            <w:rFonts w:ascii="Times New Roman" w:hAnsi="Times New Roman" w:cs="Times New Roman"/>
            <w:noProof/>
            <w:webHidden/>
            <w:sz w:val="24"/>
            <w:szCs w:val="24"/>
            <w:rPrChange w:id="1903" w:author="Okot" w:date="2020-03-24T11:32:00Z">
              <w:rPr>
                <w:noProof/>
                <w:webHidden/>
              </w:rPr>
            </w:rPrChange>
          </w:rPr>
          <w:fldChar w:fldCharType="begin"/>
        </w:r>
        <w:r w:rsidRPr="008E0CED">
          <w:rPr>
            <w:rFonts w:ascii="Times New Roman" w:hAnsi="Times New Roman" w:cs="Times New Roman"/>
            <w:noProof/>
            <w:webHidden/>
            <w:sz w:val="24"/>
            <w:szCs w:val="24"/>
            <w:rPrChange w:id="1904"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6" w:author="Okot" w:date="2020-03-24T11:32:00Z">
            <w:rPr>
              <w:noProof/>
              <w:webHidden/>
            </w:rPr>
          </w:rPrChange>
        </w:rPr>
        <w:fldChar w:fldCharType="separate"/>
      </w:r>
      <w:ins w:id="1907" w:author="Okot" w:date="2020-03-24T11:31:00Z">
        <w:r w:rsidRPr="008E0CED">
          <w:rPr>
            <w:rFonts w:ascii="Times New Roman" w:hAnsi="Times New Roman" w:cs="Times New Roman"/>
            <w:noProof/>
            <w:webHidden/>
            <w:sz w:val="24"/>
            <w:szCs w:val="24"/>
            <w:rPrChange w:id="1908" w:author="Okot" w:date="2020-03-24T11:32:00Z">
              <w:rPr>
                <w:noProof/>
                <w:webHidden/>
              </w:rPr>
            </w:rPrChange>
          </w:rPr>
          <w:t>243</w:t>
        </w:r>
        <w:r w:rsidRPr="008E0CED">
          <w:rPr>
            <w:rFonts w:ascii="Times New Roman" w:hAnsi="Times New Roman" w:cs="Times New Roman"/>
            <w:noProof/>
            <w:webHidden/>
            <w:sz w:val="24"/>
            <w:szCs w:val="24"/>
            <w:rPrChange w:id="19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0"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1" w:author="Okot" w:date="2020-03-24T11:31:00Z"/>
          <w:rFonts w:ascii="Times New Roman" w:eastAsiaTheme="minorEastAsia" w:hAnsi="Times New Roman" w:cs="Times New Roman"/>
          <w:b w:val="0"/>
          <w:bCs w:val="0"/>
          <w:noProof/>
          <w:sz w:val="24"/>
          <w:szCs w:val="24"/>
          <w:lang w:eastAsia="pl-PL"/>
          <w:rPrChange w:id="1912" w:author="Okot" w:date="2020-03-24T11:32:00Z">
            <w:rPr>
              <w:ins w:id="1913" w:author="Okot" w:date="2020-03-24T11:31:00Z"/>
              <w:rFonts w:eastAsiaTheme="minorEastAsia" w:cstheme="minorBidi"/>
              <w:b w:val="0"/>
              <w:bCs w:val="0"/>
              <w:noProof/>
              <w:sz w:val="22"/>
              <w:szCs w:val="22"/>
              <w:lang w:eastAsia="pl-PL"/>
            </w:rPr>
          </w:rPrChange>
        </w:rPr>
      </w:pPr>
      <w:ins w:id="1914" w:author="Okot" w:date="2020-03-24T11:31:00Z">
        <w:r w:rsidRPr="008E0CED">
          <w:rPr>
            <w:rStyle w:val="Hipercze"/>
            <w:rFonts w:ascii="Times New Roman" w:eastAsiaTheme="minorEastAsia" w:hAnsi="Times New Roman" w:cs="Times New Roman"/>
            <w:noProof/>
            <w:sz w:val="24"/>
            <w:szCs w:val="24"/>
            <w:rPrChange w:id="19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7"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1" w:author="Okot" w:date="2020-03-24T11:32:00Z">
              <w:rPr>
                <w:noProof/>
                <w:webHidden/>
              </w:rPr>
            </w:rPrChange>
          </w:rPr>
          <w:tab/>
        </w:r>
        <w:r w:rsidRPr="008E0CED">
          <w:rPr>
            <w:rFonts w:ascii="Times New Roman" w:hAnsi="Times New Roman" w:cs="Times New Roman"/>
            <w:noProof/>
            <w:webHidden/>
            <w:sz w:val="24"/>
            <w:szCs w:val="24"/>
            <w:rPrChange w:id="1922" w:author="Okot" w:date="2020-03-24T11:32:00Z">
              <w:rPr>
                <w:noProof/>
                <w:webHidden/>
              </w:rPr>
            </w:rPrChange>
          </w:rPr>
          <w:fldChar w:fldCharType="begin"/>
        </w:r>
        <w:r w:rsidRPr="008E0CED">
          <w:rPr>
            <w:rFonts w:ascii="Times New Roman" w:hAnsi="Times New Roman" w:cs="Times New Roman"/>
            <w:noProof/>
            <w:webHidden/>
            <w:sz w:val="24"/>
            <w:szCs w:val="24"/>
            <w:rPrChange w:id="1923"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5" w:author="Okot" w:date="2020-03-24T11:32:00Z">
            <w:rPr>
              <w:noProof/>
              <w:webHidden/>
            </w:rPr>
          </w:rPrChange>
        </w:rPr>
        <w:fldChar w:fldCharType="separate"/>
      </w:r>
      <w:ins w:id="1926" w:author="Okot" w:date="2020-03-24T11:31:00Z">
        <w:r w:rsidRPr="008E0CED">
          <w:rPr>
            <w:rFonts w:ascii="Times New Roman" w:hAnsi="Times New Roman" w:cs="Times New Roman"/>
            <w:noProof/>
            <w:webHidden/>
            <w:sz w:val="24"/>
            <w:szCs w:val="24"/>
            <w:rPrChange w:id="1927" w:author="Okot" w:date="2020-03-24T11:32:00Z">
              <w:rPr>
                <w:noProof/>
                <w:webHidden/>
              </w:rPr>
            </w:rPrChange>
          </w:rPr>
          <w:t>253</w:t>
        </w:r>
        <w:r w:rsidRPr="008E0CED">
          <w:rPr>
            <w:rFonts w:ascii="Times New Roman" w:hAnsi="Times New Roman" w:cs="Times New Roman"/>
            <w:noProof/>
            <w:webHidden/>
            <w:sz w:val="24"/>
            <w:szCs w:val="24"/>
            <w:rPrChange w:id="19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29"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0" w:author="Okot" w:date="2020-03-24T11:31:00Z"/>
          <w:rFonts w:ascii="Times New Roman" w:eastAsiaTheme="minorEastAsia" w:hAnsi="Times New Roman" w:cs="Times New Roman"/>
          <w:b w:val="0"/>
          <w:bCs w:val="0"/>
          <w:noProof/>
          <w:sz w:val="24"/>
          <w:szCs w:val="24"/>
          <w:lang w:eastAsia="pl-PL"/>
          <w:rPrChange w:id="1931" w:author="Okot" w:date="2020-03-24T11:32:00Z">
            <w:rPr>
              <w:ins w:id="1932" w:author="Okot" w:date="2020-03-24T11:31:00Z"/>
              <w:rFonts w:eastAsiaTheme="minorEastAsia" w:cstheme="minorBidi"/>
              <w:b w:val="0"/>
              <w:bCs w:val="0"/>
              <w:noProof/>
              <w:sz w:val="22"/>
              <w:szCs w:val="22"/>
              <w:lang w:eastAsia="pl-PL"/>
            </w:rPr>
          </w:rPrChange>
        </w:rPr>
      </w:pPr>
      <w:ins w:id="1933" w:author="Okot" w:date="2020-03-24T11:31:00Z">
        <w:r w:rsidRPr="008E0CED">
          <w:rPr>
            <w:rStyle w:val="Hipercze"/>
            <w:rFonts w:ascii="Times New Roman" w:eastAsiaTheme="minorEastAsia" w:hAnsi="Times New Roman" w:cs="Times New Roman"/>
            <w:noProof/>
            <w:sz w:val="24"/>
            <w:szCs w:val="24"/>
            <w:rPrChange w:id="19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6"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0" w:author="Okot" w:date="2020-03-24T11:32:00Z">
              <w:rPr>
                <w:noProof/>
                <w:webHidden/>
              </w:rPr>
            </w:rPrChange>
          </w:rPr>
          <w:tab/>
        </w:r>
        <w:r w:rsidRPr="008E0CED">
          <w:rPr>
            <w:rFonts w:ascii="Times New Roman" w:hAnsi="Times New Roman" w:cs="Times New Roman"/>
            <w:noProof/>
            <w:webHidden/>
            <w:sz w:val="24"/>
            <w:szCs w:val="24"/>
            <w:rPrChange w:id="1941" w:author="Okot" w:date="2020-03-24T11:32:00Z">
              <w:rPr>
                <w:noProof/>
                <w:webHidden/>
              </w:rPr>
            </w:rPrChange>
          </w:rPr>
          <w:fldChar w:fldCharType="begin"/>
        </w:r>
        <w:r w:rsidRPr="008E0CED">
          <w:rPr>
            <w:rFonts w:ascii="Times New Roman" w:hAnsi="Times New Roman" w:cs="Times New Roman"/>
            <w:noProof/>
            <w:webHidden/>
            <w:sz w:val="24"/>
            <w:szCs w:val="24"/>
            <w:rPrChange w:id="1942"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4" w:author="Okot" w:date="2020-03-24T11:32:00Z">
            <w:rPr>
              <w:noProof/>
              <w:webHidden/>
            </w:rPr>
          </w:rPrChange>
        </w:rPr>
        <w:fldChar w:fldCharType="separate"/>
      </w:r>
      <w:ins w:id="1945" w:author="Okot" w:date="2020-03-24T11:31:00Z">
        <w:r w:rsidRPr="008E0CED">
          <w:rPr>
            <w:rFonts w:ascii="Times New Roman" w:hAnsi="Times New Roman" w:cs="Times New Roman"/>
            <w:noProof/>
            <w:webHidden/>
            <w:sz w:val="24"/>
            <w:szCs w:val="24"/>
            <w:rPrChange w:id="1946" w:author="Okot" w:date="2020-03-24T11:32:00Z">
              <w:rPr>
                <w:noProof/>
                <w:webHidden/>
              </w:rPr>
            </w:rPrChange>
          </w:rPr>
          <w:t>254</w:t>
        </w:r>
        <w:r w:rsidRPr="008E0CED">
          <w:rPr>
            <w:rFonts w:ascii="Times New Roman" w:hAnsi="Times New Roman" w:cs="Times New Roman"/>
            <w:noProof/>
            <w:webHidden/>
            <w:sz w:val="24"/>
            <w:szCs w:val="24"/>
            <w:rPrChange w:id="19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8"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49" w:author="Okot" w:date="2020-03-24T11:31:00Z"/>
          <w:rFonts w:ascii="Times New Roman" w:eastAsiaTheme="minorEastAsia" w:hAnsi="Times New Roman" w:cs="Times New Roman"/>
          <w:b w:val="0"/>
          <w:bCs w:val="0"/>
          <w:noProof/>
          <w:sz w:val="24"/>
          <w:szCs w:val="24"/>
          <w:lang w:eastAsia="pl-PL"/>
          <w:rPrChange w:id="1950" w:author="Okot" w:date="2020-03-24T11:32:00Z">
            <w:rPr>
              <w:ins w:id="1951" w:author="Okot" w:date="2020-03-24T11:31:00Z"/>
              <w:rFonts w:eastAsiaTheme="minorEastAsia" w:cstheme="minorBidi"/>
              <w:b w:val="0"/>
              <w:bCs w:val="0"/>
              <w:noProof/>
              <w:sz w:val="22"/>
              <w:szCs w:val="22"/>
              <w:lang w:eastAsia="pl-PL"/>
            </w:rPr>
          </w:rPrChange>
        </w:rPr>
      </w:pPr>
      <w:ins w:id="1952" w:author="Okot" w:date="2020-03-24T11:31:00Z">
        <w:r w:rsidRPr="008E0CED">
          <w:rPr>
            <w:rStyle w:val="Hipercze"/>
            <w:rFonts w:ascii="Times New Roman" w:eastAsiaTheme="minorEastAsia" w:hAnsi="Times New Roman" w:cs="Times New Roman"/>
            <w:noProof/>
            <w:sz w:val="24"/>
            <w:szCs w:val="24"/>
            <w:rPrChange w:id="19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5"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59" w:author="Okot" w:date="2020-03-24T11:32:00Z">
              <w:rPr>
                <w:noProof/>
                <w:webHidden/>
              </w:rPr>
            </w:rPrChange>
          </w:rPr>
          <w:tab/>
        </w:r>
        <w:r w:rsidRPr="008E0CED">
          <w:rPr>
            <w:rFonts w:ascii="Times New Roman" w:hAnsi="Times New Roman" w:cs="Times New Roman"/>
            <w:noProof/>
            <w:webHidden/>
            <w:sz w:val="24"/>
            <w:szCs w:val="24"/>
            <w:rPrChange w:id="1960" w:author="Okot" w:date="2020-03-24T11:32:00Z">
              <w:rPr>
                <w:noProof/>
                <w:webHidden/>
              </w:rPr>
            </w:rPrChange>
          </w:rPr>
          <w:fldChar w:fldCharType="begin"/>
        </w:r>
        <w:r w:rsidRPr="008E0CED">
          <w:rPr>
            <w:rFonts w:ascii="Times New Roman" w:hAnsi="Times New Roman" w:cs="Times New Roman"/>
            <w:noProof/>
            <w:webHidden/>
            <w:sz w:val="24"/>
            <w:szCs w:val="24"/>
            <w:rPrChange w:id="1961"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3" w:author="Okot" w:date="2020-03-24T11:32:00Z">
            <w:rPr>
              <w:noProof/>
              <w:webHidden/>
            </w:rPr>
          </w:rPrChange>
        </w:rPr>
        <w:fldChar w:fldCharType="separate"/>
      </w:r>
      <w:ins w:id="1964" w:author="Okot" w:date="2020-03-24T11:31:00Z">
        <w:r w:rsidRPr="008E0CED">
          <w:rPr>
            <w:rFonts w:ascii="Times New Roman" w:hAnsi="Times New Roman" w:cs="Times New Roman"/>
            <w:noProof/>
            <w:webHidden/>
            <w:sz w:val="24"/>
            <w:szCs w:val="24"/>
            <w:rPrChange w:id="1965" w:author="Okot" w:date="2020-03-24T11:32:00Z">
              <w:rPr>
                <w:noProof/>
                <w:webHidden/>
              </w:rPr>
            </w:rPrChange>
          </w:rPr>
          <w:t>256</w:t>
        </w:r>
        <w:r w:rsidRPr="008E0CED">
          <w:rPr>
            <w:rFonts w:ascii="Times New Roman" w:hAnsi="Times New Roman" w:cs="Times New Roman"/>
            <w:noProof/>
            <w:webHidden/>
            <w:sz w:val="24"/>
            <w:szCs w:val="24"/>
            <w:rPrChange w:id="19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7"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8" w:author="Okot" w:date="2020-03-24T11:31:00Z"/>
          <w:rFonts w:ascii="Times New Roman" w:eastAsiaTheme="minorEastAsia" w:hAnsi="Times New Roman" w:cs="Times New Roman"/>
          <w:b w:val="0"/>
          <w:bCs w:val="0"/>
          <w:noProof/>
          <w:sz w:val="24"/>
          <w:szCs w:val="24"/>
          <w:lang w:eastAsia="pl-PL"/>
          <w:rPrChange w:id="1969" w:author="Okot" w:date="2020-03-24T11:32:00Z">
            <w:rPr>
              <w:ins w:id="1970" w:author="Okot" w:date="2020-03-24T11:31:00Z"/>
              <w:rFonts w:eastAsiaTheme="minorEastAsia" w:cstheme="minorBidi"/>
              <w:b w:val="0"/>
              <w:bCs w:val="0"/>
              <w:noProof/>
              <w:sz w:val="22"/>
              <w:szCs w:val="22"/>
              <w:lang w:eastAsia="pl-PL"/>
            </w:rPr>
          </w:rPrChange>
        </w:rPr>
      </w:pPr>
      <w:ins w:id="1971" w:author="Okot" w:date="2020-03-24T11:31:00Z">
        <w:r w:rsidRPr="008E0CED">
          <w:rPr>
            <w:rStyle w:val="Hipercze"/>
            <w:rFonts w:ascii="Times New Roman" w:eastAsiaTheme="minorEastAsia" w:hAnsi="Times New Roman" w:cs="Times New Roman"/>
            <w:noProof/>
            <w:sz w:val="24"/>
            <w:szCs w:val="24"/>
            <w:rPrChange w:id="19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4"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8" w:author="Okot" w:date="2020-03-24T11:32:00Z">
              <w:rPr>
                <w:noProof/>
                <w:webHidden/>
              </w:rPr>
            </w:rPrChange>
          </w:rPr>
          <w:tab/>
        </w:r>
        <w:r w:rsidRPr="008E0CED">
          <w:rPr>
            <w:rFonts w:ascii="Times New Roman" w:hAnsi="Times New Roman" w:cs="Times New Roman"/>
            <w:noProof/>
            <w:webHidden/>
            <w:sz w:val="24"/>
            <w:szCs w:val="24"/>
            <w:rPrChange w:id="1979" w:author="Okot" w:date="2020-03-24T11:32:00Z">
              <w:rPr>
                <w:noProof/>
                <w:webHidden/>
              </w:rPr>
            </w:rPrChange>
          </w:rPr>
          <w:fldChar w:fldCharType="begin"/>
        </w:r>
        <w:r w:rsidRPr="008E0CED">
          <w:rPr>
            <w:rFonts w:ascii="Times New Roman" w:hAnsi="Times New Roman" w:cs="Times New Roman"/>
            <w:noProof/>
            <w:webHidden/>
            <w:sz w:val="24"/>
            <w:szCs w:val="24"/>
            <w:rPrChange w:id="1980"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2" w:author="Okot" w:date="2020-03-24T11:32:00Z">
            <w:rPr>
              <w:noProof/>
              <w:webHidden/>
            </w:rPr>
          </w:rPrChange>
        </w:rPr>
        <w:fldChar w:fldCharType="separate"/>
      </w:r>
      <w:ins w:id="1983" w:author="Okot" w:date="2020-03-24T11:31:00Z">
        <w:r w:rsidRPr="008E0CED">
          <w:rPr>
            <w:rFonts w:ascii="Times New Roman" w:hAnsi="Times New Roman" w:cs="Times New Roman"/>
            <w:noProof/>
            <w:webHidden/>
            <w:sz w:val="24"/>
            <w:szCs w:val="24"/>
            <w:rPrChange w:id="1984" w:author="Okot" w:date="2020-03-24T11:32:00Z">
              <w:rPr>
                <w:noProof/>
                <w:webHidden/>
              </w:rPr>
            </w:rPrChange>
          </w:rPr>
          <w:t>256</w:t>
        </w:r>
        <w:r w:rsidRPr="008E0CED">
          <w:rPr>
            <w:rFonts w:ascii="Times New Roman" w:hAnsi="Times New Roman" w:cs="Times New Roman"/>
            <w:noProof/>
            <w:webHidden/>
            <w:sz w:val="24"/>
            <w:szCs w:val="24"/>
            <w:rPrChange w:id="19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6"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7" w:author="Okot" w:date="2020-03-24T11:31:00Z"/>
          <w:rFonts w:ascii="Times New Roman" w:eastAsiaTheme="minorEastAsia" w:hAnsi="Times New Roman" w:cs="Times New Roman"/>
          <w:b w:val="0"/>
          <w:bCs w:val="0"/>
          <w:noProof/>
          <w:sz w:val="24"/>
          <w:szCs w:val="24"/>
          <w:lang w:eastAsia="pl-PL"/>
          <w:rPrChange w:id="1988" w:author="Okot" w:date="2020-03-24T11:32:00Z">
            <w:rPr>
              <w:ins w:id="1989" w:author="Okot" w:date="2020-03-24T11:31:00Z"/>
              <w:rFonts w:eastAsiaTheme="minorEastAsia" w:cstheme="minorBidi"/>
              <w:b w:val="0"/>
              <w:bCs w:val="0"/>
              <w:noProof/>
              <w:sz w:val="22"/>
              <w:szCs w:val="22"/>
              <w:lang w:eastAsia="pl-PL"/>
            </w:rPr>
          </w:rPrChange>
        </w:rPr>
      </w:pPr>
      <w:ins w:id="1990" w:author="Okot" w:date="2020-03-24T11:31:00Z">
        <w:r w:rsidRPr="008E0CED">
          <w:rPr>
            <w:rStyle w:val="Hipercze"/>
            <w:rFonts w:ascii="Times New Roman" w:eastAsiaTheme="minorEastAsia" w:hAnsi="Times New Roman" w:cs="Times New Roman"/>
            <w:noProof/>
            <w:sz w:val="24"/>
            <w:szCs w:val="24"/>
            <w:rPrChange w:id="1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3"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7" w:author="Okot" w:date="2020-03-24T11:32:00Z">
              <w:rPr>
                <w:noProof/>
                <w:webHidden/>
              </w:rPr>
            </w:rPrChange>
          </w:rPr>
          <w:tab/>
        </w:r>
        <w:r w:rsidRPr="008E0CED">
          <w:rPr>
            <w:rFonts w:ascii="Times New Roman" w:hAnsi="Times New Roman" w:cs="Times New Roman"/>
            <w:noProof/>
            <w:webHidden/>
            <w:sz w:val="24"/>
            <w:szCs w:val="24"/>
            <w:rPrChange w:id="1998" w:author="Okot" w:date="2020-03-24T11:32:00Z">
              <w:rPr>
                <w:noProof/>
                <w:webHidden/>
              </w:rPr>
            </w:rPrChange>
          </w:rPr>
          <w:fldChar w:fldCharType="begin"/>
        </w:r>
        <w:r w:rsidRPr="008E0CED">
          <w:rPr>
            <w:rFonts w:ascii="Times New Roman" w:hAnsi="Times New Roman" w:cs="Times New Roman"/>
            <w:noProof/>
            <w:webHidden/>
            <w:sz w:val="24"/>
            <w:szCs w:val="24"/>
            <w:rPrChange w:id="1999"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1" w:author="Okot" w:date="2020-03-24T11:32:00Z">
            <w:rPr>
              <w:noProof/>
              <w:webHidden/>
            </w:rPr>
          </w:rPrChange>
        </w:rPr>
        <w:fldChar w:fldCharType="separate"/>
      </w:r>
      <w:ins w:id="2002" w:author="Okot" w:date="2020-03-24T11:31:00Z">
        <w:r w:rsidRPr="008E0CED">
          <w:rPr>
            <w:rFonts w:ascii="Times New Roman" w:hAnsi="Times New Roman" w:cs="Times New Roman"/>
            <w:noProof/>
            <w:webHidden/>
            <w:sz w:val="24"/>
            <w:szCs w:val="24"/>
            <w:rPrChange w:id="2003" w:author="Okot" w:date="2020-03-24T11:32:00Z">
              <w:rPr>
                <w:noProof/>
                <w:webHidden/>
              </w:rPr>
            </w:rPrChange>
          </w:rPr>
          <w:t>256</w:t>
        </w:r>
        <w:r w:rsidRPr="008E0CED">
          <w:rPr>
            <w:rFonts w:ascii="Times New Roman" w:hAnsi="Times New Roman" w:cs="Times New Roman"/>
            <w:noProof/>
            <w:webHidden/>
            <w:sz w:val="24"/>
            <w:szCs w:val="24"/>
            <w:rPrChange w:id="20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5"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6" w:author="Okot" w:date="2020-03-24T11:31:00Z"/>
          <w:rFonts w:ascii="Times New Roman" w:eastAsiaTheme="minorEastAsia" w:hAnsi="Times New Roman" w:cs="Times New Roman"/>
          <w:b w:val="0"/>
          <w:bCs w:val="0"/>
          <w:noProof/>
          <w:sz w:val="24"/>
          <w:szCs w:val="24"/>
          <w:lang w:eastAsia="pl-PL"/>
          <w:rPrChange w:id="2007" w:author="Okot" w:date="2020-03-24T11:32:00Z">
            <w:rPr>
              <w:ins w:id="2008" w:author="Okot" w:date="2020-03-24T11:31:00Z"/>
              <w:rFonts w:eastAsiaTheme="minorEastAsia" w:cstheme="minorBidi"/>
              <w:b w:val="0"/>
              <w:bCs w:val="0"/>
              <w:noProof/>
              <w:sz w:val="22"/>
              <w:szCs w:val="22"/>
              <w:lang w:eastAsia="pl-PL"/>
            </w:rPr>
          </w:rPrChange>
        </w:rPr>
      </w:pPr>
      <w:ins w:id="2009" w:author="Okot" w:date="2020-03-24T11:31:00Z">
        <w:r w:rsidRPr="008E0CED">
          <w:rPr>
            <w:rStyle w:val="Hipercze"/>
            <w:rFonts w:ascii="Times New Roman" w:eastAsiaTheme="minorEastAsia" w:hAnsi="Times New Roman" w:cs="Times New Roman"/>
            <w:noProof/>
            <w:sz w:val="24"/>
            <w:szCs w:val="24"/>
            <w:rPrChange w:id="20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2"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6" w:author="Okot" w:date="2020-03-24T11:32:00Z">
              <w:rPr>
                <w:noProof/>
                <w:webHidden/>
              </w:rPr>
            </w:rPrChange>
          </w:rPr>
          <w:tab/>
        </w:r>
        <w:r w:rsidRPr="008E0CED">
          <w:rPr>
            <w:rFonts w:ascii="Times New Roman" w:hAnsi="Times New Roman" w:cs="Times New Roman"/>
            <w:noProof/>
            <w:webHidden/>
            <w:sz w:val="24"/>
            <w:szCs w:val="24"/>
            <w:rPrChange w:id="2017" w:author="Okot" w:date="2020-03-24T11:32:00Z">
              <w:rPr>
                <w:noProof/>
                <w:webHidden/>
              </w:rPr>
            </w:rPrChange>
          </w:rPr>
          <w:fldChar w:fldCharType="begin"/>
        </w:r>
        <w:r w:rsidRPr="008E0CED">
          <w:rPr>
            <w:rFonts w:ascii="Times New Roman" w:hAnsi="Times New Roman" w:cs="Times New Roman"/>
            <w:noProof/>
            <w:webHidden/>
            <w:sz w:val="24"/>
            <w:szCs w:val="24"/>
            <w:rPrChange w:id="2018"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0" w:author="Okot" w:date="2020-03-24T11:32:00Z">
            <w:rPr>
              <w:noProof/>
              <w:webHidden/>
            </w:rPr>
          </w:rPrChange>
        </w:rPr>
        <w:fldChar w:fldCharType="separate"/>
      </w:r>
      <w:ins w:id="2021" w:author="Okot" w:date="2020-03-24T11:31:00Z">
        <w:r w:rsidRPr="008E0CED">
          <w:rPr>
            <w:rFonts w:ascii="Times New Roman" w:hAnsi="Times New Roman" w:cs="Times New Roman"/>
            <w:noProof/>
            <w:webHidden/>
            <w:sz w:val="24"/>
            <w:szCs w:val="24"/>
            <w:rPrChange w:id="2022" w:author="Okot" w:date="2020-03-24T11:32:00Z">
              <w:rPr>
                <w:noProof/>
                <w:webHidden/>
              </w:rPr>
            </w:rPrChange>
          </w:rPr>
          <w:t>256</w:t>
        </w:r>
        <w:r w:rsidRPr="008E0CED">
          <w:rPr>
            <w:rFonts w:ascii="Times New Roman" w:hAnsi="Times New Roman" w:cs="Times New Roman"/>
            <w:noProof/>
            <w:webHidden/>
            <w:sz w:val="24"/>
            <w:szCs w:val="24"/>
            <w:rPrChange w:id="20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4"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5" w:author="Okot" w:date="2020-03-24T11:31:00Z"/>
          <w:rFonts w:ascii="Times New Roman" w:eastAsiaTheme="minorEastAsia" w:hAnsi="Times New Roman" w:cs="Times New Roman"/>
          <w:b w:val="0"/>
          <w:bCs w:val="0"/>
          <w:noProof/>
          <w:sz w:val="24"/>
          <w:szCs w:val="24"/>
          <w:lang w:eastAsia="pl-PL"/>
          <w:rPrChange w:id="2026" w:author="Okot" w:date="2020-03-24T11:32:00Z">
            <w:rPr>
              <w:ins w:id="2027" w:author="Okot" w:date="2020-03-24T11:31:00Z"/>
              <w:rFonts w:eastAsiaTheme="minorEastAsia" w:cstheme="minorBidi"/>
              <w:b w:val="0"/>
              <w:bCs w:val="0"/>
              <w:noProof/>
              <w:sz w:val="22"/>
              <w:szCs w:val="22"/>
              <w:lang w:eastAsia="pl-PL"/>
            </w:rPr>
          </w:rPrChange>
        </w:rPr>
      </w:pPr>
      <w:ins w:id="2028" w:author="Okot" w:date="2020-03-24T11:31:00Z">
        <w:r w:rsidRPr="008E0CED">
          <w:rPr>
            <w:rStyle w:val="Hipercze"/>
            <w:rFonts w:ascii="Times New Roman" w:eastAsiaTheme="minorEastAsia" w:hAnsi="Times New Roman" w:cs="Times New Roman"/>
            <w:noProof/>
            <w:sz w:val="24"/>
            <w:szCs w:val="24"/>
            <w:rPrChange w:id="20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1"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5" w:author="Okot" w:date="2020-03-24T11:32:00Z">
              <w:rPr>
                <w:noProof/>
                <w:webHidden/>
              </w:rPr>
            </w:rPrChange>
          </w:rPr>
          <w:tab/>
        </w:r>
        <w:r w:rsidRPr="008E0CED">
          <w:rPr>
            <w:rFonts w:ascii="Times New Roman" w:hAnsi="Times New Roman" w:cs="Times New Roman"/>
            <w:noProof/>
            <w:webHidden/>
            <w:sz w:val="24"/>
            <w:szCs w:val="24"/>
            <w:rPrChange w:id="2036" w:author="Okot" w:date="2020-03-24T11:32:00Z">
              <w:rPr>
                <w:noProof/>
                <w:webHidden/>
              </w:rPr>
            </w:rPrChange>
          </w:rPr>
          <w:fldChar w:fldCharType="begin"/>
        </w:r>
        <w:r w:rsidRPr="008E0CED">
          <w:rPr>
            <w:rFonts w:ascii="Times New Roman" w:hAnsi="Times New Roman" w:cs="Times New Roman"/>
            <w:noProof/>
            <w:webHidden/>
            <w:sz w:val="24"/>
            <w:szCs w:val="24"/>
            <w:rPrChange w:id="2037"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39" w:author="Okot" w:date="2020-03-24T11:32:00Z">
            <w:rPr>
              <w:noProof/>
              <w:webHidden/>
            </w:rPr>
          </w:rPrChange>
        </w:rPr>
        <w:fldChar w:fldCharType="separate"/>
      </w:r>
      <w:ins w:id="2040" w:author="Okot" w:date="2020-03-24T11:31:00Z">
        <w:r w:rsidRPr="008E0CED">
          <w:rPr>
            <w:rFonts w:ascii="Times New Roman" w:hAnsi="Times New Roman" w:cs="Times New Roman"/>
            <w:noProof/>
            <w:webHidden/>
            <w:sz w:val="24"/>
            <w:szCs w:val="24"/>
            <w:rPrChange w:id="2041" w:author="Okot" w:date="2020-03-24T11:32:00Z">
              <w:rPr>
                <w:noProof/>
                <w:webHidden/>
              </w:rPr>
            </w:rPrChange>
          </w:rPr>
          <w:t>257</w:t>
        </w:r>
        <w:r w:rsidRPr="008E0CED">
          <w:rPr>
            <w:rFonts w:ascii="Times New Roman" w:hAnsi="Times New Roman" w:cs="Times New Roman"/>
            <w:noProof/>
            <w:webHidden/>
            <w:sz w:val="24"/>
            <w:szCs w:val="24"/>
            <w:rPrChange w:id="20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3"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4" w:author="Okot" w:date="2020-03-24T11:31:00Z"/>
          <w:rFonts w:ascii="Times New Roman" w:eastAsiaTheme="minorEastAsia" w:hAnsi="Times New Roman" w:cs="Times New Roman"/>
          <w:b w:val="0"/>
          <w:bCs w:val="0"/>
          <w:noProof/>
          <w:sz w:val="24"/>
          <w:szCs w:val="24"/>
          <w:lang w:eastAsia="pl-PL"/>
          <w:rPrChange w:id="2045" w:author="Okot" w:date="2020-03-24T11:32:00Z">
            <w:rPr>
              <w:ins w:id="2046" w:author="Okot" w:date="2020-03-24T11:31:00Z"/>
              <w:rFonts w:eastAsiaTheme="minorEastAsia" w:cstheme="minorBidi"/>
              <w:b w:val="0"/>
              <w:bCs w:val="0"/>
              <w:noProof/>
              <w:sz w:val="22"/>
              <w:szCs w:val="22"/>
              <w:lang w:eastAsia="pl-PL"/>
            </w:rPr>
          </w:rPrChange>
        </w:rPr>
      </w:pPr>
      <w:ins w:id="2047" w:author="Okot" w:date="2020-03-24T11:31:00Z">
        <w:r w:rsidRPr="008E0CED">
          <w:rPr>
            <w:rStyle w:val="Hipercze"/>
            <w:rFonts w:ascii="Times New Roman" w:eastAsiaTheme="minorEastAsia" w:hAnsi="Times New Roman" w:cs="Times New Roman"/>
            <w:noProof/>
            <w:sz w:val="24"/>
            <w:szCs w:val="24"/>
            <w:rPrChange w:id="20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0"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4" w:author="Okot" w:date="2020-03-24T11:32:00Z">
              <w:rPr>
                <w:noProof/>
                <w:webHidden/>
              </w:rPr>
            </w:rPrChange>
          </w:rPr>
          <w:tab/>
        </w:r>
        <w:r w:rsidRPr="008E0CED">
          <w:rPr>
            <w:rFonts w:ascii="Times New Roman" w:hAnsi="Times New Roman" w:cs="Times New Roman"/>
            <w:noProof/>
            <w:webHidden/>
            <w:sz w:val="24"/>
            <w:szCs w:val="24"/>
            <w:rPrChange w:id="2055" w:author="Okot" w:date="2020-03-24T11:32:00Z">
              <w:rPr>
                <w:noProof/>
                <w:webHidden/>
              </w:rPr>
            </w:rPrChange>
          </w:rPr>
          <w:fldChar w:fldCharType="begin"/>
        </w:r>
        <w:r w:rsidRPr="008E0CED">
          <w:rPr>
            <w:rFonts w:ascii="Times New Roman" w:hAnsi="Times New Roman" w:cs="Times New Roman"/>
            <w:noProof/>
            <w:webHidden/>
            <w:sz w:val="24"/>
            <w:szCs w:val="24"/>
            <w:rPrChange w:id="2056"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8" w:author="Okot" w:date="2020-03-24T11:32:00Z">
            <w:rPr>
              <w:noProof/>
              <w:webHidden/>
            </w:rPr>
          </w:rPrChange>
        </w:rPr>
        <w:fldChar w:fldCharType="separate"/>
      </w:r>
      <w:ins w:id="2059" w:author="Okot" w:date="2020-03-24T11:31:00Z">
        <w:r w:rsidRPr="008E0CED">
          <w:rPr>
            <w:rFonts w:ascii="Times New Roman" w:hAnsi="Times New Roman" w:cs="Times New Roman"/>
            <w:noProof/>
            <w:webHidden/>
            <w:sz w:val="24"/>
            <w:szCs w:val="24"/>
            <w:rPrChange w:id="2060" w:author="Okot" w:date="2020-03-24T11:32:00Z">
              <w:rPr>
                <w:noProof/>
                <w:webHidden/>
              </w:rPr>
            </w:rPrChange>
          </w:rPr>
          <w:t>257</w:t>
        </w:r>
        <w:r w:rsidRPr="008E0CED">
          <w:rPr>
            <w:rFonts w:ascii="Times New Roman" w:hAnsi="Times New Roman" w:cs="Times New Roman"/>
            <w:noProof/>
            <w:webHidden/>
            <w:sz w:val="24"/>
            <w:szCs w:val="24"/>
            <w:rPrChange w:id="20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2"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3" w:author="Okot" w:date="2020-03-24T11:31:00Z"/>
          <w:rFonts w:ascii="Times New Roman" w:eastAsiaTheme="minorEastAsia" w:hAnsi="Times New Roman" w:cs="Times New Roman"/>
          <w:b w:val="0"/>
          <w:bCs w:val="0"/>
          <w:noProof/>
          <w:sz w:val="24"/>
          <w:szCs w:val="24"/>
          <w:lang w:eastAsia="pl-PL"/>
          <w:rPrChange w:id="2064" w:author="Okot" w:date="2020-03-24T11:32:00Z">
            <w:rPr>
              <w:ins w:id="2065" w:author="Okot" w:date="2020-03-24T11:31:00Z"/>
              <w:rFonts w:eastAsiaTheme="minorEastAsia" w:cstheme="minorBidi"/>
              <w:b w:val="0"/>
              <w:bCs w:val="0"/>
              <w:noProof/>
              <w:sz w:val="22"/>
              <w:szCs w:val="22"/>
              <w:lang w:eastAsia="pl-PL"/>
            </w:rPr>
          </w:rPrChange>
        </w:rPr>
      </w:pPr>
      <w:ins w:id="2066" w:author="Okot" w:date="2020-03-24T11:31:00Z">
        <w:r w:rsidRPr="008E0CED">
          <w:rPr>
            <w:rStyle w:val="Hipercze"/>
            <w:rFonts w:ascii="Times New Roman" w:eastAsiaTheme="minorEastAsia" w:hAnsi="Times New Roman" w:cs="Times New Roman"/>
            <w:noProof/>
            <w:sz w:val="24"/>
            <w:szCs w:val="24"/>
            <w:rPrChange w:id="20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69"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3" w:author="Okot" w:date="2020-03-24T11:32:00Z">
              <w:rPr>
                <w:noProof/>
                <w:webHidden/>
              </w:rPr>
            </w:rPrChange>
          </w:rPr>
          <w:tab/>
        </w:r>
        <w:r w:rsidRPr="008E0CED">
          <w:rPr>
            <w:rFonts w:ascii="Times New Roman" w:hAnsi="Times New Roman" w:cs="Times New Roman"/>
            <w:noProof/>
            <w:webHidden/>
            <w:sz w:val="24"/>
            <w:szCs w:val="24"/>
            <w:rPrChange w:id="2074" w:author="Okot" w:date="2020-03-24T11:32:00Z">
              <w:rPr>
                <w:noProof/>
                <w:webHidden/>
              </w:rPr>
            </w:rPrChange>
          </w:rPr>
          <w:fldChar w:fldCharType="begin"/>
        </w:r>
        <w:r w:rsidRPr="008E0CED">
          <w:rPr>
            <w:rFonts w:ascii="Times New Roman" w:hAnsi="Times New Roman" w:cs="Times New Roman"/>
            <w:noProof/>
            <w:webHidden/>
            <w:sz w:val="24"/>
            <w:szCs w:val="24"/>
            <w:rPrChange w:id="2075"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7" w:author="Okot" w:date="2020-03-24T11:32:00Z">
            <w:rPr>
              <w:noProof/>
              <w:webHidden/>
            </w:rPr>
          </w:rPrChange>
        </w:rPr>
        <w:fldChar w:fldCharType="separate"/>
      </w:r>
      <w:ins w:id="2078" w:author="Okot" w:date="2020-03-24T11:31:00Z">
        <w:r w:rsidRPr="008E0CED">
          <w:rPr>
            <w:rFonts w:ascii="Times New Roman" w:hAnsi="Times New Roman" w:cs="Times New Roman"/>
            <w:noProof/>
            <w:webHidden/>
            <w:sz w:val="24"/>
            <w:szCs w:val="24"/>
            <w:rPrChange w:id="2079" w:author="Okot" w:date="2020-03-24T11:32:00Z">
              <w:rPr>
                <w:noProof/>
                <w:webHidden/>
              </w:rPr>
            </w:rPrChange>
          </w:rPr>
          <w:t>257</w:t>
        </w:r>
        <w:r w:rsidRPr="008E0CED">
          <w:rPr>
            <w:rFonts w:ascii="Times New Roman" w:hAnsi="Times New Roman" w:cs="Times New Roman"/>
            <w:noProof/>
            <w:webHidden/>
            <w:sz w:val="24"/>
            <w:szCs w:val="24"/>
            <w:rPrChange w:id="20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1"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2" w:author="Okot" w:date="2020-03-24T11:31:00Z"/>
          <w:rFonts w:ascii="Times New Roman" w:eastAsiaTheme="minorEastAsia" w:hAnsi="Times New Roman" w:cs="Times New Roman"/>
          <w:b w:val="0"/>
          <w:bCs w:val="0"/>
          <w:noProof/>
          <w:sz w:val="24"/>
          <w:szCs w:val="24"/>
          <w:lang w:eastAsia="pl-PL"/>
          <w:rPrChange w:id="2083" w:author="Okot" w:date="2020-03-24T11:32:00Z">
            <w:rPr>
              <w:ins w:id="2084" w:author="Okot" w:date="2020-03-24T11:31:00Z"/>
              <w:rFonts w:eastAsiaTheme="minorEastAsia" w:cstheme="minorBidi"/>
              <w:b w:val="0"/>
              <w:bCs w:val="0"/>
              <w:noProof/>
              <w:sz w:val="22"/>
              <w:szCs w:val="22"/>
              <w:lang w:eastAsia="pl-PL"/>
            </w:rPr>
          </w:rPrChange>
        </w:rPr>
      </w:pPr>
      <w:ins w:id="2085" w:author="Okot" w:date="2020-03-24T11:31:00Z">
        <w:r w:rsidRPr="008E0CED">
          <w:rPr>
            <w:rStyle w:val="Hipercze"/>
            <w:rFonts w:ascii="Times New Roman" w:eastAsiaTheme="minorEastAsia" w:hAnsi="Times New Roman" w:cs="Times New Roman"/>
            <w:noProof/>
            <w:sz w:val="24"/>
            <w:szCs w:val="24"/>
            <w:rPrChange w:id="20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8"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2" w:author="Okot" w:date="2020-03-24T11:32:00Z">
              <w:rPr>
                <w:noProof/>
                <w:webHidden/>
              </w:rPr>
            </w:rPrChange>
          </w:rPr>
          <w:tab/>
        </w:r>
        <w:r w:rsidRPr="008E0CED">
          <w:rPr>
            <w:rFonts w:ascii="Times New Roman" w:hAnsi="Times New Roman" w:cs="Times New Roman"/>
            <w:noProof/>
            <w:webHidden/>
            <w:sz w:val="24"/>
            <w:szCs w:val="24"/>
            <w:rPrChange w:id="2093" w:author="Okot" w:date="2020-03-24T11:32:00Z">
              <w:rPr>
                <w:noProof/>
                <w:webHidden/>
              </w:rPr>
            </w:rPrChange>
          </w:rPr>
          <w:fldChar w:fldCharType="begin"/>
        </w:r>
        <w:r w:rsidRPr="008E0CED">
          <w:rPr>
            <w:rFonts w:ascii="Times New Roman" w:hAnsi="Times New Roman" w:cs="Times New Roman"/>
            <w:noProof/>
            <w:webHidden/>
            <w:sz w:val="24"/>
            <w:szCs w:val="24"/>
            <w:rPrChange w:id="2094"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6" w:author="Okot" w:date="2020-03-24T11:32:00Z">
            <w:rPr>
              <w:noProof/>
              <w:webHidden/>
            </w:rPr>
          </w:rPrChange>
        </w:rPr>
        <w:fldChar w:fldCharType="separate"/>
      </w:r>
      <w:ins w:id="2097" w:author="Okot" w:date="2020-03-24T11:31:00Z">
        <w:r w:rsidRPr="008E0CED">
          <w:rPr>
            <w:rFonts w:ascii="Times New Roman" w:hAnsi="Times New Roman" w:cs="Times New Roman"/>
            <w:noProof/>
            <w:webHidden/>
            <w:sz w:val="24"/>
            <w:szCs w:val="24"/>
            <w:rPrChange w:id="2098" w:author="Okot" w:date="2020-03-24T11:32:00Z">
              <w:rPr>
                <w:noProof/>
                <w:webHidden/>
              </w:rPr>
            </w:rPrChange>
          </w:rPr>
          <w:t>265</w:t>
        </w:r>
        <w:r w:rsidRPr="008E0CED">
          <w:rPr>
            <w:rFonts w:ascii="Times New Roman" w:hAnsi="Times New Roman" w:cs="Times New Roman"/>
            <w:noProof/>
            <w:webHidden/>
            <w:sz w:val="24"/>
            <w:szCs w:val="24"/>
            <w:rPrChange w:id="20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0"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1" w:author="Okot" w:date="2020-03-24T11:31:00Z"/>
          <w:rFonts w:ascii="Times New Roman" w:eastAsiaTheme="minorEastAsia" w:hAnsi="Times New Roman" w:cs="Times New Roman"/>
          <w:b w:val="0"/>
          <w:bCs w:val="0"/>
          <w:noProof/>
          <w:sz w:val="24"/>
          <w:szCs w:val="24"/>
          <w:lang w:eastAsia="pl-PL"/>
          <w:rPrChange w:id="2102" w:author="Okot" w:date="2020-03-24T11:32:00Z">
            <w:rPr>
              <w:ins w:id="2103" w:author="Okot" w:date="2020-03-24T11:31:00Z"/>
              <w:rFonts w:eastAsiaTheme="minorEastAsia" w:cstheme="minorBidi"/>
              <w:b w:val="0"/>
              <w:bCs w:val="0"/>
              <w:noProof/>
              <w:sz w:val="22"/>
              <w:szCs w:val="22"/>
              <w:lang w:eastAsia="pl-PL"/>
            </w:rPr>
          </w:rPrChange>
        </w:rPr>
      </w:pPr>
      <w:ins w:id="2104" w:author="Okot" w:date="2020-03-24T11:31:00Z">
        <w:r w:rsidRPr="008E0CED">
          <w:rPr>
            <w:rStyle w:val="Hipercze"/>
            <w:rFonts w:ascii="Times New Roman" w:eastAsiaTheme="minorEastAsia" w:hAnsi="Times New Roman" w:cs="Times New Roman"/>
            <w:noProof/>
            <w:sz w:val="24"/>
            <w:szCs w:val="24"/>
            <w:rPrChange w:id="21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7"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1" w:author="Okot" w:date="2020-03-24T11:32:00Z">
              <w:rPr>
                <w:noProof/>
                <w:webHidden/>
              </w:rPr>
            </w:rPrChange>
          </w:rPr>
          <w:tab/>
        </w:r>
        <w:r w:rsidRPr="008E0CED">
          <w:rPr>
            <w:rFonts w:ascii="Times New Roman" w:hAnsi="Times New Roman" w:cs="Times New Roman"/>
            <w:noProof/>
            <w:webHidden/>
            <w:sz w:val="24"/>
            <w:szCs w:val="24"/>
            <w:rPrChange w:id="2112" w:author="Okot" w:date="2020-03-24T11:32:00Z">
              <w:rPr>
                <w:noProof/>
                <w:webHidden/>
              </w:rPr>
            </w:rPrChange>
          </w:rPr>
          <w:fldChar w:fldCharType="begin"/>
        </w:r>
        <w:r w:rsidRPr="008E0CED">
          <w:rPr>
            <w:rFonts w:ascii="Times New Roman" w:hAnsi="Times New Roman" w:cs="Times New Roman"/>
            <w:noProof/>
            <w:webHidden/>
            <w:sz w:val="24"/>
            <w:szCs w:val="24"/>
            <w:rPrChange w:id="2113"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5" w:author="Okot" w:date="2020-03-24T11:32:00Z">
            <w:rPr>
              <w:noProof/>
              <w:webHidden/>
            </w:rPr>
          </w:rPrChange>
        </w:rPr>
        <w:fldChar w:fldCharType="separate"/>
      </w:r>
      <w:ins w:id="2116" w:author="Okot" w:date="2020-03-24T11:31:00Z">
        <w:r w:rsidRPr="008E0CED">
          <w:rPr>
            <w:rFonts w:ascii="Times New Roman" w:hAnsi="Times New Roman" w:cs="Times New Roman"/>
            <w:noProof/>
            <w:webHidden/>
            <w:sz w:val="24"/>
            <w:szCs w:val="24"/>
            <w:rPrChange w:id="2117" w:author="Okot" w:date="2020-03-24T11:32:00Z">
              <w:rPr>
                <w:noProof/>
                <w:webHidden/>
              </w:rPr>
            </w:rPrChange>
          </w:rPr>
          <w:t>266</w:t>
        </w:r>
        <w:r w:rsidRPr="008E0CED">
          <w:rPr>
            <w:rFonts w:ascii="Times New Roman" w:hAnsi="Times New Roman" w:cs="Times New Roman"/>
            <w:noProof/>
            <w:webHidden/>
            <w:sz w:val="24"/>
            <w:szCs w:val="24"/>
            <w:rPrChange w:id="21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19"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0" w:author="Okot" w:date="2020-03-24T11:31:00Z"/>
          <w:rFonts w:ascii="Times New Roman" w:eastAsiaTheme="minorEastAsia" w:hAnsi="Times New Roman" w:cs="Times New Roman"/>
          <w:b w:val="0"/>
          <w:bCs w:val="0"/>
          <w:noProof/>
          <w:sz w:val="24"/>
          <w:szCs w:val="24"/>
          <w:lang w:eastAsia="pl-PL"/>
          <w:rPrChange w:id="2121" w:author="Okot" w:date="2020-03-24T11:32:00Z">
            <w:rPr>
              <w:ins w:id="2122" w:author="Okot" w:date="2020-03-24T11:31:00Z"/>
              <w:rFonts w:eastAsiaTheme="minorEastAsia" w:cstheme="minorBidi"/>
              <w:b w:val="0"/>
              <w:bCs w:val="0"/>
              <w:noProof/>
              <w:sz w:val="22"/>
              <w:szCs w:val="22"/>
              <w:lang w:eastAsia="pl-PL"/>
            </w:rPr>
          </w:rPrChange>
        </w:rPr>
      </w:pPr>
      <w:ins w:id="2123" w:author="Okot" w:date="2020-03-24T11:31:00Z">
        <w:r w:rsidRPr="008E0CED">
          <w:rPr>
            <w:rStyle w:val="Hipercze"/>
            <w:rFonts w:ascii="Times New Roman" w:eastAsiaTheme="minorEastAsia" w:hAnsi="Times New Roman" w:cs="Times New Roman"/>
            <w:noProof/>
            <w:sz w:val="24"/>
            <w:szCs w:val="24"/>
            <w:rPrChange w:id="2124"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6"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0" w:author="Okot" w:date="2020-03-24T11:32:00Z">
              <w:rPr>
                <w:noProof/>
                <w:webHidden/>
              </w:rPr>
            </w:rPrChange>
          </w:rPr>
          <w:tab/>
        </w:r>
        <w:r w:rsidRPr="008E0CED">
          <w:rPr>
            <w:rFonts w:ascii="Times New Roman" w:hAnsi="Times New Roman" w:cs="Times New Roman"/>
            <w:noProof/>
            <w:webHidden/>
            <w:sz w:val="24"/>
            <w:szCs w:val="24"/>
            <w:rPrChange w:id="2131" w:author="Okot" w:date="2020-03-24T11:32:00Z">
              <w:rPr>
                <w:noProof/>
                <w:webHidden/>
              </w:rPr>
            </w:rPrChange>
          </w:rPr>
          <w:fldChar w:fldCharType="begin"/>
        </w:r>
        <w:r w:rsidRPr="008E0CED">
          <w:rPr>
            <w:rFonts w:ascii="Times New Roman" w:hAnsi="Times New Roman" w:cs="Times New Roman"/>
            <w:noProof/>
            <w:webHidden/>
            <w:sz w:val="24"/>
            <w:szCs w:val="24"/>
            <w:rPrChange w:id="2132"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4" w:author="Okot" w:date="2020-03-24T11:32:00Z">
            <w:rPr>
              <w:noProof/>
              <w:webHidden/>
            </w:rPr>
          </w:rPrChange>
        </w:rPr>
        <w:fldChar w:fldCharType="separate"/>
      </w:r>
      <w:ins w:id="2135" w:author="Okot" w:date="2020-03-24T11:31:00Z">
        <w:r w:rsidRPr="008E0CED">
          <w:rPr>
            <w:rFonts w:ascii="Times New Roman" w:hAnsi="Times New Roman" w:cs="Times New Roman"/>
            <w:noProof/>
            <w:webHidden/>
            <w:sz w:val="24"/>
            <w:szCs w:val="24"/>
            <w:rPrChange w:id="2136" w:author="Okot" w:date="2020-03-24T11:32:00Z">
              <w:rPr>
                <w:noProof/>
                <w:webHidden/>
              </w:rPr>
            </w:rPrChange>
          </w:rPr>
          <w:t>272</w:t>
        </w:r>
        <w:r w:rsidRPr="008E0CED">
          <w:rPr>
            <w:rFonts w:ascii="Times New Roman" w:hAnsi="Times New Roman" w:cs="Times New Roman"/>
            <w:noProof/>
            <w:webHidden/>
            <w:sz w:val="24"/>
            <w:szCs w:val="24"/>
            <w:rPrChange w:id="21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8"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39" w:author="Okot" w:date="2020-03-24T11:31:00Z"/>
          <w:rFonts w:ascii="Times New Roman" w:eastAsiaTheme="minorEastAsia" w:hAnsi="Times New Roman" w:cs="Times New Roman"/>
          <w:b w:val="0"/>
          <w:bCs w:val="0"/>
          <w:noProof/>
          <w:sz w:val="24"/>
          <w:szCs w:val="24"/>
          <w:lang w:eastAsia="pl-PL"/>
          <w:rPrChange w:id="2140" w:author="Okot" w:date="2020-03-24T11:32:00Z">
            <w:rPr>
              <w:ins w:id="2141" w:author="Okot" w:date="2020-03-24T11:31:00Z"/>
              <w:rFonts w:eastAsiaTheme="minorEastAsia" w:cstheme="minorBidi"/>
              <w:b w:val="0"/>
              <w:bCs w:val="0"/>
              <w:noProof/>
              <w:sz w:val="22"/>
              <w:szCs w:val="22"/>
              <w:lang w:eastAsia="pl-PL"/>
            </w:rPr>
          </w:rPrChange>
        </w:rPr>
      </w:pPr>
      <w:ins w:id="2142" w:author="Okot" w:date="2020-03-24T11:31:00Z">
        <w:r w:rsidRPr="008E0CED">
          <w:rPr>
            <w:rStyle w:val="Hipercze"/>
            <w:rFonts w:ascii="Times New Roman" w:eastAsiaTheme="minorEastAsia" w:hAnsi="Times New Roman" w:cs="Times New Roman"/>
            <w:noProof/>
            <w:sz w:val="24"/>
            <w:szCs w:val="24"/>
            <w:rPrChange w:id="21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5"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49" w:author="Okot" w:date="2020-03-24T11:32:00Z">
              <w:rPr>
                <w:noProof/>
                <w:webHidden/>
              </w:rPr>
            </w:rPrChange>
          </w:rPr>
          <w:tab/>
        </w:r>
        <w:r w:rsidRPr="008E0CED">
          <w:rPr>
            <w:rFonts w:ascii="Times New Roman" w:hAnsi="Times New Roman" w:cs="Times New Roman"/>
            <w:noProof/>
            <w:webHidden/>
            <w:sz w:val="24"/>
            <w:szCs w:val="24"/>
            <w:rPrChange w:id="2150" w:author="Okot" w:date="2020-03-24T11:32:00Z">
              <w:rPr>
                <w:noProof/>
                <w:webHidden/>
              </w:rPr>
            </w:rPrChange>
          </w:rPr>
          <w:fldChar w:fldCharType="begin"/>
        </w:r>
        <w:r w:rsidRPr="008E0CED">
          <w:rPr>
            <w:rFonts w:ascii="Times New Roman" w:hAnsi="Times New Roman" w:cs="Times New Roman"/>
            <w:noProof/>
            <w:webHidden/>
            <w:sz w:val="24"/>
            <w:szCs w:val="24"/>
            <w:rPrChange w:id="2151"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3" w:author="Okot" w:date="2020-03-24T11:32:00Z">
            <w:rPr>
              <w:noProof/>
              <w:webHidden/>
            </w:rPr>
          </w:rPrChange>
        </w:rPr>
        <w:fldChar w:fldCharType="separate"/>
      </w:r>
      <w:ins w:id="2154" w:author="Okot" w:date="2020-03-24T11:31:00Z">
        <w:r w:rsidRPr="008E0CED">
          <w:rPr>
            <w:rFonts w:ascii="Times New Roman" w:hAnsi="Times New Roman" w:cs="Times New Roman"/>
            <w:noProof/>
            <w:webHidden/>
            <w:sz w:val="24"/>
            <w:szCs w:val="24"/>
            <w:rPrChange w:id="2155" w:author="Okot" w:date="2020-03-24T11:32:00Z">
              <w:rPr>
                <w:noProof/>
                <w:webHidden/>
              </w:rPr>
            </w:rPrChange>
          </w:rPr>
          <w:t>275</w:t>
        </w:r>
        <w:r w:rsidRPr="008E0CED">
          <w:rPr>
            <w:rFonts w:ascii="Times New Roman" w:hAnsi="Times New Roman" w:cs="Times New Roman"/>
            <w:noProof/>
            <w:webHidden/>
            <w:sz w:val="24"/>
            <w:szCs w:val="24"/>
            <w:rPrChange w:id="21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7"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8" w:author="Okot" w:date="2020-03-24T11:31:00Z"/>
          <w:rFonts w:ascii="Times New Roman" w:eastAsiaTheme="minorEastAsia" w:hAnsi="Times New Roman" w:cs="Times New Roman"/>
          <w:b w:val="0"/>
          <w:bCs w:val="0"/>
          <w:noProof/>
          <w:sz w:val="24"/>
          <w:szCs w:val="24"/>
          <w:lang w:eastAsia="pl-PL"/>
          <w:rPrChange w:id="2159" w:author="Okot" w:date="2020-03-24T11:32:00Z">
            <w:rPr>
              <w:ins w:id="2160" w:author="Okot" w:date="2020-03-24T11:31:00Z"/>
              <w:rFonts w:eastAsiaTheme="minorEastAsia" w:cstheme="minorBidi"/>
              <w:b w:val="0"/>
              <w:bCs w:val="0"/>
              <w:noProof/>
              <w:sz w:val="22"/>
              <w:szCs w:val="22"/>
              <w:lang w:eastAsia="pl-PL"/>
            </w:rPr>
          </w:rPrChange>
        </w:rPr>
      </w:pPr>
      <w:ins w:id="2161" w:author="Okot" w:date="2020-03-24T11:31:00Z">
        <w:r w:rsidRPr="008E0CED">
          <w:rPr>
            <w:rStyle w:val="Hipercze"/>
            <w:rFonts w:ascii="Times New Roman" w:eastAsiaTheme="minorEastAsia" w:hAnsi="Times New Roman" w:cs="Times New Roman"/>
            <w:noProof/>
            <w:sz w:val="24"/>
            <w:szCs w:val="24"/>
            <w:rPrChange w:id="21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4"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8" w:author="Okot" w:date="2020-03-24T11:32:00Z">
              <w:rPr>
                <w:noProof/>
                <w:webHidden/>
              </w:rPr>
            </w:rPrChange>
          </w:rPr>
          <w:tab/>
        </w:r>
        <w:r w:rsidRPr="008E0CED">
          <w:rPr>
            <w:rFonts w:ascii="Times New Roman" w:hAnsi="Times New Roman" w:cs="Times New Roman"/>
            <w:noProof/>
            <w:webHidden/>
            <w:sz w:val="24"/>
            <w:szCs w:val="24"/>
            <w:rPrChange w:id="2169" w:author="Okot" w:date="2020-03-24T11:32:00Z">
              <w:rPr>
                <w:noProof/>
                <w:webHidden/>
              </w:rPr>
            </w:rPrChange>
          </w:rPr>
          <w:fldChar w:fldCharType="begin"/>
        </w:r>
        <w:r w:rsidRPr="008E0CED">
          <w:rPr>
            <w:rFonts w:ascii="Times New Roman" w:hAnsi="Times New Roman" w:cs="Times New Roman"/>
            <w:noProof/>
            <w:webHidden/>
            <w:sz w:val="24"/>
            <w:szCs w:val="24"/>
            <w:rPrChange w:id="2170"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2" w:author="Okot" w:date="2020-03-24T11:32:00Z">
            <w:rPr>
              <w:noProof/>
              <w:webHidden/>
            </w:rPr>
          </w:rPrChange>
        </w:rPr>
        <w:fldChar w:fldCharType="separate"/>
      </w:r>
      <w:ins w:id="2173" w:author="Okot" w:date="2020-03-24T11:31:00Z">
        <w:r w:rsidRPr="008E0CED">
          <w:rPr>
            <w:rFonts w:ascii="Times New Roman" w:hAnsi="Times New Roman" w:cs="Times New Roman"/>
            <w:noProof/>
            <w:webHidden/>
            <w:sz w:val="24"/>
            <w:szCs w:val="24"/>
            <w:rPrChange w:id="2174" w:author="Okot" w:date="2020-03-24T11:32:00Z">
              <w:rPr>
                <w:noProof/>
                <w:webHidden/>
              </w:rPr>
            </w:rPrChange>
          </w:rPr>
          <w:t>276</w:t>
        </w:r>
        <w:r w:rsidRPr="008E0CED">
          <w:rPr>
            <w:rFonts w:ascii="Times New Roman" w:hAnsi="Times New Roman" w:cs="Times New Roman"/>
            <w:noProof/>
            <w:webHidden/>
            <w:sz w:val="24"/>
            <w:szCs w:val="24"/>
            <w:rPrChange w:id="21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6"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7" w:author="Okot" w:date="2020-03-24T11:31:00Z"/>
          <w:rFonts w:ascii="Times New Roman" w:eastAsiaTheme="minorEastAsia" w:hAnsi="Times New Roman" w:cs="Times New Roman"/>
          <w:b w:val="0"/>
          <w:bCs w:val="0"/>
          <w:noProof/>
          <w:sz w:val="24"/>
          <w:szCs w:val="24"/>
          <w:lang w:eastAsia="pl-PL"/>
          <w:rPrChange w:id="2178" w:author="Okot" w:date="2020-03-24T11:32:00Z">
            <w:rPr>
              <w:ins w:id="2179" w:author="Okot" w:date="2020-03-24T11:31:00Z"/>
              <w:rFonts w:eastAsiaTheme="minorEastAsia" w:cstheme="minorBidi"/>
              <w:b w:val="0"/>
              <w:bCs w:val="0"/>
              <w:noProof/>
              <w:sz w:val="22"/>
              <w:szCs w:val="22"/>
              <w:lang w:eastAsia="pl-PL"/>
            </w:rPr>
          </w:rPrChange>
        </w:rPr>
      </w:pPr>
      <w:ins w:id="2180" w:author="Okot" w:date="2020-03-24T11:31:00Z">
        <w:r w:rsidRPr="008E0CED">
          <w:rPr>
            <w:rStyle w:val="Hipercze"/>
            <w:rFonts w:ascii="Times New Roman" w:eastAsiaTheme="minorEastAsia" w:hAnsi="Times New Roman" w:cs="Times New Roman"/>
            <w:noProof/>
            <w:sz w:val="24"/>
            <w:szCs w:val="24"/>
            <w:rPrChange w:id="21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3"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7" w:author="Okot" w:date="2020-03-24T11:32:00Z">
              <w:rPr>
                <w:noProof/>
                <w:webHidden/>
              </w:rPr>
            </w:rPrChange>
          </w:rPr>
          <w:tab/>
        </w:r>
        <w:r w:rsidRPr="008E0CED">
          <w:rPr>
            <w:rFonts w:ascii="Times New Roman" w:hAnsi="Times New Roman" w:cs="Times New Roman"/>
            <w:noProof/>
            <w:webHidden/>
            <w:sz w:val="24"/>
            <w:szCs w:val="24"/>
            <w:rPrChange w:id="2188" w:author="Okot" w:date="2020-03-24T11:32:00Z">
              <w:rPr>
                <w:noProof/>
                <w:webHidden/>
              </w:rPr>
            </w:rPrChange>
          </w:rPr>
          <w:fldChar w:fldCharType="begin"/>
        </w:r>
        <w:r w:rsidRPr="008E0CED">
          <w:rPr>
            <w:rFonts w:ascii="Times New Roman" w:hAnsi="Times New Roman" w:cs="Times New Roman"/>
            <w:noProof/>
            <w:webHidden/>
            <w:sz w:val="24"/>
            <w:szCs w:val="24"/>
            <w:rPrChange w:id="2189"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1" w:author="Okot" w:date="2020-03-24T11:32:00Z">
            <w:rPr>
              <w:noProof/>
              <w:webHidden/>
            </w:rPr>
          </w:rPrChange>
        </w:rPr>
        <w:fldChar w:fldCharType="separate"/>
      </w:r>
      <w:ins w:id="2192" w:author="Okot" w:date="2020-03-24T11:31:00Z">
        <w:r w:rsidRPr="008E0CED">
          <w:rPr>
            <w:rFonts w:ascii="Times New Roman" w:hAnsi="Times New Roman" w:cs="Times New Roman"/>
            <w:noProof/>
            <w:webHidden/>
            <w:sz w:val="24"/>
            <w:szCs w:val="24"/>
            <w:rPrChange w:id="2193" w:author="Okot" w:date="2020-03-24T11:32:00Z">
              <w:rPr>
                <w:noProof/>
                <w:webHidden/>
              </w:rPr>
            </w:rPrChange>
          </w:rPr>
          <w:t>276</w:t>
        </w:r>
        <w:r w:rsidRPr="008E0CED">
          <w:rPr>
            <w:rFonts w:ascii="Times New Roman" w:hAnsi="Times New Roman" w:cs="Times New Roman"/>
            <w:noProof/>
            <w:webHidden/>
            <w:sz w:val="24"/>
            <w:szCs w:val="24"/>
            <w:rPrChange w:id="21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5"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6" w:author="Okot" w:date="2020-03-24T11:31:00Z"/>
          <w:rFonts w:ascii="Times New Roman" w:eastAsiaTheme="minorEastAsia" w:hAnsi="Times New Roman" w:cs="Times New Roman"/>
          <w:b w:val="0"/>
          <w:bCs w:val="0"/>
          <w:noProof/>
          <w:sz w:val="24"/>
          <w:szCs w:val="24"/>
          <w:lang w:eastAsia="pl-PL"/>
          <w:rPrChange w:id="2197" w:author="Okot" w:date="2020-03-24T11:32:00Z">
            <w:rPr>
              <w:ins w:id="2198" w:author="Okot" w:date="2020-03-24T11:31:00Z"/>
              <w:rFonts w:eastAsiaTheme="minorEastAsia" w:cstheme="minorBidi"/>
              <w:b w:val="0"/>
              <w:bCs w:val="0"/>
              <w:noProof/>
              <w:sz w:val="22"/>
              <w:szCs w:val="22"/>
              <w:lang w:eastAsia="pl-PL"/>
            </w:rPr>
          </w:rPrChange>
        </w:rPr>
      </w:pPr>
      <w:ins w:id="2199" w:author="Okot" w:date="2020-03-24T11:31:00Z">
        <w:r w:rsidRPr="008E0CED">
          <w:rPr>
            <w:rStyle w:val="Hipercze"/>
            <w:rFonts w:ascii="Times New Roman" w:eastAsiaTheme="minorEastAsia" w:hAnsi="Times New Roman" w:cs="Times New Roman"/>
            <w:noProof/>
            <w:sz w:val="24"/>
            <w:szCs w:val="24"/>
            <w:rPrChange w:id="22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2"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6" w:author="Okot" w:date="2020-03-24T11:32:00Z">
              <w:rPr>
                <w:noProof/>
                <w:webHidden/>
              </w:rPr>
            </w:rPrChange>
          </w:rPr>
          <w:tab/>
        </w:r>
        <w:r w:rsidRPr="008E0CED">
          <w:rPr>
            <w:rFonts w:ascii="Times New Roman" w:hAnsi="Times New Roman" w:cs="Times New Roman"/>
            <w:noProof/>
            <w:webHidden/>
            <w:sz w:val="24"/>
            <w:szCs w:val="24"/>
            <w:rPrChange w:id="2207" w:author="Okot" w:date="2020-03-24T11:32:00Z">
              <w:rPr>
                <w:noProof/>
                <w:webHidden/>
              </w:rPr>
            </w:rPrChange>
          </w:rPr>
          <w:fldChar w:fldCharType="begin"/>
        </w:r>
        <w:r w:rsidRPr="008E0CED">
          <w:rPr>
            <w:rFonts w:ascii="Times New Roman" w:hAnsi="Times New Roman" w:cs="Times New Roman"/>
            <w:noProof/>
            <w:webHidden/>
            <w:sz w:val="24"/>
            <w:szCs w:val="24"/>
            <w:rPrChange w:id="2208"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0" w:author="Okot" w:date="2020-03-24T11:32:00Z">
            <w:rPr>
              <w:noProof/>
              <w:webHidden/>
            </w:rPr>
          </w:rPrChange>
        </w:rPr>
        <w:fldChar w:fldCharType="separate"/>
      </w:r>
      <w:ins w:id="2211" w:author="Okot" w:date="2020-03-24T11:31:00Z">
        <w:r w:rsidRPr="008E0CED">
          <w:rPr>
            <w:rFonts w:ascii="Times New Roman" w:hAnsi="Times New Roman" w:cs="Times New Roman"/>
            <w:noProof/>
            <w:webHidden/>
            <w:sz w:val="24"/>
            <w:szCs w:val="24"/>
            <w:rPrChange w:id="2212" w:author="Okot" w:date="2020-03-24T11:32:00Z">
              <w:rPr>
                <w:noProof/>
                <w:webHidden/>
              </w:rPr>
            </w:rPrChange>
          </w:rPr>
          <w:t>276</w:t>
        </w:r>
        <w:r w:rsidRPr="008E0CED">
          <w:rPr>
            <w:rFonts w:ascii="Times New Roman" w:hAnsi="Times New Roman" w:cs="Times New Roman"/>
            <w:noProof/>
            <w:webHidden/>
            <w:sz w:val="24"/>
            <w:szCs w:val="24"/>
            <w:rPrChange w:id="22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4"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5" w:author="Okot" w:date="2020-03-24T11:31:00Z"/>
          <w:rFonts w:ascii="Times New Roman" w:eastAsiaTheme="minorEastAsia" w:hAnsi="Times New Roman" w:cs="Times New Roman"/>
          <w:b w:val="0"/>
          <w:bCs w:val="0"/>
          <w:noProof/>
          <w:sz w:val="24"/>
          <w:szCs w:val="24"/>
          <w:lang w:eastAsia="pl-PL"/>
          <w:rPrChange w:id="2216" w:author="Okot" w:date="2020-03-24T11:32:00Z">
            <w:rPr>
              <w:ins w:id="2217" w:author="Okot" w:date="2020-03-24T11:31:00Z"/>
              <w:rFonts w:eastAsiaTheme="minorEastAsia" w:cstheme="minorBidi"/>
              <w:b w:val="0"/>
              <w:bCs w:val="0"/>
              <w:noProof/>
              <w:sz w:val="22"/>
              <w:szCs w:val="22"/>
              <w:lang w:eastAsia="pl-PL"/>
            </w:rPr>
          </w:rPrChange>
        </w:rPr>
      </w:pPr>
      <w:ins w:id="2218" w:author="Okot" w:date="2020-03-24T11:31:00Z">
        <w:r w:rsidRPr="008E0CED">
          <w:rPr>
            <w:rStyle w:val="Hipercze"/>
            <w:rFonts w:ascii="Times New Roman" w:eastAsiaTheme="minorEastAsia" w:hAnsi="Times New Roman" w:cs="Times New Roman"/>
            <w:noProof/>
            <w:sz w:val="24"/>
            <w:szCs w:val="24"/>
            <w:rPrChange w:id="22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1"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5" w:author="Okot" w:date="2020-03-24T11:32:00Z">
              <w:rPr>
                <w:noProof/>
                <w:webHidden/>
              </w:rPr>
            </w:rPrChange>
          </w:rPr>
          <w:tab/>
        </w:r>
        <w:r w:rsidRPr="008E0CED">
          <w:rPr>
            <w:rFonts w:ascii="Times New Roman" w:hAnsi="Times New Roman" w:cs="Times New Roman"/>
            <w:noProof/>
            <w:webHidden/>
            <w:sz w:val="24"/>
            <w:szCs w:val="24"/>
            <w:rPrChange w:id="2226" w:author="Okot" w:date="2020-03-24T11:32:00Z">
              <w:rPr>
                <w:noProof/>
                <w:webHidden/>
              </w:rPr>
            </w:rPrChange>
          </w:rPr>
          <w:fldChar w:fldCharType="begin"/>
        </w:r>
        <w:r w:rsidRPr="008E0CED">
          <w:rPr>
            <w:rFonts w:ascii="Times New Roman" w:hAnsi="Times New Roman" w:cs="Times New Roman"/>
            <w:noProof/>
            <w:webHidden/>
            <w:sz w:val="24"/>
            <w:szCs w:val="24"/>
            <w:rPrChange w:id="2227"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29" w:author="Okot" w:date="2020-03-24T11:32:00Z">
            <w:rPr>
              <w:noProof/>
              <w:webHidden/>
            </w:rPr>
          </w:rPrChange>
        </w:rPr>
        <w:fldChar w:fldCharType="separate"/>
      </w:r>
      <w:ins w:id="2230" w:author="Okot" w:date="2020-03-24T11:31:00Z">
        <w:r w:rsidRPr="008E0CED">
          <w:rPr>
            <w:rFonts w:ascii="Times New Roman" w:hAnsi="Times New Roman" w:cs="Times New Roman"/>
            <w:noProof/>
            <w:webHidden/>
            <w:sz w:val="24"/>
            <w:szCs w:val="24"/>
            <w:rPrChange w:id="2231" w:author="Okot" w:date="2020-03-24T11:32:00Z">
              <w:rPr>
                <w:noProof/>
                <w:webHidden/>
              </w:rPr>
            </w:rPrChange>
          </w:rPr>
          <w:t>276</w:t>
        </w:r>
        <w:r w:rsidRPr="008E0CED">
          <w:rPr>
            <w:rFonts w:ascii="Times New Roman" w:hAnsi="Times New Roman" w:cs="Times New Roman"/>
            <w:noProof/>
            <w:webHidden/>
            <w:sz w:val="24"/>
            <w:szCs w:val="24"/>
            <w:rPrChange w:id="22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3"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4" w:author="Okot" w:date="2020-03-24T11:31:00Z"/>
          <w:rFonts w:ascii="Times New Roman" w:eastAsiaTheme="minorEastAsia" w:hAnsi="Times New Roman" w:cs="Times New Roman"/>
          <w:b w:val="0"/>
          <w:bCs w:val="0"/>
          <w:noProof/>
          <w:sz w:val="24"/>
          <w:szCs w:val="24"/>
          <w:lang w:eastAsia="pl-PL"/>
          <w:rPrChange w:id="2235" w:author="Okot" w:date="2020-03-24T11:32:00Z">
            <w:rPr>
              <w:ins w:id="2236" w:author="Okot" w:date="2020-03-24T11:31:00Z"/>
              <w:rFonts w:eastAsiaTheme="minorEastAsia" w:cstheme="minorBidi"/>
              <w:b w:val="0"/>
              <w:bCs w:val="0"/>
              <w:noProof/>
              <w:sz w:val="22"/>
              <w:szCs w:val="22"/>
              <w:lang w:eastAsia="pl-PL"/>
            </w:rPr>
          </w:rPrChange>
        </w:rPr>
      </w:pPr>
      <w:ins w:id="2237" w:author="Okot" w:date="2020-03-24T11:31:00Z">
        <w:r w:rsidRPr="008E0CED">
          <w:rPr>
            <w:rStyle w:val="Hipercze"/>
            <w:rFonts w:ascii="Times New Roman" w:eastAsiaTheme="minorEastAsia" w:hAnsi="Times New Roman" w:cs="Times New Roman"/>
            <w:noProof/>
            <w:sz w:val="24"/>
            <w:szCs w:val="24"/>
            <w:rPrChange w:id="22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0"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4" w:author="Okot" w:date="2020-03-24T11:32:00Z">
              <w:rPr>
                <w:noProof/>
                <w:webHidden/>
              </w:rPr>
            </w:rPrChange>
          </w:rPr>
          <w:tab/>
        </w:r>
        <w:r w:rsidRPr="008E0CED">
          <w:rPr>
            <w:rFonts w:ascii="Times New Roman" w:hAnsi="Times New Roman" w:cs="Times New Roman"/>
            <w:noProof/>
            <w:webHidden/>
            <w:sz w:val="24"/>
            <w:szCs w:val="24"/>
            <w:rPrChange w:id="2245" w:author="Okot" w:date="2020-03-24T11:32:00Z">
              <w:rPr>
                <w:noProof/>
                <w:webHidden/>
              </w:rPr>
            </w:rPrChange>
          </w:rPr>
          <w:fldChar w:fldCharType="begin"/>
        </w:r>
        <w:r w:rsidRPr="008E0CED">
          <w:rPr>
            <w:rFonts w:ascii="Times New Roman" w:hAnsi="Times New Roman" w:cs="Times New Roman"/>
            <w:noProof/>
            <w:webHidden/>
            <w:sz w:val="24"/>
            <w:szCs w:val="24"/>
            <w:rPrChange w:id="2246"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8" w:author="Okot" w:date="2020-03-24T11:32:00Z">
            <w:rPr>
              <w:noProof/>
              <w:webHidden/>
            </w:rPr>
          </w:rPrChange>
        </w:rPr>
        <w:fldChar w:fldCharType="separate"/>
      </w:r>
      <w:ins w:id="2249" w:author="Okot" w:date="2020-03-24T11:31:00Z">
        <w:r w:rsidRPr="008E0CED">
          <w:rPr>
            <w:rFonts w:ascii="Times New Roman" w:hAnsi="Times New Roman" w:cs="Times New Roman"/>
            <w:noProof/>
            <w:webHidden/>
            <w:sz w:val="24"/>
            <w:szCs w:val="24"/>
            <w:rPrChange w:id="2250" w:author="Okot" w:date="2020-03-24T11:32:00Z">
              <w:rPr>
                <w:noProof/>
                <w:webHidden/>
              </w:rPr>
            </w:rPrChange>
          </w:rPr>
          <w:t>276</w:t>
        </w:r>
        <w:r w:rsidRPr="008E0CED">
          <w:rPr>
            <w:rFonts w:ascii="Times New Roman" w:hAnsi="Times New Roman" w:cs="Times New Roman"/>
            <w:noProof/>
            <w:webHidden/>
            <w:sz w:val="24"/>
            <w:szCs w:val="24"/>
            <w:rPrChange w:id="22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2"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3" w:author="Okot" w:date="2020-03-24T11:31:00Z"/>
          <w:rFonts w:ascii="Times New Roman" w:eastAsiaTheme="minorEastAsia" w:hAnsi="Times New Roman" w:cs="Times New Roman"/>
          <w:b w:val="0"/>
          <w:bCs w:val="0"/>
          <w:noProof/>
          <w:sz w:val="24"/>
          <w:szCs w:val="24"/>
          <w:lang w:eastAsia="pl-PL"/>
          <w:rPrChange w:id="2254" w:author="Okot" w:date="2020-03-24T11:32:00Z">
            <w:rPr>
              <w:ins w:id="2255" w:author="Okot" w:date="2020-03-24T11:31:00Z"/>
              <w:rFonts w:eastAsiaTheme="minorEastAsia" w:cstheme="minorBidi"/>
              <w:b w:val="0"/>
              <w:bCs w:val="0"/>
              <w:noProof/>
              <w:sz w:val="22"/>
              <w:szCs w:val="22"/>
              <w:lang w:eastAsia="pl-PL"/>
            </w:rPr>
          </w:rPrChange>
        </w:rPr>
      </w:pPr>
      <w:ins w:id="2256" w:author="Okot" w:date="2020-03-24T11:31:00Z">
        <w:r w:rsidRPr="008E0CED">
          <w:rPr>
            <w:rStyle w:val="Hipercze"/>
            <w:rFonts w:ascii="Times New Roman" w:eastAsiaTheme="minorEastAsia" w:hAnsi="Times New Roman" w:cs="Times New Roman"/>
            <w:noProof/>
            <w:sz w:val="24"/>
            <w:szCs w:val="24"/>
            <w:rPrChange w:id="22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59"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3" w:author="Okot" w:date="2020-03-24T11:32:00Z">
              <w:rPr>
                <w:noProof/>
                <w:webHidden/>
              </w:rPr>
            </w:rPrChange>
          </w:rPr>
          <w:tab/>
        </w:r>
        <w:r w:rsidRPr="008E0CED">
          <w:rPr>
            <w:rFonts w:ascii="Times New Roman" w:hAnsi="Times New Roman" w:cs="Times New Roman"/>
            <w:noProof/>
            <w:webHidden/>
            <w:sz w:val="24"/>
            <w:szCs w:val="24"/>
            <w:rPrChange w:id="2264" w:author="Okot" w:date="2020-03-24T11:32:00Z">
              <w:rPr>
                <w:noProof/>
                <w:webHidden/>
              </w:rPr>
            </w:rPrChange>
          </w:rPr>
          <w:fldChar w:fldCharType="begin"/>
        </w:r>
        <w:r w:rsidRPr="008E0CED">
          <w:rPr>
            <w:rFonts w:ascii="Times New Roman" w:hAnsi="Times New Roman" w:cs="Times New Roman"/>
            <w:noProof/>
            <w:webHidden/>
            <w:sz w:val="24"/>
            <w:szCs w:val="24"/>
            <w:rPrChange w:id="2265"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7" w:author="Okot" w:date="2020-03-24T11:32:00Z">
            <w:rPr>
              <w:noProof/>
              <w:webHidden/>
            </w:rPr>
          </w:rPrChange>
        </w:rPr>
        <w:fldChar w:fldCharType="separate"/>
      </w:r>
      <w:ins w:id="2268" w:author="Okot" w:date="2020-03-24T11:31:00Z">
        <w:r w:rsidRPr="008E0CED">
          <w:rPr>
            <w:rFonts w:ascii="Times New Roman" w:hAnsi="Times New Roman" w:cs="Times New Roman"/>
            <w:noProof/>
            <w:webHidden/>
            <w:sz w:val="24"/>
            <w:szCs w:val="24"/>
            <w:rPrChange w:id="2269" w:author="Okot" w:date="2020-03-24T11:32:00Z">
              <w:rPr>
                <w:noProof/>
                <w:webHidden/>
              </w:rPr>
            </w:rPrChange>
          </w:rPr>
          <w:t>277</w:t>
        </w:r>
        <w:r w:rsidRPr="008E0CED">
          <w:rPr>
            <w:rFonts w:ascii="Times New Roman" w:hAnsi="Times New Roman" w:cs="Times New Roman"/>
            <w:noProof/>
            <w:webHidden/>
            <w:sz w:val="24"/>
            <w:szCs w:val="24"/>
            <w:rPrChange w:id="22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1"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2" w:author="Okot" w:date="2020-03-24T11:31:00Z"/>
          <w:rFonts w:ascii="Times New Roman" w:eastAsiaTheme="minorEastAsia" w:hAnsi="Times New Roman" w:cs="Times New Roman"/>
          <w:b w:val="0"/>
          <w:bCs w:val="0"/>
          <w:noProof/>
          <w:sz w:val="24"/>
          <w:szCs w:val="24"/>
          <w:lang w:eastAsia="pl-PL"/>
          <w:rPrChange w:id="2273" w:author="Okot" w:date="2020-03-24T11:32:00Z">
            <w:rPr>
              <w:ins w:id="2274" w:author="Okot" w:date="2020-03-24T11:31:00Z"/>
              <w:rFonts w:eastAsiaTheme="minorEastAsia" w:cstheme="minorBidi"/>
              <w:b w:val="0"/>
              <w:bCs w:val="0"/>
              <w:noProof/>
              <w:sz w:val="22"/>
              <w:szCs w:val="22"/>
              <w:lang w:eastAsia="pl-PL"/>
            </w:rPr>
          </w:rPrChange>
        </w:rPr>
      </w:pPr>
      <w:ins w:id="2275" w:author="Okot" w:date="2020-03-24T11:31:00Z">
        <w:r w:rsidRPr="008E0CED">
          <w:rPr>
            <w:rStyle w:val="Hipercze"/>
            <w:rFonts w:ascii="Times New Roman" w:eastAsiaTheme="minorEastAsia" w:hAnsi="Times New Roman" w:cs="Times New Roman"/>
            <w:noProof/>
            <w:sz w:val="24"/>
            <w:szCs w:val="24"/>
            <w:rPrChange w:id="22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8"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2" w:author="Okot" w:date="2020-03-24T11:32:00Z">
              <w:rPr>
                <w:noProof/>
                <w:webHidden/>
              </w:rPr>
            </w:rPrChange>
          </w:rPr>
          <w:tab/>
        </w:r>
        <w:r w:rsidRPr="008E0CED">
          <w:rPr>
            <w:rFonts w:ascii="Times New Roman" w:hAnsi="Times New Roman" w:cs="Times New Roman"/>
            <w:noProof/>
            <w:webHidden/>
            <w:sz w:val="24"/>
            <w:szCs w:val="24"/>
            <w:rPrChange w:id="2283" w:author="Okot" w:date="2020-03-24T11:32:00Z">
              <w:rPr>
                <w:noProof/>
                <w:webHidden/>
              </w:rPr>
            </w:rPrChange>
          </w:rPr>
          <w:fldChar w:fldCharType="begin"/>
        </w:r>
        <w:r w:rsidRPr="008E0CED">
          <w:rPr>
            <w:rFonts w:ascii="Times New Roman" w:hAnsi="Times New Roman" w:cs="Times New Roman"/>
            <w:noProof/>
            <w:webHidden/>
            <w:sz w:val="24"/>
            <w:szCs w:val="24"/>
            <w:rPrChange w:id="2284"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6" w:author="Okot" w:date="2020-03-24T11:32:00Z">
            <w:rPr>
              <w:noProof/>
              <w:webHidden/>
            </w:rPr>
          </w:rPrChange>
        </w:rPr>
        <w:fldChar w:fldCharType="separate"/>
      </w:r>
      <w:ins w:id="2287" w:author="Okot" w:date="2020-03-24T11:31:00Z">
        <w:r w:rsidRPr="008E0CED">
          <w:rPr>
            <w:rFonts w:ascii="Times New Roman" w:hAnsi="Times New Roman" w:cs="Times New Roman"/>
            <w:noProof/>
            <w:webHidden/>
            <w:sz w:val="24"/>
            <w:szCs w:val="24"/>
            <w:rPrChange w:id="2288" w:author="Okot" w:date="2020-03-24T11:32:00Z">
              <w:rPr>
                <w:noProof/>
                <w:webHidden/>
              </w:rPr>
            </w:rPrChange>
          </w:rPr>
          <w:t>277</w:t>
        </w:r>
        <w:r w:rsidRPr="008E0CED">
          <w:rPr>
            <w:rFonts w:ascii="Times New Roman" w:hAnsi="Times New Roman" w:cs="Times New Roman"/>
            <w:noProof/>
            <w:webHidden/>
            <w:sz w:val="24"/>
            <w:szCs w:val="24"/>
            <w:rPrChange w:id="22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0"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1" w:author="Okot" w:date="2020-03-24T11:31:00Z"/>
          <w:rFonts w:ascii="Times New Roman" w:eastAsiaTheme="minorEastAsia" w:hAnsi="Times New Roman" w:cs="Times New Roman"/>
          <w:b w:val="0"/>
          <w:bCs w:val="0"/>
          <w:noProof/>
          <w:sz w:val="24"/>
          <w:szCs w:val="24"/>
          <w:lang w:eastAsia="pl-PL"/>
          <w:rPrChange w:id="2292" w:author="Okot" w:date="2020-03-24T11:32:00Z">
            <w:rPr>
              <w:ins w:id="2293" w:author="Okot" w:date="2020-03-24T11:31:00Z"/>
              <w:rFonts w:eastAsiaTheme="minorEastAsia" w:cstheme="minorBidi"/>
              <w:b w:val="0"/>
              <w:bCs w:val="0"/>
              <w:noProof/>
              <w:sz w:val="22"/>
              <w:szCs w:val="22"/>
              <w:lang w:eastAsia="pl-PL"/>
            </w:rPr>
          </w:rPrChange>
        </w:rPr>
      </w:pPr>
      <w:ins w:id="2294" w:author="Okot" w:date="2020-03-24T11:31:00Z">
        <w:r w:rsidRPr="008E0CED">
          <w:rPr>
            <w:rStyle w:val="Hipercze"/>
            <w:rFonts w:ascii="Times New Roman" w:eastAsiaTheme="minorEastAsia" w:hAnsi="Times New Roman" w:cs="Times New Roman"/>
            <w:noProof/>
            <w:sz w:val="24"/>
            <w:szCs w:val="24"/>
            <w:rPrChange w:id="22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7"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1" w:author="Okot" w:date="2020-03-24T11:32:00Z">
              <w:rPr>
                <w:noProof/>
                <w:webHidden/>
              </w:rPr>
            </w:rPrChange>
          </w:rPr>
          <w:tab/>
        </w:r>
        <w:r w:rsidRPr="008E0CED">
          <w:rPr>
            <w:rFonts w:ascii="Times New Roman" w:hAnsi="Times New Roman" w:cs="Times New Roman"/>
            <w:noProof/>
            <w:webHidden/>
            <w:sz w:val="24"/>
            <w:szCs w:val="24"/>
            <w:rPrChange w:id="2302" w:author="Okot" w:date="2020-03-24T11:32:00Z">
              <w:rPr>
                <w:noProof/>
                <w:webHidden/>
              </w:rPr>
            </w:rPrChange>
          </w:rPr>
          <w:fldChar w:fldCharType="begin"/>
        </w:r>
        <w:r w:rsidRPr="008E0CED">
          <w:rPr>
            <w:rFonts w:ascii="Times New Roman" w:hAnsi="Times New Roman" w:cs="Times New Roman"/>
            <w:noProof/>
            <w:webHidden/>
            <w:sz w:val="24"/>
            <w:szCs w:val="24"/>
            <w:rPrChange w:id="2303"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5" w:author="Okot" w:date="2020-03-24T11:32:00Z">
            <w:rPr>
              <w:noProof/>
              <w:webHidden/>
            </w:rPr>
          </w:rPrChange>
        </w:rPr>
        <w:fldChar w:fldCharType="separate"/>
      </w:r>
      <w:ins w:id="2306" w:author="Okot" w:date="2020-03-24T11:31:00Z">
        <w:r w:rsidRPr="008E0CED">
          <w:rPr>
            <w:rFonts w:ascii="Times New Roman" w:hAnsi="Times New Roman" w:cs="Times New Roman"/>
            <w:noProof/>
            <w:webHidden/>
            <w:sz w:val="24"/>
            <w:szCs w:val="24"/>
            <w:rPrChange w:id="2307" w:author="Okot" w:date="2020-03-24T11:32:00Z">
              <w:rPr>
                <w:noProof/>
                <w:webHidden/>
              </w:rPr>
            </w:rPrChange>
          </w:rPr>
          <w:t>278</w:t>
        </w:r>
        <w:r w:rsidRPr="008E0CED">
          <w:rPr>
            <w:rFonts w:ascii="Times New Roman" w:hAnsi="Times New Roman" w:cs="Times New Roman"/>
            <w:noProof/>
            <w:webHidden/>
            <w:sz w:val="24"/>
            <w:szCs w:val="24"/>
            <w:rPrChange w:id="23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09"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0" w:author="Okot" w:date="2020-03-24T11:31:00Z"/>
          <w:rFonts w:ascii="Times New Roman" w:eastAsiaTheme="minorEastAsia" w:hAnsi="Times New Roman" w:cs="Times New Roman"/>
          <w:b w:val="0"/>
          <w:bCs w:val="0"/>
          <w:noProof/>
          <w:sz w:val="24"/>
          <w:szCs w:val="24"/>
          <w:lang w:eastAsia="pl-PL"/>
          <w:rPrChange w:id="2311" w:author="Okot" w:date="2020-03-24T11:32:00Z">
            <w:rPr>
              <w:ins w:id="2312" w:author="Okot" w:date="2020-03-24T11:31:00Z"/>
              <w:rFonts w:eastAsiaTheme="minorEastAsia" w:cstheme="minorBidi"/>
              <w:b w:val="0"/>
              <w:bCs w:val="0"/>
              <w:noProof/>
              <w:sz w:val="22"/>
              <w:szCs w:val="22"/>
              <w:lang w:eastAsia="pl-PL"/>
            </w:rPr>
          </w:rPrChange>
        </w:rPr>
      </w:pPr>
      <w:ins w:id="2313" w:author="Okot" w:date="2020-03-24T11:31:00Z">
        <w:r w:rsidRPr="008E0CED">
          <w:rPr>
            <w:rStyle w:val="Hipercze"/>
            <w:rFonts w:ascii="Times New Roman" w:eastAsiaTheme="minorEastAsia" w:hAnsi="Times New Roman" w:cs="Times New Roman"/>
            <w:noProof/>
            <w:sz w:val="24"/>
            <w:szCs w:val="24"/>
            <w:rPrChange w:id="231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6"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0" w:author="Okot" w:date="2020-03-24T11:32:00Z">
              <w:rPr>
                <w:noProof/>
                <w:webHidden/>
              </w:rPr>
            </w:rPrChange>
          </w:rPr>
          <w:tab/>
        </w:r>
        <w:r w:rsidRPr="008E0CED">
          <w:rPr>
            <w:rFonts w:ascii="Times New Roman" w:hAnsi="Times New Roman" w:cs="Times New Roman"/>
            <w:noProof/>
            <w:webHidden/>
            <w:sz w:val="24"/>
            <w:szCs w:val="24"/>
            <w:rPrChange w:id="2321" w:author="Okot" w:date="2020-03-24T11:32:00Z">
              <w:rPr>
                <w:noProof/>
                <w:webHidden/>
              </w:rPr>
            </w:rPrChange>
          </w:rPr>
          <w:fldChar w:fldCharType="begin"/>
        </w:r>
        <w:r w:rsidRPr="008E0CED">
          <w:rPr>
            <w:rFonts w:ascii="Times New Roman" w:hAnsi="Times New Roman" w:cs="Times New Roman"/>
            <w:noProof/>
            <w:webHidden/>
            <w:sz w:val="24"/>
            <w:szCs w:val="24"/>
            <w:rPrChange w:id="2322"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4" w:author="Okot" w:date="2020-03-24T11:32:00Z">
            <w:rPr>
              <w:noProof/>
              <w:webHidden/>
            </w:rPr>
          </w:rPrChange>
        </w:rPr>
        <w:fldChar w:fldCharType="separate"/>
      </w:r>
      <w:ins w:id="2325" w:author="Okot" w:date="2020-03-24T11:31:00Z">
        <w:r w:rsidRPr="008E0CED">
          <w:rPr>
            <w:rFonts w:ascii="Times New Roman" w:hAnsi="Times New Roman" w:cs="Times New Roman"/>
            <w:noProof/>
            <w:webHidden/>
            <w:sz w:val="24"/>
            <w:szCs w:val="24"/>
            <w:rPrChange w:id="2326" w:author="Okot" w:date="2020-03-24T11:32:00Z">
              <w:rPr>
                <w:noProof/>
                <w:webHidden/>
              </w:rPr>
            </w:rPrChange>
          </w:rPr>
          <w:t>279</w:t>
        </w:r>
        <w:r w:rsidRPr="008E0CED">
          <w:rPr>
            <w:rFonts w:ascii="Times New Roman" w:hAnsi="Times New Roman" w:cs="Times New Roman"/>
            <w:noProof/>
            <w:webHidden/>
            <w:sz w:val="24"/>
            <w:szCs w:val="24"/>
            <w:rPrChange w:id="232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8"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29" w:author="Okot" w:date="2020-03-24T11:31:00Z"/>
          <w:rFonts w:ascii="Times New Roman" w:eastAsiaTheme="minorEastAsia" w:hAnsi="Times New Roman" w:cs="Times New Roman"/>
          <w:b w:val="0"/>
          <w:bCs w:val="0"/>
          <w:noProof/>
          <w:sz w:val="24"/>
          <w:szCs w:val="24"/>
          <w:lang w:eastAsia="pl-PL"/>
          <w:rPrChange w:id="2330" w:author="Okot" w:date="2020-03-24T11:32:00Z">
            <w:rPr>
              <w:ins w:id="2331" w:author="Okot" w:date="2020-03-24T11:31:00Z"/>
              <w:rFonts w:eastAsiaTheme="minorEastAsia" w:cstheme="minorBidi"/>
              <w:b w:val="0"/>
              <w:bCs w:val="0"/>
              <w:noProof/>
              <w:sz w:val="22"/>
              <w:szCs w:val="22"/>
              <w:lang w:eastAsia="pl-PL"/>
            </w:rPr>
          </w:rPrChange>
        </w:rPr>
      </w:pPr>
      <w:ins w:id="2332" w:author="Okot" w:date="2020-03-24T11:31:00Z">
        <w:r w:rsidRPr="008E0CED">
          <w:rPr>
            <w:rStyle w:val="Hipercze"/>
            <w:rFonts w:ascii="Times New Roman" w:eastAsiaTheme="minorEastAsia" w:hAnsi="Times New Roman" w:cs="Times New Roman"/>
            <w:noProof/>
            <w:sz w:val="24"/>
            <w:szCs w:val="24"/>
            <w:rPrChange w:id="233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5"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39" w:author="Okot" w:date="2020-03-24T11:32:00Z">
              <w:rPr>
                <w:noProof/>
                <w:webHidden/>
              </w:rPr>
            </w:rPrChange>
          </w:rPr>
          <w:tab/>
        </w:r>
        <w:r w:rsidRPr="008E0CED">
          <w:rPr>
            <w:rFonts w:ascii="Times New Roman" w:hAnsi="Times New Roman" w:cs="Times New Roman"/>
            <w:noProof/>
            <w:webHidden/>
            <w:sz w:val="24"/>
            <w:szCs w:val="24"/>
            <w:rPrChange w:id="2340" w:author="Okot" w:date="2020-03-24T11:32:00Z">
              <w:rPr>
                <w:noProof/>
                <w:webHidden/>
              </w:rPr>
            </w:rPrChange>
          </w:rPr>
          <w:fldChar w:fldCharType="begin"/>
        </w:r>
        <w:r w:rsidRPr="008E0CED">
          <w:rPr>
            <w:rFonts w:ascii="Times New Roman" w:hAnsi="Times New Roman" w:cs="Times New Roman"/>
            <w:noProof/>
            <w:webHidden/>
            <w:sz w:val="24"/>
            <w:szCs w:val="24"/>
            <w:rPrChange w:id="2341"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3" w:author="Okot" w:date="2020-03-24T11:32:00Z">
            <w:rPr>
              <w:noProof/>
              <w:webHidden/>
            </w:rPr>
          </w:rPrChange>
        </w:rPr>
        <w:fldChar w:fldCharType="separate"/>
      </w:r>
      <w:ins w:id="2344" w:author="Okot" w:date="2020-03-24T11:31:00Z">
        <w:r w:rsidRPr="008E0CED">
          <w:rPr>
            <w:rFonts w:ascii="Times New Roman" w:hAnsi="Times New Roman" w:cs="Times New Roman"/>
            <w:noProof/>
            <w:webHidden/>
            <w:sz w:val="24"/>
            <w:szCs w:val="24"/>
            <w:rPrChange w:id="2345" w:author="Okot" w:date="2020-03-24T11:32:00Z">
              <w:rPr>
                <w:noProof/>
                <w:webHidden/>
              </w:rPr>
            </w:rPrChange>
          </w:rPr>
          <w:t>281</w:t>
        </w:r>
        <w:r w:rsidRPr="008E0CED">
          <w:rPr>
            <w:rFonts w:ascii="Times New Roman" w:hAnsi="Times New Roman" w:cs="Times New Roman"/>
            <w:noProof/>
            <w:webHidden/>
            <w:sz w:val="24"/>
            <w:szCs w:val="24"/>
            <w:rPrChange w:id="234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7"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8" w:author="Okot" w:date="2020-03-24T11:31:00Z"/>
          <w:rFonts w:ascii="Times New Roman" w:eastAsiaTheme="minorEastAsia" w:hAnsi="Times New Roman" w:cs="Times New Roman"/>
          <w:b w:val="0"/>
          <w:bCs w:val="0"/>
          <w:noProof/>
          <w:sz w:val="24"/>
          <w:szCs w:val="24"/>
          <w:lang w:eastAsia="pl-PL"/>
          <w:rPrChange w:id="2349" w:author="Okot" w:date="2020-03-24T11:32:00Z">
            <w:rPr>
              <w:ins w:id="2350" w:author="Okot" w:date="2020-03-24T11:31:00Z"/>
              <w:rFonts w:eastAsiaTheme="minorEastAsia" w:cstheme="minorBidi"/>
              <w:b w:val="0"/>
              <w:bCs w:val="0"/>
              <w:noProof/>
              <w:sz w:val="22"/>
              <w:szCs w:val="22"/>
              <w:lang w:eastAsia="pl-PL"/>
            </w:rPr>
          </w:rPrChange>
        </w:rPr>
      </w:pPr>
      <w:ins w:id="2351" w:author="Okot" w:date="2020-03-24T11:31:00Z">
        <w:r w:rsidRPr="008E0CED">
          <w:rPr>
            <w:rStyle w:val="Hipercze"/>
            <w:rFonts w:ascii="Times New Roman" w:eastAsiaTheme="minorEastAsia" w:hAnsi="Times New Roman" w:cs="Times New Roman"/>
            <w:noProof/>
            <w:sz w:val="24"/>
            <w:szCs w:val="24"/>
            <w:rPrChange w:id="23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4"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8" w:author="Okot" w:date="2020-03-24T11:32:00Z">
              <w:rPr>
                <w:noProof/>
                <w:webHidden/>
              </w:rPr>
            </w:rPrChange>
          </w:rPr>
          <w:tab/>
        </w:r>
        <w:r w:rsidRPr="008E0CED">
          <w:rPr>
            <w:rFonts w:ascii="Times New Roman" w:hAnsi="Times New Roman" w:cs="Times New Roman"/>
            <w:noProof/>
            <w:webHidden/>
            <w:sz w:val="24"/>
            <w:szCs w:val="24"/>
            <w:rPrChange w:id="2359" w:author="Okot" w:date="2020-03-24T11:32:00Z">
              <w:rPr>
                <w:noProof/>
                <w:webHidden/>
              </w:rPr>
            </w:rPrChange>
          </w:rPr>
          <w:fldChar w:fldCharType="begin"/>
        </w:r>
        <w:r w:rsidRPr="008E0CED">
          <w:rPr>
            <w:rFonts w:ascii="Times New Roman" w:hAnsi="Times New Roman" w:cs="Times New Roman"/>
            <w:noProof/>
            <w:webHidden/>
            <w:sz w:val="24"/>
            <w:szCs w:val="24"/>
            <w:rPrChange w:id="2360"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2" w:author="Okot" w:date="2020-03-24T11:32:00Z">
            <w:rPr>
              <w:noProof/>
              <w:webHidden/>
            </w:rPr>
          </w:rPrChange>
        </w:rPr>
        <w:fldChar w:fldCharType="separate"/>
      </w:r>
      <w:ins w:id="2363" w:author="Okot" w:date="2020-03-24T11:31:00Z">
        <w:r w:rsidRPr="008E0CED">
          <w:rPr>
            <w:rFonts w:ascii="Times New Roman" w:hAnsi="Times New Roman" w:cs="Times New Roman"/>
            <w:noProof/>
            <w:webHidden/>
            <w:sz w:val="24"/>
            <w:szCs w:val="24"/>
            <w:rPrChange w:id="2364" w:author="Okot" w:date="2020-03-24T11:32:00Z">
              <w:rPr>
                <w:noProof/>
                <w:webHidden/>
              </w:rPr>
            </w:rPrChange>
          </w:rPr>
          <w:t>281</w:t>
        </w:r>
        <w:r w:rsidRPr="008E0CED">
          <w:rPr>
            <w:rFonts w:ascii="Times New Roman" w:hAnsi="Times New Roman" w:cs="Times New Roman"/>
            <w:noProof/>
            <w:webHidden/>
            <w:sz w:val="24"/>
            <w:szCs w:val="24"/>
            <w:rPrChange w:id="236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6"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7" w:author="Okot" w:date="2020-03-24T11:31:00Z"/>
          <w:rFonts w:ascii="Times New Roman" w:eastAsiaTheme="minorEastAsia" w:hAnsi="Times New Roman" w:cs="Times New Roman"/>
          <w:b w:val="0"/>
          <w:bCs w:val="0"/>
          <w:noProof/>
          <w:sz w:val="24"/>
          <w:szCs w:val="24"/>
          <w:lang w:eastAsia="pl-PL"/>
          <w:rPrChange w:id="2368" w:author="Okot" w:date="2020-03-24T11:32:00Z">
            <w:rPr>
              <w:ins w:id="2369" w:author="Okot" w:date="2020-03-24T11:31:00Z"/>
              <w:rFonts w:eastAsiaTheme="minorEastAsia" w:cstheme="minorBidi"/>
              <w:b w:val="0"/>
              <w:bCs w:val="0"/>
              <w:noProof/>
              <w:sz w:val="22"/>
              <w:szCs w:val="22"/>
              <w:lang w:eastAsia="pl-PL"/>
            </w:rPr>
          </w:rPrChange>
        </w:rPr>
      </w:pPr>
      <w:ins w:id="2370" w:author="Okot" w:date="2020-03-24T11:31:00Z">
        <w:r w:rsidRPr="008E0CED">
          <w:rPr>
            <w:rStyle w:val="Hipercze"/>
            <w:rFonts w:ascii="Times New Roman" w:eastAsiaTheme="minorEastAsia" w:hAnsi="Times New Roman" w:cs="Times New Roman"/>
            <w:noProof/>
            <w:sz w:val="24"/>
            <w:szCs w:val="24"/>
            <w:rPrChange w:id="23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3"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7" w:author="Okot" w:date="2020-03-24T11:32:00Z">
              <w:rPr>
                <w:noProof/>
                <w:webHidden/>
              </w:rPr>
            </w:rPrChange>
          </w:rPr>
          <w:tab/>
        </w:r>
        <w:r w:rsidRPr="008E0CED">
          <w:rPr>
            <w:rFonts w:ascii="Times New Roman" w:hAnsi="Times New Roman" w:cs="Times New Roman"/>
            <w:noProof/>
            <w:webHidden/>
            <w:sz w:val="24"/>
            <w:szCs w:val="24"/>
            <w:rPrChange w:id="2378" w:author="Okot" w:date="2020-03-24T11:32:00Z">
              <w:rPr>
                <w:noProof/>
                <w:webHidden/>
              </w:rPr>
            </w:rPrChange>
          </w:rPr>
          <w:fldChar w:fldCharType="begin"/>
        </w:r>
        <w:r w:rsidRPr="008E0CED">
          <w:rPr>
            <w:rFonts w:ascii="Times New Roman" w:hAnsi="Times New Roman" w:cs="Times New Roman"/>
            <w:noProof/>
            <w:webHidden/>
            <w:sz w:val="24"/>
            <w:szCs w:val="24"/>
            <w:rPrChange w:id="2379"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1" w:author="Okot" w:date="2020-03-24T11:32:00Z">
            <w:rPr>
              <w:noProof/>
              <w:webHidden/>
            </w:rPr>
          </w:rPrChange>
        </w:rPr>
        <w:fldChar w:fldCharType="separate"/>
      </w:r>
      <w:ins w:id="2382" w:author="Okot" w:date="2020-03-24T11:31:00Z">
        <w:r w:rsidRPr="008E0CED">
          <w:rPr>
            <w:rFonts w:ascii="Times New Roman" w:hAnsi="Times New Roman" w:cs="Times New Roman"/>
            <w:noProof/>
            <w:webHidden/>
            <w:sz w:val="24"/>
            <w:szCs w:val="24"/>
            <w:rPrChange w:id="2383" w:author="Okot" w:date="2020-03-24T11:32:00Z">
              <w:rPr>
                <w:noProof/>
                <w:webHidden/>
              </w:rPr>
            </w:rPrChange>
          </w:rPr>
          <w:t>281</w:t>
        </w:r>
        <w:r w:rsidRPr="008E0CED">
          <w:rPr>
            <w:rFonts w:ascii="Times New Roman" w:hAnsi="Times New Roman" w:cs="Times New Roman"/>
            <w:noProof/>
            <w:webHidden/>
            <w:sz w:val="24"/>
            <w:szCs w:val="24"/>
            <w:rPrChange w:id="23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5"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6" w:author="Okot" w:date="2020-03-24T11:31:00Z"/>
          <w:rFonts w:ascii="Times New Roman" w:eastAsiaTheme="minorEastAsia" w:hAnsi="Times New Roman" w:cs="Times New Roman"/>
          <w:b w:val="0"/>
          <w:bCs w:val="0"/>
          <w:noProof/>
          <w:sz w:val="24"/>
          <w:szCs w:val="24"/>
          <w:lang w:eastAsia="pl-PL"/>
          <w:rPrChange w:id="2387" w:author="Okot" w:date="2020-03-24T11:32:00Z">
            <w:rPr>
              <w:ins w:id="2388" w:author="Okot" w:date="2020-03-24T11:31:00Z"/>
              <w:rFonts w:eastAsiaTheme="minorEastAsia" w:cstheme="minorBidi"/>
              <w:b w:val="0"/>
              <w:bCs w:val="0"/>
              <w:noProof/>
              <w:sz w:val="22"/>
              <w:szCs w:val="22"/>
              <w:lang w:eastAsia="pl-PL"/>
            </w:rPr>
          </w:rPrChange>
        </w:rPr>
      </w:pPr>
      <w:ins w:id="2389" w:author="Okot" w:date="2020-03-24T11:31:00Z">
        <w:r w:rsidRPr="008E0CED">
          <w:rPr>
            <w:rStyle w:val="Hipercze"/>
            <w:rFonts w:ascii="Times New Roman" w:eastAsiaTheme="minorEastAsia" w:hAnsi="Times New Roman" w:cs="Times New Roman"/>
            <w:noProof/>
            <w:sz w:val="24"/>
            <w:szCs w:val="24"/>
            <w:rPrChange w:id="23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2"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6" w:author="Okot" w:date="2020-03-24T11:32:00Z">
              <w:rPr>
                <w:noProof/>
                <w:webHidden/>
              </w:rPr>
            </w:rPrChange>
          </w:rPr>
          <w:tab/>
        </w:r>
        <w:r w:rsidRPr="008E0CED">
          <w:rPr>
            <w:rFonts w:ascii="Times New Roman" w:hAnsi="Times New Roman" w:cs="Times New Roman"/>
            <w:noProof/>
            <w:webHidden/>
            <w:sz w:val="24"/>
            <w:szCs w:val="24"/>
            <w:rPrChange w:id="2397" w:author="Okot" w:date="2020-03-24T11:32:00Z">
              <w:rPr>
                <w:noProof/>
                <w:webHidden/>
              </w:rPr>
            </w:rPrChange>
          </w:rPr>
          <w:fldChar w:fldCharType="begin"/>
        </w:r>
        <w:r w:rsidRPr="008E0CED">
          <w:rPr>
            <w:rFonts w:ascii="Times New Roman" w:hAnsi="Times New Roman" w:cs="Times New Roman"/>
            <w:noProof/>
            <w:webHidden/>
            <w:sz w:val="24"/>
            <w:szCs w:val="24"/>
            <w:rPrChange w:id="2398"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3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0" w:author="Okot" w:date="2020-03-24T11:32:00Z">
            <w:rPr>
              <w:noProof/>
              <w:webHidden/>
            </w:rPr>
          </w:rPrChange>
        </w:rPr>
        <w:fldChar w:fldCharType="separate"/>
      </w:r>
      <w:ins w:id="2401" w:author="Okot" w:date="2020-03-24T11:31:00Z">
        <w:r w:rsidRPr="008E0CED">
          <w:rPr>
            <w:rFonts w:ascii="Times New Roman" w:hAnsi="Times New Roman" w:cs="Times New Roman"/>
            <w:noProof/>
            <w:webHidden/>
            <w:sz w:val="24"/>
            <w:szCs w:val="24"/>
            <w:rPrChange w:id="2402" w:author="Okot" w:date="2020-03-24T11:32:00Z">
              <w:rPr>
                <w:noProof/>
                <w:webHidden/>
              </w:rPr>
            </w:rPrChange>
          </w:rPr>
          <w:t>281</w:t>
        </w:r>
        <w:r w:rsidRPr="008E0CED">
          <w:rPr>
            <w:rFonts w:ascii="Times New Roman" w:hAnsi="Times New Roman" w:cs="Times New Roman"/>
            <w:noProof/>
            <w:webHidden/>
            <w:sz w:val="24"/>
            <w:szCs w:val="24"/>
            <w:rPrChange w:id="24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4"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5" w:author="Okot" w:date="2020-03-24T11:31:00Z"/>
          <w:rFonts w:ascii="Times New Roman" w:eastAsiaTheme="minorEastAsia" w:hAnsi="Times New Roman" w:cs="Times New Roman"/>
          <w:b w:val="0"/>
          <w:bCs w:val="0"/>
          <w:noProof/>
          <w:sz w:val="24"/>
          <w:szCs w:val="24"/>
          <w:lang w:eastAsia="pl-PL"/>
          <w:rPrChange w:id="2406" w:author="Okot" w:date="2020-03-24T11:32:00Z">
            <w:rPr>
              <w:ins w:id="2407" w:author="Okot" w:date="2020-03-24T11:31:00Z"/>
              <w:rFonts w:eastAsiaTheme="minorEastAsia" w:cstheme="minorBidi"/>
              <w:b w:val="0"/>
              <w:bCs w:val="0"/>
              <w:noProof/>
              <w:sz w:val="22"/>
              <w:szCs w:val="22"/>
              <w:lang w:eastAsia="pl-PL"/>
            </w:rPr>
          </w:rPrChange>
        </w:rPr>
      </w:pPr>
      <w:ins w:id="2408" w:author="Okot" w:date="2020-03-24T11:31:00Z">
        <w:r w:rsidRPr="008E0CED">
          <w:rPr>
            <w:rStyle w:val="Hipercze"/>
            <w:rFonts w:ascii="Times New Roman" w:eastAsiaTheme="minorEastAsia" w:hAnsi="Times New Roman" w:cs="Times New Roman"/>
            <w:noProof/>
            <w:sz w:val="24"/>
            <w:szCs w:val="24"/>
            <w:rPrChange w:id="24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1"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5" w:author="Okot" w:date="2020-03-24T11:32:00Z">
              <w:rPr>
                <w:noProof/>
                <w:webHidden/>
              </w:rPr>
            </w:rPrChange>
          </w:rPr>
          <w:tab/>
        </w:r>
        <w:r w:rsidRPr="008E0CED">
          <w:rPr>
            <w:rFonts w:ascii="Times New Roman" w:hAnsi="Times New Roman" w:cs="Times New Roman"/>
            <w:noProof/>
            <w:webHidden/>
            <w:sz w:val="24"/>
            <w:szCs w:val="24"/>
            <w:rPrChange w:id="2416" w:author="Okot" w:date="2020-03-24T11:32:00Z">
              <w:rPr>
                <w:noProof/>
                <w:webHidden/>
              </w:rPr>
            </w:rPrChange>
          </w:rPr>
          <w:fldChar w:fldCharType="begin"/>
        </w:r>
        <w:r w:rsidRPr="008E0CED">
          <w:rPr>
            <w:rFonts w:ascii="Times New Roman" w:hAnsi="Times New Roman" w:cs="Times New Roman"/>
            <w:noProof/>
            <w:webHidden/>
            <w:sz w:val="24"/>
            <w:szCs w:val="24"/>
            <w:rPrChange w:id="2417"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19" w:author="Okot" w:date="2020-03-24T11:32:00Z">
            <w:rPr>
              <w:noProof/>
              <w:webHidden/>
            </w:rPr>
          </w:rPrChange>
        </w:rPr>
        <w:fldChar w:fldCharType="separate"/>
      </w:r>
      <w:ins w:id="2420" w:author="Okot" w:date="2020-03-24T11:31:00Z">
        <w:r w:rsidRPr="008E0CED">
          <w:rPr>
            <w:rFonts w:ascii="Times New Roman" w:hAnsi="Times New Roman" w:cs="Times New Roman"/>
            <w:noProof/>
            <w:webHidden/>
            <w:sz w:val="24"/>
            <w:szCs w:val="24"/>
            <w:rPrChange w:id="2421" w:author="Okot" w:date="2020-03-24T11:32:00Z">
              <w:rPr>
                <w:noProof/>
                <w:webHidden/>
              </w:rPr>
            </w:rPrChange>
          </w:rPr>
          <w:t>281</w:t>
        </w:r>
        <w:r w:rsidRPr="008E0CED">
          <w:rPr>
            <w:rFonts w:ascii="Times New Roman" w:hAnsi="Times New Roman" w:cs="Times New Roman"/>
            <w:noProof/>
            <w:webHidden/>
            <w:sz w:val="24"/>
            <w:szCs w:val="24"/>
            <w:rPrChange w:id="24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3"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4" w:author="Okot" w:date="2020-03-24T11:31:00Z"/>
          <w:rFonts w:ascii="Times New Roman" w:eastAsiaTheme="minorEastAsia" w:hAnsi="Times New Roman" w:cs="Times New Roman"/>
          <w:b w:val="0"/>
          <w:bCs w:val="0"/>
          <w:caps w:val="0"/>
          <w:noProof/>
          <w:lang w:eastAsia="pl-PL"/>
          <w:rPrChange w:id="2425" w:author="Okot" w:date="2020-03-24T11:32:00Z">
            <w:rPr>
              <w:ins w:id="2426" w:author="Okot" w:date="2020-03-24T11:31:00Z"/>
              <w:rFonts w:asciiTheme="minorHAnsi" w:eastAsiaTheme="minorEastAsia" w:hAnsiTheme="minorHAnsi" w:cstheme="minorBidi"/>
              <w:b w:val="0"/>
              <w:bCs w:val="0"/>
              <w:caps w:val="0"/>
              <w:noProof/>
              <w:sz w:val="22"/>
              <w:szCs w:val="22"/>
              <w:lang w:eastAsia="pl-PL"/>
            </w:rPr>
          </w:rPrChange>
        </w:rPr>
      </w:pPr>
      <w:ins w:id="2427" w:author="Okot" w:date="2020-03-24T11:31:00Z">
        <w:r w:rsidRPr="008E0CED">
          <w:rPr>
            <w:rStyle w:val="Hipercze"/>
            <w:rFonts w:ascii="Times New Roman" w:eastAsiaTheme="minorEastAsia" w:hAnsi="Times New Roman" w:cs="Times New Roman"/>
            <w:noProof/>
            <w:rPrChange w:id="24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0"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t>6. testy</w:t>
        </w:r>
        <w:r w:rsidRPr="008E0CED">
          <w:rPr>
            <w:rFonts w:ascii="Times New Roman" w:hAnsi="Times New Roman" w:cs="Times New Roman"/>
            <w:noProof/>
            <w:webHidden/>
            <w:rPrChange w:id="2434" w:author="Okot" w:date="2020-03-24T11:32:00Z">
              <w:rPr>
                <w:noProof/>
                <w:webHidden/>
              </w:rPr>
            </w:rPrChange>
          </w:rPr>
          <w:tab/>
        </w:r>
        <w:r w:rsidRPr="008E0CED">
          <w:rPr>
            <w:rFonts w:ascii="Times New Roman" w:hAnsi="Times New Roman" w:cs="Times New Roman"/>
            <w:noProof/>
            <w:webHidden/>
            <w:rPrChange w:id="2435" w:author="Okot" w:date="2020-03-24T11:32:00Z">
              <w:rPr>
                <w:noProof/>
                <w:webHidden/>
              </w:rPr>
            </w:rPrChange>
          </w:rPr>
          <w:fldChar w:fldCharType="begin"/>
        </w:r>
        <w:r w:rsidRPr="008E0CED">
          <w:rPr>
            <w:rFonts w:ascii="Times New Roman" w:hAnsi="Times New Roman" w:cs="Times New Roman"/>
            <w:noProof/>
            <w:webHidden/>
            <w:rPrChange w:id="2436"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8" w:author="Okot" w:date="2020-03-24T11:32:00Z">
            <w:rPr>
              <w:noProof/>
              <w:webHidden/>
            </w:rPr>
          </w:rPrChange>
        </w:rPr>
        <w:fldChar w:fldCharType="separate"/>
      </w:r>
      <w:ins w:id="2439" w:author="Okot" w:date="2020-03-24T11:31:00Z">
        <w:r w:rsidRPr="008E0CED">
          <w:rPr>
            <w:rFonts w:ascii="Times New Roman" w:hAnsi="Times New Roman" w:cs="Times New Roman"/>
            <w:noProof/>
            <w:webHidden/>
            <w:rPrChange w:id="2440" w:author="Okot" w:date="2020-03-24T11:32:00Z">
              <w:rPr>
                <w:noProof/>
                <w:webHidden/>
              </w:rPr>
            </w:rPrChange>
          </w:rPr>
          <w:t>281</w:t>
        </w:r>
        <w:r w:rsidRPr="008E0CED">
          <w:rPr>
            <w:rFonts w:ascii="Times New Roman" w:hAnsi="Times New Roman" w:cs="Times New Roman"/>
            <w:noProof/>
            <w:webHidden/>
            <w:rPrChange w:id="2441"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2"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3" w:author="Okot" w:date="2020-03-24T11:31:00Z"/>
          <w:rFonts w:ascii="Times New Roman" w:eastAsiaTheme="minorEastAsia" w:hAnsi="Times New Roman" w:cs="Times New Roman"/>
          <w:b w:val="0"/>
          <w:bCs w:val="0"/>
          <w:noProof/>
          <w:sz w:val="24"/>
          <w:szCs w:val="24"/>
          <w:lang w:eastAsia="pl-PL"/>
          <w:rPrChange w:id="2444" w:author="Okot" w:date="2020-03-24T11:32:00Z">
            <w:rPr>
              <w:ins w:id="2445" w:author="Okot" w:date="2020-03-24T11:31:00Z"/>
              <w:rFonts w:eastAsiaTheme="minorEastAsia" w:cstheme="minorBidi"/>
              <w:b w:val="0"/>
              <w:bCs w:val="0"/>
              <w:noProof/>
              <w:sz w:val="22"/>
              <w:szCs w:val="22"/>
              <w:lang w:eastAsia="pl-PL"/>
            </w:rPr>
          </w:rPrChange>
        </w:rPr>
      </w:pPr>
      <w:ins w:id="2446" w:author="Okot" w:date="2020-03-24T11:31:00Z">
        <w:r w:rsidRPr="008E0CED">
          <w:rPr>
            <w:rStyle w:val="Hipercze"/>
            <w:rFonts w:ascii="Times New Roman" w:eastAsiaTheme="minorEastAsia" w:hAnsi="Times New Roman" w:cs="Times New Roman"/>
            <w:noProof/>
            <w:sz w:val="24"/>
            <w:szCs w:val="24"/>
            <w:rPrChange w:id="24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49"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3" w:author="Okot" w:date="2020-03-24T11:32:00Z">
              <w:rPr>
                <w:noProof/>
                <w:webHidden/>
              </w:rPr>
            </w:rPrChange>
          </w:rPr>
          <w:tab/>
        </w:r>
        <w:r w:rsidRPr="008E0CED">
          <w:rPr>
            <w:rFonts w:ascii="Times New Roman" w:hAnsi="Times New Roman" w:cs="Times New Roman"/>
            <w:noProof/>
            <w:webHidden/>
            <w:sz w:val="24"/>
            <w:szCs w:val="24"/>
            <w:rPrChange w:id="2454" w:author="Okot" w:date="2020-03-24T11:32:00Z">
              <w:rPr>
                <w:noProof/>
                <w:webHidden/>
              </w:rPr>
            </w:rPrChange>
          </w:rPr>
          <w:fldChar w:fldCharType="begin"/>
        </w:r>
        <w:r w:rsidRPr="008E0CED">
          <w:rPr>
            <w:rFonts w:ascii="Times New Roman" w:hAnsi="Times New Roman" w:cs="Times New Roman"/>
            <w:noProof/>
            <w:webHidden/>
            <w:sz w:val="24"/>
            <w:szCs w:val="24"/>
            <w:rPrChange w:id="2455"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7" w:author="Okot" w:date="2020-03-24T11:32:00Z">
            <w:rPr>
              <w:noProof/>
              <w:webHidden/>
            </w:rPr>
          </w:rPrChange>
        </w:rPr>
        <w:fldChar w:fldCharType="separate"/>
      </w:r>
      <w:ins w:id="2458" w:author="Okot" w:date="2020-03-24T11:31:00Z">
        <w:r w:rsidRPr="008E0CED">
          <w:rPr>
            <w:rFonts w:ascii="Times New Roman" w:hAnsi="Times New Roman" w:cs="Times New Roman"/>
            <w:noProof/>
            <w:webHidden/>
            <w:sz w:val="24"/>
            <w:szCs w:val="24"/>
            <w:rPrChange w:id="2459" w:author="Okot" w:date="2020-03-24T11:32:00Z">
              <w:rPr>
                <w:noProof/>
                <w:webHidden/>
              </w:rPr>
            </w:rPrChange>
          </w:rPr>
          <w:t>281</w:t>
        </w:r>
        <w:r w:rsidRPr="008E0CED">
          <w:rPr>
            <w:rFonts w:ascii="Times New Roman" w:hAnsi="Times New Roman" w:cs="Times New Roman"/>
            <w:noProof/>
            <w:webHidden/>
            <w:sz w:val="24"/>
            <w:szCs w:val="24"/>
            <w:rPrChange w:id="246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1"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2" w:author="Okot" w:date="2020-03-24T11:31:00Z"/>
          <w:rFonts w:ascii="Times New Roman" w:eastAsiaTheme="minorEastAsia" w:hAnsi="Times New Roman" w:cs="Times New Roman"/>
          <w:b w:val="0"/>
          <w:bCs w:val="0"/>
          <w:noProof/>
          <w:sz w:val="24"/>
          <w:szCs w:val="24"/>
          <w:lang w:eastAsia="pl-PL"/>
          <w:rPrChange w:id="2463" w:author="Okot" w:date="2020-03-24T11:32:00Z">
            <w:rPr>
              <w:ins w:id="2464" w:author="Okot" w:date="2020-03-24T11:31:00Z"/>
              <w:rFonts w:eastAsiaTheme="minorEastAsia" w:cstheme="minorBidi"/>
              <w:b w:val="0"/>
              <w:bCs w:val="0"/>
              <w:noProof/>
              <w:sz w:val="22"/>
              <w:szCs w:val="22"/>
              <w:lang w:eastAsia="pl-PL"/>
            </w:rPr>
          </w:rPrChange>
        </w:rPr>
      </w:pPr>
      <w:ins w:id="2465" w:author="Okot" w:date="2020-03-24T11:31:00Z">
        <w:r w:rsidRPr="008E0CED">
          <w:rPr>
            <w:rStyle w:val="Hipercze"/>
            <w:rFonts w:ascii="Times New Roman" w:eastAsiaTheme="minorEastAsia" w:hAnsi="Times New Roman" w:cs="Times New Roman"/>
            <w:noProof/>
            <w:sz w:val="24"/>
            <w:szCs w:val="24"/>
            <w:rPrChange w:id="246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8"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6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2" w:author="Okot" w:date="2020-03-24T11:32:00Z">
              <w:rPr>
                <w:noProof/>
                <w:webHidden/>
              </w:rPr>
            </w:rPrChange>
          </w:rPr>
          <w:tab/>
        </w:r>
        <w:r w:rsidRPr="008E0CED">
          <w:rPr>
            <w:rFonts w:ascii="Times New Roman" w:hAnsi="Times New Roman" w:cs="Times New Roman"/>
            <w:noProof/>
            <w:webHidden/>
            <w:sz w:val="24"/>
            <w:szCs w:val="24"/>
            <w:rPrChange w:id="2473" w:author="Okot" w:date="2020-03-24T11:32:00Z">
              <w:rPr>
                <w:noProof/>
                <w:webHidden/>
              </w:rPr>
            </w:rPrChange>
          </w:rPr>
          <w:fldChar w:fldCharType="begin"/>
        </w:r>
        <w:r w:rsidRPr="008E0CED">
          <w:rPr>
            <w:rFonts w:ascii="Times New Roman" w:hAnsi="Times New Roman" w:cs="Times New Roman"/>
            <w:noProof/>
            <w:webHidden/>
            <w:sz w:val="24"/>
            <w:szCs w:val="24"/>
            <w:rPrChange w:id="2474"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6" w:author="Okot" w:date="2020-03-24T11:32:00Z">
            <w:rPr>
              <w:noProof/>
              <w:webHidden/>
            </w:rPr>
          </w:rPrChange>
        </w:rPr>
        <w:fldChar w:fldCharType="separate"/>
      </w:r>
      <w:ins w:id="2477" w:author="Okot" w:date="2020-03-24T11:31:00Z">
        <w:r w:rsidRPr="008E0CED">
          <w:rPr>
            <w:rFonts w:ascii="Times New Roman" w:hAnsi="Times New Roman" w:cs="Times New Roman"/>
            <w:noProof/>
            <w:webHidden/>
            <w:sz w:val="24"/>
            <w:szCs w:val="24"/>
            <w:rPrChange w:id="2478" w:author="Okot" w:date="2020-03-24T11:32:00Z">
              <w:rPr>
                <w:noProof/>
                <w:webHidden/>
              </w:rPr>
            </w:rPrChange>
          </w:rPr>
          <w:t>281</w:t>
        </w:r>
        <w:r w:rsidRPr="008E0CED">
          <w:rPr>
            <w:rFonts w:ascii="Times New Roman" w:hAnsi="Times New Roman" w:cs="Times New Roman"/>
            <w:noProof/>
            <w:webHidden/>
            <w:sz w:val="24"/>
            <w:szCs w:val="24"/>
            <w:rPrChange w:id="247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0"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1" w:author="Okot" w:date="2020-03-24T11:31:00Z"/>
          <w:rFonts w:ascii="Times New Roman" w:eastAsiaTheme="minorEastAsia" w:hAnsi="Times New Roman" w:cs="Times New Roman"/>
          <w:b w:val="0"/>
          <w:bCs w:val="0"/>
          <w:noProof/>
          <w:sz w:val="24"/>
          <w:szCs w:val="24"/>
          <w:lang w:eastAsia="pl-PL"/>
          <w:rPrChange w:id="2482" w:author="Okot" w:date="2020-03-24T11:32:00Z">
            <w:rPr>
              <w:ins w:id="2483" w:author="Okot" w:date="2020-03-24T11:31:00Z"/>
              <w:rFonts w:eastAsiaTheme="minorEastAsia" w:cstheme="minorBidi"/>
              <w:b w:val="0"/>
              <w:bCs w:val="0"/>
              <w:noProof/>
              <w:sz w:val="22"/>
              <w:szCs w:val="22"/>
              <w:lang w:eastAsia="pl-PL"/>
            </w:rPr>
          </w:rPrChange>
        </w:rPr>
      </w:pPr>
      <w:ins w:id="2484" w:author="Okot" w:date="2020-03-24T11:31:00Z">
        <w:r w:rsidRPr="008E0CED">
          <w:rPr>
            <w:rStyle w:val="Hipercze"/>
            <w:rFonts w:ascii="Times New Roman" w:eastAsiaTheme="minorEastAsia" w:hAnsi="Times New Roman" w:cs="Times New Roman"/>
            <w:noProof/>
            <w:sz w:val="24"/>
            <w:szCs w:val="24"/>
            <w:rPrChange w:id="248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7"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1" w:author="Okot" w:date="2020-03-24T11:32:00Z">
              <w:rPr>
                <w:noProof/>
                <w:webHidden/>
              </w:rPr>
            </w:rPrChange>
          </w:rPr>
          <w:tab/>
        </w:r>
        <w:r w:rsidRPr="008E0CED">
          <w:rPr>
            <w:rFonts w:ascii="Times New Roman" w:hAnsi="Times New Roman" w:cs="Times New Roman"/>
            <w:noProof/>
            <w:webHidden/>
            <w:sz w:val="24"/>
            <w:szCs w:val="24"/>
            <w:rPrChange w:id="2492" w:author="Okot" w:date="2020-03-24T11:32:00Z">
              <w:rPr>
                <w:noProof/>
                <w:webHidden/>
              </w:rPr>
            </w:rPrChange>
          </w:rPr>
          <w:fldChar w:fldCharType="begin"/>
        </w:r>
        <w:r w:rsidRPr="008E0CED">
          <w:rPr>
            <w:rFonts w:ascii="Times New Roman" w:hAnsi="Times New Roman" w:cs="Times New Roman"/>
            <w:noProof/>
            <w:webHidden/>
            <w:sz w:val="24"/>
            <w:szCs w:val="24"/>
            <w:rPrChange w:id="2493"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5" w:author="Okot" w:date="2020-03-24T11:32:00Z">
            <w:rPr>
              <w:noProof/>
              <w:webHidden/>
            </w:rPr>
          </w:rPrChange>
        </w:rPr>
        <w:fldChar w:fldCharType="separate"/>
      </w:r>
      <w:ins w:id="2496" w:author="Okot" w:date="2020-03-24T11:31:00Z">
        <w:r w:rsidRPr="008E0CED">
          <w:rPr>
            <w:rFonts w:ascii="Times New Roman" w:hAnsi="Times New Roman" w:cs="Times New Roman"/>
            <w:noProof/>
            <w:webHidden/>
            <w:sz w:val="24"/>
            <w:szCs w:val="24"/>
            <w:rPrChange w:id="2497" w:author="Okot" w:date="2020-03-24T11:32:00Z">
              <w:rPr>
                <w:noProof/>
                <w:webHidden/>
              </w:rPr>
            </w:rPrChange>
          </w:rPr>
          <w:t>281</w:t>
        </w:r>
        <w:r w:rsidRPr="008E0CED">
          <w:rPr>
            <w:rFonts w:ascii="Times New Roman" w:hAnsi="Times New Roman" w:cs="Times New Roman"/>
            <w:noProof/>
            <w:webHidden/>
            <w:sz w:val="24"/>
            <w:szCs w:val="24"/>
            <w:rPrChange w:id="249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99"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0" w:author="Okot" w:date="2020-03-24T11:31:00Z"/>
          <w:rFonts w:ascii="Times New Roman" w:eastAsiaTheme="minorEastAsia" w:hAnsi="Times New Roman" w:cs="Times New Roman"/>
          <w:b w:val="0"/>
          <w:bCs w:val="0"/>
          <w:noProof/>
          <w:sz w:val="24"/>
          <w:szCs w:val="24"/>
          <w:lang w:eastAsia="pl-PL"/>
          <w:rPrChange w:id="2501" w:author="Okot" w:date="2020-03-24T11:32:00Z">
            <w:rPr>
              <w:ins w:id="2502" w:author="Okot" w:date="2020-03-24T11:31:00Z"/>
              <w:rFonts w:eastAsiaTheme="minorEastAsia" w:cstheme="minorBidi"/>
              <w:b w:val="0"/>
              <w:bCs w:val="0"/>
              <w:noProof/>
              <w:sz w:val="22"/>
              <w:szCs w:val="22"/>
              <w:lang w:eastAsia="pl-PL"/>
            </w:rPr>
          </w:rPrChange>
        </w:rPr>
      </w:pPr>
      <w:ins w:id="2503" w:author="Okot" w:date="2020-03-24T11:31:00Z">
        <w:r w:rsidRPr="008E0CED">
          <w:rPr>
            <w:rStyle w:val="Hipercze"/>
            <w:rFonts w:ascii="Times New Roman" w:eastAsiaTheme="minorEastAsia" w:hAnsi="Times New Roman" w:cs="Times New Roman"/>
            <w:noProof/>
            <w:sz w:val="24"/>
            <w:szCs w:val="24"/>
            <w:rPrChange w:id="25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6"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0" w:author="Okot" w:date="2020-03-24T11:32:00Z">
              <w:rPr>
                <w:noProof/>
                <w:webHidden/>
              </w:rPr>
            </w:rPrChange>
          </w:rPr>
          <w:tab/>
        </w:r>
        <w:r w:rsidRPr="008E0CED">
          <w:rPr>
            <w:rFonts w:ascii="Times New Roman" w:hAnsi="Times New Roman" w:cs="Times New Roman"/>
            <w:noProof/>
            <w:webHidden/>
            <w:sz w:val="24"/>
            <w:szCs w:val="24"/>
            <w:rPrChange w:id="2511" w:author="Okot" w:date="2020-03-24T11:32:00Z">
              <w:rPr>
                <w:noProof/>
                <w:webHidden/>
              </w:rPr>
            </w:rPrChange>
          </w:rPr>
          <w:fldChar w:fldCharType="begin"/>
        </w:r>
        <w:r w:rsidRPr="008E0CED">
          <w:rPr>
            <w:rFonts w:ascii="Times New Roman" w:hAnsi="Times New Roman" w:cs="Times New Roman"/>
            <w:noProof/>
            <w:webHidden/>
            <w:sz w:val="24"/>
            <w:szCs w:val="24"/>
            <w:rPrChange w:id="2512"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4" w:author="Okot" w:date="2020-03-24T11:32:00Z">
            <w:rPr>
              <w:noProof/>
              <w:webHidden/>
            </w:rPr>
          </w:rPrChange>
        </w:rPr>
        <w:fldChar w:fldCharType="separate"/>
      </w:r>
      <w:ins w:id="2515" w:author="Okot" w:date="2020-03-24T11:31:00Z">
        <w:r w:rsidRPr="008E0CED">
          <w:rPr>
            <w:rFonts w:ascii="Times New Roman" w:hAnsi="Times New Roman" w:cs="Times New Roman"/>
            <w:noProof/>
            <w:webHidden/>
            <w:sz w:val="24"/>
            <w:szCs w:val="24"/>
            <w:rPrChange w:id="2516" w:author="Okot" w:date="2020-03-24T11:32:00Z">
              <w:rPr>
                <w:noProof/>
                <w:webHidden/>
              </w:rPr>
            </w:rPrChange>
          </w:rPr>
          <w:t>281</w:t>
        </w:r>
        <w:r w:rsidRPr="008E0CED">
          <w:rPr>
            <w:rFonts w:ascii="Times New Roman" w:hAnsi="Times New Roman" w:cs="Times New Roman"/>
            <w:noProof/>
            <w:webHidden/>
            <w:sz w:val="24"/>
            <w:szCs w:val="24"/>
            <w:rPrChange w:id="25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8"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19" w:author="Okot" w:date="2020-03-24T11:31:00Z"/>
          <w:rFonts w:ascii="Times New Roman" w:eastAsiaTheme="minorEastAsia" w:hAnsi="Times New Roman" w:cs="Times New Roman"/>
          <w:b w:val="0"/>
          <w:bCs w:val="0"/>
          <w:noProof/>
          <w:sz w:val="24"/>
          <w:szCs w:val="24"/>
          <w:lang w:eastAsia="pl-PL"/>
          <w:rPrChange w:id="2520" w:author="Okot" w:date="2020-03-24T11:32:00Z">
            <w:rPr>
              <w:ins w:id="2521" w:author="Okot" w:date="2020-03-24T11:31:00Z"/>
              <w:rFonts w:eastAsiaTheme="minorEastAsia" w:cstheme="minorBidi"/>
              <w:b w:val="0"/>
              <w:bCs w:val="0"/>
              <w:noProof/>
              <w:sz w:val="22"/>
              <w:szCs w:val="22"/>
              <w:lang w:eastAsia="pl-PL"/>
            </w:rPr>
          </w:rPrChange>
        </w:rPr>
      </w:pPr>
      <w:ins w:id="2522" w:author="Okot" w:date="2020-03-24T11:31:00Z">
        <w:r w:rsidRPr="008E0CED">
          <w:rPr>
            <w:rStyle w:val="Hipercze"/>
            <w:rFonts w:ascii="Times New Roman" w:eastAsiaTheme="minorEastAsia" w:hAnsi="Times New Roman" w:cs="Times New Roman"/>
            <w:noProof/>
            <w:sz w:val="24"/>
            <w:szCs w:val="24"/>
            <w:rPrChange w:id="25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5"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29" w:author="Okot" w:date="2020-03-24T11:32:00Z">
              <w:rPr>
                <w:noProof/>
                <w:webHidden/>
              </w:rPr>
            </w:rPrChange>
          </w:rPr>
          <w:tab/>
        </w:r>
        <w:r w:rsidRPr="008E0CED">
          <w:rPr>
            <w:rFonts w:ascii="Times New Roman" w:hAnsi="Times New Roman" w:cs="Times New Roman"/>
            <w:noProof/>
            <w:webHidden/>
            <w:sz w:val="24"/>
            <w:szCs w:val="24"/>
            <w:rPrChange w:id="2530" w:author="Okot" w:date="2020-03-24T11:32:00Z">
              <w:rPr>
                <w:noProof/>
                <w:webHidden/>
              </w:rPr>
            </w:rPrChange>
          </w:rPr>
          <w:fldChar w:fldCharType="begin"/>
        </w:r>
        <w:r w:rsidRPr="008E0CED">
          <w:rPr>
            <w:rFonts w:ascii="Times New Roman" w:hAnsi="Times New Roman" w:cs="Times New Roman"/>
            <w:noProof/>
            <w:webHidden/>
            <w:sz w:val="24"/>
            <w:szCs w:val="24"/>
            <w:rPrChange w:id="2531"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3" w:author="Okot" w:date="2020-03-24T11:32:00Z">
            <w:rPr>
              <w:noProof/>
              <w:webHidden/>
            </w:rPr>
          </w:rPrChange>
        </w:rPr>
        <w:fldChar w:fldCharType="separate"/>
      </w:r>
      <w:ins w:id="2534" w:author="Okot" w:date="2020-03-24T11:31:00Z">
        <w:r w:rsidRPr="008E0CED">
          <w:rPr>
            <w:rFonts w:ascii="Times New Roman" w:hAnsi="Times New Roman" w:cs="Times New Roman"/>
            <w:noProof/>
            <w:webHidden/>
            <w:sz w:val="24"/>
            <w:szCs w:val="24"/>
            <w:rPrChange w:id="2535" w:author="Okot" w:date="2020-03-24T11:32:00Z">
              <w:rPr>
                <w:noProof/>
                <w:webHidden/>
              </w:rPr>
            </w:rPrChange>
          </w:rPr>
          <w:t>282</w:t>
        </w:r>
        <w:r w:rsidRPr="008E0CED">
          <w:rPr>
            <w:rFonts w:ascii="Times New Roman" w:hAnsi="Times New Roman" w:cs="Times New Roman"/>
            <w:noProof/>
            <w:webHidden/>
            <w:sz w:val="24"/>
            <w:szCs w:val="24"/>
            <w:rPrChange w:id="25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7"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8" w:author="Okot" w:date="2020-03-24T11:31:00Z"/>
          <w:rFonts w:ascii="Times New Roman" w:eastAsiaTheme="minorEastAsia" w:hAnsi="Times New Roman" w:cs="Times New Roman"/>
          <w:b w:val="0"/>
          <w:bCs w:val="0"/>
          <w:caps w:val="0"/>
          <w:noProof/>
          <w:lang w:eastAsia="pl-PL"/>
          <w:rPrChange w:id="2539" w:author="Okot" w:date="2020-03-24T11:32:00Z">
            <w:rPr>
              <w:ins w:id="2540" w:author="Okot" w:date="2020-03-24T11:31:00Z"/>
              <w:rFonts w:asciiTheme="minorHAnsi" w:eastAsiaTheme="minorEastAsia" w:hAnsiTheme="minorHAnsi" w:cstheme="minorBidi"/>
              <w:b w:val="0"/>
              <w:bCs w:val="0"/>
              <w:caps w:val="0"/>
              <w:noProof/>
              <w:sz w:val="22"/>
              <w:szCs w:val="22"/>
              <w:lang w:eastAsia="pl-PL"/>
            </w:rPr>
          </w:rPrChange>
        </w:rPr>
      </w:pPr>
      <w:ins w:id="2541" w:author="Okot" w:date="2020-03-24T11:31:00Z">
        <w:r w:rsidRPr="008E0CED">
          <w:rPr>
            <w:rStyle w:val="Hipercze"/>
            <w:rFonts w:ascii="Times New Roman" w:eastAsiaTheme="minorEastAsia" w:hAnsi="Times New Roman" w:cs="Times New Roman"/>
            <w:noProof/>
            <w:rPrChange w:id="2542"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4"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8" w:author="Okot" w:date="2020-03-24T11:32:00Z">
              <w:rPr>
                <w:noProof/>
                <w:webHidden/>
              </w:rPr>
            </w:rPrChange>
          </w:rPr>
          <w:tab/>
        </w:r>
        <w:r w:rsidRPr="008E0CED">
          <w:rPr>
            <w:rFonts w:ascii="Times New Roman" w:hAnsi="Times New Roman" w:cs="Times New Roman"/>
            <w:noProof/>
            <w:webHidden/>
            <w:rPrChange w:id="2549" w:author="Okot" w:date="2020-03-24T11:32:00Z">
              <w:rPr>
                <w:noProof/>
                <w:webHidden/>
              </w:rPr>
            </w:rPrChange>
          </w:rPr>
          <w:fldChar w:fldCharType="begin"/>
        </w:r>
        <w:r w:rsidRPr="008E0CED">
          <w:rPr>
            <w:rFonts w:ascii="Times New Roman" w:hAnsi="Times New Roman" w:cs="Times New Roman"/>
            <w:noProof/>
            <w:webHidden/>
            <w:rPrChange w:id="2550"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2" w:author="Okot" w:date="2020-03-24T11:32:00Z">
            <w:rPr>
              <w:noProof/>
              <w:webHidden/>
            </w:rPr>
          </w:rPrChange>
        </w:rPr>
        <w:fldChar w:fldCharType="separate"/>
      </w:r>
      <w:ins w:id="2553" w:author="Okot" w:date="2020-03-24T11:31:00Z">
        <w:r w:rsidRPr="008E0CED">
          <w:rPr>
            <w:rFonts w:ascii="Times New Roman" w:hAnsi="Times New Roman" w:cs="Times New Roman"/>
            <w:noProof/>
            <w:webHidden/>
            <w:rPrChange w:id="2554" w:author="Okot" w:date="2020-03-24T11:32:00Z">
              <w:rPr>
                <w:noProof/>
                <w:webHidden/>
              </w:rPr>
            </w:rPrChange>
          </w:rPr>
          <w:t>283</w:t>
        </w:r>
        <w:r w:rsidRPr="008E0CED">
          <w:rPr>
            <w:rFonts w:ascii="Times New Roman" w:hAnsi="Times New Roman" w:cs="Times New Roman"/>
            <w:noProof/>
            <w:webHidden/>
            <w:rPrChange w:id="255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6"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7" w:author="Okot" w:date="2020-03-24T11:31:00Z"/>
          <w:rFonts w:ascii="Times New Roman" w:eastAsiaTheme="minorEastAsia" w:hAnsi="Times New Roman" w:cs="Times New Roman"/>
          <w:b w:val="0"/>
          <w:bCs w:val="0"/>
          <w:caps w:val="0"/>
          <w:noProof/>
          <w:lang w:eastAsia="pl-PL"/>
          <w:rPrChange w:id="2558" w:author="Okot" w:date="2020-03-24T11:32:00Z">
            <w:rPr>
              <w:ins w:id="2559" w:author="Okot" w:date="2020-03-24T11:31:00Z"/>
              <w:rFonts w:asciiTheme="minorHAnsi" w:eastAsiaTheme="minorEastAsia" w:hAnsiTheme="minorHAnsi" w:cstheme="minorBidi"/>
              <w:b w:val="0"/>
              <w:bCs w:val="0"/>
              <w:caps w:val="0"/>
              <w:noProof/>
              <w:sz w:val="22"/>
              <w:szCs w:val="22"/>
              <w:lang w:eastAsia="pl-PL"/>
            </w:rPr>
          </w:rPrChange>
        </w:rPr>
      </w:pPr>
      <w:ins w:id="2560" w:author="Okot" w:date="2020-03-24T11:31:00Z">
        <w:r w:rsidRPr="008E0CED">
          <w:rPr>
            <w:rStyle w:val="Hipercze"/>
            <w:rFonts w:ascii="Times New Roman" w:eastAsiaTheme="minorEastAsia" w:hAnsi="Times New Roman" w:cs="Times New Roman"/>
            <w:noProof/>
            <w:rPrChange w:id="256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3"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7" w:author="Okot" w:date="2020-03-24T11:32:00Z">
              <w:rPr>
                <w:noProof/>
                <w:webHidden/>
              </w:rPr>
            </w:rPrChange>
          </w:rPr>
          <w:tab/>
        </w:r>
        <w:r w:rsidRPr="008E0CED">
          <w:rPr>
            <w:rFonts w:ascii="Times New Roman" w:hAnsi="Times New Roman" w:cs="Times New Roman"/>
            <w:noProof/>
            <w:webHidden/>
            <w:rPrChange w:id="2568" w:author="Okot" w:date="2020-03-24T11:32:00Z">
              <w:rPr>
                <w:noProof/>
                <w:webHidden/>
              </w:rPr>
            </w:rPrChange>
          </w:rPr>
          <w:fldChar w:fldCharType="begin"/>
        </w:r>
        <w:r w:rsidRPr="008E0CED">
          <w:rPr>
            <w:rFonts w:ascii="Times New Roman" w:hAnsi="Times New Roman" w:cs="Times New Roman"/>
            <w:noProof/>
            <w:webHidden/>
            <w:rPrChange w:id="2569"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1" w:author="Okot" w:date="2020-03-24T11:32:00Z">
            <w:rPr>
              <w:noProof/>
              <w:webHidden/>
            </w:rPr>
          </w:rPrChange>
        </w:rPr>
        <w:fldChar w:fldCharType="separate"/>
      </w:r>
      <w:ins w:id="2572" w:author="Okot" w:date="2020-03-24T11:31:00Z">
        <w:r w:rsidRPr="008E0CED">
          <w:rPr>
            <w:rFonts w:ascii="Times New Roman" w:hAnsi="Times New Roman" w:cs="Times New Roman"/>
            <w:noProof/>
            <w:webHidden/>
            <w:rPrChange w:id="2573" w:author="Okot" w:date="2020-03-24T11:32:00Z">
              <w:rPr>
                <w:noProof/>
                <w:webHidden/>
              </w:rPr>
            </w:rPrChange>
          </w:rPr>
          <w:t>283</w:t>
        </w:r>
        <w:r w:rsidRPr="008E0CED">
          <w:rPr>
            <w:rFonts w:ascii="Times New Roman" w:hAnsi="Times New Roman" w:cs="Times New Roman"/>
            <w:noProof/>
            <w:webHidden/>
            <w:rPrChange w:id="2574"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5"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6" w:author="Okot" w:date="2020-03-24T11:31:00Z"/>
          <w:rFonts w:ascii="Times New Roman" w:eastAsiaTheme="minorEastAsia" w:hAnsi="Times New Roman" w:cs="Times New Roman"/>
          <w:b w:val="0"/>
          <w:bCs w:val="0"/>
          <w:noProof/>
          <w:sz w:val="24"/>
          <w:szCs w:val="24"/>
          <w:lang w:eastAsia="pl-PL"/>
          <w:rPrChange w:id="2577" w:author="Okot" w:date="2020-03-24T11:32:00Z">
            <w:rPr>
              <w:ins w:id="2578" w:author="Okot" w:date="2020-03-24T11:31:00Z"/>
              <w:rFonts w:eastAsiaTheme="minorEastAsia" w:cstheme="minorBidi"/>
              <w:b w:val="0"/>
              <w:bCs w:val="0"/>
              <w:noProof/>
              <w:sz w:val="22"/>
              <w:szCs w:val="22"/>
              <w:lang w:eastAsia="pl-PL"/>
            </w:rPr>
          </w:rPrChange>
        </w:rPr>
      </w:pPr>
      <w:ins w:id="2579" w:author="Okot" w:date="2020-03-24T11:31:00Z">
        <w:r w:rsidRPr="008E0CED">
          <w:rPr>
            <w:rStyle w:val="Hipercze"/>
            <w:rFonts w:ascii="Times New Roman" w:eastAsiaTheme="minorEastAsia" w:hAnsi="Times New Roman" w:cs="Times New Roman"/>
            <w:noProof/>
            <w:sz w:val="24"/>
            <w:szCs w:val="24"/>
            <w:rPrChange w:id="258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2"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6" w:author="Okot" w:date="2020-03-24T11:32:00Z">
              <w:rPr>
                <w:noProof/>
                <w:webHidden/>
              </w:rPr>
            </w:rPrChange>
          </w:rPr>
          <w:tab/>
        </w:r>
        <w:r w:rsidRPr="008E0CED">
          <w:rPr>
            <w:rFonts w:ascii="Times New Roman" w:hAnsi="Times New Roman" w:cs="Times New Roman"/>
            <w:noProof/>
            <w:webHidden/>
            <w:sz w:val="24"/>
            <w:szCs w:val="24"/>
            <w:rPrChange w:id="2587" w:author="Okot" w:date="2020-03-24T11:32:00Z">
              <w:rPr>
                <w:noProof/>
                <w:webHidden/>
              </w:rPr>
            </w:rPrChange>
          </w:rPr>
          <w:fldChar w:fldCharType="begin"/>
        </w:r>
        <w:r w:rsidRPr="008E0CED">
          <w:rPr>
            <w:rFonts w:ascii="Times New Roman" w:hAnsi="Times New Roman" w:cs="Times New Roman"/>
            <w:noProof/>
            <w:webHidden/>
            <w:sz w:val="24"/>
            <w:szCs w:val="24"/>
            <w:rPrChange w:id="2588"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8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0" w:author="Okot" w:date="2020-03-24T11:32:00Z">
            <w:rPr>
              <w:noProof/>
              <w:webHidden/>
            </w:rPr>
          </w:rPrChange>
        </w:rPr>
        <w:fldChar w:fldCharType="separate"/>
      </w:r>
      <w:ins w:id="2591" w:author="Okot" w:date="2020-03-24T11:31:00Z">
        <w:r w:rsidRPr="008E0CED">
          <w:rPr>
            <w:rFonts w:ascii="Times New Roman" w:hAnsi="Times New Roman" w:cs="Times New Roman"/>
            <w:noProof/>
            <w:webHidden/>
            <w:sz w:val="24"/>
            <w:szCs w:val="24"/>
            <w:rPrChange w:id="2592" w:author="Okot" w:date="2020-03-24T11:32:00Z">
              <w:rPr>
                <w:noProof/>
                <w:webHidden/>
              </w:rPr>
            </w:rPrChange>
          </w:rPr>
          <w:t>284</w:t>
        </w:r>
        <w:r w:rsidRPr="008E0CED">
          <w:rPr>
            <w:rFonts w:ascii="Times New Roman" w:hAnsi="Times New Roman" w:cs="Times New Roman"/>
            <w:noProof/>
            <w:webHidden/>
            <w:sz w:val="24"/>
            <w:szCs w:val="24"/>
            <w:rPrChange w:id="259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4"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5" w:author="Okot" w:date="2020-03-24T11:31:00Z"/>
          <w:rFonts w:ascii="Times New Roman" w:eastAsiaTheme="minorEastAsia" w:hAnsi="Times New Roman" w:cs="Times New Roman"/>
          <w:b w:val="0"/>
          <w:bCs w:val="0"/>
          <w:noProof/>
          <w:sz w:val="24"/>
          <w:szCs w:val="24"/>
          <w:lang w:eastAsia="pl-PL"/>
          <w:rPrChange w:id="2596" w:author="Okot" w:date="2020-03-24T11:32:00Z">
            <w:rPr>
              <w:ins w:id="2597" w:author="Okot" w:date="2020-03-24T11:31:00Z"/>
              <w:rFonts w:eastAsiaTheme="minorEastAsia" w:cstheme="minorBidi"/>
              <w:b w:val="0"/>
              <w:bCs w:val="0"/>
              <w:noProof/>
              <w:sz w:val="22"/>
              <w:szCs w:val="22"/>
              <w:lang w:eastAsia="pl-PL"/>
            </w:rPr>
          </w:rPrChange>
        </w:rPr>
      </w:pPr>
      <w:ins w:id="2598" w:author="Okot" w:date="2020-03-24T11:31:00Z">
        <w:r w:rsidRPr="008E0CED">
          <w:rPr>
            <w:rStyle w:val="Hipercze"/>
            <w:rFonts w:ascii="Times New Roman" w:eastAsiaTheme="minorEastAsia" w:hAnsi="Times New Roman" w:cs="Times New Roman"/>
            <w:noProof/>
            <w:sz w:val="24"/>
            <w:szCs w:val="24"/>
            <w:rPrChange w:id="259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1"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5" w:author="Okot" w:date="2020-03-24T11:32:00Z">
              <w:rPr>
                <w:noProof/>
                <w:webHidden/>
              </w:rPr>
            </w:rPrChange>
          </w:rPr>
          <w:tab/>
        </w:r>
        <w:r w:rsidRPr="008E0CED">
          <w:rPr>
            <w:rFonts w:ascii="Times New Roman" w:hAnsi="Times New Roman" w:cs="Times New Roman"/>
            <w:noProof/>
            <w:webHidden/>
            <w:sz w:val="24"/>
            <w:szCs w:val="24"/>
            <w:rPrChange w:id="2606" w:author="Okot" w:date="2020-03-24T11:32:00Z">
              <w:rPr>
                <w:noProof/>
                <w:webHidden/>
              </w:rPr>
            </w:rPrChange>
          </w:rPr>
          <w:fldChar w:fldCharType="begin"/>
        </w:r>
        <w:r w:rsidRPr="008E0CED">
          <w:rPr>
            <w:rFonts w:ascii="Times New Roman" w:hAnsi="Times New Roman" w:cs="Times New Roman"/>
            <w:noProof/>
            <w:webHidden/>
            <w:sz w:val="24"/>
            <w:szCs w:val="24"/>
            <w:rPrChange w:id="2607"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09" w:author="Okot" w:date="2020-03-24T11:32:00Z">
            <w:rPr>
              <w:noProof/>
              <w:webHidden/>
            </w:rPr>
          </w:rPrChange>
        </w:rPr>
        <w:fldChar w:fldCharType="separate"/>
      </w:r>
      <w:ins w:id="2610" w:author="Okot" w:date="2020-03-24T11:31:00Z">
        <w:r w:rsidRPr="008E0CED">
          <w:rPr>
            <w:rFonts w:ascii="Times New Roman" w:hAnsi="Times New Roman" w:cs="Times New Roman"/>
            <w:noProof/>
            <w:webHidden/>
            <w:sz w:val="24"/>
            <w:szCs w:val="24"/>
            <w:rPrChange w:id="2611" w:author="Okot" w:date="2020-03-24T11:32:00Z">
              <w:rPr>
                <w:noProof/>
                <w:webHidden/>
              </w:rPr>
            </w:rPrChange>
          </w:rPr>
          <w:t>284</w:t>
        </w:r>
        <w:r w:rsidRPr="008E0CED">
          <w:rPr>
            <w:rFonts w:ascii="Times New Roman" w:hAnsi="Times New Roman" w:cs="Times New Roman"/>
            <w:noProof/>
            <w:webHidden/>
            <w:sz w:val="24"/>
            <w:szCs w:val="24"/>
            <w:rPrChange w:id="261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3"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4" w:author="Okot" w:date="2020-03-24T11:31:00Z"/>
          <w:rFonts w:ascii="Times New Roman" w:eastAsiaTheme="minorEastAsia" w:hAnsi="Times New Roman" w:cs="Times New Roman"/>
          <w:b w:val="0"/>
          <w:bCs w:val="0"/>
          <w:noProof/>
          <w:sz w:val="24"/>
          <w:szCs w:val="24"/>
          <w:lang w:eastAsia="pl-PL"/>
          <w:rPrChange w:id="2615" w:author="Okot" w:date="2020-03-24T11:32:00Z">
            <w:rPr>
              <w:ins w:id="2616" w:author="Okot" w:date="2020-03-24T11:31:00Z"/>
              <w:rFonts w:eastAsiaTheme="minorEastAsia" w:cstheme="minorBidi"/>
              <w:b w:val="0"/>
              <w:bCs w:val="0"/>
              <w:noProof/>
              <w:sz w:val="22"/>
              <w:szCs w:val="22"/>
              <w:lang w:eastAsia="pl-PL"/>
            </w:rPr>
          </w:rPrChange>
        </w:rPr>
      </w:pPr>
      <w:ins w:id="2617" w:author="Okot" w:date="2020-03-24T11:31:00Z">
        <w:r w:rsidRPr="008E0CED">
          <w:rPr>
            <w:rStyle w:val="Hipercze"/>
            <w:rFonts w:ascii="Times New Roman" w:eastAsiaTheme="minorEastAsia" w:hAnsi="Times New Roman" w:cs="Times New Roman"/>
            <w:noProof/>
            <w:sz w:val="24"/>
            <w:szCs w:val="24"/>
            <w:rPrChange w:id="261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0"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4" w:author="Okot" w:date="2020-03-24T11:32:00Z">
              <w:rPr>
                <w:noProof/>
                <w:webHidden/>
              </w:rPr>
            </w:rPrChange>
          </w:rPr>
          <w:tab/>
        </w:r>
        <w:r w:rsidRPr="008E0CED">
          <w:rPr>
            <w:rFonts w:ascii="Times New Roman" w:hAnsi="Times New Roman" w:cs="Times New Roman"/>
            <w:noProof/>
            <w:webHidden/>
            <w:sz w:val="24"/>
            <w:szCs w:val="24"/>
            <w:rPrChange w:id="2625" w:author="Okot" w:date="2020-03-24T11:32:00Z">
              <w:rPr>
                <w:noProof/>
                <w:webHidden/>
              </w:rPr>
            </w:rPrChange>
          </w:rPr>
          <w:fldChar w:fldCharType="begin"/>
        </w:r>
        <w:r w:rsidRPr="008E0CED">
          <w:rPr>
            <w:rFonts w:ascii="Times New Roman" w:hAnsi="Times New Roman" w:cs="Times New Roman"/>
            <w:noProof/>
            <w:webHidden/>
            <w:sz w:val="24"/>
            <w:szCs w:val="24"/>
            <w:rPrChange w:id="2626"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8" w:author="Okot" w:date="2020-03-24T11:32:00Z">
            <w:rPr>
              <w:noProof/>
              <w:webHidden/>
            </w:rPr>
          </w:rPrChange>
        </w:rPr>
        <w:fldChar w:fldCharType="separate"/>
      </w:r>
      <w:ins w:id="2629" w:author="Okot" w:date="2020-03-24T11:31:00Z">
        <w:r w:rsidRPr="008E0CED">
          <w:rPr>
            <w:rFonts w:ascii="Times New Roman" w:hAnsi="Times New Roman" w:cs="Times New Roman"/>
            <w:noProof/>
            <w:webHidden/>
            <w:sz w:val="24"/>
            <w:szCs w:val="24"/>
            <w:rPrChange w:id="2630" w:author="Okot" w:date="2020-03-24T11:32:00Z">
              <w:rPr>
                <w:noProof/>
                <w:webHidden/>
              </w:rPr>
            </w:rPrChange>
          </w:rPr>
          <w:t>285</w:t>
        </w:r>
        <w:r w:rsidRPr="008E0CED">
          <w:rPr>
            <w:rFonts w:ascii="Times New Roman" w:hAnsi="Times New Roman" w:cs="Times New Roman"/>
            <w:noProof/>
            <w:webHidden/>
            <w:sz w:val="24"/>
            <w:szCs w:val="24"/>
            <w:rPrChange w:id="26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2"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3" w:author="Okot" w:date="2020-03-24T11:31:00Z"/>
          <w:rFonts w:ascii="Times New Roman" w:eastAsiaTheme="minorEastAsia" w:hAnsi="Times New Roman" w:cs="Times New Roman"/>
          <w:b w:val="0"/>
          <w:bCs w:val="0"/>
          <w:noProof/>
          <w:sz w:val="24"/>
          <w:szCs w:val="24"/>
          <w:lang w:eastAsia="pl-PL"/>
          <w:rPrChange w:id="2634" w:author="Okot" w:date="2020-03-24T11:32:00Z">
            <w:rPr>
              <w:ins w:id="2635" w:author="Okot" w:date="2020-03-24T11:31:00Z"/>
              <w:rFonts w:eastAsiaTheme="minorEastAsia" w:cstheme="minorBidi"/>
              <w:b w:val="0"/>
              <w:bCs w:val="0"/>
              <w:noProof/>
              <w:sz w:val="22"/>
              <w:szCs w:val="22"/>
              <w:lang w:eastAsia="pl-PL"/>
            </w:rPr>
          </w:rPrChange>
        </w:rPr>
      </w:pPr>
      <w:ins w:id="2636" w:author="Okot" w:date="2020-03-24T11:31:00Z">
        <w:r w:rsidRPr="008E0CED">
          <w:rPr>
            <w:rStyle w:val="Hipercze"/>
            <w:rFonts w:ascii="Times New Roman" w:eastAsiaTheme="minorEastAsia" w:hAnsi="Times New Roman" w:cs="Times New Roman"/>
            <w:noProof/>
            <w:sz w:val="24"/>
            <w:szCs w:val="24"/>
            <w:rPrChange w:id="26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39"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3" w:author="Okot" w:date="2020-03-24T11:32:00Z">
              <w:rPr>
                <w:noProof/>
                <w:webHidden/>
              </w:rPr>
            </w:rPrChange>
          </w:rPr>
          <w:tab/>
        </w:r>
        <w:r w:rsidRPr="008E0CED">
          <w:rPr>
            <w:rFonts w:ascii="Times New Roman" w:hAnsi="Times New Roman" w:cs="Times New Roman"/>
            <w:noProof/>
            <w:webHidden/>
            <w:sz w:val="24"/>
            <w:szCs w:val="24"/>
            <w:rPrChange w:id="2644" w:author="Okot" w:date="2020-03-24T11:32:00Z">
              <w:rPr>
                <w:noProof/>
                <w:webHidden/>
              </w:rPr>
            </w:rPrChange>
          </w:rPr>
          <w:fldChar w:fldCharType="begin"/>
        </w:r>
        <w:r w:rsidRPr="008E0CED">
          <w:rPr>
            <w:rFonts w:ascii="Times New Roman" w:hAnsi="Times New Roman" w:cs="Times New Roman"/>
            <w:noProof/>
            <w:webHidden/>
            <w:sz w:val="24"/>
            <w:szCs w:val="24"/>
            <w:rPrChange w:id="2645"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7" w:author="Okot" w:date="2020-03-24T11:32:00Z">
            <w:rPr>
              <w:noProof/>
              <w:webHidden/>
            </w:rPr>
          </w:rPrChange>
        </w:rPr>
        <w:fldChar w:fldCharType="separate"/>
      </w:r>
      <w:ins w:id="2648" w:author="Okot" w:date="2020-03-24T11:31:00Z">
        <w:r w:rsidRPr="008E0CED">
          <w:rPr>
            <w:rFonts w:ascii="Times New Roman" w:hAnsi="Times New Roman" w:cs="Times New Roman"/>
            <w:noProof/>
            <w:webHidden/>
            <w:sz w:val="24"/>
            <w:szCs w:val="24"/>
            <w:rPrChange w:id="2649" w:author="Okot" w:date="2020-03-24T11:32:00Z">
              <w:rPr>
                <w:noProof/>
                <w:webHidden/>
              </w:rPr>
            </w:rPrChange>
          </w:rPr>
          <w:t>286</w:t>
        </w:r>
        <w:r w:rsidRPr="008E0CED">
          <w:rPr>
            <w:rFonts w:ascii="Times New Roman" w:hAnsi="Times New Roman" w:cs="Times New Roman"/>
            <w:noProof/>
            <w:webHidden/>
            <w:sz w:val="24"/>
            <w:szCs w:val="24"/>
            <w:rPrChange w:id="26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1"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2" w:author="Okot" w:date="2020-03-24T11:31:00Z"/>
          <w:rFonts w:ascii="Times New Roman" w:eastAsiaTheme="minorEastAsia" w:hAnsi="Times New Roman" w:cs="Times New Roman"/>
          <w:b w:val="0"/>
          <w:bCs w:val="0"/>
          <w:noProof/>
          <w:sz w:val="24"/>
          <w:szCs w:val="24"/>
          <w:lang w:eastAsia="pl-PL"/>
          <w:rPrChange w:id="2653" w:author="Okot" w:date="2020-03-24T11:32:00Z">
            <w:rPr>
              <w:ins w:id="2654" w:author="Okot" w:date="2020-03-24T11:31:00Z"/>
              <w:rFonts w:eastAsiaTheme="minorEastAsia" w:cstheme="minorBidi"/>
              <w:b w:val="0"/>
              <w:bCs w:val="0"/>
              <w:noProof/>
              <w:sz w:val="22"/>
              <w:szCs w:val="22"/>
              <w:lang w:eastAsia="pl-PL"/>
            </w:rPr>
          </w:rPrChange>
        </w:rPr>
      </w:pPr>
      <w:ins w:id="2655" w:author="Okot" w:date="2020-03-24T11:31:00Z">
        <w:r w:rsidRPr="008E0CED">
          <w:rPr>
            <w:rStyle w:val="Hipercze"/>
            <w:rFonts w:ascii="Times New Roman" w:eastAsiaTheme="minorEastAsia" w:hAnsi="Times New Roman" w:cs="Times New Roman"/>
            <w:noProof/>
            <w:sz w:val="24"/>
            <w:szCs w:val="24"/>
            <w:rPrChange w:id="26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8"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2" w:author="Okot" w:date="2020-03-24T11:32:00Z">
              <w:rPr>
                <w:noProof/>
                <w:webHidden/>
              </w:rPr>
            </w:rPrChange>
          </w:rPr>
          <w:tab/>
        </w:r>
        <w:r w:rsidRPr="008E0CED">
          <w:rPr>
            <w:rFonts w:ascii="Times New Roman" w:hAnsi="Times New Roman" w:cs="Times New Roman"/>
            <w:noProof/>
            <w:webHidden/>
            <w:sz w:val="24"/>
            <w:szCs w:val="24"/>
            <w:rPrChange w:id="2663" w:author="Okot" w:date="2020-03-24T11:32:00Z">
              <w:rPr>
                <w:noProof/>
                <w:webHidden/>
              </w:rPr>
            </w:rPrChange>
          </w:rPr>
          <w:fldChar w:fldCharType="begin"/>
        </w:r>
        <w:r w:rsidRPr="008E0CED">
          <w:rPr>
            <w:rFonts w:ascii="Times New Roman" w:hAnsi="Times New Roman" w:cs="Times New Roman"/>
            <w:noProof/>
            <w:webHidden/>
            <w:sz w:val="24"/>
            <w:szCs w:val="24"/>
            <w:rPrChange w:id="2664"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6" w:author="Okot" w:date="2020-03-24T11:32:00Z">
            <w:rPr>
              <w:noProof/>
              <w:webHidden/>
            </w:rPr>
          </w:rPrChange>
        </w:rPr>
        <w:fldChar w:fldCharType="separate"/>
      </w:r>
      <w:ins w:id="2667" w:author="Okot" w:date="2020-03-24T11:31:00Z">
        <w:r w:rsidRPr="008E0CED">
          <w:rPr>
            <w:rFonts w:ascii="Times New Roman" w:hAnsi="Times New Roman" w:cs="Times New Roman"/>
            <w:noProof/>
            <w:webHidden/>
            <w:sz w:val="24"/>
            <w:szCs w:val="24"/>
            <w:rPrChange w:id="2668" w:author="Okot" w:date="2020-03-24T11:32:00Z">
              <w:rPr>
                <w:noProof/>
                <w:webHidden/>
              </w:rPr>
            </w:rPrChange>
          </w:rPr>
          <w:t>287</w:t>
        </w:r>
        <w:r w:rsidRPr="008E0CED">
          <w:rPr>
            <w:rFonts w:ascii="Times New Roman" w:hAnsi="Times New Roman" w:cs="Times New Roman"/>
            <w:noProof/>
            <w:webHidden/>
            <w:sz w:val="24"/>
            <w:szCs w:val="24"/>
            <w:rPrChange w:id="26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0"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1" w:author="Okot" w:date="2020-03-24T11:31:00Z"/>
          <w:rFonts w:ascii="Times New Roman" w:eastAsiaTheme="minorEastAsia" w:hAnsi="Times New Roman" w:cs="Times New Roman"/>
          <w:b w:val="0"/>
          <w:bCs w:val="0"/>
          <w:noProof/>
          <w:sz w:val="24"/>
          <w:szCs w:val="24"/>
          <w:lang w:eastAsia="pl-PL"/>
          <w:rPrChange w:id="2672" w:author="Okot" w:date="2020-03-24T11:32:00Z">
            <w:rPr>
              <w:ins w:id="2673" w:author="Okot" w:date="2020-03-24T11:31:00Z"/>
              <w:rFonts w:eastAsiaTheme="minorEastAsia" w:cstheme="minorBidi"/>
              <w:b w:val="0"/>
              <w:bCs w:val="0"/>
              <w:noProof/>
              <w:sz w:val="22"/>
              <w:szCs w:val="22"/>
              <w:lang w:eastAsia="pl-PL"/>
            </w:rPr>
          </w:rPrChange>
        </w:rPr>
      </w:pPr>
      <w:ins w:id="2674" w:author="Okot" w:date="2020-03-24T11:31:00Z">
        <w:r w:rsidRPr="008E0CED">
          <w:rPr>
            <w:rStyle w:val="Hipercze"/>
            <w:rFonts w:ascii="Times New Roman" w:eastAsiaTheme="minorEastAsia" w:hAnsi="Times New Roman" w:cs="Times New Roman"/>
            <w:noProof/>
            <w:sz w:val="24"/>
            <w:szCs w:val="24"/>
            <w:rPrChange w:id="26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7"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1" w:author="Okot" w:date="2020-03-24T11:32:00Z">
              <w:rPr>
                <w:noProof/>
                <w:webHidden/>
              </w:rPr>
            </w:rPrChange>
          </w:rPr>
          <w:tab/>
        </w:r>
        <w:r w:rsidRPr="008E0CED">
          <w:rPr>
            <w:rFonts w:ascii="Times New Roman" w:hAnsi="Times New Roman" w:cs="Times New Roman"/>
            <w:noProof/>
            <w:webHidden/>
            <w:sz w:val="24"/>
            <w:szCs w:val="24"/>
            <w:rPrChange w:id="2682" w:author="Okot" w:date="2020-03-24T11:32:00Z">
              <w:rPr>
                <w:noProof/>
                <w:webHidden/>
              </w:rPr>
            </w:rPrChange>
          </w:rPr>
          <w:fldChar w:fldCharType="begin"/>
        </w:r>
        <w:r w:rsidRPr="008E0CED">
          <w:rPr>
            <w:rFonts w:ascii="Times New Roman" w:hAnsi="Times New Roman" w:cs="Times New Roman"/>
            <w:noProof/>
            <w:webHidden/>
            <w:sz w:val="24"/>
            <w:szCs w:val="24"/>
            <w:rPrChange w:id="2683"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5" w:author="Okot" w:date="2020-03-24T11:32:00Z">
            <w:rPr>
              <w:noProof/>
              <w:webHidden/>
            </w:rPr>
          </w:rPrChange>
        </w:rPr>
        <w:fldChar w:fldCharType="separate"/>
      </w:r>
      <w:ins w:id="2686" w:author="Okot" w:date="2020-03-24T11:31:00Z">
        <w:r w:rsidRPr="008E0CED">
          <w:rPr>
            <w:rFonts w:ascii="Times New Roman" w:hAnsi="Times New Roman" w:cs="Times New Roman"/>
            <w:noProof/>
            <w:webHidden/>
            <w:sz w:val="24"/>
            <w:szCs w:val="24"/>
            <w:rPrChange w:id="2687" w:author="Okot" w:date="2020-03-24T11:32:00Z">
              <w:rPr>
                <w:noProof/>
                <w:webHidden/>
              </w:rPr>
            </w:rPrChange>
          </w:rPr>
          <w:t>289</w:t>
        </w:r>
        <w:r w:rsidRPr="008E0CED">
          <w:rPr>
            <w:rFonts w:ascii="Times New Roman" w:hAnsi="Times New Roman" w:cs="Times New Roman"/>
            <w:noProof/>
            <w:webHidden/>
            <w:sz w:val="24"/>
            <w:szCs w:val="24"/>
            <w:rPrChange w:id="26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89"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0" w:author="Okot" w:date="2020-03-24T11:31:00Z"/>
          <w:sz w:val="24"/>
          <w:szCs w:val="24"/>
          <w:lang w:eastAsia="pl-PL"/>
          <w:rPrChange w:id="2691" w:author="Okot" w:date="2020-03-24T11:32:00Z">
            <w:rPr>
              <w:ins w:id="2692" w:author="Okot" w:date="2020-03-24T11:31:00Z"/>
              <w:rFonts w:asciiTheme="minorHAnsi" w:hAnsiTheme="minorHAnsi" w:cstheme="minorBidi"/>
              <w:sz w:val="22"/>
              <w:szCs w:val="22"/>
              <w:lang w:eastAsia="pl-PL"/>
            </w:rPr>
          </w:rPrChange>
        </w:rPr>
      </w:pPr>
      <w:ins w:id="2693" w:author="Okot" w:date="2020-03-24T11:31:00Z">
        <w:r w:rsidRPr="008E0CED">
          <w:rPr>
            <w:rStyle w:val="Hipercze"/>
            <w:sz w:val="24"/>
            <w:szCs w:val="24"/>
            <w:rPrChange w:id="2694" w:author="Okot" w:date="2020-03-24T11:32:00Z">
              <w:rPr>
                <w:rStyle w:val="Hipercze"/>
              </w:rPr>
            </w:rPrChange>
          </w:rPr>
          <w:fldChar w:fldCharType="begin"/>
        </w:r>
        <w:r w:rsidRPr="008E0CED">
          <w:rPr>
            <w:rStyle w:val="Hipercze"/>
            <w:sz w:val="24"/>
            <w:szCs w:val="24"/>
            <w:rPrChange w:id="2695" w:author="Okot" w:date="2020-03-24T11:32:00Z">
              <w:rPr>
                <w:rStyle w:val="Hipercze"/>
              </w:rPr>
            </w:rPrChange>
          </w:rPr>
          <w:instrText xml:space="preserve"> </w:instrText>
        </w:r>
        <w:r w:rsidRPr="008E0CED">
          <w:rPr>
            <w:sz w:val="24"/>
            <w:szCs w:val="24"/>
            <w:rPrChange w:id="2696" w:author="Okot" w:date="2020-03-24T11:32:00Z">
              <w:rPr/>
            </w:rPrChange>
          </w:rPr>
          <w:instrText>HYPERLINK \l "_Toc35942022"</w:instrText>
        </w:r>
        <w:r w:rsidRPr="008E0CED">
          <w:rPr>
            <w:rStyle w:val="Hipercze"/>
            <w:sz w:val="24"/>
            <w:szCs w:val="24"/>
            <w:rPrChange w:id="2697" w:author="Okot" w:date="2020-03-24T11:32:00Z">
              <w:rPr>
                <w:rStyle w:val="Hipercze"/>
              </w:rPr>
            </w:rPrChange>
          </w:rPr>
          <w:instrText xml:space="preserve"> </w:instrText>
        </w:r>
        <w:r w:rsidRPr="008E0CED">
          <w:rPr>
            <w:rStyle w:val="Hipercze"/>
            <w:sz w:val="24"/>
            <w:szCs w:val="24"/>
            <w:rPrChange w:id="2698" w:author="Okot" w:date="2020-03-24T11:32:00Z">
              <w:rPr>
                <w:rStyle w:val="Hipercze"/>
              </w:rPr>
            </w:rPrChange>
          </w:rPr>
          <w:fldChar w:fldCharType="separate"/>
        </w:r>
        <w:r w:rsidRPr="008E0CED">
          <w:rPr>
            <w:rStyle w:val="Hipercze"/>
            <w:sz w:val="24"/>
            <w:szCs w:val="24"/>
            <w:rPrChange w:id="2699" w:author="Okot" w:date="2020-03-24T11:32:00Z">
              <w:rPr>
                <w:rStyle w:val="Hipercze"/>
              </w:rPr>
            </w:rPrChange>
          </w:rPr>
          <w:t>wykaz źródeł</w:t>
        </w:r>
        <w:r w:rsidRPr="008E0CED">
          <w:rPr>
            <w:webHidden/>
            <w:sz w:val="24"/>
            <w:szCs w:val="24"/>
            <w:rPrChange w:id="2700" w:author="Okot" w:date="2020-03-24T11:32:00Z">
              <w:rPr>
                <w:webHidden/>
              </w:rPr>
            </w:rPrChange>
          </w:rPr>
          <w:tab/>
        </w:r>
        <w:r w:rsidRPr="008E0CED">
          <w:rPr>
            <w:webHidden/>
            <w:sz w:val="24"/>
            <w:szCs w:val="24"/>
            <w:rPrChange w:id="2701" w:author="Okot" w:date="2020-03-24T11:32:00Z">
              <w:rPr>
                <w:webHidden/>
              </w:rPr>
            </w:rPrChange>
          </w:rPr>
          <w:fldChar w:fldCharType="begin"/>
        </w:r>
        <w:r w:rsidRPr="008E0CED">
          <w:rPr>
            <w:webHidden/>
            <w:sz w:val="24"/>
            <w:szCs w:val="24"/>
            <w:rPrChange w:id="2702" w:author="Okot" w:date="2020-03-24T11:32:00Z">
              <w:rPr>
                <w:webHidden/>
              </w:rPr>
            </w:rPrChange>
          </w:rPr>
          <w:instrText xml:space="preserve"> PAGEREF _Toc35942022 \h </w:instrText>
        </w:r>
      </w:ins>
      <w:r w:rsidRPr="008E0CED">
        <w:rPr>
          <w:webHidden/>
          <w:sz w:val="24"/>
          <w:szCs w:val="24"/>
          <w:rPrChange w:id="2703" w:author="Okot" w:date="2020-03-24T11:32:00Z">
            <w:rPr>
              <w:webHidden/>
              <w:sz w:val="24"/>
              <w:szCs w:val="24"/>
            </w:rPr>
          </w:rPrChange>
        </w:rPr>
      </w:r>
      <w:r w:rsidRPr="008E0CED">
        <w:rPr>
          <w:webHidden/>
          <w:sz w:val="24"/>
          <w:szCs w:val="24"/>
          <w:rPrChange w:id="2704" w:author="Okot" w:date="2020-03-24T11:32:00Z">
            <w:rPr>
              <w:webHidden/>
            </w:rPr>
          </w:rPrChange>
        </w:rPr>
        <w:fldChar w:fldCharType="separate"/>
      </w:r>
      <w:ins w:id="2705" w:author="Okot" w:date="2020-03-24T11:31:00Z">
        <w:r w:rsidRPr="008E0CED">
          <w:rPr>
            <w:webHidden/>
            <w:sz w:val="24"/>
            <w:szCs w:val="24"/>
            <w:rPrChange w:id="2706" w:author="Okot" w:date="2020-03-24T11:32:00Z">
              <w:rPr>
                <w:webHidden/>
              </w:rPr>
            </w:rPrChange>
          </w:rPr>
          <w:t>291</w:t>
        </w:r>
        <w:r w:rsidRPr="008E0CED">
          <w:rPr>
            <w:webHidden/>
            <w:sz w:val="24"/>
            <w:szCs w:val="24"/>
            <w:rPrChange w:id="2707" w:author="Okot" w:date="2020-03-24T11:32:00Z">
              <w:rPr>
                <w:webHidden/>
              </w:rPr>
            </w:rPrChange>
          </w:rPr>
          <w:fldChar w:fldCharType="end"/>
        </w:r>
        <w:r w:rsidRPr="008E0CED">
          <w:rPr>
            <w:rStyle w:val="Hipercze"/>
            <w:sz w:val="24"/>
            <w:szCs w:val="24"/>
            <w:rPrChange w:id="2708" w:author="Okot" w:date="2020-03-24T11:32:00Z">
              <w:rPr>
                <w:rStyle w:val="Hipercze"/>
              </w:rPr>
            </w:rPrChange>
          </w:rPr>
          <w:fldChar w:fldCharType="end"/>
        </w:r>
      </w:ins>
    </w:p>
    <w:p w14:paraId="690E68F6" w14:textId="77777777" w:rsidR="008E0CED" w:rsidRPr="008E0CED" w:rsidRDefault="008E0CED">
      <w:pPr>
        <w:pStyle w:val="Spistreci3"/>
        <w:rPr>
          <w:ins w:id="2709" w:author="Okot" w:date="2020-03-24T11:31:00Z"/>
          <w:sz w:val="24"/>
          <w:szCs w:val="24"/>
          <w:lang w:eastAsia="pl-PL"/>
          <w:rPrChange w:id="2710" w:author="Okot" w:date="2020-03-24T11:32:00Z">
            <w:rPr>
              <w:ins w:id="2711" w:author="Okot" w:date="2020-03-24T11:31:00Z"/>
              <w:rFonts w:asciiTheme="minorHAnsi" w:hAnsiTheme="minorHAnsi" w:cstheme="minorBidi"/>
              <w:sz w:val="22"/>
              <w:szCs w:val="22"/>
              <w:lang w:eastAsia="pl-PL"/>
            </w:rPr>
          </w:rPrChange>
        </w:rPr>
      </w:pPr>
      <w:ins w:id="2712" w:author="Okot" w:date="2020-03-24T11:31:00Z">
        <w:r w:rsidRPr="008E0CED">
          <w:rPr>
            <w:rStyle w:val="Hipercze"/>
            <w:sz w:val="24"/>
            <w:szCs w:val="24"/>
            <w:rPrChange w:id="2713" w:author="Okot" w:date="2020-03-24T11:32:00Z">
              <w:rPr>
                <w:rStyle w:val="Hipercze"/>
              </w:rPr>
            </w:rPrChange>
          </w:rPr>
          <w:fldChar w:fldCharType="begin"/>
        </w:r>
        <w:r w:rsidRPr="008E0CED">
          <w:rPr>
            <w:rStyle w:val="Hipercze"/>
            <w:sz w:val="24"/>
            <w:szCs w:val="24"/>
            <w:rPrChange w:id="2714" w:author="Okot" w:date="2020-03-24T11:32:00Z">
              <w:rPr>
                <w:rStyle w:val="Hipercze"/>
              </w:rPr>
            </w:rPrChange>
          </w:rPr>
          <w:instrText xml:space="preserve"> </w:instrText>
        </w:r>
        <w:r w:rsidRPr="008E0CED">
          <w:rPr>
            <w:sz w:val="24"/>
            <w:szCs w:val="24"/>
            <w:rPrChange w:id="2715" w:author="Okot" w:date="2020-03-24T11:32:00Z">
              <w:rPr/>
            </w:rPrChange>
          </w:rPr>
          <w:instrText>HYPERLINK \l "_Toc35942023"</w:instrText>
        </w:r>
        <w:r w:rsidRPr="008E0CED">
          <w:rPr>
            <w:rStyle w:val="Hipercze"/>
            <w:sz w:val="24"/>
            <w:szCs w:val="24"/>
            <w:rPrChange w:id="2716" w:author="Okot" w:date="2020-03-24T11:32:00Z">
              <w:rPr>
                <w:rStyle w:val="Hipercze"/>
              </w:rPr>
            </w:rPrChange>
          </w:rPr>
          <w:instrText xml:space="preserve"> </w:instrText>
        </w:r>
        <w:r w:rsidRPr="008E0CED">
          <w:rPr>
            <w:rStyle w:val="Hipercze"/>
            <w:sz w:val="24"/>
            <w:szCs w:val="24"/>
            <w:rPrChange w:id="2717" w:author="Okot" w:date="2020-03-24T11:32:00Z">
              <w:rPr>
                <w:rStyle w:val="Hipercze"/>
              </w:rPr>
            </w:rPrChange>
          </w:rPr>
          <w:fldChar w:fldCharType="separate"/>
        </w:r>
        <w:r w:rsidRPr="008E0CED">
          <w:rPr>
            <w:rStyle w:val="Hipercze"/>
            <w:sz w:val="24"/>
            <w:szCs w:val="24"/>
            <w:lang w:val="en-US"/>
            <w:rPrChange w:id="2718" w:author="Okot" w:date="2020-03-24T11:32:00Z">
              <w:rPr>
                <w:rStyle w:val="Hipercze"/>
                <w:lang w:val="en-US"/>
              </w:rPr>
            </w:rPrChange>
          </w:rPr>
          <w:t>wykaz literatury</w:t>
        </w:r>
        <w:r w:rsidRPr="008E0CED">
          <w:rPr>
            <w:webHidden/>
            <w:sz w:val="24"/>
            <w:szCs w:val="24"/>
            <w:rPrChange w:id="2719" w:author="Okot" w:date="2020-03-24T11:32:00Z">
              <w:rPr>
                <w:webHidden/>
              </w:rPr>
            </w:rPrChange>
          </w:rPr>
          <w:tab/>
        </w:r>
        <w:r w:rsidRPr="008E0CED">
          <w:rPr>
            <w:webHidden/>
            <w:sz w:val="24"/>
            <w:szCs w:val="24"/>
            <w:rPrChange w:id="2720" w:author="Okot" w:date="2020-03-24T11:32:00Z">
              <w:rPr>
                <w:webHidden/>
              </w:rPr>
            </w:rPrChange>
          </w:rPr>
          <w:fldChar w:fldCharType="begin"/>
        </w:r>
        <w:r w:rsidRPr="008E0CED">
          <w:rPr>
            <w:webHidden/>
            <w:sz w:val="24"/>
            <w:szCs w:val="24"/>
            <w:rPrChange w:id="2721" w:author="Okot" w:date="2020-03-24T11:32:00Z">
              <w:rPr>
                <w:webHidden/>
              </w:rPr>
            </w:rPrChange>
          </w:rPr>
          <w:instrText xml:space="preserve"> PAGEREF _Toc35942023 \h </w:instrText>
        </w:r>
      </w:ins>
      <w:r w:rsidRPr="008E0CED">
        <w:rPr>
          <w:webHidden/>
          <w:sz w:val="24"/>
          <w:szCs w:val="24"/>
          <w:rPrChange w:id="2722" w:author="Okot" w:date="2020-03-24T11:32:00Z">
            <w:rPr>
              <w:webHidden/>
              <w:sz w:val="24"/>
              <w:szCs w:val="24"/>
            </w:rPr>
          </w:rPrChange>
        </w:rPr>
      </w:r>
      <w:r w:rsidRPr="008E0CED">
        <w:rPr>
          <w:webHidden/>
          <w:sz w:val="24"/>
          <w:szCs w:val="24"/>
          <w:rPrChange w:id="2723" w:author="Okot" w:date="2020-03-24T11:32:00Z">
            <w:rPr>
              <w:webHidden/>
            </w:rPr>
          </w:rPrChange>
        </w:rPr>
        <w:fldChar w:fldCharType="separate"/>
      </w:r>
      <w:ins w:id="2724" w:author="Okot" w:date="2020-03-24T11:31:00Z">
        <w:r w:rsidRPr="008E0CED">
          <w:rPr>
            <w:webHidden/>
            <w:sz w:val="24"/>
            <w:szCs w:val="24"/>
            <w:rPrChange w:id="2725" w:author="Okot" w:date="2020-03-24T11:32:00Z">
              <w:rPr>
                <w:webHidden/>
              </w:rPr>
            </w:rPrChange>
          </w:rPr>
          <w:t>294</w:t>
        </w:r>
        <w:r w:rsidRPr="008E0CED">
          <w:rPr>
            <w:webHidden/>
            <w:sz w:val="24"/>
            <w:szCs w:val="24"/>
            <w:rPrChange w:id="2726" w:author="Okot" w:date="2020-03-24T11:32:00Z">
              <w:rPr>
                <w:webHidden/>
              </w:rPr>
            </w:rPrChange>
          </w:rPr>
          <w:fldChar w:fldCharType="end"/>
        </w:r>
        <w:r w:rsidRPr="008E0CED">
          <w:rPr>
            <w:rStyle w:val="Hipercze"/>
            <w:sz w:val="24"/>
            <w:szCs w:val="24"/>
            <w:rPrChange w:id="2727" w:author="Okot" w:date="2020-03-24T11:32:00Z">
              <w:rPr>
                <w:rStyle w:val="Hipercze"/>
              </w:rPr>
            </w:rPrChange>
          </w:rPr>
          <w:fldChar w:fldCharType="end"/>
        </w:r>
      </w:ins>
    </w:p>
    <w:p w14:paraId="68DD8725" w14:textId="77777777" w:rsidR="008E0CED" w:rsidRPr="008E0CED" w:rsidRDefault="008E0CED">
      <w:pPr>
        <w:pStyle w:val="Spistreci3"/>
        <w:rPr>
          <w:ins w:id="2728" w:author="Okot" w:date="2020-03-24T11:31:00Z"/>
          <w:sz w:val="24"/>
          <w:szCs w:val="24"/>
          <w:lang w:eastAsia="pl-PL"/>
          <w:rPrChange w:id="2729" w:author="Okot" w:date="2020-03-24T11:32:00Z">
            <w:rPr>
              <w:ins w:id="2730" w:author="Okot" w:date="2020-03-24T11:31:00Z"/>
              <w:rFonts w:asciiTheme="minorHAnsi" w:hAnsiTheme="minorHAnsi" w:cstheme="minorBidi"/>
              <w:sz w:val="22"/>
              <w:szCs w:val="22"/>
              <w:lang w:eastAsia="pl-PL"/>
            </w:rPr>
          </w:rPrChange>
        </w:rPr>
      </w:pPr>
      <w:ins w:id="2731" w:author="Okot" w:date="2020-03-24T11:31:00Z">
        <w:r w:rsidRPr="008E0CED">
          <w:rPr>
            <w:rStyle w:val="Hipercze"/>
            <w:sz w:val="24"/>
            <w:szCs w:val="24"/>
            <w:rPrChange w:id="2732" w:author="Okot" w:date="2020-03-24T11:32:00Z">
              <w:rPr>
                <w:rStyle w:val="Hipercze"/>
              </w:rPr>
            </w:rPrChange>
          </w:rPr>
          <w:fldChar w:fldCharType="begin"/>
        </w:r>
        <w:r w:rsidRPr="008E0CED">
          <w:rPr>
            <w:rStyle w:val="Hipercze"/>
            <w:sz w:val="24"/>
            <w:szCs w:val="24"/>
            <w:rPrChange w:id="2733" w:author="Okot" w:date="2020-03-24T11:32:00Z">
              <w:rPr>
                <w:rStyle w:val="Hipercze"/>
              </w:rPr>
            </w:rPrChange>
          </w:rPr>
          <w:instrText xml:space="preserve"> </w:instrText>
        </w:r>
        <w:r w:rsidRPr="008E0CED">
          <w:rPr>
            <w:sz w:val="24"/>
            <w:szCs w:val="24"/>
            <w:rPrChange w:id="2734" w:author="Okot" w:date="2020-03-24T11:32:00Z">
              <w:rPr/>
            </w:rPrChange>
          </w:rPr>
          <w:instrText>HYPERLINK \l "_Toc35942024"</w:instrText>
        </w:r>
        <w:r w:rsidRPr="008E0CED">
          <w:rPr>
            <w:rStyle w:val="Hipercze"/>
            <w:sz w:val="24"/>
            <w:szCs w:val="24"/>
            <w:rPrChange w:id="2735" w:author="Okot" w:date="2020-03-24T11:32:00Z">
              <w:rPr>
                <w:rStyle w:val="Hipercze"/>
              </w:rPr>
            </w:rPrChange>
          </w:rPr>
          <w:instrText xml:space="preserve"> </w:instrText>
        </w:r>
        <w:r w:rsidRPr="008E0CED">
          <w:rPr>
            <w:rStyle w:val="Hipercze"/>
            <w:sz w:val="24"/>
            <w:szCs w:val="24"/>
            <w:rPrChange w:id="2736" w:author="Okot" w:date="2020-03-24T11:32:00Z">
              <w:rPr>
                <w:rStyle w:val="Hipercze"/>
              </w:rPr>
            </w:rPrChange>
          </w:rPr>
          <w:fldChar w:fldCharType="separate"/>
        </w:r>
        <w:r w:rsidRPr="008E0CED">
          <w:rPr>
            <w:rStyle w:val="Hipercze"/>
            <w:sz w:val="24"/>
            <w:szCs w:val="24"/>
            <w:rPrChange w:id="2737" w:author="Okot" w:date="2020-03-24T11:32:00Z">
              <w:rPr>
                <w:rStyle w:val="Hipercze"/>
              </w:rPr>
            </w:rPrChange>
          </w:rPr>
          <w:t>wykaz rysunków</w:t>
        </w:r>
        <w:r w:rsidRPr="008E0CED">
          <w:rPr>
            <w:webHidden/>
            <w:sz w:val="24"/>
            <w:szCs w:val="24"/>
            <w:rPrChange w:id="2738" w:author="Okot" w:date="2020-03-24T11:32:00Z">
              <w:rPr>
                <w:webHidden/>
              </w:rPr>
            </w:rPrChange>
          </w:rPr>
          <w:tab/>
        </w:r>
        <w:r w:rsidRPr="008E0CED">
          <w:rPr>
            <w:webHidden/>
            <w:sz w:val="24"/>
            <w:szCs w:val="24"/>
            <w:rPrChange w:id="2739" w:author="Okot" w:date="2020-03-24T11:32:00Z">
              <w:rPr>
                <w:webHidden/>
              </w:rPr>
            </w:rPrChange>
          </w:rPr>
          <w:fldChar w:fldCharType="begin"/>
        </w:r>
        <w:r w:rsidRPr="008E0CED">
          <w:rPr>
            <w:webHidden/>
            <w:sz w:val="24"/>
            <w:szCs w:val="24"/>
            <w:rPrChange w:id="2740" w:author="Okot" w:date="2020-03-24T11:32:00Z">
              <w:rPr>
                <w:webHidden/>
              </w:rPr>
            </w:rPrChange>
          </w:rPr>
          <w:instrText xml:space="preserve"> PAGEREF _Toc35942024 \h </w:instrText>
        </w:r>
      </w:ins>
      <w:r w:rsidRPr="008E0CED">
        <w:rPr>
          <w:webHidden/>
          <w:sz w:val="24"/>
          <w:szCs w:val="24"/>
          <w:rPrChange w:id="2741" w:author="Okot" w:date="2020-03-24T11:32:00Z">
            <w:rPr>
              <w:webHidden/>
              <w:sz w:val="24"/>
              <w:szCs w:val="24"/>
            </w:rPr>
          </w:rPrChange>
        </w:rPr>
      </w:r>
      <w:r w:rsidRPr="008E0CED">
        <w:rPr>
          <w:webHidden/>
          <w:sz w:val="24"/>
          <w:szCs w:val="24"/>
          <w:rPrChange w:id="2742" w:author="Okot" w:date="2020-03-24T11:32:00Z">
            <w:rPr>
              <w:webHidden/>
            </w:rPr>
          </w:rPrChange>
        </w:rPr>
        <w:fldChar w:fldCharType="separate"/>
      </w:r>
      <w:ins w:id="2743" w:author="Okot" w:date="2020-03-24T11:31:00Z">
        <w:r w:rsidRPr="008E0CED">
          <w:rPr>
            <w:webHidden/>
            <w:sz w:val="24"/>
            <w:szCs w:val="24"/>
            <w:rPrChange w:id="2744" w:author="Okot" w:date="2020-03-24T11:32:00Z">
              <w:rPr>
                <w:webHidden/>
              </w:rPr>
            </w:rPrChange>
          </w:rPr>
          <w:t>295</w:t>
        </w:r>
        <w:r w:rsidRPr="008E0CED">
          <w:rPr>
            <w:webHidden/>
            <w:sz w:val="24"/>
            <w:szCs w:val="24"/>
            <w:rPrChange w:id="2745" w:author="Okot" w:date="2020-03-24T11:32:00Z">
              <w:rPr>
                <w:webHidden/>
              </w:rPr>
            </w:rPrChange>
          </w:rPr>
          <w:fldChar w:fldCharType="end"/>
        </w:r>
        <w:r w:rsidRPr="008E0CED">
          <w:rPr>
            <w:rStyle w:val="Hipercze"/>
            <w:sz w:val="24"/>
            <w:szCs w:val="24"/>
            <w:rPrChange w:id="2746" w:author="Okot" w:date="2020-03-24T11:32:00Z">
              <w:rPr>
                <w:rStyle w:val="Hipercze"/>
              </w:rPr>
            </w:rPrChange>
          </w:rPr>
          <w:fldChar w:fldCharType="end"/>
        </w:r>
      </w:ins>
    </w:p>
    <w:p w14:paraId="15969838" w14:textId="77777777" w:rsidR="008E0CED" w:rsidRPr="008E0CED" w:rsidRDefault="008E0CED">
      <w:pPr>
        <w:pStyle w:val="Spistreci3"/>
        <w:rPr>
          <w:ins w:id="2747" w:author="Okot" w:date="2020-03-24T11:31:00Z"/>
          <w:sz w:val="24"/>
          <w:szCs w:val="24"/>
          <w:lang w:eastAsia="pl-PL"/>
          <w:rPrChange w:id="2748" w:author="Okot" w:date="2020-03-24T11:32:00Z">
            <w:rPr>
              <w:ins w:id="2749" w:author="Okot" w:date="2020-03-24T11:31:00Z"/>
              <w:rFonts w:asciiTheme="minorHAnsi" w:hAnsiTheme="minorHAnsi" w:cstheme="minorBidi"/>
              <w:sz w:val="22"/>
              <w:szCs w:val="22"/>
              <w:lang w:eastAsia="pl-PL"/>
            </w:rPr>
          </w:rPrChange>
        </w:rPr>
      </w:pPr>
      <w:ins w:id="2750" w:author="Okot" w:date="2020-03-24T11:31:00Z">
        <w:r w:rsidRPr="008E0CED">
          <w:rPr>
            <w:rStyle w:val="Hipercze"/>
            <w:sz w:val="24"/>
            <w:szCs w:val="24"/>
            <w:rPrChange w:id="2751" w:author="Okot" w:date="2020-03-24T11:32:00Z">
              <w:rPr>
                <w:rStyle w:val="Hipercze"/>
              </w:rPr>
            </w:rPrChange>
          </w:rPr>
          <w:fldChar w:fldCharType="begin"/>
        </w:r>
        <w:r w:rsidRPr="008E0CED">
          <w:rPr>
            <w:rStyle w:val="Hipercze"/>
            <w:sz w:val="24"/>
            <w:szCs w:val="24"/>
            <w:rPrChange w:id="2752" w:author="Okot" w:date="2020-03-24T11:32:00Z">
              <w:rPr>
                <w:rStyle w:val="Hipercze"/>
              </w:rPr>
            </w:rPrChange>
          </w:rPr>
          <w:instrText xml:space="preserve"> </w:instrText>
        </w:r>
        <w:r w:rsidRPr="008E0CED">
          <w:rPr>
            <w:sz w:val="24"/>
            <w:szCs w:val="24"/>
            <w:rPrChange w:id="2753" w:author="Okot" w:date="2020-03-24T11:32:00Z">
              <w:rPr/>
            </w:rPrChange>
          </w:rPr>
          <w:instrText>HYPERLINK \l "_Toc35942025"</w:instrText>
        </w:r>
        <w:r w:rsidRPr="008E0CED">
          <w:rPr>
            <w:rStyle w:val="Hipercze"/>
            <w:sz w:val="24"/>
            <w:szCs w:val="24"/>
            <w:rPrChange w:id="2754" w:author="Okot" w:date="2020-03-24T11:32:00Z">
              <w:rPr>
                <w:rStyle w:val="Hipercze"/>
              </w:rPr>
            </w:rPrChange>
          </w:rPr>
          <w:instrText xml:space="preserve"> </w:instrText>
        </w:r>
        <w:r w:rsidRPr="008E0CED">
          <w:rPr>
            <w:rStyle w:val="Hipercze"/>
            <w:sz w:val="24"/>
            <w:szCs w:val="24"/>
            <w:rPrChange w:id="2755" w:author="Okot" w:date="2020-03-24T11:32:00Z">
              <w:rPr>
                <w:rStyle w:val="Hipercze"/>
              </w:rPr>
            </w:rPrChange>
          </w:rPr>
          <w:fldChar w:fldCharType="separate"/>
        </w:r>
        <w:r w:rsidRPr="008E0CED">
          <w:rPr>
            <w:rStyle w:val="Hipercze"/>
            <w:sz w:val="24"/>
            <w:szCs w:val="24"/>
            <w:rPrChange w:id="2756" w:author="Okot" w:date="2020-03-24T11:32:00Z">
              <w:rPr>
                <w:rStyle w:val="Hipercze"/>
              </w:rPr>
            </w:rPrChange>
          </w:rPr>
          <w:t>wykaz tabel</w:t>
        </w:r>
        <w:r w:rsidRPr="008E0CED">
          <w:rPr>
            <w:webHidden/>
            <w:sz w:val="24"/>
            <w:szCs w:val="24"/>
            <w:rPrChange w:id="2757" w:author="Okot" w:date="2020-03-24T11:32:00Z">
              <w:rPr>
                <w:webHidden/>
              </w:rPr>
            </w:rPrChange>
          </w:rPr>
          <w:tab/>
        </w:r>
        <w:r w:rsidRPr="008E0CED">
          <w:rPr>
            <w:webHidden/>
            <w:sz w:val="24"/>
            <w:szCs w:val="24"/>
            <w:rPrChange w:id="2758" w:author="Okot" w:date="2020-03-24T11:32:00Z">
              <w:rPr>
                <w:webHidden/>
              </w:rPr>
            </w:rPrChange>
          </w:rPr>
          <w:fldChar w:fldCharType="begin"/>
        </w:r>
        <w:r w:rsidRPr="008E0CED">
          <w:rPr>
            <w:webHidden/>
            <w:sz w:val="24"/>
            <w:szCs w:val="24"/>
            <w:rPrChange w:id="2759" w:author="Okot" w:date="2020-03-24T11:32:00Z">
              <w:rPr>
                <w:webHidden/>
              </w:rPr>
            </w:rPrChange>
          </w:rPr>
          <w:instrText xml:space="preserve"> PAGEREF _Toc35942025 \h </w:instrText>
        </w:r>
      </w:ins>
      <w:r w:rsidRPr="008E0CED">
        <w:rPr>
          <w:webHidden/>
          <w:sz w:val="24"/>
          <w:szCs w:val="24"/>
          <w:rPrChange w:id="2760" w:author="Okot" w:date="2020-03-24T11:32:00Z">
            <w:rPr>
              <w:webHidden/>
              <w:sz w:val="24"/>
              <w:szCs w:val="24"/>
            </w:rPr>
          </w:rPrChange>
        </w:rPr>
      </w:r>
      <w:r w:rsidRPr="008E0CED">
        <w:rPr>
          <w:webHidden/>
          <w:sz w:val="24"/>
          <w:szCs w:val="24"/>
          <w:rPrChange w:id="2761" w:author="Okot" w:date="2020-03-24T11:32:00Z">
            <w:rPr>
              <w:webHidden/>
            </w:rPr>
          </w:rPrChange>
        </w:rPr>
        <w:fldChar w:fldCharType="separate"/>
      </w:r>
      <w:ins w:id="2762" w:author="Okot" w:date="2020-03-24T11:31:00Z">
        <w:r w:rsidRPr="008E0CED">
          <w:rPr>
            <w:webHidden/>
            <w:sz w:val="24"/>
            <w:szCs w:val="24"/>
            <w:rPrChange w:id="2763" w:author="Okot" w:date="2020-03-24T11:32:00Z">
              <w:rPr>
                <w:webHidden/>
              </w:rPr>
            </w:rPrChange>
          </w:rPr>
          <w:t>300</w:t>
        </w:r>
        <w:r w:rsidRPr="008E0CED">
          <w:rPr>
            <w:webHidden/>
            <w:sz w:val="24"/>
            <w:szCs w:val="24"/>
            <w:rPrChange w:id="2764" w:author="Okot" w:date="2020-03-24T11:32:00Z">
              <w:rPr>
                <w:webHidden/>
              </w:rPr>
            </w:rPrChange>
          </w:rPr>
          <w:fldChar w:fldCharType="end"/>
        </w:r>
        <w:r w:rsidRPr="008E0CED">
          <w:rPr>
            <w:rStyle w:val="Hipercze"/>
            <w:sz w:val="24"/>
            <w:szCs w:val="24"/>
            <w:rPrChange w:id="2765" w:author="Okot" w:date="2020-03-24T11:32:00Z">
              <w:rPr>
                <w:rStyle w:val="Hipercze"/>
              </w:rPr>
            </w:rPrChange>
          </w:rPr>
          <w:fldChar w:fldCharType="end"/>
        </w:r>
      </w:ins>
    </w:p>
    <w:p w14:paraId="5FB6814A" w14:textId="77777777" w:rsidR="000E1230" w:rsidRPr="008E0CED" w:rsidDel="008E0CED" w:rsidRDefault="000E1230">
      <w:pPr>
        <w:pStyle w:val="Spistreci3"/>
        <w:rPr>
          <w:del w:id="2766" w:author="Okot" w:date="2020-03-24T11:31:00Z"/>
          <w:sz w:val="24"/>
          <w:szCs w:val="24"/>
          <w:lang w:eastAsia="pl-PL"/>
        </w:rPr>
      </w:pPr>
      <w:del w:id="2767"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8" w:author="Okot" w:date="2020-03-24T11:31:00Z"/>
          <w:sz w:val="24"/>
          <w:szCs w:val="24"/>
          <w:lang w:eastAsia="pl-PL"/>
        </w:rPr>
      </w:pPr>
      <w:del w:id="2769" w:author="Okot" w:date="2020-03-24T11:31:00Z">
        <w:r w:rsidRPr="008E0CED" w:rsidDel="008E0CED">
          <w:rPr>
            <w:rStyle w:val="Hipercze"/>
          </w:rPr>
          <w:delText>spis treści</w:delText>
        </w:r>
        <w:r w:rsidRPr="008E0CED" w:rsidDel="008E0CED">
          <w:rPr>
            <w:webHidden/>
          </w:rPr>
          <w:tab/>
        </w:r>
      </w:del>
      <w:del w:id="2770"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1" w:author="Okot" w:date="2020-03-24T11:31:00Z"/>
          <w:rFonts w:ascii="Times New Roman" w:eastAsiaTheme="minorEastAsia" w:hAnsi="Times New Roman" w:cs="Times New Roman"/>
          <w:b w:val="0"/>
          <w:bCs w:val="0"/>
          <w:caps w:val="0"/>
          <w:noProof/>
          <w:lang w:eastAsia="pl-PL"/>
        </w:rPr>
      </w:pPr>
      <w:del w:id="2772"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3" w:author="Okot" w:date="2020-03-24T11:31:00Z"/>
          <w:rFonts w:ascii="Times New Roman" w:eastAsiaTheme="minorEastAsia" w:hAnsi="Times New Roman" w:cs="Times New Roman"/>
          <w:b w:val="0"/>
          <w:bCs w:val="0"/>
          <w:noProof/>
          <w:sz w:val="24"/>
          <w:szCs w:val="24"/>
          <w:lang w:eastAsia="pl-PL"/>
        </w:rPr>
      </w:pPr>
      <w:del w:id="2774"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5" w:author="Okot" w:date="2020-03-24T11:31:00Z"/>
          <w:rFonts w:ascii="Times New Roman" w:eastAsiaTheme="minorEastAsia" w:hAnsi="Times New Roman" w:cs="Times New Roman"/>
          <w:b w:val="0"/>
          <w:bCs w:val="0"/>
          <w:noProof/>
          <w:sz w:val="24"/>
          <w:szCs w:val="24"/>
          <w:lang w:eastAsia="pl-PL"/>
        </w:rPr>
      </w:pPr>
      <w:del w:id="2776"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7" w:author="Okot" w:date="2020-03-24T11:31:00Z"/>
          <w:rFonts w:ascii="Times New Roman" w:eastAsiaTheme="minorEastAsia" w:hAnsi="Times New Roman" w:cs="Times New Roman"/>
          <w:b w:val="0"/>
          <w:bCs w:val="0"/>
          <w:caps w:val="0"/>
          <w:noProof/>
          <w:lang w:eastAsia="pl-PL"/>
        </w:rPr>
      </w:pPr>
      <w:del w:id="2778"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79" w:author="Okot" w:date="2020-03-24T11:31:00Z"/>
          <w:rFonts w:ascii="Times New Roman" w:eastAsiaTheme="minorEastAsia" w:hAnsi="Times New Roman" w:cs="Times New Roman"/>
          <w:b w:val="0"/>
          <w:bCs w:val="0"/>
          <w:noProof/>
          <w:sz w:val="24"/>
          <w:szCs w:val="24"/>
          <w:lang w:eastAsia="pl-PL"/>
        </w:rPr>
      </w:pPr>
      <w:del w:id="2780"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1" w:author="Okot" w:date="2020-03-24T11:31:00Z"/>
          <w:rFonts w:ascii="Times New Roman" w:eastAsiaTheme="minorEastAsia" w:hAnsi="Times New Roman" w:cs="Times New Roman"/>
          <w:b w:val="0"/>
          <w:bCs w:val="0"/>
          <w:noProof/>
          <w:sz w:val="24"/>
          <w:szCs w:val="24"/>
          <w:lang w:eastAsia="pl-PL"/>
        </w:rPr>
      </w:pPr>
      <w:del w:id="2782"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3" w:author="Okot" w:date="2020-03-24T11:31:00Z"/>
          <w:rFonts w:ascii="Times New Roman" w:eastAsiaTheme="minorEastAsia" w:hAnsi="Times New Roman" w:cs="Times New Roman"/>
          <w:b w:val="0"/>
          <w:bCs w:val="0"/>
          <w:noProof/>
          <w:sz w:val="24"/>
          <w:szCs w:val="24"/>
          <w:lang w:eastAsia="pl-PL"/>
        </w:rPr>
      </w:pPr>
      <w:del w:id="2784"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5" w:author="Okot" w:date="2020-03-24T11:31:00Z"/>
          <w:rFonts w:ascii="Times New Roman" w:eastAsiaTheme="minorEastAsia" w:hAnsi="Times New Roman" w:cs="Times New Roman"/>
          <w:b w:val="0"/>
          <w:bCs w:val="0"/>
          <w:noProof/>
          <w:sz w:val="24"/>
          <w:szCs w:val="24"/>
          <w:lang w:eastAsia="pl-PL"/>
        </w:rPr>
      </w:pPr>
      <w:del w:id="2786"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7"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8" w:author="Okot" w:date="2020-03-24T11:31:00Z"/>
          <w:rFonts w:ascii="Times New Roman" w:eastAsiaTheme="minorEastAsia" w:hAnsi="Times New Roman" w:cs="Times New Roman"/>
          <w:b w:val="0"/>
          <w:bCs w:val="0"/>
          <w:noProof/>
          <w:sz w:val="24"/>
          <w:szCs w:val="24"/>
          <w:lang w:eastAsia="pl-PL"/>
        </w:rPr>
      </w:pPr>
      <w:del w:id="2789"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0"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1" w:author="Okot" w:date="2020-03-24T11:31:00Z"/>
          <w:rFonts w:ascii="Times New Roman" w:eastAsiaTheme="minorEastAsia" w:hAnsi="Times New Roman" w:cs="Times New Roman"/>
          <w:b w:val="0"/>
          <w:bCs w:val="0"/>
          <w:noProof/>
          <w:sz w:val="24"/>
          <w:szCs w:val="24"/>
          <w:lang w:eastAsia="pl-PL"/>
        </w:rPr>
      </w:pPr>
      <w:del w:id="2792"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3"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4" w:author="Okot" w:date="2020-03-24T11:31:00Z"/>
          <w:rFonts w:ascii="Times New Roman" w:eastAsiaTheme="minorEastAsia" w:hAnsi="Times New Roman" w:cs="Times New Roman"/>
          <w:b w:val="0"/>
          <w:bCs w:val="0"/>
          <w:noProof/>
          <w:sz w:val="24"/>
          <w:szCs w:val="24"/>
          <w:lang w:eastAsia="pl-PL"/>
        </w:rPr>
      </w:pPr>
      <w:del w:id="2795"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6"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7" w:author="Okot" w:date="2020-03-24T11:31:00Z"/>
          <w:rFonts w:ascii="Times New Roman" w:eastAsiaTheme="minorEastAsia" w:hAnsi="Times New Roman" w:cs="Times New Roman"/>
          <w:b w:val="0"/>
          <w:bCs w:val="0"/>
          <w:noProof/>
          <w:sz w:val="24"/>
          <w:szCs w:val="24"/>
          <w:lang w:eastAsia="pl-PL"/>
        </w:rPr>
      </w:pPr>
      <w:del w:id="2798"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799"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0" w:author="Okot" w:date="2020-03-24T11:31:00Z"/>
          <w:rFonts w:ascii="Times New Roman" w:eastAsiaTheme="minorEastAsia" w:hAnsi="Times New Roman" w:cs="Times New Roman"/>
          <w:b w:val="0"/>
          <w:bCs w:val="0"/>
          <w:noProof/>
          <w:sz w:val="24"/>
          <w:szCs w:val="24"/>
          <w:lang w:eastAsia="pl-PL"/>
        </w:rPr>
      </w:pPr>
      <w:del w:id="2801"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2"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3" w:author="Okot" w:date="2020-03-24T11:31:00Z"/>
          <w:rFonts w:ascii="Times New Roman" w:eastAsiaTheme="minorEastAsia" w:hAnsi="Times New Roman" w:cs="Times New Roman"/>
          <w:b w:val="0"/>
          <w:bCs w:val="0"/>
          <w:noProof/>
          <w:sz w:val="24"/>
          <w:szCs w:val="24"/>
          <w:lang w:eastAsia="pl-PL"/>
        </w:rPr>
      </w:pPr>
      <w:del w:id="2804"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5"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6" w:author="Okot" w:date="2020-03-24T11:31:00Z"/>
          <w:rFonts w:ascii="Times New Roman" w:eastAsiaTheme="minorEastAsia" w:hAnsi="Times New Roman" w:cs="Times New Roman"/>
          <w:b w:val="0"/>
          <w:bCs w:val="0"/>
          <w:noProof/>
          <w:sz w:val="24"/>
          <w:szCs w:val="24"/>
          <w:lang w:eastAsia="pl-PL"/>
        </w:rPr>
      </w:pPr>
      <w:del w:id="2807"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8"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09" w:author="Okot" w:date="2020-03-24T11:31:00Z"/>
          <w:rFonts w:ascii="Times New Roman" w:eastAsiaTheme="minorEastAsia" w:hAnsi="Times New Roman" w:cs="Times New Roman"/>
          <w:b w:val="0"/>
          <w:bCs w:val="0"/>
          <w:noProof/>
          <w:sz w:val="24"/>
          <w:szCs w:val="24"/>
          <w:lang w:eastAsia="pl-PL"/>
        </w:rPr>
      </w:pPr>
      <w:del w:id="2810"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1"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2" w:author="Okot" w:date="2020-03-24T11:31:00Z"/>
          <w:rFonts w:ascii="Times New Roman" w:eastAsiaTheme="minorEastAsia" w:hAnsi="Times New Roman" w:cs="Times New Roman"/>
          <w:b w:val="0"/>
          <w:bCs w:val="0"/>
          <w:noProof/>
          <w:sz w:val="24"/>
          <w:szCs w:val="24"/>
          <w:lang w:eastAsia="pl-PL"/>
        </w:rPr>
      </w:pPr>
      <w:del w:id="2813"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4"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5" w:author="Okot" w:date="2020-03-24T11:31:00Z"/>
          <w:rFonts w:ascii="Times New Roman" w:eastAsiaTheme="minorEastAsia" w:hAnsi="Times New Roman" w:cs="Times New Roman"/>
          <w:b w:val="0"/>
          <w:bCs w:val="0"/>
          <w:noProof/>
          <w:sz w:val="24"/>
          <w:szCs w:val="24"/>
          <w:lang w:eastAsia="pl-PL"/>
        </w:rPr>
      </w:pPr>
      <w:del w:id="2816"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7"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8" w:author="Okot" w:date="2020-03-24T11:31:00Z"/>
          <w:rFonts w:ascii="Times New Roman" w:eastAsiaTheme="minorEastAsia" w:hAnsi="Times New Roman" w:cs="Times New Roman"/>
          <w:b w:val="0"/>
          <w:bCs w:val="0"/>
          <w:noProof/>
          <w:sz w:val="24"/>
          <w:szCs w:val="24"/>
          <w:lang w:eastAsia="pl-PL"/>
        </w:rPr>
      </w:pPr>
      <w:del w:id="2819"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0"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1" w:author="Okot" w:date="2020-03-24T11:31:00Z"/>
          <w:rFonts w:ascii="Times New Roman" w:eastAsiaTheme="minorEastAsia" w:hAnsi="Times New Roman" w:cs="Times New Roman"/>
          <w:b w:val="0"/>
          <w:bCs w:val="0"/>
          <w:noProof/>
          <w:sz w:val="24"/>
          <w:szCs w:val="24"/>
          <w:lang w:eastAsia="pl-PL"/>
        </w:rPr>
      </w:pPr>
      <w:del w:id="2822"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3"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4" w:author="Okot" w:date="2020-03-24T11:31:00Z"/>
          <w:rFonts w:ascii="Times New Roman" w:eastAsiaTheme="minorEastAsia" w:hAnsi="Times New Roman" w:cs="Times New Roman"/>
          <w:b w:val="0"/>
          <w:bCs w:val="0"/>
          <w:caps w:val="0"/>
          <w:noProof/>
          <w:lang w:eastAsia="pl-PL"/>
        </w:rPr>
      </w:pPr>
      <w:del w:id="2825"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6"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7" w:author="Okot" w:date="2020-03-24T11:31:00Z"/>
          <w:rFonts w:ascii="Times New Roman" w:eastAsiaTheme="minorEastAsia" w:hAnsi="Times New Roman" w:cs="Times New Roman"/>
          <w:b w:val="0"/>
          <w:bCs w:val="0"/>
          <w:noProof/>
          <w:sz w:val="24"/>
          <w:szCs w:val="24"/>
          <w:lang w:eastAsia="pl-PL"/>
        </w:rPr>
      </w:pPr>
      <w:del w:id="2828"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29"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0" w:author="Okot" w:date="2020-03-24T11:31:00Z"/>
          <w:rFonts w:ascii="Times New Roman" w:eastAsiaTheme="minorEastAsia" w:hAnsi="Times New Roman" w:cs="Times New Roman"/>
          <w:b w:val="0"/>
          <w:bCs w:val="0"/>
          <w:noProof/>
          <w:sz w:val="24"/>
          <w:szCs w:val="24"/>
          <w:lang w:eastAsia="pl-PL"/>
        </w:rPr>
      </w:pPr>
      <w:del w:id="2831"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2"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3" w:author="Okot" w:date="2020-03-24T11:31:00Z"/>
          <w:rFonts w:ascii="Times New Roman" w:eastAsiaTheme="minorEastAsia" w:hAnsi="Times New Roman" w:cs="Times New Roman"/>
          <w:b w:val="0"/>
          <w:bCs w:val="0"/>
          <w:noProof/>
          <w:sz w:val="24"/>
          <w:szCs w:val="24"/>
          <w:lang w:eastAsia="pl-PL"/>
        </w:rPr>
      </w:pPr>
      <w:del w:id="2834"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5"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6" w:author="Okot" w:date="2020-03-24T11:31:00Z"/>
          <w:rFonts w:ascii="Times New Roman" w:eastAsiaTheme="minorEastAsia" w:hAnsi="Times New Roman" w:cs="Times New Roman"/>
          <w:b w:val="0"/>
          <w:bCs w:val="0"/>
          <w:noProof/>
          <w:sz w:val="24"/>
          <w:szCs w:val="24"/>
          <w:lang w:eastAsia="pl-PL"/>
        </w:rPr>
      </w:pPr>
      <w:del w:id="2837"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8"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39" w:author="Okot" w:date="2020-03-24T11:31:00Z"/>
          <w:rFonts w:ascii="Times New Roman" w:eastAsiaTheme="minorEastAsia" w:hAnsi="Times New Roman" w:cs="Times New Roman"/>
          <w:b w:val="0"/>
          <w:bCs w:val="0"/>
          <w:noProof/>
          <w:sz w:val="24"/>
          <w:szCs w:val="24"/>
          <w:lang w:eastAsia="pl-PL"/>
        </w:rPr>
      </w:pPr>
      <w:del w:id="2840"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1"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2" w:author="Okot" w:date="2020-03-24T11:31:00Z"/>
          <w:rFonts w:ascii="Times New Roman" w:eastAsiaTheme="minorEastAsia" w:hAnsi="Times New Roman" w:cs="Times New Roman"/>
          <w:b w:val="0"/>
          <w:bCs w:val="0"/>
          <w:caps w:val="0"/>
          <w:noProof/>
          <w:lang w:eastAsia="pl-PL"/>
        </w:rPr>
      </w:pPr>
      <w:del w:id="2843"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4"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5" w:author="Okot" w:date="2020-03-24T11:31:00Z"/>
          <w:rFonts w:ascii="Times New Roman" w:eastAsiaTheme="minorEastAsia" w:hAnsi="Times New Roman" w:cs="Times New Roman"/>
          <w:b w:val="0"/>
          <w:bCs w:val="0"/>
          <w:noProof/>
          <w:sz w:val="24"/>
          <w:szCs w:val="24"/>
          <w:lang w:eastAsia="pl-PL"/>
        </w:rPr>
      </w:pPr>
      <w:del w:id="2846"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7"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8" w:author="Okot" w:date="2020-03-24T11:31:00Z"/>
          <w:rFonts w:ascii="Times New Roman" w:eastAsiaTheme="minorEastAsia" w:hAnsi="Times New Roman" w:cs="Times New Roman"/>
          <w:b w:val="0"/>
          <w:bCs w:val="0"/>
          <w:noProof/>
          <w:sz w:val="24"/>
          <w:szCs w:val="24"/>
          <w:lang w:eastAsia="pl-PL"/>
        </w:rPr>
      </w:pPr>
      <w:del w:id="2849"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0"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1" w:author="Okot" w:date="2020-03-24T11:31:00Z"/>
          <w:rFonts w:ascii="Times New Roman" w:eastAsiaTheme="minorEastAsia" w:hAnsi="Times New Roman" w:cs="Times New Roman"/>
          <w:b w:val="0"/>
          <w:bCs w:val="0"/>
          <w:caps w:val="0"/>
          <w:noProof/>
          <w:lang w:eastAsia="pl-PL"/>
        </w:rPr>
      </w:pPr>
      <w:del w:id="2852"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3"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4" w:author="Okot" w:date="2020-03-24T11:31:00Z"/>
          <w:rFonts w:ascii="Times New Roman" w:eastAsiaTheme="minorEastAsia" w:hAnsi="Times New Roman" w:cs="Times New Roman"/>
          <w:b w:val="0"/>
          <w:bCs w:val="0"/>
          <w:noProof/>
          <w:sz w:val="24"/>
          <w:szCs w:val="24"/>
          <w:lang w:eastAsia="pl-PL"/>
        </w:rPr>
      </w:pPr>
      <w:del w:id="2855"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6"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7" w:author="Okot" w:date="2020-03-24T11:31:00Z"/>
          <w:rFonts w:ascii="Times New Roman" w:eastAsiaTheme="minorEastAsia" w:hAnsi="Times New Roman" w:cs="Times New Roman"/>
          <w:b w:val="0"/>
          <w:bCs w:val="0"/>
          <w:noProof/>
          <w:sz w:val="24"/>
          <w:szCs w:val="24"/>
          <w:lang w:eastAsia="pl-PL"/>
        </w:rPr>
      </w:pPr>
      <w:del w:id="2858"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59"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0" w:author="Okot" w:date="2020-03-24T11:31:00Z"/>
          <w:rFonts w:ascii="Times New Roman" w:eastAsiaTheme="minorEastAsia" w:hAnsi="Times New Roman" w:cs="Times New Roman"/>
          <w:b w:val="0"/>
          <w:bCs w:val="0"/>
          <w:noProof/>
          <w:sz w:val="24"/>
          <w:szCs w:val="24"/>
          <w:lang w:eastAsia="pl-PL"/>
        </w:rPr>
      </w:pPr>
      <w:del w:id="2861"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2"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3" w:author="Okot" w:date="2020-03-24T11:31:00Z"/>
          <w:rFonts w:ascii="Times New Roman" w:eastAsiaTheme="minorEastAsia" w:hAnsi="Times New Roman" w:cs="Times New Roman"/>
          <w:b w:val="0"/>
          <w:bCs w:val="0"/>
          <w:noProof/>
          <w:sz w:val="24"/>
          <w:szCs w:val="24"/>
          <w:lang w:eastAsia="pl-PL"/>
        </w:rPr>
      </w:pPr>
      <w:del w:id="2864"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5"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6" w:author="Okot" w:date="2020-03-24T11:31:00Z"/>
          <w:rFonts w:ascii="Times New Roman" w:eastAsiaTheme="minorEastAsia" w:hAnsi="Times New Roman" w:cs="Times New Roman"/>
          <w:b w:val="0"/>
          <w:bCs w:val="0"/>
          <w:noProof/>
          <w:sz w:val="24"/>
          <w:szCs w:val="24"/>
          <w:lang w:eastAsia="pl-PL"/>
        </w:rPr>
      </w:pPr>
      <w:del w:id="2867"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8"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69" w:author="Okot" w:date="2020-03-24T11:31:00Z"/>
          <w:rFonts w:ascii="Times New Roman" w:eastAsiaTheme="minorEastAsia" w:hAnsi="Times New Roman" w:cs="Times New Roman"/>
          <w:b w:val="0"/>
          <w:bCs w:val="0"/>
          <w:noProof/>
          <w:sz w:val="24"/>
          <w:szCs w:val="24"/>
          <w:lang w:eastAsia="pl-PL"/>
        </w:rPr>
      </w:pPr>
      <w:del w:id="2870"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1"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2" w:author="Okot" w:date="2020-03-24T11:31:00Z"/>
          <w:rFonts w:ascii="Times New Roman" w:eastAsiaTheme="minorEastAsia" w:hAnsi="Times New Roman" w:cs="Times New Roman"/>
          <w:b w:val="0"/>
          <w:bCs w:val="0"/>
          <w:noProof/>
          <w:sz w:val="24"/>
          <w:szCs w:val="24"/>
          <w:lang w:eastAsia="pl-PL"/>
        </w:rPr>
      </w:pPr>
      <w:del w:id="2873"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4"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5" w:author="Okot" w:date="2020-03-24T11:31:00Z"/>
          <w:rFonts w:ascii="Times New Roman" w:eastAsiaTheme="minorEastAsia" w:hAnsi="Times New Roman" w:cs="Times New Roman"/>
          <w:b w:val="0"/>
          <w:bCs w:val="0"/>
          <w:noProof/>
          <w:sz w:val="24"/>
          <w:szCs w:val="24"/>
          <w:lang w:eastAsia="pl-PL"/>
        </w:rPr>
      </w:pPr>
      <w:del w:id="2876"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7"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8" w:author="Okot" w:date="2020-03-24T11:31:00Z"/>
          <w:rFonts w:ascii="Times New Roman" w:eastAsiaTheme="minorEastAsia" w:hAnsi="Times New Roman" w:cs="Times New Roman"/>
          <w:b w:val="0"/>
          <w:bCs w:val="0"/>
          <w:caps w:val="0"/>
          <w:noProof/>
          <w:lang w:eastAsia="pl-PL"/>
        </w:rPr>
      </w:pPr>
      <w:del w:id="2879"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0"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1" w:author="Okot" w:date="2020-03-24T11:31:00Z"/>
          <w:rFonts w:ascii="Times New Roman" w:eastAsiaTheme="minorEastAsia" w:hAnsi="Times New Roman" w:cs="Times New Roman"/>
          <w:b w:val="0"/>
          <w:bCs w:val="0"/>
          <w:noProof/>
          <w:sz w:val="24"/>
          <w:szCs w:val="24"/>
          <w:lang w:eastAsia="pl-PL"/>
        </w:rPr>
      </w:pPr>
      <w:del w:id="2882"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3"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4" w:author="Okot" w:date="2020-03-24T11:31:00Z"/>
          <w:rFonts w:ascii="Times New Roman" w:eastAsiaTheme="minorEastAsia" w:hAnsi="Times New Roman" w:cs="Times New Roman"/>
          <w:b w:val="0"/>
          <w:bCs w:val="0"/>
          <w:noProof/>
          <w:sz w:val="24"/>
          <w:szCs w:val="24"/>
          <w:lang w:eastAsia="pl-PL"/>
        </w:rPr>
      </w:pPr>
      <w:del w:id="2885"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6"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7" w:author="Okot" w:date="2020-03-24T11:31:00Z"/>
          <w:rFonts w:ascii="Times New Roman" w:eastAsiaTheme="minorEastAsia" w:hAnsi="Times New Roman" w:cs="Times New Roman"/>
          <w:b w:val="0"/>
          <w:bCs w:val="0"/>
          <w:noProof/>
          <w:sz w:val="24"/>
          <w:szCs w:val="24"/>
          <w:lang w:eastAsia="pl-PL"/>
        </w:rPr>
      </w:pPr>
      <w:del w:id="2888"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89"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0" w:author="Okot" w:date="2020-03-24T11:31:00Z"/>
          <w:rFonts w:ascii="Times New Roman" w:eastAsiaTheme="minorEastAsia" w:hAnsi="Times New Roman" w:cs="Times New Roman"/>
          <w:b w:val="0"/>
          <w:bCs w:val="0"/>
          <w:caps w:val="0"/>
          <w:noProof/>
          <w:lang w:eastAsia="pl-PL"/>
        </w:rPr>
      </w:pPr>
      <w:del w:id="2891"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2"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3" w:author="Okot" w:date="2020-03-24T11:31:00Z"/>
          <w:rFonts w:ascii="Times New Roman" w:eastAsiaTheme="minorEastAsia" w:hAnsi="Times New Roman" w:cs="Times New Roman"/>
          <w:b w:val="0"/>
          <w:bCs w:val="0"/>
          <w:noProof/>
          <w:sz w:val="24"/>
          <w:szCs w:val="24"/>
          <w:lang w:eastAsia="pl-PL"/>
        </w:rPr>
      </w:pPr>
      <w:del w:id="2894"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5"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6" w:author="Okot" w:date="2020-03-24T11:31:00Z"/>
          <w:rFonts w:ascii="Times New Roman" w:eastAsiaTheme="minorEastAsia" w:hAnsi="Times New Roman" w:cs="Times New Roman"/>
          <w:b w:val="0"/>
          <w:bCs w:val="0"/>
          <w:noProof/>
          <w:sz w:val="24"/>
          <w:szCs w:val="24"/>
          <w:lang w:eastAsia="pl-PL"/>
        </w:rPr>
      </w:pPr>
      <w:del w:id="2897"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8"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899" w:author="Okot" w:date="2020-03-24T11:31:00Z"/>
          <w:rFonts w:ascii="Times New Roman" w:eastAsiaTheme="minorEastAsia" w:hAnsi="Times New Roman" w:cs="Times New Roman"/>
          <w:b w:val="0"/>
          <w:bCs w:val="0"/>
          <w:noProof/>
          <w:sz w:val="24"/>
          <w:szCs w:val="24"/>
          <w:lang w:eastAsia="pl-PL"/>
        </w:rPr>
      </w:pPr>
      <w:del w:id="2900"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1"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2" w:author="Okot" w:date="2020-03-24T11:31:00Z"/>
          <w:rFonts w:ascii="Times New Roman" w:eastAsiaTheme="minorEastAsia" w:hAnsi="Times New Roman" w:cs="Times New Roman"/>
          <w:b w:val="0"/>
          <w:bCs w:val="0"/>
          <w:noProof/>
          <w:sz w:val="24"/>
          <w:szCs w:val="24"/>
          <w:lang w:eastAsia="pl-PL"/>
        </w:rPr>
      </w:pPr>
      <w:del w:id="2903"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4"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5" w:author="Okot" w:date="2020-03-24T11:31:00Z"/>
          <w:rFonts w:ascii="Times New Roman" w:eastAsiaTheme="minorEastAsia" w:hAnsi="Times New Roman" w:cs="Times New Roman"/>
          <w:b w:val="0"/>
          <w:bCs w:val="0"/>
          <w:caps w:val="0"/>
          <w:noProof/>
          <w:lang w:eastAsia="pl-PL"/>
        </w:rPr>
      </w:pPr>
      <w:del w:id="2906"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7"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8" w:author="Okot" w:date="2020-03-24T11:31:00Z"/>
          <w:rFonts w:ascii="Times New Roman" w:eastAsiaTheme="minorEastAsia" w:hAnsi="Times New Roman" w:cs="Times New Roman"/>
          <w:b w:val="0"/>
          <w:bCs w:val="0"/>
          <w:caps w:val="0"/>
          <w:noProof/>
          <w:lang w:eastAsia="pl-PL"/>
        </w:rPr>
      </w:pPr>
      <w:del w:id="2909"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0"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1" w:author="Okot" w:date="2020-03-24T11:31:00Z"/>
          <w:rFonts w:ascii="Times New Roman" w:eastAsiaTheme="minorEastAsia" w:hAnsi="Times New Roman" w:cs="Times New Roman"/>
          <w:b w:val="0"/>
          <w:bCs w:val="0"/>
          <w:noProof/>
          <w:sz w:val="24"/>
          <w:szCs w:val="24"/>
          <w:lang w:eastAsia="pl-PL"/>
        </w:rPr>
      </w:pPr>
      <w:del w:id="2912"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3"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4" w:author="Okot" w:date="2020-03-24T11:31:00Z"/>
          <w:rFonts w:ascii="Times New Roman" w:eastAsiaTheme="minorEastAsia" w:hAnsi="Times New Roman" w:cs="Times New Roman"/>
          <w:b w:val="0"/>
          <w:bCs w:val="0"/>
          <w:noProof/>
          <w:sz w:val="24"/>
          <w:szCs w:val="24"/>
          <w:lang w:eastAsia="pl-PL"/>
        </w:rPr>
      </w:pPr>
      <w:del w:id="2915"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6"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7" w:author="Okot" w:date="2020-03-24T11:31:00Z"/>
          <w:sz w:val="24"/>
          <w:szCs w:val="24"/>
          <w:lang w:eastAsia="pl-PL"/>
        </w:rPr>
      </w:pPr>
      <w:del w:id="2918" w:author="Okot" w:date="2020-03-24T11:31:00Z">
        <w:r w:rsidRPr="008E0CED" w:rsidDel="008E0CED">
          <w:rPr>
            <w:rStyle w:val="Hipercze"/>
          </w:rPr>
          <w:delText>wykaz źródeł</w:delText>
        </w:r>
        <w:r w:rsidRPr="008E0CED" w:rsidDel="008E0CED">
          <w:rPr>
            <w:webHidden/>
          </w:rPr>
          <w:tab/>
        </w:r>
      </w:del>
      <w:del w:id="2919" w:author="Okot" w:date="2020-01-24T15:56:00Z">
        <w:r w:rsidRPr="008E0CED" w:rsidDel="001C71AE">
          <w:rPr>
            <w:webHidden/>
          </w:rPr>
          <w:delText>61</w:delText>
        </w:r>
      </w:del>
    </w:p>
    <w:p w14:paraId="7E0A3F94" w14:textId="77777777" w:rsidR="000E1230" w:rsidRPr="008E0CED" w:rsidDel="008E0CED" w:rsidRDefault="000E1230">
      <w:pPr>
        <w:pStyle w:val="Spistreci3"/>
        <w:rPr>
          <w:del w:id="2920" w:author="Okot" w:date="2020-03-24T11:31:00Z"/>
          <w:sz w:val="24"/>
          <w:szCs w:val="24"/>
          <w:lang w:eastAsia="pl-PL"/>
        </w:rPr>
      </w:pPr>
      <w:del w:id="2921" w:author="Okot" w:date="2020-03-24T11:31:00Z">
        <w:r w:rsidRPr="008E0CED" w:rsidDel="008E0CED">
          <w:rPr>
            <w:rStyle w:val="Hipercze"/>
            <w:lang w:val="en-US"/>
          </w:rPr>
          <w:delText>wykaz literatury</w:delText>
        </w:r>
        <w:r w:rsidRPr="008E0CED" w:rsidDel="008E0CED">
          <w:rPr>
            <w:webHidden/>
          </w:rPr>
          <w:tab/>
        </w:r>
      </w:del>
      <w:del w:id="2922" w:author="Okot" w:date="2020-01-24T15:56:00Z">
        <w:r w:rsidRPr="008E0CED" w:rsidDel="001C71AE">
          <w:rPr>
            <w:webHidden/>
          </w:rPr>
          <w:delText>63</w:delText>
        </w:r>
      </w:del>
    </w:p>
    <w:p w14:paraId="6A3603EE" w14:textId="77777777" w:rsidR="000E1230" w:rsidRPr="008E0CED" w:rsidDel="008E0CED" w:rsidRDefault="000E1230">
      <w:pPr>
        <w:pStyle w:val="Spistreci3"/>
        <w:rPr>
          <w:del w:id="2923" w:author="Okot" w:date="2020-03-24T11:31:00Z"/>
          <w:sz w:val="24"/>
          <w:szCs w:val="24"/>
          <w:lang w:eastAsia="pl-PL"/>
        </w:rPr>
      </w:pPr>
      <w:del w:id="2924" w:author="Okot" w:date="2020-03-24T11:31:00Z">
        <w:r w:rsidRPr="008E0CED" w:rsidDel="008E0CED">
          <w:rPr>
            <w:rStyle w:val="Hipercze"/>
          </w:rPr>
          <w:delText>wykaz rysunków</w:delText>
        </w:r>
        <w:r w:rsidRPr="008E0CED" w:rsidDel="008E0CED">
          <w:rPr>
            <w:webHidden/>
          </w:rPr>
          <w:tab/>
        </w:r>
      </w:del>
      <w:del w:id="2925" w:author="Okot" w:date="2020-01-24T15:56:00Z">
        <w:r w:rsidRPr="008E0CED" w:rsidDel="001C71AE">
          <w:rPr>
            <w:webHidden/>
          </w:rPr>
          <w:delText>64</w:delText>
        </w:r>
      </w:del>
    </w:p>
    <w:p w14:paraId="3541A258" w14:textId="77777777" w:rsidR="000E1230" w:rsidRPr="008E0CED" w:rsidDel="008E0CED" w:rsidRDefault="000E1230">
      <w:pPr>
        <w:pStyle w:val="Spistreci3"/>
        <w:rPr>
          <w:del w:id="2926" w:author="Okot" w:date="2020-03-24T11:31:00Z"/>
          <w:sz w:val="24"/>
          <w:szCs w:val="24"/>
          <w:lang w:eastAsia="pl-PL"/>
          <w:rPrChange w:id="2927" w:author="Okot" w:date="2020-03-24T11:32:00Z">
            <w:rPr>
              <w:del w:id="2928" w:author="Okot" w:date="2020-03-24T11:31:00Z"/>
              <w:rFonts w:asciiTheme="minorHAnsi" w:hAnsiTheme="minorHAnsi" w:cstheme="minorBidi"/>
              <w:sz w:val="22"/>
              <w:szCs w:val="22"/>
              <w:lang w:eastAsia="pl-PL"/>
            </w:rPr>
          </w:rPrChange>
        </w:rPr>
      </w:pPr>
      <w:del w:id="2929" w:author="Okot" w:date="2020-03-24T11:31:00Z">
        <w:r w:rsidRPr="008E0CED" w:rsidDel="008E0CED">
          <w:rPr>
            <w:rStyle w:val="Hipercze"/>
          </w:rPr>
          <w:delText>wykaz tabel</w:delText>
        </w:r>
        <w:r w:rsidRPr="008E0CED" w:rsidDel="008E0CED">
          <w:rPr>
            <w:webHidden/>
          </w:rPr>
          <w:tab/>
        </w:r>
      </w:del>
      <w:del w:id="2930" w:author="Okot" w:date="2020-01-24T15:56:00Z">
        <w:r w:rsidRPr="008E0CED" w:rsidDel="001C71AE">
          <w:rPr>
            <w:webHidden/>
          </w:rPr>
          <w:delText>65</w:delText>
        </w:r>
      </w:del>
    </w:p>
    <w:p w14:paraId="31FDDE7D" w14:textId="77777777" w:rsidR="00705784" w:rsidRPr="00705784" w:rsidRDefault="00EB7340" w:rsidP="00705784">
      <w:r w:rsidRPr="00044E36">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1" w:name="_Toc35941887"/>
      <w:r>
        <w:lastRenderedPageBreak/>
        <w:t xml:space="preserve">1. </w:t>
      </w:r>
      <w:r w:rsidR="00E375D2" w:rsidRPr="001B63A1">
        <w:t>wstęp</w:t>
      </w:r>
      <w:bookmarkEnd w:id="2931"/>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2" w:name="_Toc35941888"/>
      <w:r>
        <w:t>1.1.</w:t>
      </w:r>
      <w:r w:rsidR="001B63A1">
        <w:t xml:space="preserve"> </w:t>
      </w:r>
      <w:r w:rsidR="00E375D2">
        <w:t>Wprowadzenie</w:t>
      </w:r>
      <w:bookmarkEnd w:id="2932"/>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4A75D4" w:rsidRDefault="004A75D4" w:rsidP="001B63A1">
                            <w:pPr>
                              <w:pStyle w:val="Legenda"/>
                            </w:pPr>
                          </w:p>
                          <w:p w14:paraId="7179B975" w14:textId="2005C132" w:rsidR="004A75D4" w:rsidRDefault="004A75D4" w:rsidP="001B63A1">
                            <w:pPr>
                              <w:pStyle w:val="Legenda"/>
                            </w:pPr>
                            <w:r w:rsidRPr="00504618">
                              <w:t xml:space="preserve">Rys. </w:t>
                            </w:r>
                            <w:del w:id="293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5" w:author="Okot" w:date="2019-03-30T21:05:00Z">
                              <w:r>
                                <w:t> </w:t>
                              </w:r>
                            </w:ins>
                            <w:del w:id="2936" w:author="Okot" w:date="2019-03-30T21:05:00Z">
                              <w:r w:rsidDel="00206E96">
                                <w:delText xml:space="preserve"> </w:delText>
                              </w:r>
                            </w:del>
                            <w:r>
                              <w:t>[</w:t>
                            </w:r>
                            <w:ins w:id="2937" w:author="Okot" w:date="2020-01-17T11:24:00Z">
                              <w:r>
                                <w:t>7</w:t>
                              </w:r>
                            </w:ins>
                            <w:del w:id="2938" w:author="Okot" w:date="2020-01-17T11:24:00Z">
                              <w:r w:rsidDel="000E4487">
                                <w:delText>4</w:delText>
                              </w:r>
                            </w:del>
                            <w:r>
                              <w:t>].</w:t>
                            </w:r>
                          </w:p>
                          <w:p w14:paraId="65CCB4F0" w14:textId="77777777" w:rsidR="004A75D4" w:rsidRPr="001B63A1" w:rsidRDefault="004A75D4"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4A75D4" w:rsidRDefault="004A75D4" w:rsidP="001B63A1">
                      <w:pPr>
                        <w:pStyle w:val="Legenda"/>
                      </w:pPr>
                    </w:p>
                    <w:p w14:paraId="7179B975" w14:textId="2005C132" w:rsidR="004A75D4" w:rsidRDefault="004A75D4" w:rsidP="001B63A1">
                      <w:pPr>
                        <w:pStyle w:val="Legenda"/>
                      </w:pPr>
                      <w:r w:rsidRPr="00504618">
                        <w:t xml:space="preserve">Rys. </w:t>
                      </w:r>
                      <w:del w:id="293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1" w:author="Okot" w:date="2019-03-30T21:05:00Z">
                        <w:r>
                          <w:t> </w:t>
                        </w:r>
                      </w:ins>
                      <w:del w:id="2942" w:author="Okot" w:date="2019-03-30T21:05:00Z">
                        <w:r w:rsidDel="00206E96">
                          <w:delText xml:space="preserve"> </w:delText>
                        </w:r>
                      </w:del>
                      <w:r>
                        <w:t>[</w:t>
                      </w:r>
                      <w:ins w:id="2943" w:author="Okot" w:date="2020-01-17T11:24:00Z">
                        <w:r>
                          <w:t>7</w:t>
                        </w:r>
                      </w:ins>
                      <w:del w:id="2944" w:author="Okot" w:date="2020-01-17T11:24:00Z">
                        <w:r w:rsidDel="000E4487">
                          <w:delText>4</w:delText>
                        </w:r>
                      </w:del>
                      <w:r>
                        <w:t>].</w:t>
                      </w:r>
                    </w:p>
                    <w:p w14:paraId="65CCB4F0" w14:textId="77777777" w:rsidR="004A75D4" w:rsidRPr="001B63A1" w:rsidRDefault="004A75D4"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5" w:author="Okot" w:date="2019-03-30T21:05:00Z">
        <w:r w:rsidR="008E1FD8" w:rsidDel="00CC34A3">
          <w:delText xml:space="preserve"> </w:delText>
        </w:r>
      </w:del>
      <w:ins w:id="2946" w:author="Okot" w:date="2019-03-30T21:05:00Z">
        <w:r w:rsidR="00CC34A3">
          <w:t> </w:t>
        </w:r>
      </w:ins>
      <w:r w:rsidR="00430EA7">
        <w:t>[</w:t>
      </w:r>
      <w:ins w:id="2947" w:author="Okot" w:date="2020-01-17T11:28:00Z">
        <w:r w:rsidR="00C717AA">
          <w:t>3</w:t>
        </w:r>
      </w:ins>
      <w:del w:id="2948" w:author="Okot" w:date="2020-01-17T11:28:00Z">
        <w:r w:rsidR="00430EA7" w:rsidDel="009F39F6">
          <w:delText>1</w:delText>
        </w:r>
      </w:del>
      <w:r>
        <w:t>].</w:t>
      </w:r>
    </w:p>
    <w:p w14:paraId="4AE1A24E" w14:textId="6D054B63"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49" w:author="Okot" w:date="2020-03-24T11:20:00Z">
        <w:r w:rsidR="00844D17">
          <w:t>9</w:t>
        </w:r>
      </w:ins>
      <w:del w:id="2950" w:author="Okot" w:date="2020-01-17T11:23:00Z">
        <w:r w:rsidR="009E56F2" w:rsidDel="00CC1693">
          <w:delText>5</w:delText>
        </w:r>
      </w:del>
      <w:r w:rsidR="009E56F2">
        <w:t>,</w:t>
      </w:r>
      <w:ins w:id="2951" w:author="Okot" w:date="2020-01-17T11:02:00Z">
        <w:r w:rsidR="00FF7D92">
          <w:t>42</w:t>
        </w:r>
      </w:ins>
      <w:del w:id="2952" w:author="Okot" w:date="2020-03-24T09:09:00Z">
        <w:r w:rsidR="0061038E" w:rsidDel="00992E23">
          <w:delText>4</w:delText>
        </w:r>
      </w:del>
      <w:del w:id="2953" w:author="Okot" w:date="2020-01-31T14:45:00Z">
        <w:r w:rsidR="009E56F2" w:rsidDel="00E52AE0">
          <w:delText>2</w:delText>
        </w:r>
      </w:del>
      <w:del w:id="295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5" w:author="Okot" w:date="2019-03-30T21:06:00Z">
        <w:r w:rsidR="0016203A">
          <w:t> </w:t>
        </w:r>
      </w:ins>
      <w:del w:id="2956" w:author="Okot" w:date="2019-03-30T21:06:00Z">
        <w:r w:rsidR="00343F48" w:rsidDel="0016203A">
          <w:delText xml:space="preserve"> </w:delText>
        </w:r>
      </w:del>
      <w:r w:rsidR="00E2330C">
        <w:t>[</w:t>
      </w:r>
      <w:ins w:id="2957" w:author="Okot" w:date="2020-02-05T18:17:00Z">
        <w:r w:rsidR="00E61A1C">
          <w:t>4</w:t>
        </w:r>
      </w:ins>
      <w:ins w:id="2958" w:author="Okot" w:date="2020-03-24T08:49:00Z">
        <w:r w:rsidR="00FF7D92">
          <w:t>8</w:t>
        </w:r>
      </w:ins>
      <w:del w:id="2959" w:author="Okot" w:date="2020-02-05T18:17:00Z">
        <w:r w:rsidR="00E2330C" w:rsidDel="00E61A1C">
          <w:delText>3</w:delText>
        </w:r>
      </w:del>
      <w:del w:id="29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1" w:author="Okot" w:date="2019-03-30T21:06:00Z">
        <w:r w:rsidR="0016203A">
          <w:t> </w:t>
        </w:r>
      </w:ins>
      <w:del w:id="2962" w:author="Okot" w:date="2019-03-30T21:06:00Z">
        <w:r w:rsidR="008E1FD8" w:rsidDel="0016203A">
          <w:delText xml:space="preserve"> </w:delText>
        </w:r>
      </w:del>
      <w:r w:rsidR="00FB37B5">
        <w:t>[</w:t>
      </w:r>
      <w:del w:id="2963" w:author="Okot" w:date="2020-01-17T11:23:00Z">
        <w:r w:rsidR="009E56F2" w:rsidDel="00CC1693">
          <w:delText>5</w:delText>
        </w:r>
      </w:del>
      <w:ins w:id="2964"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5" w:author="Okot" w:date="2019-03-30T21:06:00Z">
        <w:r w:rsidR="008E1FD8" w:rsidDel="0016203A">
          <w:delText xml:space="preserve"> </w:delText>
        </w:r>
      </w:del>
      <w:ins w:id="2966" w:author="Okot" w:date="2019-03-30T21:06:00Z">
        <w:r w:rsidR="0016203A">
          <w:t> </w:t>
        </w:r>
      </w:ins>
      <w:r w:rsidR="00F90F4F">
        <w:t>[</w:t>
      </w:r>
      <w:ins w:id="2967" w:author="Okot" w:date="2020-01-13T17:03:00Z">
        <w:r w:rsidR="006F3D50">
          <w:t>11</w:t>
        </w:r>
      </w:ins>
      <w:del w:id="29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69" w:author="Okot" w:date="2019-03-30T21:06:00Z">
        <w:r w:rsidR="008E1FD8" w:rsidDel="0016203A">
          <w:delText xml:space="preserve"> </w:delText>
        </w:r>
      </w:del>
      <w:ins w:id="2970" w:author="Okot" w:date="2019-03-30T21:06:00Z">
        <w:r w:rsidR="0016203A">
          <w:t> </w:t>
        </w:r>
      </w:ins>
      <w:r w:rsidR="006659D1">
        <w:t>[</w:t>
      </w:r>
      <w:ins w:id="2971" w:author="Okot" w:date="2020-03-24T10:44:00Z">
        <w:r w:rsidR="00580098">
          <w:t>23</w:t>
        </w:r>
      </w:ins>
      <w:del w:id="2972" w:author="Okot" w:date="2020-03-24T10:44:00Z">
        <w:r w:rsidR="006659D1" w:rsidDel="00580098">
          <w:delText>1</w:delText>
        </w:r>
        <w:r w:rsidR="005A135C" w:rsidDel="00580098">
          <w:delText>8</w:delText>
        </w:r>
      </w:del>
      <w:del w:id="2973"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1E9DC66"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4" w:author="Okot" w:date="2019-03-30T21:06:00Z">
        <w:r w:rsidR="0016203A">
          <w:t> </w:t>
        </w:r>
      </w:ins>
      <w:del w:id="2975" w:author="Okot" w:date="2019-03-30T21:06:00Z">
        <w:r w:rsidDel="0016203A">
          <w:delText xml:space="preserve"> </w:delText>
        </w:r>
      </w:del>
      <w:r>
        <w:t>[</w:t>
      </w:r>
      <w:del w:id="2976" w:author="Okot" w:date="2020-01-13T12:13:00Z">
        <w:r w:rsidR="0073700A" w:rsidDel="00620498">
          <w:delText>1</w:delText>
        </w:r>
      </w:del>
      <w:r w:rsidR="008E53F0">
        <w:t>3</w:t>
      </w:r>
      <w:ins w:id="2977" w:author="Okot" w:date="2020-04-17T17:39:00Z">
        <w:r w:rsidR="00922CFE">
          <w:t>8</w:t>
        </w:r>
      </w:ins>
      <w:del w:id="2978" w:author="Okot" w:date="2020-03-24T10:02:00Z">
        <w:r w:rsidR="008E53F0" w:rsidDel="00E82EDB">
          <w:delText>0</w:delText>
        </w:r>
      </w:del>
      <w:ins w:id="2979"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0" w:name="_Toc35941889"/>
      <w:r>
        <w:t xml:space="preserve">1.2. Cel i </w:t>
      </w:r>
      <w:r w:rsidRPr="008E3994">
        <w:t>zakres</w:t>
      </w:r>
      <w:r>
        <w:t xml:space="preserve"> pracy</w:t>
      </w:r>
      <w:bookmarkEnd w:id="298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1" w:name="_Toc35941890"/>
      <w:r>
        <w:lastRenderedPageBreak/>
        <w:t xml:space="preserve">2. </w:t>
      </w:r>
      <w:r w:rsidR="00E375D2">
        <w:t>analiza dziedziny</w:t>
      </w:r>
      <w:bookmarkEnd w:id="298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2" w:name="_Toc35941891"/>
      <w:r>
        <w:t>2.</w:t>
      </w:r>
      <w:r w:rsidR="00E542DB">
        <w:t>1</w:t>
      </w:r>
      <w:r>
        <w:t>. Aby żyć trzeba jeść – wstęp do żywienia człowieka</w:t>
      </w:r>
      <w:bookmarkEnd w:id="298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442E928C" w:rsidR="009B124B" w:rsidRDefault="00B414FF" w:rsidP="009B124B">
      <w:pPr>
        <w:pStyle w:val="Nagwek2"/>
      </w:pPr>
      <w:bookmarkStart w:id="2983" w:name="_Toc35941892"/>
      <w:r>
        <w:t>2.1</w:t>
      </w:r>
      <w:r w:rsidR="009B124B">
        <w:t>.1. Energia</w:t>
      </w:r>
      <w:r w:rsidR="009E56F2">
        <w:t xml:space="preserve"> [</w:t>
      </w:r>
      <w:del w:id="2984" w:author="Okot" w:date="2020-01-13T14:38:00Z">
        <w:r w:rsidR="009E56F2" w:rsidDel="00401F9D">
          <w:delText>2</w:delText>
        </w:r>
      </w:del>
      <w:ins w:id="2985" w:author="Okot" w:date="2020-01-13T14:38:00Z">
        <w:r w:rsidR="00FF7D92">
          <w:t>44</w:t>
        </w:r>
      </w:ins>
      <w:del w:id="2986" w:author="Okot" w:date="2020-03-24T09:04:00Z">
        <w:r w:rsidR="00B26BEF" w:rsidDel="00992E23">
          <w:delText>6</w:delText>
        </w:r>
      </w:del>
      <w:del w:id="2987" w:author="Okot" w:date="2020-01-13T11:31:00Z">
        <w:r w:rsidR="00100248" w:rsidDel="00F94BCE">
          <w:delText>6</w:delText>
        </w:r>
      </w:del>
      <w:r w:rsidR="009E56F2">
        <w:t>,</w:t>
      </w:r>
      <w:ins w:id="2988" w:author="Okot" w:date="2020-01-13T13:56:00Z">
        <w:r w:rsidR="00992E23">
          <w:t>4</w:t>
        </w:r>
      </w:ins>
      <w:ins w:id="2989" w:author="Okot" w:date="2020-04-17T17:30:00Z">
        <w:r w:rsidR="00FF7D92">
          <w:t>5</w:t>
        </w:r>
      </w:ins>
      <w:del w:id="2990" w:author="Okot" w:date="2020-01-13T13:56:00Z">
        <w:r w:rsidR="009E56F2" w:rsidDel="00AC7631">
          <w:delText>2</w:delText>
        </w:r>
      </w:del>
      <w:del w:id="2991" w:author="Okot" w:date="2020-01-13T11:29:00Z">
        <w:r w:rsidR="00E2330C" w:rsidDel="00F94BCE">
          <w:delText>7</w:delText>
        </w:r>
      </w:del>
      <w:r w:rsidR="00863E13">
        <w:t>]</w:t>
      </w:r>
      <w:bookmarkEnd w:id="298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2"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3" w:author="Okot" w:date="2019-03-28T13:06:00Z">
        <w:r w:rsidDel="002A32B2">
          <w:delText>z makroskładników obecnych w spożywanym pokarmie</w:delText>
        </w:r>
        <w:r w:rsidR="00BF75C5" w:rsidDel="002A32B2">
          <w:delText>;</w:delText>
        </w:r>
      </w:del>
      <w:ins w:id="2994"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5"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6" w:author="Okot" w:date="2019-03-28T13:07:00Z">
        <w:r w:rsidR="002A32B2">
          <w:t>społeczeństwie</w:t>
        </w:r>
      </w:ins>
      <w:del w:id="2997"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8" w:author="Okot" w:date="2019-03-28T13:07:00Z">
        <w:r w:rsidDel="002A32B2">
          <w:delText>plci</w:delText>
        </w:r>
      </w:del>
      <w:ins w:id="2999" w:author="Okot" w:date="2019-03-28T13:07:00Z">
        <w:r w:rsidR="002A32B2">
          <w:t>płci</w:t>
        </w:r>
      </w:ins>
      <w:r>
        <w:t>, wieku, stanu fizjologicznego, wymiarów (masy i wysokości) i składu ciała oraz warunków klimatycznych.</w:t>
      </w:r>
    </w:p>
    <w:p w14:paraId="7B7CA501" w14:textId="5D8221F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3000" w:author="Okot" w:date="2019-03-30T21:07:00Z">
        <w:r w:rsidR="005928F3" w:rsidRPr="00B414FF">
          <w:t> </w:t>
        </w:r>
      </w:ins>
      <w:del w:id="3001" w:author="Okot" w:date="2019-03-30T21:07:00Z">
        <w:r w:rsidR="00107E90" w:rsidRPr="00B414FF" w:rsidDel="005928F3">
          <w:delText xml:space="preserve"> </w:delText>
        </w:r>
      </w:del>
      <w:r w:rsidR="009E56F2">
        <w:t>[</w:t>
      </w:r>
      <w:ins w:id="3002" w:author="Okot" w:date="2020-01-13T16:50:00Z">
        <w:r w:rsidR="00992E23">
          <w:t>4</w:t>
        </w:r>
      </w:ins>
      <w:ins w:id="3003" w:author="Okot" w:date="2020-04-17T17:34:00Z">
        <w:r w:rsidR="00FF7D92">
          <w:t>3</w:t>
        </w:r>
      </w:ins>
      <w:del w:id="3004" w:author="Okot" w:date="2020-03-24T09:07:00Z">
        <w:r w:rsidR="00B26BEF" w:rsidDel="00992E23">
          <w:delText>5</w:delText>
        </w:r>
      </w:del>
      <w:del w:id="3005" w:author="Okot" w:date="2020-01-13T16:50:00Z">
        <w:r w:rsidR="009E56F2" w:rsidDel="00CD0C82">
          <w:delText>2</w:delText>
        </w:r>
      </w:del>
      <w:del w:id="3006"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8" w:author="Okot" w:date="2019-03-30T21:07:00Z">
        <w:r w:rsidDel="005928F3">
          <w:delText xml:space="preserve"> </w:delText>
        </w:r>
      </w:del>
      <w:ins w:id="3009" w:author="Okot" w:date="2019-03-30T21:07:00Z">
        <w:r w:rsidR="005928F3">
          <w:t> </w:t>
        </w:r>
      </w:ins>
      <w:r>
        <w:t>godzin po ostatnim posiłku i 8</w:t>
      </w:r>
      <w:ins w:id="3010" w:author="Okot" w:date="2019-03-30T21:07:00Z">
        <w:r w:rsidR="005928F3">
          <w:t> </w:t>
        </w:r>
      </w:ins>
      <w:del w:id="301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2" w:author="Okot" w:date="2019-03-28T13:07:00Z">
        <w:r w:rsidR="002A32B2">
          <w:t>trawieniem</w:t>
        </w:r>
      </w:ins>
      <w:del w:id="301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14"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15"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16" w:author="Okot" w:date="2019-11-23T07:25:00Z">
        <w:r w:rsidR="00DC3D7A">
          <w:t>2</w:t>
        </w:r>
      </w:ins>
      <w:del w:id="3017"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9" w:author="Okot" w:date="2019-03-30T21:07:00Z">
        <w:r w:rsidR="005928F3">
          <w:t> </w:t>
        </w:r>
      </w:ins>
      <w:del w:id="3020" w:author="Okot" w:date="2019-03-30T21:07:00Z">
        <w:r w:rsidR="00D857B0" w:rsidDel="005928F3">
          <w:delText xml:space="preserve"> </w:delText>
        </w:r>
      </w:del>
      <w:r w:rsidR="00D857B0">
        <w:t>roku życia. Normy na zapotrzebowanie energetyczne dla niemowląt i dzieci do 10.</w:t>
      </w:r>
      <w:ins w:id="3021" w:author="Okot" w:date="2019-03-30T21:07:00Z">
        <w:r w:rsidR="005928F3">
          <w:t> </w:t>
        </w:r>
      </w:ins>
      <w:del w:id="3022" w:author="Okot" w:date="2019-03-30T21:07:00Z">
        <w:r w:rsidR="00D857B0" w:rsidDel="005928F3">
          <w:delText xml:space="preserve"> </w:delText>
        </w:r>
      </w:del>
      <w:r w:rsidR="00D857B0">
        <w:t>roku życia zostały obliczone na podstawie danych o zapotrzebowaniu na energi</w:t>
      </w:r>
      <w:ins w:id="3023" w:author="Okot" w:date="2019-03-28T13:08:00Z">
        <w:r w:rsidR="002A32B2">
          <w:t>ę</w:t>
        </w:r>
      </w:ins>
      <w:del w:id="302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6" w:author="Okot" w:date="2019-03-31T14:14:00Z">
        <w:r>
          <w:t>Drugim szczególnym przypadkiem, któr</w:t>
        </w:r>
      </w:ins>
      <w:r w:rsidR="009B5D18">
        <w:t>ego</w:t>
      </w:r>
      <w:ins w:id="3027" w:author="Okot" w:date="2019-03-31T14:14:00Z">
        <w:r>
          <w:t xml:space="preserve"> uwzględnienie jest zaplanowane</w:t>
        </w:r>
      </w:ins>
      <w:r w:rsidR="009B5D18">
        <w:t>,</w:t>
      </w:r>
      <w:ins w:id="3028" w:author="Okot" w:date="2019-03-31T14:14:00Z">
        <w:r>
          <w:t xml:space="preserve"> są kobiety w ciąży i karmiące piersią, które do otrzymanego wyniku CPM powinny doliczyć 360 kcal w</w:t>
        </w:r>
      </w:ins>
      <w:ins w:id="3029" w:author="Okot" w:date="2019-03-31T14:16:00Z">
        <w:r>
          <w:t> </w:t>
        </w:r>
      </w:ins>
      <w:ins w:id="3030" w:author="Okot" w:date="2019-03-31T14:14:00Z">
        <w:r>
          <w:t>I</w:t>
        </w:r>
      </w:ins>
      <w:ins w:id="3031" w:author="Okot" w:date="2019-03-31T14:17:00Z">
        <w:r>
          <w:t>I</w:t>
        </w:r>
      </w:ins>
      <w:ins w:id="3032" w:author="Okot" w:date="2019-03-31T14:14:00Z">
        <w:r>
          <w:t> </w:t>
        </w:r>
      </w:ins>
      <w:ins w:id="3033" w:author="Okot" w:date="2019-03-31T14:17:00Z">
        <w:r>
          <w:t>t</w:t>
        </w:r>
      </w:ins>
      <w:ins w:id="3034" w:author="Okot" w:date="2019-03-31T14:16:00Z">
        <w:r>
          <w:t>rymestrze</w:t>
        </w:r>
      </w:ins>
      <w:ins w:id="3035" w:author="Okot" w:date="2019-03-31T14:17:00Z">
        <w:r>
          <w:t xml:space="preserve"> ciąży</w:t>
        </w:r>
      </w:ins>
      <w:ins w:id="3036" w:author="Okot" w:date="2019-03-31T14:16:00Z">
        <w:r>
          <w:t>,</w:t>
        </w:r>
      </w:ins>
      <w:ins w:id="3037" w:author="Okot" w:date="2019-03-31T14:17:00Z">
        <w:r>
          <w:t xml:space="preserve"> 475 kcal w III i 505 kcal podczas laktacji. </w:t>
        </w:r>
      </w:ins>
      <w:ins w:id="3038" w:author="Okot" w:date="2019-03-31T14:16:00Z">
        <w:r>
          <w:t xml:space="preserve"> </w:t>
        </w:r>
      </w:ins>
    </w:p>
    <w:p w14:paraId="7FB67908" w14:textId="77777777" w:rsidR="00352822" w:rsidDel="002A32B2" w:rsidRDefault="00352822" w:rsidP="00352822">
      <w:pPr>
        <w:rPr>
          <w:del w:id="3039"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0" w:author="Okot" w:date="2019-11-23T07:26:00Z">
        <w:r w:rsidR="00DC3D7A">
          <w:t>3</w:t>
        </w:r>
      </w:ins>
      <w:del w:id="3041"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2" w:author="Okot" w:date="2019-03-28T13:09:00Z">
        <w:r w:rsidR="002A32B2">
          <w:t>ustalany</w:t>
        </w:r>
      </w:ins>
      <w:del w:id="3043"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4" w:author="Okot" w:date="2019-03-28T13:09:00Z">
        <w:r w:rsidDel="002A32B2">
          <w:delText>ustalan</w:delText>
        </w:r>
      </w:del>
      <w:ins w:id="3045"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32EEE742" w:rsidR="00E5576F" w:rsidRDefault="00E5576F" w:rsidP="00E5576F">
      <w:pPr>
        <w:ind w:firstLine="0"/>
      </w:pPr>
      <w:r>
        <w:t>Klasyfikacja poziomów aktywności fizycznej (PAL) wg FAO/WHO/UNU 2004 [</w:t>
      </w:r>
      <w:ins w:id="3046" w:author="Okot" w:date="2020-01-13T14:37:00Z">
        <w:r w:rsidR="00992E23">
          <w:t>4</w:t>
        </w:r>
      </w:ins>
      <w:ins w:id="3047" w:author="Okot" w:date="2020-04-17T17:32:00Z">
        <w:r w:rsidR="00FF7D92">
          <w:t>4</w:t>
        </w:r>
      </w:ins>
      <w:del w:id="3048" w:author="Okot" w:date="2020-03-24T09:04:00Z">
        <w:r w:rsidR="00B26BEF" w:rsidDel="00992E23">
          <w:delText>6</w:delText>
        </w:r>
      </w:del>
      <w:del w:id="3049" w:author="Okot" w:date="2020-01-13T14:37:00Z">
        <w:r w:rsidR="00100248" w:rsidDel="00401F9D">
          <w:delText>2</w:delText>
        </w:r>
      </w:del>
      <w:del w:id="305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93FC7C8"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51" w:author="Okot" w:date="2019-03-30T21:07:00Z">
        <w:r w:rsidR="00701337">
          <w:t>są</w:t>
        </w:r>
      </w:ins>
      <w:del w:id="3052" w:author="Okot" w:date="2019-03-30T21:07:00Z">
        <w:r w:rsidDel="00701337">
          <w:delText>jesteśmy</w:delText>
        </w:r>
      </w:del>
      <w:r>
        <w:t xml:space="preserve"> póki co w stanie poznać i zrozumieć</w:t>
      </w:r>
      <w:r w:rsidR="00D21093">
        <w:t> [</w:t>
      </w:r>
      <w:del w:id="3053" w:author="Okot" w:date="2020-01-17T11:04:00Z">
        <w:r w:rsidR="00BA3BD6" w:rsidDel="00EA7D70">
          <w:delText>2</w:delText>
        </w:r>
      </w:del>
      <w:ins w:id="3054" w:author="Okot" w:date="2020-01-17T11:04:00Z">
        <w:r w:rsidR="00FF7D92">
          <w:t>40</w:t>
        </w:r>
      </w:ins>
      <w:del w:id="3055" w:author="Okot" w:date="2020-03-24T09:12:00Z">
        <w:r w:rsidR="008E53F0" w:rsidDel="001B7E81">
          <w:delText>2</w:delText>
        </w:r>
      </w:del>
      <w:del w:id="3056"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562C1F8" w:rsidR="00E41D31" w:rsidRDefault="00E41D31" w:rsidP="0021282D">
      <w:r>
        <w:t>Kiedy ciało otrzymuje więcej kalorii, niż to wynika z zapotrzebowania, kalorie te są magazynowa</w:t>
      </w:r>
      <w:ins w:id="305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9" w:author="Okot" w:date="2019-03-30T21:08:00Z">
        <w:r w:rsidR="00701337">
          <w:t> </w:t>
        </w:r>
      </w:ins>
      <w:del w:id="3060" w:author="Okot" w:date="2019-03-30T21:08:00Z">
        <w:r w:rsidDel="00701337">
          <w:delText xml:space="preserve"> </w:delText>
        </w:r>
      </w:del>
      <w:r>
        <w:t>kg rocznie</w:t>
      </w:r>
      <w:del w:id="3061" w:author="Okot" w:date="2019-03-30T21:08:00Z">
        <w:r w:rsidDel="00701337">
          <w:delText xml:space="preserve"> </w:delText>
        </w:r>
        <w:r w:rsidR="00107E90" w:rsidDel="00701337">
          <w:delText>[</w:delText>
        </w:r>
      </w:del>
      <w:ins w:id="3062" w:author="Okot" w:date="2019-03-30T21:08:00Z">
        <w:r w:rsidR="00701337">
          <w:t> </w:t>
        </w:r>
      </w:ins>
      <w:r w:rsidR="00EB398E">
        <w:t>[</w:t>
      </w:r>
      <w:ins w:id="3063" w:author="Okot" w:date="2020-01-17T11:04:00Z">
        <w:r w:rsidR="00FF7D92">
          <w:t>40</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692D856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FF7D92">
          <w:t>40</w:t>
        </w:r>
      </w:ins>
      <w:del w:id="3075" w:author="Okot" w:date="2020-03-24T09:12:00Z">
        <w:r w:rsidR="008E53F0" w:rsidDel="001B7E81">
          <w:delText>2</w:delText>
        </w:r>
      </w:del>
      <w:del w:id="3076"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7"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8" w:author="Okot" w:date="2019-03-28T23:22:00Z">
        <w:r w:rsidR="00756E96">
          <w:t> </w:t>
        </w:r>
      </w:ins>
      <w:del w:id="3079"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0"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1" w:author="Okot" w:date="2019-03-28T13:13:00Z">
        <w:r w:rsidR="003603BD">
          <w:t>unktach</w:t>
        </w:r>
      </w:ins>
      <w:del w:id="3082"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3" w:name="_Toc35941893"/>
      <w:r>
        <w:t>2.1.2. Ocena masy ciała</w:t>
      </w:r>
      <w:bookmarkEnd w:id="3083"/>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4" w:author="Okot" w:date="2019-03-28T13:14:00Z">
        <w:r w:rsidR="003603BD">
          <w:t>j oceny</w:t>
        </w:r>
      </w:ins>
      <w:del w:id="3085"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6"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7" w:author="Okot" w:date="2019-03-28T23:18:00Z"/>
        </w:rPr>
      </w:pPr>
      <w:r>
        <w:t>Tabela 2.2.</w:t>
      </w:r>
    </w:p>
    <w:p w14:paraId="353B693B" w14:textId="03E1D953" w:rsidR="002005C7" w:rsidRDefault="00220100" w:rsidP="00220100">
      <w:pPr>
        <w:ind w:firstLine="0"/>
      </w:pPr>
      <w:r>
        <w:t xml:space="preserve"> Podstawowa klasyfikacja wskaźnika BMI na podstawie Campbella </w:t>
      </w:r>
      <w:r w:rsidRPr="00EB398E">
        <w:t>[</w:t>
      </w:r>
      <w:ins w:id="3088" w:author="Okot" w:date="2020-01-17T11:04:00Z">
        <w:r w:rsidR="00FF7D92">
          <w:t>40</w:t>
        </w:r>
      </w:ins>
      <w:del w:id="3089" w:author="Okot" w:date="2020-03-24T09:12:00Z">
        <w:r w:rsidR="008E53F0" w:rsidDel="001B7E81">
          <w:delText>2</w:delText>
        </w:r>
      </w:del>
      <w:del w:id="3090" w:author="Okot" w:date="2020-01-17T11:04:00Z">
        <w:r w:rsidR="00BA3BD6" w:rsidDel="00EA7D70">
          <w:delText>2</w:delText>
        </w:r>
      </w:del>
      <w:del w:id="3091"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2" w:author="Okot" w:date="2019-03-28T23:18:00Z"/>
        </w:rPr>
      </w:pPr>
      <w:r>
        <w:t xml:space="preserve">Tabela 2.3. </w:t>
      </w:r>
    </w:p>
    <w:p w14:paraId="380C81E4" w14:textId="581DEB3E" w:rsidR="002005C7" w:rsidRDefault="002005C7" w:rsidP="00220100">
      <w:pPr>
        <w:ind w:firstLine="0"/>
      </w:pPr>
      <w:r>
        <w:t>Poszerzon</w:t>
      </w:r>
      <w:r w:rsidR="00F90F4F">
        <w:t>a klasyfikacja wskaźnika BMI</w:t>
      </w:r>
      <w:del w:id="3093" w:author="Okot" w:date="2020-01-13T12:19:00Z">
        <w:r w:rsidR="00F90F4F" w:rsidDel="00620498">
          <w:delText xml:space="preserve"> </w:delText>
        </w:r>
      </w:del>
      <w:r w:rsidR="00F90F4F">
        <w:t xml:space="preserve"> [</w:t>
      </w:r>
      <w:ins w:id="3094" w:author="Okot" w:date="2020-01-13T13:35:00Z">
        <w:r w:rsidR="00E82EDB">
          <w:t>3</w:t>
        </w:r>
      </w:ins>
      <w:ins w:id="3095" w:author="Okot" w:date="2020-04-17T17:40:00Z">
        <w:r w:rsidR="00922CFE">
          <w:t>5</w:t>
        </w:r>
      </w:ins>
      <w:del w:id="3096" w:author="Okot" w:date="2020-03-24T10:10:00Z">
        <w:r w:rsidR="008E53F0" w:rsidDel="00E82EDB">
          <w:delText>7</w:delText>
        </w:r>
      </w:del>
      <w:del w:id="3097" w:author="Okot" w:date="2020-01-13T13:35:00Z">
        <w:r w:rsidR="0073700A" w:rsidDel="00A241A0">
          <w:delText>1</w:delText>
        </w:r>
      </w:del>
      <w:ins w:id="3098" w:author="Okot" w:date="2020-01-13T12:19:00Z">
        <w:r w:rsidR="00620498">
          <w:t>].</w:t>
        </w:r>
      </w:ins>
      <w:del w:id="3099" w:author="Okot" w:date="2020-01-13T12:16:00Z">
        <w:r w:rsidR="0073700A" w:rsidDel="00620498">
          <w:delText>8</w:delText>
        </w:r>
      </w:del>
      <w:del w:id="3100"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1"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2" w:author="Okot" w:date="2019-03-28T23:18:00Z"/>
        </w:rPr>
      </w:pPr>
    </w:p>
    <w:p w14:paraId="018C5840" w14:textId="77777777" w:rsidR="00981D5B" w:rsidDel="00CB3E1D" w:rsidRDefault="00981D5B">
      <w:pPr>
        <w:spacing w:after="160" w:line="259" w:lineRule="auto"/>
        <w:ind w:firstLine="0"/>
        <w:jc w:val="left"/>
        <w:rPr>
          <w:del w:id="3103" w:author="Okot" w:date="2019-03-28T23:18:00Z"/>
        </w:rPr>
      </w:pPr>
      <w:del w:id="3104" w:author="Okot" w:date="2019-03-28T23:18:00Z">
        <w:r w:rsidDel="00CB3E1D">
          <w:br w:type="page"/>
        </w:r>
      </w:del>
    </w:p>
    <w:p w14:paraId="002244C1" w14:textId="20795C83" w:rsidR="00CB6EBE" w:rsidRDefault="00981D5B">
      <w:pPr>
        <w:spacing w:after="160" w:line="259" w:lineRule="auto"/>
        <w:ind w:firstLine="0"/>
        <w:jc w:val="left"/>
        <w:rPr>
          <w:ins w:id="3105" w:author="Okot" w:date="2019-03-28T23:18:00Z"/>
        </w:rPr>
        <w:pPrChange w:id="3106" w:author="Okot" w:date="2019-03-28T23:18:00Z">
          <w:pPr>
            <w:ind w:firstLine="0"/>
          </w:pPr>
        </w:pPrChange>
      </w:pPr>
      <w:r>
        <w:t xml:space="preserve">Tabela 2.4. </w:t>
      </w:r>
    </w:p>
    <w:p w14:paraId="3DB447C1" w14:textId="561FA9A6" w:rsidR="00981D5B" w:rsidRDefault="00981D5B" w:rsidP="002566CA">
      <w:pPr>
        <w:ind w:firstLine="0"/>
      </w:pPr>
      <w:r>
        <w:t xml:space="preserve">Ocena wagi na podstawie wagi i </w:t>
      </w:r>
      <w:r w:rsidRPr="00EB398E">
        <w:t>wzrostu [</w:t>
      </w:r>
      <w:del w:id="3107" w:author="Okot" w:date="2019-03-28T13:16:00Z">
        <w:r w:rsidRPr="00EB398E" w:rsidDel="003603BD">
          <w:delText>7</w:delText>
        </w:r>
      </w:del>
      <w:ins w:id="3108" w:author="Okot" w:date="2020-01-17T11:04:00Z">
        <w:r w:rsidR="00FF7D92">
          <w:t>40</w:t>
        </w:r>
      </w:ins>
      <w:del w:id="3109" w:author="Okot" w:date="2020-03-24T09:13:00Z">
        <w:r w:rsidR="008E53F0" w:rsidDel="001B7E81">
          <w:delText>2</w:delText>
        </w:r>
      </w:del>
      <w:del w:id="3110" w:author="Okot" w:date="2020-01-17T11:04:00Z">
        <w:r w:rsidR="00BA3BD6" w:rsidDel="00EA7D70">
          <w:delText>2</w:delText>
        </w:r>
      </w:del>
      <w:del w:id="3111"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5D39FF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2" w:author="Okot" w:date="2020-01-13T16:53:00Z">
        <w:r w:rsidR="00CD0C82">
          <w:t> [</w:t>
        </w:r>
      </w:ins>
      <w:ins w:id="3113" w:author="Okot" w:date="2020-01-13T16:54:00Z">
        <w:r w:rsidR="00E82EDB">
          <w:t>3</w:t>
        </w:r>
      </w:ins>
      <w:ins w:id="3114" w:author="Okot" w:date="2020-04-17T17:40:00Z">
        <w:r w:rsidR="00922CFE">
          <w:t>5</w:t>
        </w:r>
      </w:ins>
      <w:del w:id="3115" w:author="Okot" w:date="2020-03-24T10:10:00Z">
        <w:r w:rsidR="008E53F0" w:rsidDel="00E82EDB">
          <w:delText>7</w:delText>
        </w:r>
      </w:del>
      <w:del w:id="3116" w:author="Okot" w:date="2019-03-30T21:08:00Z">
        <w:r w:rsidDel="00D16A0D">
          <w:delText xml:space="preserve"> </w:delText>
        </w:r>
      </w:del>
      <w:del w:id="3117" w:author="Okot" w:date="2020-01-13T14:49:00Z">
        <w:r w:rsidR="00A03EAC" w:rsidDel="009943EB">
          <w:delText>[</w:delText>
        </w:r>
      </w:del>
      <w:del w:id="3118" w:author="Okot" w:date="2020-01-13T14:48:00Z">
        <w:r w:rsidR="00A03EAC" w:rsidDel="009943EB">
          <w:delText>1</w:delText>
        </w:r>
      </w:del>
      <w:del w:id="3119" w:author="Okot" w:date="2020-01-13T12:17:00Z">
        <w:r w:rsidR="0073700A" w:rsidDel="00620498">
          <w:delText>8</w:delText>
        </w:r>
      </w:del>
      <w:r w:rsidR="009E56F2">
        <w:t>,</w:t>
      </w:r>
      <w:ins w:id="3120" w:author="Okot" w:date="2020-01-17T11:02:00Z">
        <w:r w:rsidR="00FF7D92">
          <w:t>42</w:t>
        </w:r>
      </w:ins>
      <w:del w:id="3121" w:author="Okot" w:date="2020-03-24T09:09:00Z">
        <w:r w:rsidR="0061038E" w:rsidDel="00992E23">
          <w:delText>4</w:delText>
        </w:r>
      </w:del>
      <w:del w:id="3122" w:author="Okot" w:date="2020-01-17T11:02:00Z">
        <w:r w:rsidR="009E56F2" w:rsidDel="00EA7D70">
          <w:delText>2</w:delText>
        </w:r>
      </w:del>
      <w:del w:id="3123" w:author="Okot" w:date="2020-01-13T11:38:00Z">
        <w:r w:rsidR="000E5AB3" w:rsidDel="00320D18">
          <w:delText>4</w:delText>
        </w:r>
      </w:del>
      <w:r>
        <w:t>].</w:t>
      </w:r>
    </w:p>
    <w:p w14:paraId="0B0EF30B" w14:textId="29EFC5CA" w:rsidR="002C7999" w:rsidRDefault="002C7999" w:rsidP="006F5DB1">
      <w:pPr>
        <w:rPr>
          <w:ins w:id="3124"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5"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6E05494" w:rsidR="006F5DB1" w:rsidRDefault="006F5DB1" w:rsidP="006F5DB1">
      <w:pPr>
        <w:pStyle w:val="Nagwek2"/>
      </w:pPr>
      <w:bookmarkStart w:id="3126" w:name="_Toc35941894"/>
      <w:r>
        <w:t>2.1.3. Makroskładniki</w:t>
      </w:r>
      <w:r w:rsidR="009E56F2">
        <w:t xml:space="preserve"> [</w:t>
      </w:r>
      <w:ins w:id="3127" w:author="Okot" w:date="2020-01-13T16:51:00Z">
        <w:r w:rsidR="00992E23">
          <w:t>4</w:t>
        </w:r>
      </w:ins>
      <w:ins w:id="3128" w:author="Okot" w:date="2020-04-17T17:34:00Z">
        <w:r w:rsidR="00FF7D92">
          <w:t>3</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FF7D92">
          <w:t>44</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w:t>
        </w:r>
      </w:ins>
      <w:ins w:id="3137" w:author="Okot" w:date="2020-04-17T17:30:00Z">
        <w:r w:rsidR="00FF7D92">
          <w:t>5</w:t>
        </w:r>
      </w:ins>
      <w:del w:id="3138" w:author="Okot" w:date="2020-01-13T13:49:00Z">
        <w:r w:rsidR="009E56F2" w:rsidDel="00AC7631">
          <w:delText>2</w:delText>
        </w:r>
      </w:del>
      <w:del w:id="3139" w:author="Okot" w:date="2020-01-13T11:29:00Z">
        <w:r w:rsidR="00E2330C" w:rsidDel="00F94BCE">
          <w:delText>7</w:delText>
        </w:r>
      </w:del>
      <w:r w:rsidR="003D25AD">
        <w:t>]</w:t>
      </w:r>
      <w:bookmarkEnd w:id="3126"/>
    </w:p>
    <w:p w14:paraId="7E0BA78D" w14:textId="77777777" w:rsidR="00B44056" w:rsidRDefault="00B44056" w:rsidP="00B44056"/>
    <w:p w14:paraId="2027B4D3" w14:textId="77777777" w:rsidR="00B44056" w:rsidRDefault="00B44056" w:rsidP="00B44056">
      <w:r>
        <w:t xml:space="preserve">W poprzednim </w:t>
      </w:r>
      <w:ins w:id="3140" w:author="Okot" w:date="2019-03-28T13:22:00Z">
        <w:r w:rsidR="00031B0E">
          <w:t>punkcie</w:t>
        </w:r>
      </w:ins>
      <w:del w:id="314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2" w:author="Okot" w:date="2019-03-28T13:17:00Z">
        <w:r w:rsidR="003603BD">
          <w:t>unkt</w:t>
        </w:r>
      </w:ins>
      <w:del w:id="314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6" w:author="Okot" w:date="2019-03-28T13:18:00Z">
        <w:r w:rsidR="003603BD">
          <w:t>rama</w:t>
        </w:r>
      </w:ins>
      <w:r>
        <w:t xml:space="preserve"> makroskładnika. W </w:t>
      </w:r>
      <w:ins w:id="3147" w:author="Okot" w:date="2019-03-27T15:04:00Z">
        <w:r>
          <w:t>dietetyce powsze</w:t>
        </w:r>
      </w:ins>
      <w:ins w:id="3148" w:author="Okot" w:date="2019-03-27T15:05:00Z">
        <w:r>
          <w:t>chnie stosuje</w:t>
        </w:r>
      </w:ins>
      <w:r w:rsidR="00451062">
        <w:t xml:space="preserve"> się</w:t>
      </w:r>
      <w:ins w:id="3149"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50" w:author="Okot" w:date="2019-03-28T23:17:00Z"/>
        </w:rPr>
        <w:pPrChange w:id="3151" w:author="Okot" w:date="2019-03-27T15:05:00Z">
          <w:pPr/>
        </w:pPrChange>
      </w:pPr>
      <w:ins w:id="3152" w:author="Okot" w:date="2019-03-27T15:05:00Z">
        <w:r>
          <w:lastRenderedPageBreak/>
          <w:t xml:space="preserve">Tabela 2.5. </w:t>
        </w:r>
      </w:ins>
    </w:p>
    <w:p w14:paraId="6598CE41" w14:textId="05DDF6AB" w:rsidR="004571E6" w:rsidRDefault="005B30B0">
      <w:pPr>
        <w:ind w:firstLine="0"/>
        <w:rPr>
          <w:ins w:id="3153" w:author="Okot" w:date="2019-03-27T15:07:00Z"/>
        </w:rPr>
        <w:pPrChange w:id="3154" w:author="Okot" w:date="2019-03-27T15:05:00Z">
          <w:pPr/>
        </w:pPrChange>
      </w:pPr>
      <w:ins w:id="3155" w:author="Okot" w:date="2019-03-27T15:07:00Z">
        <w:r>
          <w:t>Klasyczne</w:t>
        </w:r>
      </w:ins>
      <w:ins w:id="3156" w:author="Okot" w:date="2019-03-27T15:05:00Z">
        <w:r>
          <w:t xml:space="preserve"> równoważniki Atwatera [</w:t>
        </w:r>
      </w:ins>
      <w:del w:id="3157" w:author="Okot" w:date="2020-01-13T14:37:00Z">
        <w:r w:rsidR="009E56F2" w:rsidDel="00401F9D">
          <w:delText>2</w:delText>
        </w:r>
      </w:del>
      <w:ins w:id="3158" w:author="Okot" w:date="2020-01-13T14:37:00Z">
        <w:r w:rsidR="00FF7D92">
          <w:t>44</w:t>
        </w:r>
      </w:ins>
      <w:del w:id="3159" w:author="Okot" w:date="2020-03-24T09:04:00Z">
        <w:r w:rsidR="00B26BEF" w:rsidDel="00992E23">
          <w:delText>6</w:delText>
        </w:r>
      </w:del>
      <w:del w:id="3160" w:author="Okot" w:date="2020-01-13T11:25:00Z">
        <w:r w:rsidR="00100248" w:rsidDel="00F94BCE">
          <w:delText>6</w:delText>
        </w:r>
      </w:del>
      <w:ins w:id="3161" w:author="Okot" w:date="2019-03-27T15:05:00Z">
        <w:r>
          <w:t>]</w:t>
        </w:r>
      </w:ins>
      <w:ins w:id="3162"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3" w:author="Okot" w:date="2019-03-27T15:08:00Z"/>
        </w:trPr>
        <w:tc>
          <w:tcPr>
            <w:tcW w:w="4530" w:type="dxa"/>
          </w:tcPr>
          <w:p w14:paraId="322D8821" w14:textId="77777777" w:rsidR="005B30B0" w:rsidRPr="005B30B0" w:rsidRDefault="005B30B0">
            <w:pPr>
              <w:ind w:firstLine="0"/>
              <w:jc w:val="center"/>
              <w:rPr>
                <w:ins w:id="3164" w:author="Okot" w:date="2019-03-27T15:08:00Z"/>
                <w:b/>
                <w:rPrChange w:id="3165" w:author="Okot" w:date="2019-03-27T15:08:00Z">
                  <w:rPr>
                    <w:ins w:id="3166" w:author="Okot" w:date="2019-03-27T15:08:00Z"/>
                  </w:rPr>
                </w:rPrChange>
              </w:rPr>
              <w:pPrChange w:id="3167" w:author="Okot" w:date="2019-03-27T15:08:00Z">
                <w:pPr>
                  <w:ind w:firstLine="0"/>
                </w:pPr>
              </w:pPrChange>
            </w:pPr>
            <w:ins w:id="3168" w:author="Okot" w:date="2019-03-27T15:08:00Z">
              <w:r w:rsidRPr="005B30B0">
                <w:rPr>
                  <w:b/>
                  <w:rPrChange w:id="3169" w:author="Okot" w:date="2019-03-27T15:08:00Z">
                    <w:rPr/>
                  </w:rPrChange>
                </w:rPr>
                <w:t>Składnik</w:t>
              </w:r>
            </w:ins>
            <w:ins w:id="3170" w:author="Okot" w:date="2019-03-27T15:09:00Z">
              <w:r>
                <w:rPr>
                  <w:b/>
                </w:rPr>
                <w:t xml:space="preserve"> (1 g)</w:t>
              </w:r>
            </w:ins>
          </w:p>
        </w:tc>
        <w:tc>
          <w:tcPr>
            <w:tcW w:w="4531" w:type="dxa"/>
          </w:tcPr>
          <w:p w14:paraId="17CC1EC6" w14:textId="77777777" w:rsidR="005B30B0" w:rsidRPr="005B30B0" w:rsidRDefault="005B30B0">
            <w:pPr>
              <w:ind w:firstLine="0"/>
              <w:jc w:val="center"/>
              <w:rPr>
                <w:ins w:id="3171" w:author="Okot" w:date="2019-03-27T15:08:00Z"/>
                <w:b/>
                <w:rPrChange w:id="3172" w:author="Okot" w:date="2019-03-27T15:08:00Z">
                  <w:rPr>
                    <w:ins w:id="3173" w:author="Okot" w:date="2019-03-27T15:08:00Z"/>
                  </w:rPr>
                </w:rPrChange>
              </w:rPr>
              <w:pPrChange w:id="3174" w:author="Okot" w:date="2019-03-27T15:08:00Z">
                <w:pPr>
                  <w:ind w:firstLine="0"/>
                </w:pPr>
              </w:pPrChange>
            </w:pPr>
            <w:ins w:id="3175" w:author="Okot" w:date="2019-03-27T15:08:00Z">
              <w:r w:rsidRPr="005B30B0">
                <w:rPr>
                  <w:b/>
                  <w:rPrChange w:id="3176" w:author="Okot" w:date="2019-03-27T15:08:00Z">
                    <w:rPr/>
                  </w:rPrChange>
                </w:rPr>
                <w:t>Kilokalorie (kcal)</w:t>
              </w:r>
            </w:ins>
          </w:p>
        </w:tc>
      </w:tr>
      <w:tr w:rsidR="005B30B0" w14:paraId="34D88417" w14:textId="77777777" w:rsidTr="005B30B0">
        <w:trPr>
          <w:ins w:id="3177" w:author="Okot" w:date="2019-03-27T15:08:00Z"/>
        </w:trPr>
        <w:tc>
          <w:tcPr>
            <w:tcW w:w="4530" w:type="dxa"/>
          </w:tcPr>
          <w:p w14:paraId="0B4E870E" w14:textId="77777777" w:rsidR="005B30B0" w:rsidRDefault="005B30B0">
            <w:pPr>
              <w:ind w:firstLine="0"/>
              <w:jc w:val="center"/>
              <w:rPr>
                <w:ins w:id="3178" w:author="Okot" w:date="2019-03-27T15:08:00Z"/>
              </w:rPr>
              <w:pPrChange w:id="3179" w:author="Okot" w:date="2019-03-27T15:08:00Z">
                <w:pPr>
                  <w:ind w:firstLine="0"/>
                </w:pPr>
              </w:pPrChange>
            </w:pPr>
            <w:ins w:id="3180" w:author="Okot" w:date="2019-03-27T15:08:00Z">
              <w:r>
                <w:t>Białko</w:t>
              </w:r>
            </w:ins>
          </w:p>
        </w:tc>
        <w:tc>
          <w:tcPr>
            <w:tcW w:w="4531" w:type="dxa"/>
          </w:tcPr>
          <w:p w14:paraId="5E9FD5C3" w14:textId="77777777" w:rsidR="005B30B0" w:rsidRDefault="005B30B0">
            <w:pPr>
              <w:ind w:firstLine="0"/>
              <w:jc w:val="center"/>
              <w:rPr>
                <w:ins w:id="3181" w:author="Okot" w:date="2019-03-27T15:08:00Z"/>
              </w:rPr>
              <w:pPrChange w:id="3182" w:author="Okot" w:date="2019-03-27T15:09:00Z">
                <w:pPr>
                  <w:ind w:firstLine="0"/>
                </w:pPr>
              </w:pPrChange>
            </w:pPr>
            <w:ins w:id="3183" w:author="Okot" w:date="2019-03-27T15:09:00Z">
              <w:r>
                <w:t>4</w:t>
              </w:r>
            </w:ins>
          </w:p>
        </w:tc>
      </w:tr>
      <w:tr w:rsidR="005B30B0" w14:paraId="4B7A0A67" w14:textId="77777777" w:rsidTr="005B30B0">
        <w:trPr>
          <w:ins w:id="3184" w:author="Okot" w:date="2019-03-27T15:08:00Z"/>
        </w:trPr>
        <w:tc>
          <w:tcPr>
            <w:tcW w:w="4530" w:type="dxa"/>
          </w:tcPr>
          <w:p w14:paraId="71502F8F" w14:textId="77777777" w:rsidR="005B30B0" w:rsidRDefault="005B30B0">
            <w:pPr>
              <w:ind w:firstLine="0"/>
              <w:jc w:val="center"/>
              <w:rPr>
                <w:ins w:id="3185" w:author="Okot" w:date="2019-03-27T15:08:00Z"/>
              </w:rPr>
              <w:pPrChange w:id="3186" w:author="Okot" w:date="2019-03-27T15:09:00Z">
                <w:pPr>
                  <w:ind w:firstLine="0"/>
                </w:pPr>
              </w:pPrChange>
            </w:pPr>
            <w:ins w:id="3187" w:author="Okot" w:date="2019-03-27T15:09:00Z">
              <w:r>
                <w:t>Tłuszcz</w:t>
              </w:r>
            </w:ins>
          </w:p>
        </w:tc>
        <w:tc>
          <w:tcPr>
            <w:tcW w:w="4531" w:type="dxa"/>
          </w:tcPr>
          <w:p w14:paraId="2C3D6C8C" w14:textId="77777777" w:rsidR="005B30B0" w:rsidRDefault="005B30B0">
            <w:pPr>
              <w:ind w:firstLine="0"/>
              <w:jc w:val="center"/>
              <w:rPr>
                <w:ins w:id="3188" w:author="Okot" w:date="2019-03-27T15:08:00Z"/>
              </w:rPr>
              <w:pPrChange w:id="3189" w:author="Okot" w:date="2019-03-27T15:09:00Z">
                <w:pPr>
                  <w:ind w:firstLine="0"/>
                </w:pPr>
              </w:pPrChange>
            </w:pPr>
            <w:ins w:id="3190" w:author="Okot" w:date="2019-03-27T15:09:00Z">
              <w:r>
                <w:t>9</w:t>
              </w:r>
            </w:ins>
          </w:p>
        </w:tc>
      </w:tr>
      <w:tr w:rsidR="005B30B0" w14:paraId="3F1A1610" w14:textId="77777777" w:rsidTr="005B30B0">
        <w:trPr>
          <w:ins w:id="3191" w:author="Okot" w:date="2019-03-27T15:08:00Z"/>
        </w:trPr>
        <w:tc>
          <w:tcPr>
            <w:tcW w:w="4530" w:type="dxa"/>
          </w:tcPr>
          <w:p w14:paraId="23EDFF91" w14:textId="77777777" w:rsidR="005B30B0" w:rsidRDefault="005B30B0">
            <w:pPr>
              <w:ind w:firstLine="0"/>
              <w:jc w:val="center"/>
              <w:rPr>
                <w:ins w:id="3192" w:author="Okot" w:date="2019-03-27T15:08:00Z"/>
              </w:rPr>
              <w:pPrChange w:id="3193" w:author="Okot" w:date="2019-03-27T15:09:00Z">
                <w:pPr>
                  <w:ind w:firstLine="0"/>
                </w:pPr>
              </w:pPrChange>
            </w:pPr>
            <w:ins w:id="3194" w:author="Okot" w:date="2019-03-27T15:09:00Z">
              <w:r>
                <w:t>Węglowodany</w:t>
              </w:r>
            </w:ins>
          </w:p>
        </w:tc>
        <w:tc>
          <w:tcPr>
            <w:tcW w:w="4531" w:type="dxa"/>
          </w:tcPr>
          <w:p w14:paraId="7C721199" w14:textId="77777777" w:rsidR="005B30B0" w:rsidRDefault="005B30B0">
            <w:pPr>
              <w:ind w:firstLine="0"/>
              <w:jc w:val="center"/>
              <w:rPr>
                <w:ins w:id="3195" w:author="Okot" w:date="2019-03-27T15:08:00Z"/>
              </w:rPr>
              <w:pPrChange w:id="3196" w:author="Okot" w:date="2019-03-27T15:09:00Z">
                <w:pPr>
                  <w:ind w:firstLine="0"/>
                </w:pPr>
              </w:pPrChange>
            </w:pPr>
            <w:ins w:id="3197" w:author="Okot" w:date="2019-03-27T15:09:00Z">
              <w:r>
                <w:t>4</w:t>
              </w:r>
            </w:ins>
          </w:p>
        </w:tc>
      </w:tr>
      <w:tr w:rsidR="005B30B0" w14:paraId="26800CC1" w14:textId="77777777" w:rsidTr="005B30B0">
        <w:trPr>
          <w:ins w:id="3198" w:author="Okot" w:date="2019-03-27T15:08:00Z"/>
        </w:trPr>
        <w:tc>
          <w:tcPr>
            <w:tcW w:w="4530" w:type="dxa"/>
          </w:tcPr>
          <w:p w14:paraId="66CD4AD6" w14:textId="77777777" w:rsidR="005B30B0" w:rsidRDefault="005B30B0">
            <w:pPr>
              <w:ind w:firstLine="0"/>
              <w:jc w:val="center"/>
              <w:rPr>
                <w:ins w:id="3199" w:author="Okot" w:date="2019-03-27T15:08:00Z"/>
              </w:rPr>
              <w:pPrChange w:id="3200" w:author="Okot" w:date="2019-03-27T15:09:00Z">
                <w:pPr>
                  <w:ind w:firstLine="0"/>
                </w:pPr>
              </w:pPrChange>
            </w:pPr>
            <w:ins w:id="3201" w:author="Okot" w:date="2019-03-27T15:09:00Z">
              <w:r>
                <w:t>Błonnik</w:t>
              </w:r>
            </w:ins>
          </w:p>
        </w:tc>
        <w:tc>
          <w:tcPr>
            <w:tcW w:w="4531" w:type="dxa"/>
          </w:tcPr>
          <w:p w14:paraId="6CBCEA93" w14:textId="77777777" w:rsidR="005B30B0" w:rsidRDefault="005B30B0">
            <w:pPr>
              <w:ind w:firstLine="0"/>
              <w:jc w:val="center"/>
              <w:rPr>
                <w:ins w:id="3202" w:author="Okot" w:date="2019-03-27T15:08:00Z"/>
              </w:rPr>
              <w:pPrChange w:id="3203" w:author="Okot" w:date="2019-03-27T15:09:00Z">
                <w:pPr>
                  <w:ind w:firstLine="0"/>
                </w:pPr>
              </w:pPrChange>
            </w:pPr>
            <w:ins w:id="3204" w:author="Okot" w:date="2019-03-27T15:09:00Z">
              <w:r>
                <w:t>2</w:t>
              </w:r>
            </w:ins>
          </w:p>
        </w:tc>
      </w:tr>
      <w:tr w:rsidR="005B30B0" w14:paraId="45BB1609" w14:textId="77777777" w:rsidTr="005B30B0">
        <w:trPr>
          <w:ins w:id="3205" w:author="Okot" w:date="2019-03-27T15:08:00Z"/>
        </w:trPr>
        <w:tc>
          <w:tcPr>
            <w:tcW w:w="4530" w:type="dxa"/>
          </w:tcPr>
          <w:p w14:paraId="19760BA0" w14:textId="77777777" w:rsidR="005B30B0" w:rsidRDefault="005B30B0">
            <w:pPr>
              <w:ind w:firstLine="0"/>
              <w:jc w:val="center"/>
              <w:rPr>
                <w:ins w:id="3206" w:author="Okot" w:date="2019-03-27T15:08:00Z"/>
              </w:rPr>
              <w:pPrChange w:id="3207" w:author="Okot" w:date="2019-03-27T15:09:00Z">
                <w:pPr>
                  <w:ind w:firstLine="0"/>
                </w:pPr>
              </w:pPrChange>
            </w:pPr>
            <w:ins w:id="3208" w:author="Okot" w:date="2019-03-27T15:09:00Z">
              <w:r>
                <w:t>Alkohol etylowy</w:t>
              </w:r>
            </w:ins>
          </w:p>
        </w:tc>
        <w:tc>
          <w:tcPr>
            <w:tcW w:w="4531" w:type="dxa"/>
          </w:tcPr>
          <w:p w14:paraId="60A8C5DA" w14:textId="77777777" w:rsidR="005B30B0" w:rsidRDefault="005B30B0">
            <w:pPr>
              <w:ind w:firstLine="0"/>
              <w:jc w:val="center"/>
              <w:rPr>
                <w:ins w:id="3209" w:author="Okot" w:date="2019-03-27T15:08:00Z"/>
              </w:rPr>
              <w:pPrChange w:id="3210" w:author="Okot" w:date="2019-03-27T15:09:00Z">
                <w:pPr>
                  <w:ind w:firstLine="0"/>
                </w:pPr>
              </w:pPrChange>
            </w:pPr>
            <w:ins w:id="3211" w:author="Okot" w:date="2019-03-27T15:10:00Z">
              <w:r>
                <w:t>7</w:t>
              </w:r>
            </w:ins>
          </w:p>
        </w:tc>
      </w:tr>
    </w:tbl>
    <w:p w14:paraId="354928F1" w14:textId="77777777" w:rsidR="005B30B0" w:rsidRPr="00B44056" w:rsidRDefault="005B30B0">
      <w:pPr>
        <w:ind w:firstLine="0"/>
        <w:pPrChange w:id="3212" w:author="Okot" w:date="2019-03-27T15:05:00Z">
          <w:pPr/>
        </w:pPrChange>
      </w:pPr>
    </w:p>
    <w:p w14:paraId="52B47EF0" w14:textId="77777777" w:rsidR="006F5DB1" w:rsidRDefault="007C5664" w:rsidP="006F5DB1">
      <w:pPr>
        <w:rPr>
          <w:ins w:id="3213" w:author="Okot" w:date="2019-03-28T12:45:00Z"/>
        </w:rPr>
      </w:pPr>
      <w:ins w:id="3214" w:author="Okot" w:date="2019-03-28T12:45:00Z">
        <w:r>
          <w:t>W celu ustalenia, ile energii dostarczy dany produkt</w:t>
        </w:r>
      </w:ins>
      <w:ins w:id="3215" w:author="Okot" w:date="2019-03-28T13:18:00Z">
        <w:r w:rsidR="003603BD">
          <w:t>,</w:t>
        </w:r>
      </w:ins>
      <w:ins w:id="3216" w:author="Okot" w:date="2019-03-28T12:45:00Z">
        <w:r>
          <w:t xml:space="preserve"> sumuje się ilość kalorii z makroskładników w nim zawartych.</w:t>
        </w:r>
      </w:ins>
    </w:p>
    <w:p w14:paraId="7176B1C6" w14:textId="77777777" w:rsidR="007C5664" w:rsidRDefault="007C5664" w:rsidP="006F5DB1">
      <w:pPr>
        <w:rPr>
          <w:ins w:id="3217" w:author="Okot" w:date="2019-03-28T12:47:00Z"/>
        </w:rPr>
      </w:pPr>
    </w:p>
    <w:p w14:paraId="718EEB0B" w14:textId="77777777" w:rsidR="007C5664" w:rsidRDefault="007C5664" w:rsidP="007C5664">
      <w:pPr>
        <w:rPr>
          <w:ins w:id="3218" w:author="Okot" w:date="2019-03-28T12:47:00Z"/>
        </w:rPr>
      </w:pPr>
      <m:oMathPara>
        <m:oMath>
          <m:r>
            <w:ins w:id="3219" w:author="Okot" w:date="2019-03-28T12:47:00Z">
              <w:rPr>
                <w:rFonts w:ascii="Cambria Math" w:hAnsi="Cambria Math"/>
              </w:rPr>
              <m:t>E=4B+9W</m:t>
            </w:ins>
          </m:r>
          <m:r>
            <w:ins w:id="3220" w:author="Okot" w:date="2019-03-28T12:48:00Z">
              <w:rPr>
                <w:rFonts w:ascii="Cambria Math" w:hAnsi="Cambria Math"/>
              </w:rPr>
              <m:t>+4T</m:t>
            </w:ins>
          </m:r>
        </m:oMath>
      </m:oMathPara>
    </w:p>
    <w:p w14:paraId="12DBF76A" w14:textId="77777777" w:rsidR="007C5664" w:rsidRDefault="007C5664" w:rsidP="007C5664">
      <w:pPr>
        <w:jc w:val="right"/>
        <w:rPr>
          <w:ins w:id="3221" w:author="Okot" w:date="2019-03-28T12:47:00Z"/>
        </w:rPr>
      </w:pPr>
      <w:ins w:id="3222" w:author="Okot" w:date="2019-03-28T12:47:00Z">
        <w:r>
          <w:t>(2.1)</w:t>
        </w:r>
      </w:ins>
    </w:p>
    <w:p w14:paraId="1BAF5F13" w14:textId="77777777" w:rsidR="007C5664" w:rsidRDefault="007C5664" w:rsidP="007C5664">
      <w:pPr>
        <w:ind w:firstLine="0"/>
        <w:jc w:val="left"/>
        <w:rPr>
          <w:ins w:id="3223" w:author="Okot" w:date="2019-03-28T12:48:00Z"/>
        </w:rPr>
      </w:pPr>
      <w:ins w:id="3224" w:author="Okot" w:date="2019-03-28T12:47:00Z">
        <w:r>
          <w:t xml:space="preserve">gdzie: </w:t>
        </w:r>
      </w:ins>
    </w:p>
    <w:p w14:paraId="31DF0CE8" w14:textId="77777777" w:rsidR="007C5664" w:rsidRDefault="007C5664" w:rsidP="007C5664">
      <w:pPr>
        <w:ind w:firstLine="0"/>
        <w:jc w:val="left"/>
        <w:rPr>
          <w:ins w:id="3225" w:author="Okot" w:date="2019-03-28T12:48:00Z"/>
        </w:rPr>
      </w:pPr>
      <w:ins w:id="3226" w:author="Okot" w:date="2019-03-28T12:48:00Z">
        <w:r>
          <w:t>E – oznacza wartość energetyczną pożywienia wyrażoną w kilokaloriach;</w:t>
        </w:r>
      </w:ins>
    </w:p>
    <w:p w14:paraId="54FEF22D" w14:textId="77777777" w:rsidR="007C5664" w:rsidRDefault="007C5664" w:rsidP="007C5664">
      <w:pPr>
        <w:ind w:firstLine="0"/>
        <w:jc w:val="left"/>
        <w:rPr>
          <w:ins w:id="3227" w:author="Okot" w:date="2019-03-28T12:49:00Z"/>
        </w:rPr>
      </w:pPr>
      <w:ins w:id="3228" w:author="Okot" w:date="2019-03-28T12:48:00Z">
        <w:r>
          <w:t xml:space="preserve">B </w:t>
        </w:r>
      </w:ins>
      <w:ins w:id="3229" w:author="Okot" w:date="2019-03-28T12:49:00Z">
        <w:r>
          <w:t>–</w:t>
        </w:r>
      </w:ins>
      <w:ins w:id="3230" w:author="Okot" w:date="2019-03-28T12:48:00Z">
        <w:r>
          <w:t xml:space="preserve"> oznacza </w:t>
        </w:r>
      </w:ins>
      <w:ins w:id="3231"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2" w:author="Okot" w:date="2019-03-28T12:49:00Z"/>
        </w:rPr>
      </w:pPr>
      <w:ins w:id="3233"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4" w:author="Okot" w:date="2019-03-28T12:50:00Z"/>
        </w:rPr>
      </w:pPr>
      <w:ins w:id="3235"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6" w:author="Okot" w:date="2019-03-28T12:50:00Z"/>
        </w:rPr>
      </w:pPr>
    </w:p>
    <w:p w14:paraId="17E7CDE5" w14:textId="77777777" w:rsidR="005A1740" w:rsidRDefault="005A1740">
      <w:pPr>
        <w:rPr>
          <w:ins w:id="3237" w:author="Okot" w:date="2019-03-28T12:52:00Z"/>
        </w:rPr>
        <w:pPrChange w:id="3238" w:author="Okot" w:date="2019-03-28T12:56:00Z">
          <w:pPr>
            <w:ind w:firstLine="0"/>
            <w:jc w:val="left"/>
          </w:pPr>
        </w:pPrChange>
      </w:pPr>
      <w:ins w:id="3239" w:author="Okot" w:date="2019-03-28T12:50:00Z">
        <w:r>
          <w:t xml:space="preserve">Kiedy spożywany jest posiłek złożony z </w:t>
        </w:r>
      </w:ins>
      <w:ins w:id="3240" w:author="Okot" w:date="2019-03-28T12:51:00Z">
        <w:r w:rsidR="006522D6">
          <w:t>kilku produktów ich kaloryczność się sumuje.</w:t>
        </w:r>
      </w:ins>
    </w:p>
    <w:p w14:paraId="32D293B2" w14:textId="77777777" w:rsidR="00446294" w:rsidRDefault="006522D6">
      <w:pPr>
        <w:ind w:firstLine="0"/>
        <w:rPr>
          <w:ins w:id="3241" w:author="Okot" w:date="2019-03-28T13:37:00Z"/>
        </w:rPr>
        <w:pPrChange w:id="3242" w:author="Okot" w:date="2019-03-28T12:55:00Z">
          <w:pPr>
            <w:ind w:firstLine="0"/>
            <w:jc w:val="left"/>
          </w:pPr>
        </w:pPrChange>
      </w:pPr>
      <w:ins w:id="3243" w:author="Okot" w:date="2019-03-28T12:53:00Z">
        <w:r>
          <w:tab/>
        </w:r>
        <w:r w:rsidRPr="006522D6">
          <w:t>Oczywiście, nie oczekuje się od przeciętnego człowieka, że będzie</w:t>
        </w:r>
      </w:ins>
      <w:ins w:id="3244" w:author="Okot" w:date="2019-03-28T12:54:00Z">
        <w:r w:rsidRPr="006522D6">
          <w:t xml:space="preserve"> znał zawartość makroskładników w jedzeniu i sam obliczał ich wartość energetyczną. Dla </w:t>
        </w:r>
      </w:ins>
      <w:ins w:id="3245" w:author="Okot" w:date="2019-03-28T12:55:00Z">
        <w:r w:rsidRPr="006522D6">
          <w:t>najpopularniejszych nieprzetworzonych</w:t>
        </w:r>
        <w:r>
          <w:t xml:space="preserve"> produktów </w:t>
        </w:r>
      </w:ins>
      <w:ins w:id="3246" w:author="Okot" w:date="2019-03-28T12:56:00Z">
        <w:r>
          <w:t>spożywczych na całym świecie eksperci utworzyli tabele kalorii bazujące na średniej zawartości makroskładników w danym obiekcie (</w:t>
        </w:r>
      </w:ins>
      <w:ins w:id="3247" w:author="Okot" w:date="2019-03-28T12:57:00Z">
        <w:r>
          <w:t>np</w:t>
        </w:r>
      </w:ins>
      <w:ins w:id="3248" w:author="Okot" w:date="2019-03-28T12:56:00Z">
        <w:r>
          <w:t>.</w:t>
        </w:r>
      </w:ins>
      <w:ins w:id="3249" w:author="Okot" w:date="2019-03-28T12:57:00Z">
        <w:r>
          <w:t xml:space="preserve">: jabłku). Dokładna wartość kaloryczna zależy co prawda od </w:t>
        </w:r>
      </w:ins>
      <w:ins w:id="3250" w:author="Okot" w:date="2019-03-28T12:59:00Z">
        <w:r>
          <w:t xml:space="preserve">różnych czynników, na przykład </w:t>
        </w:r>
      </w:ins>
      <w:ins w:id="3251" w:author="Okot" w:date="2019-03-28T12:57:00Z">
        <w:r>
          <w:t>warunków</w:t>
        </w:r>
      </w:ins>
      <w:ins w:id="3252" w:author="Okot" w:date="2019-03-28T12:58:00Z">
        <w:r>
          <w:t>, gleby</w:t>
        </w:r>
      </w:ins>
      <w:ins w:id="3253" w:author="Okot" w:date="2019-03-28T12:57:00Z">
        <w:r>
          <w:t xml:space="preserve"> w jakich danych</w:t>
        </w:r>
      </w:ins>
      <w:ins w:id="3254" w:author="Okot" w:date="2019-03-28T12:58:00Z">
        <w:r>
          <w:t xml:space="preserve"> produkt rósł</w:t>
        </w:r>
      </w:ins>
      <w:r w:rsidR="00451062">
        <w:t>, użytych nawozów</w:t>
      </w:r>
      <w:ins w:id="3255"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6" w:author="Okot" w:date="2019-03-28T13:00:00Z">
        <w:r w:rsidR="000A4224">
          <w:t xml:space="preserve"> </w:t>
        </w:r>
      </w:ins>
      <w:ins w:id="3257" w:author="Okot" w:date="2019-03-28T13:03:00Z">
        <w:r w:rsidR="002A32B2">
          <w:t>W Internecie można znaleźć wiele mniej lub bardziej obszernych</w:t>
        </w:r>
      </w:ins>
      <w:ins w:id="3258" w:author="Okot" w:date="2019-03-28T13:19:00Z">
        <w:r w:rsidR="003603BD">
          <w:t xml:space="preserve"> zestawień</w:t>
        </w:r>
      </w:ins>
      <w:ins w:id="3259" w:author="Okot" w:date="2019-03-28T13:00:00Z">
        <w:r w:rsidR="000A4224">
          <w:t xml:space="preserve">. Standardowo </w:t>
        </w:r>
      </w:ins>
      <w:ins w:id="3260" w:author="Okot" w:date="2019-03-28T13:19:00Z">
        <w:r w:rsidR="003603BD">
          <w:t xml:space="preserve">w tabeli </w:t>
        </w:r>
      </w:ins>
      <w:ins w:id="3261" w:author="Okot" w:date="2019-03-28T13:00:00Z">
        <w:r w:rsidR="000A4224">
          <w:t>podaje się wartość energetyczną</w:t>
        </w:r>
      </w:ins>
      <w:ins w:id="3262" w:author="Okot" w:date="2019-03-28T13:02:00Z">
        <w:r w:rsidR="00A05FBC">
          <w:t xml:space="preserve"> oraz gramaturę makroskładników na 100 gram produktu.</w:t>
        </w:r>
      </w:ins>
      <w:ins w:id="3263" w:author="Okot" w:date="2019-03-28T13:03:00Z">
        <w:r w:rsidR="002A32B2">
          <w:t xml:space="preserve"> </w:t>
        </w:r>
      </w:ins>
      <w:ins w:id="3264" w:author="Okot" w:date="2019-03-28T13:04:00Z">
        <w:r w:rsidR="002A32B2">
          <w:t>Lepsze źródła informują również o zawartości witamin i składników mineralnych (więcej na ten temat w następnym punkcie)</w:t>
        </w:r>
      </w:ins>
      <w:ins w:id="3265" w:author="Okot" w:date="2019-03-28T13:19:00Z">
        <w:r w:rsidR="003603BD">
          <w:t xml:space="preserve">. </w:t>
        </w:r>
      </w:ins>
      <w:ins w:id="3266" w:author="Okot" w:date="2019-03-28T13:20:00Z">
        <w:r w:rsidR="00446294">
          <w:t>Do najbardziej obszernego i godnego</w:t>
        </w:r>
        <w:r w:rsidR="003603BD">
          <w:t xml:space="preserve"> zaufania</w:t>
        </w:r>
      </w:ins>
      <w:ins w:id="3267" w:author="Okot" w:date="2019-03-28T13:24:00Z">
        <w:r w:rsidR="00446294">
          <w:t xml:space="preserve"> źródła należą Food Compos</w:t>
        </w:r>
      </w:ins>
      <w:ins w:id="3268" w:author="Okot" w:date="2019-03-28T21:30:00Z">
        <w:r w:rsidR="00BE3C41">
          <w:t>i</w:t>
        </w:r>
      </w:ins>
      <w:ins w:id="3269" w:author="Okot" w:date="2019-03-28T13:24:00Z">
        <w:r w:rsidR="00446294">
          <w:t>tion Databases stworzone przez USDA.</w:t>
        </w:r>
      </w:ins>
      <w:ins w:id="3270" w:author="Okot" w:date="2019-03-28T13:29:00Z">
        <w:r w:rsidR="00446294">
          <w:t xml:space="preserve"> Polskim odpowiednikiem jest baza produktów IŻŻ.</w:t>
        </w:r>
      </w:ins>
    </w:p>
    <w:p w14:paraId="5378F4C5" w14:textId="310FEAE7" w:rsidR="00C73097" w:rsidRDefault="00446294">
      <w:pPr>
        <w:ind w:firstLine="0"/>
        <w:pPrChange w:id="3271" w:author="Okot" w:date="2019-03-28T12:55:00Z">
          <w:pPr>
            <w:ind w:firstLine="0"/>
            <w:jc w:val="left"/>
          </w:pPr>
        </w:pPrChange>
      </w:pPr>
      <w:ins w:id="3272" w:author="Okot" w:date="2019-03-28T13:37:00Z">
        <w:r>
          <w:lastRenderedPageBreak/>
          <w:tab/>
          <w:t xml:space="preserve">W przypadku gotowych produktów przetworzonych dostępnych </w:t>
        </w:r>
      </w:ins>
      <w:ins w:id="3273" w:author="Okot" w:date="2019-03-28T13:38:00Z">
        <w:r w:rsidR="00892B38">
          <w:t xml:space="preserve">w sklepach (np.: </w:t>
        </w:r>
      </w:ins>
      <w:r w:rsidR="00451062">
        <w:t>pierogi</w:t>
      </w:r>
      <w:ins w:id="3274" w:author="Okot" w:date="2019-03-28T13:38:00Z">
        <w:r w:rsidR="00892B38">
          <w:t>) zachodzi konieczność polegania na informacjach umieszczonych na etykiecie producenta.</w:t>
        </w:r>
      </w:ins>
      <w:ins w:id="3275"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6" w:author="Okot" w:date="2019-03-28T13:42:00Z">
        <w:r w:rsidR="00892B38">
          <w:t xml:space="preserve"> z tego, że w Polsce umieszczanie informacji o wartości odżywczej jest w większości przypadków dobrowolne</w:t>
        </w:r>
      </w:ins>
      <w:ins w:id="3277" w:author="Okot" w:date="2019-03-30T21:08:00Z">
        <w:r w:rsidR="00D16A0D">
          <w:t> </w:t>
        </w:r>
      </w:ins>
      <w:ins w:id="3278" w:author="Okot" w:date="2019-03-28T13:42:00Z">
        <w:r w:rsidR="00892B38">
          <w:t>[</w:t>
        </w:r>
      </w:ins>
      <w:ins w:id="3279" w:author="Okot" w:date="2020-01-13T16:50:00Z">
        <w:r w:rsidR="00FF7D92">
          <w:t>43</w:t>
        </w:r>
      </w:ins>
      <w:del w:id="3280" w:author="Okot" w:date="2020-03-24T09:07:00Z">
        <w:r w:rsidR="00B26BEF" w:rsidDel="00992E23">
          <w:delText>5</w:delText>
        </w:r>
      </w:del>
      <w:del w:id="3281" w:author="Okot" w:date="2020-01-13T16:50:00Z">
        <w:r w:rsidR="00100248" w:rsidDel="00CD0C82">
          <w:delText>2</w:delText>
        </w:r>
      </w:del>
      <w:del w:id="3282" w:author="Okot" w:date="2020-01-13T11:35:00Z">
        <w:r w:rsidR="00100248" w:rsidDel="00F94BCE">
          <w:delText>5</w:delText>
        </w:r>
      </w:del>
      <w:ins w:id="3283" w:author="Okot" w:date="2019-03-28T13:42:00Z">
        <w:r w:rsidR="00892B38">
          <w:t>]</w:t>
        </w:r>
      </w:ins>
      <w:ins w:id="3284" w:author="Okot" w:date="2019-03-28T13:43:00Z">
        <w:r w:rsidR="00892B38">
          <w:t>.</w:t>
        </w:r>
      </w:ins>
      <w:ins w:id="3285"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6" w:author="Okot" w:date="2019-03-28T13:44:00Z">
        <w:r>
          <w:t>Człowiek zdeterminowany może próbować odtwarzać te informacje</w:t>
        </w:r>
      </w:ins>
      <w:r w:rsidR="00CD694B">
        <w:t xml:space="preserve"> o witaminach i minerałach</w:t>
      </w:r>
      <w:ins w:id="3287" w:author="Okot" w:date="2019-03-28T13:44:00Z">
        <w:r>
          <w:t xml:space="preserve"> bazując na </w:t>
        </w:r>
      </w:ins>
      <w:r w:rsidR="00CD694B">
        <w:t xml:space="preserve">opublikowanym </w:t>
      </w:r>
      <w:ins w:id="3288" w:author="Okot" w:date="2019-03-28T13:44:00Z">
        <w:r>
          <w:t>składzie produktu.</w:t>
        </w:r>
      </w:ins>
      <w:ins w:id="3289" w:author="Okot" w:date="2019-03-28T13:45:00Z">
        <w:r>
          <w:t xml:space="preserve"> </w:t>
        </w:r>
      </w:ins>
      <w:ins w:id="3290" w:author="Okot" w:date="2019-03-28T21:31:00Z">
        <w:r w:rsidR="00BE3C41">
          <w:t>Uregulowano, iż</w:t>
        </w:r>
      </w:ins>
      <w:ins w:id="3291" w:author="Okot" w:date="2019-03-28T13:45:00Z">
        <w:r>
          <w:t xml:space="preserve"> składniki obecne w danym </w:t>
        </w:r>
      </w:ins>
      <w:ins w:id="3292" w:author="Okot" w:date="2019-03-28T13:46:00Z">
        <w:r>
          <w:t>artykule muszą być wymienione w kolejności malejącej: od ingrediencji, któ</w:t>
        </w:r>
      </w:ins>
      <w:ins w:id="3293"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4" w:author="Okot" w:date="2019-03-28T13:48:00Z"/>
        </w:rPr>
      </w:pPr>
    </w:p>
    <w:p w14:paraId="7CC9FCAC" w14:textId="61684F52" w:rsidR="003603BD" w:rsidRDefault="00E869B0">
      <w:pPr>
        <w:rPr>
          <w:ins w:id="3295" w:author="Okot" w:date="2019-03-28T13:58:00Z"/>
        </w:rPr>
        <w:pPrChange w:id="3296" w:author="Okot" w:date="2019-03-28T13:48:00Z">
          <w:pPr>
            <w:ind w:firstLine="0"/>
            <w:jc w:val="left"/>
          </w:pPr>
        </w:pPrChange>
      </w:pPr>
      <w:ins w:id="3297" w:author="Okot" w:date="2019-03-28T13:48:00Z">
        <w:r>
          <w:t>Duża konfuzję powoduj</w:t>
        </w:r>
        <w:r w:rsidR="003E5C25">
          <w:t xml:space="preserve">ą różnice </w:t>
        </w:r>
      </w:ins>
      <w:ins w:id="3298" w:author="Okot" w:date="2019-03-28T13:49:00Z">
        <w:r w:rsidR="003E5C25">
          <w:t>w kaloryczności produktu nieprzetworzonego i poddanego obróbce (</w:t>
        </w:r>
      </w:ins>
      <w:ins w:id="3299" w:author="Okot" w:date="2019-03-28T13:50:00Z">
        <w:r w:rsidR="003E5C25">
          <w:t xml:space="preserve">np.: gotowanie, suszenie). </w:t>
        </w:r>
      </w:ins>
      <w:ins w:id="3300" w:author="Okot" w:date="2019-03-28T13:51:00Z">
        <w:r w:rsidR="003E5C25">
          <w:t>100</w:t>
        </w:r>
      </w:ins>
      <w:ins w:id="3301" w:author="Okot" w:date="2019-03-28T23:25:00Z">
        <w:r w:rsidR="006109D2">
          <w:t> </w:t>
        </w:r>
      </w:ins>
      <w:ins w:id="3302" w:author="Okot" w:date="2019-03-28T13:51:00Z">
        <w:r w:rsidR="003E5C25">
          <w:t xml:space="preserve">g suchego ryżu białego długoziarnistego </w:t>
        </w:r>
      </w:ins>
      <w:ins w:id="3303" w:author="Okot" w:date="2019-03-28T21:31:00Z">
        <w:r w:rsidR="00BE3C41">
          <w:t>ma 345</w:t>
        </w:r>
      </w:ins>
      <w:ins w:id="3304" w:author="Okot" w:date="2019-03-28T23:25:00Z">
        <w:r w:rsidR="006109D2">
          <w:t> </w:t>
        </w:r>
      </w:ins>
      <w:ins w:id="3305" w:author="Okot" w:date="2019-03-28T21:31:00Z">
        <w:r w:rsidR="00BE3C41">
          <w:t>kcal</w:t>
        </w:r>
      </w:ins>
      <w:ins w:id="3306" w:author="Okot" w:date="2019-03-28T13:52:00Z">
        <w:r w:rsidR="003E5C25">
          <w:t>. 100</w:t>
        </w:r>
      </w:ins>
      <w:ins w:id="3307" w:author="Okot" w:date="2019-03-28T23:25:00Z">
        <w:r w:rsidR="006109D2">
          <w:t> </w:t>
        </w:r>
      </w:ins>
      <w:ins w:id="3308" w:author="Okot" w:date="2019-03-28T13:52:00Z">
        <w:r w:rsidR="003E5C25">
          <w:t xml:space="preserve">g ugotowanego ryżu białego długoziarnistego ma </w:t>
        </w:r>
      </w:ins>
      <w:ins w:id="3309" w:author="Okot" w:date="2019-03-28T13:53:00Z">
        <w:r w:rsidR="003E5C25">
          <w:t>ok. 120</w:t>
        </w:r>
      </w:ins>
      <w:ins w:id="3310" w:author="Okot" w:date="2019-03-28T23:25:00Z">
        <w:r w:rsidR="006109D2">
          <w:t> </w:t>
        </w:r>
      </w:ins>
      <w:ins w:id="3311" w:author="Okot" w:date="2019-03-28T13:53:00Z">
        <w:r w:rsidR="003E5C25">
          <w:t>kcal. 100</w:t>
        </w:r>
      </w:ins>
      <w:ins w:id="3312" w:author="Okot" w:date="2019-03-28T23:25:00Z">
        <w:r w:rsidR="006109D2">
          <w:t> </w:t>
        </w:r>
      </w:ins>
      <w:ins w:id="3313" w:author="Okot" w:date="2019-03-28T13:53:00Z">
        <w:r w:rsidR="003E5C25">
          <w:t xml:space="preserve">g </w:t>
        </w:r>
      </w:ins>
      <w:ins w:id="3314" w:author="Okot" w:date="2019-03-28T13:54:00Z">
        <w:r w:rsidR="003E5C25">
          <w:t>świeżych śliwek ma 46</w:t>
        </w:r>
      </w:ins>
      <w:ins w:id="3315" w:author="Okot" w:date="2019-03-28T23:25:00Z">
        <w:r w:rsidR="006109D2">
          <w:t> </w:t>
        </w:r>
      </w:ins>
      <w:ins w:id="3316" w:author="Okot" w:date="2019-03-28T21:31:00Z">
        <w:r w:rsidR="00BE3C41">
          <w:t>kcal, podczas gdy</w:t>
        </w:r>
      </w:ins>
      <w:ins w:id="3317" w:author="Okot" w:date="2019-03-28T13:54:00Z">
        <w:r w:rsidR="003E5C25">
          <w:t xml:space="preserve"> 100</w:t>
        </w:r>
      </w:ins>
      <w:ins w:id="3318" w:author="Okot" w:date="2019-03-28T23:25:00Z">
        <w:r w:rsidR="006109D2">
          <w:t> </w:t>
        </w:r>
      </w:ins>
      <w:ins w:id="3319" w:author="Okot" w:date="2019-03-28T13:54:00Z">
        <w:r w:rsidR="003E5C25">
          <w:t>g śliwek suszonych – 282</w:t>
        </w:r>
      </w:ins>
      <w:ins w:id="3320" w:author="Okot" w:date="2019-03-28T23:25:00Z">
        <w:r w:rsidR="006109D2">
          <w:t> </w:t>
        </w:r>
      </w:ins>
      <w:ins w:id="3321" w:author="Okot" w:date="2019-03-28T13:54:00Z">
        <w:r w:rsidR="003E5C25">
          <w:t xml:space="preserve">kcal. </w:t>
        </w:r>
      </w:ins>
      <w:ins w:id="3322" w:author="Okot" w:date="2019-03-28T13:55:00Z">
        <w:r w:rsidR="003E5C25">
          <w:t xml:space="preserve">Różnice te wynikają ze </w:t>
        </w:r>
      </w:ins>
      <w:ins w:id="3323" w:author="Okot" w:date="2019-03-28T21:31:00Z">
        <w:r w:rsidR="00BE3C41">
          <w:t>zmian, jakie</w:t>
        </w:r>
      </w:ins>
      <w:ins w:id="3324" w:author="Okot" w:date="2019-03-28T13:55:00Z">
        <w:r w:rsidR="003E5C25">
          <w:t xml:space="preserve"> zachodzą w produktach podczas obrabiania. </w:t>
        </w:r>
      </w:ins>
      <w:ins w:id="3325" w:author="Okot" w:date="2019-03-28T13:56:00Z">
        <w:r w:rsidR="003E5C25">
          <w:t xml:space="preserve">Ryż w trakcie gotowania wchłania wodę przez co zwiększa swoją wagę nawet trzykrotnie. </w:t>
        </w:r>
      </w:ins>
      <w:ins w:id="3326" w:author="Okot" w:date="2019-03-28T13:57:00Z">
        <w:r w:rsidR="003E5C25">
          <w:t>Dlatego 100</w:t>
        </w:r>
      </w:ins>
      <w:ins w:id="3327" w:author="Okot" w:date="2019-03-28T23:25:00Z">
        <w:r w:rsidR="006109D2">
          <w:t> </w:t>
        </w:r>
      </w:ins>
      <w:ins w:id="3328" w:author="Okot" w:date="2019-03-28T13:57:00Z">
        <w:r w:rsidR="003E5C25">
          <w:t>g ugotowanego ryżu to nie jest to samo co 100</w:t>
        </w:r>
      </w:ins>
      <w:ins w:id="3329" w:author="Okot" w:date="2019-03-28T23:25:00Z">
        <w:r w:rsidR="006109D2">
          <w:t> </w:t>
        </w:r>
      </w:ins>
      <w:ins w:id="3330" w:author="Okot" w:date="2019-03-28T13:57:00Z">
        <w:r w:rsidR="003E5C25">
          <w:t xml:space="preserve">g suchych ziaren. W przypadku śliwek proces suszenia pozbawia owoce wody zmniejszając ich wagę. </w:t>
        </w:r>
      </w:ins>
      <w:ins w:id="3331" w:author="Okot" w:date="2019-03-28T13:58:00Z">
        <w:r w:rsidR="00F55988">
          <w:t>100</w:t>
        </w:r>
      </w:ins>
      <w:ins w:id="3332" w:author="Okot" w:date="2019-03-28T23:25:00Z">
        <w:r w:rsidR="006109D2">
          <w:t> </w:t>
        </w:r>
      </w:ins>
      <w:ins w:id="3333" w:author="Okot" w:date="2019-03-28T13:58:00Z">
        <w:r w:rsidR="00F55988">
          <w:t>g świeżych owoców zmienia się w 19</w:t>
        </w:r>
      </w:ins>
      <w:ins w:id="3334" w:author="Okot" w:date="2019-03-28T23:25:00Z">
        <w:r w:rsidR="006109D2">
          <w:t> </w:t>
        </w:r>
      </w:ins>
      <w:ins w:id="3335" w:author="Okot" w:date="2019-03-28T13:58:00Z">
        <w:r w:rsidR="00F55988">
          <w:t>g owoców suszonych i te 19</w:t>
        </w:r>
      </w:ins>
      <w:ins w:id="3336" w:author="Okot" w:date="2019-03-28T23:25:00Z">
        <w:r w:rsidR="006109D2">
          <w:t> </w:t>
        </w:r>
      </w:ins>
      <w:ins w:id="3337" w:author="Okot" w:date="2019-03-28T13:58:00Z">
        <w:r w:rsidR="00F55988">
          <w:t>g ma taką samą kaloryczność jak produkt nieobrobiony</w:t>
        </w:r>
      </w:ins>
      <w:ins w:id="3338" w:author="Okot" w:date="2019-03-28T14:01:00Z">
        <w:r w:rsidR="00D16A0D">
          <w:t> </w:t>
        </w:r>
        <w:r w:rsidR="009C414A">
          <w:t>[</w:t>
        </w:r>
      </w:ins>
      <w:ins w:id="3339" w:author="Okot" w:date="2020-02-05T18:17:00Z">
        <w:r w:rsidR="00FF7D92">
          <w:t>48</w:t>
        </w:r>
      </w:ins>
      <w:del w:id="3340" w:author="Okot" w:date="2020-02-05T18:17:00Z">
        <w:r w:rsidR="00E2330C" w:rsidDel="00E61A1C">
          <w:delText>3</w:delText>
        </w:r>
      </w:del>
      <w:del w:id="3341" w:author="Okot" w:date="2020-01-13T11:22:00Z">
        <w:r w:rsidR="00E2330C" w:rsidDel="00EC125A">
          <w:delText>0</w:delText>
        </w:r>
      </w:del>
      <w:ins w:id="3342" w:author="Okot" w:date="2019-03-28T14:01:00Z">
        <w:r w:rsidR="009C414A">
          <w:t>]</w:t>
        </w:r>
      </w:ins>
      <w:ins w:id="3343" w:author="Okot" w:date="2019-03-28T13:58:00Z">
        <w:r w:rsidR="00F55988">
          <w:t xml:space="preserve">. </w:t>
        </w:r>
      </w:ins>
    </w:p>
    <w:p w14:paraId="6BEF5BAD" w14:textId="77777777" w:rsidR="009C414A" w:rsidRDefault="009C414A">
      <w:pPr>
        <w:rPr>
          <w:ins w:id="3344" w:author="Okot" w:date="2019-03-28T14:10:00Z"/>
        </w:rPr>
        <w:pPrChange w:id="3345" w:author="Okot" w:date="2019-03-28T13:48:00Z">
          <w:pPr>
            <w:ind w:firstLine="0"/>
            <w:jc w:val="left"/>
          </w:pPr>
        </w:pPrChange>
      </w:pPr>
      <w:ins w:id="3346" w:author="Okot" w:date="2019-03-28T13:59:00Z">
        <w:r>
          <w:t xml:space="preserve">Należy zapamiętać, </w:t>
        </w:r>
      </w:ins>
      <w:ins w:id="3347" w:author="Okot" w:date="2019-03-28T14:00:00Z">
        <w:r>
          <w:t>że procesy</w:t>
        </w:r>
      </w:ins>
      <w:ins w:id="3348" w:author="Okot" w:date="2019-03-28T13:58:00Z">
        <w:r>
          <w:t xml:space="preserve"> technologiczne </w:t>
        </w:r>
      </w:ins>
      <w:ins w:id="3349" w:author="Okot" w:date="2019-03-28T13:59:00Z">
        <w:r>
          <w:t>związane</w:t>
        </w:r>
      </w:ins>
      <w:ins w:id="3350" w:author="Okot" w:date="2019-03-28T13:58:00Z">
        <w:r>
          <w:t xml:space="preserve"> </w:t>
        </w:r>
      </w:ins>
      <w:ins w:id="3351" w:author="Okot" w:date="2019-03-28T13:59:00Z">
        <w:r>
          <w:t xml:space="preserve">z obróbką żywności nie zmieniają </w:t>
        </w:r>
        <w:r w:rsidR="00BE3C41">
          <w:t xml:space="preserve">kaloryczności produktów </w:t>
        </w:r>
        <w:r>
          <w:t xml:space="preserve">mogą </w:t>
        </w:r>
      </w:ins>
      <w:ins w:id="3352" w:author="Okot" w:date="2019-03-28T21:32:00Z">
        <w:r w:rsidR="00BE3C41">
          <w:t xml:space="preserve">jedynie </w:t>
        </w:r>
      </w:ins>
      <w:ins w:id="3353" w:author="Okot" w:date="2019-03-28T13:59:00Z">
        <w:r>
          <w:t xml:space="preserve">wpływać na ich wagę i objętość. Dlatego, jeśli przygotowuje się posiłek samodzielnie z nieprzetworzonych produktów, najlepiej jest zważyć </w:t>
        </w:r>
      </w:ins>
      <w:ins w:id="3354" w:author="Okot" w:date="2019-03-28T14:00:00Z">
        <w:r>
          <w:t>wszystkie</w:t>
        </w:r>
      </w:ins>
      <w:ins w:id="3355" w:author="Okot" w:date="2019-03-28T13:59:00Z">
        <w:r>
          <w:t xml:space="preserve"> </w:t>
        </w:r>
      </w:ins>
      <w:ins w:id="3356" w:author="Okot" w:date="2019-03-28T14:00:00Z">
        <w:r w:rsidR="00BE3C41">
          <w:t>składowe</w:t>
        </w:r>
        <w:r>
          <w:t xml:space="preserve"> przed użyciem. </w:t>
        </w:r>
      </w:ins>
      <w:ins w:id="3357" w:author="Okot" w:date="2019-03-28T14:01:00Z">
        <w:r>
          <w:t>Wartość energetyczna gotowego pos</w:t>
        </w:r>
        <w:r w:rsidR="00BE3C41">
          <w:t xml:space="preserve">iłku będzie sumą </w:t>
        </w:r>
      </w:ins>
      <w:ins w:id="3358" w:author="Okot" w:date="2019-03-28T21:33:00Z">
        <w:r w:rsidR="00BE3C41">
          <w:t xml:space="preserve">wartości energii </w:t>
        </w:r>
      </w:ins>
      <w:ins w:id="3359" w:author="Okot" w:date="2019-03-28T14:01:00Z">
        <w:r w:rsidR="00BE3C41">
          <w:t xml:space="preserve">jego </w:t>
        </w:r>
      </w:ins>
      <w:ins w:id="3360" w:author="Okot" w:date="2019-03-28T21:33:00Z">
        <w:r w:rsidR="00BE3C41">
          <w:t>komponentów</w:t>
        </w:r>
      </w:ins>
      <w:ins w:id="3361" w:author="Okot" w:date="2019-03-28T14:01:00Z">
        <w:r>
          <w:t>.</w:t>
        </w:r>
      </w:ins>
      <w:ins w:id="3362" w:author="Okot" w:date="2019-03-28T14:03:00Z">
        <w:r w:rsidR="000D5912">
          <w:t xml:space="preserve"> Jeśli zostanie zjedzona tylko część posiłku</w:t>
        </w:r>
      </w:ins>
      <w:ins w:id="3363" w:author="Okot" w:date="2019-03-28T14:04:00Z">
        <w:r w:rsidR="000D5912">
          <w:t>,</w:t>
        </w:r>
      </w:ins>
      <w:ins w:id="3364" w:author="Okot" w:date="2019-03-28T14:03:00Z">
        <w:r w:rsidR="000D5912">
          <w:t xml:space="preserve"> przy</w:t>
        </w:r>
      </w:ins>
      <w:ins w:id="3365" w:author="Okot" w:date="2019-03-28T14:04:00Z">
        <w:r w:rsidR="000D5912">
          <w:t xml:space="preserve">jmuje się, że </w:t>
        </w:r>
      </w:ins>
      <w:ins w:id="3366" w:author="Okot" w:date="2019-03-28T14:05:00Z">
        <w:r w:rsidR="000D5912">
          <w:t xml:space="preserve">została </w:t>
        </w:r>
      </w:ins>
      <w:ins w:id="3367" w:author="Okot" w:date="2019-03-28T14:04:00Z">
        <w:r w:rsidR="000D5912">
          <w:t xml:space="preserve">dostarczona </w:t>
        </w:r>
      </w:ins>
      <w:ins w:id="3368" w:author="Okot" w:date="2019-03-28T14:05:00Z">
        <w:r w:rsidR="000D5912">
          <w:t xml:space="preserve">ilość </w:t>
        </w:r>
      </w:ins>
      <w:ins w:id="3369" w:author="Okot" w:date="2019-03-28T14:04:00Z">
        <w:r w:rsidR="000D5912">
          <w:t xml:space="preserve">substancji odżywczych i energia odpowiednia </w:t>
        </w:r>
      </w:ins>
      <w:ins w:id="3370" w:author="Okot" w:date="2019-03-28T14:05:00Z">
        <w:r w:rsidR="000D5912">
          <w:t xml:space="preserve">matematycznie </w:t>
        </w:r>
      </w:ins>
      <w:ins w:id="3371" w:author="Okot" w:date="2019-03-28T14:04:00Z">
        <w:r w:rsidR="000D5912">
          <w:t xml:space="preserve">danej części. </w:t>
        </w:r>
      </w:ins>
      <w:ins w:id="337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3" w:author="Okot" w:date="2019-03-28T14:13:00Z"/>
        </w:rPr>
        <w:pPrChange w:id="3374" w:author="Okot" w:date="2019-03-28T13:48:00Z">
          <w:pPr>
            <w:ind w:firstLine="0"/>
            <w:jc w:val="left"/>
          </w:pPr>
        </w:pPrChange>
      </w:pPr>
      <w:ins w:id="3375" w:author="Okot" w:date="2019-03-28T14:10:00Z">
        <w:r>
          <w:t xml:space="preserve">Dotychczas była mowa jedynie o tym, że organizm potrzebuje konkretnej ilości kalorii, żeby funkcjonować. </w:t>
        </w:r>
      </w:ins>
      <w:ins w:id="3376" w:author="Okot" w:date="2019-03-28T14:11:00Z">
        <w:r>
          <w:t>Należy jeszcze wyjaśnić, dlaczego istotne jest, żeby ta energia poc</w:t>
        </w:r>
      </w:ins>
      <w:ins w:id="3377" w:author="Okot" w:date="2019-03-28T14:12:00Z">
        <w:r>
          <w:t>hodziła w odpowiednich proporcjach ze wszystkich makroskładników</w:t>
        </w:r>
      </w:ins>
      <w:ins w:id="3378" w:author="Okot" w:date="2019-03-28T14:13:00Z">
        <w:r>
          <w:t>.</w:t>
        </w:r>
      </w:ins>
    </w:p>
    <w:p w14:paraId="171CEBE4" w14:textId="77777777" w:rsidR="00E2043E" w:rsidRDefault="00E2043E">
      <w:pPr>
        <w:rPr>
          <w:ins w:id="3379" w:author="Okot" w:date="2019-03-28T14:13:00Z"/>
        </w:rPr>
        <w:pPrChange w:id="3380" w:author="Okot" w:date="2019-03-28T13:48:00Z">
          <w:pPr>
            <w:ind w:firstLine="0"/>
            <w:jc w:val="left"/>
          </w:pPr>
        </w:pPrChange>
      </w:pPr>
    </w:p>
    <w:p w14:paraId="4B923B21" w14:textId="6675B45D" w:rsidR="00301B21" w:rsidRDefault="00E2043E">
      <w:pPr>
        <w:pStyle w:val="Nagwek2"/>
        <w:rPr>
          <w:ins w:id="3381" w:author="Okot" w:date="2019-03-28T17:00:00Z"/>
        </w:rPr>
        <w:pPrChange w:id="3382" w:author="Okot" w:date="2019-03-28T14:13:00Z">
          <w:pPr>
            <w:ind w:firstLine="0"/>
            <w:jc w:val="left"/>
          </w:pPr>
        </w:pPrChange>
      </w:pPr>
      <w:bookmarkStart w:id="3383" w:name="_Toc5963730"/>
      <w:bookmarkStart w:id="3384" w:name="_Toc35941895"/>
      <w:ins w:id="3385" w:author="Okot" w:date="2019-03-28T14:13:00Z">
        <w:r>
          <w:t>2.1.3.1. Białka</w:t>
        </w:r>
      </w:ins>
      <w:ins w:id="3386" w:author="Okot" w:date="2019-03-28T17:01:00Z">
        <w:r w:rsidR="00A9408E">
          <w:t xml:space="preserve"> [</w:t>
        </w:r>
      </w:ins>
      <w:del w:id="3387" w:author="Okot" w:date="2020-01-13T16:51:00Z">
        <w:r w:rsidR="009E56F2" w:rsidDel="00CD0C82">
          <w:delText>2</w:delText>
        </w:r>
      </w:del>
      <w:ins w:id="3388" w:author="Okot" w:date="2020-01-13T16:51:00Z">
        <w:r w:rsidR="00992E23">
          <w:t>4</w:t>
        </w:r>
      </w:ins>
      <w:ins w:id="3389" w:author="Okot" w:date="2020-04-17T17:34:00Z">
        <w:r w:rsidR="00FF7D92">
          <w:t>3</w:t>
        </w:r>
      </w:ins>
      <w:del w:id="3390" w:author="Okot" w:date="2020-03-24T09:07:00Z">
        <w:r w:rsidR="00B26BEF" w:rsidDel="00992E23">
          <w:delText>5</w:delText>
        </w:r>
      </w:del>
      <w:del w:id="3391" w:author="Okot" w:date="2020-01-13T11:36:00Z">
        <w:r w:rsidR="00100248" w:rsidDel="00320D18">
          <w:delText>5</w:delText>
        </w:r>
      </w:del>
      <w:ins w:id="3392" w:author="Okot" w:date="2020-01-13T14:38:00Z">
        <w:r w:rsidR="00401F9D">
          <w:t>,</w:t>
        </w:r>
      </w:ins>
      <w:ins w:id="3393" w:author="Okot" w:date="2019-03-28T17:01:00Z">
        <w:r w:rsidR="00FF7D92">
          <w:t>44</w:t>
        </w:r>
      </w:ins>
      <w:del w:id="3394" w:author="Okot" w:date="2020-03-24T09:05:00Z">
        <w:r w:rsidR="00B26BEF" w:rsidDel="00992E23">
          <w:delText>6</w:delText>
        </w:r>
      </w:del>
      <w:del w:id="3395" w:author="Okot" w:date="2020-01-13T14:38:00Z">
        <w:r w:rsidR="009E56F2" w:rsidDel="00401F9D">
          <w:delText>2</w:delText>
        </w:r>
      </w:del>
      <w:del w:id="3396" w:author="Okot" w:date="2020-01-13T11:32:00Z">
        <w:r w:rsidR="00100248" w:rsidDel="00F94BCE">
          <w:delText>6</w:delText>
        </w:r>
      </w:del>
      <w:ins w:id="3397" w:author="Okot" w:date="2019-03-28T17:01:00Z">
        <w:r w:rsidR="00A9408E">
          <w:t>,</w:t>
        </w:r>
      </w:ins>
      <w:ins w:id="3398" w:author="Okot" w:date="2020-01-13T13:49:00Z">
        <w:r w:rsidR="00FF7D92">
          <w:t>45</w:t>
        </w:r>
      </w:ins>
      <w:del w:id="3399" w:author="Okot" w:date="2020-01-13T13:49:00Z">
        <w:r w:rsidR="009E56F2" w:rsidDel="00AC7631">
          <w:delText>2</w:delText>
        </w:r>
      </w:del>
      <w:del w:id="3400" w:author="Okot" w:date="2020-01-13T11:29:00Z">
        <w:r w:rsidR="00E2330C" w:rsidDel="00F94BCE">
          <w:delText>7</w:delText>
        </w:r>
      </w:del>
      <w:ins w:id="3401" w:author="Okot" w:date="2019-03-28T17:01:00Z">
        <w:r w:rsidR="00A9408E">
          <w:t>]</w:t>
        </w:r>
      </w:ins>
      <w:bookmarkEnd w:id="3383"/>
      <w:bookmarkEnd w:id="3384"/>
    </w:p>
    <w:p w14:paraId="43F34EC2" w14:textId="77777777" w:rsidR="00301B21" w:rsidRDefault="00301B21">
      <w:pPr>
        <w:rPr>
          <w:ins w:id="3402" w:author="Okot" w:date="2019-03-28T17:00:00Z"/>
        </w:rPr>
        <w:pPrChange w:id="3403" w:author="Okot" w:date="2019-03-28T17:00:00Z">
          <w:pPr>
            <w:ind w:firstLine="0"/>
            <w:jc w:val="left"/>
          </w:pPr>
        </w:pPrChange>
      </w:pPr>
    </w:p>
    <w:p w14:paraId="68214649" w14:textId="77777777" w:rsidR="00B158F4" w:rsidRDefault="00A9664B">
      <w:pPr>
        <w:rPr>
          <w:ins w:id="3404" w:author="Okot" w:date="2019-03-28T21:49:00Z"/>
        </w:rPr>
        <w:pPrChange w:id="3405" w:author="Okot" w:date="2019-03-28T17:00:00Z">
          <w:pPr>
            <w:ind w:firstLine="0"/>
            <w:jc w:val="left"/>
          </w:pPr>
        </w:pPrChange>
      </w:pPr>
      <w:ins w:id="3406" w:author="Okot" w:date="2019-03-28T17:45:00Z">
        <w:r>
          <w:t>B</w:t>
        </w:r>
      </w:ins>
      <w:ins w:id="3407" w:author="Okot" w:date="2019-03-28T17:01:00Z">
        <w:r>
          <w:t>iałko</w:t>
        </w:r>
        <w:r w:rsidR="009B563A">
          <w:t xml:space="preserve"> stanowi</w:t>
        </w:r>
        <w:r w:rsidR="00A9408E">
          <w:t xml:space="preserve"> podstawowy budulec w organizmie człowieka</w:t>
        </w:r>
      </w:ins>
      <w:ins w:id="3408" w:author="Okot" w:date="2019-03-28T17:33:00Z">
        <w:r w:rsidR="009B563A">
          <w:t xml:space="preserve"> – znajduje się każdej jego komórce</w:t>
        </w:r>
      </w:ins>
      <w:ins w:id="3409" w:author="Okot" w:date="2019-03-28T17:01:00Z">
        <w:r w:rsidR="00A9408E">
          <w:t xml:space="preserve">. </w:t>
        </w:r>
      </w:ins>
      <w:ins w:id="3410"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11" w:author="Okot" w:date="2019-03-28T17:06:00Z"/>
        </w:rPr>
        <w:pPrChange w:id="3412" w:author="Okot" w:date="2019-03-28T17:00:00Z">
          <w:pPr>
            <w:ind w:firstLine="0"/>
            <w:jc w:val="left"/>
          </w:pPr>
        </w:pPrChange>
      </w:pPr>
      <w:ins w:id="3413" w:author="Okot" w:date="2019-03-28T21:49:00Z">
        <w:r>
          <w:lastRenderedPageBreak/>
          <w:t>S</w:t>
        </w:r>
      </w:ins>
      <w:ins w:id="3414" w:author="Okot" w:date="2019-03-28T17:02:00Z">
        <w:r>
          <w:t>pożycie</w:t>
        </w:r>
      </w:ins>
      <w:ins w:id="3415" w:author="Okot" w:date="2019-03-28T21:49:00Z">
        <w:r>
          <w:t xml:space="preserve"> białka</w:t>
        </w:r>
      </w:ins>
      <w:ins w:id="3416" w:author="Okot" w:date="2019-03-28T17:02:00Z">
        <w:r w:rsidR="00A9408E">
          <w:t xml:space="preserve"> wpływa na wzrost i rozwój człowieka, odbudowę tkanek (</w:t>
        </w:r>
      </w:ins>
      <w:ins w:id="3417" w:author="Okot" w:date="2019-03-28T17:03:00Z">
        <w:r w:rsidR="00A9408E">
          <w:t>np</w:t>
        </w:r>
      </w:ins>
      <w:ins w:id="3418" w:author="Okot" w:date="2019-03-28T17:02:00Z">
        <w:r w:rsidR="00A9408E">
          <w:t>.</w:t>
        </w:r>
      </w:ins>
      <w:ins w:id="3419"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20" w:author="Okot" w:date="2019-03-28T17:06:00Z"/>
        </w:rPr>
        <w:pPrChange w:id="3421" w:author="Okot" w:date="2019-03-28T17:00:00Z">
          <w:pPr>
            <w:ind w:firstLine="0"/>
            <w:jc w:val="left"/>
          </w:pPr>
        </w:pPrChange>
      </w:pPr>
      <w:ins w:id="3422" w:author="Okot" w:date="2019-03-28T17:12:00Z">
        <w:r>
          <w:t>Chociaż rol</w:t>
        </w:r>
      </w:ins>
      <w:ins w:id="3423" w:author="Okot" w:date="2019-03-28T21:34:00Z">
        <w:r w:rsidR="00BE3C41">
          <w:t>a</w:t>
        </w:r>
      </w:ins>
      <w:ins w:id="3424" w:author="Okot" w:date="2019-03-28T17:12:00Z">
        <w:r>
          <w:t xml:space="preserve"> budulcowa jest priorytetową funkcją białka, czasem</w:t>
        </w:r>
      </w:ins>
      <w:ins w:id="3425" w:author="Okot" w:date="2019-03-28T17:13:00Z">
        <w:r>
          <w:t>, gdy zabraknie węglowodanów i tłuszcz</w:t>
        </w:r>
      </w:ins>
      <w:r w:rsidR="00354071">
        <w:t>ów</w:t>
      </w:r>
      <w:ins w:id="3426" w:author="Okot" w:date="2019-03-28T17:13:00Z">
        <w:r>
          <w:t xml:space="preserve"> lub z jakiegoś powodu organizm nie chce pobierać energii z zamagazynowanego tłuszczu (patrz: punkt</w:t>
        </w:r>
      </w:ins>
      <w:ins w:id="3427" w:author="Okot" w:date="2019-03-28T17:15:00Z">
        <w:r>
          <w:t xml:space="preserve"> 2.1.1.),</w:t>
        </w:r>
      </w:ins>
      <w:ins w:id="3428"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9" w:author="Okot" w:date="2019-03-28T21:45:00Z">
        <w:r w:rsidR="00C54DBB">
          <w:t>organizmie</w:t>
        </w:r>
      </w:ins>
      <w:ins w:id="3430" w:author="Okot" w:date="2019-03-28T17:16:00Z">
        <w:r w:rsidR="00C54DBB">
          <w:t>.</w:t>
        </w:r>
      </w:ins>
    </w:p>
    <w:p w14:paraId="7E3269ED" w14:textId="77777777" w:rsidR="00DA74FC" w:rsidRDefault="00B158F4">
      <w:pPr>
        <w:rPr>
          <w:ins w:id="3431" w:author="Okot" w:date="2019-03-28T17:23:00Z"/>
        </w:rPr>
        <w:pPrChange w:id="3432" w:author="Okot" w:date="2019-03-28T17:00:00Z">
          <w:pPr>
            <w:ind w:firstLine="0"/>
            <w:jc w:val="left"/>
          </w:pPr>
        </w:pPrChange>
      </w:pPr>
      <w:ins w:id="3433" w:author="Okot" w:date="2019-03-28T21:54:00Z">
        <w:r>
          <w:t>Eksperci FAO</w:t>
        </w:r>
      </w:ins>
      <w:r w:rsidR="00013986">
        <w:t xml:space="preserve">, </w:t>
      </w:r>
      <w:ins w:id="3434" w:author="Okot" w:date="2019-03-28T21:54:00Z">
        <w:r>
          <w:t>WHO</w:t>
        </w:r>
      </w:ins>
      <w:r w:rsidR="00013986">
        <w:t xml:space="preserve"> i </w:t>
      </w:r>
      <w:ins w:id="3435" w:author="Okot" w:date="2019-03-28T21:54:00Z">
        <w:r>
          <w:t>UNU zdefini</w:t>
        </w:r>
        <w:r w:rsidR="00D16A0D">
          <w:t>owali w 1985 </w:t>
        </w:r>
        <w:r>
          <w:t>r</w:t>
        </w:r>
      </w:ins>
      <w:ins w:id="3436" w:author="Okot" w:date="2019-03-28T23:26:00Z">
        <w:r w:rsidR="00280791">
          <w:t>.</w:t>
        </w:r>
      </w:ins>
      <w:ins w:id="3437" w:author="Okot" w:date="2019-03-28T21:54:00Z">
        <w:r>
          <w:t xml:space="preserve"> zapotrzebowanie człowieka na białko jako taką jego ilość, która</w:t>
        </w:r>
      </w:ins>
      <w:ins w:id="3438" w:author="Okot" w:date="2019-03-28T21:56:00Z">
        <w:r>
          <w:t xml:space="preserve"> dostarczona z pożywieniem pozwoli organizmowi w stanie równowagi energetycznej zrównoważyć wszystkie </w:t>
        </w:r>
      </w:ins>
      <w:ins w:id="3439" w:author="Okot" w:date="2019-03-28T21:58:00Z">
        <w:r>
          <w:t>jego nieuniknione straty towarzyszące przemianom metabolicznym oraz utrzymaniu organizmu w dobrym stanie zdrowia</w:t>
        </w:r>
      </w:ins>
      <w:ins w:id="3440" w:author="Okot" w:date="2019-03-28T21:59:00Z">
        <w:r w:rsidR="00234EA3">
          <w:t>.</w:t>
        </w:r>
      </w:ins>
      <w:ins w:id="3441" w:author="Okot" w:date="2019-03-28T21:54:00Z">
        <w:r>
          <w:t xml:space="preserve"> </w:t>
        </w:r>
      </w:ins>
    </w:p>
    <w:p w14:paraId="6F16A062" w14:textId="77777777" w:rsidR="00DA74FC" w:rsidRDefault="00DA74FC">
      <w:pPr>
        <w:rPr>
          <w:ins w:id="3442" w:author="Okot" w:date="2019-03-28T17:25:00Z"/>
        </w:rPr>
        <w:pPrChange w:id="3443" w:author="Okot" w:date="2019-03-28T17:00:00Z">
          <w:pPr>
            <w:ind w:firstLine="0"/>
            <w:jc w:val="left"/>
          </w:pPr>
        </w:pPrChange>
      </w:pPr>
      <w:ins w:id="3444" w:author="Okot" w:date="2019-03-28T17:23:00Z">
        <w:r>
          <w:t>Zapotrzebow</w:t>
        </w:r>
      </w:ins>
      <w:ins w:id="3445" w:author="Okot" w:date="2019-03-28T17:24:00Z">
        <w:r>
          <w:t>anie na białko jest zależne między innymi od indywidualnego zapotrzebowania kalorycznego, wieku, wagi</w:t>
        </w:r>
      </w:ins>
      <w:ins w:id="3446" w:author="Okot" w:date="2019-03-28T17:25:00Z">
        <w:r>
          <w:t xml:space="preserve">. Więcej białka potrzebują na przykład </w:t>
        </w:r>
      </w:ins>
      <w:ins w:id="3447" w:author="Okot" w:date="2019-03-28T21:35:00Z">
        <w:r w:rsidR="00BE3C41">
          <w:t>kobiety w</w:t>
        </w:r>
      </w:ins>
      <w:ins w:id="3448" w:author="Okot" w:date="2019-03-28T17:25:00Z">
        <w:r w:rsidR="00BE3C41">
          <w:t xml:space="preserve"> ciąży</w:t>
        </w:r>
      </w:ins>
      <w:ins w:id="3449" w:author="Okot" w:date="2019-03-28T22:00:00Z">
        <w:r w:rsidR="00234EA3">
          <w:t>, karmiące piersią</w:t>
        </w:r>
      </w:ins>
      <w:ins w:id="3450" w:author="Okot" w:date="2019-03-28T17:25:00Z">
        <w:r w:rsidR="00234EA3">
          <w:t>,</w:t>
        </w:r>
        <w:r>
          <w:t xml:space="preserve"> osoby bar</w:t>
        </w:r>
        <w:r w:rsidR="002008B5">
          <w:t>dzo aktywne fizycznie</w:t>
        </w:r>
      </w:ins>
      <w:ins w:id="3451" w:author="Okot" w:date="2019-03-28T22:00:00Z">
        <w:r w:rsidR="00234EA3">
          <w:t xml:space="preserve"> i dzieci</w:t>
        </w:r>
      </w:ins>
      <w:ins w:id="3452" w:author="Okot" w:date="2019-03-28T17:25:00Z">
        <w:r w:rsidR="002008B5">
          <w:t>.</w:t>
        </w:r>
      </w:ins>
    </w:p>
    <w:p w14:paraId="5213B009" w14:textId="77777777" w:rsidR="00DA74FC" w:rsidRDefault="00234EA3">
      <w:pPr>
        <w:rPr>
          <w:ins w:id="3453" w:author="Okot" w:date="2019-03-28T22:05:00Z"/>
        </w:rPr>
        <w:pPrChange w:id="3454" w:author="Okot" w:date="2019-03-28T17:00:00Z">
          <w:pPr>
            <w:ind w:firstLine="0"/>
            <w:jc w:val="left"/>
          </w:pPr>
        </w:pPrChange>
      </w:pPr>
      <w:ins w:id="3455" w:author="Okot" w:date="2019-03-28T22:02:00Z">
        <w:r>
          <w:t>Niedobór białka w diecie</w:t>
        </w:r>
      </w:ins>
      <w:ins w:id="3456" w:author="Okot" w:date="2019-03-28T23:46:00Z">
        <w:r w:rsidR="00614F36">
          <w:t xml:space="preserve"> zdarza się niezwykle rzadko, ale </w:t>
        </w:r>
      </w:ins>
      <w:r w:rsidR="00013986">
        <w:t>gdy</w:t>
      </w:r>
      <w:ins w:id="3457" w:author="Okot" w:date="2019-03-28T23:46:00Z">
        <w:r w:rsidR="00614F36">
          <w:t xml:space="preserve"> zaistnieje</w:t>
        </w:r>
      </w:ins>
      <w:r w:rsidR="00013986">
        <w:t>,</w:t>
      </w:r>
      <w:ins w:id="3458" w:author="Okot" w:date="2019-03-28T22:02:00Z">
        <w:r>
          <w:t xml:space="preserve"> w skrajnych przypadkach prowadzi do poważnych zaburzeń metabolicznych, wyniszczenia organizmu, zaniku mięśni i obrzęków.</w:t>
        </w:r>
      </w:ins>
      <w:ins w:id="3459" w:author="Okot" w:date="2019-03-28T22:05:00Z">
        <w:r>
          <w:t xml:space="preserve"> Z</w:t>
        </w:r>
        <w:r w:rsidR="00614F36">
          <w:t xml:space="preserve"> kolei nadmierne</w:t>
        </w:r>
        <w:r>
          <w:t xml:space="preserve"> </w:t>
        </w:r>
      </w:ins>
      <w:ins w:id="3460" w:author="Okot" w:date="2019-03-28T22:06:00Z">
        <w:r>
          <w:t>spożycie</w:t>
        </w:r>
      </w:ins>
      <w:ins w:id="3461" w:author="Okot" w:date="2019-03-28T23:46:00Z">
        <w:r w:rsidR="00614F36">
          <w:t xml:space="preserve"> białka</w:t>
        </w:r>
      </w:ins>
      <w:ins w:id="3462" w:author="Okot" w:date="2019-03-28T22:05:00Z">
        <w:r>
          <w:t xml:space="preserve"> wzmaga </w:t>
        </w:r>
      </w:ins>
      <w:ins w:id="3463" w:author="Okot" w:date="2019-03-28T22:06:00Z">
        <w:r>
          <w:t xml:space="preserve">jego </w:t>
        </w:r>
      </w:ins>
      <w:ins w:id="3464" w:author="Okot" w:date="2019-03-28T22:05:00Z">
        <w:r>
          <w:t>katabolizm</w:t>
        </w:r>
      </w:ins>
      <w:ins w:id="3465" w:author="Okot" w:date="2019-03-28T22:06:00Z">
        <w:r>
          <w:t xml:space="preserve"> w organizmie, ponieważ ludzie</w:t>
        </w:r>
        <w:r w:rsidR="00614F36">
          <w:t xml:space="preserve"> nie są wyposażenie w mechanizmy</w:t>
        </w:r>
        <w:r>
          <w:t xml:space="preserve"> gromadzenia zapasów białka.</w:t>
        </w:r>
      </w:ins>
      <w:ins w:id="3466" w:author="Okot" w:date="2019-03-28T22:07:00Z">
        <w:r w:rsidR="00BD3500">
          <w:t xml:space="preserve"> </w:t>
        </w:r>
      </w:ins>
      <w:ins w:id="3467" w:author="Okot" w:date="2019-03-28T23:05:00Z">
        <w:r w:rsidR="0098475B">
          <w:t>Nerki</w:t>
        </w:r>
      </w:ins>
      <w:ins w:id="3468" w:author="Okot" w:date="2019-03-28T23:06:00Z">
        <w:r w:rsidR="0098475B">
          <w:t xml:space="preserve">, odpowiadające za </w:t>
        </w:r>
      </w:ins>
      <w:ins w:id="3469" w:author="Okot" w:date="2019-03-28T23:47:00Z">
        <w:r w:rsidR="00614F36">
          <w:t xml:space="preserve">jego </w:t>
        </w:r>
      </w:ins>
      <w:ins w:id="3470" w:author="Okot" w:date="2019-03-28T23:06:00Z">
        <w:r w:rsidR="0098475B">
          <w:t>metaboliz</w:t>
        </w:r>
        <w:r w:rsidR="00614F36">
          <w:t>m</w:t>
        </w:r>
        <w:r w:rsidR="0098475B">
          <w:t>,</w:t>
        </w:r>
      </w:ins>
      <w:ins w:id="3471" w:author="Okot" w:date="2019-03-28T23:05:00Z">
        <w:r w:rsidR="0098475B">
          <w:t xml:space="preserve"> zmuszone do zwiększonego wydalania toksyn azotowych</w:t>
        </w:r>
      </w:ins>
      <w:ins w:id="3472" w:author="Okot" w:date="2019-03-28T23:06:00Z">
        <w:r w:rsidR="0098475B">
          <w:t xml:space="preserve"> powstających w wyniku</w:t>
        </w:r>
      </w:ins>
      <w:ins w:id="3473" w:author="Okot" w:date="2019-03-28T23:07:00Z">
        <w:r w:rsidR="0098475B">
          <w:t xml:space="preserve"> tych procesów metabolicznych,</w:t>
        </w:r>
      </w:ins>
      <w:ins w:id="3474" w:author="Okot" w:date="2019-03-28T23:05:00Z">
        <w:r w:rsidR="0098475B">
          <w:t xml:space="preserve"> </w:t>
        </w:r>
      </w:ins>
      <w:ins w:id="3475" w:author="Okot" w:date="2019-03-28T23:07:00Z">
        <w:r w:rsidR="0098475B">
          <w:t>mogą stać się nadmiernie obciążone, co może doprowadzić m</w:t>
        </w:r>
      </w:ins>
      <w:ins w:id="3476" w:author="Okot" w:date="2019-03-28T23:08:00Z">
        <w:r w:rsidR="0098475B">
          <w:t>iędzy innymi do powstawania kamieni nerkowych.</w:t>
        </w:r>
      </w:ins>
      <w:ins w:id="3477" w:author="Okot" w:date="2019-03-28T23:07:00Z">
        <w:r w:rsidR="0098475B">
          <w:t xml:space="preserve"> </w:t>
        </w:r>
      </w:ins>
      <w:ins w:id="3478" w:author="Okot" w:date="2019-03-28T22:07:00Z">
        <w:r w:rsidR="00BD3500">
          <w:t>Dlatego diety eliminacyjn</w:t>
        </w:r>
        <w:r w:rsidR="0098475B">
          <w:t>e skupiające się na wy</w:t>
        </w:r>
      </w:ins>
      <w:ins w:id="3479" w:author="Okot" w:date="2019-03-28T23:08:00Z">
        <w:r w:rsidR="0098475B">
          <w:t>sokim</w:t>
        </w:r>
      </w:ins>
      <w:ins w:id="3480" w:author="Okot" w:date="2019-03-28T22:07:00Z">
        <w:r w:rsidR="00BD3500">
          <w:t xml:space="preserve"> spożyciu białka (np.: dieta Dukana) są niebezpieczne dla zdrowia.</w:t>
        </w:r>
      </w:ins>
    </w:p>
    <w:p w14:paraId="58551A6A" w14:textId="77777777" w:rsidR="00485C49" w:rsidRDefault="00D16A0D">
      <w:pPr>
        <w:rPr>
          <w:ins w:id="3481" w:author="Okot" w:date="2019-03-28T17:09:00Z"/>
        </w:rPr>
        <w:pPrChange w:id="3482" w:author="Okot" w:date="2019-03-28T17:00:00Z">
          <w:pPr>
            <w:ind w:firstLine="0"/>
            <w:jc w:val="left"/>
          </w:pPr>
        </w:pPrChange>
      </w:pPr>
      <w:ins w:id="3483" w:author="Okot" w:date="2019-03-28T17:04:00Z">
        <w:r>
          <w:t>Białka zbudowane są z 20 </w:t>
        </w:r>
        <w:r w:rsidR="00485C49">
          <w:t>aminokwasów odpowiedzialnych za syntezę białek w ciele człowieka.</w:t>
        </w:r>
      </w:ins>
      <w:ins w:id="3484"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5" w:author="Okot" w:date="2019-03-28T17:06:00Z">
        <w:r w:rsidR="00974D01">
          <w:t>Aminokwasy te dzielą się na</w:t>
        </w:r>
      </w:ins>
      <w:ins w:id="3486" w:author="Okot" w:date="2019-03-28T17:07:00Z">
        <w:r w:rsidR="004D7842">
          <w:t xml:space="preserve"> </w:t>
        </w:r>
      </w:ins>
      <w:ins w:id="3487" w:author="Okot" w:date="2019-03-28T17:06:00Z">
        <w:r w:rsidR="004D7842">
          <w:t>endogenne</w:t>
        </w:r>
        <w:r w:rsidR="00974D01">
          <w:t xml:space="preserve">, czyli </w:t>
        </w:r>
      </w:ins>
      <w:ins w:id="3488" w:author="Okot" w:date="2019-03-28T21:41:00Z">
        <w:r w:rsidR="00C54DBB">
          <w:t>taki</w:t>
        </w:r>
      </w:ins>
      <w:r w:rsidR="00013986">
        <w:t>e</w:t>
      </w:r>
      <w:ins w:id="3489" w:author="Okot" w:date="2019-03-28T21:41:00Z">
        <w:r w:rsidR="00C54DBB">
          <w:t>, które</w:t>
        </w:r>
      </w:ins>
      <w:ins w:id="3490" w:author="Okot" w:date="2019-03-28T17:06:00Z">
        <w:r w:rsidR="00974D01">
          <w:t xml:space="preserve"> organizm może </w:t>
        </w:r>
      </w:ins>
      <w:ins w:id="3491" w:author="Okot" w:date="2019-03-28T17:08:00Z">
        <w:r w:rsidR="00974D01">
          <w:t xml:space="preserve">sam </w:t>
        </w:r>
      </w:ins>
      <w:ins w:id="3492" w:author="Okot" w:date="2019-03-28T17:06:00Z">
        <w:r w:rsidR="00974D01">
          <w:t>syntetyzować z innych produktów</w:t>
        </w:r>
      </w:ins>
      <w:ins w:id="3493" w:author="Okot" w:date="2019-03-28T17:08:00Z">
        <w:r w:rsidR="004D7842">
          <w:t xml:space="preserve"> oraz egzogenne</w:t>
        </w:r>
        <w:r w:rsidR="00974D01">
          <w:t>, które muszą być dostarczane wraz z pożywieniem</w:t>
        </w:r>
      </w:ins>
      <w:ins w:id="3494" w:author="Okot" w:date="2019-03-28T23:15:00Z">
        <w:r w:rsidR="00EB6432">
          <w:t xml:space="preserve"> </w:t>
        </w:r>
      </w:ins>
      <w:ins w:id="3495" w:author="Okot" w:date="2019-03-28T23:16:00Z">
        <w:r w:rsidR="00EB6432">
          <w:t>ze względu</w:t>
        </w:r>
      </w:ins>
      <w:ins w:id="3496" w:author="Okot" w:date="2019-03-28T23:15:00Z">
        <w:r w:rsidR="00EB6432">
          <w:t xml:space="preserve"> na niezdolność układów enzymatycznych do ich syntezy</w:t>
        </w:r>
      </w:ins>
      <w:ins w:id="3497" w:author="Okot" w:date="2019-03-28T17:08:00Z">
        <w:r w:rsidR="00974D01">
          <w:t>.</w:t>
        </w:r>
      </w:ins>
    </w:p>
    <w:p w14:paraId="53E349D8" w14:textId="77777777" w:rsidR="00974D01" w:rsidRDefault="00974D01">
      <w:pPr>
        <w:rPr>
          <w:ins w:id="3498" w:author="Okot" w:date="2019-03-28T23:16:00Z"/>
        </w:rPr>
        <w:pPrChange w:id="3499" w:author="Okot" w:date="2019-03-28T17:00:00Z">
          <w:pPr>
            <w:ind w:firstLine="0"/>
            <w:jc w:val="left"/>
          </w:pPr>
        </w:pPrChange>
      </w:pPr>
      <w:ins w:id="3500" w:author="Okot" w:date="2019-03-28T17:09:00Z">
        <w:r>
          <w:t>W wyjątkowych sytuacjach takich jak stres</w:t>
        </w:r>
      </w:ins>
      <w:ins w:id="3501" w:author="Okot" w:date="2019-03-28T17:10:00Z">
        <w:r>
          <w:t>, dojrzewanie</w:t>
        </w:r>
      </w:ins>
      <w:ins w:id="3502" w:author="Okot" w:date="2019-03-28T17:09:00Z">
        <w:r>
          <w:t xml:space="preserve"> lub choroba organizm potrafi zwiększyć zapotrzebowanie na wybrane</w:t>
        </w:r>
        <w:r w:rsidR="00C54DBB">
          <w:t xml:space="preserve"> a</w:t>
        </w:r>
        <w:r w:rsidR="008E6C8C">
          <w:t>minokwasy endogenne</w:t>
        </w:r>
      </w:ins>
      <w:ins w:id="3503" w:author="Okot" w:date="2019-03-28T17:11:00Z">
        <w:r w:rsidR="00C54DBB">
          <w:t>.</w:t>
        </w:r>
        <w:r>
          <w:t xml:space="preserve"> </w:t>
        </w:r>
      </w:ins>
      <w:ins w:id="3504" w:author="Okot" w:date="2019-03-28T21:40:00Z">
        <w:r w:rsidR="00C54DBB">
          <w:t xml:space="preserve">Należy </w:t>
        </w:r>
      </w:ins>
      <w:ins w:id="3505" w:author="Okot" w:date="2019-03-28T17:11:00Z">
        <w:r>
          <w:t>wtedy zadbać, żeby były one zawarte w odpowiedniej</w:t>
        </w:r>
      </w:ins>
      <w:ins w:id="3506" w:author="Okot" w:date="2019-03-28T23:16:00Z">
        <w:r w:rsidR="00EB6432">
          <w:t>, zwiększonej</w:t>
        </w:r>
      </w:ins>
      <w:ins w:id="3507" w:author="Okot" w:date="2019-03-28T17:11:00Z">
        <w:r>
          <w:t xml:space="preserve"> ilości w spożywanych pokarmach.</w:t>
        </w:r>
      </w:ins>
      <w:ins w:id="3508" w:author="Okot" w:date="2019-03-28T17:12:00Z">
        <w:r>
          <w:t xml:space="preserve"> </w:t>
        </w:r>
      </w:ins>
      <w:ins w:id="3509" w:author="Okot" w:date="2019-03-28T17:09:00Z">
        <w:r>
          <w:t xml:space="preserve"> </w:t>
        </w:r>
      </w:ins>
    </w:p>
    <w:p w14:paraId="5194CE8A" w14:textId="77777777" w:rsidR="008E6C8C" w:rsidRDefault="008E6C8C">
      <w:pPr>
        <w:ind w:firstLine="0"/>
        <w:rPr>
          <w:ins w:id="3510" w:author="Okot" w:date="2019-03-28T22:58:00Z"/>
        </w:rPr>
        <w:pPrChange w:id="3511" w:author="Okot" w:date="2019-03-28T22:58:00Z">
          <w:pPr>
            <w:ind w:firstLine="0"/>
            <w:jc w:val="left"/>
          </w:pPr>
        </w:pPrChange>
      </w:pPr>
    </w:p>
    <w:p w14:paraId="54C473A0" w14:textId="77777777" w:rsidR="008E6C8C" w:rsidRDefault="008E6C8C">
      <w:pPr>
        <w:ind w:firstLine="0"/>
        <w:rPr>
          <w:ins w:id="3512" w:author="Okot" w:date="2019-03-28T23:00:00Z"/>
        </w:rPr>
        <w:pPrChange w:id="3513" w:author="Okot" w:date="2019-03-28T22:58:00Z">
          <w:pPr>
            <w:ind w:firstLine="0"/>
            <w:jc w:val="left"/>
          </w:pPr>
        </w:pPrChange>
      </w:pPr>
      <w:ins w:id="3514" w:author="Okot" w:date="2019-03-28T22:58:00Z">
        <w:r>
          <w:lastRenderedPageBreak/>
          <w:t>Tabela 2.6.</w:t>
        </w:r>
      </w:ins>
    </w:p>
    <w:p w14:paraId="0F94A5C2" w14:textId="2AE47C2A" w:rsidR="008E6C8C" w:rsidRDefault="008E6C8C">
      <w:pPr>
        <w:ind w:firstLine="0"/>
        <w:rPr>
          <w:ins w:id="3515" w:author="Okot" w:date="2019-03-28T23:01:00Z"/>
        </w:rPr>
        <w:pPrChange w:id="3516" w:author="Okot" w:date="2019-03-28T22:58:00Z">
          <w:pPr>
            <w:ind w:firstLine="0"/>
            <w:jc w:val="left"/>
          </w:pPr>
        </w:pPrChange>
      </w:pPr>
      <w:ins w:id="3517" w:author="Okot" w:date="2019-03-28T23:00:00Z">
        <w:r>
          <w:t>Podział aminokwasów ze względu na zdolność organizmu do ich syntezy [</w:t>
        </w:r>
      </w:ins>
      <w:del w:id="3518" w:author="Okot" w:date="2020-01-13T14:37:00Z">
        <w:r w:rsidR="00100248" w:rsidDel="00401F9D">
          <w:delText>2</w:delText>
        </w:r>
      </w:del>
      <w:ins w:id="3519" w:author="Okot" w:date="2020-01-13T14:37:00Z">
        <w:r w:rsidR="00FF7D92">
          <w:t>44</w:t>
        </w:r>
      </w:ins>
      <w:del w:id="3520" w:author="Okot" w:date="2020-03-24T09:04:00Z">
        <w:r w:rsidR="00B26BEF" w:rsidDel="00992E23">
          <w:delText>6</w:delText>
        </w:r>
      </w:del>
      <w:del w:id="3521" w:author="Okot" w:date="2020-01-13T11:25:00Z">
        <w:r w:rsidR="00100248" w:rsidDel="00F94BCE">
          <w:delText>6</w:delText>
        </w:r>
      </w:del>
      <w:ins w:id="3522" w:author="Okot" w:date="2019-03-28T23:00:00Z">
        <w:r>
          <w:t>]</w:t>
        </w:r>
      </w:ins>
      <w:ins w:id="352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4" w:author="Okot" w:date="2019-03-28T23:01:00Z"/>
        </w:trPr>
        <w:tc>
          <w:tcPr>
            <w:tcW w:w="3020" w:type="dxa"/>
          </w:tcPr>
          <w:p w14:paraId="54A7B4C7" w14:textId="77777777" w:rsidR="008E6C8C" w:rsidRPr="008E6C8C" w:rsidRDefault="008E6C8C">
            <w:pPr>
              <w:ind w:firstLine="0"/>
              <w:jc w:val="center"/>
              <w:rPr>
                <w:ins w:id="3525" w:author="Okot" w:date="2019-03-28T23:01:00Z"/>
                <w:b/>
                <w:rPrChange w:id="3526" w:author="Okot" w:date="2019-03-28T23:01:00Z">
                  <w:rPr>
                    <w:ins w:id="3527" w:author="Okot" w:date="2019-03-28T23:01:00Z"/>
                  </w:rPr>
                </w:rPrChange>
              </w:rPr>
              <w:pPrChange w:id="3528" w:author="Okot" w:date="2019-03-28T23:01:00Z">
                <w:pPr>
                  <w:ind w:firstLine="0"/>
                </w:pPr>
              </w:pPrChange>
            </w:pPr>
            <w:ins w:id="3529" w:author="Okot" w:date="2019-03-28T23:01:00Z">
              <w:r w:rsidRPr="008E6C8C">
                <w:rPr>
                  <w:b/>
                  <w:rPrChange w:id="3530" w:author="Okot" w:date="2019-03-28T23:01:00Z">
                    <w:rPr/>
                  </w:rPrChange>
                </w:rPr>
                <w:t>Egzogenne</w:t>
              </w:r>
            </w:ins>
          </w:p>
        </w:tc>
        <w:tc>
          <w:tcPr>
            <w:tcW w:w="3020" w:type="dxa"/>
          </w:tcPr>
          <w:p w14:paraId="40CF2410" w14:textId="77777777" w:rsidR="008E6C8C" w:rsidRPr="008E6C8C" w:rsidRDefault="008E6C8C">
            <w:pPr>
              <w:ind w:firstLine="0"/>
              <w:jc w:val="center"/>
              <w:rPr>
                <w:ins w:id="3531" w:author="Okot" w:date="2019-03-28T23:01:00Z"/>
                <w:b/>
                <w:rPrChange w:id="3532" w:author="Okot" w:date="2019-03-28T23:01:00Z">
                  <w:rPr>
                    <w:ins w:id="3533" w:author="Okot" w:date="2019-03-28T23:01:00Z"/>
                  </w:rPr>
                </w:rPrChange>
              </w:rPr>
              <w:pPrChange w:id="3534" w:author="Okot" w:date="2019-03-28T23:01:00Z">
                <w:pPr>
                  <w:ind w:firstLine="0"/>
                </w:pPr>
              </w:pPrChange>
            </w:pPr>
            <w:ins w:id="3535" w:author="Okot" w:date="2019-03-28T23:01:00Z">
              <w:r w:rsidRPr="008E6C8C">
                <w:rPr>
                  <w:b/>
                  <w:rPrChange w:id="3536" w:author="Okot" w:date="2019-03-28T23:01:00Z">
                    <w:rPr/>
                  </w:rPrChange>
                </w:rPr>
                <w:t>Względnie egzogenne</w:t>
              </w:r>
            </w:ins>
          </w:p>
        </w:tc>
        <w:tc>
          <w:tcPr>
            <w:tcW w:w="3021" w:type="dxa"/>
          </w:tcPr>
          <w:p w14:paraId="65A7579F" w14:textId="77777777" w:rsidR="008E6C8C" w:rsidRPr="008E6C8C" w:rsidRDefault="008E6C8C">
            <w:pPr>
              <w:ind w:firstLine="0"/>
              <w:jc w:val="center"/>
              <w:rPr>
                <w:ins w:id="3537" w:author="Okot" w:date="2019-03-28T23:01:00Z"/>
                <w:b/>
                <w:rPrChange w:id="3538" w:author="Okot" w:date="2019-03-28T23:01:00Z">
                  <w:rPr>
                    <w:ins w:id="3539" w:author="Okot" w:date="2019-03-28T23:01:00Z"/>
                  </w:rPr>
                </w:rPrChange>
              </w:rPr>
              <w:pPrChange w:id="3540" w:author="Okot" w:date="2019-03-28T23:01:00Z">
                <w:pPr>
                  <w:ind w:firstLine="0"/>
                </w:pPr>
              </w:pPrChange>
            </w:pPr>
            <w:ins w:id="3541" w:author="Okot" w:date="2019-03-28T23:01:00Z">
              <w:r w:rsidRPr="008E6C8C">
                <w:rPr>
                  <w:b/>
                  <w:rPrChange w:id="3542" w:author="Okot" w:date="2019-03-28T23:01:00Z">
                    <w:rPr/>
                  </w:rPrChange>
                </w:rPr>
                <w:t>Endogenne</w:t>
              </w:r>
            </w:ins>
          </w:p>
        </w:tc>
      </w:tr>
      <w:tr w:rsidR="008E6C8C" w14:paraId="1A60E4A8" w14:textId="77777777" w:rsidTr="008E6C8C">
        <w:trPr>
          <w:ins w:id="3543" w:author="Okot" w:date="2019-03-28T23:01:00Z"/>
        </w:trPr>
        <w:tc>
          <w:tcPr>
            <w:tcW w:w="3020" w:type="dxa"/>
          </w:tcPr>
          <w:p w14:paraId="30247234" w14:textId="77777777" w:rsidR="008E6C8C" w:rsidRDefault="0098475B">
            <w:pPr>
              <w:ind w:firstLine="0"/>
              <w:jc w:val="center"/>
              <w:rPr>
                <w:ins w:id="3544" w:author="Okot" w:date="2019-03-28T23:01:00Z"/>
              </w:rPr>
              <w:pPrChange w:id="3545" w:author="Okot" w:date="2019-03-28T23:01:00Z">
                <w:pPr>
                  <w:ind w:firstLine="0"/>
                </w:pPr>
              </w:pPrChange>
            </w:pPr>
            <w:ins w:id="3546" w:author="Okot" w:date="2019-03-28T23:12:00Z">
              <w:r>
                <w:t>Fenyloalanina</w:t>
              </w:r>
            </w:ins>
          </w:p>
        </w:tc>
        <w:tc>
          <w:tcPr>
            <w:tcW w:w="3020" w:type="dxa"/>
          </w:tcPr>
          <w:p w14:paraId="013DF09D" w14:textId="77777777" w:rsidR="008E6C8C" w:rsidRDefault="00E75A1D">
            <w:pPr>
              <w:ind w:firstLine="0"/>
              <w:jc w:val="center"/>
              <w:rPr>
                <w:ins w:id="3547" w:author="Okot" w:date="2019-03-28T23:01:00Z"/>
              </w:rPr>
              <w:pPrChange w:id="3548" w:author="Okot" w:date="2019-03-28T23:01:00Z">
                <w:pPr>
                  <w:ind w:firstLine="0"/>
                </w:pPr>
              </w:pPrChange>
            </w:pPr>
            <w:ins w:id="3549" w:author="Okot" w:date="2019-03-28T23:03:00Z">
              <w:r>
                <w:t>Arginina</w:t>
              </w:r>
            </w:ins>
          </w:p>
        </w:tc>
        <w:tc>
          <w:tcPr>
            <w:tcW w:w="3021" w:type="dxa"/>
          </w:tcPr>
          <w:p w14:paraId="40446198" w14:textId="77777777" w:rsidR="008E6C8C" w:rsidRDefault="00E75A1D">
            <w:pPr>
              <w:ind w:firstLine="0"/>
              <w:jc w:val="center"/>
              <w:rPr>
                <w:ins w:id="3550" w:author="Okot" w:date="2019-03-28T23:01:00Z"/>
              </w:rPr>
              <w:pPrChange w:id="3551" w:author="Okot" w:date="2019-03-28T23:01:00Z">
                <w:pPr>
                  <w:ind w:firstLine="0"/>
                </w:pPr>
              </w:pPrChange>
            </w:pPr>
            <w:ins w:id="3552" w:author="Okot" w:date="2019-03-28T23:03:00Z">
              <w:r>
                <w:t>Alanina</w:t>
              </w:r>
            </w:ins>
          </w:p>
        </w:tc>
      </w:tr>
      <w:tr w:rsidR="008E6C8C" w14:paraId="14079984" w14:textId="77777777" w:rsidTr="008E6C8C">
        <w:trPr>
          <w:ins w:id="3553" w:author="Okot" w:date="2019-03-28T23:01:00Z"/>
        </w:trPr>
        <w:tc>
          <w:tcPr>
            <w:tcW w:w="3020" w:type="dxa"/>
          </w:tcPr>
          <w:p w14:paraId="1230B735" w14:textId="77777777" w:rsidR="008E6C8C" w:rsidRDefault="0098475B">
            <w:pPr>
              <w:ind w:firstLine="0"/>
              <w:jc w:val="center"/>
              <w:rPr>
                <w:ins w:id="3554" w:author="Okot" w:date="2019-03-28T23:01:00Z"/>
              </w:rPr>
              <w:pPrChange w:id="3555" w:author="Okot" w:date="2019-03-28T23:01:00Z">
                <w:pPr>
                  <w:ind w:firstLine="0"/>
                </w:pPr>
              </w:pPrChange>
            </w:pPr>
            <w:ins w:id="3556" w:author="Okot" w:date="2019-03-28T23:12:00Z">
              <w:r>
                <w:t>Histydyna</w:t>
              </w:r>
            </w:ins>
            <w:ins w:id="355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60" w:author="Okot" w:date="2019-03-28T23:01:00Z"/>
              </w:rPr>
              <w:pPrChange w:id="3561" w:author="Okot" w:date="2019-03-28T23:01:00Z">
                <w:pPr>
                  <w:ind w:firstLine="0"/>
                </w:pPr>
              </w:pPrChange>
            </w:pPr>
            <w:ins w:id="3562" w:author="Okot" w:date="2019-03-28T23:03:00Z">
              <w:r>
                <w:t>Cysteina</w:t>
              </w:r>
            </w:ins>
          </w:p>
        </w:tc>
        <w:tc>
          <w:tcPr>
            <w:tcW w:w="3021" w:type="dxa"/>
          </w:tcPr>
          <w:p w14:paraId="4C3B2502" w14:textId="77777777" w:rsidR="008E6C8C" w:rsidRDefault="00E75A1D">
            <w:pPr>
              <w:ind w:firstLine="0"/>
              <w:jc w:val="center"/>
              <w:rPr>
                <w:ins w:id="3563" w:author="Okot" w:date="2019-03-28T23:01:00Z"/>
              </w:rPr>
              <w:pPrChange w:id="3564" w:author="Okot" w:date="2019-03-28T23:01:00Z">
                <w:pPr>
                  <w:ind w:firstLine="0"/>
                </w:pPr>
              </w:pPrChange>
            </w:pPr>
            <w:ins w:id="3565" w:author="Okot" w:date="2019-03-28T23:03:00Z">
              <w:r>
                <w:t>Asparagina</w:t>
              </w:r>
            </w:ins>
          </w:p>
        </w:tc>
      </w:tr>
      <w:tr w:rsidR="008E6C8C" w14:paraId="077859AD" w14:textId="77777777" w:rsidTr="008E6C8C">
        <w:trPr>
          <w:ins w:id="3566" w:author="Okot" w:date="2019-03-28T23:01:00Z"/>
        </w:trPr>
        <w:tc>
          <w:tcPr>
            <w:tcW w:w="3020" w:type="dxa"/>
          </w:tcPr>
          <w:p w14:paraId="029923FD" w14:textId="77777777" w:rsidR="008E6C8C" w:rsidRDefault="0098475B">
            <w:pPr>
              <w:ind w:firstLine="0"/>
              <w:jc w:val="center"/>
              <w:rPr>
                <w:ins w:id="3567" w:author="Okot" w:date="2019-03-28T23:01:00Z"/>
              </w:rPr>
              <w:pPrChange w:id="3568" w:author="Okot" w:date="2019-03-28T23:01:00Z">
                <w:pPr>
                  <w:ind w:firstLine="0"/>
                </w:pPr>
              </w:pPrChange>
            </w:pPr>
            <w:ins w:id="3569" w:author="Okot" w:date="2019-03-28T23:12:00Z">
              <w:r>
                <w:t>Izoleucyna</w:t>
              </w:r>
            </w:ins>
          </w:p>
        </w:tc>
        <w:tc>
          <w:tcPr>
            <w:tcW w:w="3020" w:type="dxa"/>
          </w:tcPr>
          <w:p w14:paraId="48065BE1" w14:textId="77777777" w:rsidR="008E6C8C" w:rsidRDefault="00E75A1D">
            <w:pPr>
              <w:ind w:firstLine="0"/>
              <w:jc w:val="center"/>
              <w:rPr>
                <w:ins w:id="3570" w:author="Okot" w:date="2019-03-28T23:01:00Z"/>
              </w:rPr>
              <w:pPrChange w:id="3571" w:author="Okot" w:date="2019-03-28T23:01:00Z">
                <w:pPr>
                  <w:ind w:firstLine="0"/>
                </w:pPr>
              </w:pPrChange>
            </w:pPr>
            <w:ins w:id="3572" w:author="Okot" w:date="2019-03-28T23:03:00Z">
              <w:r>
                <w:t>Glicyna</w:t>
              </w:r>
            </w:ins>
          </w:p>
        </w:tc>
        <w:tc>
          <w:tcPr>
            <w:tcW w:w="3021" w:type="dxa"/>
          </w:tcPr>
          <w:p w14:paraId="36FF9EB5" w14:textId="77777777" w:rsidR="008E6C8C" w:rsidRDefault="00E75A1D">
            <w:pPr>
              <w:ind w:firstLine="0"/>
              <w:jc w:val="center"/>
              <w:rPr>
                <w:ins w:id="3573" w:author="Okot" w:date="2019-03-28T23:01:00Z"/>
              </w:rPr>
              <w:pPrChange w:id="3574" w:author="Okot" w:date="2019-03-28T23:01:00Z">
                <w:pPr>
                  <w:ind w:firstLine="0"/>
                </w:pPr>
              </w:pPrChange>
            </w:pPr>
            <w:ins w:id="3575" w:author="Okot" w:date="2019-03-28T23:03:00Z">
              <w:r>
                <w:t>Kwas asparaginowy</w:t>
              </w:r>
            </w:ins>
          </w:p>
        </w:tc>
      </w:tr>
      <w:tr w:rsidR="008E6C8C" w14:paraId="1B6E0BA5" w14:textId="77777777" w:rsidTr="008E6C8C">
        <w:trPr>
          <w:ins w:id="3576" w:author="Okot" w:date="2019-03-28T23:01:00Z"/>
        </w:trPr>
        <w:tc>
          <w:tcPr>
            <w:tcW w:w="3020" w:type="dxa"/>
          </w:tcPr>
          <w:p w14:paraId="2F15061C" w14:textId="77777777" w:rsidR="008E6C8C" w:rsidRDefault="0098475B">
            <w:pPr>
              <w:ind w:firstLine="0"/>
              <w:jc w:val="center"/>
              <w:rPr>
                <w:ins w:id="3577" w:author="Okot" w:date="2019-03-28T23:01:00Z"/>
              </w:rPr>
              <w:pPrChange w:id="3578" w:author="Okot" w:date="2019-03-28T23:01:00Z">
                <w:pPr>
                  <w:ind w:firstLine="0"/>
                </w:pPr>
              </w:pPrChange>
            </w:pPr>
            <w:ins w:id="3579" w:author="Okot" w:date="2019-03-28T23:12:00Z">
              <w:r>
                <w:t>Leucyna</w:t>
              </w:r>
            </w:ins>
          </w:p>
        </w:tc>
        <w:tc>
          <w:tcPr>
            <w:tcW w:w="3020" w:type="dxa"/>
          </w:tcPr>
          <w:p w14:paraId="549825DB" w14:textId="77777777" w:rsidR="008E6C8C" w:rsidRDefault="00E75A1D">
            <w:pPr>
              <w:ind w:firstLine="0"/>
              <w:jc w:val="center"/>
              <w:rPr>
                <w:ins w:id="3580" w:author="Okot" w:date="2019-03-28T23:01:00Z"/>
              </w:rPr>
              <w:pPrChange w:id="3581" w:author="Okot" w:date="2019-03-28T23:01:00Z">
                <w:pPr>
                  <w:ind w:firstLine="0"/>
                </w:pPr>
              </w:pPrChange>
            </w:pPr>
            <w:ins w:id="3582" w:author="Okot" w:date="2019-03-28T23:03:00Z">
              <w:r>
                <w:t>Glutamina</w:t>
              </w:r>
            </w:ins>
          </w:p>
        </w:tc>
        <w:tc>
          <w:tcPr>
            <w:tcW w:w="3021" w:type="dxa"/>
          </w:tcPr>
          <w:p w14:paraId="6BF1198C" w14:textId="77777777" w:rsidR="008E6C8C" w:rsidRDefault="00E75A1D">
            <w:pPr>
              <w:ind w:firstLine="0"/>
              <w:jc w:val="center"/>
              <w:rPr>
                <w:ins w:id="3583" w:author="Okot" w:date="2019-03-28T23:01:00Z"/>
              </w:rPr>
              <w:pPrChange w:id="3584" w:author="Okot" w:date="2019-03-28T23:01:00Z">
                <w:pPr>
                  <w:ind w:firstLine="0"/>
                </w:pPr>
              </w:pPrChange>
            </w:pPr>
            <w:ins w:id="3585" w:author="Okot" w:date="2019-03-28T23:03:00Z">
              <w:r>
                <w:t>Kwas gluta</w:t>
              </w:r>
            </w:ins>
            <w:ins w:id="3586" w:author="Okot" w:date="2019-03-28T23:04:00Z">
              <w:r>
                <w:t>minowy</w:t>
              </w:r>
            </w:ins>
          </w:p>
        </w:tc>
      </w:tr>
      <w:tr w:rsidR="0098475B" w14:paraId="509438FE" w14:textId="77777777" w:rsidTr="008E6C8C">
        <w:trPr>
          <w:ins w:id="3587" w:author="Okot" w:date="2019-03-28T23:01:00Z"/>
        </w:trPr>
        <w:tc>
          <w:tcPr>
            <w:tcW w:w="3020" w:type="dxa"/>
          </w:tcPr>
          <w:p w14:paraId="67C16F1D" w14:textId="77777777" w:rsidR="0098475B" w:rsidRDefault="0098475B">
            <w:pPr>
              <w:ind w:firstLine="0"/>
              <w:jc w:val="center"/>
              <w:rPr>
                <w:ins w:id="3588" w:author="Okot" w:date="2019-03-28T23:01:00Z"/>
              </w:rPr>
              <w:pPrChange w:id="3589" w:author="Okot" w:date="2019-03-28T23:01:00Z">
                <w:pPr>
                  <w:ind w:firstLine="0"/>
                </w:pPr>
              </w:pPrChange>
            </w:pPr>
            <w:ins w:id="3590" w:author="Okot" w:date="2019-03-28T23:12:00Z">
              <w:r>
                <w:t>Lizyna</w:t>
              </w:r>
            </w:ins>
          </w:p>
        </w:tc>
        <w:tc>
          <w:tcPr>
            <w:tcW w:w="3020" w:type="dxa"/>
          </w:tcPr>
          <w:p w14:paraId="02D091E4" w14:textId="77777777" w:rsidR="0098475B" w:rsidRDefault="0098475B">
            <w:pPr>
              <w:ind w:firstLine="0"/>
              <w:jc w:val="center"/>
              <w:rPr>
                <w:ins w:id="3591" w:author="Okot" w:date="2019-03-28T23:01:00Z"/>
              </w:rPr>
              <w:pPrChange w:id="3592" w:author="Okot" w:date="2019-03-28T23:01:00Z">
                <w:pPr>
                  <w:ind w:firstLine="0"/>
                </w:pPr>
              </w:pPrChange>
            </w:pPr>
            <w:ins w:id="3593" w:author="Okot" w:date="2019-03-28T23:03:00Z">
              <w:r>
                <w:t>Prolina</w:t>
              </w:r>
            </w:ins>
          </w:p>
        </w:tc>
        <w:tc>
          <w:tcPr>
            <w:tcW w:w="3021" w:type="dxa"/>
          </w:tcPr>
          <w:p w14:paraId="16798FF4" w14:textId="77777777" w:rsidR="0098475B" w:rsidRDefault="0098475B">
            <w:pPr>
              <w:ind w:firstLine="0"/>
              <w:jc w:val="center"/>
              <w:rPr>
                <w:ins w:id="3594" w:author="Okot" w:date="2019-03-28T23:01:00Z"/>
              </w:rPr>
              <w:pPrChange w:id="3595" w:author="Okot" w:date="2019-03-28T23:01:00Z">
                <w:pPr>
                  <w:ind w:firstLine="0"/>
                </w:pPr>
              </w:pPrChange>
            </w:pPr>
            <w:ins w:id="3596" w:author="Okot" w:date="2019-03-28T23:04:00Z">
              <w:r>
                <w:t>Seryna</w:t>
              </w:r>
            </w:ins>
          </w:p>
        </w:tc>
      </w:tr>
      <w:tr w:rsidR="0098475B" w14:paraId="687B96A9" w14:textId="77777777" w:rsidTr="00E75A1D">
        <w:trPr>
          <w:ins w:id="3597" w:author="Okot" w:date="2019-03-28T23:02:00Z"/>
        </w:trPr>
        <w:tc>
          <w:tcPr>
            <w:tcW w:w="3020" w:type="dxa"/>
          </w:tcPr>
          <w:p w14:paraId="615B3F57" w14:textId="77777777" w:rsidR="0098475B" w:rsidRDefault="0098475B" w:rsidP="0098475B">
            <w:pPr>
              <w:ind w:firstLine="0"/>
              <w:jc w:val="center"/>
              <w:rPr>
                <w:ins w:id="3598" w:author="Okot" w:date="2019-03-28T23:02:00Z"/>
              </w:rPr>
            </w:pPr>
            <w:ins w:id="3599" w:author="Okot" w:date="2019-03-28T23:12:00Z">
              <w:r>
                <w:t>Metionina</w:t>
              </w:r>
            </w:ins>
          </w:p>
        </w:tc>
        <w:tc>
          <w:tcPr>
            <w:tcW w:w="3020" w:type="dxa"/>
          </w:tcPr>
          <w:p w14:paraId="0499C8FF" w14:textId="77777777" w:rsidR="0098475B" w:rsidRDefault="0098475B" w:rsidP="0098475B">
            <w:pPr>
              <w:ind w:firstLine="0"/>
              <w:jc w:val="center"/>
              <w:rPr>
                <w:ins w:id="3600" w:author="Okot" w:date="2019-03-28T23:02:00Z"/>
              </w:rPr>
            </w:pPr>
            <w:ins w:id="3601" w:author="Okot" w:date="2019-03-28T23:03:00Z">
              <w:r>
                <w:t>Tyrozyna</w:t>
              </w:r>
            </w:ins>
          </w:p>
        </w:tc>
        <w:tc>
          <w:tcPr>
            <w:tcW w:w="3021" w:type="dxa"/>
          </w:tcPr>
          <w:p w14:paraId="1AC090B1" w14:textId="77777777" w:rsidR="0098475B" w:rsidRDefault="0098475B" w:rsidP="0098475B">
            <w:pPr>
              <w:ind w:firstLine="0"/>
              <w:jc w:val="center"/>
              <w:rPr>
                <w:ins w:id="3602" w:author="Okot" w:date="2019-03-28T23:02:00Z"/>
              </w:rPr>
            </w:pPr>
          </w:p>
        </w:tc>
      </w:tr>
      <w:tr w:rsidR="00E75A1D" w14:paraId="5A0F8EA1" w14:textId="77777777" w:rsidTr="00E75A1D">
        <w:trPr>
          <w:ins w:id="3603" w:author="Okot" w:date="2019-03-28T23:02:00Z"/>
        </w:trPr>
        <w:tc>
          <w:tcPr>
            <w:tcW w:w="3020" w:type="dxa"/>
          </w:tcPr>
          <w:p w14:paraId="684FD2B8" w14:textId="77777777" w:rsidR="00E75A1D" w:rsidRDefault="00E75A1D" w:rsidP="00D1584A">
            <w:pPr>
              <w:ind w:firstLine="0"/>
              <w:jc w:val="center"/>
              <w:rPr>
                <w:ins w:id="3604" w:author="Okot" w:date="2019-03-28T23:02:00Z"/>
              </w:rPr>
            </w:pPr>
            <w:ins w:id="3605" w:author="Okot" w:date="2019-03-28T23:02:00Z">
              <w:r>
                <w:t>Treonina</w:t>
              </w:r>
            </w:ins>
          </w:p>
        </w:tc>
        <w:tc>
          <w:tcPr>
            <w:tcW w:w="3020" w:type="dxa"/>
          </w:tcPr>
          <w:p w14:paraId="5953CA50" w14:textId="77777777" w:rsidR="00E75A1D" w:rsidRDefault="00E75A1D" w:rsidP="00D1584A">
            <w:pPr>
              <w:ind w:firstLine="0"/>
              <w:jc w:val="center"/>
              <w:rPr>
                <w:ins w:id="3606" w:author="Okot" w:date="2019-03-28T23:02:00Z"/>
              </w:rPr>
            </w:pPr>
          </w:p>
        </w:tc>
        <w:tc>
          <w:tcPr>
            <w:tcW w:w="3021" w:type="dxa"/>
          </w:tcPr>
          <w:p w14:paraId="7E85475C" w14:textId="77777777" w:rsidR="00E75A1D" w:rsidRDefault="00E75A1D" w:rsidP="00D1584A">
            <w:pPr>
              <w:ind w:firstLine="0"/>
              <w:jc w:val="center"/>
              <w:rPr>
                <w:ins w:id="3607" w:author="Okot" w:date="2019-03-28T23:02:00Z"/>
              </w:rPr>
            </w:pPr>
          </w:p>
        </w:tc>
      </w:tr>
      <w:tr w:rsidR="00E75A1D" w14:paraId="40E20802" w14:textId="77777777" w:rsidTr="00E75A1D">
        <w:trPr>
          <w:ins w:id="3608" w:author="Okot" w:date="2019-03-28T23:02:00Z"/>
        </w:trPr>
        <w:tc>
          <w:tcPr>
            <w:tcW w:w="3020" w:type="dxa"/>
          </w:tcPr>
          <w:p w14:paraId="21DF9A38" w14:textId="77777777" w:rsidR="00E75A1D" w:rsidRDefault="00E75A1D" w:rsidP="00D1584A">
            <w:pPr>
              <w:ind w:firstLine="0"/>
              <w:jc w:val="center"/>
              <w:rPr>
                <w:ins w:id="3609" w:author="Okot" w:date="2019-03-28T23:02:00Z"/>
              </w:rPr>
            </w:pPr>
            <w:ins w:id="3610" w:author="Okot" w:date="2019-03-28T23:02:00Z">
              <w:r>
                <w:t>Tryptofan</w:t>
              </w:r>
            </w:ins>
          </w:p>
        </w:tc>
        <w:tc>
          <w:tcPr>
            <w:tcW w:w="3020" w:type="dxa"/>
          </w:tcPr>
          <w:p w14:paraId="1A2C271E" w14:textId="77777777" w:rsidR="00E75A1D" w:rsidRDefault="00E75A1D" w:rsidP="00D1584A">
            <w:pPr>
              <w:ind w:firstLine="0"/>
              <w:jc w:val="center"/>
              <w:rPr>
                <w:ins w:id="3611" w:author="Okot" w:date="2019-03-28T23:02:00Z"/>
              </w:rPr>
            </w:pPr>
          </w:p>
        </w:tc>
        <w:tc>
          <w:tcPr>
            <w:tcW w:w="3021" w:type="dxa"/>
          </w:tcPr>
          <w:p w14:paraId="2AE57C65" w14:textId="77777777" w:rsidR="00E75A1D" w:rsidRDefault="00E75A1D" w:rsidP="00D1584A">
            <w:pPr>
              <w:ind w:firstLine="0"/>
              <w:jc w:val="center"/>
              <w:rPr>
                <w:ins w:id="3612" w:author="Okot" w:date="2019-03-28T23:02:00Z"/>
              </w:rPr>
            </w:pPr>
          </w:p>
        </w:tc>
      </w:tr>
      <w:tr w:rsidR="00E75A1D" w14:paraId="70E61A25" w14:textId="77777777" w:rsidTr="00D1584A">
        <w:trPr>
          <w:ins w:id="3613" w:author="Okot" w:date="2019-03-28T23:02:00Z"/>
        </w:trPr>
        <w:tc>
          <w:tcPr>
            <w:tcW w:w="3020" w:type="dxa"/>
          </w:tcPr>
          <w:p w14:paraId="3A59FBFC" w14:textId="77777777" w:rsidR="00E75A1D" w:rsidRDefault="00E75A1D" w:rsidP="00D1584A">
            <w:pPr>
              <w:ind w:firstLine="0"/>
              <w:jc w:val="center"/>
              <w:rPr>
                <w:ins w:id="3614" w:author="Okot" w:date="2019-03-28T23:02:00Z"/>
              </w:rPr>
            </w:pPr>
            <w:ins w:id="3615" w:author="Okot" w:date="2019-03-28T23:02:00Z">
              <w:r>
                <w:t>Walina</w:t>
              </w:r>
            </w:ins>
          </w:p>
        </w:tc>
        <w:tc>
          <w:tcPr>
            <w:tcW w:w="3020" w:type="dxa"/>
          </w:tcPr>
          <w:p w14:paraId="2924C26C" w14:textId="77777777" w:rsidR="00E75A1D" w:rsidRDefault="00E75A1D" w:rsidP="00D1584A">
            <w:pPr>
              <w:ind w:firstLine="0"/>
              <w:jc w:val="center"/>
              <w:rPr>
                <w:ins w:id="3616" w:author="Okot" w:date="2019-03-28T23:02:00Z"/>
              </w:rPr>
            </w:pPr>
          </w:p>
        </w:tc>
        <w:tc>
          <w:tcPr>
            <w:tcW w:w="3021" w:type="dxa"/>
          </w:tcPr>
          <w:p w14:paraId="024374D7" w14:textId="77777777" w:rsidR="00E75A1D" w:rsidRDefault="00E75A1D" w:rsidP="00D1584A">
            <w:pPr>
              <w:ind w:firstLine="0"/>
              <w:jc w:val="center"/>
              <w:rPr>
                <w:ins w:id="3617" w:author="Okot" w:date="2019-03-28T23:02:00Z"/>
              </w:rPr>
            </w:pPr>
          </w:p>
        </w:tc>
      </w:tr>
    </w:tbl>
    <w:p w14:paraId="4685E691" w14:textId="77777777" w:rsidR="008E6C8C" w:rsidRDefault="008E6C8C">
      <w:pPr>
        <w:ind w:firstLine="0"/>
        <w:rPr>
          <w:ins w:id="3618" w:author="Okot" w:date="2019-03-28T17:17:00Z"/>
        </w:rPr>
        <w:pPrChange w:id="3619" w:author="Okot" w:date="2019-03-28T22:58:00Z">
          <w:pPr>
            <w:ind w:firstLine="0"/>
            <w:jc w:val="left"/>
          </w:pPr>
        </w:pPrChange>
      </w:pPr>
    </w:p>
    <w:p w14:paraId="19EB3374" w14:textId="77777777" w:rsidR="000216FF" w:rsidRDefault="000216FF">
      <w:pPr>
        <w:rPr>
          <w:ins w:id="3620" w:author="Okot" w:date="2019-03-28T23:59:00Z"/>
        </w:rPr>
        <w:pPrChange w:id="3621" w:author="Okot" w:date="2019-03-28T17:00:00Z">
          <w:pPr>
            <w:ind w:firstLine="0"/>
            <w:jc w:val="left"/>
          </w:pPr>
        </w:pPrChange>
      </w:pPr>
      <w:ins w:id="3622" w:author="Okot" w:date="2019-03-28T17:17:00Z">
        <w:r>
          <w:t xml:space="preserve">Za białko wzorcowe uznaje się takie </w:t>
        </w:r>
      </w:ins>
      <w:ins w:id="3623" w:author="Okot" w:date="2019-03-28T17:18:00Z">
        <w:r>
          <w:t>białko</w:t>
        </w:r>
      </w:ins>
      <w:ins w:id="3624" w:author="Okot" w:date="2019-03-28T17:17:00Z">
        <w:r>
          <w:t>, które jak najbardziej przypomina białk</w:t>
        </w:r>
      </w:ins>
      <w:ins w:id="3625" w:author="Okot" w:date="2019-03-28T23:35:00Z">
        <w:r w:rsidR="00C75CF5">
          <w:t>o</w:t>
        </w:r>
      </w:ins>
      <w:ins w:id="3626" w:author="Okot" w:date="2019-03-28T17:17:00Z">
        <w:r w:rsidR="00C75CF5">
          <w:t xml:space="preserve"> ustrojowe</w:t>
        </w:r>
        <w:r>
          <w:t xml:space="preserve"> osoby dorosłej.</w:t>
        </w:r>
      </w:ins>
      <w:ins w:id="3627" w:author="Okot" w:date="2019-03-28T17:18:00Z">
        <w:r>
          <w:t xml:space="preserve"> Od dawno za takowe przyjmuje się białko jaja kurzego</w:t>
        </w:r>
      </w:ins>
      <w:ins w:id="3628" w:author="Okot" w:date="2019-03-28T17:17:00Z">
        <w:r>
          <w:t>. Jest ono jednocześnie białkiem kompletnym, czyli zawierającym wszystkie aminokwasy egzogenne.</w:t>
        </w:r>
      </w:ins>
      <w:ins w:id="3629" w:author="Okot" w:date="2019-03-28T17:20:00Z">
        <w:r>
          <w:t xml:space="preserve"> Przez wiele lat pokutowało przekonanie, że wszystkie aminokwasy </w:t>
        </w:r>
      </w:ins>
      <w:ins w:id="3630" w:author="Okot" w:date="2019-03-28T17:21:00Z">
        <w:r w:rsidR="00BF3A2B">
          <w:t>egzogenne należy</w:t>
        </w:r>
      </w:ins>
      <w:ins w:id="363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2" w:author="Okot" w:date="2019-03-28T17:34:00Z"/>
        </w:rPr>
        <w:pPrChange w:id="3633" w:author="Okot" w:date="2019-03-28T17:00:00Z">
          <w:pPr>
            <w:ind w:firstLine="0"/>
            <w:jc w:val="left"/>
          </w:pPr>
        </w:pPrChange>
      </w:pPr>
    </w:p>
    <w:p w14:paraId="769395CD" w14:textId="141ACCBF" w:rsidR="009B563A" w:rsidRDefault="009B563A">
      <w:pPr>
        <w:pStyle w:val="Nagwek2"/>
        <w:rPr>
          <w:ins w:id="3634" w:author="Okot" w:date="2019-03-30T15:42:00Z"/>
        </w:rPr>
        <w:pPrChange w:id="3635" w:author="Okot" w:date="2019-03-28T17:34:00Z">
          <w:pPr>
            <w:ind w:firstLine="0"/>
            <w:jc w:val="left"/>
          </w:pPr>
        </w:pPrChange>
      </w:pPr>
      <w:bookmarkStart w:id="3636" w:name="_Toc5963731"/>
      <w:bookmarkStart w:id="3637" w:name="_Toc35941896"/>
      <w:ins w:id="3638" w:author="Okot" w:date="2019-03-28T17:34:00Z">
        <w:r>
          <w:t>2.1.3.2. Tłuszcze</w:t>
        </w:r>
      </w:ins>
      <w:ins w:id="3639" w:author="Okot" w:date="2019-03-30T15:59:00Z">
        <w:r w:rsidR="00D1584A">
          <w:t xml:space="preserve"> [</w:t>
        </w:r>
      </w:ins>
      <w:ins w:id="3640" w:author="Okot" w:date="2020-01-13T16:51:00Z">
        <w:r w:rsidR="00FF7D92">
          <w:t>43</w:t>
        </w:r>
      </w:ins>
      <w:del w:id="3641" w:author="Okot" w:date="2020-03-24T09:07:00Z">
        <w:r w:rsidR="00B26BEF" w:rsidDel="00992E23">
          <w:delText>5</w:delText>
        </w:r>
      </w:del>
      <w:del w:id="3642" w:author="Okot" w:date="2020-01-13T16:51:00Z">
        <w:r w:rsidR="009E56F2" w:rsidDel="00CD0C82">
          <w:delText>2</w:delText>
        </w:r>
      </w:del>
      <w:del w:id="3643" w:author="Okot" w:date="2020-01-13T11:36:00Z">
        <w:r w:rsidR="00100248" w:rsidDel="00320D18">
          <w:delText>5</w:delText>
        </w:r>
      </w:del>
      <w:ins w:id="3644" w:author="Okot" w:date="2019-03-30T15:59:00Z">
        <w:r w:rsidR="00D1584A">
          <w:t>,</w:t>
        </w:r>
      </w:ins>
      <w:ins w:id="3645" w:author="Okot" w:date="2020-01-13T14:38:00Z">
        <w:r w:rsidR="00992E23">
          <w:t>4</w:t>
        </w:r>
      </w:ins>
      <w:ins w:id="3646" w:author="Okot" w:date="2020-04-17T17:33:00Z">
        <w:r w:rsidR="00FF7D92">
          <w:t>4</w:t>
        </w:r>
      </w:ins>
      <w:del w:id="3647" w:author="Okot" w:date="2020-03-24T09:04:00Z">
        <w:r w:rsidR="00B26BEF" w:rsidDel="00992E23">
          <w:delText>6</w:delText>
        </w:r>
      </w:del>
      <w:del w:id="3648" w:author="Okot" w:date="2020-01-13T14:38:00Z">
        <w:r w:rsidR="009E56F2" w:rsidDel="00401F9D">
          <w:delText>2</w:delText>
        </w:r>
      </w:del>
      <w:del w:id="3649" w:author="Okot" w:date="2020-01-13T11:32:00Z">
        <w:r w:rsidR="00100248" w:rsidDel="00F94BCE">
          <w:delText>6</w:delText>
        </w:r>
      </w:del>
      <w:ins w:id="3650" w:author="Okot" w:date="2019-03-30T15:59:00Z">
        <w:r w:rsidR="00D1584A">
          <w:t>,</w:t>
        </w:r>
      </w:ins>
      <w:ins w:id="3651" w:author="Okot" w:date="2020-01-13T13:49:00Z">
        <w:r w:rsidR="00992E23">
          <w:t>4</w:t>
        </w:r>
      </w:ins>
      <w:ins w:id="3652" w:author="Okot" w:date="2020-04-17T17:30:00Z">
        <w:r w:rsidR="00FF7D92">
          <w:t>5</w:t>
        </w:r>
      </w:ins>
      <w:del w:id="3653" w:author="Okot" w:date="2020-01-13T13:49:00Z">
        <w:r w:rsidR="009E56F2" w:rsidDel="00AC7631">
          <w:delText>2</w:delText>
        </w:r>
      </w:del>
      <w:del w:id="3654" w:author="Okot" w:date="2020-01-13T11:29:00Z">
        <w:r w:rsidR="00E2330C" w:rsidDel="00F94BCE">
          <w:delText>7</w:delText>
        </w:r>
      </w:del>
      <w:ins w:id="3655" w:author="Okot" w:date="2019-03-30T15:59:00Z">
        <w:r w:rsidR="00D1584A">
          <w:t>]</w:t>
        </w:r>
      </w:ins>
      <w:bookmarkEnd w:id="3636"/>
      <w:bookmarkEnd w:id="3637"/>
    </w:p>
    <w:p w14:paraId="16E6D615" w14:textId="77777777" w:rsidR="00370ED7" w:rsidRDefault="00370ED7">
      <w:pPr>
        <w:rPr>
          <w:ins w:id="3656" w:author="Okot" w:date="2019-03-30T15:42:00Z"/>
        </w:rPr>
        <w:pPrChange w:id="3657" w:author="Okot" w:date="2019-03-30T15:42:00Z">
          <w:pPr>
            <w:ind w:firstLine="0"/>
            <w:jc w:val="left"/>
          </w:pPr>
        </w:pPrChange>
      </w:pPr>
    </w:p>
    <w:p w14:paraId="30AF99CE" w14:textId="77777777" w:rsidR="00B26574" w:rsidRDefault="000F2B7A">
      <w:pPr>
        <w:rPr>
          <w:ins w:id="3658" w:author="Okot" w:date="2019-03-31T13:48:00Z"/>
        </w:rPr>
        <w:pPrChange w:id="3659" w:author="Okot" w:date="2019-03-30T15:42:00Z">
          <w:pPr>
            <w:ind w:firstLine="0"/>
            <w:jc w:val="left"/>
          </w:pPr>
        </w:pPrChange>
      </w:pPr>
      <w:ins w:id="3660" w:author="Okot" w:date="2019-03-30T15:47:00Z">
        <w:r>
          <w:t xml:space="preserve">Chociaż słowo </w:t>
        </w:r>
      </w:ins>
      <w:ins w:id="3661" w:author="Okot" w:date="2019-03-30T15:48:00Z">
        <w:r>
          <w:t>„</w:t>
        </w:r>
      </w:ins>
      <w:ins w:id="3662" w:author="Okot" w:date="2019-03-30T15:47:00Z">
        <w:r>
          <w:t>tłuszcz</w:t>
        </w:r>
      </w:ins>
      <w:ins w:id="3663" w:author="Okot" w:date="2019-03-30T15:48:00Z">
        <w:r>
          <w:t>”</w:t>
        </w:r>
      </w:ins>
      <w:ins w:id="3664" w:author="Okot" w:date="2019-03-30T15:47:00Z">
        <w:r>
          <w:t xml:space="preserve"> ma często negatywne konotacje</w:t>
        </w:r>
      </w:ins>
      <w:r w:rsidR="00013986">
        <w:t>,</w:t>
      </w:r>
      <w:ins w:id="3665" w:author="Okot" w:date="2019-03-30T15:47:00Z">
        <w:r>
          <w:t xml:space="preserve"> zwłaszcza</w:t>
        </w:r>
      </w:ins>
      <w:ins w:id="3666" w:author="Okot" w:date="2019-03-30T15:48:00Z">
        <w:r>
          <w:t xml:space="preserve"> w myślach osób odchudzających się, w rzeczywistości tłuszcze są ważnym elementem odżywiania. </w:t>
        </w:r>
      </w:ins>
      <w:ins w:id="3667" w:author="Okot" w:date="2019-03-30T16:15:00Z">
        <w:r w:rsidR="0034129B">
          <w:t>Od ich obecności w diecie zależy wchłanianie niektórych witamin (</w:t>
        </w:r>
      </w:ins>
      <w:ins w:id="3668" w:author="Okot" w:date="2019-03-30T16:16:00Z">
        <w:r w:rsidR="0034129B">
          <w:t xml:space="preserve">patrz </w:t>
        </w:r>
      </w:ins>
      <w:ins w:id="3669" w:author="Okot" w:date="2019-03-30T16:15:00Z">
        <w:r w:rsidR="0034129B">
          <w:t>punkt</w:t>
        </w:r>
      </w:ins>
      <w:ins w:id="3670" w:author="Okot" w:date="2019-03-30T16:16:00Z">
        <w:r w:rsidR="0034129B">
          <w:t xml:space="preserve"> 2.1.4.)</w:t>
        </w:r>
      </w:ins>
      <w:ins w:id="3671" w:author="Okot" w:date="2019-03-30T18:49:00Z">
        <w:r w:rsidR="00B81B62">
          <w:t xml:space="preserve"> i składników mineralnych</w:t>
        </w:r>
      </w:ins>
      <w:ins w:id="3672" w:author="Okot" w:date="2019-03-30T16:16:00Z">
        <w:r w:rsidR="0034129B">
          <w:t>, rozwój i działanie mózgu, siatkówki</w:t>
        </w:r>
      </w:ins>
      <w:ins w:id="3673" w:author="Okot" w:date="2019-03-30T16:17:00Z">
        <w:r w:rsidR="0034129B">
          <w:t xml:space="preserve"> i błon komórkowych</w:t>
        </w:r>
      </w:ins>
      <w:ins w:id="3674" w:author="Okot" w:date="2019-03-30T16:16:00Z">
        <w:r w:rsidR="0034129B">
          <w:t xml:space="preserve">. </w:t>
        </w:r>
      </w:ins>
      <w:ins w:id="3675" w:author="Okot" w:date="2019-03-30T18:50:00Z">
        <w:r w:rsidR="00B81B62">
          <w:t xml:space="preserve">Jest też zapasowym źródłem energii. </w:t>
        </w:r>
      </w:ins>
      <w:ins w:id="3676" w:author="Okot" w:date="2019-03-31T13:46:00Z">
        <w:r w:rsidR="00B26574">
          <w:t xml:space="preserve">Szacuje się, że w ciele dorosłego człowieka znajduje się ok. </w:t>
        </w:r>
      </w:ins>
      <w:ins w:id="3677" w:author="Okot" w:date="2019-03-31T13:47:00Z">
        <w:r w:rsidR="00B26574">
          <w:t>12  kg zapasów tłuszczu. Jest to ilość pozwalająca przeżyć ok. 3 </w:t>
        </w:r>
      </w:ins>
      <w:r w:rsidR="00CE3F6C">
        <w:t>miesiące</w:t>
      </w:r>
      <w:ins w:id="3678" w:author="Okot" w:date="2019-03-31T13:47:00Z">
        <w:r w:rsidR="00B26574">
          <w:t xml:space="preserve"> bez pożywienia pod warunkiem dostarczania wody. </w:t>
        </w:r>
      </w:ins>
    </w:p>
    <w:p w14:paraId="5BAC33D3" w14:textId="77777777" w:rsidR="00370ED7" w:rsidRPr="00370ED7" w:rsidRDefault="00B26574">
      <w:pPr>
        <w:rPr>
          <w:ins w:id="3679" w:author="Okot" w:date="2019-03-28T17:34:00Z"/>
        </w:rPr>
        <w:pPrChange w:id="3680" w:author="Okot" w:date="2019-03-30T15:42:00Z">
          <w:pPr>
            <w:ind w:firstLine="0"/>
            <w:jc w:val="left"/>
          </w:pPr>
        </w:pPrChange>
      </w:pPr>
      <w:ins w:id="3681" w:author="Okot" w:date="2019-03-31T13:48:00Z">
        <w:r>
          <w:t>Zazwyczaj, kiedy mówi się o tłuszczach w diecie, chodzi o kwasy tłuszczowe</w:t>
        </w:r>
      </w:ins>
      <w:ins w:id="3682" w:author="Okot" w:date="2019-03-31T13:49:00Z">
        <w:r>
          <w:t>, gdyż z nich pochodzi 95% energii dostarczonej z tym makroskładnikiem (p</w:t>
        </w:r>
        <w:r w:rsidR="007A6114">
          <w:t xml:space="preserve">ozostałe 5% pochodzi z </w:t>
        </w:r>
        <w:r w:rsidR="007A6114">
          <w:lastRenderedPageBreak/>
          <w:t>glicerolu</w:t>
        </w:r>
        <w:r>
          <w:t>)</w:t>
        </w:r>
      </w:ins>
      <w:ins w:id="3683" w:author="Okot" w:date="2019-03-31T13:48:00Z">
        <w:r>
          <w:t xml:space="preserve">. </w:t>
        </w:r>
      </w:ins>
      <w:ins w:id="3684" w:author="Okot" w:date="2019-03-30T15:48:00Z">
        <w:r w:rsidR="000F2B7A">
          <w:t>W</w:t>
        </w:r>
      </w:ins>
      <w:ins w:id="3685" w:author="Okot" w:date="2019-03-30T15:49:00Z">
        <w:r w:rsidR="000F2B7A">
          <w:t xml:space="preserve"> pożywieniu występuje kilka rodzajów </w:t>
        </w:r>
      </w:ins>
      <w:ins w:id="3686" w:author="Okot" w:date="2019-03-31T13:49:00Z">
        <w:r>
          <w:t xml:space="preserve">kwasów </w:t>
        </w:r>
      </w:ins>
      <w:ins w:id="3687" w:author="Okot" w:date="2019-03-30T15:49:00Z">
        <w:r>
          <w:t>tłuszczowych</w:t>
        </w:r>
        <w:r w:rsidR="000F2B7A">
          <w:t>, a sztuka polega na tym, by dostarczać organizmowi te zdrowie i jak najmniej</w:t>
        </w:r>
      </w:ins>
      <w:ins w:id="3688" w:author="Okot" w:date="2019-03-30T15:51:00Z">
        <w:r w:rsidR="000F2B7A">
          <w:t>, a najlepiej wcale,</w:t>
        </w:r>
      </w:ins>
      <w:ins w:id="3689" w:author="Okot" w:date="2019-03-30T15:49:00Z">
        <w:r w:rsidR="000F2B7A">
          <w:t xml:space="preserve"> szkodliwych</w:t>
        </w:r>
      </w:ins>
      <w:ins w:id="3690" w:author="Okot" w:date="2019-03-30T15:51:00Z">
        <w:r w:rsidR="000F2B7A">
          <w:t>.</w:t>
        </w:r>
      </w:ins>
      <w:ins w:id="3691" w:author="Okot" w:date="2019-03-30T15:47:00Z">
        <w:r w:rsidR="000F2B7A">
          <w:t xml:space="preserve"> </w:t>
        </w:r>
      </w:ins>
    </w:p>
    <w:p w14:paraId="784D0422" w14:textId="77777777" w:rsidR="009B563A" w:rsidRDefault="007A6114">
      <w:pPr>
        <w:rPr>
          <w:ins w:id="3692" w:author="Okot" w:date="2019-03-30T15:53:00Z"/>
        </w:rPr>
        <w:pPrChange w:id="3693" w:author="Okot" w:date="2019-03-28T17:34:00Z">
          <w:pPr>
            <w:ind w:firstLine="0"/>
            <w:jc w:val="left"/>
          </w:pPr>
        </w:pPrChange>
      </w:pPr>
      <w:ins w:id="3694" w:author="Okot" w:date="2019-03-30T15:51:00Z">
        <w:r>
          <w:t xml:space="preserve">Kwasy </w:t>
        </w:r>
        <w:r w:rsidR="00D1584A">
          <w:t xml:space="preserve">jednonienasycone (JNKT) </w:t>
        </w:r>
      </w:ins>
      <w:ins w:id="3695" w:author="Okot" w:date="2019-03-30T15:52:00Z">
        <w:r w:rsidR="00D1584A">
          <w:t>obniżają</w:t>
        </w:r>
      </w:ins>
      <w:r w:rsidR="00F70B32">
        <w:t xml:space="preserve"> ciśnienie,</w:t>
      </w:r>
      <w:ins w:id="3696" w:author="Okot" w:date="2019-03-30T15:52:00Z">
        <w:r w:rsidR="00D1584A">
          <w:t xml:space="preserve"> ryzyko miażdżycy i chorób krążenia</w:t>
        </w:r>
      </w:ins>
      <w:ins w:id="3697" w:author="Okot" w:date="2019-03-30T15:53:00Z">
        <w:r w:rsidR="00D1584A">
          <w:t>.</w:t>
        </w:r>
      </w:ins>
    </w:p>
    <w:p w14:paraId="3DA48E6D" w14:textId="77777777" w:rsidR="00D1584A" w:rsidRDefault="00D1584A">
      <w:pPr>
        <w:rPr>
          <w:ins w:id="3698" w:author="Okot" w:date="2019-03-30T16:06:00Z"/>
        </w:rPr>
        <w:pPrChange w:id="3699" w:author="Okot" w:date="2019-03-28T17:34:00Z">
          <w:pPr>
            <w:ind w:firstLine="0"/>
            <w:jc w:val="left"/>
          </w:pPr>
        </w:pPrChange>
      </w:pPr>
      <w:ins w:id="3700" w:author="Okot" w:date="2019-03-30T15:54:00Z">
        <w:r>
          <w:t>Kwasy wielonienasycone (WNKT)</w:t>
        </w:r>
      </w:ins>
      <w:ins w:id="3701" w:author="Okot" w:date="2019-03-30T15:55:00Z">
        <w:r>
          <w:t xml:space="preserve">, które dzielą się na omega-3 i omega-6, jako jedyne należy </w:t>
        </w:r>
      </w:ins>
      <w:ins w:id="3702" w:author="Okot" w:date="2019-03-30T15:56:00Z">
        <w:r>
          <w:t>bezwzględnie</w:t>
        </w:r>
      </w:ins>
      <w:ins w:id="3703" w:author="Okot" w:date="2019-03-30T15:55:00Z">
        <w:r>
          <w:t xml:space="preserve"> dostarczać z dietą, ponieważ organizm nie jest w stanie sam ich wyprodukować. </w:t>
        </w:r>
      </w:ins>
      <w:ins w:id="3704" w:author="Okot" w:date="2019-03-30T19:02:00Z">
        <w:r w:rsidR="00582840">
          <w:t>Są niezbędne do wzrostu, rozmnażania, właściwego metabolizmu cholesterolu</w:t>
        </w:r>
      </w:ins>
      <w:ins w:id="3705" w:author="Okot" w:date="2019-03-30T19:03:00Z">
        <w:r w:rsidR="00582840">
          <w:t>, komunikacji międzykomórkowej i funkcjonowania skóry.</w:t>
        </w:r>
      </w:ins>
      <w:ins w:id="3706" w:author="Okot" w:date="2019-03-30T19:02:00Z">
        <w:r w:rsidR="00582840">
          <w:t xml:space="preserve"> </w:t>
        </w:r>
      </w:ins>
      <w:ins w:id="3707" w:author="Okot" w:date="2019-03-30T15:57:00Z">
        <w:r>
          <w:t>P</w:t>
        </w:r>
      </w:ins>
      <w:ins w:id="3708" w:author="Okot" w:date="2019-03-30T15:58:00Z">
        <w:r>
          <w:t>rzy czym ważn</w:t>
        </w:r>
      </w:ins>
      <w:r w:rsidR="00013986">
        <w:t>e</w:t>
      </w:r>
      <w:ins w:id="3709" w:author="Okot" w:date="2019-03-30T15:58:00Z">
        <w:r>
          <w:t xml:space="preserve"> są </w:t>
        </w:r>
      </w:ins>
      <w:ins w:id="3710" w:author="Okot" w:date="2019-03-30T21:10:00Z">
        <w:r w:rsidR="00F063D9">
          <w:t>proporcje, w jakich</w:t>
        </w:r>
      </w:ins>
      <w:ins w:id="3711" w:author="Okot" w:date="2019-03-30T15:58:00Z">
        <w:r>
          <w:t xml:space="preserve"> się je spożywa. </w:t>
        </w:r>
      </w:ins>
      <w:ins w:id="3712" w:author="Okot" w:date="2019-03-30T15:59:00Z">
        <w:r>
          <w:t xml:space="preserve">Stosunek kwasów omega-6 do omega-3 </w:t>
        </w:r>
      </w:ins>
      <w:ins w:id="3713" w:author="Okot" w:date="2019-03-30T16:00:00Z">
        <w:r>
          <w:t>powinien</w:t>
        </w:r>
      </w:ins>
      <w:ins w:id="3714" w:author="Okot" w:date="2019-03-30T15:59:00Z">
        <w:r>
          <w:t xml:space="preserve"> wyn</w:t>
        </w:r>
        <w:r w:rsidR="00DA421E">
          <w:t>osić</w:t>
        </w:r>
      </w:ins>
      <w:ins w:id="3715" w:author="Okot" w:date="2019-03-30T21:10:00Z">
        <w:r w:rsidR="00FD7904">
          <w:t> </w:t>
        </w:r>
        <w:r w:rsidR="00F063D9">
          <w:t>4:</w:t>
        </w:r>
        <w:r w:rsidR="00FD7904">
          <w:t>1</w:t>
        </w:r>
      </w:ins>
      <w:r w:rsidR="00013986">
        <w:t>,</w:t>
      </w:r>
      <w:ins w:id="3716" w:author="Okot" w:date="2019-03-30T21:10:00Z">
        <w:r w:rsidR="00F063D9">
          <w:t xml:space="preserve"> maksymalnie</w:t>
        </w:r>
      </w:ins>
      <w:ins w:id="3717" w:author="Okot" w:date="2019-03-30T15:59:00Z">
        <w:r w:rsidR="00DA421E">
          <w:t> </w:t>
        </w:r>
        <w:r>
          <w:t xml:space="preserve">5:1. </w:t>
        </w:r>
      </w:ins>
      <w:ins w:id="371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9" w:author="Okot" w:date="2019-03-30T16:03:00Z">
        <w:r w:rsidR="001D0988">
          <w:t xml:space="preserve"> </w:t>
        </w:r>
      </w:ins>
    </w:p>
    <w:p w14:paraId="6CF8D206" w14:textId="77777777" w:rsidR="001D0988" w:rsidRDefault="001D0988">
      <w:pPr>
        <w:rPr>
          <w:ins w:id="3720" w:author="Okot" w:date="2019-03-30T17:00:00Z"/>
        </w:rPr>
        <w:pPrChange w:id="3721" w:author="Okot" w:date="2019-03-28T17:34:00Z">
          <w:pPr>
            <w:ind w:firstLine="0"/>
            <w:jc w:val="left"/>
          </w:pPr>
        </w:pPrChange>
      </w:pPr>
      <w:ins w:id="3722" w:author="Okot" w:date="2019-03-30T16:06:00Z">
        <w:r>
          <w:t>Najbardziej istotne z kwasów omega</w:t>
        </w:r>
      </w:ins>
      <w:ins w:id="3723" w:author="Okot" w:date="2019-03-31T14:02:00Z">
        <w:r w:rsidR="000B1407">
          <w:t>-</w:t>
        </w:r>
      </w:ins>
      <w:ins w:id="3724" w:author="Okot" w:date="2019-03-30T16:06:00Z">
        <w:r>
          <w:t>3: kwas dokozahek</w:t>
        </w:r>
      </w:ins>
      <w:ins w:id="3725" w:author="Okot" w:date="2019-03-30T16:07:00Z">
        <w:r>
          <w:t xml:space="preserve">saenowy (DHA) i eikozapentaenowy (EPA) pochodzą </w:t>
        </w:r>
      </w:ins>
      <w:ins w:id="3726" w:author="Okot" w:date="2019-03-30T16:08:00Z">
        <w:r>
          <w:t>z ryb, więc niemożliwe jest ich dostarczenie z pożywieniem w przypadku diet wegetariańskich.</w:t>
        </w:r>
      </w:ins>
      <w:ins w:id="3727" w:author="Okot" w:date="2019-03-30T16:09:00Z">
        <w:r>
          <w:t xml:space="preserve"> Wegetarianie powinni dbać w związku z tym o właściwe spożycie jedynego źródła kwasów</w:t>
        </w:r>
      </w:ins>
      <w:ins w:id="3728" w:author="Okot" w:date="2019-03-30T16:08:00Z">
        <w:r>
          <w:t xml:space="preserve"> </w:t>
        </w:r>
      </w:ins>
      <w:ins w:id="3729" w:author="Okot" w:date="2019-03-30T16:10:00Z">
        <w:r>
          <w:t>omega-3 w swojej diecie</w:t>
        </w:r>
      </w:ins>
      <w:ins w:id="3730" w:author="Okot" w:date="2019-03-30T16:11:00Z">
        <w:r>
          <w:t xml:space="preserve"> – kwasu </w:t>
        </w:r>
        <w:r w:rsidR="0034129B">
          <w:t xml:space="preserve">alfa-linolenowego (ALA), który w organizmie jest przekształcany w DHA i EPA. </w:t>
        </w:r>
      </w:ins>
      <w:ins w:id="3731" w:author="Okot" w:date="2019-03-30T16:13:00Z">
        <w:r w:rsidR="0034129B">
          <w:t xml:space="preserve">Spożywanie ALA przynosi również korzyści osobom na dietach tradycyjnych: obniża stężenie złego cholesterolu, </w:t>
        </w:r>
      </w:ins>
      <w:ins w:id="3732" w:author="Okot" w:date="2019-03-30T16:14:00Z">
        <w:r w:rsidR="0034129B">
          <w:t>podwyższając poziom dobrego.</w:t>
        </w:r>
      </w:ins>
    </w:p>
    <w:p w14:paraId="209E15A3" w14:textId="77777777" w:rsidR="00C548B3" w:rsidRDefault="00C548B3">
      <w:pPr>
        <w:rPr>
          <w:ins w:id="3733" w:author="Okot" w:date="2019-03-30T16:01:00Z"/>
        </w:rPr>
        <w:pPrChange w:id="3734" w:author="Okot" w:date="2019-03-28T17:34:00Z">
          <w:pPr>
            <w:ind w:firstLine="0"/>
            <w:jc w:val="left"/>
          </w:pPr>
        </w:pPrChange>
      </w:pPr>
      <w:ins w:id="3735" w:author="Okot" w:date="2019-03-30T17:02:00Z">
        <w:r>
          <w:t>Z kolei n</w:t>
        </w:r>
      </w:ins>
      <w:ins w:id="3736" w:author="Okot" w:date="2019-03-30T17:00:00Z">
        <w:r>
          <w:t>iedobór kwasów z rodziny omega-3 wpływa na zwiększenie ryzyka wystąpienia chorób układu krążenia,</w:t>
        </w:r>
      </w:ins>
      <w:ins w:id="3737" w:author="Okot" w:date="2019-03-30T17:01:00Z">
        <w:r>
          <w:t xml:space="preserve"> kostno-stawowego,</w:t>
        </w:r>
      </w:ins>
      <w:ins w:id="3738" w:author="Okot" w:date="2019-03-30T17:00:00Z">
        <w:r>
          <w:t xml:space="preserve"> choroby Alzheimera, </w:t>
        </w:r>
      </w:ins>
      <w:ins w:id="3739" w:author="Okot" w:date="2019-03-30T17:01:00Z">
        <w:r>
          <w:t>depresji</w:t>
        </w:r>
      </w:ins>
      <w:ins w:id="3740" w:author="Okot" w:date="2019-03-30T17:02:00Z">
        <w:r>
          <w:t xml:space="preserve"> oraz ADHD u dzieci.</w:t>
        </w:r>
      </w:ins>
    </w:p>
    <w:p w14:paraId="6BB0BF97" w14:textId="77777777" w:rsidR="001D0988" w:rsidRDefault="001D0988">
      <w:pPr>
        <w:rPr>
          <w:ins w:id="3741" w:author="Okot" w:date="2019-03-30T19:06:00Z"/>
        </w:rPr>
        <w:pPrChange w:id="3742" w:author="Okot" w:date="2019-03-28T17:34:00Z">
          <w:pPr>
            <w:ind w:firstLine="0"/>
            <w:jc w:val="left"/>
          </w:pPr>
        </w:pPrChange>
      </w:pPr>
      <w:ins w:id="374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4" w:author="Okot" w:date="2019-03-30T16:01:00Z">
        <w:r>
          <w:t>, są tłuszcze nasycone</w:t>
        </w:r>
      </w:ins>
      <w:ins w:id="3745" w:author="Okot" w:date="2019-03-31T13:58:00Z">
        <w:r w:rsidR="00FD3B11">
          <w:t xml:space="preserve"> (SFA)</w:t>
        </w:r>
      </w:ins>
      <w:ins w:id="3746" w:author="Okot" w:date="2019-03-30T16:01:00Z">
        <w:r>
          <w:t xml:space="preserve">, znajdujące </w:t>
        </w:r>
      </w:ins>
      <w:ins w:id="3747" w:author="Okot" w:date="2019-03-30T16:03:00Z">
        <w:r>
          <w:t>się</w:t>
        </w:r>
      </w:ins>
      <w:ins w:id="3748" w:author="Okot" w:date="2019-03-30T16:01:00Z">
        <w:r>
          <w:t xml:space="preserve"> </w:t>
        </w:r>
      </w:ins>
      <w:ins w:id="3749" w:author="Okot" w:date="2019-03-30T16:03:00Z">
        <w:r>
          <w:t>głównie w produktach pochodzenia zwierzęcego oraz olejach tropikalnych.</w:t>
        </w:r>
      </w:ins>
      <w:ins w:id="3750" w:author="Okot" w:date="2019-03-30T18:51:00Z">
        <w:r w:rsidR="00B81B62">
          <w:t xml:space="preserve"> </w:t>
        </w:r>
      </w:ins>
      <w:ins w:id="3751" w:author="Okot" w:date="2019-03-30T19:05:00Z">
        <w:r w:rsidR="00562FC2">
          <w:t xml:space="preserve">Ich spożywanie nie jest niezbędne dla człowieka, </w:t>
        </w:r>
      </w:ins>
      <w:ins w:id="3752" w:author="Okot" w:date="2019-03-31T13:53:00Z">
        <w:r w:rsidR="007A6114">
          <w:t>ponieważ organizm</w:t>
        </w:r>
      </w:ins>
      <w:r w:rsidR="00013986">
        <w:t xml:space="preserve"> sam</w:t>
      </w:r>
      <w:ins w:id="3753" w:author="Okot" w:date="2019-03-31T13:53:00Z">
        <w:r w:rsidR="007A6114">
          <w:t xml:space="preserve"> potrafi </w:t>
        </w:r>
      </w:ins>
      <w:r w:rsidR="00013986">
        <w:t>je</w:t>
      </w:r>
      <w:ins w:id="3754" w:author="Okot" w:date="2019-03-31T13:53:00Z">
        <w:r w:rsidR="007A6114">
          <w:t xml:space="preserve"> syntetyzować, </w:t>
        </w:r>
      </w:ins>
      <w:ins w:id="3755" w:author="Okot" w:date="2019-03-30T19:05:00Z">
        <w:r w:rsidR="00562FC2">
          <w:t xml:space="preserve">ale ciężko </w:t>
        </w:r>
      </w:ins>
      <w:ins w:id="3756" w:author="Okot" w:date="2019-03-30T19:06:00Z">
        <w:r w:rsidR="00562FC2">
          <w:t>go uniknąć.</w:t>
        </w:r>
      </w:ins>
    </w:p>
    <w:p w14:paraId="76B2F897" w14:textId="77777777" w:rsidR="00562FC2" w:rsidRDefault="00562FC2">
      <w:pPr>
        <w:rPr>
          <w:ins w:id="3757" w:author="Okot" w:date="2019-03-30T18:58:00Z"/>
        </w:rPr>
        <w:pPrChange w:id="3758" w:author="Okot" w:date="2019-03-28T17:34:00Z">
          <w:pPr>
            <w:ind w:firstLine="0"/>
            <w:jc w:val="left"/>
          </w:pPr>
        </w:pPrChange>
      </w:pPr>
      <w:ins w:id="3759" w:author="Okot" w:date="2019-03-30T19:06:00Z">
        <w:r>
          <w:t>Wyjątkowym rodzajem kwasów tłuszczowych są tak zwane</w:t>
        </w:r>
      </w:ins>
      <w:ins w:id="3760" w:author="Okot" w:date="2019-03-30T19:07:00Z">
        <w:r>
          <w:t xml:space="preserve"> „tłuszcze trans”. Zostały one stworzone chemicznie przez człowieka i służą do utwardzania pożywienia i przedłużania </w:t>
        </w:r>
      </w:ins>
      <w:r w:rsidR="00013986">
        <w:t xml:space="preserve">jego </w:t>
      </w:r>
      <w:ins w:id="3761" w:author="Okot" w:date="2019-03-30T19:07:00Z">
        <w:r>
          <w:t>okresu przydatności do spożycia.</w:t>
        </w:r>
      </w:ins>
      <w:ins w:id="3762" w:author="Okot" w:date="2019-03-30T19:08:00Z">
        <w:r>
          <w:t xml:space="preserve"> Na etykietach produktów widnieją jako „(częściowo) uwodorniony/utwardzony </w:t>
        </w:r>
      </w:ins>
      <w:ins w:id="3763" w:author="Okot" w:date="2019-03-30T19:09:00Z">
        <w:r>
          <w:t>tłuszcz”. Ponieważ jest to wytwór stosunkowo nowoczesny</w:t>
        </w:r>
      </w:ins>
      <w:r w:rsidR="00013986">
        <w:t>,</w:t>
      </w:r>
      <w:ins w:id="3764" w:author="Okot" w:date="2019-03-30T19:09:00Z">
        <w:r>
          <w:t xml:space="preserve"> jego dokładny wpływ na zdrowie człowieka jeszcze nie został gruntowanie przebadany, ale już teraz mówi się, że są to najbardziej szkodliwe tłuszcze ze wszystkich.</w:t>
        </w:r>
      </w:ins>
      <w:ins w:id="376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6" w:author="Okot" w:date="2019-03-30T15:51:00Z"/>
        </w:rPr>
        <w:pPrChange w:id="3767" w:author="Okot" w:date="2019-03-28T17:34:00Z">
          <w:pPr>
            <w:ind w:firstLine="0"/>
            <w:jc w:val="left"/>
          </w:pPr>
        </w:pPrChange>
      </w:pPr>
      <w:ins w:id="3768" w:author="Okot" w:date="2019-03-30T18:58:00Z">
        <w:r>
          <w:t>Dieta wysokotłuszczowa sprzyja przybieraniu na wadze i chorobom przewlekłym, podwyższa</w:t>
        </w:r>
      </w:ins>
      <w:ins w:id="3769" w:author="Okot" w:date="2019-03-30T18:59:00Z">
        <w:r>
          <w:t xml:space="preserve"> poziom cholesterolu we krwi, co zwiększa ryzyko wystąpienia</w:t>
        </w:r>
      </w:ins>
      <w:ins w:id="3770" w:author="Okot" w:date="2019-03-30T19:11:00Z">
        <w:r w:rsidR="00562FC2">
          <w:t xml:space="preserve"> miażdżycy,</w:t>
        </w:r>
      </w:ins>
      <w:ins w:id="3771" w:author="Okot" w:date="2019-03-30T18:59:00Z">
        <w:r>
          <w:t xml:space="preserve"> chorób serca, w tym zawału.</w:t>
        </w:r>
      </w:ins>
      <w:ins w:id="3772" w:author="Okot" w:date="2019-03-30T19:01:00Z">
        <w:r>
          <w:t xml:space="preserve"> Badania wskazują również na </w:t>
        </w:r>
      </w:ins>
      <w:ins w:id="3773" w:author="Okot" w:date="2019-03-30T19:54:00Z">
        <w:r w:rsidR="001B72D1">
          <w:t>z</w:t>
        </w:r>
      </w:ins>
      <w:ins w:id="3774" w:author="Okot" w:date="2019-03-30T19:01:00Z">
        <w:r>
          <w:t>większ</w:t>
        </w:r>
      </w:ins>
      <w:ins w:id="3775" w:author="Okot" w:date="2019-03-30T19:54:00Z">
        <w:r w:rsidR="001B72D1">
          <w:t>anie</w:t>
        </w:r>
      </w:ins>
      <w:ins w:id="3776" w:author="Okot" w:date="2019-03-30T19:01:00Z">
        <w:r>
          <w:t xml:space="preserve"> ryzyk</w:t>
        </w:r>
      </w:ins>
      <w:r w:rsidR="00013986">
        <w:t>a</w:t>
      </w:r>
      <w:ins w:id="3777" w:author="Okot" w:date="2019-03-30T19:01:00Z">
        <w:r>
          <w:t xml:space="preserve"> wystąpienia raka, ze szczególnym uwzględnieniem raka piersi i jelita grubego.</w:t>
        </w:r>
      </w:ins>
      <w:ins w:id="3778" w:author="Okot" w:date="2019-03-30T18:59:00Z">
        <w:r>
          <w:t xml:space="preserve"> </w:t>
        </w:r>
      </w:ins>
      <w:ins w:id="377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80" w:author="Okot" w:date="2019-03-28T17:34:00Z"/>
        </w:rPr>
        <w:pPrChange w:id="3781" w:author="Okot" w:date="2019-03-28T17:34:00Z">
          <w:pPr>
            <w:ind w:firstLine="0"/>
            <w:jc w:val="left"/>
          </w:pPr>
        </w:pPrChange>
      </w:pPr>
    </w:p>
    <w:p w14:paraId="7328CC85" w14:textId="610E6570" w:rsidR="009B563A" w:rsidRDefault="009B563A">
      <w:pPr>
        <w:pStyle w:val="Nagwek2"/>
        <w:rPr>
          <w:ins w:id="3782" w:author="Okot" w:date="2019-03-30T17:06:00Z"/>
        </w:rPr>
        <w:pPrChange w:id="3783" w:author="Okot" w:date="2019-03-28T17:34:00Z">
          <w:pPr>
            <w:ind w:firstLine="0"/>
            <w:jc w:val="left"/>
          </w:pPr>
        </w:pPrChange>
      </w:pPr>
      <w:bookmarkStart w:id="3784" w:name="_Toc5963732"/>
      <w:bookmarkStart w:id="3785" w:name="_Toc35941897"/>
      <w:ins w:id="3786" w:author="Okot" w:date="2019-03-28T17:34:00Z">
        <w:r>
          <w:t>2.1.3.3. Węglowodany</w:t>
        </w:r>
      </w:ins>
      <w:ins w:id="3787" w:author="Okot" w:date="2019-03-30T19:41:00Z">
        <w:r w:rsidR="00B66E9E">
          <w:t xml:space="preserve"> [</w:t>
        </w:r>
      </w:ins>
      <w:del w:id="3788" w:author="Okot" w:date="2020-01-13T16:51:00Z">
        <w:r w:rsidR="009E56F2" w:rsidDel="00CD0C82">
          <w:delText>2</w:delText>
        </w:r>
      </w:del>
      <w:ins w:id="3789" w:author="Okot" w:date="2020-01-13T16:51:00Z">
        <w:r w:rsidR="00992E23">
          <w:t>4</w:t>
        </w:r>
      </w:ins>
      <w:ins w:id="3790" w:author="Okot" w:date="2020-04-17T17:34:00Z">
        <w:r w:rsidR="00FF7D92">
          <w:t>3</w:t>
        </w:r>
      </w:ins>
      <w:del w:id="3791" w:author="Okot" w:date="2020-03-24T09:07:00Z">
        <w:r w:rsidR="00B26BEF" w:rsidDel="00992E23">
          <w:delText>5</w:delText>
        </w:r>
      </w:del>
      <w:del w:id="3792" w:author="Okot" w:date="2020-01-13T11:36:00Z">
        <w:r w:rsidR="00100248" w:rsidDel="00320D18">
          <w:delText>5</w:delText>
        </w:r>
      </w:del>
      <w:ins w:id="3793" w:author="Okot" w:date="2019-03-30T19:41:00Z">
        <w:r w:rsidR="00B66E9E">
          <w:t>,</w:t>
        </w:r>
      </w:ins>
      <w:ins w:id="3794" w:author="Okot" w:date="2020-01-13T14:38:00Z">
        <w:r w:rsidR="00992E23">
          <w:t>4</w:t>
        </w:r>
      </w:ins>
      <w:ins w:id="3795" w:author="Okot" w:date="2020-04-17T17:33:00Z">
        <w:r w:rsidR="00FF7D92">
          <w:t>4</w:t>
        </w:r>
      </w:ins>
      <w:del w:id="3796" w:author="Okot" w:date="2020-03-24T09:05:00Z">
        <w:r w:rsidR="00B26BEF" w:rsidDel="00992E23">
          <w:delText>6</w:delText>
        </w:r>
      </w:del>
      <w:del w:id="3797" w:author="Okot" w:date="2020-01-13T14:38:00Z">
        <w:r w:rsidR="009E56F2" w:rsidDel="00401F9D">
          <w:delText>2</w:delText>
        </w:r>
      </w:del>
      <w:del w:id="3798" w:author="Okot" w:date="2020-01-13T11:32:00Z">
        <w:r w:rsidR="00100248" w:rsidDel="00F94BCE">
          <w:delText>6</w:delText>
        </w:r>
      </w:del>
      <w:ins w:id="3799" w:author="Okot" w:date="2019-03-30T19:41:00Z">
        <w:r w:rsidR="00B66E9E">
          <w:t>,</w:t>
        </w:r>
      </w:ins>
      <w:ins w:id="3800" w:author="Okot" w:date="2020-01-13T13:49:00Z">
        <w:r w:rsidR="00FF7D92">
          <w:t>45</w:t>
        </w:r>
      </w:ins>
      <w:del w:id="3801" w:author="Okot" w:date="2020-01-13T13:49:00Z">
        <w:r w:rsidR="009E56F2" w:rsidDel="00AC7631">
          <w:delText>2</w:delText>
        </w:r>
      </w:del>
      <w:del w:id="3802" w:author="Okot" w:date="2020-01-13T11:29:00Z">
        <w:r w:rsidR="00E2330C" w:rsidDel="00F94BCE">
          <w:delText>7</w:delText>
        </w:r>
      </w:del>
      <w:ins w:id="3803" w:author="Okot" w:date="2019-03-30T19:41:00Z">
        <w:r w:rsidR="00B66E9E">
          <w:t>]</w:t>
        </w:r>
      </w:ins>
      <w:bookmarkEnd w:id="3784"/>
      <w:bookmarkEnd w:id="3785"/>
    </w:p>
    <w:p w14:paraId="7F3AFAC8" w14:textId="77777777" w:rsidR="0070269B" w:rsidRDefault="0070269B">
      <w:pPr>
        <w:rPr>
          <w:ins w:id="3804" w:author="Okot" w:date="2019-03-30T17:06:00Z"/>
        </w:rPr>
        <w:pPrChange w:id="3805" w:author="Okot" w:date="2019-03-30T17:06:00Z">
          <w:pPr>
            <w:ind w:firstLine="0"/>
            <w:jc w:val="left"/>
          </w:pPr>
        </w:pPrChange>
      </w:pPr>
    </w:p>
    <w:p w14:paraId="14B3BD39" w14:textId="77777777" w:rsidR="0039042B" w:rsidRDefault="0070269B">
      <w:pPr>
        <w:rPr>
          <w:ins w:id="3806" w:author="Okot" w:date="2019-03-30T18:21:00Z"/>
        </w:rPr>
        <w:pPrChange w:id="3807" w:author="Okot" w:date="2019-03-30T17:06:00Z">
          <w:pPr>
            <w:ind w:firstLine="0"/>
            <w:jc w:val="left"/>
          </w:pPr>
        </w:pPrChange>
      </w:pPr>
      <w:ins w:id="3808" w:author="Okot" w:date="2019-03-30T17:06:00Z">
        <w:r>
          <w:t>Węglowodany są pods</w:t>
        </w:r>
        <w:r w:rsidR="0039042B">
          <w:t>tawowym źródłem energii dla</w:t>
        </w:r>
        <w:r>
          <w:t xml:space="preserve"> człowieka. </w:t>
        </w:r>
      </w:ins>
      <w:ins w:id="3809" w:author="Okot" w:date="2019-03-30T17:39:00Z">
        <w:r w:rsidR="001C4B6E">
          <w:t xml:space="preserve">Potocznie nazywa się je cukrami, co stanowi uproszczenie, ponieważ węglowodany są </w:t>
        </w:r>
      </w:ins>
      <w:r w:rsidR="00396176">
        <w:t xml:space="preserve">de facto </w:t>
      </w:r>
      <w:ins w:id="3810" w:author="Okot" w:date="2019-03-30T17:39:00Z">
        <w:r w:rsidR="001C4B6E">
          <w:t xml:space="preserve">budulcem cząsteczek cukrów. </w:t>
        </w:r>
      </w:ins>
      <w:ins w:id="3811" w:author="Okot" w:date="2019-03-30T17:38:00Z">
        <w:r w:rsidR="001C4B6E">
          <w:t>Rozróżniamy</w:t>
        </w:r>
      </w:ins>
      <w:ins w:id="381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13" w:author="Okot" w:date="2019-03-30T20:18:00Z"/>
        </w:rPr>
        <w:pPrChange w:id="3814" w:author="Okot" w:date="2019-03-30T17:06:00Z">
          <w:pPr>
            <w:ind w:firstLine="0"/>
            <w:jc w:val="left"/>
          </w:pPr>
        </w:pPrChange>
      </w:pPr>
      <w:ins w:id="3815" w:author="Okot" w:date="2019-03-30T17:12:00Z">
        <w:r>
          <w:t>W naturze rzadko występują monocukry</w:t>
        </w:r>
      </w:ins>
      <w:ins w:id="3816" w:author="Okot" w:date="2019-03-30T18:15:00Z">
        <w:r w:rsidR="0039042B">
          <w:t>,</w:t>
        </w:r>
      </w:ins>
      <w:ins w:id="3817" w:author="Okot" w:date="2019-03-30T17:12:00Z">
        <w:r>
          <w:t xml:space="preserve"> a </w:t>
        </w:r>
        <w:r w:rsidR="0039042B">
          <w:t xml:space="preserve">w diecie </w:t>
        </w:r>
      </w:ins>
      <w:ins w:id="3818" w:author="Okot" w:date="2019-03-30T18:18:00Z">
        <w:r w:rsidR="0039042B">
          <w:t>można się zetknąć z</w:t>
        </w:r>
      </w:ins>
      <w:ins w:id="3819" w:author="Okot" w:date="2019-03-30T17:12:00Z">
        <w:r w:rsidR="0039042B">
          <w:t xml:space="preserve"> fruktozą</w:t>
        </w:r>
        <w:r>
          <w:t xml:space="preserve"> (cukier znajdujący się w owocach)</w:t>
        </w:r>
      </w:ins>
      <w:r w:rsidR="00396176">
        <w:t>,</w:t>
      </w:r>
      <w:ins w:id="3820" w:author="Okot" w:date="2019-03-30T17:12:00Z">
        <w:r>
          <w:t xml:space="preserve"> glukoz</w:t>
        </w:r>
      </w:ins>
      <w:ins w:id="3821" w:author="Okot" w:date="2019-03-30T18:19:00Z">
        <w:r w:rsidR="0039042B">
          <w:t>ą</w:t>
        </w:r>
      </w:ins>
      <w:ins w:id="3822" w:author="Okot" w:date="2019-03-30T18:18:00Z">
        <w:r w:rsidR="0039042B">
          <w:t xml:space="preserve"> (obecną we </w:t>
        </w:r>
      </w:ins>
      <w:ins w:id="3823" w:author="Okot" w:date="2019-03-30T18:20:00Z">
        <w:r w:rsidR="0039042B">
          <w:t>krwi) i</w:t>
        </w:r>
      </w:ins>
      <w:ins w:id="3824" w:author="Okot" w:date="2019-03-30T18:19:00Z">
        <w:r w:rsidR="0039042B">
          <w:t xml:space="preserve"> galaktozą (zawartą </w:t>
        </w:r>
      </w:ins>
      <w:ins w:id="3825" w:author="Okot" w:date="2019-03-30T18:20:00Z">
        <w:r w:rsidR="0039042B">
          <w:t>m.in. w</w:t>
        </w:r>
      </w:ins>
      <w:ins w:id="3826" w:author="Okot" w:date="2019-03-30T18:19:00Z">
        <w:r w:rsidR="0039042B">
          <w:t xml:space="preserve"> miodzie)</w:t>
        </w:r>
      </w:ins>
      <w:ins w:id="3827" w:author="Okot" w:date="2019-03-30T17:12:00Z">
        <w:r>
          <w:t>.</w:t>
        </w:r>
      </w:ins>
      <w:ins w:id="3828" w:author="Okot" w:date="2019-03-30T18:21:00Z">
        <w:r w:rsidR="0039042B">
          <w:t xml:space="preserve"> Szeroko rozpowszechnione w pożywieniu są za to dwucukry: sacharoza (</w:t>
        </w:r>
      </w:ins>
      <w:ins w:id="3829" w:author="Okot" w:date="2019-03-30T21:11:00Z">
        <w:r w:rsidR="00B8484D">
          <w:t>popularny</w:t>
        </w:r>
      </w:ins>
      <w:ins w:id="3830" w:author="Okot" w:date="2019-03-30T18:21:00Z">
        <w:r w:rsidR="0039042B">
          <w:t xml:space="preserve"> </w:t>
        </w:r>
      </w:ins>
      <w:ins w:id="3831" w:author="Okot" w:date="2019-03-30T18:22:00Z">
        <w:r w:rsidR="0039042B">
          <w:t>biały</w:t>
        </w:r>
      </w:ins>
      <w:ins w:id="3832" w:author="Okot" w:date="2019-03-30T18:21:00Z">
        <w:r w:rsidR="0039042B">
          <w:t xml:space="preserve"> cukier)</w:t>
        </w:r>
      </w:ins>
      <w:ins w:id="3833" w:author="Okot" w:date="2019-03-30T18:22:00Z">
        <w:r w:rsidR="0039042B">
          <w:t xml:space="preserve"> czy laktoza (</w:t>
        </w:r>
      </w:ins>
      <w:ins w:id="3834" w:author="Okot" w:date="2019-03-30T18:23:00Z">
        <w:r w:rsidR="0039042B">
          <w:t>obecna</w:t>
        </w:r>
      </w:ins>
      <w:ins w:id="3835" w:author="Okot" w:date="2019-03-30T18:22:00Z">
        <w:r w:rsidR="0039042B">
          <w:t xml:space="preserve"> w mleku). </w:t>
        </w:r>
      </w:ins>
      <w:ins w:id="3836" w:author="Okot" w:date="2019-03-30T18:23:00Z">
        <w:r w:rsidR="008C09DF">
          <w:t xml:space="preserve">Węglowodany </w:t>
        </w:r>
      </w:ins>
      <w:ins w:id="3837" w:author="Okot" w:date="2019-03-30T18:24:00Z">
        <w:r w:rsidR="008C09DF">
          <w:t>złożone</w:t>
        </w:r>
        <w:r w:rsidR="00B8484D">
          <w:t>,</w:t>
        </w:r>
      </w:ins>
      <w:ins w:id="3838" w:author="Okot" w:date="2019-03-30T21:11:00Z">
        <w:r w:rsidR="00B8484D">
          <w:t xml:space="preserve"> </w:t>
        </w:r>
      </w:ins>
      <w:ins w:id="3839" w:author="Okot" w:date="2019-03-30T18:24:00Z">
        <w:r w:rsidR="008C09DF">
          <w:t>czyli składające się z co naj</w:t>
        </w:r>
      </w:ins>
      <w:ins w:id="3840" w:author="Okot" w:date="2019-03-30T18:25:00Z">
        <w:r w:rsidR="00B8484D">
          <w:t>mniej trzech cząsteczek cukru,</w:t>
        </w:r>
      </w:ins>
      <w:ins w:id="3841" w:author="Okot" w:date="2019-03-30T18:23:00Z">
        <w:r w:rsidR="008C09DF">
          <w:t xml:space="preserve"> </w:t>
        </w:r>
      </w:ins>
      <w:ins w:id="3842" w:author="Okot" w:date="2019-03-30T18:24:00Z">
        <w:r w:rsidR="008C09DF">
          <w:t xml:space="preserve">są </w:t>
        </w:r>
      </w:ins>
      <w:ins w:id="3843" w:author="Okot" w:date="2019-03-30T18:25:00Z">
        <w:r w:rsidR="008C09DF">
          <w:t>s</w:t>
        </w:r>
      </w:ins>
      <w:ins w:id="3844" w:author="Okot" w:date="2019-03-30T17:40:00Z">
        <w:r w:rsidR="008C09DF">
          <w:t>zczególnie istotne</w:t>
        </w:r>
      </w:ins>
      <w:ins w:id="3845" w:author="Okot" w:date="2019-03-30T17:13:00Z">
        <w:r>
          <w:t xml:space="preserve"> z dietetycznego punkt</w:t>
        </w:r>
      </w:ins>
      <w:ins w:id="3846" w:author="Okot" w:date="2019-03-30T18:25:00Z">
        <w:r w:rsidR="008C09DF">
          <w:t>u</w:t>
        </w:r>
      </w:ins>
      <w:ins w:id="3847" w:author="Okot" w:date="2019-03-30T17:13:00Z">
        <w:r>
          <w:t xml:space="preserve"> wid</w:t>
        </w:r>
        <w:r w:rsidR="008C09DF">
          <w:t>zenia</w:t>
        </w:r>
      </w:ins>
      <w:ins w:id="3848" w:author="Okot" w:date="2019-03-30T17:14:00Z">
        <w:r>
          <w:t>.</w:t>
        </w:r>
      </w:ins>
      <w:ins w:id="3849" w:author="Okot" w:date="2019-03-30T18:25:00Z">
        <w:r w:rsidR="008C09DF">
          <w:t xml:space="preserve"> Z</w:t>
        </w:r>
      </w:ins>
      <w:ins w:id="3850" w:author="Okot" w:date="2019-03-30T18:26:00Z">
        <w:r w:rsidR="008C09DF">
          <w:t xml:space="preserve">aliczamy do nich błonnik i skrobię. </w:t>
        </w:r>
      </w:ins>
    </w:p>
    <w:p w14:paraId="13DAD762" w14:textId="75077440" w:rsidR="001A43F6" w:rsidRDefault="002F7087">
      <w:pPr>
        <w:rPr>
          <w:ins w:id="3851" w:author="Okot" w:date="2019-03-30T20:18:00Z"/>
        </w:rPr>
        <w:pPrChange w:id="3852" w:author="Okot" w:date="2019-03-30T17:06:00Z">
          <w:pPr>
            <w:ind w:firstLine="0"/>
            <w:jc w:val="left"/>
          </w:pPr>
        </w:pPrChange>
      </w:pPr>
      <w:ins w:id="3853" w:author="Okot" w:date="2019-03-30T17:19:00Z">
        <w:r>
          <w:t>Błonnik</w:t>
        </w:r>
      </w:ins>
      <w:ins w:id="3854" w:author="Okot" w:date="2019-03-30T20:15:00Z">
        <w:r w:rsidR="001A43F6">
          <w:t>, który można znaleźć jedynie w produktach pochodzenia roślinnego,</w:t>
        </w:r>
      </w:ins>
      <w:ins w:id="3855" w:author="Okot" w:date="2019-03-30T17:19:00Z">
        <w:r>
          <w:t xml:space="preserve"> redukuje ryzyko zaparć</w:t>
        </w:r>
      </w:ins>
      <w:ins w:id="3856" w:author="Okot" w:date="2019-03-30T17:44:00Z">
        <w:r w:rsidR="00CD7C0F">
          <w:t xml:space="preserve"> wspomagając pracę jelit</w:t>
        </w:r>
      </w:ins>
      <w:ins w:id="3857" w:author="Okot" w:date="2019-03-30T17:19:00Z">
        <w:r>
          <w:t xml:space="preserve">, </w:t>
        </w:r>
      </w:ins>
      <w:ins w:id="3858" w:author="Okot" w:date="2019-03-30T20:27:00Z">
        <w:r w:rsidR="001B4EBC">
          <w:t xml:space="preserve">obniża ciśnienie, </w:t>
        </w:r>
      </w:ins>
      <w:ins w:id="3859" w:author="Okot" w:date="2019-03-30T17:21:00Z">
        <w:r w:rsidR="00CD7C0F">
          <w:t>zmniejsza</w:t>
        </w:r>
      </w:ins>
      <w:ins w:id="3860" w:author="Okot" w:date="2019-03-30T17:19:00Z">
        <w:r>
          <w:t xml:space="preserve"> poziom cholesterolu całkowitego</w:t>
        </w:r>
      </w:ins>
      <w:r w:rsidR="00BA56E9">
        <w:t xml:space="preserve"> i</w:t>
      </w:r>
      <w:ins w:id="3861" w:author="Okot" w:date="2019-03-30T17:19:00Z">
        <w:r>
          <w:t xml:space="preserve"> LDL</w:t>
        </w:r>
      </w:ins>
      <w:r w:rsidR="00BA56E9">
        <w:t xml:space="preserve"> oraz ryzyko choroby wieńcowej</w:t>
      </w:r>
      <w:ins w:id="3862" w:author="Okot" w:date="2019-03-30T17:19:00Z">
        <w:r>
          <w:t>, zapobiega otyłości</w:t>
        </w:r>
      </w:ins>
      <w:ins w:id="3863" w:author="Okot" w:date="2019-03-30T17:20:00Z">
        <w:r>
          <w:t xml:space="preserve"> i insulinooporności</w:t>
        </w:r>
      </w:ins>
      <w:ins w:id="3864" w:author="Okot" w:date="2019-03-30T17:19:00Z">
        <w:r w:rsidR="00CD7C0F">
          <w:t xml:space="preserve"> stabilizując</w:t>
        </w:r>
      </w:ins>
      <w:ins w:id="3865" w:author="Okot" w:date="2019-03-30T17:21:00Z">
        <w:r>
          <w:t xml:space="preserve"> poziom glukozy we krwi po jedzeniu, </w:t>
        </w:r>
      </w:ins>
      <w:ins w:id="3866" w:author="Okot" w:date="2019-03-30T17:44:00Z">
        <w:r w:rsidR="00CD7C0F">
          <w:t xml:space="preserve">a także </w:t>
        </w:r>
      </w:ins>
      <w:ins w:id="3867" w:author="Okot" w:date="2019-03-30T17:21:00Z">
        <w:r>
          <w:t xml:space="preserve">sprzyja odchudzaniu </w:t>
        </w:r>
      </w:ins>
      <w:ins w:id="3868" w:author="Okot" w:date="2019-03-30T17:22:00Z">
        <w:r>
          <w:t>wzmacniając</w:t>
        </w:r>
      </w:ins>
      <w:ins w:id="3869" w:author="Okot" w:date="2019-03-30T17:21:00Z">
        <w:r>
          <w:t xml:space="preserve"> </w:t>
        </w:r>
      </w:ins>
      <w:ins w:id="3870" w:author="Okot" w:date="2019-03-30T17:22:00Z">
        <w:r>
          <w:t>na dłużej uczucie sytości</w:t>
        </w:r>
      </w:ins>
      <w:ins w:id="3871" w:author="Okot" w:date="2019-03-30T20:01:00Z">
        <w:r w:rsidR="001A0FE8">
          <w:t xml:space="preserve"> i zmniejszając apetyt</w:t>
        </w:r>
      </w:ins>
      <w:ins w:id="3872" w:author="Okot" w:date="2019-03-30T17:22:00Z">
        <w:r>
          <w:t>.</w:t>
        </w:r>
      </w:ins>
      <w:ins w:id="3873" w:author="Okot" w:date="2019-03-30T18:26:00Z">
        <w:r w:rsidR="008C09DF">
          <w:t xml:space="preserve"> </w:t>
        </w:r>
      </w:ins>
      <w:ins w:id="3874" w:author="Okot" w:date="2019-03-30T19:59:00Z">
        <w:r w:rsidR="001A0FE8">
          <w:t xml:space="preserve">Jest substancją nietrawioną przez organizm ludzki, ale przechodzi przez cały układ pokarmowy zabierając ze sobą wiele szkodliwych związków. </w:t>
        </w:r>
      </w:ins>
      <w:r w:rsidR="00396176">
        <w:t>Badanie EPIC, j</w:t>
      </w:r>
      <w:ins w:id="3875" w:author="Okot" w:date="2019-03-30T20:15:00Z">
        <w:r w:rsidR="001A43F6">
          <w:t>edno z najsłynniejszych badań poświęcony</w:t>
        </w:r>
      </w:ins>
      <w:ins w:id="3876" w:author="Okot" w:date="2019-03-30T20:17:00Z">
        <w:r w:rsidR="001A43F6">
          <w:t>c</w:t>
        </w:r>
      </w:ins>
      <w:ins w:id="3877" w:author="Okot" w:date="2019-03-30T20:15:00Z">
        <w:r w:rsidR="001A43F6">
          <w:t>h żywieniu</w:t>
        </w:r>
      </w:ins>
      <w:ins w:id="3878" w:author="Okot" w:date="2019-03-30T20:44:00Z">
        <w:r w:rsidR="009B004F">
          <w:t xml:space="preserve"> i nowotworom</w:t>
        </w:r>
      </w:ins>
      <w:r w:rsidR="00396176">
        <w:t>,</w:t>
      </w:r>
      <w:ins w:id="3879" w:author="Okot" w:date="2019-03-30T20:16:00Z">
        <w:r w:rsidR="001A43F6">
          <w:t xml:space="preserve"> wykazało, że</w:t>
        </w:r>
      </w:ins>
      <w:ins w:id="388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81" w:author="Okot" w:date="2020-01-17T11:05:00Z">
        <w:r w:rsidR="00BA3BD6" w:rsidDel="00EA7D70">
          <w:delText>2</w:delText>
        </w:r>
      </w:del>
      <w:ins w:id="3882" w:author="Okot" w:date="2020-01-17T11:05:00Z">
        <w:r w:rsidR="00FF7D92">
          <w:t>40</w:t>
        </w:r>
      </w:ins>
      <w:del w:id="3883" w:author="Okot" w:date="2020-03-24T09:13:00Z">
        <w:r w:rsidR="008E53F0" w:rsidDel="001B7E81">
          <w:delText>2</w:delText>
        </w:r>
      </w:del>
      <w:del w:id="3884" w:author="Okot" w:date="2020-01-13T11:41:00Z">
        <w:r w:rsidR="00BA3BD6" w:rsidDel="00320D18">
          <w:delText>2</w:delText>
        </w:r>
      </w:del>
      <w:ins w:id="3885" w:author="Okot" w:date="2019-03-30T20:28:00Z">
        <w:r w:rsidR="001B4EBC">
          <w:t>,</w:t>
        </w:r>
      </w:ins>
      <w:ins w:id="3886" w:author="Okot" w:date="2020-01-17T11:02:00Z">
        <w:r w:rsidR="00992E23">
          <w:t>4</w:t>
        </w:r>
      </w:ins>
      <w:ins w:id="3887" w:author="Okot" w:date="2020-04-17T17:36:00Z">
        <w:r w:rsidR="00FF7D92">
          <w:t>2</w:t>
        </w:r>
      </w:ins>
      <w:del w:id="3888" w:author="Okot" w:date="2020-03-24T09:09:00Z">
        <w:r w:rsidR="0061038E" w:rsidDel="00992E23">
          <w:delText>4</w:delText>
        </w:r>
      </w:del>
      <w:del w:id="3889" w:author="Okot" w:date="2020-01-17T11:02:00Z">
        <w:r w:rsidR="009E56F2" w:rsidDel="00EA7D70">
          <w:delText>2</w:delText>
        </w:r>
      </w:del>
      <w:del w:id="3890" w:author="Okot" w:date="2020-01-13T11:38:00Z">
        <w:r w:rsidR="000E5AB3" w:rsidDel="00320D18">
          <w:delText>4</w:delText>
        </w:r>
      </w:del>
      <w:ins w:id="3891" w:author="Okot" w:date="2019-03-30T20:17:00Z">
        <w:r w:rsidR="001A43F6">
          <w:t xml:space="preserve">]. </w:t>
        </w:r>
      </w:ins>
    </w:p>
    <w:p w14:paraId="4D8576E2" w14:textId="77777777" w:rsidR="008C09DF" w:rsidRDefault="008C09DF">
      <w:pPr>
        <w:rPr>
          <w:ins w:id="3892" w:author="Okot" w:date="2019-03-30T18:29:00Z"/>
        </w:rPr>
        <w:pPrChange w:id="3893" w:author="Okot" w:date="2019-03-30T17:06:00Z">
          <w:pPr>
            <w:ind w:firstLine="0"/>
            <w:jc w:val="left"/>
          </w:pPr>
        </w:pPrChange>
      </w:pPr>
      <w:ins w:id="389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95" w:author="Okot" w:date="2019-03-30T17:06:00Z">
          <w:pPr>
            <w:ind w:firstLine="0"/>
            <w:jc w:val="left"/>
          </w:pPr>
        </w:pPrChange>
      </w:pPr>
      <w:ins w:id="3896" w:author="Okot" w:date="2019-03-30T18:29:00Z">
        <w:r>
          <w:lastRenderedPageBreak/>
          <w:t xml:space="preserve">Funkcjonuje wiele mitów na temat węglowodanów sprzyjających popularności diet niskowęglowodanowych. Główny z nich mówi, że </w:t>
        </w:r>
      </w:ins>
      <w:ins w:id="3897" w:author="Okot" w:date="2019-03-30T18:30:00Z">
        <w:r>
          <w:t>to właśnie ten makroskładnik tuczy.</w:t>
        </w:r>
        <w:r w:rsidR="001B72D1">
          <w:t xml:space="preserve"> J</w:t>
        </w:r>
      </w:ins>
      <w:ins w:id="3898" w:author="Okot" w:date="2019-03-30T18:31:00Z">
        <w:r>
          <w:t>ak w każdym micie, jest w nim ziarno prawdy.</w:t>
        </w:r>
      </w:ins>
      <w:ins w:id="3899" w:author="Okot" w:date="2019-03-30T18:33:00Z">
        <w:r w:rsidR="007600DA">
          <w:t xml:space="preserve"> </w:t>
        </w:r>
      </w:ins>
    </w:p>
    <w:p w14:paraId="5C3D9912" w14:textId="77777777" w:rsidR="00B81B62" w:rsidRDefault="00062B6C" w:rsidP="00396176">
      <w:pPr>
        <w:rPr>
          <w:ins w:id="3900" w:author="Okot" w:date="2019-03-30T18:44:00Z"/>
        </w:rPr>
      </w:pPr>
      <w:ins w:id="3901" w:author="Okot" w:date="2019-03-30T18:34:00Z">
        <w:r>
          <w:t>I</w:t>
        </w:r>
      </w:ins>
      <w:ins w:id="3902" w:author="Okot" w:date="2019-03-30T18:35:00Z">
        <w:r>
          <w:t>stnieje jeszcze jeden podział węglowodanów i tyczy się on głównie</w:t>
        </w:r>
      </w:ins>
      <w:ins w:id="3903" w:author="Okot" w:date="2019-03-30T18:36:00Z">
        <w:r>
          <w:t xml:space="preserve"> tych pochodzenia</w:t>
        </w:r>
      </w:ins>
      <w:ins w:id="3904" w:author="Okot" w:date="2019-03-30T19:55:00Z">
        <w:r w:rsidR="001B72D1">
          <w:t xml:space="preserve"> zbożowego</w:t>
        </w:r>
      </w:ins>
      <w:ins w:id="3905" w:author="Okot" w:date="2019-03-30T18:35:00Z">
        <w:r>
          <w:t>.</w:t>
        </w:r>
      </w:ins>
      <w:ins w:id="3906" w:author="Okot" w:date="2019-03-30T18:36:00Z">
        <w:r>
          <w:t xml:space="preserve"> Wyróżniamy </w:t>
        </w:r>
      </w:ins>
      <w:ins w:id="3907" w:author="Okot" w:date="2019-03-30T18:37:00Z">
        <w:r>
          <w:t>węglowodany z</w:t>
        </w:r>
      </w:ins>
      <w:ins w:id="3908" w:author="Okot" w:date="2019-03-30T18:36:00Z">
        <w:r>
          <w:t xml:space="preserve"> </w:t>
        </w:r>
      </w:ins>
      <w:ins w:id="3909" w:author="Okot" w:date="2019-03-30T18:37:00Z">
        <w:r>
          <w:t xml:space="preserve">produktów </w:t>
        </w:r>
      </w:ins>
      <w:ins w:id="3910" w:author="Okot" w:date="2019-03-30T18:35:00Z">
        <w:r>
          <w:t>rafinowanych i pełnoziarnistych</w:t>
        </w:r>
      </w:ins>
      <w:ins w:id="3911" w:author="Okot" w:date="2019-03-30T18:38:00Z">
        <w:r>
          <w:t xml:space="preserve">. </w:t>
        </w:r>
      </w:ins>
      <w:ins w:id="3912" w:author="Okot" w:date="2019-03-30T19:55:00Z">
        <w:r w:rsidR="001B72D1">
          <w:t>„</w:t>
        </w:r>
      </w:ins>
      <w:ins w:id="3913" w:author="Okot" w:date="2019-03-30T18:38:00Z">
        <w:r w:rsidR="001B72D1">
          <w:t>Rafinowany</w:t>
        </w:r>
      </w:ins>
      <w:ins w:id="3914" w:author="Okot" w:date="2019-03-30T19:55:00Z">
        <w:r w:rsidR="001B72D1">
          <w:t>”</w:t>
        </w:r>
      </w:ins>
      <w:ins w:id="3915" w:author="Okot" w:date="2019-03-30T18:38:00Z">
        <w:r>
          <w:t xml:space="preserve"> oznacza</w:t>
        </w:r>
      </w:ins>
      <w:ins w:id="3916" w:author="Okot" w:date="2019-03-30T18:39:00Z">
        <w:r w:rsidR="001B72D1">
          <w:t xml:space="preserve"> pochodzący</w:t>
        </w:r>
        <w:r>
          <w:t xml:space="preserve"> z ziarna</w:t>
        </w:r>
      </w:ins>
      <w:ins w:id="3917" w:author="Okot" w:date="2019-03-30T18:38:00Z">
        <w:r>
          <w:t xml:space="preserve"> poddane</w:t>
        </w:r>
      </w:ins>
      <w:ins w:id="3918" w:author="Okot" w:date="2019-03-30T18:39:00Z">
        <w:r>
          <w:t>go</w:t>
        </w:r>
      </w:ins>
      <w:ins w:id="3919" w:author="Okot" w:date="2019-03-30T18:38:00Z">
        <w:r>
          <w:t xml:space="preserve"> intensywnej obróbce, oczyszc</w:t>
        </w:r>
      </w:ins>
      <w:ins w:id="3920" w:author="Okot" w:date="2019-03-30T18:39:00Z">
        <w:r>
          <w:t>z</w:t>
        </w:r>
      </w:ins>
      <w:ins w:id="3921" w:author="Okot" w:date="2019-03-30T18:38:00Z">
        <w:r>
          <w:t>aniu.</w:t>
        </w:r>
      </w:ins>
      <w:ins w:id="3922" w:author="Okot" w:date="2019-03-30T18:39:00Z">
        <w:r>
          <w:t xml:space="preserve"> Niestety, nie chodzi o usuwanie substancji, które są szkodliwe, tylko zarodka i otrębów, które są źródłem wielu składników odżywczych.</w:t>
        </w:r>
      </w:ins>
      <w:ins w:id="3923" w:author="Okot" w:date="2019-03-30T18:40:00Z">
        <w:r>
          <w:t xml:space="preserve"> </w:t>
        </w:r>
      </w:ins>
      <w:ins w:id="3924" w:author="Okot" w:date="2019-03-30T18:41:00Z">
        <w:r>
          <w:t xml:space="preserve">Produkt </w:t>
        </w:r>
      </w:ins>
      <w:ins w:id="3925" w:author="Okot" w:date="2019-03-30T18:40:00Z">
        <w:r>
          <w:t>pełnoziarnist</w:t>
        </w:r>
      </w:ins>
      <w:ins w:id="3926" w:author="Okot" w:date="2019-03-30T18:42:00Z">
        <w:r>
          <w:t>y</w:t>
        </w:r>
      </w:ins>
      <w:ins w:id="3927" w:author="Okot" w:date="2019-03-30T18:40:00Z">
        <w:r w:rsidR="001B72D1">
          <w:t>, chociaż</w:t>
        </w:r>
        <w:r>
          <w:t xml:space="preserve"> </w:t>
        </w:r>
      </w:ins>
      <w:ins w:id="3928" w:author="Okot" w:date="2019-03-30T18:42:00Z">
        <w:r w:rsidR="001B72D1">
          <w:t>zawiera również</w:t>
        </w:r>
        <w:r>
          <w:t xml:space="preserve"> </w:t>
        </w:r>
      </w:ins>
      <w:ins w:id="3929" w:author="Okot" w:date="2019-03-30T18:41:00Z">
        <w:r>
          <w:t>ziarno</w:t>
        </w:r>
      </w:ins>
      <w:ins w:id="3930" w:author="Okot" w:date="2019-03-30T19:56:00Z">
        <w:r w:rsidR="001B72D1">
          <w:t xml:space="preserve"> obrobione (zazwyczaj</w:t>
        </w:r>
      </w:ins>
      <w:ins w:id="3931" w:author="Okot" w:date="2019-03-30T18:41:00Z">
        <w:r>
          <w:t xml:space="preserve"> zmiażdżone lub </w:t>
        </w:r>
      </w:ins>
      <w:ins w:id="3932" w:author="Okot" w:date="2019-03-30T18:43:00Z">
        <w:r>
          <w:t>zmielone</w:t>
        </w:r>
      </w:ins>
      <w:ins w:id="3933" w:author="Okot" w:date="2019-03-30T19:56:00Z">
        <w:r w:rsidR="001B72D1">
          <w:t>)</w:t>
        </w:r>
      </w:ins>
      <w:ins w:id="3934" w:author="Okot" w:date="2019-03-30T18:43:00Z">
        <w:r w:rsidR="001B72D1">
          <w:t xml:space="preserve">, ma w </w:t>
        </w:r>
      </w:ins>
      <w:ins w:id="3935" w:author="Okot" w:date="2019-03-30T19:57:00Z">
        <w:r w:rsidR="001B72D1">
          <w:t>składzie</w:t>
        </w:r>
      </w:ins>
      <w:ins w:id="3936" w:author="Okot" w:date="2019-03-30T18:43:00Z">
        <w:r w:rsidR="001B72D1">
          <w:t xml:space="preserve"> </w:t>
        </w:r>
      </w:ins>
      <w:ins w:id="3937" w:author="Okot" w:date="2019-03-30T19:57:00Z">
        <w:r w:rsidR="001B72D1">
          <w:t>również</w:t>
        </w:r>
      </w:ins>
      <w:ins w:id="3938" w:author="Okot" w:date="2019-03-30T18:42:00Z">
        <w:r>
          <w:t xml:space="preserve"> zarodki i otręby w takiej samej proporcji, w jakiej znajdowały się przed obróbką, d</w:t>
        </w:r>
      </w:ins>
      <w:ins w:id="3939" w:author="Okot" w:date="2019-03-30T18:43:00Z">
        <w:r>
          <w:t xml:space="preserve">zięki czemu jest bogatym źródłem nie tylko węglowodanów złożonych, ale też białka, błonnika, witamin i </w:t>
        </w:r>
      </w:ins>
      <w:ins w:id="3940" w:author="Okot" w:date="2019-03-30T18:44:00Z">
        <w:r>
          <w:t>składników</w:t>
        </w:r>
      </w:ins>
      <w:ins w:id="3941" w:author="Okot" w:date="2019-03-30T18:43:00Z">
        <w:r>
          <w:t xml:space="preserve"> </w:t>
        </w:r>
      </w:ins>
      <w:ins w:id="3942" w:author="Okot" w:date="2019-03-30T18:44:00Z">
        <w:r>
          <w:t>mineralnych.</w:t>
        </w:r>
      </w:ins>
    </w:p>
    <w:p w14:paraId="42263E86" w14:textId="6E83A115" w:rsidR="00396176" w:rsidRDefault="00B81B62">
      <w:pPr>
        <w:pPrChange w:id="3943" w:author="Okot" w:date="2019-03-30T17:06:00Z">
          <w:pPr>
            <w:ind w:firstLine="0"/>
            <w:jc w:val="left"/>
          </w:pPr>
        </w:pPrChange>
      </w:pPr>
      <w:ins w:id="3944" w:author="Okot" w:date="2019-03-30T18:44:00Z">
        <w:r>
          <w:t>Dieta współczesnego człowieka składa się w duże</w:t>
        </w:r>
        <w:r w:rsidR="005D4A75">
          <w:t>j mierze z produkt</w:t>
        </w:r>
      </w:ins>
      <w:ins w:id="3945" w:author="Okot" w:date="2019-03-30T21:12:00Z">
        <w:r w:rsidR="005D4A75">
          <w:t>ów</w:t>
        </w:r>
      </w:ins>
      <w:ins w:id="3946" w:author="Okot" w:date="2019-03-30T18:44:00Z">
        <w:r w:rsidR="005D4A75">
          <w:t xml:space="preserve"> rafinowanych </w:t>
        </w:r>
        <w:r>
          <w:t>(białe pieczywo i inne wypieki oparte na</w:t>
        </w:r>
      </w:ins>
      <w:ins w:id="3947" w:author="Okot" w:date="2019-03-30T18:45:00Z">
        <w:r>
          <w:t xml:space="preserve"> pszennej</w:t>
        </w:r>
      </w:ins>
      <w:ins w:id="3948" w:author="Okot" w:date="2019-03-30T19:57:00Z">
        <w:r w:rsidR="005904BA">
          <w:t xml:space="preserve"> mące</w:t>
        </w:r>
      </w:ins>
      <w:ins w:id="3949" w:author="Okot" w:date="2019-03-30T18:45:00Z">
        <w:r w:rsidR="007F7379">
          <w:t>) oraz wszechobecn</w:t>
        </w:r>
      </w:ins>
      <w:ins w:id="3950" w:author="Okot" w:date="2019-03-31T14:27:00Z">
        <w:r w:rsidR="007F7379">
          <w:t>ego</w:t>
        </w:r>
      </w:ins>
      <w:ins w:id="3951" w:author="Okot" w:date="2019-03-30T18:45:00Z">
        <w:r>
          <w:t xml:space="preserve"> cukru</w:t>
        </w:r>
      </w:ins>
      <w:ins w:id="3952" w:author="Okot" w:date="2019-03-30T18:46:00Z">
        <w:r>
          <w:t xml:space="preserve"> (słodzone jogurty,</w:t>
        </w:r>
      </w:ins>
      <w:ins w:id="3953" w:author="Okot" w:date="2019-03-30T18:47:00Z">
        <w:r>
          <w:t xml:space="preserve"> bułki,</w:t>
        </w:r>
      </w:ins>
      <w:ins w:id="3954" w:author="Okot" w:date="2019-03-30T18:46:00Z">
        <w:r>
          <w:t xml:space="preserve"> batoniki, gotowe sosy, dania w puszce)</w:t>
        </w:r>
      </w:ins>
      <w:ins w:id="3955" w:author="Okot" w:date="2019-03-30T18:45:00Z">
        <w:r>
          <w:t>.</w:t>
        </w:r>
      </w:ins>
      <w:ins w:id="3956" w:author="Okot" w:date="2019-03-31T14:27:00Z">
        <w:r w:rsidR="007F7379">
          <w:t xml:space="preserve"> </w:t>
        </w:r>
      </w:ins>
      <w:ins w:id="3957" w:author="Okot" w:date="2019-03-30T18:48:00Z">
        <w:r>
          <w:t>Jest to pożywienie często wysokokaloryczne, ale są to głównie tak zwane „puste kalorie”</w:t>
        </w:r>
        <w:r w:rsidR="009B004F">
          <w:t>, czyli</w:t>
        </w:r>
      </w:ins>
      <w:ins w:id="3958" w:author="Okot" w:date="2019-03-30T20:39:00Z">
        <w:r w:rsidR="009B004F">
          <w:t xml:space="preserve"> </w:t>
        </w:r>
      </w:ins>
      <w:ins w:id="3959" w:author="Okot" w:date="2019-03-30T18:48:00Z">
        <w:r w:rsidR="009B004F">
          <w:t>ubogie w substancje odżywcze, wypełniają</w:t>
        </w:r>
      </w:ins>
      <w:ins w:id="3960" w:author="Okot" w:date="2019-03-30T20:42:00Z">
        <w:r w:rsidR="009B004F">
          <w:t>ce</w:t>
        </w:r>
      </w:ins>
      <w:ins w:id="3961" w:author="Okot" w:date="2019-03-30T18:48:00Z">
        <w:r w:rsidR="009B004F">
          <w:t xml:space="preserve"> żołądek </w:t>
        </w:r>
      </w:ins>
      <w:ins w:id="3962" w:author="Okot" w:date="2019-03-30T20:42:00Z">
        <w:r w:rsidR="009B004F">
          <w:t xml:space="preserve">jedynie </w:t>
        </w:r>
      </w:ins>
      <w:ins w:id="3963" w:author="Okot" w:date="2019-03-30T18:48:00Z">
        <w:r w:rsidR="009B004F">
          <w:t>na chwilę,</w:t>
        </w:r>
      </w:ins>
      <w:ins w:id="3964" w:author="Okot" w:date="2019-03-30T20:39:00Z">
        <w:r w:rsidR="009B004F">
          <w:t xml:space="preserve"> powodując krótkotrwały przyrost energii, ale</w:t>
        </w:r>
      </w:ins>
      <w:ins w:id="3965" w:author="Okot" w:date="2019-03-30T18:48:00Z">
        <w:r w:rsidR="009B004F">
          <w:t xml:space="preserve"> nie dając </w:t>
        </w:r>
      </w:ins>
      <w:ins w:id="3966" w:author="Okot" w:date="2019-03-30T20:38:00Z">
        <w:r w:rsidR="009B004F">
          <w:t>długotrwałego</w:t>
        </w:r>
      </w:ins>
      <w:ins w:id="3967" w:author="Okot" w:date="2019-03-30T18:48:00Z">
        <w:r w:rsidR="009B004F">
          <w:t xml:space="preserve"> </w:t>
        </w:r>
      </w:ins>
      <w:ins w:id="3968" w:author="Okot" w:date="2019-03-30T20:38:00Z">
        <w:r w:rsidR="009B004F">
          <w:t xml:space="preserve">uczucia sytości. </w:t>
        </w:r>
      </w:ins>
      <w:ins w:id="3969" w:author="Okot" w:date="2019-03-31T14:28:00Z">
        <w:r w:rsidR="007F7379">
          <w:t>Dodatkową pułapką są też tak zwane „cukry dodane” (ang.</w:t>
        </w:r>
      </w:ins>
      <w:r w:rsidR="00E52735">
        <w:t>:</w:t>
      </w:r>
      <w:ins w:id="3970" w:author="Okot" w:date="2019-03-31T14:28:00Z">
        <w:r w:rsidR="007F7379">
          <w:t xml:space="preserve"> </w:t>
        </w:r>
        <w:r w:rsidR="007F7379">
          <w:rPr>
            <w:i/>
          </w:rPr>
          <w:t>added sugars</w:t>
        </w:r>
        <w:r w:rsidR="007F7379">
          <w:t>). Są to</w:t>
        </w:r>
      </w:ins>
      <w:ins w:id="3971" w:author="Okot" w:date="2019-03-31T14:30:00Z">
        <w:r w:rsidR="007F7379">
          <w:t xml:space="preserve"> nadprogramowe</w:t>
        </w:r>
      </w:ins>
      <w:ins w:id="3972" w:author="Okot" w:date="2019-03-31T14:28:00Z">
        <w:r w:rsidR="007F7379">
          <w:t xml:space="preserve"> węglowodany dodawane do żywności w procesie jej </w:t>
        </w:r>
      </w:ins>
      <w:ins w:id="3973" w:author="Okot" w:date="2019-03-31T14:32:00Z">
        <w:r w:rsidR="007F7379">
          <w:t>przygotowania pod</w:t>
        </w:r>
      </w:ins>
      <w:ins w:id="3974" w:author="Okot" w:date="2019-03-31T14:30:00Z">
        <w:r w:rsidR="007F7379">
          <w:t xml:space="preserve"> postacią </w:t>
        </w:r>
      </w:ins>
      <w:ins w:id="3975" w:author="Okot" w:date="2019-03-31T14:31:00Z">
        <w:r w:rsidR="007F7379">
          <w:t>m.in</w:t>
        </w:r>
      </w:ins>
      <w:ins w:id="3976" w:author="Okot" w:date="2019-03-31T14:30:00Z">
        <w:r w:rsidR="007F7379">
          <w:t>.</w:t>
        </w:r>
      </w:ins>
      <w:ins w:id="3977" w:author="Okot" w:date="2019-03-31T14:31:00Z">
        <w:r w:rsidR="007F7379">
          <w:t xml:space="preserve">: białego i brązowego cukru, syropów: kukurydzianego, klonowego, fruktozowego, z agawy, melasy różnego pochodzenia, maltozy, </w:t>
        </w:r>
      </w:ins>
      <w:r w:rsidR="00396176">
        <w:t xml:space="preserve">dekstrozy. </w:t>
      </w:r>
      <w:ins w:id="3978" w:author="Okot" w:date="2019-03-31T14:33:00Z">
        <w:r w:rsidR="00396176">
          <w:t>Chociaż w tabeli z wartością energetyczn</w:t>
        </w:r>
      </w:ins>
      <w:r w:rsidR="00396176">
        <w:t>ą</w:t>
      </w:r>
      <w:ins w:id="3979" w:author="Okot" w:date="2019-03-31T14:33:00Z">
        <w:r w:rsidR="00396176">
          <w:t xml:space="preserve"> często można spotkać się z zapisem </w:t>
        </w:r>
      </w:ins>
      <w:ins w:id="3980" w:author="Okot" w:date="2019-03-31T14:34:00Z">
        <w:r w:rsidR="00396176">
          <w:t>„węglowodany</w:t>
        </w:r>
      </w:ins>
      <w:ins w:id="3981" w:author="Okot" w:date="2019-03-31T14:35:00Z">
        <w:r w:rsidR="00396176">
          <w:t xml:space="preserve"> -</w:t>
        </w:r>
      </w:ins>
      <w:ins w:id="3982" w:author="Okot" w:date="2019-03-31T14:34:00Z">
        <w:r w:rsidR="00396176">
          <w:t xml:space="preserve"> </w:t>
        </w:r>
        <w:r w:rsidR="00396176" w:rsidRPr="007F7379">
          <w:rPr>
            <w:i/>
            <w:rPrChange w:id="3983" w:author="Okot" w:date="2019-03-31T14:35:00Z">
              <w:rPr/>
            </w:rPrChange>
          </w:rPr>
          <w:t>X</w:t>
        </w:r>
        <w:r w:rsidR="00396176">
          <w:t> g w tym</w:t>
        </w:r>
      </w:ins>
      <w:ins w:id="3984" w:author="Okot" w:date="2019-03-31T14:33:00Z">
        <w:r w:rsidR="00396176">
          <w:t xml:space="preserve"> </w:t>
        </w:r>
      </w:ins>
      <w:ins w:id="3985" w:author="Okot" w:date="2019-03-31T14:34:00Z">
        <w:r w:rsidR="00396176">
          <w:t>cukry</w:t>
        </w:r>
      </w:ins>
      <w:ins w:id="3986" w:author="Okot" w:date="2019-03-31T14:35:00Z">
        <w:r w:rsidR="00396176">
          <w:t xml:space="preserve"> -</w:t>
        </w:r>
      </w:ins>
      <w:ins w:id="3987" w:author="Okot" w:date="2019-03-31T14:34:00Z">
        <w:r w:rsidR="00396176">
          <w:t xml:space="preserve"> </w:t>
        </w:r>
        <w:r w:rsidR="00396176" w:rsidRPr="007F7379">
          <w:rPr>
            <w:i/>
            <w:rPrChange w:id="3988" w:author="Okot" w:date="2019-03-31T14:35:00Z">
              <w:rPr/>
            </w:rPrChange>
          </w:rPr>
          <w:t>Y</w:t>
        </w:r>
        <w:r w:rsidR="00396176">
          <w:t> g”</w:t>
        </w:r>
      </w:ins>
      <w:ins w:id="3989" w:author="Okot" w:date="2019-03-31T14:35:00Z">
        <w:r w:rsidR="00396176">
          <w:t xml:space="preserve">, to </w:t>
        </w:r>
        <w:r w:rsidR="00396176">
          <w:rPr>
            <w:i/>
          </w:rPr>
          <w:t xml:space="preserve">Y </w:t>
        </w:r>
        <w:r w:rsidR="00396176">
          <w:t xml:space="preserve">jest łączną sumą </w:t>
        </w:r>
      </w:ins>
      <w:ins w:id="3990" w:author="Okot" w:date="2019-03-31T14:36:00Z">
        <w:r w:rsidR="00396176">
          <w:t xml:space="preserve">zawartości </w:t>
        </w:r>
      </w:ins>
      <w:ins w:id="3991" w:author="Okot" w:date="2019-03-31T14:35:00Z">
        <w:r w:rsidR="00396176">
          <w:t xml:space="preserve">cukrów: tych </w:t>
        </w:r>
      </w:ins>
      <w:ins w:id="3992" w:author="Okot" w:date="2019-03-31T14:36:00Z">
        <w:r w:rsidR="00396176">
          <w:t>występujących</w:t>
        </w:r>
      </w:ins>
      <w:ins w:id="3993" w:author="Okot" w:date="2019-03-31T14:35:00Z">
        <w:r w:rsidR="00396176">
          <w:t xml:space="preserve"> </w:t>
        </w:r>
      </w:ins>
      <w:ins w:id="3994" w:author="Okot" w:date="2019-03-31T14:36:00Z">
        <w:r w:rsidR="00396176">
          <w:t>naturalnie produkcie i dodanych.</w:t>
        </w:r>
      </w:ins>
      <w:r w:rsidR="00396176">
        <w:t xml:space="preserve"> Dlatego, chcąc</w:t>
      </w:r>
      <w:ins w:id="3995" w:author="Okot" w:date="2019-03-31T14:33:00Z">
        <w:r w:rsidR="007F7379">
          <w:t xml:space="preserve"> się wystrzegać</w:t>
        </w:r>
      </w:ins>
      <w:r w:rsidR="00396176">
        <w:t xml:space="preserve"> cukrów dodanych,</w:t>
      </w:r>
      <w:ins w:id="3996" w:author="Okot" w:date="2019-03-31T14:33:00Z">
        <w:r w:rsidR="007F7379">
          <w:t xml:space="preserve"> należy uważnie czytać skład produktu na etykiecie</w:t>
        </w:r>
      </w:ins>
      <w:r w:rsidR="00396176">
        <w:t>.</w:t>
      </w:r>
    </w:p>
    <w:p w14:paraId="5039859A" w14:textId="2C80443F"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7" w:author="Okot" w:date="2020-03-24T10:03:00Z">
        <w:r w:rsidR="0073700A" w:rsidDel="00E82EDB">
          <w:delText>2</w:delText>
        </w:r>
      </w:del>
      <w:ins w:id="3998" w:author="Okot" w:date="2020-03-24T10:03:00Z">
        <w:r w:rsidR="00E82EDB">
          <w:t>3</w:t>
        </w:r>
      </w:ins>
      <w:ins w:id="3999" w:author="Okot" w:date="2020-04-17T17:39:00Z">
        <w:r w:rsidR="00922CFE">
          <w:t>7</w:t>
        </w:r>
      </w:ins>
      <w:del w:id="4000" w:author="Okot" w:date="2020-01-13T12:14:00Z">
        <w:r w:rsidR="0073700A" w:rsidDel="00620498">
          <w:delText>0</w:delText>
        </w:r>
      </w:del>
      <w:del w:id="4001" w:author="Okot" w:date="2020-03-24T10:03:00Z">
        <w:r w:rsidR="008E53F0" w:rsidDel="00E82EDB">
          <w:delText>9</w:delText>
        </w:r>
      </w:del>
      <w:r w:rsidR="009C047A">
        <w:t>].</w:t>
      </w:r>
    </w:p>
    <w:p w14:paraId="49C74680" w14:textId="03EBBBC4" w:rsidR="001A0FE8" w:rsidRDefault="002F7087" w:rsidP="00396176">
      <w:pPr>
        <w:rPr>
          <w:ins w:id="4002" w:author="Okot" w:date="2019-03-30T20:07:00Z"/>
        </w:rPr>
      </w:pPr>
      <w:ins w:id="4003" w:author="Okot" w:date="2019-03-30T17:22:00Z">
        <w:r>
          <w:t xml:space="preserve">Ponieważ węglowodany są głównym źródłem zasilania </w:t>
        </w:r>
      </w:ins>
      <w:ins w:id="4004" w:author="Okot" w:date="2019-03-30T17:23:00Z">
        <w:r>
          <w:t>ludzkiego</w:t>
        </w:r>
      </w:ins>
      <w:ins w:id="4005" w:author="Okot" w:date="2019-03-30T17:22:00Z">
        <w:r>
          <w:t xml:space="preserve"> </w:t>
        </w:r>
      </w:ins>
      <w:ins w:id="4006" w:author="Okot" w:date="2019-03-30T17:23:00Z">
        <w:r>
          <w:t>organizmu</w:t>
        </w:r>
      </w:ins>
      <w:r w:rsidR="00396176">
        <w:t>,</w:t>
      </w:r>
      <w:ins w:id="4007" w:author="Okot" w:date="2019-03-30T17:23:00Z">
        <w:r>
          <w:t xml:space="preserve"> powinny stanowić podstawę diety. </w:t>
        </w:r>
      </w:ins>
      <w:ins w:id="4008" w:author="Okot" w:date="2019-03-30T17:40:00Z">
        <w:r w:rsidR="001C4B6E">
          <w:t>Jak wspominano wcześniej, organizm w razie potrzeby jest w stanie czerpać energię z tłuszczu lub biał</w:t>
        </w:r>
      </w:ins>
      <w:ins w:id="4009" w:author="Okot" w:date="2019-03-30T18:54:00Z">
        <w:r w:rsidR="00582840">
          <w:t>k</w:t>
        </w:r>
      </w:ins>
      <w:ins w:id="4010" w:author="Okot" w:date="2019-03-30T17:41:00Z">
        <w:r w:rsidR="001C4B6E">
          <w:t>a, ale jedynie węglowodany</w:t>
        </w:r>
      </w:ins>
      <w:ins w:id="4011" w:author="Okot" w:date="2019-03-31T14:38:00Z">
        <w:r w:rsidR="005D7BA0">
          <w:t>, a dokładniej glukoza,</w:t>
        </w:r>
      </w:ins>
      <w:ins w:id="4012" w:author="Okot" w:date="2019-03-30T17:41:00Z">
        <w:r w:rsidR="001C4B6E">
          <w:t xml:space="preserve"> są </w:t>
        </w:r>
        <w:r w:rsidR="001C4B6E">
          <w:lastRenderedPageBreak/>
          <w:t xml:space="preserve">wykorzystywane przez mózg. Dlatego stosowanie przez dłuższy czas diety niskowęglowodanowej </w:t>
        </w:r>
      </w:ins>
      <w:ins w:id="4013" w:author="Okot" w:date="2019-03-30T18:54:00Z">
        <w:r w:rsidR="00582840">
          <w:t xml:space="preserve">jest </w:t>
        </w:r>
      </w:ins>
      <w:ins w:id="4014" w:author="Okot" w:date="2019-03-30T17:41:00Z">
        <w:r w:rsidR="001C4B6E">
          <w:t>niebezpieczne.</w:t>
        </w:r>
      </w:ins>
      <w:ins w:id="4015" w:author="Okot" w:date="2019-03-30T20:06:00Z">
        <w:r w:rsidR="001A0FE8">
          <w:t xml:space="preserve"> Wystarczy zresztą przyjrzeć się skutkom jednej z popularniejszych diet niskowęglowodanowych </w:t>
        </w:r>
      </w:ins>
      <w:ins w:id="4016" w:author="Okot" w:date="2019-03-30T20:07:00Z">
        <w:r w:rsidR="001A0FE8">
          <w:t>–</w:t>
        </w:r>
      </w:ins>
      <w:ins w:id="4017" w:author="Okot" w:date="2019-03-30T20:06:00Z">
        <w:r w:rsidR="00616BEB">
          <w:t xml:space="preserve"> diety</w:t>
        </w:r>
        <w:r w:rsidR="001A0FE8">
          <w:t xml:space="preserve"> </w:t>
        </w:r>
      </w:ins>
      <w:ins w:id="4018" w:author="Okot" w:date="2019-03-30T20:07:00Z">
        <w:r w:rsidR="001A0FE8">
          <w:t>Atkinsa. Według sporządzonego na zlecenie Atkins Center for Complementary Medicine badania</w:t>
        </w:r>
      </w:ins>
      <w:ins w:id="4019" w:author="Okot" w:date="2019-03-30T20:08:00Z">
        <w:r w:rsidR="001A0FE8">
          <w:t xml:space="preserve"> dieta była skuteczna – pacjenci chudli średnio 9</w:t>
        </w:r>
        <w:r w:rsidR="00A66E93">
          <w:t> </w:t>
        </w:r>
        <w:r w:rsidR="001A0FE8">
          <w:t>kg</w:t>
        </w:r>
      </w:ins>
      <w:ins w:id="4020" w:author="Okot" w:date="2019-03-30T21:12:00Z">
        <w:r w:rsidR="00A66E93">
          <w:t> </w:t>
        </w:r>
      </w:ins>
      <w:ins w:id="4021" w:author="Okot" w:date="2019-03-30T20:08:00Z">
        <w:r w:rsidR="001A0FE8">
          <w:t xml:space="preserve">miesięcznie. </w:t>
        </w:r>
      </w:ins>
      <w:ins w:id="4022" w:author="Okot" w:date="2019-03-30T20:09:00Z">
        <w:r w:rsidR="001A0FE8">
          <w:t>Skarżyli się jednak na takie skutki uboczne jak: zaparcia, nieprzyjemny oddech, bóle głowy, utrata włosów</w:t>
        </w:r>
      </w:ins>
      <w:ins w:id="4023" w:author="Okot" w:date="2019-03-30T20:10:00Z">
        <w:r w:rsidR="004A2665">
          <w:t xml:space="preserve">. Inne, australijskie badanie ostrzegało przed </w:t>
        </w:r>
      </w:ins>
      <w:ins w:id="4024" w:author="Okot" w:date="2019-03-30T20:11:00Z">
        <w:r w:rsidR="004A2665">
          <w:t xml:space="preserve">m.in. przed </w:t>
        </w:r>
      </w:ins>
      <w:ins w:id="4025" w:author="Okot" w:date="2019-03-30T20:10:00Z">
        <w:r w:rsidR="004A2665">
          <w:t>arytmią, osteoporozą, uszkodzeniem nerek</w:t>
        </w:r>
      </w:ins>
      <w:ins w:id="402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7" w:author="Okot" w:date="2019-03-30T21:13:00Z">
        <w:r w:rsidR="00A66E93" w:rsidRPr="00EB398E">
          <w:t> </w:t>
        </w:r>
      </w:ins>
      <w:ins w:id="4028" w:author="Okot" w:date="2019-03-30T20:13:00Z">
        <w:r w:rsidR="004A2665" w:rsidRPr="00EB398E">
          <w:t>[</w:t>
        </w:r>
      </w:ins>
      <w:ins w:id="4029" w:author="Okot" w:date="2020-01-17T11:04:00Z">
        <w:r w:rsidR="00FF7D92">
          <w:t>40</w:t>
        </w:r>
      </w:ins>
      <w:del w:id="4030" w:author="Okot" w:date="2020-03-24T09:13:00Z">
        <w:r w:rsidR="008E53F0" w:rsidDel="001B7E81">
          <w:delText>2</w:delText>
        </w:r>
      </w:del>
      <w:del w:id="4031" w:author="Okot" w:date="2020-01-17T11:04:00Z">
        <w:r w:rsidR="00BA3BD6" w:rsidDel="00EA7D70">
          <w:delText>2</w:delText>
        </w:r>
      </w:del>
      <w:del w:id="4032" w:author="Okot" w:date="2020-01-13T11:40:00Z">
        <w:r w:rsidR="00BA3BD6" w:rsidDel="00320D18">
          <w:delText>2</w:delText>
        </w:r>
      </w:del>
      <w:ins w:id="403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34" w:author="Okot" w:date="2019-03-30T17:11:00Z"/>
        </w:rPr>
        <w:pPrChange w:id="4035" w:author="Okot" w:date="2019-03-30T17:06:00Z">
          <w:pPr>
            <w:ind w:firstLine="0"/>
            <w:jc w:val="left"/>
          </w:pPr>
        </w:pPrChange>
      </w:pPr>
      <w:ins w:id="4036" w:author="Okot" w:date="2019-03-30T17:43:00Z">
        <w:r>
          <w:t xml:space="preserve"> Chcąc uniknąć nadmiernego przybierania na wadze,</w:t>
        </w:r>
        <w:r w:rsidR="001C4B6E">
          <w:t xml:space="preserve"> n</w:t>
        </w:r>
      </w:ins>
      <w:ins w:id="4037" w:author="Okot" w:date="2019-03-30T17:23:00Z">
        <w:r w:rsidR="002F7087">
          <w:t xml:space="preserve">ależy jedynie pilnować, żeby </w:t>
        </w:r>
      </w:ins>
      <w:ins w:id="4038" w:author="Okot" w:date="2019-03-30T17:24:00Z">
        <w:r w:rsidR="002F7087">
          <w:t xml:space="preserve">spożywane </w:t>
        </w:r>
      </w:ins>
      <w:ins w:id="4039" w:author="Okot" w:date="2019-03-30T17:23:00Z">
        <w:r w:rsidR="002F7087">
          <w:t>produkty</w:t>
        </w:r>
      </w:ins>
      <w:ins w:id="4040" w:author="Okot" w:date="2019-03-30T17:24:00Z">
        <w:r w:rsidR="002F7087">
          <w:t xml:space="preserve"> zawierały jak najwięcej naturalnie występujących cukrów, a</w:t>
        </w:r>
      </w:ins>
      <w:ins w:id="4041" w:author="Okot" w:date="2019-03-30T17:25:00Z">
        <w:r w:rsidR="002F7087">
          <w:t xml:space="preserve"> </w:t>
        </w:r>
      </w:ins>
      <w:ins w:id="4042" w:author="Okot" w:date="2019-03-30T17:24:00Z">
        <w:r w:rsidR="002F7087">
          <w:t>nie</w:t>
        </w:r>
      </w:ins>
      <w:ins w:id="4043" w:author="Okot" w:date="2019-03-30T17:25:00Z">
        <w:r w:rsidR="002F7087">
          <w:t xml:space="preserve"> </w:t>
        </w:r>
        <w:r w:rsidR="008E15C5">
          <w:t>cukry dodane</w:t>
        </w:r>
      </w:ins>
      <w:ins w:id="4044" w:author="Okot" w:date="2019-03-30T17:45:00Z">
        <w:r w:rsidR="00CD7C0F">
          <w:t>, przedkładać produkty nieprzetworzone nad rafinowane</w:t>
        </w:r>
      </w:ins>
      <w:ins w:id="4045" w:author="Okot" w:date="2019-03-30T17:43:00Z">
        <w:r w:rsidR="001C4B6E">
          <w:t xml:space="preserve"> oraz zadbać o odpowiednią podaż błonnika</w:t>
        </w:r>
      </w:ins>
      <w:ins w:id="4046" w:author="Okot" w:date="2019-03-30T17:26:00Z">
        <w:r w:rsidR="00990739">
          <w:t>.</w:t>
        </w:r>
      </w:ins>
      <w:ins w:id="4047" w:author="Okot" w:date="2019-03-30T17:23:00Z">
        <w:r w:rsidR="002F7087">
          <w:t xml:space="preserve"> </w:t>
        </w:r>
      </w:ins>
    </w:p>
    <w:p w14:paraId="7FEAD86D" w14:textId="77777777" w:rsidR="009B563A" w:rsidRDefault="009B563A">
      <w:pPr>
        <w:rPr>
          <w:ins w:id="4048" w:author="Okot" w:date="2019-03-28T17:35:00Z"/>
        </w:rPr>
        <w:pPrChange w:id="4049" w:author="Okot" w:date="2019-03-28T17:35:00Z">
          <w:pPr>
            <w:ind w:firstLine="0"/>
            <w:jc w:val="left"/>
          </w:pPr>
        </w:pPrChange>
      </w:pPr>
    </w:p>
    <w:p w14:paraId="6F7DC269" w14:textId="0E054EBB" w:rsidR="009B563A" w:rsidRDefault="009B563A">
      <w:pPr>
        <w:pStyle w:val="Nagwek2"/>
        <w:rPr>
          <w:ins w:id="4050" w:author="Okot" w:date="2019-03-28T17:35:00Z"/>
        </w:rPr>
        <w:pPrChange w:id="4051" w:author="Okot" w:date="2019-03-28T17:35:00Z">
          <w:pPr>
            <w:ind w:firstLine="0"/>
            <w:jc w:val="left"/>
          </w:pPr>
        </w:pPrChange>
      </w:pPr>
      <w:bookmarkStart w:id="4052" w:name="_Toc5963733"/>
      <w:bookmarkStart w:id="4053" w:name="_Toc35941898"/>
      <w:ins w:id="4054" w:author="Okot" w:date="2019-03-28T17:35:00Z">
        <w:r>
          <w:t>2.1.3.4. Zapotrzebowanie na makroskładniki</w:t>
        </w:r>
      </w:ins>
      <w:ins w:id="4055" w:author="Okot" w:date="2019-03-30T19:41:00Z">
        <w:r w:rsidR="00B66E9E">
          <w:t xml:space="preserve"> [</w:t>
        </w:r>
      </w:ins>
      <w:ins w:id="4056" w:author="Okot" w:date="2020-01-13T16:51:00Z">
        <w:r w:rsidR="00FF7D92">
          <w:t>43</w:t>
        </w:r>
      </w:ins>
      <w:del w:id="4057" w:author="Okot" w:date="2020-03-24T09:07:00Z">
        <w:r w:rsidR="00B26BEF" w:rsidDel="00992E23">
          <w:delText>5</w:delText>
        </w:r>
      </w:del>
      <w:del w:id="4058" w:author="Okot" w:date="2020-01-13T16:51:00Z">
        <w:r w:rsidR="00312C8D" w:rsidDel="00CD0C82">
          <w:delText>2</w:delText>
        </w:r>
      </w:del>
      <w:del w:id="4059" w:author="Okot" w:date="2020-01-13T11:36:00Z">
        <w:r w:rsidR="00100248" w:rsidDel="00320D18">
          <w:delText>5</w:delText>
        </w:r>
      </w:del>
      <w:ins w:id="4060" w:author="Okot" w:date="2019-03-30T19:41:00Z">
        <w:r w:rsidR="00B66E9E">
          <w:t>,</w:t>
        </w:r>
      </w:ins>
      <w:ins w:id="4061" w:author="Okot" w:date="2020-01-13T14:39:00Z">
        <w:r w:rsidR="00992E23">
          <w:t>4</w:t>
        </w:r>
      </w:ins>
      <w:ins w:id="4062" w:author="Okot" w:date="2020-04-17T17:33:00Z">
        <w:r w:rsidR="00FF7D92">
          <w:t>4</w:t>
        </w:r>
      </w:ins>
      <w:del w:id="4063" w:author="Okot" w:date="2020-03-24T09:05:00Z">
        <w:r w:rsidR="00B26BEF" w:rsidDel="00992E23">
          <w:delText>6</w:delText>
        </w:r>
      </w:del>
      <w:del w:id="4064" w:author="Okot" w:date="2020-01-13T14:39:00Z">
        <w:r w:rsidR="00100248" w:rsidDel="00401F9D">
          <w:delText>2</w:delText>
        </w:r>
      </w:del>
      <w:del w:id="4065" w:author="Okot" w:date="2020-01-13T11:32:00Z">
        <w:r w:rsidR="00100248" w:rsidDel="00F94BCE">
          <w:delText>6</w:delText>
        </w:r>
      </w:del>
      <w:ins w:id="4066" w:author="Okot" w:date="2019-03-30T19:41:00Z">
        <w:r w:rsidR="00B66E9E">
          <w:t>,</w:t>
        </w:r>
      </w:ins>
      <w:ins w:id="4067" w:author="Okot" w:date="2020-01-13T13:49:00Z">
        <w:r w:rsidR="00FF7D92">
          <w:t>45</w:t>
        </w:r>
      </w:ins>
      <w:del w:id="4068" w:author="Okot" w:date="2020-01-13T13:49:00Z">
        <w:r w:rsidR="00E2330C" w:rsidDel="00AC7631">
          <w:delText>2</w:delText>
        </w:r>
      </w:del>
      <w:del w:id="4069" w:author="Okot" w:date="2020-01-13T11:29:00Z">
        <w:r w:rsidR="00E2330C" w:rsidDel="00F94BCE">
          <w:delText>7</w:delText>
        </w:r>
      </w:del>
      <w:ins w:id="4070" w:author="Okot" w:date="2019-03-30T19:41:00Z">
        <w:r w:rsidR="00B66E9E">
          <w:t>]</w:t>
        </w:r>
      </w:ins>
      <w:bookmarkEnd w:id="4052"/>
      <w:bookmarkEnd w:id="4053"/>
    </w:p>
    <w:p w14:paraId="469816E0" w14:textId="77777777" w:rsidR="009B563A" w:rsidRDefault="009B563A">
      <w:pPr>
        <w:rPr>
          <w:ins w:id="4071" w:author="Okot" w:date="2019-03-28T17:35:00Z"/>
        </w:rPr>
        <w:pPrChange w:id="4072" w:author="Okot" w:date="2019-03-28T17:35:00Z">
          <w:pPr>
            <w:ind w:firstLine="0"/>
            <w:jc w:val="left"/>
          </w:pPr>
        </w:pPrChange>
      </w:pPr>
    </w:p>
    <w:p w14:paraId="53B27C65" w14:textId="77777777" w:rsidR="009B563A" w:rsidRDefault="005D7BA0">
      <w:pPr>
        <w:rPr>
          <w:ins w:id="4073" w:author="Okot" w:date="2019-03-28T23:37:00Z"/>
        </w:rPr>
        <w:pPrChange w:id="4074" w:author="Okot" w:date="2019-03-28T17:35:00Z">
          <w:pPr>
            <w:ind w:firstLine="0"/>
            <w:jc w:val="left"/>
          </w:pPr>
        </w:pPrChange>
      </w:pPr>
      <w:ins w:id="4075" w:author="Okot" w:date="2019-03-31T14:40:00Z">
        <w:r>
          <w:t xml:space="preserve">Punkty poświęcone poszczególnym makroskładnikom </w:t>
        </w:r>
      </w:ins>
      <w:ins w:id="4076" w:author="Okot" w:date="2019-03-31T14:41:00Z">
        <w:r>
          <w:t>mówił</w:t>
        </w:r>
      </w:ins>
      <w:ins w:id="4077" w:author="Okot" w:date="2019-03-31T14:40:00Z">
        <w:r>
          <w:t xml:space="preserve">y o ich roli w </w:t>
        </w:r>
      </w:ins>
      <w:ins w:id="4078" w:author="Okot" w:date="2019-03-31T14:41:00Z">
        <w:r>
          <w:t>organizmie</w:t>
        </w:r>
      </w:ins>
      <w:ins w:id="4079" w:author="Okot" w:date="2019-03-31T14:40:00Z">
        <w:r>
          <w:t>,</w:t>
        </w:r>
      </w:ins>
      <w:ins w:id="4080" w:author="Okot" w:date="2019-03-31T14:41:00Z">
        <w:r>
          <w:t xml:space="preserve"> tłumacząc dlaczego człowiek potrzebuje wszystkich trzech w swojej diecie.</w:t>
        </w:r>
      </w:ins>
      <w:ins w:id="4081" w:author="Okot" w:date="2019-03-28T17:50:00Z">
        <w:r w:rsidR="00A9664B">
          <w:t xml:space="preserve"> W niniejszym punkcie zostanie </w:t>
        </w:r>
        <w:r w:rsidR="005E2604">
          <w:t xml:space="preserve">przedstawione ile </w:t>
        </w:r>
        <w:r w:rsidR="00A9664B">
          <w:t>wynosi</w:t>
        </w:r>
      </w:ins>
      <w:ins w:id="4082" w:author="Okot" w:date="2019-03-31T14:41:00Z">
        <w:r>
          <w:t xml:space="preserve"> zapotrzebowanie na poszczególne elementy</w:t>
        </w:r>
      </w:ins>
      <w:ins w:id="4083" w:author="Okot" w:date="2019-03-28T17:50:00Z">
        <w:r w:rsidR="00A9664B">
          <w:t>.</w:t>
        </w:r>
      </w:ins>
    </w:p>
    <w:p w14:paraId="015B138D" w14:textId="24DCB2A6" w:rsidR="00C75CF5" w:rsidRDefault="00C75CF5">
      <w:pPr>
        <w:rPr>
          <w:ins w:id="4084" w:author="Okot" w:date="2019-03-28T23:43:00Z"/>
        </w:rPr>
        <w:pPrChange w:id="4085" w:author="Okot" w:date="2019-03-28T17:35:00Z">
          <w:pPr>
            <w:ind w:firstLine="0"/>
            <w:jc w:val="left"/>
          </w:pPr>
        </w:pPrChange>
      </w:pPr>
      <w:ins w:id="4086" w:author="Okot" w:date="2019-03-28T23:37:00Z">
        <w:r>
          <w:t>Większość instytucji na świecie</w:t>
        </w:r>
      </w:ins>
      <w:ins w:id="4087" w:author="Okot" w:date="2019-03-28T23:38:00Z">
        <w:r>
          <w:t xml:space="preserve"> </w:t>
        </w:r>
      </w:ins>
      <w:ins w:id="4088" w:author="Okot" w:date="2019-03-28T23:37:00Z">
        <w:r>
          <w:t>zajmujących się żywnością i ż</w:t>
        </w:r>
      </w:ins>
      <w:ins w:id="4089" w:author="Okot" w:date="2019-03-28T23:38:00Z">
        <w:r>
          <w:t>ywieniem ustala własne normy na spożycie składników odżywczych</w:t>
        </w:r>
      </w:ins>
      <w:r w:rsidR="00293130">
        <w:t>,</w:t>
      </w:r>
      <w:ins w:id="4090" w:author="Okot" w:date="2019-03-28T23:38:00Z">
        <w:r>
          <w:t xml:space="preserve"> często bazując na badaniach prowadzonych na terenie kraju, w którym </w:t>
        </w:r>
      </w:ins>
      <w:ins w:id="4091" w:author="Okot" w:date="2019-03-28T23:39:00Z">
        <w:r>
          <w:t>się</w:t>
        </w:r>
      </w:ins>
      <w:ins w:id="4092" w:author="Okot" w:date="2019-03-28T23:38:00Z">
        <w:r>
          <w:t xml:space="preserve"> </w:t>
        </w:r>
      </w:ins>
      <w:ins w:id="4093" w:author="Okot" w:date="2019-03-28T23:39:00Z">
        <w:r>
          <w:t xml:space="preserve">znajdują. Efekty tych ustaleń często </w:t>
        </w:r>
      </w:ins>
      <w:ins w:id="4094" w:author="Okot" w:date="2019-03-28T23:40:00Z">
        <w:r>
          <w:t>się</w:t>
        </w:r>
      </w:ins>
      <w:ins w:id="4095" w:author="Okot" w:date="2019-03-28T23:39:00Z">
        <w:r>
          <w:t xml:space="preserve"> </w:t>
        </w:r>
      </w:ins>
      <w:ins w:id="4096" w:author="Okot" w:date="2019-03-28T23:40:00Z">
        <w:r>
          <w:t>pokrywają</w:t>
        </w:r>
      </w:ins>
      <w:ins w:id="4097" w:author="Okot" w:date="2019-03-28T23:42:00Z">
        <w:r>
          <w:t xml:space="preserve"> albo niewiele różnią. </w:t>
        </w:r>
      </w:ins>
      <w:ins w:id="4098" w:author="Okot" w:date="2019-03-28T23:40:00Z">
        <w:r>
          <w:t>Na przykład zalecane spożyci</w:t>
        </w:r>
      </w:ins>
      <w:r w:rsidR="00293130">
        <w:t>e</w:t>
      </w:r>
      <w:ins w:id="4099" w:author="Okot" w:date="2019-03-28T23:40:00Z">
        <w:r>
          <w:t xml:space="preserve"> biał</w:t>
        </w:r>
      </w:ins>
      <w:ins w:id="4100" w:author="Okot" w:date="2019-03-31T14:42:00Z">
        <w:r w:rsidR="00834FF1">
          <w:t>k</w:t>
        </w:r>
      </w:ins>
      <w:ins w:id="4101" w:author="Okot" w:date="2019-03-28T23:40:00Z">
        <w:r>
          <w:t>a według ustaleń USDA i IŻŻ różni się</w:t>
        </w:r>
      </w:ins>
      <w:ins w:id="4102" w:author="Okot" w:date="2019-03-28T23:42:00Z">
        <w:r>
          <w:t xml:space="preserve"> </w:t>
        </w:r>
      </w:ins>
      <w:ins w:id="4103" w:author="Okot" w:date="2019-03-30T21:13:00Z">
        <w:r w:rsidR="00387236">
          <w:t xml:space="preserve">nieznacznie </w:t>
        </w:r>
      </w:ins>
      <w:ins w:id="4104" w:author="Okot" w:date="2019-03-28T23:40:00Z">
        <w:r>
          <w:t>jedynie z</w:t>
        </w:r>
      </w:ins>
      <w:ins w:id="4105" w:author="Okot" w:date="2019-03-28T23:41:00Z">
        <w:r>
          <w:t>aleceni</w:t>
        </w:r>
        <w:r w:rsidR="00387236">
          <w:t>ami dla młodzieży w wieku 14-15 </w:t>
        </w:r>
        <w:r>
          <w:t>lat</w:t>
        </w:r>
      </w:ins>
      <w:ins w:id="4106" w:author="Okot" w:date="2019-03-30T15:42:00Z">
        <w:r w:rsidR="00387236">
          <w:t> </w:t>
        </w:r>
        <w:r w:rsidR="004E3892">
          <w:t>[</w:t>
        </w:r>
      </w:ins>
      <w:del w:id="4107" w:author="Okot" w:date="2020-01-13T14:37:00Z">
        <w:r w:rsidR="009E56F2" w:rsidDel="00401F9D">
          <w:delText>2</w:delText>
        </w:r>
      </w:del>
      <w:ins w:id="4108" w:author="Okot" w:date="2020-01-13T14:37:00Z">
        <w:r w:rsidR="00FF7D92">
          <w:t>44</w:t>
        </w:r>
      </w:ins>
      <w:del w:id="4109" w:author="Okot" w:date="2020-03-24T09:02:00Z">
        <w:r w:rsidR="00B26BEF" w:rsidDel="00992E23">
          <w:delText>6</w:delText>
        </w:r>
      </w:del>
      <w:del w:id="4110" w:author="Okot" w:date="2020-01-13T11:25:00Z">
        <w:r w:rsidR="00100248" w:rsidDel="00F94BCE">
          <w:delText>6</w:delText>
        </w:r>
      </w:del>
      <w:ins w:id="4111" w:author="Okot" w:date="2019-03-30T15:42:00Z">
        <w:r w:rsidR="004E3892">
          <w:t>]</w:t>
        </w:r>
      </w:ins>
      <w:ins w:id="4112" w:author="Okot" w:date="2019-03-28T23:42:00Z">
        <w:r>
          <w:t xml:space="preserve">. </w:t>
        </w:r>
      </w:ins>
    </w:p>
    <w:p w14:paraId="1E09A812" w14:textId="77777777" w:rsidR="00C75CF5" w:rsidRDefault="00C75CF5">
      <w:pPr>
        <w:rPr>
          <w:ins w:id="4113" w:author="Okot" w:date="2019-03-28T23:37:00Z"/>
        </w:rPr>
        <w:pPrChange w:id="4114" w:author="Okot" w:date="2019-03-28T17:35:00Z">
          <w:pPr>
            <w:ind w:firstLine="0"/>
            <w:jc w:val="left"/>
          </w:pPr>
        </w:pPrChange>
      </w:pPr>
      <w:ins w:id="4115" w:author="Okot" w:date="2019-03-28T23:42:00Z">
        <w:r>
          <w:t>W niniejszej pracy będą przytaczane</w:t>
        </w:r>
      </w:ins>
      <w:ins w:id="4116" w:author="Okot" w:date="2019-03-28T23:44:00Z">
        <w:r w:rsidR="00132B76">
          <w:t xml:space="preserve"> w miarę możliwości</w:t>
        </w:r>
      </w:ins>
      <w:ins w:id="4117" w:author="Okot" w:date="2019-03-28T23:42:00Z">
        <w:r>
          <w:t xml:space="preserve"> zalecenia polskiego </w:t>
        </w:r>
      </w:ins>
      <w:ins w:id="411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9" w:author="Okot" w:date="2019-03-28T23:28:00Z"/>
        </w:rPr>
        <w:pPrChange w:id="4120" w:author="Okot" w:date="2019-03-28T17:45:00Z">
          <w:pPr>
            <w:ind w:firstLine="0"/>
            <w:jc w:val="left"/>
          </w:pPr>
        </w:pPrChange>
      </w:pPr>
      <w:ins w:id="4121" w:author="Okot" w:date="2019-03-28T17:45:00Z">
        <w:r>
          <w:lastRenderedPageBreak/>
          <w:t>Tabela 2.7</w:t>
        </w:r>
        <w:r w:rsidR="00A9664B">
          <w:t xml:space="preserve">. </w:t>
        </w:r>
      </w:ins>
    </w:p>
    <w:p w14:paraId="4129E53C" w14:textId="3FA49628" w:rsidR="00A9664B" w:rsidRDefault="00DE1533">
      <w:pPr>
        <w:ind w:firstLine="0"/>
        <w:rPr>
          <w:ins w:id="4122" w:author="Okot" w:date="2019-03-28T17:58:00Z"/>
        </w:rPr>
        <w:pPrChange w:id="4123" w:author="Okot" w:date="2019-03-28T17:45:00Z">
          <w:pPr>
            <w:ind w:firstLine="0"/>
            <w:jc w:val="left"/>
          </w:pPr>
        </w:pPrChange>
      </w:pPr>
      <w:ins w:id="4124" w:author="Okot" w:date="2019-03-28T17:45:00Z">
        <w:r>
          <w:t xml:space="preserve">Zalecane </w:t>
        </w:r>
      </w:ins>
      <w:ins w:id="4125" w:author="Okot" w:date="2019-03-28T23:33:00Z">
        <w:r>
          <w:t>spożycie</w:t>
        </w:r>
      </w:ins>
      <w:ins w:id="4126" w:author="Okot" w:date="2019-03-28T17:45:00Z">
        <w:r>
          <w:t xml:space="preserve"> </w:t>
        </w:r>
      </w:ins>
      <w:ins w:id="4127" w:author="Okot" w:date="2019-03-28T23:33:00Z">
        <w:r>
          <w:t>białka wg IŻŻ</w:t>
        </w:r>
      </w:ins>
      <w:ins w:id="4128" w:author="Okot" w:date="2019-03-28T17:58:00Z">
        <w:r>
          <w:t xml:space="preserve"> [</w:t>
        </w:r>
      </w:ins>
      <w:ins w:id="4129" w:author="Okot" w:date="2020-01-13T14:37:00Z">
        <w:r w:rsidR="00FF7D92">
          <w:t>44</w:t>
        </w:r>
      </w:ins>
      <w:del w:id="4130" w:author="Okot" w:date="2020-03-24T09:03:00Z">
        <w:r w:rsidR="00B26BEF" w:rsidDel="00992E23">
          <w:delText>6</w:delText>
        </w:r>
      </w:del>
      <w:del w:id="4131" w:author="Okot" w:date="2020-01-13T14:37:00Z">
        <w:r w:rsidR="00100248" w:rsidDel="00401F9D">
          <w:delText>2</w:delText>
        </w:r>
      </w:del>
      <w:del w:id="4132" w:author="Okot" w:date="2020-01-13T11:25:00Z">
        <w:r w:rsidR="00100248" w:rsidDel="00F94BCE">
          <w:delText>6</w:delText>
        </w:r>
      </w:del>
      <w:ins w:id="413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34" w:author="Okot" w:date="2019-03-28T17:59:00Z"/>
        </w:trPr>
        <w:tc>
          <w:tcPr>
            <w:tcW w:w="4530" w:type="dxa"/>
          </w:tcPr>
          <w:p w14:paraId="7F4BF42D" w14:textId="77777777" w:rsidR="001648EA" w:rsidRPr="001648EA" w:rsidRDefault="001648EA">
            <w:pPr>
              <w:ind w:firstLine="0"/>
              <w:jc w:val="center"/>
              <w:rPr>
                <w:ins w:id="4135" w:author="Okot" w:date="2019-03-28T17:59:00Z"/>
                <w:b/>
                <w:rPrChange w:id="4136" w:author="Okot" w:date="2019-03-28T17:59:00Z">
                  <w:rPr>
                    <w:ins w:id="4137" w:author="Okot" w:date="2019-03-28T17:59:00Z"/>
                  </w:rPr>
                </w:rPrChange>
              </w:rPr>
              <w:pPrChange w:id="4138" w:author="Okot" w:date="2019-03-28T17:59:00Z">
                <w:pPr>
                  <w:ind w:firstLine="0"/>
                </w:pPr>
              </w:pPrChange>
            </w:pPr>
            <w:ins w:id="4139" w:author="Okot" w:date="2019-03-28T17:59:00Z">
              <w:r>
                <w:rPr>
                  <w:b/>
                </w:rPr>
                <w:t xml:space="preserve">Grupa </w:t>
              </w:r>
            </w:ins>
            <w:ins w:id="4140" w:author="Okot" w:date="2019-03-31T14:56:00Z">
              <w:r w:rsidR="001229B3">
                <w:rPr>
                  <w:b/>
                </w:rPr>
                <w:t>populacji</w:t>
              </w:r>
            </w:ins>
          </w:p>
        </w:tc>
        <w:tc>
          <w:tcPr>
            <w:tcW w:w="4531" w:type="dxa"/>
          </w:tcPr>
          <w:p w14:paraId="1FE36A32" w14:textId="77777777" w:rsidR="001648EA" w:rsidRPr="001648EA" w:rsidRDefault="001648EA">
            <w:pPr>
              <w:ind w:firstLine="0"/>
              <w:jc w:val="center"/>
              <w:rPr>
                <w:ins w:id="4141" w:author="Okot" w:date="2019-03-28T17:59:00Z"/>
                <w:b/>
                <w:rPrChange w:id="4142" w:author="Okot" w:date="2019-03-28T18:00:00Z">
                  <w:rPr>
                    <w:ins w:id="4143" w:author="Okot" w:date="2019-03-28T17:59:00Z"/>
                  </w:rPr>
                </w:rPrChange>
              </w:rPr>
              <w:pPrChange w:id="4144" w:author="Okot" w:date="2019-03-28T17:59:00Z">
                <w:pPr>
                  <w:ind w:firstLine="0"/>
                </w:pPr>
              </w:pPrChange>
            </w:pPr>
            <w:ins w:id="4145" w:author="Okot" w:date="2019-03-28T17:59:00Z">
              <w:r>
                <w:rPr>
                  <w:b/>
                </w:rPr>
                <w:t>Zapotrzebowanie</w:t>
              </w:r>
              <w:r w:rsidRPr="001648EA">
                <w:rPr>
                  <w:b/>
                  <w:rPrChange w:id="4146" w:author="Okot" w:date="2019-03-28T18:00:00Z">
                    <w:rPr/>
                  </w:rPrChange>
                </w:rPr>
                <w:t xml:space="preserve"> (g/kg.m.c./dz)</w:t>
              </w:r>
            </w:ins>
          </w:p>
        </w:tc>
      </w:tr>
      <w:tr w:rsidR="001648EA" w14:paraId="1D209EBB" w14:textId="77777777" w:rsidTr="001648EA">
        <w:trPr>
          <w:ins w:id="4147" w:author="Okot" w:date="2019-03-28T17:59:00Z"/>
        </w:trPr>
        <w:tc>
          <w:tcPr>
            <w:tcW w:w="4530" w:type="dxa"/>
          </w:tcPr>
          <w:p w14:paraId="7763174C" w14:textId="77777777" w:rsidR="001648EA" w:rsidRDefault="001648EA">
            <w:pPr>
              <w:ind w:firstLine="0"/>
              <w:jc w:val="center"/>
              <w:rPr>
                <w:ins w:id="4148" w:author="Okot" w:date="2019-03-28T17:59:00Z"/>
              </w:rPr>
              <w:pPrChange w:id="4149" w:author="Okot" w:date="2019-03-28T18:00:00Z">
                <w:pPr>
                  <w:ind w:firstLine="0"/>
                </w:pPr>
              </w:pPrChange>
            </w:pPr>
            <w:ins w:id="4150" w:author="Okot" w:date="2019-03-28T18:00:00Z">
              <w:r>
                <w:t>Wiek 1-3</w:t>
              </w:r>
            </w:ins>
            <w:ins w:id="4151" w:author="Okot" w:date="2019-03-31T14:57:00Z">
              <w:r w:rsidR="001229B3">
                <w:t xml:space="preserve"> lat</w:t>
              </w:r>
            </w:ins>
          </w:p>
        </w:tc>
        <w:tc>
          <w:tcPr>
            <w:tcW w:w="4531" w:type="dxa"/>
          </w:tcPr>
          <w:p w14:paraId="2F81AEEE" w14:textId="77777777" w:rsidR="001648EA" w:rsidRDefault="001648EA">
            <w:pPr>
              <w:ind w:firstLine="0"/>
              <w:jc w:val="center"/>
              <w:rPr>
                <w:ins w:id="4152" w:author="Okot" w:date="2019-03-28T17:59:00Z"/>
              </w:rPr>
              <w:pPrChange w:id="4153" w:author="Okot" w:date="2019-03-28T18:00:00Z">
                <w:pPr>
                  <w:ind w:firstLine="0"/>
                </w:pPr>
              </w:pPrChange>
            </w:pPr>
            <w:ins w:id="4154" w:author="Okot" w:date="2019-03-28T18:00:00Z">
              <w:r>
                <w:t>1,05</w:t>
              </w:r>
            </w:ins>
          </w:p>
        </w:tc>
      </w:tr>
      <w:tr w:rsidR="001648EA" w14:paraId="6520BC7C" w14:textId="77777777" w:rsidTr="001648EA">
        <w:trPr>
          <w:ins w:id="4155" w:author="Okot" w:date="2019-03-28T17:59:00Z"/>
        </w:trPr>
        <w:tc>
          <w:tcPr>
            <w:tcW w:w="4530" w:type="dxa"/>
          </w:tcPr>
          <w:p w14:paraId="07761D3D" w14:textId="77777777" w:rsidR="001648EA" w:rsidRDefault="00C75CF5">
            <w:pPr>
              <w:ind w:firstLine="0"/>
              <w:jc w:val="center"/>
              <w:rPr>
                <w:ins w:id="4156" w:author="Okot" w:date="2019-03-28T17:59:00Z"/>
              </w:rPr>
              <w:pPrChange w:id="4157" w:author="Okot" w:date="2019-03-28T18:00:00Z">
                <w:pPr>
                  <w:ind w:firstLine="0"/>
                </w:pPr>
              </w:pPrChange>
            </w:pPr>
            <w:ins w:id="4158" w:author="Okot" w:date="2019-03-28T18:00:00Z">
              <w:r>
                <w:t>Wiek 4-15</w:t>
              </w:r>
            </w:ins>
            <w:ins w:id="4159" w:author="Okot" w:date="2019-03-31T14:57:00Z">
              <w:r w:rsidR="001229B3">
                <w:t xml:space="preserve"> lat</w:t>
              </w:r>
            </w:ins>
          </w:p>
        </w:tc>
        <w:tc>
          <w:tcPr>
            <w:tcW w:w="4531" w:type="dxa"/>
          </w:tcPr>
          <w:p w14:paraId="594C7491" w14:textId="77777777" w:rsidR="001648EA" w:rsidRDefault="001648EA">
            <w:pPr>
              <w:ind w:firstLine="0"/>
              <w:jc w:val="center"/>
              <w:rPr>
                <w:ins w:id="4160" w:author="Okot" w:date="2019-03-28T17:59:00Z"/>
              </w:rPr>
              <w:pPrChange w:id="4161" w:author="Okot" w:date="2019-03-28T18:00:00Z">
                <w:pPr>
                  <w:ind w:firstLine="0"/>
                </w:pPr>
              </w:pPrChange>
            </w:pPr>
            <w:ins w:id="4162" w:author="Okot" w:date="2019-03-28T18:00:00Z">
              <w:r>
                <w:t>0,95</w:t>
              </w:r>
            </w:ins>
          </w:p>
        </w:tc>
      </w:tr>
      <w:tr w:rsidR="001648EA" w14:paraId="539090ED" w14:textId="77777777" w:rsidTr="001648EA">
        <w:trPr>
          <w:ins w:id="4163" w:author="Okot" w:date="2019-03-28T17:59:00Z"/>
        </w:trPr>
        <w:tc>
          <w:tcPr>
            <w:tcW w:w="4530" w:type="dxa"/>
          </w:tcPr>
          <w:p w14:paraId="33EBCAC6" w14:textId="77777777" w:rsidR="001648EA" w:rsidRDefault="00C75CF5">
            <w:pPr>
              <w:ind w:firstLine="0"/>
              <w:jc w:val="center"/>
              <w:rPr>
                <w:ins w:id="4164" w:author="Okot" w:date="2019-03-28T17:59:00Z"/>
              </w:rPr>
              <w:pPrChange w:id="4165" w:author="Okot" w:date="2019-03-28T18:00:00Z">
                <w:pPr>
                  <w:ind w:firstLine="0"/>
                </w:pPr>
              </w:pPrChange>
            </w:pPr>
            <w:ins w:id="4166" w:author="Okot" w:date="2019-03-28T18:00:00Z">
              <w:r>
                <w:t>Wiek 16</w:t>
              </w:r>
              <w:r w:rsidR="001648EA">
                <w:t>-18</w:t>
              </w:r>
            </w:ins>
            <w:ins w:id="4167" w:author="Okot" w:date="2019-03-31T14:57:00Z">
              <w:r w:rsidR="001229B3">
                <w:t xml:space="preserve"> lat</w:t>
              </w:r>
            </w:ins>
          </w:p>
        </w:tc>
        <w:tc>
          <w:tcPr>
            <w:tcW w:w="4531" w:type="dxa"/>
          </w:tcPr>
          <w:p w14:paraId="77CECCB7" w14:textId="77777777" w:rsidR="001648EA" w:rsidRDefault="001648EA">
            <w:pPr>
              <w:ind w:firstLine="0"/>
              <w:jc w:val="center"/>
              <w:rPr>
                <w:ins w:id="4168" w:author="Okot" w:date="2019-03-28T17:59:00Z"/>
              </w:rPr>
              <w:pPrChange w:id="4169" w:author="Okot" w:date="2019-03-28T18:00:00Z">
                <w:pPr>
                  <w:ind w:firstLine="0"/>
                </w:pPr>
              </w:pPrChange>
            </w:pPr>
            <w:ins w:id="4170" w:author="Okot" w:date="2019-03-28T18:00:00Z">
              <w:r>
                <w:t>0,85</w:t>
              </w:r>
            </w:ins>
          </w:p>
        </w:tc>
      </w:tr>
      <w:tr w:rsidR="001648EA" w14:paraId="18167F37" w14:textId="77777777" w:rsidTr="001648EA">
        <w:trPr>
          <w:ins w:id="4171" w:author="Okot" w:date="2019-03-28T17:59:00Z"/>
        </w:trPr>
        <w:tc>
          <w:tcPr>
            <w:tcW w:w="4530" w:type="dxa"/>
          </w:tcPr>
          <w:p w14:paraId="6C14A518" w14:textId="77777777" w:rsidR="001648EA" w:rsidRDefault="001648EA">
            <w:pPr>
              <w:ind w:firstLine="0"/>
              <w:jc w:val="center"/>
              <w:rPr>
                <w:ins w:id="4172" w:author="Okot" w:date="2019-03-28T17:59:00Z"/>
              </w:rPr>
              <w:pPrChange w:id="4173" w:author="Okot" w:date="2019-03-28T18:00:00Z">
                <w:pPr>
                  <w:ind w:firstLine="0"/>
                </w:pPr>
              </w:pPrChange>
            </w:pPr>
            <w:ins w:id="4174" w:author="Okot" w:date="2019-03-28T18:00:00Z">
              <w:r>
                <w:t xml:space="preserve">Dorośli </w:t>
              </w:r>
            </w:ins>
            <w:ins w:id="4175" w:author="Okot" w:date="2019-03-28T18:01:00Z">
              <w:r>
                <w:t>≥</w:t>
              </w:r>
            </w:ins>
            <w:ins w:id="4176" w:author="Okot" w:date="2019-03-28T18:00:00Z">
              <w:r>
                <w:t xml:space="preserve"> 19 lat</w:t>
              </w:r>
            </w:ins>
          </w:p>
        </w:tc>
        <w:tc>
          <w:tcPr>
            <w:tcW w:w="4531" w:type="dxa"/>
          </w:tcPr>
          <w:p w14:paraId="6F0E711E" w14:textId="77777777" w:rsidR="001648EA" w:rsidRDefault="001648EA">
            <w:pPr>
              <w:ind w:firstLine="0"/>
              <w:jc w:val="center"/>
              <w:rPr>
                <w:ins w:id="4177" w:author="Okot" w:date="2019-03-28T17:59:00Z"/>
              </w:rPr>
              <w:pPrChange w:id="4178" w:author="Okot" w:date="2019-03-28T18:01:00Z">
                <w:pPr>
                  <w:ind w:firstLine="0"/>
                </w:pPr>
              </w:pPrChange>
            </w:pPr>
            <w:ins w:id="4179" w:author="Okot" w:date="2019-03-28T18:01:00Z">
              <w:r>
                <w:t>0,8</w:t>
              </w:r>
            </w:ins>
          </w:p>
        </w:tc>
      </w:tr>
      <w:tr w:rsidR="001648EA" w14:paraId="5480CF1F" w14:textId="77777777" w:rsidTr="001648EA">
        <w:trPr>
          <w:ins w:id="4180" w:author="Okot" w:date="2019-03-28T18:01:00Z"/>
        </w:trPr>
        <w:tc>
          <w:tcPr>
            <w:tcW w:w="4530" w:type="dxa"/>
          </w:tcPr>
          <w:p w14:paraId="321B2970" w14:textId="77777777" w:rsidR="001648EA" w:rsidRDefault="001229B3" w:rsidP="00BE3C41">
            <w:pPr>
              <w:ind w:firstLine="0"/>
              <w:jc w:val="center"/>
              <w:rPr>
                <w:ins w:id="4181" w:author="Okot" w:date="2019-03-28T18:01:00Z"/>
              </w:rPr>
            </w:pPr>
            <w:ins w:id="4182" w:author="Okot" w:date="2019-03-31T14:59:00Z">
              <w:r>
                <w:t xml:space="preserve">Kobiety w </w:t>
              </w:r>
            </w:ins>
            <w:ins w:id="4183" w:author="Okot" w:date="2019-03-28T18:01:00Z">
              <w:r>
                <w:t>ciąży</w:t>
              </w:r>
            </w:ins>
          </w:p>
        </w:tc>
        <w:tc>
          <w:tcPr>
            <w:tcW w:w="4531" w:type="dxa"/>
          </w:tcPr>
          <w:p w14:paraId="571179F7" w14:textId="77777777" w:rsidR="001648EA" w:rsidRDefault="001648EA" w:rsidP="00BE3C41">
            <w:pPr>
              <w:ind w:firstLine="0"/>
              <w:jc w:val="center"/>
              <w:rPr>
                <w:ins w:id="4184" w:author="Okot" w:date="2019-03-28T18:01:00Z"/>
              </w:rPr>
            </w:pPr>
            <w:ins w:id="4185" w:author="Okot" w:date="2019-03-28T18:01:00Z">
              <w:r>
                <w:t>1,1</w:t>
              </w:r>
            </w:ins>
          </w:p>
        </w:tc>
      </w:tr>
      <w:tr w:rsidR="001648EA" w14:paraId="6FD2FF32" w14:textId="77777777" w:rsidTr="001648EA">
        <w:trPr>
          <w:ins w:id="4186" w:author="Okot" w:date="2019-03-28T18:01:00Z"/>
        </w:trPr>
        <w:tc>
          <w:tcPr>
            <w:tcW w:w="4530" w:type="dxa"/>
          </w:tcPr>
          <w:p w14:paraId="6C96C2A8" w14:textId="77777777" w:rsidR="001648EA" w:rsidRDefault="001229B3" w:rsidP="00BE3C41">
            <w:pPr>
              <w:ind w:firstLine="0"/>
              <w:jc w:val="center"/>
              <w:rPr>
                <w:ins w:id="4187" w:author="Okot" w:date="2019-03-28T18:01:00Z"/>
              </w:rPr>
            </w:pPr>
            <w:ins w:id="4188" w:author="Okot" w:date="2019-03-31T14:59:00Z">
              <w:r>
                <w:t xml:space="preserve">Kobiety w trakcie </w:t>
              </w:r>
            </w:ins>
            <w:ins w:id="4189" w:author="Okot" w:date="2019-03-28T18:01:00Z">
              <w:r>
                <w:t>laktacji</w:t>
              </w:r>
            </w:ins>
          </w:p>
        </w:tc>
        <w:tc>
          <w:tcPr>
            <w:tcW w:w="4531" w:type="dxa"/>
          </w:tcPr>
          <w:p w14:paraId="6EB6A489" w14:textId="77777777" w:rsidR="001648EA" w:rsidRDefault="001648EA" w:rsidP="00BE3C41">
            <w:pPr>
              <w:ind w:firstLine="0"/>
              <w:jc w:val="center"/>
              <w:rPr>
                <w:ins w:id="4190" w:author="Okot" w:date="2019-03-28T18:01:00Z"/>
              </w:rPr>
            </w:pPr>
            <w:ins w:id="4191" w:author="Okot" w:date="2019-03-28T18:01:00Z">
              <w:r>
                <w:t>1,3</w:t>
              </w:r>
            </w:ins>
          </w:p>
        </w:tc>
      </w:tr>
    </w:tbl>
    <w:p w14:paraId="0C9522DE" w14:textId="77777777" w:rsidR="00A9664B" w:rsidRDefault="00A9664B">
      <w:pPr>
        <w:ind w:firstLine="0"/>
        <w:rPr>
          <w:ins w:id="4192" w:author="Okot" w:date="2019-03-28T17:45:00Z"/>
        </w:rPr>
        <w:pPrChange w:id="4193" w:author="Okot" w:date="2019-03-28T17:45:00Z">
          <w:pPr>
            <w:ind w:firstLine="0"/>
            <w:jc w:val="left"/>
          </w:pPr>
        </w:pPrChange>
      </w:pPr>
    </w:p>
    <w:p w14:paraId="5067624F" w14:textId="77777777" w:rsidR="000F2B7A" w:rsidRDefault="000F2B7A">
      <w:pPr>
        <w:rPr>
          <w:ins w:id="4194" w:author="Okot" w:date="2019-03-30T15:45:00Z"/>
        </w:rPr>
        <w:pPrChange w:id="4195" w:author="Okot" w:date="2019-03-28T17:45:00Z">
          <w:pPr>
            <w:ind w:firstLine="0"/>
            <w:jc w:val="left"/>
          </w:pPr>
        </w:pPrChange>
      </w:pPr>
      <w:ins w:id="4196" w:author="Okot" w:date="2019-03-30T15:45:00Z">
        <w:r>
          <w:t>Jak łatwo można p</w:t>
        </w:r>
        <w:r w:rsidR="0010307F">
          <w:t>oliczyć</w:t>
        </w:r>
      </w:ins>
      <w:r w:rsidR="00293130">
        <w:t>,</w:t>
      </w:r>
      <w:ins w:id="4197" w:author="Okot" w:date="2019-03-30T15:45:00Z">
        <w:r w:rsidR="0010307F">
          <w:t xml:space="preserve"> osoba dorosła ważąca 60 kg potrzebuje spożywać 48 g </w:t>
        </w:r>
        <w:r>
          <w:t>białka</w:t>
        </w:r>
      </w:ins>
      <w:ins w:id="4198" w:author="Okot" w:date="2019-03-30T15:46:00Z">
        <w:r>
          <w:t xml:space="preserve"> dziennie</w:t>
        </w:r>
      </w:ins>
      <w:ins w:id="4199" w:author="Okot" w:date="2019-03-30T15:45:00Z">
        <w:r>
          <w:t>.</w:t>
        </w:r>
      </w:ins>
    </w:p>
    <w:p w14:paraId="29334B5D" w14:textId="0DD1B896" w:rsidR="00A9664B" w:rsidRDefault="00A9664B">
      <w:pPr>
        <w:rPr>
          <w:ins w:id="4200" w:author="Okot" w:date="2019-03-28T23:50:00Z"/>
        </w:rPr>
        <w:pPrChange w:id="4201" w:author="Okot" w:date="2019-03-28T17:45:00Z">
          <w:pPr>
            <w:ind w:firstLine="0"/>
            <w:jc w:val="left"/>
          </w:pPr>
        </w:pPrChange>
      </w:pPr>
      <w:ins w:id="420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203" w:author="Okot" w:date="2019-03-28T17:47:00Z">
        <w:r>
          <w:t xml:space="preserve">W zależności od źródła </w:t>
        </w:r>
      </w:ins>
      <w:ins w:id="4204" w:author="Okot" w:date="2019-03-28T17:48:00Z">
        <w:r>
          <w:t xml:space="preserve">można się dowiedzieć, że powinno ono stanowić 10-35% całkowitego dziennego spożycia </w:t>
        </w:r>
        <w:r w:rsidRPr="00293130">
          <w:t>kalorii</w:t>
        </w:r>
        <w:r>
          <w:t xml:space="preserve"> (ustalenia Rady </w:t>
        </w:r>
      </w:ins>
      <w:ins w:id="4205" w:author="Okot" w:date="2019-03-28T17:49:00Z">
        <w:r>
          <w:t>ds</w:t>
        </w:r>
      </w:ins>
      <w:ins w:id="4206" w:author="Okot" w:date="2019-03-28T17:48:00Z">
        <w:r>
          <w:t>.</w:t>
        </w:r>
      </w:ins>
      <w:ins w:id="4207" w:author="Okot" w:date="2019-03-28T17:49:00Z">
        <w:r>
          <w:t xml:space="preserve"> Żywności i </w:t>
        </w:r>
      </w:ins>
      <w:r w:rsidR="00D74608">
        <w:t>Ż</w:t>
      </w:r>
      <w:ins w:id="4208" w:author="Okot" w:date="2019-03-28T17:49:00Z">
        <w:r>
          <w:t>ywi</w:t>
        </w:r>
      </w:ins>
      <w:r w:rsidR="00D74608">
        <w:t>e</w:t>
      </w:r>
      <w:ins w:id="4209" w:author="Okot" w:date="2019-03-28T17:49:00Z">
        <w:r>
          <w:t xml:space="preserve">nia </w:t>
        </w:r>
      </w:ins>
      <w:r w:rsidR="00D74608">
        <w:t>Instytutu Medycyny USA</w:t>
      </w:r>
      <w:r w:rsidR="00B80D15" w:rsidRPr="00B80D15">
        <w:t>)</w:t>
      </w:r>
      <w:ins w:id="4210" w:author="Okot" w:date="2019-03-28T22:56:00Z">
        <w:r w:rsidR="0010307F" w:rsidRPr="00B80D15">
          <w:t> </w:t>
        </w:r>
      </w:ins>
      <w:ins w:id="4211" w:author="Okot" w:date="2019-03-28T17:51:00Z">
        <w:r w:rsidRPr="00B80D15">
          <w:t>[</w:t>
        </w:r>
      </w:ins>
      <w:del w:id="4212" w:author="Okot" w:date="2020-01-13T16:50:00Z">
        <w:r w:rsidR="00D74608" w:rsidDel="00CD0C82">
          <w:delText>2</w:delText>
        </w:r>
      </w:del>
      <w:ins w:id="4213" w:author="Okot" w:date="2020-01-13T16:50:00Z">
        <w:r w:rsidR="00FF7D92">
          <w:t>43</w:t>
        </w:r>
      </w:ins>
      <w:del w:id="4214" w:author="Okot" w:date="2020-03-24T09:06:00Z">
        <w:r w:rsidR="00B26BEF" w:rsidDel="00992E23">
          <w:delText>5</w:delText>
        </w:r>
      </w:del>
      <w:del w:id="4215" w:author="Okot" w:date="2020-01-13T11:35:00Z">
        <w:r w:rsidR="00D74608" w:rsidDel="00F94BCE">
          <w:delText>5</w:delText>
        </w:r>
      </w:del>
      <w:ins w:id="4216" w:author="Okot" w:date="2019-03-28T17:51:00Z">
        <w:r w:rsidRPr="00B80D15">
          <w:t>]</w:t>
        </w:r>
      </w:ins>
      <w:r w:rsidR="00B80D15">
        <w:t xml:space="preserve"> </w:t>
      </w:r>
      <w:ins w:id="4217" w:author="Okot" w:date="2019-03-28T17:49:00Z">
        <w:r w:rsidR="00741654">
          <w:t>lub</w:t>
        </w:r>
      </w:ins>
      <w:ins w:id="4218" w:author="Okot" w:date="2019-03-28T17:51:00Z">
        <w:r>
          <w:t xml:space="preserve"> 10-20%</w:t>
        </w:r>
      </w:ins>
      <w:ins w:id="4219" w:author="Okot" w:date="2019-03-28T23:10:00Z">
        <w:r w:rsidR="0098475B">
          <w:t xml:space="preserve"> (Nordic Nutrition Recommendations z 2004 r</w:t>
        </w:r>
      </w:ins>
      <w:ins w:id="4220" w:author="Okot" w:date="2019-03-30T21:14:00Z">
        <w:r w:rsidR="0010307F">
          <w:t>.</w:t>
        </w:r>
      </w:ins>
      <w:ins w:id="4221" w:author="Okot" w:date="2019-03-28T23:10:00Z">
        <w:r w:rsidR="0098475B">
          <w:t>)</w:t>
        </w:r>
      </w:ins>
      <w:ins w:id="4222" w:author="Okot" w:date="2019-03-30T21:14:00Z">
        <w:r w:rsidR="0010307F">
          <w:t> </w:t>
        </w:r>
      </w:ins>
      <w:ins w:id="4223" w:author="Okot" w:date="2019-03-28T17:51:00Z">
        <w:r>
          <w:t>[</w:t>
        </w:r>
      </w:ins>
      <w:ins w:id="4224" w:author="Okot" w:date="2020-01-13T14:37:00Z">
        <w:r w:rsidR="00FF7D92">
          <w:t>44</w:t>
        </w:r>
      </w:ins>
      <w:del w:id="4225" w:author="Okot" w:date="2020-03-24T09:03:00Z">
        <w:r w:rsidR="00B26BEF" w:rsidDel="00992E23">
          <w:delText>6</w:delText>
        </w:r>
      </w:del>
      <w:del w:id="4226" w:author="Okot" w:date="2020-01-13T14:37:00Z">
        <w:r w:rsidR="0077649F" w:rsidDel="00401F9D">
          <w:delText>2</w:delText>
        </w:r>
      </w:del>
      <w:del w:id="4227" w:author="Okot" w:date="2020-01-13T11:25:00Z">
        <w:r w:rsidR="0077649F" w:rsidDel="00F94BCE">
          <w:delText>6</w:delText>
        </w:r>
      </w:del>
      <w:ins w:id="4228" w:author="Okot" w:date="2019-03-28T17:51:00Z">
        <w:r>
          <w:t>]</w:t>
        </w:r>
      </w:ins>
      <w:ins w:id="42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30" w:author="Okot" w:date="2019-03-28T17:54:00Z">
        <w:r>
          <w:t>, a dzienne spożycie tego makroskładnika nie powinno prze</w:t>
        </w:r>
        <w:r w:rsidR="001648EA">
          <w:t xml:space="preserve">kraczać 10% całkowitej liczby </w:t>
        </w:r>
        <w:r w:rsidR="001648EA" w:rsidRPr="00B80D15">
          <w:t>skonsumowanych kalorii</w:t>
        </w:r>
      </w:ins>
      <w:ins w:id="4231" w:author="Okot" w:date="2019-03-28T22:56:00Z">
        <w:r w:rsidR="00741654" w:rsidRPr="00B80D15">
          <w:t>,</w:t>
        </w:r>
      </w:ins>
      <w:ins w:id="4232" w:author="Okot" w:date="2019-03-28T17:54:00Z">
        <w:r w:rsidR="001648EA" w:rsidRPr="00B80D15">
          <w:t xml:space="preserve"> zwłaszcza jeśli</w:t>
        </w:r>
      </w:ins>
      <w:ins w:id="4233" w:author="Okot" w:date="2019-03-28T17:55:00Z">
        <w:r w:rsidR="001648EA" w:rsidRPr="00B80D15">
          <w:t xml:space="preserve"> spożywane jest głównie </w:t>
        </w:r>
      </w:ins>
      <w:ins w:id="4234" w:author="Okot" w:date="2019-03-28T17:56:00Z">
        <w:r w:rsidR="001648EA" w:rsidRPr="00B80D15">
          <w:t>białko</w:t>
        </w:r>
      </w:ins>
      <w:ins w:id="4235" w:author="Okot" w:date="2019-03-28T17:55:00Z">
        <w:r w:rsidR="001648EA" w:rsidRPr="00B80D15">
          <w:t xml:space="preserve"> pochodzenia zwierzęcego</w:t>
        </w:r>
      </w:ins>
      <w:r w:rsidR="0073700A" w:rsidRPr="00B80D15">
        <w:t> </w:t>
      </w:r>
      <w:r w:rsidR="0077649F">
        <w:t>[</w:t>
      </w:r>
      <w:del w:id="4236" w:author="Okot" w:date="2020-01-17T11:04:00Z">
        <w:r w:rsidR="0077649F" w:rsidDel="00EA7D70">
          <w:delText>2</w:delText>
        </w:r>
      </w:del>
      <w:ins w:id="4237" w:author="Okot" w:date="2020-01-17T11:04:00Z">
        <w:r w:rsidR="00FF7D92">
          <w:t>40</w:t>
        </w:r>
      </w:ins>
      <w:del w:id="4238" w:author="Okot" w:date="2020-03-24T09:13:00Z">
        <w:r w:rsidR="008E53F0" w:rsidDel="001B7E81">
          <w:delText>2</w:delText>
        </w:r>
      </w:del>
      <w:del w:id="4239" w:author="Okot" w:date="2020-01-13T11:40:00Z">
        <w:r w:rsidR="0077649F" w:rsidDel="00320D18">
          <w:delText>2</w:delText>
        </w:r>
      </w:del>
      <w:r w:rsidR="00293130" w:rsidRPr="00B80D15">
        <w:t>]</w:t>
      </w:r>
      <w:ins w:id="4240" w:author="Okot" w:date="2019-03-28T17:55:00Z">
        <w:r w:rsidR="001648EA" w:rsidRPr="00B80D15">
          <w:t>.</w:t>
        </w:r>
      </w:ins>
      <w:ins w:id="4241" w:author="Okot" w:date="2019-03-28T17:54:00Z">
        <w:r w:rsidR="001648EA">
          <w:t xml:space="preserve"> </w:t>
        </w:r>
      </w:ins>
      <w:ins w:id="4242" w:author="Okot" w:date="2019-03-28T17:52:00Z">
        <w:r>
          <w:t xml:space="preserve"> </w:t>
        </w:r>
      </w:ins>
    </w:p>
    <w:p w14:paraId="2FDF0062" w14:textId="77777777" w:rsidR="009C414A" w:rsidRDefault="00614F36">
      <w:pPr>
        <w:rPr>
          <w:ins w:id="4243" w:author="Okot" w:date="2019-03-30T17:03:00Z"/>
        </w:rPr>
        <w:pPrChange w:id="4244" w:author="Okot" w:date="2019-03-28T13:48:00Z">
          <w:pPr>
            <w:ind w:firstLine="0"/>
            <w:jc w:val="left"/>
          </w:pPr>
        </w:pPrChange>
      </w:pPr>
      <w:ins w:id="4245" w:author="Okot" w:date="2019-03-28T23:50:00Z">
        <w:r>
          <w:t>W części</w:t>
        </w:r>
      </w:ins>
      <w:ins w:id="4246" w:author="Okot" w:date="2019-03-28T23:51:00Z">
        <w:r>
          <w:t xml:space="preserve"> 2.1.3.1. była mowa o</w:t>
        </w:r>
        <w:r w:rsidR="00834FF1">
          <w:t xml:space="preserve"> negatywnych skutkach pochłaniania</w:t>
        </w:r>
        <w:r>
          <w:t xml:space="preserve"> dużych ilości białka. Ze względu na ryzyko </w:t>
        </w:r>
      </w:ins>
      <w:ins w:id="4247" w:author="Okot" w:date="2019-03-28T23:52:00Z">
        <w:r>
          <w:t>szkód dla zdrowia</w:t>
        </w:r>
      </w:ins>
      <w:ins w:id="4248" w:author="Okot" w:date="2019-03-28T23:53:00Z">
        <w:r>
          <w:t xml:space="preserve"> IŻŻ sugeruje, żeby dorośli nie spożywali więcej niż 2 g białka/kg.m.c. Sportowcy</w:t>
        </w:r>
      </w:ins>
      <w:ins w:id="4249" w:author="Okot" w:date="2019-03-28T23:54:00Z">
        <w:r>
          <w:t xml:space="preserve"> mogą przesunąć tę granicę do 1,2-1,4 g/kg.m.c.</w:t>
        </w:r>
        <w:r w:rsidR="00E941AA">
          <w:t>, a w skrajnych przypadkach</w:t>
        </w:r>
      </w:ins>
      <w:ins w:id="4250" w:author="Okot" w:date="2019-03-28T23:53:00Z">
        <w:r>
          <w:t xml:space="preserve"> </w:t>
        </w:r>
      </w:ins>
      <w:ins w:id="4251" w:author="Okot" w:date="2019-03-28T23:54:00Z">
        <w:r w:rsidR="00E941AA">
          <w:t>uprawiania sportów wytrzymałościowych do 3</w:t>
        </w:r>
      </w:ins>
      <w:ins w:id="4252" w:author="Okot" w:date="2019-03-28T23:55:00Z">
        <w:r w:rsidR="00E941AA">
          <w:t> g/kg.m.c.</w:t>
        </w:r>
      </w:ins>
    </w:p>
    <w:p w14:paraId="191E8206" w14:textId="77777777" w:rsidR="00B66E9E" w:rsidRDefault="00B81B62">
      <w:pPr>
        <w:rPr>
          <w:ins w:id="4253" w:author="Okot" w:date="2019-03-31T13:54:00Z"/>
        </w:rPr>
        <w:pPrChange w:id="4254" w:author="Okot" w:date="2019-03-28T13:48:00Z">
          <w:pPr>
            <w:ind w:firstLine="0"/>
            <w:jc w:val="left"/>
          </w:pPr>
        </w:pPrChange>
      </w:pPr>
      <w:ins w:id="4255" w:author="Okot" w:date="2019-03-30T18:52:00Z">
        <w:r>
          <w:t>Wiele kontrowersji wiąże się z wytyczny</w:t>
        </w:r>
        <w:r w:rsidR="00834FF1">
          <w:t>mi odnośnie spożycia tłuszcz</w:t>
        </w:r>
      </w:ins>
      <w:r w:rsidR="00293130">
        <w:t>ów</w:t>
      </w:r>
      <w:ins w:id="4256" w:author="Okot" w:date="2019-03-30T18:52:00Z">
        <w:r w:rsidR="00834FF1">
          <w:t>.</w:t>
        </w:r>
      </w:ins>
      <w:ins w:id="4257" w:author="Okot" w:date="2019-03-31T14:44:00Z">
        <w:r w:rsidR="00834FF1">
          <w:t xml:space="preserve"> Większość instytucji</w:t>
        </w:r>
      </w:ins>
      <w:ins w:id="4258" w:author="Okot" w:date="2019-03-30T18:53:00Z">
        <w:r>
          <w:t xml:space="preserve"> </w:t>
        </w:r>
      </w:ins>
      <w:ins w:id="4259" w:author="Okot" w:date="2019-03-30T18:55:00Z">
        <w:r w:rsidR="00834FF1">
          <w:t>nie ustaliła</w:t>
        </w:r>
        <w:r w:rsidR="00582840">
          <w:t xml:space="preserve"> konkretnego zapotrzebowa</w:t>
        </w:r>
        <w:r w:rsidR="00834FF1">
          <w:t>nia, jedynie zakres dystrybucji.</w:t>
        </w:r>
      </w:ins>
      <w:ins w:id="4260" w:author="Okot" w:date="2019-03-31T14:44:00Z">
        <w:r w:rsidR="00834FF1">
          <w:t xml:space="preserve"> Według</w:t>
        </w:r>
      </w:ins>
      <w:ins w:id="4261" w:author="Okot" w:date="2019-03-30T18:55:00Z">
        <w:r w:rsidR="00582840">
          <w:t xml:space="preserve"> </w:t>
        </w:r>
      </w:ins>
      <w:ins w:id="4262" w:author="Okot" w:date="2019-03-31T14:44:00Z">
        <w:r w:rsidR="00834FF1">
          <w:t>USDA</w:t>
        </w:r>
      </w:ins>
      <w:ins w:id="4263" w:author="Okot" w:date="2019-03-30T18:55:00Z">
        <w:r w:rsidR="00582840">
          <w:t xml:space="preserve"> dla dorosłych wynosi</w:t>
        </w:r>
      </w:ins>
      <w:ins w:id="4264" w:author="Okot" w:date="2019-03-31T14:45:00Z">
        <w:r w:rsidR="00834FF1">
          <w:t xml:space="preserve"> on</w:t>
        </w:r>
      </w:ins>
      <w:ins w:id="4265" w:author="Okot" w:date="2019-03-30T18:55:00Z">
        <w:r w:rsidR="00582840">
          <w:t xml:space="preserve"> 20-35% całkowitej dziennej podaży </w:t>
        </w:r>
      </w:ins>
      <w:ins w:id="4266" w:author="Okot" w:date="2019-03-30T18:56:00Z">
        <w:r w:rsidR="00582840">
          <w:t>energii</w:t>
        </w:r>
      </w:ins>
      <w:ins w:id="4267" w:author="Okot" w:date="2019-03-30T18:55:00Z">
        <w:r w:rsidR="00582840">
          <w:t>.</w:t>
        </w:r>
      </w:ins>
      <w:ins w:id="4268" w:author="Okot" w:date="2019-03-30T18:56:00Z">
        <w:r w:rsidR="00582840">
          <w:t xml:space="preserve"> Jednak wiele badań wskazuje na to, że są to wartości wygórowane, biorąc pod uwagę szkodliwe działania tłuszczów </w:t>
        </w:r>
      </w:ins>
      <w:ins w:id="4269" w:author="Okot" w:date="2019-03-30T18:57:00Z">
        <w:r w:rsidR="00582840">
          <w:t>nasyconych</w:t>
        </w:r>
      </w:ins>
      <w:ins w:id="4270" w:author="Okot" w:date="2019-03-30T18:56:00Z">
        <w:r w:rsidR="00582840">
          <w:t xml:space="preserve">, które dla </w:t>
        </w:r>
      </w:ins>
      <w:ins w:id="4271" w:author="Okot" w:date="2019-03-30T18:57:00Z">
        <w:r w:rsidR="00582840">
          <w:t xml:space="preserve">wielu ludzi stanowią </w:t>
        </w:r>
      </w:ins>
      <w:ins w:id="4272" w:author="Okot" w:date="2019-03-31T14:09:00Z">
        <w:r w:rsidR="000B1407">
          <w:t>naj</w:t>
        </w:r>
      </w:ins>
      <w:ins w:id="4273" w:author="Okot" w:date="2019-03-30T18:57:00Z">
        <w:r w:rsidR="00582840">
          <w:t>większą czę</w:t>
        </w:r>
        <w:r w:rsidR="00B66E9E">
          <w:t>ść spożycia tego makroskładnika i należy je zmniejszyć do 15-25%.</w:t>
        </w:r>
      </w:ins>
      <w:ins w:id="4274" w:author="Okot" w:date="2019-03-30T19:43:00Z">
        <w:r w:rsidR="00B66E9E">
          <w:t xml:space="preserve"> Bardziej radykalni eksperci sugerują, że już 10% będzie wystarczające.</w:t>
        </w:r>
      </w:ins>
      <w:ins w:id="4275" w:author="Okot" w:date="2019-03-31T14:05:00Z">
        <w:r w:rsidR="000B1407">
          <w:t xml:space="preserve"> Z kolei raport WHO z 2005 r.</w:t>
        </w:r>
      </w:ins>
      <w:ins w:id="4276" w:author="Okot" w:date="2019-03-31T14:06:00Z">
        <w:r w:rsidR="000B1407">
          <w:t xml:space="preserve"> przyznaje co prawda, że należy pobierać nie więcej niż 30% energii z</w:t>
        </w:r>
      </w:ins>
      <w:ins w:id="4277" w:author="Okot" w:date="2019-03-31T14:07:00Z">
        <w:r w:rsidR="000B1407">
          <w:t xml:space="preserve"> tłuszczów, twierdzi jednak też, że ilość ta nie powinna się zmniejszać poniżej 15%.</w:t>
        </w:r>
      </w:ins>
      <w:ins w:id="4278" w:author="Okot" w:date="2019-03-31T14:06:00Z">
        <w:r w:rsidR="000B1407">
          <w:t xml:space="preserve"> </w:t>
        </w:r>
      </w:ins>
      <w:ins w:id="4279" w:author="Okot" w:date="2019-03-31T14:47:00Z">
        <w:r w:rsidR="00834FF1">
          <w:t>Z tymi ostatnimi ustaleniami pokrywają się rekomendacje IŻŻ.</w:t>
        </w:r>
      </w:ins>
    </w:p>
    <w:p w14:paraId="426EF287" w14:textId="77777777" w:rsidR="00C548B3" w:rsidRDefault="00B66E9E">
      <w:pPr>
        <w:rPr>
          <w:ins w:id="4280" w:author="Okot" w:date="2019-03-31T13:54:00Z"/>
        </w:rPr>
        <w:pPrChange w:id="4281" w:author="Okot" w:date="2019-03-28T13:48:00Z">
          <w:pPr>
            <w:ind w:firstLine="0"/>
            <w:jc w:val="left"/>
          </w:pPr>
        </w:pPrChange>
      </w:pPr>
      <w:ins w:id="4282" w:author="Okot" w:date="2019-03-30T19:44:00Z">
        <w:r>
          <w:lastRenderedPageBreak/>
          <w:t>O ile brak jednoznacznej konkluzji dotyczy całkowitej podaży</w:t>
        </w:r>
      </w:ins>
      <w:r w:rsidR="00293130">
        <w:t xml:space="preserve"> tłuszczów</w:t>
      </w:r>
      <w:ins w:id="4283" w:author="Okot" w:date="2019-03-30T19:44:00Z">
        <w:r>
          <w:t xml:space="preserve">, to ustalono </w:t>
        </w:r>
      </w:ins>
      <w:r w:rsidR="00416B5E">
        <w:t>sugerowaną</w:t>
      </w:r>
      <w:r w:rsidR="00293130">
        <w:t xml:space="preserve"> </w:t>
      </w:r>
      <w:ins w:id="4284" w:author="Okot" w:date="2019-03-30T19:44:00Z">
        <w:r>
          <w:t>dzienną dawkę</w:t>
        </w:r>
      </w:ins>
      <w:r w:rsidR="00293130">
        <w:t xml:space="preserve"> kwasów</w:t>
      </w:r>
      <w:ins w:id="4285" w:author="Okot" w:date="2019-03-30T19:44:00Z">
        <w:r>
          <w:t xml:space="preserve"> omega-3</w:t>
        </w:r>
      </w:ins>
      <w:r w:rsidR="00293130">
        <w:t>, która</w:t>
      </w:r>
      <w:ins w:id="4286" w:author="Okot" w:date="2019-03-30T19:44:00Z">
        <w:r>
          <w:t xml:space="preserve"> wynosi co najmniej 1,6</w:t>
        </w:r>
      </w:ins>
      <w:ins w:id="4287" w:author="Okot" w:date="2019-03-30T21:14:00Z">
        <w:r w:rsidR="00573BBB">
          <w:t> </w:t>
        </w:r>
      </w:ins>
      <w:ins w:id="4288" w:author="Okot" w:date="2019-03-30T19:44:00Z">
        <w:r w:rsidR="00573BBB">
          <w:t>g d</w:t>
        </w:r>
        <w:r>
          <w:t xml:space="preserve">la mężczyzn </w:t>
        </w:r>
        <w:r w:rsidR="00573BBB">
          <w:t>i</w:t>
        </w:r>
      </w:ins>
      <w:r w:rsidR="00293130">
        <w:t> </w:t>
      </w:r>
      <w:ins w:id="4289" w:author="Okot" w:date="2019-03-30T19:44:00Z">
        <w:r w:rsidR="00573BBB">
          <w:t>1,1 g </w:t>
        </w:r>
        <w:r>
          <w:t>dla kobiet.</w:t>
        </w:r>
      </w:ins>
      <w:ins w:id="4290" w:author="Okot" w:date="2019-03-30T19:46:00Z">
        <w:r>
          <w:t xml:space="preserve"> </w:t>
        </w:r>
      </w:ins>
      <w:ins w:id="4291" w:author="Okot" w:date="2019-03-30T17:03:00Z">
        <w:r w:rsidR="0070269B">
          <w:t>Zaleca się</w:t>
        </w:r>
      </w:ins>
      <w:ins w:id="4292" w:author="Okot" w:date="2019-03-30T19:47:00Z">
        <w:r>
          <w:t xml:space="preserve"> też</w:t>
        </w:r>
      </w:ins>
      <w:ins w:id="4293" w:author="Okot" w:date="2019-03-30T17:03:00Z">
        <w:r w:rsidR="0070269B">
          <w:t>, żeby zawartość</w:t>
        </w:r>
        <w:r w:rsidR="00C548B3">
          <w:t xml:space="preserve"> kwasu alfa-lino</w:t>
        </w:r>
      </w:ins>
      <w:ins w:id="4294" w:author="Okot" w:date="2019-03-30T17:04:00Z">
        <w:r w:rsidR="00C548B3">
          <w:t>lenowego</w:t>
        </w:r>
      </w:ins>
      <w:ins w:id="4295" w:author="Okot" w:date="2019-03-30T17:15:00Z">
        <w:r w:rsidR="0070269B">
          <w:t xml:space="preserve"> mierzona w kaloriach </w:t>
        </w:r>
      </w:ins>
      <w:ins w:id="4296" w:author="Okot" w:date="2019-03-30T17:04:00Z">
        <w:r w:rsidR="00C548B3">
          <w:t xml:space="preserve">kształtowała </w:t>
        </w:r>
      </w:ins>
      <w:ins w:id="4297" w:author="Okot" w:date="2019-03-30T17:05:00Z">
        <w:r w:rsidR="00C548B3">
          <w:t>się</w:t>
        </w:r>
      </w:ins>
      <w:ins w:id="4298" w:author="Okot" w:date="2019-03-30T17:04:00Z">
        <w:r w:rsidR="00C548B3">
          <w:t xml:space="preserve"> </w:t>
        </w:r>
      </w:ins>
      <w:ins w:id="4299" w:author="Okot" w:date="2019-03-30T17:05:00Z">
        <w:r w:rsidR="00C548B3">
          <w:t xml:space="preserve">na poziomie 0,5% całkowitej dziennej podaży energii. </w:t>
        </w:r>
      </w:ins>
    </w:p>
    <w:p w14:paraId="355AF06C" w14:textId="77777777" w:rsidR="007C5664" w:rsidRDefault="000266A6" w:rsidP="006F5DB1">
      <w:pPr>
        <w:rPr>
          <w:ins w:id="4300" w:author="Okot" w:date="2019-03-30T17:26:00Z"/>
        </w:rPr>
      </w:pPr>
      <w:ins w:id="4301" w:author="Okot" w:date="2019-03-31T13:54:00Z">
        <w:r>
          <w:t>Brak jest również ustalonych norm spożyci</w:t>
        </w:r>
      </w:ins>
      <w:r w:rsidR="00FD1C88">
        <w:t>a</w:t>
      </w:r>
      <w:ins w:id="4302" w:author="Okot" w:date="2019-03-31T13:54:00Z">
        <w:r>
          <w:t xml:space="preserve"> tłuszczów nasyconych. </w:t>
        </w:r>
      </w:ins>
      <w:ins w:id="4303" w:author="Okot" w:date="2019-03-31T13:55:00Z">
        <w:r>
          <w:t xml:space="preserve">W świetle </w:t>
        </w:r>
      </w:ins>
      <w:ins w:id="4304" w:author="Okot" w:date="2019-03-31T13:59:00Z">
        <w:r w:rsidR="00FD3B11">
          <w:t xml:space="preserve">aktualnych </w:t>
        </w:r>
      </w:ins>
      <w:ins w:id="4305" w:author="Okot" w:date="2019-03-31T13:55:00Z">
        <w:r>
          <w:t>badań</w:t>
        </w:r>
      </w:ins>
      <w:ins w:id="4306" w:author="Okot" w:date="2019-03-31T13:58:00Z">
        <w:r w:rsidR="00FD3B11">
          <w:t xml:space="preserve"> każda </w:t>
        </w:r>
      </w:ins>
      <w:ins w:id="4307" w:author="Okot" w:date="2019-03-31T13:59:00Z">
        <w:r w:rsidR="00FD3B11">
          <w:t xml:space="preserve">ilość </w:t>
        </w:r>
      </w:ins>
      <w:ins w:id="4308" w:author="Okot" w:date="2019-03-31T13:58:00Z">
        <w:r w:rsidR="00FD3B11">
          <w:t>SFA w pożywieniu podnosi ryzyko chorób serca.</w:t>
        </w:r>
      </w:ins>
      <w:ins w:id="4309" w:author="Okot" w:date="2019-03-31T13:59:00Z">
        <w:r w:rsidR="00FD3B11">
          <w:t xml:space="preserve"> Jednak nie znaleziono jeszcze metody całkowitej ich eliminacji z diety.</w:t>
        </w:r>
      </w:ins>
    </w:p>
    <w:p w14:paraId="7CC62EBB" w14:textId="77777777" w:rsidR="00567A53" w:rsidRDefault="00866AD1">
      <w:pPr>
        <w:rPr>
          <w:ins w:id="4310" w:author="Okot" w:date="2019-03-31T14:52:00Z"/>
        </w:rPr>
      </w:pPr>
      <w:ins w:id="4311" w:author="Okot" w:date="2019-03-30T17:26:00Z">
        <w:r>
          <w:t>Ustalone są normy zapotrzebowania na białko oraz limit tłuszczów w diecie.</w:t>
        </w:r>
      </w:ins>
      <w:ins w:id="4312" w:author="Okot" w:date="2019-03-30T17:27:00Z">
        <w:r>
          <w:t xml:space="preserve"> Cała reszta energii powinna </w:t>
        </w:r>
      </w:ins>
      <w:ins w:id="4313" w:author="Okot" w:date="2019-03-30T17:28:00Z">
        <w:r>
          <w:t>pochodzić z węglowodanów. Jak powiedziano w punkcie 2.1.3.3.</w:t>
        </w:r>
      </w:ins>
      <w:ins w:id="4314" w:author="Okot" w:date="2019-03-30T21:15:00Z">
        <w:r w:rsidR="00E67072">
          <w:t>,</w:t>
        </w:r>
      </w:ins>
      <w:ins w:id="4315" w:author="Okot" w:date="2019-03-30T17:28:00Z">
        <w:r>
          <w:t xml:space="preserve"> węglowodany to główne źródło zasilania człowieka, dlatego </w:t>
        </w:r>
      </w:ins>
      <w:r w:rsidR="00FD1C88">
        <w:t xml:space="preserve">ich </w:t>
      </w:r>
      <w:ins w:id="4316" w:author="Okot" w:date="2019-03-30T17:28:00Z">
        <w:r>
          <w:t xml:space="preserve">zawartość w diecie powinna być procentowo największa i </w:t>
        </w:r>
      </w:ins>
      <w:ins w:id="4317" w:author="Okot" w:date="2019-03-30T17:29:00Z">
        <w:r>
          <w:t>oscylować</w:t>
        </w:r>
      </w:ins>
      <w:ins w:id="4318" w:author="Okot" w:date="2019-03-30T17:28:00Z">
        <w:r>
          <w:t xml:space="preserve"> </w:t>
        </w:r>
      </w:ins>
      <w:ins w:id="4319" w:author="Okot" w:date="2019-03-30T17:29:00Z">
        <w:r w:rsidR="00567A53">
          <w:t>w okolicy 45-75</w:t>
        </w:r>
        <w:r>
          <w:t>%</w:t>
        </w:r>
      </w:ins>
      <w:ins w:id="4320" w:author="Okot" w:date="2019-03-30T17:30:00Z">
        <w:r>
          <w:t xml:space="preserve"> dziennego spożycia kalorii</w:t>
        </w:r>
      </w:ins>
      <w:ins w:id="4321" w:author="Okot" w:date="2019-03-30T17:32:00Z">
        <w:r>
          <w:t>,</w:t>
        </w:r>
      </w:ins>
      <w:ins w:id="4322" w:author="Okot" w:date="2019-03-30T17:30:00Z">
        <w:r>
          <w:t xml:space="preserve"> przy czym nie więcej niż 10% energii (dziennej, a nie jedynie pochodzącej z węglowodanów)</w:t>
        </w:r>
      </w:ins>
      <w:ins w:id="4323" w:author="Okot" w:date="2019-03-30T17:32:00Z">
        <w:r>
          <w:t xml:space="preserve"> powinno pochodzić z cukrów dodanych</w:t>
        </w:r>
      </w:ins>
      <w:ins w:id="4324" w:author="Okot" w:date="2019-03-30T17:29:00Z">
        <w:r>
          <w:t>.</w:t>
        </w:r>
      </w:ins>
      <w:ins w:id="4325" w:author="Okot" w:date="2019-03-30T17:26:00Z">
        <w:r>
          <w:t xml:space="preserve"> </w:t>
        </w:r>
      </w:ins>
      <w:ins w:id="4326" w:author="Okot" w:date="2019-03-31T15:00:00Z">
        <w:r w:rsidR="00CB64A1">
          <w:t>Jednocześnie w</w:t>
        </w:r>
      </w:ins>
      <w:ins w:id="4327" w:author="Okot" w:date="2019-03-31T14:50:00Z">
        <w:r w:rsidR="00567A53">
          <w:t>yznacznikiem zapotrzebowania na węglowodany jest ilość glukozy wymagana przez komórki mózgowe.</w:t>
        </w:r>
      </w:ins>
    </w:p>
    <w:p w14:paraId="59FBB16B" w14:textId="77777777" w:rsidR="00567A53" w:rsidRDefault="00567A53">
      <w:pPr>
        <w:rPr>
          <w:ins w:id="4328" w:author="Okot" w:date="2019-03-31T14:52:00Z"/>
        </w:rPr>
      </w:pPr>
    </w:p>
    <w:p w14:paraId="27D24EE2" w14:textId="77777777" w:rsidR="00567A53" w:rsidRDefault="00567A53">
      <w:pPr>
        <w:ind w:firstLine="0"/>
        <w:rPr>
          <w:ins w:id="4329" w:author="Okot" w:date="2019-03-31T14:55:00Z"/>
        </w:rPr>
        <w:pPrChange w:id="4330" w:author="Okot" w:date="2019-03-31T14:52:00Z">
          <w:pPr/>
        </w:pPrChange>
      </w:pPr>
      <w:ins w:id="4331" w:author="Okot" w:date="2019-03-31T14:52:00Z">
        <w:r>
          <w:t>Tabela</w:t>
        </w:r>
      </w:ins>
      <w:ins w:id="4332" w:author="Okot" w:date="2019-03-31T14:55:00Z">
        <w:r w:rsidR="001229B3">
          <w:t xml:space="preserve"> 2.</w:t>
        </w:r>
      </w:ins>
      <w:r w:rsidR="0024444E">
        <w:t>8</w:t>
      </w:r>
      <w:ins w:id="4333" w:author="Okot" w:date="2019-03-31T14:55:00Z">
        <w:r w:rsidR="001229B3">
          <w:t>.</w:t>
        </w:r>
      </w:ins>
    </w:p>
    <w:p w14:paraId="4A28F4FD" w14:textId="7ABBA5E7" w:rsidR="001229B3" w:rsidRDefault="001229B3">
      <w:pPr>
        <w:ind w:firstLine="0"/>
        <w:rPr>
          <w:ins w:id="4334" w:author="Okot" w:date="2019-03-31T14:56:00Z"/>
        </w:rPr>
        <w:pPrChange w:id="4335" w:author="Okot" w:date="2019-03-31T14:52:00Z">
          <w:pPr/>
        </w:pPrChange>
      </w:pPr>
      <w:ins w:id="4336" w:author="Okot" w:date="2019-03-31T14:55:00Z">
        <w:r>
          <w:t>Zalecane spożycie węglowodanów ze względu na potrzeby mózgu [</w:t>
        </w:r>
      </w:ins>
      <w:ins w:id="4337" w:author="Okot" w:date="2020-01-13T14:37:00Z">
        <w:r w:rsidR="00992E23">
          <w:t>4</w:t>
        </w:r>
      </w:ins>
      <w:ins w:id="4338" w:author="Okot" w:date="2020-04-17T17:32:00Z">
        <w:r w:rsidR="00FF7D92">
          <w:t>4</w:t>
        </w:r>
      </w:ins>
      <w:del w:id="4339" w:author="Okot" w:date="2020-03-24T09:03:00Z">
        <w:r w:rsidR="00B26BEF" w:rsidDel="00992E23">
          <w:delText>6</w:delText>
        </w:r>
      </w:del>
      <w:del w:id="4340" w:author="Okot" w:date="2020-01-13T14:37:00Z">
        <w:r w:rsidR="00100248" w:rsidDel="00401F9D">
          <w:delText>2</w:delText>
        </w:r>
      </w:del>
      <w:del w:id="4341" w:author="Okot" w:date="2020-01-13T11:26:00Z">
        <w:r w:rsidR="00100248" w:rsidDel="00F94BCE">
          <w:delText>6</w:delText>
        </w:r>
      </w:del>
      <w:ins w:id="4342" w:author="Okot" w:date="2019-03-31T14:55:00Z">
        <w:r>
          <w:t>]</w:t>
        </w:r>
      </w:ins>
      <w:ins w:id="4343"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44" w:author="Okot" w:date="2019-03-31T14:56:00Z"/>
        </w:trPr>
        <w:tc>
          <w:tcPr>
            <w:tcW w:w="4530" w:type="dxa"/>
          </w:tcPr>
          <w:p w14:paraId="204B734A" w14:textId="77777777" w:rsidR="001229B3" w:rsidRDefault="001229B3">
            <w:pPr>
              <w:ind w:firstLine="0"/>
              <w:jc w:val="center"/>
              <w:rPr>
                <w:ins w:id="4345" w:author="Okot" w:date="2019-03-31T14:56:00Z"/>
              </w:rPr>
              <w:pPrChange w:id="4346" w:author="Okot" w:date="2019-03-31T14:56:00Z">
                <w:pPr>
                  <w:ind w:firstLine="0"/>
                </w:pPr>
              </w:pPrChange>
            </w:pPr>
            <w:ins w:id="4347" w:author="Okot" w:date="2019-03-31T14:56:00Z">
              <w:r>
                <w:rPr>
                  <w:b/>
                </w:rPr>
                <w:t>Grupa populacji</w:t>
              </w:r>
            </w:ins>
          </w:p>
        </w:tc>
        <w:tc>
          <w:tcPr>
            <w:tcW w:w="4531" w:type="dxa"/>
          </w:tcPr>
          <w:p w14:paraId="0992AE82" w14:textId="77777777" w:rsidR="001229B3" w:rsidRDefault="001229B3">
            <w:pPr>
              <w:ind w:firstLine="0"/>
              <w:jc w:val="center"/>
              <w:rPr>
                <w:ins w:id="4348" w:author="Okot" w:date="2019-03-31T14:56:00Z"/>
              </w:rPr>
              <w:pPrChange w:id="4349" w:author="Okot" w:date="2019-03-31T14:56:00Z">
                <w:pPr>
                  <w:ind w:firstLine="0"/>
                </w:pPr>
              </w:pPrChange>
            </w:pPr>
            <w:ins w:id="4350" w:author="Okot" w:date="2019-03-31T14:56:00Z">
              <w:r>
                <w:rPr>
                  <w:b/>
                </w:rPr>
                <w:t>Zapotrzebowanie (g/</w:t>
              </w:r>
              <w:r w:rsidRPr="00877302">
                <w:rPr>
                  <w:b/>
                </w:rPr>
                <w:t>dz</w:t>
              </w:r>
            </w:ins>
            <w:r w:rsidR="00A03EAC">
              <w:rPr>
                <w:b/>
              </w:rPr>
              <w:t>.</w:t>
            </w:r>
            <w:ins w:id="4351" w:author="Okot" w:date="2019-03-31T14:56:00Z">
              <w:r w:rsidRPr="00877302">
                <w:rPr>
                  <w:b/>
                </w:rPr>
                <w:t>)</w:t>
              </w:r>
            </w:ins>
          </w:p>
        </w:tc>
      </w:tr>
      <w:tr w:rsidR="001229B3" w14:paraId="75604158" w14:textId="77777777" w:rsidTr="001229B3">
        <w:trPr>
          <w:ins w:id="4352" w:author="Okot" w:date="2019-03-31T14:56:00Z"/>
        </w:trPr>
        <w:tc>
          <w:tcPr>
            <w:tcW w:w="4530" w:type="dxa"/>
          </w:tcPr>
          <w:p w14:paraId="5FDC8193"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0-0,5 roku</w:t>
              </w:r>
            </w:ins>
          </w:p>
        </w:tc>
        <w:tc>
          <w:tcPr>
            <w:tcW w:w="4531" w:type="dxa"/>
          </w:tcPr>
          <w:p w14:paraId="2963D146" w14:textId="77777777" w:rsidR="001229B3" w:rsidRDefault="001229B3">
            <w:pPr>
              <w:ind w:firstLine="0"/>
              <w:jc w:val="center"/>
              <w:rPr>
                <w:ins w:id="4356" w:author="Okot" w:date="2019-03-31T14:56:00Z"/>
              </w:rPr>
              <w:pPrChange w:id="4357" w:author="Okot" w:date="2019-03-31T14:57:00Z">
                <w:pPr>
                  <w:ind w:firstLine="0"/>
                </w:pPr>
              </w:pPrChange>
            </w:pPr>
            <w:ins w:id="4358" w:author="Okot" w:date="2019-03-31T14:57:00Z">
              <w:r>
                <w:t>60</w:t>
              </w:r>
            </w:ins>
          </w:p>
        </w:tc>
      </w:tr>
      <w:tr w:rsidR="001229B3" w14:paraId="56A620E9" w14:textId="77777777" w:rsidTr="001229B3">
        <w:trPr>
          <w:ins w:id="4359" w:author="Okot" w:date="2019-03-31T14:56:00Z"/>
        </w:trPr>
        <w:tc>
          <w:tcPr>
            <w:tcW w:w="4530" w:type="dxa"/>
          </w:tcPr>
          <w:p w14:paraId="08B7C1C9" w14:textId="77777777" w:rsidR="001229B3" w:rsidRDefault="001229B3">
            <w:pPr>
              <w:ind w:firstLine="0"/>
              <w:jc w:val="center"/>
              <w:rPr>
                <w:ins w:id="4360" w:author="Okot" w:date="2019-03-31T14:56:00Z"/>
              </w:rPr>
              <w:pPrChange w:id="4361" w:author="Okot" w:date="2019-03-31T14:57:00Z">
                <w:pPr>
                  <w:ind w:firstLine="0"/>
                </w:pPr>
              </w:pPrChange>
            </w:pPr>
            <w:ins w:id="4362" w:author="Okot" w:date="2019-03-31T14:57:00Z">
              <w:r>
                <w:t>Wiek 0,6-1 rok</w:t>
              </w:r>
            </w:ins>
          </w:p>
        </w:tc>
        <w:tc>
          <w:tcPr>
            <w:tcW w:w="4531" w:type="dxa"/>
          </w:tcPr>
          <w:p w14:paraId="0C91F664" w14:textId="77777777" w:rsidR="001229B3" w:rsidRDefault="001229B3">
            <w:pPr>
              <w:ind w:firstLine="0"/>
              <w:jc w:val="center"/>
              <w:rPr>
                <w:ins w:id="4363" w:author="Okot" w:date="2019-03-31T14:56:00Z"/>
              </w:rPr>
              <w:pPrChange w:id="4364" w:author="Okot" w:date="2019-03-31T14:58:00Z">
                <w:pPr>
                  <w:ind w:firstLine="0"/>
                </w:pPr>
              </w:pPrChange>
            </w:pPr>
            <w:ins w:id="4365" w:author="Okot" w:date="2019-03-31T14:58:00Z">
              <w:r>
                <w:t>95</w:t>
              </w:r>
            </w:ins>
          </w:p>
        </w:tc>
      </w:tr>
      <w:tr w:rsidR="001229B3" w14:paraId="14025455" w14:textId="77777777" w:rsidTr="001229B3">
        <w:trPr>
          <w:ins w:id="4366" w:author="Okot" w:date="2019-03-31T14:58:00Z"/>
        </w:trPr>
        <w:tc>
          <w:tcPr>
            <w:tcW w:w="4530" w:type="dxa"/>
          </w:tcPr>
          <w:p w14:paraId="3E496888" w14:textId="77777777" w:rsidR="001229B3" w:rsidRDefault="001229B3" w:rsidP="00405B12">
            <w:pPr>
              <w:ind w:firstLine="0"/>
              <w:jc w:val="center"/>
              <w:rPr>
                <w:ins w:id="4367" w:author="Okot" w:date="2019-03-31T14:58:00Z"/>
              </w:rPr>
            </w:pPr>
            <w:ins w:id="4368" w:author="Okot" w:date="2019-03-31T14:58:00Z">
              <w:r>
                <w:t>Wiek ≥ 1 roku</w:t>
              </w:r>
            </w:ins>
          </w:p>
        </w:tc>
        <w:tc>
          <w:tcPr>
            <w:tcW w:w="4531" w:type="dxa"/>
          </w:tcPr>
          <w:p w14:paraId="213BF3BD" w14:textId="77777777" w:rsidR="001229B3" w:rsidRDefault="001229B3" w:rsidP="00405B12">
            <w:pPr>
              <w:ind w:firstLine="0"/>
              <w:jc w:val="center"/>
              <w:rPr>
                <w:ins w:id="4369" w:author="Okot" w:date="2019-03-31T14:58:00Z"/>
              </w:rPr>
            </w:pPr>
            <w:ins w:id="4370" w:author="Okot" w:date="2019-03-31T14:58:00Z">
              <w:r>
                <w:t>130</w:t>
              </w:r>
            </w:ins>
          </w:p>
        </w:tc>
      </w:tr>
      <w:tr w:rsidR="001229B3" w14:paraId="7AF328BF" w14:textId="77777777" w:rsidTr="001229B3">
        <w:trPr>
          <w:ins w:id="4371" w:author="Okot" w:date="2019-03-31T14:58:00Z"/>
        </w:trPr>
        <w:tc>
          <w:tcPr>
            <w:tcW w:w="4530" w:type="dxa"/>
          </w:tcPr>
          <w:p w14:paraId="3869FCF9" w14:textId="77777777" w:rsidR="001229B3" w:rsidRDefault="001229B3" w:rsidP="001229B3">
            <w:pPr>
              <w:ind w:firstLine="0"/>
              <w:jc w:val="center"/>
              <w:rPr>
                <w:ins w:id="4372" w:author="Okot" w:date="2019-03-31T14:58:00Z"/>
              </w:rPr>
            </w:pPr>
            <w:ins w:id="4373" w:author="Okot" w:date="2019-03-31T14:59:00Z">
              <w:r>
                <w:t>Kobiety w ciąży</w:t>
              </w:r>
            </w:ins>
          </w:p>
        </w:tc>
        <w:tc>
          <w:tcPr>
            <w:tcW w:w="4531" w:type="dxa"/>
          </w:tcPr>
          <w:p w14:paraId="551AA9DB" w14:textId="77777777" w:rsidR="001229B3" w:rsidRDefault="001229B3" w:rsidP="001229B3">
            <w:pPr>
              <w:ind w:firstLine="0"/>
              <w:jc w:val="center"/>
              <w:rPr>
                <w:ins w:id="4374" w:author="Okot" w:date="2019-03-31T14:58:00Z"/>
              </w:rPr>
            </w:pPr>
            <w:ins w:id="4375" w:author="Okot" w:date="2019-03-31T14:58:00Z">
              <w:r>
                <w:t>175</w:t>
              </w:r>
            </w:ins>
          </w:p>
        </w:tc>
      </w:tr>
      <w:tr w:rsidR="001229B3" w14:paraId="1DB2EF5D" w14:textId="77777777" w:rsidTr="001229B3">
        <w:trPr>
          <w:ins w:id="4376" w:author="Okot" w:date="2019-03-31T14:59:00Z"/>
        </w:trPr>
        <w:tc>
          <w:tcPr>
            <w:tcW w:w="4530" w:type="dxa"/>
          </w:tcPr>
          <w:p w14:paraId="5D6F20B2" w14:textId="77777777" w:rsidR="001229B3" w:rsidRDefault="001229B3" w:rsidP="001229B3">
            <w:pPr>
              <w:ind w:firstLine="0"/>
              <w:jc w:val="center"/>
              <w:rPr>
                <w:ins w:id="4377" w:author="Okot" w:date="2019-03-31T14:59:00Z"/>
              </w:rPr>
            </w:pPr>
            <w:ins w:id="4378" w:author="Okot" w:date="2019-03-31T14:59:00Z">
              <w:r>
                <w:t>Kobiety w trakcie laktacji</w:t>
              </w:r>
            </w:ins>
          </w:p>
        </w:tc>
        <w:tc>
          <w:tcPr>
            <w:tcW w:w="4531" w:type="dxa"/>
          </w:tcPr>
          <w:p w14:paraId="0B462981" w14:textId="77777777" w:rsidR="001229B3" w:rsidRDefault="001229B3" w:rsidP="001229B3">
            <w:pPr>
              <w:ind w:firstLine="0"/>
              <w:jc w:val="center"/>
              <w:rPr>
                <w:ins w:id="4379" w:author="Okot" w:date="2019-03-31T14:59:00Z"/>
              </w:rPr>
            </w:pPr>
            <w:ins w:id="4380" w:author="Okot" w:date="2019-03-31T14:59:00Z">
              <w:r>
                <w:t>210</w:t>
              </w:r>
            </w:ins>
          </w:p>
        </w:tc>
      </w:tr>
    </w:tbl>
    <w:p w14:paraId="749590C8" w14:textId="77777777" w:rsidR="001229B3" w:rsidRDefault="001229B3">
      <w:pPr>
        <w:ind w:firstLine="0"/>
        <w:rPr>
          <w:ins w:id="4381" w:author="Okot" w:date="2019-03-31T14:56:00Z"/>
        </w:rPr>
        <w:pPrChange w:id="4382" w:author="Okot" w:date="2019-03-31T14:52:00Z">
          <w:pPr/>
        </w:pPrChange>
      </w:pPr>
    </w:p>
    <w:p w14:paraId="28E04C3B" w14:textId="77777777" w:rsidR="00335CA6" w:rsidRDefault="00866AD1">
      <w:pPr>
        <w:rPr>
          <w:ins w:id="4383" w:author="Okot" w:date="2019-03-31T15:09:00Z"/>
        </w:rPr>
      </w:pPr>
      <w:ins w:id="4384" w:author="Okot" w:date="2019-03-30T17:32:00Z">
        <w:r>
          <w:t>Bardziej precyzyjne są rekomendacje odnośnie błonnika pokarmowego: z</w:t>
        </w:r>
      </w:ins>
      <w:ins w:id="4385" w:author="Okot" w:date="2019-03-30T17:17:00Z">
        <w:r>
          <w:t>alecane spożycie</w:t>
        </w:r>
        <w:r w:rsidR="00335CA6">
          <w:t xml:space="preserve"> dla</w:t>
        </w:r>
        <w:r w:rsidR="00E67072">
          <w:t xml:space="preserve"> osoby dorosłej to </w:t>
        </w:r>
      </w:ins>
      <w:r w:rsidR="00FD1C88">
        <w:t xml:space="preserve">minimum </w:t>
      </w:r>
      <w:ins w:id="4386" w:author="Okot" w:date="2019-03-30T17:17:00Z">
        <w:r w:rsidR="00E67072">
          <w:t>25 g. </w:t>
        </w:r>
        <w:r w:rsidR="00335CA6">
          <w:t>D</w:t>
        </w:r>
        <w:r w:rsidR="00E67072">
          <w:t>zieci i młodzież między 10</w:t>
        </w:r>
      </w:ins>
      <w:ins w:id="4387" w:author="Okot" w:date="2019-03-30T21:15:00Z">
        <w:r w:rsidR="00E67072">
          <w:t> </w:t>
        </w:r>
      </w:ins>
      <w:ins w:id="4388" w:author="Okot" w:date="2019-03-30T17:17:00Z">
        <w:r w:rsidR="00E67072">
          <w:t>a</w:t>
        </w:r>
      </w:ins>
      <w:ins w:id="4389" w:author="Okot" w:date="2019-03-30T21:15:00Z">
        <w:r w:rsidR="00E67072">
          <w:t> </w:t>
        </w:r>
      </w:ins>
      <w:ins w:id="4390"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91" w:author="Okot" w:date="2019-03-31T15:18:00Z"/>
        </w:rPr>
      </w:pPr>
      <w:ins w:id="4392" w:author="Okot" w:date="2019-03-31T15:12:00Z">
        <w:r>
          <w:t xml:space="preserve">Jak można </w:t>
        </w:r>
      </w:ins>
      <w:ins w:id="4393" w:author="Okot" w:date="2019-03-31T15:14:00Z">
        <w:r>
          <w:t>było</w:t>
        </w:r>
      </w:ins>
      <w:ins w:id="4394" w:author="Okot" w:date="2019-03-31T15:12:00Z">
        <w:r>
          <w:t xml:space="preserve"> </w:t>
        </w:r>
      </w:ins>
      <w:ins w:id="4395" w:author="Okot" w:date="2019-03-31T15:14:00Z">
        <w:r>
          <w:t>przeczytać w</w:t>
        </w:r>
      </w:ins>
      <w:ins w:id="4396" w:author="Okot" w:date="2019-03-31T15:17:00Z">
        <w:r>
          <w:t xml:space="preserve"> punktach poświęconych </w:t>
        </w:r>
      </w:ins>
      <w:ins w:id="4397" w:author="Okot" w:date="2019-03-31T15:18:00Z">
        <w:r>
          <w:t>makroskładnikom</w:t>
        </w:r>
      </w:ins>
      <w:ins w:id="4398" w:author="Okot" w:date="2019-03-31T15:17:00Z">
        <w:r>
          <w:t>, ich</w:t>
        </w:r>
      </w:ins>
      <w:ins w:id="4399" w:author="Okot" w:date="2019-03-31T15:14:00Z">
        <w:r>
          <w:t xml:space="preserve"> </w:t>
        </w:r>
      </w:ins>
      <w:ins w:id="4400" w:author="Okot" w:date="2019-03-31T15:17:00Z">
        <w:r>
          <w:t>właściwa dystrybucja</w:t>
        </w:r>
      </w:ins>
      <w:ins w:id="4401" w:author="Okot" w:date="2019-03-31T15:12:00Z">
        <w:r>
          <w:t xml:space="preserve"> </w:t>
        </w:r>
      </w:ins>
      <w:ins w:id="4402" w:author="Okot" w:date="2019-03-31T15:13:00Z">
        <w:r>
          <w:t>jest istotn</w:t>
        </w:r>
      </w:ins>
      <w:ins w:id="4403" w:author="Okot" w:date="2019-03-31T15:17:00Z">
        <w:r>
          <w:t>a</w:t>
        </w:r>
      </w:ins>
      <w:ins w:id="4404" w:author="Okot" w:date="2019-03-31T15:13:00Z">
        <w:r>
          <w:t xml:space="preserve"> dla bezproblemowego funkcjonowa</w:t>
        </w:r>
      </w:ins>
      <w:ins w:id="4405" w:author="Okot" w:date="2019-03-31T15:14:00Z">
        <w:r>
          <w:t>nia organizmu, dlatego</w:t>
        </w:r>
      </w:ins>
      <w:ins w:id="4406" w:author="Okot" w:date="2019-03-31T15:18:00Z">
        <w:r>
          <w:t xml:space="preserve"> </w:t>
        </w:r>
      </w:ins>
      <w:r w:rsidR="00FD1C88">
        <w:t>najważniejsze</w:t>
      </w:r>
      <w:ins w:id="4407"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8" w:author="Okot" w:date="2019-03-31T15:20:00Z"/>
        </w:rPr>
      </w:pPr>
    </w:p>
    <w:p w14:paraId="7354F2EB" w14:textId="77777777" w:rsidR="003429B4" w:rsidRDefault="003429B4">
      <w:pPr>
        <w:spacing w:after="160" w:line="259" w:lineRule="auto"/>
        <w:ind w:firstLine="0"/>
        <w:jc w:val="left"/>
        <w:rPr>
          <w:ins w:id="4409" w:author="Okot" w:date="2020-03-24T11:49:00Z"/>
        </w:rPr>
      </w:pPr>
      <w:ins w:id="4410" w:author="Okot" w:date="2020-03-24T11:49:00Z">
        <w:r>
          <w:br w:type="page"/>
        </w:r>
      </w:ins>
    </w:p>
    <w:p w14:paraId="4D38A105" w14:textId="2D280502" w:rsidR="00405B12" w:rsidRDefault="00405B12">
      <w:pPr>
        <w:ind w:firstLine="0"/>
        <w:rPr>
          <w:ins w:id="4411" w:author="Okot" w:date="2019-03-31T15:20:00Z"/>
        </w:rPr>
        <w:pPrChange w:id="4412" w:author="Okot" w:date="2019-03-31T15:20:00Z">
          <w:pPr/>
        </w:pPrChange>
      </w:pPr>
      <w:ins w:id="4413" w:author="Okot" w:date="2019-03-31T15:20:00Z">
        <w:r>
          <w:lastRenderedPageBreak/>
          <w:t>Tabela 2</w:t>
        </w:r>
      </w:ins>
      <w:r w:rsidR="0024444E">
        <w:t>.9</w:t>
      </w:r>
      <w:ins w:id="4414" w:author="Okot" w:date="2019-03-31T15:20:00Z">
        <w:r>
          <w:t>.</w:t>
        </w:r>
      </w:ins>
    </w:p>
    <w:p w14:paraId="108629EA" w14:textId="0F955764" w:rsidR="005E2604" w:rsidRDefault="008511DF">
      <w:pPr>
        <w:ind w:firstLine="0"/>
        <w:rPr>
          <w:ins w:id="4415" w:author="Okot" w:date="2019-03-31T15:21:00Z"/>
        </w:rPr>
        <w:pPrChange w:id="4416" w:author="Okot" w:date="2019-03-31T15:20:00Z">
          <w:pPr/>
        </w:pPrChange>
      </w:pPr>
      <w:ins w:id="4417" w:author="Okot" w:date="2019-03-31T15:21:00Z">
        <w:r>
          <w:t>Zalecana d</w:t>
        </w:r>
      </w:ins>
      <w:ins w:id="4418" w:author="Okot" w:date="2019-03-31T15:20:00Z">
        <w:r>
          <w:t>ystrybucja makro</w:t>
        </w:r>
      </w:ins>
      <w:r w:rsidR="00D502A8">
        <w:t>składników</w:t>
      </w:r>
      <w:ins w:id="4419" w:author="Okot" w:date="2019-03-31T15:20:00Z">
        <w:r>
          <w:t xml:space="preserve"> w diecie</w:t>
        </w:r>
      </w:ins>
      <w:ins w:id="4420" w:author="Okot" w:date="2019-03-31T15:18:00Z">
        <w:r w:rsidR="00405B12">
          <w:t xml:space="preserve"> </w:t>
        </w:r>
      </w:ins>
      <w:ins w:id="4421" w:author="Okot" w:date="2019-03-31T15:21:00Z">
        <w:r>
          <w:t>wg IŻŻ [</w:t>
        </w:r>
      </w:ins>
      <w:ins w:id="4422" w:author="Okot" w:date="2020-01-13T13:21:00Z">
        <w:r w:rsidR="00FF7D92">
          <w:t>44</w:t>
        </w:r>
      </w:ins>
      <w:del w:id="4423" w:author="Okot" w:date="2020-03-24T09:03:00Z">
        <w:r w:rsidR="00B26BEF" w:rsidDel="00992E23">
          <w:delText>6</w:delText>
        </w:r>
      </w:del>
      <w:ins w:id="4424" w:author="Okot" w:date="2020-01-13T13:21:00Z">
        <w:r w:rsidR="00C429C0">
          <w:t>].</w:t>
        </w:r>
      </w:ins>
      <w:del w:id="4425" w:author="Okot" w:date="2020-01-13T13:21:00Z">
        <w:r w:rsidR="00100248" w:rsidDel="00C429C0">
          <w:delText>2</w:delText>
        </w:r>
      </w:del>
      <w:del w:id="4426"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7" w:author="Okot" w:date="2019-03-31T15:22:00Z"/>
        </w:trPr>
        <w:tc>
          <w:tcPr>
            <w:tcW w:w="3964" w:type="dxa"/>
          </w:tcPr>
          <w:p w14:paraId="0602BB78" w14:textId="77777777" w:rsidR="008511DF" w:rsidRPr="008511DF" w:rsidRDefault="008511DF">
            <w:pPr>
              <w:ind w:firstLine="0"/>
              <w:jc w:val="center"/>
              <w:rPr>
                <w:ins w:id="4428" w:author="Okot" w:date="2019-03-31T15:22:00Z"/>
                <w:b/>
                <w:rPrChange w:id="4429" w:author="Okot" w:date="2019-03-31T15:22:00Z">
                  <w:rPr>
                    <w:ins w:id="4430" w:author="Okot" w:date="2019-03-31T15:22:00Z"/>
                  </w:rPr>
                </w:rPrChange>
              </w:rPr>
              <w:pPrChange w:id="4431" w:author="Okot" w:date="2019-03-31T15:22:00Z">
                <w:pPr>
                  <w:ind w:firstLine="0"/>
                </w:pPr>
              </w:pPrChange>
            </w:pPr>
            <w:ins w:id="4432" w:author="Okot" w:date="2019-03-31T15:22:00Z">
              <w:r>
                <w:rPr>
                  <w:b/>
                </w:rPr>
                <w:t>Makroelementy</w:t>
              </w:r>
            </w:ins>
          </w:p>
        </w:tc>
        <w:tc>
          <w:tcPr>
            <w:tcW w:w="5097" w:type="dxa"/>
          </w:tcPr>
          <w:p w14:paraId="31DEACAF" w14:textId="77777777" w:rsidR="008511DF" w:rsidRPr="008511DF" w:rsidRDefault="008511DF">
            <w:pPr>
              <w:ind w:firstLine="0"/>
              <w:jc w:val="center"/>
              <w:rPr>
                <w:ins w:id="4433" w:author="Okot" w:date="2019-03-31T15:22:00Z"/>
                <w:b/>
                <w:rPrChange w:id="4434" w:author="Okot" w:date="2019-03-31T15:23:00Z">
                  <w:rPr>
                    <w:ins w:id="4435" w:author="Okot" w:date="2019-03-31T15:22:00Z"/>
                  </w:rPr>
                </w:rPrChange>
              </w:rPr>
              <w:pPrChange w:id="4436" w:author="Okot" w:date="2019-03-31T15:23:00Z">
                <w:pPr>
                  <w:ind w:firstLine="0"/>
                </w:pPr>
              </w:pPrChange>
            </w:pPr>
            <w:ins w:id="443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8" w:author="Okot" w:date="2019-03-31T15:22:00Z"/>
                <w:b/>
                <w:rPrChange w:id="4439" w:author="Okot" w:date="2019-03-31T15:22:00Z">
                  <w:rPr>
                    <w:ins w:id="4440" w:author="Okot" w:date="2019-03-31T15:22:00Z"/>
                  </w:rPr>
                </w:rPrChange>
              </w:rPr>
              <w:pPrChange w:id="444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42" w:author="Okot" w:date="2019-03-31T15:22:00Z"/>
              </w:rPr>
              <w:pPrChange w:id="444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44" w:author="Okot" w:date="2019-03-31T15:22:00Z"/>
                <w:b/>
                <w:rPrChange w:id="4445" w:author="Okot" w:date="2019-03-31T15:22:00Z">
                  <w:rPr>
                    <w:ins w:id="4446" w:author="Okot" w:date="2019-03-31T15:22:00Z"/>
                  </w:rPr>
                </w:rPrChange>
              </w:rPr>
              <w:pPrChange w:id="444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9" w:author="Okot" w:date="2019-03-31T15:22:00Z">
                  <w:rPr/>
                </w:rPrChange>
              </w:rPr>
              <w:pPrChange w:id="445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51" w:author="Okot" w:date="2019-03-31T15:22:00Z"/>
              </w:rPr>
              <w:pPrChange w:id="445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53" w:author="Okot" w:date="2019-03-31T15:10:00Z"/>
        </w:rPr>
      </w:pPr>
    </w:p>
    <w:p w14:paraId="44F7ABCE" w14:textId="66020BF2" w:rsidR="006F5DB1" w:rsidRDefault="006F5DB1" w:rsidP="006F5DB1">
      <w:pPr>
        <w:pStyle w:val="Nagwek2"/>
      </w:pPr>
      <w:bookmarkStart w:id="4454" w:name="_Toc35941899"/>
      <w:r>
        <w:t>2.1.4. Witaminy i składniki mineralne</w:t>
      </w:r>
      <w:r w:rsidR="009E56F2">
        <w:t xml:space="preserve"> [</w:t>
      </w:r>
      <w:ins w:id="4455" w:author="Okot" w:date="2020-01-13T16:51:00Z">
        <w:r w:rsidR="00FF7D92">
          <w:t>43</w:t>
        </w:r>
      </w:ins>
      <w:del w:id="4456" w:author="Okot" w:date="2020-03-24T09:07:00Z">
        <w:r w:rsidR="00B26BEF" w:rsidDel="00992E23">
          <w:delText>5</w:delText>
        </w:r>
      </w:del>
      <w:del w:id="4457" w:author="Okot" w:date="2020-01-13T16:51:00Z">
        <w:r w:rsidR="009E56F2" w:rsidDel="00CD0C82">
          <w:delText>2</w:delText>
        </w:r>
      </w:del>
      <w:del w:id="4458" w:author="Okot" w:date="2020-01-13T11:35:00Z">
        <w:r w:rsidR="00100248" w:rsidDel="00F94BCE">
          <w:delText>5</w:delText>
        </w:r>
      </w:del>
      <w:r w:rsidR="009E56F2">
        <w:t>,</w:t>
      </w:r>
      <w:ins w:id="4459" w:author="Okot" w:date="2020-01-13T14:39:00Z">
        <w:r w:rsidR="00992E23">
          <w:t>4</w:t>
        </w:r>
      </w:ins>
      <w:ins w:id="4460" w:author="Okot" w:date="2020-04-17T17:33:00Z">
        <w:r w:rsidR="00FF7D92">
          <w:t>4</w:t>
        </w:r>
      </w:ins>
      <w:del w:id="4461" w:author="Okot" w:date="2020-03-24T09:05:00Z">
        <w:r w:rsidR="00B26BEF" w:rsidDel="00992E23">
          <w:delText>6</w:delText>
        </w:r>
      </w:del>
      <w:del w:id="4462" w:author="Okot" w:date="2020-01-13T14:39:00Z">
        <w:r w:rsidR="009E56F2" w:rsidDel="00401F9D">
          <w:delText>2</w:delText>
        </w:r>
      </w:del>
      <w:del w:id="4463" w:author="Okot" w:date="2020-01-13T11:32:00Z">
        <w:r w:rsidR="00100248" w:rsidDel="00F94BCE">
          <w:delText>6</w:delText>
        </w:r>
      </w:del>
      <w:r w:rsidR="009E56F2">
        <w:t>,</w:t>
      </w:r>
      <w:ins w:id="4464" w:author="Okot" w:date="2020-01-13T13:49:00Z">
        <w:r w:rsidR="00FF7D92">
          <w:t>45</w:t>
        </w:r>
      </w:ins>
      <w:del w:id="4465" w:author="Okot" w:date="2020-01-13T13:49:00Z">
        <w:r w:rsidR="009E56F2" w:rsidDel="00AC7631">
          <w:delText>2</w:delText>
        </w:r>
      </w:del>
      <w:del w:id="4466" w:author="Okot" w:date="2020-01-13T11:30:00Z">
        <w:r w:rsidR="00E2330C" w:rsidDel="00F94BCE">
          <w:delText>7</w:delText>
        </w:r>
      </w:del>
      <w:r w:rsidR="00E2330C">
        <w:t>,</w:t>
      </w:r>
      <w:ins w:id="4467" w:author="Okot" w:date="2020-02-05T18:17:00Z">
        <w:r w:rsidR="00FF7D92">
          <w:t>48</w:t>
        </w:r>
      </w:ins>
      <w:del w:id="4468" w:author="Okot" w:date="2020-02-05T18:17:00Z">
        <w:r w:rsidR="00E2330C" w:rsidDel="00E61A1C">
          <w:delText>3</w:delText>
        </w:r>
      </w:del>
      <w:del w:id="4469" w:author="Okot" w:date="2020-01-13T11:26:00Z">
        <w:r w:rsidR="00E2330C" w:rsidDel="00F94BCE">
          <w:delText>0</w:delText>
        </w:r>
      </w:del>
      <w:r w:rsidR="00DA1886">
        <w:t>]</w:t>
      </w:r>
      <w:bookmarkEnd w:id="4454"/>
    </w:p>
    <w:p w14:paraId="6C86C850" w14:textId="77777777" w:rsidR="003B3440" w:rsidRDefault="003B3440" w:rsidP="003B3440"/>
    <w:p w14:paraId="09BF9409" w14:textId="6CB0F403"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70" w:author="Okot" w:date="2020-01-17T11:05:00Z">
        <w:r w:rsidR="00FF7D92">
          <w:t>40</w:t>
        </w:r>
      </w:ins>
      <w:del w:id="4471" w:author="Okot" w:date="2020-03-24T09:13:00Z">
        <w:r w:rsidR="008E53F0" w:rsidDel="001B7E81">
          <w:delText>2</w:delText>
        </w:r>
      </w:del>
      <w:del w:id="4472" w:author="Okot" w:date="2020-01-17T11:05:00Z">
        <w:r w:rsidR="00BA3BD6" w:rsidDel="00EA7D70">
          <w:delText>2</w:delText>
        </w:r>
      </w:del>
      <w:del w:id="4473"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74" w:name="_Toc5963735"/>
      <w:bookmarkStart w:id="4475" w:name="_Toc35941900"/>
      <w:r>
        <w:t xml:space="preserve">2.1.4.1. </w:t>
      </w:r>
      <w:r w:rsidR="00BE5A3D">
        <w:t>Cynk</w:t>
      </w:r>
      <w:bookmarkEnd w:id="4474"/>
      <w:bookmarkEnd w:id="447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76" w:name="_Toc5963736"/>
      <w:bookmarkStart w:id="4477" w:name="_Toc35941901"/>
      <w:r>
        <w:t xml:space="preserve">2.1.4.2. </w:t>
      </w:r>
      <w:r w:rsidR="002D5603">
        <w:t>Fluor</w:t>
      </w:r>
      <w:bookmarkEnd w:id="4476"/>
      <w:bookmarkEnd w:id="447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8" w:name="_Toc5963737"/>
      <w:bookmarkStart w:id="4479" w:name="_Toc35941902"/>
      <w:r>
        <w:lastRenderedPageBreak/>
        <w:t xml:space="preserve">2.1.4.3. </w:t>
      </w:r>
      <w:r w:rsidR="00422C09">
        <w:t>Fosfor</w:t>
      </w:r>
      <w:bookmarkEnd w:id="4478"/>
      <w:bookmarkEnd w:id="447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4A4FD99"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80" w:author="Okot" w:date="2020-01-17T11:01:00Z">
        <w:r w:rsidR="00FF7D92">
          <w:t>42</w:t>
        </w:r>
      </w:ins>
      <w:del w:id="4481" w:author="Okot" w:date="2020-03-24T09:08:00Z">
        <w:r w:rsidR="00B26BEF" w:rsidDel="00992E23">
          <w:delText>4</w:delText>
        </w:r>
      </w:del>
      <w:del w:id="4482" w:author="Okot" w:date="2020-01-17T11:01:00Z">
        <w:r w:rsidR="000E5AB3" w:rsidDel="00EA7D70">
          <w:delText>2</w:delText>
        </w:r>
      </w:del>
      <w:del w:id="4483"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84" w:name="_Toc5963738"/>
      <w:bookmarkStart w:id="4485" w:name="_Toc35941903"/>
      <w:r>
        <w:t xml:space="preserve">2.1.4.4. </w:t>
      </w:r>
      <w:r w:rsidR="000D5E29">
        <w:t>Jod</w:t>
      </w:r>
      <w:bookmarkEnd w:id="4484"/>
      <w:bookmarkEnd w:id="4485"/>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86" w:name="_Toc5963739"/>
      <w:bookmarkStart w:id="4487" w:name="_Toc35941904"/>
      <w:r>
        <w:lastRenderedPageBreak/>
        <w:t xml:space="preserve">2.1.4.5. </w:t>
      </w:r>
      <w:r w:rsidR="00C102D5">
        <w:t>Magnez</w:t>
      </w:r>
      <w:bookmarkEnd w:id="4486"/>
      <w:bookmarkEnd w:id="4487"/>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8" w:name="_Toc5963740"/>
      <w:bookmarkStart w:id="4489" w:name="_Toc35941905"/>
      <w:r>
        <w:t>2.1.4.6. Miedź</w:t>
      </w:r>
      <w:bookmarkEnd w:id="4488"/>
      <w:bookmarkEnd w:id="448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90" w:name="_Toc5963741"/>
      <w:bookmarkStart w:id="4491" w:name="_Toc35941906"/>
      <w:r>
        <w:lastRenderedPageBreak/>
        <w:t>2.1.4.7</w:t>
      </w:r>
      <w:r w:rsidR="00846159">
        <w:t xml:space="preserve">. </w:t>
      </w:r>
      <w:r w:rsidR="003B3637">
        <w:t>Potas</w:t>
      </w:r>
      <w:bookmarkEnd w:id="4490"/>
      <w:bookmarkEnd w:id="449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92" w:name="_Toc5963742"/>
      <w:bookmarkStart w:id="4493" w:name="_Toc35941907"/>
      <w:r>
        <w:t>2.1.4.</w:t>
      </w:r>
      <w:r w:rsidR="003C3C76">
        <w:t>8</w:t>
      </w:r>
      <w:r>
        <w:t xml:space="preserve">. </w:t>
      </w:r>
      <w:r w:rsidR="002F5269">
        <w:t>Selen</w:t>
      </w:r>
      <w:bookmarkEnd w:id="4492"/>
      <w:bookmarkEnd w:id="449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94" w:name="_Toc5963743"/>
      <w:bookmarkStart w:id="4495" w:name="_Toc35941908"/>
      <w:r>
        <w:lastRenderedPageBreak/>
        <w:t>2.1.4.</w:t>
      </w:r>
      <w:r w:rsidR="003C3C76">
        <w:t>9</w:t>
      </w:r>
      <w:r>
        <w:t>.</w:t>
      </w:r>
      <w:r w:rsidR="00231370">
        <w:t xml:space="preserve"> </w:t>
      </w:r>
      <w:r w:rsidR="003B3440">
        <w:t>Sód</w:t>
      </w:r>
      <w:bookmarkEnd w:id="4494"/>
      <w:bookmarkEnd w:id="4495"/>
    </w:p>
    <w:p w14:paraId="7382E6F7" w14:textId="77777777" w:rsidR="00846159" w:rsidRDefault="00846159" w:rsidP="003B3440">
      <w:pPr>
        <w:rPr>
          <w:b/>
        </w:rPr>
      </w:pPr>
    </w:p>
    <w:p w14:paraId="7FE37AB4" w14:textId="1AE0949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96" w:author="Okot" w:date="2020-01-17T11:01:00Z">
        <w:r w:rsidR="000E5AB3" w:rsidDel="00EA7D70">
          <w:delText>2</w:delText>
        </w:r>
      </w:del>
      <w:ins w:id="4497" w:author="Okot" w:date="2020-01-17T11:01:00Z">
        <w:r w:rsidR="00FF7D92">
          <w:t>42</w:t>
        </w:r>
      </w:ins>
      <w:del w:id="4498" w:author="Okot" w:date="2020-03-24T09:09:00Z">
        <w:r w:rsidR="00B26BEF" w:rsidDel="00992E23">
          <w:delText>4</w:delText>
        </w:r>
      </w:del>
      <w:del w:id="4499"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500" w:name="_Toc5963744"/>
      <w:bookmarkStart w:id="4501" w:name="_Toc35941909"/>
      <w:r>
        <w:t>2.1.4.10</w:t>
      </w:r>
      <w:r w:rsidR="00846159">
        <w:t xml:space="preserve">. </w:t>
      </w:r>
      <w:r w:rsidR="000B2BAD">
        <w:t>Wapń</w:t>
      </w:r>
      <w:bookmarkEnd w:id="4500"/>
      <w:bookmarkEnd w:id="450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502" w:name="_Toc5963745"/>
      <w:bookmarkStart w:id="4503" w:name="_Toc35941910"/>
      <w:r>
        <w:lastRenderedPageBreak/>
        <w:t>2.1.4.11</w:t>
      </w:r>
      <w:r w:rsidR="00846159">
        <w:t>.</w:t>
      </w:r>
      <w:r w:rsidR="00846159" w:rsidRPr="00846159">
        <w:rPr>
          <w:rStyle w:val="Nagwek2Znak"/>
        </w:rPr>
        <w:t xml:space="preserve"> </w:t>
      </w:r>
      <w:r w:rsidR="00143CE6">
        <w:t>Witamina A</w:t>
      </w:r>
      <w:bookmarkEnd w:id="4502"/>
      <w:bookmarkEnd w:id="4503"/>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504" w:name="_Toc5963746"/>
      <w:bookmarkStart w:id="4505" w:name="_Toc35941911"/>
      <w:r>
        <w:t>2.1.4.12</w:t>
      </w:r>
      <w:r w:rsidR="00846159">
        <w:t xml:space="preserve">. </w:t>
      </w:r>
      <w:r w:rsidR="00326F17">
        <w:t>Witamina B</w:t>
      </w:r>
      <w:r w:rsidR="00326F17">
        <w:rPr>
          <w:vertAlign w:val="subscript"/>
        </w:rPr>
        <w:t>1</w:t>
      </w:r>
      <w:bookmarkEnd w:id="4504"/>
      <w:bookmarkEnd w:id="450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506" w:name="_Toc5963747"/>
      <w:bookmarkStart w:id="4507" w:name="_Toc35941912"/>
      <w:r>
        <w:t>2.1.4.13</w:t>
      </w:r>
      <w:r w:rsidR="00846159">
        <w:t xml:space="preserve">. </w:t>
      </w:r>
      <w:r w:rsidR="00CF2F65">
        <w:t>Witamina B</w:t>
      </w:r>
      <w:r w:rsidR="00CF2F65">
        <w:rPr>
          <w:vertAlign w:val="subscript"/>
        </w:rPr>
        <w:t>2</w:t>
      </w:r>
      <w:bookmarkEnd w:id="4506"/>
      <w:bookmarkEnd w:id="450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8" w:name="_Toc5963748"/>
      <w:bookmarkStart w:id="4509" w:name="_Toc35941913"/>
      <w:r>
        <w:lastRenderedPageBreak/>
        <w:t>2.1.4.14</w:t>
      </w:r>
      <w:r w:rsidR="00846159">
        <w:t xml:space="preserve">. </w:t>
      </w:r>
      <w:r w:rsidR="00755008">
        <w:t>Witamina B</w:t>
      </w:r>
      <w:r w:rsidR="00755008">
        <w:rPr>
          <w:vertAlign w:val="subscript"/>
        </w:rPr>
        <w:t>3</w:t>
      </w:r>
      <w:bookmarkEnd w:id="4508"/>
      <w:bookmarkEnd w:id="4509"/>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10" w:name="_Toc5963749"/>
      <w:bookmarkStart w:id="4511" w:name="_Toc35941914"/>
      <w:r>
        <w:t>2.1.4.15</w:t>
      </w:r>
      <w:r w:rsidR="00846159">
        <w:t xml:space="preserve">. </w:t>
      </w:r>
      <w:r w:rsidR="009D74E6">
        <w:t>Witamina B</w:t>
      </w:r>
      <w:r w:rsidR="009D74E6">
        <w:rPr>
          <w:vertAlign w:val="subscript"/>
        </w:rPr>
        <w:t>4</w:t>
      </w:r>
      <w:bookmarkEnd w:id="4510"/>
      <w:bookmarkEnd w:id="451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12" w:name="_Toc5963750"/>
      <w:bookmarkStart w:id="4513" w:name="_Toc35941915"/>
      <w:r>
        <w:t>2.1.4.16</w:t>
      </w:r>
      <w:r w:rsidR="00846159">
        <w:t xml:space="preserve">. </w:t>
      </w:r>
      <w:r w:rsidR="00C053F6">
        <w:t>Witamina B</w:t>
      </w:r>
      <w:r w:rsidR="00C053F6">
        <w:rPr>
          <w:vertAlign w:val="subscript"/>
        </w:rPr>
        <w:t>5</w:t>
      </w:r>
      <w:bookmarkEnd w:id="4512"/>
      <w:bookmarkEnd w:id="451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14" w:name="_Toc5963751"/>
      <w:bookmarkStart w:id="4515" w:name="_Toc35941916"/>
      <w:r>
        <w:lastRenderedPageBreak/>
        <w:t>2.1.4.17</w:t>
      </w:r>
      <w:r w:rsidR="00846159">
        <w:t xml:space="preserve">. </w:t>
      </w:r>
      <w:r w:rsidR="00BD3FB5">
        <w:t>Witamina B</w:t>
      </w:r>
      <w:r w:rsidR="00BD3FB5">
        <w:rPr>
          <w:vertAlign w:val="subscript"/>
        </w:rPr>
        <w:t>6</w:t>
      </w:r>
      <w:bookmarkEnd w:id="4514"/>
      <w:bookmarkEnd w:id="451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16" w:name="_Toc5963752"/>
      <w:bookmarkStart w:id="4517" w:name="_Toc35941917"/>
      <w:r>
        <w:t>2.1.4.18</w:t>
      </w:r>
      <w:r w:rsidR="00846159">
        <w:t xml:space="preserve">. </w:t>
      </w:r>
      <w:r w:rsidR="00755008">
        <w:t>Witamina B</w:t>
      </w:r>
      <w:r w:rsidR="00755008">
        <w:rPr>
          <w:vertAlign w:val="subscript"/>
        </w:rPr>
        <w:t>9</w:t>
      </w:r>
      <w:bookmarkEnd w:id="4516"/>
      <w:bookmarkEnd w:id="4517"/>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8" w:name="_Toc5963753"/>
      <w:bookmarkStart w:id="4519" w:name="_Toc35941918"/>
      <w:r>
        <w:t>2.1.4.19</w:t>
      </w:r>
      <w:r w:rsidR="00846159">
        <w:t xml:space="preserve">. </w:t>
      </w:r>
      <w:r w:rsidR="00434E31">
        <w:t>Witamina B</w:t>
      </w:r>
      <w:r w:rsidR="00434E31">
        <w:rPr>
          <w:vertAlign w:val="subscript"/>
        </w:rPr>
        <w:t>12</w:t>
      </w:r>
      <w:bookmarkEnd w:id="4518"/>
      <w:bookmarkEnd w:id="451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20" w:name="_Toc5963754"/>
      <w:bookmarkStart w:id="4521" w:name="_Toc35941919"/>
      <w:r>
        <w:t>2.1.4.20</w:t>
      </w:r>
      <w:r w:rsidR="00846159">
        <w:t xml:space="preserve">. </w:t>
      </w:r>
      <w:r w:rsidR="00C053F6">
        <w:t>Witamina C</w:t>
      </w:r>
      <w:bookmarkEnd w:id="4520"/>
      <w:bookmarkEnd w:id="452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22" w:name="_Toc5963755"/>
      <w:bookmarkStart w:id="4523" w:name="_Toc35941920"/>
      <w:r>
        <w:t>2.1.4.2</w:t>
      </w:r>
      <w:r w:rsidR="003C3C76">
        <w:t>1</w:t>
      </w:r>
      <w:r>
        <w:t xml:space="preserve">. </w:t>
      </w:r>
      <w:r w:rsidR="00515536">
        <w:t>Witamin</w:t>
      </w:r>
      <w:r w:rsidR="00B5002F">
        <w:t>a</w:t>
      </w:r>
      <w:r w:rsidR="00515536">
        <w:t xml:space="preserve"> D</w:t>
      </w:r>
      <w:bookmarkEnd w:id="4522"/>
      <w:bookmarkEnd w:id="4523"/>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24" w:name="_Toc5963756"/>
      <w:bookmarkStart w:id="4525" w:name="_Toc35941921"/>
      <w:r>
        <w:t>2.1.4.2</w:t>
      </w:r>
      <w:r w:rsidR="003C3C76">
        <w:t>2</w:t>
      </w:r>
      <w:r>
        <w:t xml:space="preserve">. </w:t>
      </w:r>
      <w:r w:rsidR="003B511D">
        <w:t>Witamina E</w:t>
      </w:r>
      <w:bookmarkEnd w:id="4524"/>
      <w:bookmarkEnd w:id="452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26" w:name="_Toc5963757"/>
      <w:bookmarkStart w:id="4527" w:name="_Toc35941922"/>
      <w:r>
        <w:t>2.1.4.2</w:t>
      </w:r>
      <w:r w:rsidR="003C3C76">
        <w:t>3</w:t>
      </w:r>
      <w:r>
        <w:t xml:space="preserve">. </w:t>
      </w:r>
      <w:r w:rsidR="00FE7E80">
        <w:t>Witamina H</w:t>
      </w:r>
      <w:bookmarkEnd w:id="4526"/>
      <w:bookmarkEnd w:id="452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8" w:name="_Toc5963758"/>
      <w:bookmarkStart w:id="4529" w:name="_Toc35941923"/>
      <w:r>
        <w:t>2.1.4.2</w:t>
      </w:r>
      <w:r w:rsidR="003C3C76">
        <w:t>4</w:t>
      </w:r>
      <w:r>
        <w:t xml:space="preserve">. </w:t>
      </w:r>
      <w:r w:rsidR="00341771">
        <w:t>Witamina K</w:t>
      </w:r>
      <w:bookmarkEnd w:id="4528"/>
      <w:bookmarkEnd w:id="4529"/>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30" w:name="_Toc5963759"/>
      <w:bookmarkStart w:id="4531" w:name="_Toc35941924"/>
      <w:r>
        <w:lastRenderedPageBreak/>
        <w:t>2.1.4.2</w:t>
      </w:r>
      <w:r w:rsidR="003C3C76">
        <w:t>5</w:t>
      </w:r>
      <w:r>
        <w:t xml:space="preserve">. </w:t>
      </w:r>
      <w:r w:rsidR="000139A3">
        <w:t>Żelazo</w:t>
      </w:r>
      <w:bookmarkEnd w:id="4530"/>
      <w:bookmarkEnd w:id="453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1DE795C0"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32" w:author="Okot" w:date="2020-01-17T11:01:00Z">
        <w:r w:rsidR="00FF7D92">
          <w:t>42</w:t>
        </w:r>
      </w:ins>
      <w:del w:id="4533" w:author="Okot" w:date="2020-03-24T09:09:00Z">
        <w:r w:rsidR="0061038E" w:rsidDel="00992E23">
          <w:delText>4</w:delText>
        </w:r>
      </w:del>
      <w:del w:id="4534" w:author="Okot" w:date="2020-01-17T11:01:00Z">
        <w:r w:rsidR="000E5AB3" w:rsidDel="00EA7D70">
          <w:delText>2</w:delText>
        </w:r>
      </w:del>
      <w:del w:id="4535"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9A1FCA" w:rsidR="00540593" w:rsidRDefault="009A7070" w:rsidP="00AA6750">
      <w:pPr>
        <w:pStyle w:val="Nagwek2"/>
      </w:pPr>
      <w:bookmarkStart w:id="4536" w:name="_Toc35941925"/>
      <w:r>
        <w:t>2.1.5</w:t>
      </w:r>
      <w:r w:rsidR="00540593">
        <w:t>. Składniki antyodżywcze</w:t>
      </w:r>
      <w:r w:rsidR="009E56F2">
        <w:t xml:space="preserve"> [</w:t>
      </w:r>
      <w:ins w:id="4537" w:author="Okot" w:date="2020-01-13T13:48:00Z">
        <w:r w:rsidR="00FF7D92">
          <w:t>45</w:t>
        </w:r>
      </w:ins>
      <w:del w:id="4538" w:author="Okot" w:date="2020-01-13T13:48:00Z">
        <w:r w:rsidR="009E56F2" w:rsidDel="00AC7631">
          <w:delText>2</w:delText>
        </w:r>
      </w:del>
      <w:ins w:id="4539" w:author="Okot" w:date="2020-01-13T13:19:00Z">
        <w:r w:rsidR="001A54BE">
          <w:t>]</w:t>
        </w:r>
      </w:ins>
      <w:bookmarkEnd w:id="4536"/>
      <w:del w:id="4540" w:author="Okot" w:date="2020-01-13T11:24:00Z">
        <w:r w:rsidR="00E2330C" w:rsidDel="00EC125A">
          <w:delText>7</w:delText>
        </w:r>
      </w:del>
      <w:del w:id="4541"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F149BD5" w:rsidR="001E6254" w:rsidRDefault="001E6254" w:rsidP="007D5D7A">
      <w:pPr>
        <w:pStyle w:val="Nagwek2"/>
      </w:pPr>
      <w:bookmarkStart w:id="4542" w:name="_Toc35941926"/>
      <w:r>
        <w:t>2.1.6. Cholesterol [</w:t>
      </w:r>
      <w:del w:id="4543" w:author="Okot" w:date="2020-01-13T14:36:00Z">
        <w:r w:rsidR="00100248" w:rsidDel="00401F9D">
          <w:delText>2</w:delText>
        </w:r>
      </w:del>
      <w:ins w:id="4544" w:author="Okot" w:date="2020-01-13T14:36:00Z">
        <w:r w:rsidR="00FF7D92">
          <w:t>44</w:t>
        </w:r>
      </w:ins>
      <w:del w:id="4545" w:author="Okot" w:date="2020-03-24T09:03:00Z">
        <w:r w:rsidR="00B26BEF" w:rsidDel="00992E23">
          <w:delText>6</w:delText>
        </w:r>
      </w:del>
      <w:del w:id="4546" w:author="Okot" w:date="2020-01-13T11:25:00Z">
        <w:r w:rsidR="00100248" w:rsidDel="00F94BCE">
          <w:delText>6</w:delText>
        </w:r>
      </w:del>
      <w:r>
        <w:t>]</w:t>
      </w:r>
      <w:bookmarkEnd w:id="4542"/>
    </w:p>
    <w:p w14:paraId="2BFA1FE5" w14:textId="77777777" w:rsidR="001E6254" w:rsidRDefault="001E6254">
      <w:pPr>
        <w:pPrChange w:id="4547"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CF0DC3B"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8" w:author="Okot" w:date="2020-01-13T12:16:00Z">
        <w:r w:rsidR="00922CFE">
          <w:t>36</w:t>
        </w:r>
      </w:ins>
      <w:del w:id="4549" w:author="Okot" w:date="2020-03-24T10:03:00Z">
        <w:r w:rsidR="008E53F0" w:rsidDel="00E82EDB">
          <w:delText>8</w:delText>
        </w:r>
      </w:del>
      <w:del w:id="4550"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2063659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51" w:author="Okot" w:date="2020-02-05T18:17:00Z">
        <w:r w:rsidR="00FF7D92">
          <w:t>48</w:t>
        </w:r>
      </w:ins>
      <w:del w:id="4552" w:author="Okot" w:date="2020-02-05T18:17:00Z">
        <w:r w:rsidR="00E2330C" w:rsidDel="00E61A1C">
          <w:delText>3</w:delText>
        </w:r>
      </w:del>
      <w:del w:id="4553" w:author="Okot" w:date="2020-01-13T11:22:00Z">
        <w:r w:rsidR="00E2330C" w:rsidDel="00EC125A">
          <w:delText>0</w:delText>
        </w:r>
      </w:del>
      <w:r w:rsidR="00C55D20">
        <w:t>]</w:t>
      </w:r>
      <w:r w:rsidR="00712E02">
        <w:t>.</w:t>
      </w:r>
    </w:p>
    <w:p w14:paraId="29FF558E" w14:textId="77777777" w:rsidR="00540593" w:rsidRPr="00540593" w:rsidRDefault="00540593"/>
    <w:p w14:paraId="4381F4CA" w14:textId="13DA1E03" w:rsidR="00AA6750" w:rsidRDefault="00231370" w:rsidP="00AA6750">
      <w:pPr>
        <w:pStyle w:val="Nagwek2"/>
      </w:pPr>
      <w:bookmarkStart w:id="4554" w:name="_Toc35941927"/>
      <w:r>
        <w:t>2.1.7</w:t>
      </w:r>
      <w:r w:rsidR="00540593">
        <w:t xml:space="preserve">. </w:t>
      </w:r>
      <w:r w:rsidR="00AA6750">
        <w:t>Suplementy</w:t>
      </w:r>
      <w:r w:rsidR="002349CF">
        <w:t xml:space="preserve"> </w:t>
      </w:r>
      <w:r w:rsidR="003E3A0E">
        <w:t>diety </w:t>
      </w:r>
      <w:r w:rsidR="002349CF">
        <w:t>[</w:t>
      </w:r>
      <w:ins w:id="4555" w:author="Okot" w:date="2020-01-13T14:36:00Z">
        <w:r w:rsidR="00FF7D92">
          <w:t>44</w:t>
        </w:r>
      </w:ins>
      <w:del w:id="4556" w:author="Okot" w:date="2020-03-24T09:03:00Z">
        <w:r w:rsidR="00B26BEF" w:rsidDel="00992E23">
          <w:delText>6</w:delText>
        </w:r>
      </w:del>
      <w:del w:id="4557" w:author="Okot" w:date="2020-01-13T14:36:00Z">
        <w:r w:rsidR="009E56F2" w:rsidDel="00401F9D">
          <w:delText>2</w:delText>
        </w:r>
      </w:del>
      <w:del w:id="4558" w:author="Okot" w:date="2020-01-13T11:25:00Z">
        <w:r w:rsidR="00100248" w:rsidDel="00F94BCE">
          <w:delText>6</w:delText>
        </w:r>
      </w:del>
      <w:r w:rsidR="002349CF">
        <w:t>]</w:t>
      </w:r>
      <w:bookmarkEnd w:id="455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63B2754"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9" w:author="Okot" w:date="2020-02-05T18:17:00Z">
        <w:r w:rsidR="00E61A1C">
          <w:t>4</w:t>
        </w:r>
      </w:ins>
      <w:ins w:id="4560" w:author="Okot" w:date="2020-03-24T08:50:00Z">
        <w:r w:rsidR="00FF7D92">
          <w:t>8</w:t>
        </w:r>
      </w:ins>
      <w:del w:id="4561" w:author="Okot" w:date="2020-02-05T18:17:00Z">
        <w:r w:rsidR="00E2330C" w:rsidDel="00E61A1C">
          <w:delText>3</w:delText>
        </w:r>
      </w:del>
      <w:del w:id="4562"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7FF328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63" w:author="Okot" w:date="2020-01-13T14:36:00Z">
        <w:r w:rsidR="00FF7D92">
          <w:t>44</w:t>
        </w:r>
      </w:ins>
      <w:del w:id="4564" w:author="Okot" w:date="2020-03-24T09:03:00Z">
        <w:r w:rsidR="00B26BEF" w:rsidDel="00992E23">
          <w:delText>6</w:delText>
        </w:r>
      </w:del>
      <w:del w:id="4565" w:author="Okot" w:date="2020-01-13T14:36:00Z">
        <w:r w:rsidR="00312C8D" w:rsidDel="00401F9D">
          <w:delText>2</w:delText>
        </w:r>
      </w:del>
      <w:del w:id="4566"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7" w:author="Okot" w:date="2020-01-13T16:50:00Z">
        <w:r w:rsidR="00FF7D92">
          <w:t>43</w:t>
        </w:r>
      </w:ins>
      <w:del w:id="4568" w:author="Okot" w:date="2020-03-24T09:06:00Z">
        <w:r w:rsidR="00B26BEF" w:rsidDel="00992E23">
          <w:delText>5</w:delText>
        </w:r>
      </w:del>
      <w:del w:id="4569" w:author="Okot" w:date="2020-01-13T16:50:00Z">
        <w:r w:rsidR="00312C8D" w:rsidDel="00CD0C82">
          <w:delText>2</w:delText>
        </w:r>
      </w:del>
      <w:del w:id="4570"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71" w:author="Okot" w:date="2020-01-13T16:50:00Z">
        <w:r w:rsidR="00992E23">
          <w:t>4</w:t>
        </w:r>
      </w:ins>
      <w:ins w:id="4572" w:author="Okot" w:date="2020-04-17T17:34:00Z">
        <w:r w:rsidR="00FF7D92">
          <w:t>3</w:t>
        </w:r>
      </w:ins>
      <w:del w:id="4573" w:author="Okot" w:date="2020-03-24T09:06:00Z">
        <w:r w:rsidR="00B26BEF" w:rsidDel="00992E23">
          <w:delText>5</w:delText>
        </w:r>
      </w:del>
      <w:del w:id="4574" w:author="Okot" w:date="2020-01-13T16:50:00Z">
        <w:r w:rsidR="00100248" w:rsidDel="00CD0C82">
          <w:delText>2</w:delText>
        </w:r>
      </w:del>
      <w:del w:id="4575"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76" w:author="Okot" w:date="2020-01-21T13:35:00Z"/>
        </w:rPr>
      </w:pPr>
      <w:del w:id="4577"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8" w:author="Okot" w:date="2020-01-21T13:35:00Z"/>
          <w:b/>
        </w:rPr>
      </w:pPr>
    </w:p>
    <w:p w14:paraId="4FE79386" w14:textId="07C2EFB8" w:rsidR="00CC6C7C" w:rsidDel="000B2B3D" w:rsidRDefault="00CC6C7C" w:rsidP="00572864">
      <w:pPr>
        <w:rPr>
          <w:del w:id="4579" w:author="Okot" w:date="2020-01-21T13:35:00Z"/>
        </w:rPr>
      </w:pPr>
      <w:del w:id="4580"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81" w:author="Okot" w:date="2020-01-13T13:48:00Z">
        <w:r w:rsidR="007D32E9" w:rsidDel="00AC7631">
          <w:delText>2</w:delText>
        </w:r>
      </w:del>
      <w:del w:id="4582" w:author="Okot" w:date="2020-01-13T11:24:00Z">
        <w:r w:rsidR="00E2330C" w:rsidDel="00EC125A">
          <w:delText>7</w:delText>
        </w:r>
      </w:del>
      <w:del w:id="4583"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84" w:author="Okot" w:date="2020-01-13T14:36:00Z">
        <w:r w:rsidR="00100248" w:rsidDel="00401F9D">
          <w:delText>2</w:delText>
        </w:r>
      </w:del>
      <w:del w:id="4585" w:author="Okot" w:date="2020-01-13T11:26:00Z">
        <w:r w:rsidR="00100248" w:rsidDel="00F94BCE">
          <w:delText>6</w:delText>
        </w:r>
      </w:del>
      <w:del w:id="4586" w:author="Okot" w:date="2020-01-21T13:35:00Z">
        <w:r w:rsidR="00A030C3" w:rsidDel="000B2B3D">
          <w:delText>].</w:delText>
        </w:r>
      </w:del>
    </w:p>
    <w:p w14:paraId="02134BDB" w14:textId="5ABF0868" w:rsidR="00A030C3" w:rsidDel="000B2B3D" w:rsidRDefault="00A030C3" w:rsidP="00572864">
      <w:pPr>
        <w:rPr>
          <w:del w:id="4587" w:author="Okot" w:date="2020-01-21T13:35:00Z"/>
        </w:rPr>
      </w:pPr>
      <w:del w:id="4588"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9" w:author="Okot" w:date="2020-01-21T13:35:00Z"/>
        </w:rPr>
      </w:pPr>
      <w:del w:id="4590"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91" w:author="Okot" w:date="2020-01-21T13:35:00Z"/>
        </w:rPr>
      </w:pPr>
      <w:del w:id="4592"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93" w:author="Okot" w:date="2020-01-13T11:22:00Z">
        <w:r w:rsidR="00E2330C" w:rsidDel="00EC125A">
          <w:delText>0</w:delText>
        </w:r>
      </w:del>
      <w:del w:id="4594"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95" w:author="Okot" w:date="2020-01-21T13:35:00Z"/>
        </w:rPr>
      </w:pPr>
      <w:del w:id="4596"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97" w:author="Okot" w:date="2020-01-21T13:35:00Z"/>
        </w:rPr>
      </w:pPr>
      <w:del w:id="4598"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9" w:author="Okot" w:date="2020-01-21T13:35:00Z"/>
        </w:rPr>
      </w:pPr>
      <w:del w:id="4600"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601" w:author="Okot" w:date="2020-01-21T13:35:00Z"/>
        </w:rPr>
      </w:pPr>
    </w:p>
    <w:p w14:paraId="2C665F85" w14:textId="42F454EE" w:rsidR="00917F69" w:rsidDel="000B2B3D" w:rsidRDefault="0024444E" w:rsidP="0024444E">
      <w:pPr>
        <w:ind w:firstLine="0"/>
        <w:rPr>
          <w:del w:id="4602" w:author="Okot" w:date="2020-01-21T13:35:00Z"/>
        </w:rPr>
      </w:pPr>
      <w:del w:id="4603"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604" w:author="Okot" w:date="2020-01-21T13:35:00Z"/>
        </w:rPr>
      </w:pPr>
      <w:del w:id="4605"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606" w:author="Okot" w:date="2020-01-13T14:39:00Z">
        <w:r w:rsidR="00312C8D" w:rsidDel="00401F9D">
          <w:delText>2</w:delText>
        </w:r>
      </w:del>
      <w:del w:id="4607" w:author="Okot" w:date="2020-01-13T11:31:00Z">
        <w:r w:rsidR="00100248" w:rsidDel="00F94BCE">
          <w:delText>6</w:delText>
        </w:r>
      </w:del>
      <w:del w:id="4608" w:author="Okot" w:date="2020-01-21T13:35:00Z">
        <w:r w:rsidDel="000B2B3D">
          <w:delText xml:space="preserve">, </w:delText>
        </w:r>
        <w:r w:rsidR="00E2330C" w:rsidDel="000B2B3D">
          <w:delText>3</w:delText>
        </w:r>
      </w:del>
      <w:del w:id="4609" w:author="Okot" w:date="2020-01-13T11:26:00Z">
        <w:r w:rsidR="00E2330C" w:rsidDel="00F94BCE">
          <w:delText>0</w:delText>
        </w:r>
      </w:del>
      <w:del w:id="4610"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11" w:author="Okot" w:date="2020-01-21T13:35:00Z"/>
        </w:trPr>
        <w:tc>
          <w:tcPr>
            <w:tcW w:w="562" w:type="dxa"/>
          </w:tcPr>
          <w:p w14:paraId="21F33473" w14:textId="4B72E4F5" w:rsidR="007B5927" w:rsidDel="000B2B3D" w:rsidRDefault="007B5927" w:rsidP="000C3523">
            <w:pPr>
              <w:ind w:firstLine="0"/>
              <w:jc w:val="center"/>
              <w:rPr>
                <w:del w:id="4612"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13" w:author="Okot" w:date="2020-01-21T13:35:00Z"/>
                <w:sz w:val="18"/>
                <w:szCs w:val="18"/>
              </w:rPr>
            </w:pPr>
            <w:del w:id="4614"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23" w:author="Okot" w:date="2020-01-21T13:35:00Z"/>
                <w:sz w:val="20"/>
                <w:szCs w:val="20"/>
              </w:rPr>
            </w:pPr>
            <w:del w:id="4624"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25" w:author="Okot" w:date="2020-01-21T13:35:00Z"/>
                <w:sz w:val="20"/>
                <w:szCs w:val="20"/>
              </w:rPr>
            </w:pPr>
            <w:del w:id="4626"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27" w:author="Okot" w:date="2020-01-21T13:35:00Z"/>
                <w:sz w:val="20"/>
                <w:szCs w:val="20"/>
              </w:rPr>
            </w:pPr>
            <w:del w:id="4628"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9" w:author="Okot" w:date="2020-01-21T13:35:00Z"/>
                <w:sz w:val="20"/>
                <w:szCs w:val="20"/>
              </w:rPr>
            </w:pPr>
            <w:del w:id="4630"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33" w:author="Okot" w:date="2020-01-21T13:35:00Z"/>
                <w:b/>
                <w:sz w:val="20"/>
                <w:szCs w:val="20"/>
                <w:vertAlign w:val="subscript"/>
              </w:rPr>
            </w:pPr>
            <w:del w:id="4634"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9" w:author="Okot" w:date="2020-01-21T13:35:00Z"/>
                <w:b/>
                <w:sz w:val="20"/>
                <w:szCs w:val="20"/>
              </w:rPr>
            </w:pPr>
            <w:del w:id="4640"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41" w:author="Okot" w:date="2020-01-21T13:35:00Z"/>
                <w:b/>
                <w:sz w:val="20"/>
                <w:szCs w:val="20"/>
              </w:rPr>
            </w:pPr>
            <w:del w:id="4642"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43" w:author="Okot" w:date="2020-01-21T13:35:00Z"/>
                <w:b/>
                <w:sz w:val="20"/>
                <w:szCs w:val="20"/>
              </w:rPr>
            </w:pPr>
            <w:del w:id="4644"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45" w:author="Okot" w:date="2020-01-21T13:35:00Z"/>
                <w:b/>
                <w:sz w:val="20"/>
                <w:szCs w:val="20"/>
              </w:rPr>
            </w:pPr>
            <w:del w:id="4646" w:author="Okot" w:date="2020-01-21T13:35:00Z">
              <w:r w:rsidRPr="000C3523" w:rsidDel="000B2B3D">
                <w:rPr>
                  <w:b/>
                  <w:sz w:val="20"/>
                  <w:szCs w:val="20"/>
                </w:rPr>
                <w:delText>K</w:delText>
              </w:r>
            </w:del>
          </w:p>
        </w:tc>
      </w:tr>
      <w:tr w:rsidR="0099329A" w:rsidDel="000B2B3D" w14:paraId="37C97FF2" w14:textId="18768834" w:rsidTr="0099329A">
        <w:trPr>
          <w:del w:id="4647" w:author="Okot" w:date="2020-01-21T13:35:00Z"/>
        </w:trPr>
        <w:tc>
          <w:tcPr>
            <w:tcW w:w="562" w:type="dxa"/>
          </w:tcPr>
          <w:p w14:paraId="1CBF9C16" w14:textId="05910DC7" w:rsidR="007B5927" w:rsidDel="000B2B3D" w:rsidRDefault="007B5927" w:rsidP="000C3523">
            <w:pPr>
              <w:ind w:firstLine="0"/>
              <w:jc w:val="center"/>
              <w:rPr>
                <w:del w:id="4648" w:author="Okot" w:date="2020-01-21T13:35:00Z"/>
              </w:rPr>
            </w:pPr>
            <w:del w:id="4649"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50" w:author="Okot" w:date="2020-01-21T13:35:00Z"/>
              </w:rPr>
            </w:pPr>
          </w:p>
        </w:tc>
        <w:tc>
          <w:tcPr>
            <w:tcW w:w="352" w:type="dxa"/>
          </w:tcPr>
          <w:p w14:paraId="3F76A8F6" w14:textId="7429E277" w:rsidR="007B5927" w:rsidDel="000B2B3D" w:rsidRDefault="007B5927" w:rsidP="000C3523">
            <w:pPr>
              <w:ind w:firstLine="0"/>
              <w:jc w:val="center"/>
              <w:rPr>
                <w:del w:id="4651" w:author="Okot" w:date="2020-01-21T13:35:00Z"/>
              </w:rPr>
            </w:pPr>
          </w:p>
        </w:tc>
        <w:tc>
          <w:tcPr>
            <w:tcW w:w="498" w:type="dxa"/>
          </w:tcPr>
          <w:p w14:paraId="463CB252" w14:textId="05E1E5EC" w:rsidR="007B5927" w:rsidDel="000B2B3D" w:rsidRDefault="007B5927" w:rsidP="000C3523">
            <w:pPr>
              <w:ind w:firstLine="0"/>
              <w:jc w:val="center"/>
              <w:rPr>
                <w:del w:id="4652" w:author="Okot" w:date="2020-01-21T13:35:00Z"/>
              </w:rPr>
            </w:pPr>
          </w:p>
        </w:tc>
        <w:tc>
          <w:tcPr>
            <w:tcW w:w="483" w:type="dxa"/>
          </w:tcPr>
          <w:p w14:paraId="2191BC2C" w14:textId="463E376C" w:rsidR="007B5927" w:rsidDel="000B2B3D" w:rsidRDefault="007B5927" w:rsidP="000C3523">
            <w:pPr>
              <w:ind w:firstLine="0"/>
              <w:jc w:val="center"/>
              <w:rPr>
                <w:del w:id="4653" w:author="Okot" w:date="2020-01-21T13:35:00Z"/>
              </w:rPr>
            </w:pPr>
          </w:p>
        </w:tc>
        <w:tc>
          <w:tcPr>
            <w:tcW w:w="450" w:type="dxa"/>
          </w:tcPr>
          <w:p w14:paraId="6EECA94A" w14:textId="5BE0F5E9" w:rsidR="007B5927" w:rsidDel="000B2B3D" w:rsidRDefault="007B5927" w:rsidP="000C3523">
            <w:pPr>
              <w:ind w:firstLine="0"/>
              <w:jc w:val="center"/>
              <w:rPr>
                <w:del w:id="4654" w:author="Okot" w:date="2020-01-21T13:35:00Z"/>
              </w:rPr>
            </w:pPr>
            <w:del w:id="4655"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56" w:author="Okot" w:date="2020-01-21T13:35:00Z"/>
              </w:rPr>
            </w:pPr>
          </w:p>
        </w:tc>
        <w:tc>
          <w:tcPr>
            <w:tcW w:w="450" w:type="dxa"/>
          </w:tcPr>
          <w:p w14:paraId="6DEA087F" w14:textId="18B39976" w:rsidR="007B5927" w:rsidDel="000B2B3D" w:rsidRDefault="007B5927" w:rsidP="000C3523">
            <w:pPr>
              <w:ind w:firstLine="0"/>
              <w:jc w:val="center"/>
              <w:rPr>
                <w:del w:id="4657" w:author="Okot" w:date="2020-01-21T13:35:00Z"/>
              </w:rPr>
            </w:pPr>
          </w:p>
        </w:tc>
        <w:tc>
          <w:tcPr>
            <w:tcW w:w="439" w:type="dxa"/>
          </w:tcPr>
          <w:p w14:paraId="4654F12A" w14:textId="3D12F1A6" w:rsidR="007B5927" w:rsidDel="000B2B3D" w:rsidRDefault="007B5927" w:rsidP="000C3523">
            <w:pPr>
              <w:ind w:firstLine="0"/>
              <w:jc w:val="center"/>
              <w:rPr>
                <w:del w:id="4658" w:author="Okot" w:date="2020-01-21T13:35:00Z"/>
              </w:rPr>
            </w:pPr>
          </w:p>
        </w:tc>
        <w:tc>
          <w:tcPr>
            <w:tcW w:w="416" w:type="dxa"/>
          </w:tcPr>
          <w:p w14:paraId="43B4AA01" w14:textId="1ACD4679" w:rsidR="007B5927" w:rsidDel="000B2B3D" w:rsidRDefault="007B5927" w:rsidP="000C3523">
            <w:pPr>
              <w:ind w:firstLine="0"/>
              <w:jc w:val="center"/>
              <w:rPr>
                <w:del w:id="4659" w:author="Okot" w:date="2020-01-21T13:35:00Z"/>
              </w:rPr>
            </w:pPr>
            <w:del w:id="4660"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61" w:author="Okot" w:date="2020-01-21T13:35:00Z"/>
              </w:rPr>
            </w:pPr>
            <w:del w:id="4662"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63" w:author="Okot" w:date="2020-01-21T13:35:00Z"/>
              </w:rPr>
            </w:pPr>
          </w:p>
        </w:tc>
        <w:tc>
          <w:tcPr>
            <w:tcW w:w="529" w:type="dxa"/>
          </w:tcPr>
          <w:p w14:paraId="66416830" w14:textId="7D94B57F" w:rsidR="007B5927" w:rsidDel="000B2B3D" w:rsidRDefault="007B5927" w:rsidP="000C3523">
            <w:pPr>
              <w:ind w:firstLine="0"/>
              <w:jc w:val="center"/>
              <w:rPr>
                <w:del w:id="4664" w:author="Okot" w:date="2020-01-21T13:35:00Z"/>
              </w:rPr>
            </w:pPr>
          </w:p>
        </w:tc>
        <w:tc>
          <w:tcPr>
            <w:tcW w:w="529" w:type="dxa"/>
          </w:tcPr>
          <w:p w14:paraId="7646E841" w14:textId="4D03B495" w:rsidR="007B5927" w:rsidDel="000B2B3D" w:rsidRDefault="007B5927" w:rsidP="000C3523">
            <w:pPr>
              <w:ind w:firstLine="0"/>
              <w:jc w:val="center"/>
              <w:rPr>
                <w:del w:id="4665" w:author="Okot" w:date="2020-01-21T13:35:00Z"/>
              </w:rPr>
            </w:pPr>
          </w:p>
        </w:tc>
        <w:tc>
          <w:tcPr>
            <w:tcW w:w="529" w:type="dxa"/>
          </w:tcPr>
          <w:p w14:paraId="1948F842" w14:textId="2233A441" w:rsidR="007B5927" w:rsidDel="000B2B3D" w:rsidRDefault="007B5927" w:rsidP="000C3523">
            <w:pPr>
              <w:ind w:firstLine="0"/>
              <w:jc w:val="center"/>
              <w:rPr>
                <w:del w:id="4666" w:author="Okot" w:date="2020-01-21T13:35:00Z"/>
              </w:rPr>
            </w:pPr>
          </w:p>
        </w:tc>
        <w:tc>
          <w:tcPr>
            <w:tcW w:w="529" w:type="dxa"/>
          </w:tcPr>
          <w:p w14:paraId="1F68AC28" w14:textId="32310936" w:rsidR="007B5927" w:rsidDel="000B2B3D" w:rsidRDefault="007B5927" w:rsidP="000C3523">
            <w:pPr>
              <w:ind w:firstLine="0"/>
              <w:jc w:val="center"/>
              <w:rPr>
                <w:del w:id="4667" w:author="Okot" w:date="2020-01-21T13:35:00Z"/>
              </w:rPr>
            </w:pPr>
          </w:p>
        </w:tc>
        <w:tc>
          <w:tcPr>
            <w:tcW w:w="639" w:type="dxa"/>
          </w:tcPr>
          <w:p w14:paraId="0DA14C82" w14:textId="1E3B2DEB" w:rsidR="007B5927" w:rsidDel="000B2B3D" w:rsidRDefault="007B5927" w:rsidP="000C3523">
            <w:pPr>
              <w:ind w:firstLine="0"/>
              <w:jc w:val="center"/>
              <w:rPr>
                <w:del w:id="4668" w:author="Okot" w:date="2020-01-21T13:35:00Z"/>
              </w:rPr>
            </w:pPr>
          </w:p>
        </w:tc>
        <w:tc>
          <w:tcPr>
            <w:tcW w:w="529" w:type="dxa"/>
          </w:tcPr>
          <w:p w14:paraId="0000BFC4" w14:textId="5F5D46EB" w:rsidR="007B5927" w:rsidDel="000B2B3D" w:rsidRDefault="007B5927" w:rsidP="000C3523">
            <w:pPr>
              <w:ind w:firstLine="0"/>
              <w:jc w:val="center"/>
              <w:rPr>
                <w:del w:id="4669" w:author="Okot" w:date="2020-01-21T13:35:00Z"/>
              </w:rPr>
            </w:pPr>
          </w:p>
        </w:tc>
      </w:tr>
      <w:tr w:rsidR="0099329A" w:rsidDel="000B2B3D" w14:paraId="7D7D3821" w14:textId="34EDE157" w:rsidTr="0099329A">
        <w:trPr>
          <w:del w:id="4670" w:author="Okot" w:date="2020-01-21T13:35:00Z"/>
        </w:trPr>
        <w:tc>
          <w:tcPr>
            <w:tcW w:w="562" w:type="dxa"/>
          </w:tcPr>
          <w:p w14:paraId="483E342B" w14:textId="1653FCC6" w:rsidR="007B5927" w:rsidDel="000B2B3D" w:rsidRDefault="007B5927" w:rsidP="000C3523">
            <w:pPr>
              <w:ind w:firstLine="0"/>
              <w:jc w:val="center"/>
              <w:rPr>
                <w:del w:id="4671" w:author="Okot" w:date="2020-01-21T13:35:00Z"/>
              </w:rPr>
            </w:pPr>
            <w:del w:id="4672"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73" w:author="Okot" w:date="2020-01-21T13:35:00Z"/>
              </w:rPr>
            </w:pPr>
            <w:del w:id="4674"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75" w:author="Okot" w:date="2020-01-21T13:35:00Z"/>
              </w:rPr>
            </w:pPr>
          </w:p>
        </w:tc>
        <w:tc>
          <w:tcPr>
            <w:tcW w:w="498" w:type="dxa"/>
          </w:tcPr>
          <w:p w14:paraId="6595C12F" w14:textId="7365D80F" w:rsidR="007B5927" w:rsidDel="000B2B3D" w:rsidRDefault="007B5927" w:rsidP="000C3523">
            <w:pPr>
              <w:ind w:firstLine="0"/>
              <w:jc w:val="center"/>
              <w:rPr>
                <w:del w:id="4676" w:author="Okot" w:date="2020-01-21T13:35:00Z"/>
              </w:rPr>
            </w:pPr>
            <w:del w:id="4677"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8" w:author="Okot" w:date="2020-01-21T13:35:00Z"/>
              </w:rPr>
            </w:pPr>
          </w:p>
        </w:tc>
        <w:tc>
          <w:tcPr>
            <w:tcW w:w="450" w:type="dxa"/>
          </w:tcPr>
          <w:p w14:paraId="3B38874B" w14:textId="27896735" w:rsidR="007B5927" w:rsidDel="000B2B3D" w:rsidRDefault="007B5927" w:rsidP="000C3523">
            <w:pPr>
              <w:ind w:firstLine="0"/>
              <w:jc w:val="center"/>
              <w:rPr>
                <w:del w:id="4679" w:author="Okot" w:date="2020-01-21T13:35:00Z"/>
              </w:rPr>
            </w:pPr>
            <w:del w:id="4680"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81" w:author="Okot" w:date="2020-01-21T13:35:00Z"/>
              </w:rPr>
            </w:pPr>
          </w:p>
        </w:tc>
        <w:tc>
          <w:tcPr>
            <w:tcW w:w="450" w:type="dxa"/>
          </w:tcPr>
          <w:p w14:paraId="7B27AD93" w14:textId="57C4E0E8" w:rsidR="007B5927" w:rsidDel="000B2B3D" w:rsidRDefault="007B5927" w:rsidP="000C3523">
            <w:pPr>
              <w:ind w:firstLine="0"/>
              <w:jc w:val="center"/>
              <w:rPr>
                <w:del w:id="4682" w:author="Okot" w:date="2020-01-21T13:35:00Z"/>
              </w:rPr>
            </w:pPr>
          </w:p>
        </w:tc>
        <w:tc>
          <w:tcPr>
            <w:tcW w:w="439" w:type="dxa"/>
          </w:tcPr>
          <w:p w14:paraId="3C3AD19F" w14:textId="36F4FB80" w:rsidR="007B5927" w:rsidDel="000B2B3D" w:rsidRDefault="007B5927" w:rsidP="000C3523">
            <w:pPr>
              <w:ind w:firstLine="0"/>
              <w:jc w:val="center"/>
              <w:rPr>
                <w:del w:id="4683" w:author="Okot" w:date="2020-01-21T13:35:00Z"/>
              </w:rPr>
            </w:pPr>
            <w:del w:id="4684"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85" w:author="Okot" w:date="2020-01-21T13:35:00Z"/>
              </w:rPr>
            </w:pPr>
            <w:del w:id="4686"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87" w:author="Okot" w:date="2020-01-21T13:35:00Z"/>
              </w:rPr>
            </w:pPr>
          </w:p>
        </w:tc>
        <w:tc>
          <w:tcPr>
            <w:tcW w:w="529" w:type="dxa"/>
          </w:tcPr>
          <w:p w14:paraId="11600A83" w14:textId="439C7342" w:rsidR="007B5927" w:rsidDel="000B2B3D" w:rsidRDefault="007B5927" w:rsidP="000C3523">
            <w:pPr>
              <w:ind w:firstLine="0"/>
              <w:jc w:val="center"/>
              <w:rPr>
                <w:del w:id="4688" w:author="Okot" w:date="2020-01-21T13:35:00Z"/>
              </w:rPr>
            </w:pPr>
          </w:p>
        </w:tc>
        <w:tc>
          <w:tcPr>
            <w:tcW w:w="529" w:type="dxa"/>
          </w:tcPr>
          <w:p w14:paraId="2C7FF6B1" w14:textId="63FE8CE8" w:rsidR="007B5927" w:rsidDel="000B2B3D" w:rsidRDefault="007B5927" w:rsidP="000C3523">
            <w:pPr>
              <w:ind w:firstLine="0"/>
              <w:jc w:val="center"/>
              <w:rPr>
                <w:del w:id="4689" w:author="Okot" w:date="2020-01-21T13:35:00Z"/>
              </w:rPr>
            </w:pPr>
          </w:p>
        </w:tc>
        <w:tc>
          <w:tcPr>
            <w:tcW w:w="529" w:type="dxa"/>
          </w:tcPr>
          <w:p w14:paraId="4427B97F" w14:textId="377089A2" w:rsidR="007B5927" w:rsidDel="000B2B3D" w:rsidRDefault="007B5927" w:rsidP="000C3523">
            <w:pPr>
              <w:ind w:firstLine="0"/>
              <w:jc w:val="center"/>
              <w:rPr>
                <w:del w:id="4690" w:author="Okot" w:date="2020-01-21T13:35:00Z"/>
              </w:rPr>
            </w:pPr>
          </w:p>
        </w:tc>
        <w:tc>
          <w:tcPr>
            <w:tcW w:w="529" w:type="dxa"/>
          </w:tcPr>
          <w:p w14:paraId="430404C5" w14:textId="735CCE29" w:rsidR="007B5927" w:rsidDel="000B2B3D" w:rsidRDefault="007B5927" w:rsidP="000C3523">
            <w:pPr>
              <w:ind w:firstLine="0"/>
              <w:jc w:val="center"/>
              <w:rPr>
                <w:del w:id="4691" w:author="Okot" w:date="2020-01-21T13:35:00Z"/>
              </w:rPr>
            </w:pPr>
          </w:p>
        </w:tc>
        <w:tc>
          <w:tcPr>
            <w:tcW w:w="529" w:type="dxa"/>
          </w:tcPr>
          <w:p w14:paraId="0C37C5EC" w14:textId="4A5DF195" w:rsidR="007B5927" w:rsidDel="000B2B3D" w:rsidRDefault="007B5927" w:rsidP="000C3523">
            <w:pPr>
              <w:ind w:firstLine="0"/>
              <w:jc w:val="center"/>
              <w:rPr>
                <w:del w:id="4692" w:author="Okot" w:date="2020-01-21T13:35:00Z"/>
              </w:rPr>
            </w:pPr>
          </w:p>
        </w:tc>
        <w:tc>
          <w:tcPr>
            <w:tcW w:w="639" w:type="dxa"/>
          </w:tcPr>
          <w:p w14:paraId="52B0A5BB" w14:textId="1109B02E" w:rsidR="007B5927" w:rsidDel="000B2B3D" w:rsidRDefault="007B5927" w:rsidP="000C3523">
            <w:pPr>
              <w:ind w:firstLine="0"/>
              <w:jc w:val="center"/>
              <w:rPr>
                <w:del w:id="4693" w:author="Okot" w:date="2020-01-21T13:35:00Z"/>
              </w:rPr>
            </w:pPr>
          </w:p>
        </w:tc>
        <w:tc>
          <w:tcPr>
            <w:tcW w:w="529" w:type="dxa"/>
          </w:tcPr>
          <w:p w14:paraId="5DD2DD36" w14:textId="3BB8A064" w:rsidR="007B5927" w:rsidDel="000B2B3D" w:rsidRDefault="007B5927" w:rsidP="000C3523">
            <w:pPr>
              <w:ind w:firstLine="0"/>
              <w:jc w:val="center"/>
              <w:rPr>
                <w:del w:id="4694" w:author="Okot" w:date="2020-01-21T13:35:00Z"/>
              </w:rPr>
            </w:pPr>
          </w:p>
        </w:tc>
      </w:tr>
      <w:tr w:rsidR="0099329A" w:rsidDel="000B2B3D" w14:paraId="63884B7F" w14:textId="179A9F7C" w:rsidTr="0099329A">
        <w:trPr>
          <w:del w:id="4695" w:author="Okot" w:date="2020-01-21T13:35:00Z"/>
        </w:trPr>
        <w:tc>
          <w:tcPr>
            <w:tcW w:w="562" w:type="dxa"/>
          </w:tcPr>
          <w:p w14:paraId="47DF502F" w14:textId="24EA853F" w:rsidR="007B5927" w:rsidDel="000B2B3D" w:rsidRDefault="007B5927" w:rsidP="000C3523">
            <w:pPr>
              <w:ind w:firstLine="0"/>
              <w:jc w:val="center"/>
              <w:rPr>
                <w:del w:id="4696" w:author="Okot" w:date="2020-01-21T13:35:00Z"/>
              </w:rPr>
            </w:pPr>
            <w:del w:id="4697"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8" w:author="Okot" w:date="2020-01-21T13:35:00Z"/>
              </w:rPr>
            </w:pPr>
          </w:p>
        </w:tc>
        <w:tc>
          <w:tcPr>
            <w:tcW w:w="352" w:type="dxa"/>
          </w:tcPr>
          <w:p w14:paraId="637EF178" w14:textId="1BB68A13" w:rsidR="007B5927" w:rsidDel="000B2B3D" w:rsidRDefault="007B5927" w:rsidP="000C3523">
            <w:pPr>
              <w:ind w:firstLine="0"/>
              <w:jc w:val="center"/>
              <w:rPr>
                <w:del w:id="4699" w:author="Okot" w:date="2020-01-21T13:35:00Z"/>
              </w:rPr>
            </w:pPr>
          </w:p>
        </w:tc>
        <w:tc>
          <w:tcPr>
            <w:tcW w:w="498" w:type="dxa"/>
          </w:tcPr>
          <w:p w14:paraId="180270AC" w14:textId="44DBB439" w:rsidR="007B5927" w:rsidDel="000B2B3D" w:rsidRDefault="007B5927" w:rsidP="000C3523">
            <w:pPr>
              <w:ind w:firstLine="0"/>
              <w:jc w:val="center"/>
              <w:rPr>
                <w:del w:id="4700" w:author="Okot" w:date="2020-01-21T13:35:00Z"/>
              </w:rPr>
            </w:pPr>
          </w:p>
        </w:tc>
        <w:tc>
          <w:tcPr>
            <w:tcW w:w="483" w:type="dxa"/>
          </w:tcPr>
          <w:p w14:paraId="30A9356D" w14:textId="3B9DC6D3" w:rsidR="007B5927" w:rsidDel="000B2B3D" w:rsidRDefault="007B5927" w:rsidP="000C3523">
            <w:pPr>
              <w:ind w:firstLine="0"/>
              <w:jc w:val="center"/>
              <w:rPr>
                <w:del w:id="4701" w:author="Okot" w:date="2020-01-21T13:35:00Z"/>
              </w:rPr>
            </w:pPr>
          </w:p>
        </w:tc>
        <w:tc>
          <w:tcPr>
            <w:tcW w:w="450" w:type="dxa"/>
          </w:tcPr>
          <w:p w14:paraId="66736040" w14:textId="2EE15782" w:rsidR="007B5927" w:rsidDel="000B2B3D" w:rsidRDefault="007B5927" w:rsidP="000C3523">
            <w:pPr>
              <w:ind w:firstLine="0"/>
              <w:jc w:val="center"/>
              <w:rPr>
                <w:del w:id="4702" w:author="Okot" w:date="2020-01-21T13:35:00Z"/>
              </w:rPr>
            </w:pPr>
          </w:p>
        </w:tc>
        <w:tc>
          <w:tcPr>
            <w:tcW w:w="416" w:type="dxa"/>
          </w:tcPr>
          <w:p w14:paraId="7340664A" w14:textId="15E6DB50" w:rsidR="007B5927" w:rsidDel="000B2B3D" w:rsidRDefault="007B5927" w:rsidP="000C3523">
            <w:pPr>
              <w:ind w:firstLine="0"/>
              <w:jc w:val="center"/>
              <w:rPr>
                <w:del w:id="4703" w:author="Okot" w:date="2020-01-21T13:35:00Z"/>
              </w:rPr>
            </w:pPr>
          </w:p>
        </w:tc>
        <w:tc>
          <w:tcPr>
            <w:tcW w:w="450" w:type="dxa"/>
          </w:tcPr>
          <w:p w14:paraId="08A12C6F" w14:textId="547851AC" w:rsidR="007B5927" w:rsidDel="000B2B3D" w:rsidRDefault="007B5927" w:rsidP="000C3523">
            <w:pPr>
              <w:ind w:firstLine="0"/>
              <w:jc w:val="center"/>
              <w:rPr>
                <w:del w:id="4704" w:author="Okot" w:date="2020-01-21T13:35:00Z"/>
              </w:rPr>
            </w:pPr>
          </w:p>
        </w:tc>
        <w:tc>
          <w:tcPr>
            <w:tcW w:w="439" w:type="dxa"/>
          </w:tcPr>
          <w:p w14:paraId="2A324211" w14:textId="26E20382" w:rsidR="007B5927" w:rsidDel="000B2B3D" w:rsidRDefault="007B5927" w:rsidP="000C3523">
            <w:pPr>
              <w:ind w:firstLine="0"/>
              <w:jc w:val="center"/>
              <w:rPr>
                <w:del w:id="4705" w:author="Okot" w:date="2020-01-21T13:35:00Z"/>
              </w:rPr>
            </w:pPr>
            <w:del w:id="4706"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707" w:author="Okot" w:date="2020-01-21T13:35:00Z"/>
              </w:rPr>
            </w:pPr>
          </w:p>
        </w:tc>
        <w:tc>
          <w:tcPr>
            <w:tcW w:w="516" w:type="dxa"/>
          </w:tcPr>
          <w:p w14:paraId="30EB42CB" w14:textId="630C1A5D" w:rsidR="007B5927" w:rsidDel="000B2B3D" w:rsidRDefault="007B5927" w:rsidP="000C3523">
            <w:pPr>
              <w:ind w:firstLine="0"/>
              <w:jc w:val="center"/>
              <w:rPr>
                <w:del w:id="4708" w:author="Okot" w:date="2020-01-21T13:35:00Z"/>
              </w:rPr>
            </w:pPr>
          </w:p>
        </w:tc>
        <w:tc>
          <w:tcPr>
            <w:tcW w:w="529" w:type="dxa"/>
          </w:tcPr>
          <w:p w14:paraId="4C6E3206" w14:textId="625C4BA8" w:rsidR="007B5927" w:rsidDel="000B2B3D" w:rsidRDefault="007B5927" w:rsidP="000C3523">
            <w:pPr>
              <w:ind w:firstLine="0"/>
              <w:jc w:val="center"/>
              <w:rPr>
                <w:del w:id="4709" w:author="Okot" w:date="2020-01-21T13:35:00Z"/>
              </w:rPr>
            </w:pPr>
            <w:del w:id="4710"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11" w:author="Okot" w:date="2020-01-21T13:35:00Z"/>
              </w:rPr>
            </w:pPr>
            <w:del w:id="4712"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13" w:author="Okot" w:date="2020-01-21T13:35:00Z"/>
              </w:rPr>
            </w:pPr>
          </w:p>
        </w:tc>
        <w:tc>
          <w:tcPr>
            <w:tcW w:w="529" w:type="dxa"/>
          </w:tcPr>
          <w:p w14:paraId="11AEF4D5" w14:textId="373A711E" w:rsidR="007B5927" w:rsidDel="000B2B3D" w:rsidRDefault="007B5927" w:rsidP="000C3523">
            <w:pPr>
              <w:ind w:firstLine="0"/>
              <w:jc w:val="center"/>
              <w:rPr>
                <w:del w:id="4714" w:author="Okot" w:date="2020-01-21T13:35:00Z"/>
              </w:rPr>
            </w:pPr>
          </w:p>
        </w:tc>
        <w:tc>
          <w:tcPr>
            <w:tcW w:w="529" w:type="dxa"/>
          </w:tcPr>
          <w:p w14:paraId="7FF34C5E" w14:textId="58126570" w:rsidR="007B5927" w:rsidDel="000B2B3D" w:rsidRDefault="007B5927" w:rsidP="000C3523">
            <w:pPr>
              <w:ind w:firstLine="0"/>
              <w:jc w:val="center"/>
              <w:rPr>
                <w:del w:id="4715" w:author="Okot" w:date="2020-01-21T13:35:00Z"/>
              </w:rPr>
            </w:pPr>
            <w:del w:id="4716"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17" w:author="Okot" w:date="2020-01-21T13:35:00Z"/>
              </w:rPr>
            </w:pPr>
          </w:p>
        </w:tc>
        <w:tc>
          <w:tcPr>
            <w:tcW w:w="529" w:type="dxa"/>
          </w:tcPr>
          <w:p w14:paraId="41834203" w14:textId="714C4FB4" w:rsidR="007B5927" w:rsidDel="000B2B3D" w:rsidRDefault="007B5927" w:rsidP="000C3523">
            <w:pPr>
              <w:ind w:firstLine="0"/>
              <w:jc w:val="center"/>
              <w:rPr>
                <w:del w:id="4718" w:author="Okot" w:date="2020-01-21T13:35:00Z"/>
              </w:rPr>
            </w:pPr>
          </w:p>
        </w:tc>
      </w:tr>
      <w:tr w:rsidR="0099329A" w:rsidDel="000B2B3D" w14:paraId="2EC64EB6" w14:textId="37313FDE" w:rsidTr="0099329A">
        <w:trPr>
          <w:del w:id="4719" w:author="Okot" w:date="2020-01-21T13:35:00Z"/>
        </w:trPr>
        <w:tc>
          <w:tcPr>
            <w:tcW w:w="562" w:type="dxa"/>
          </w:tcPr>
          <w:p w14:paraId="7EC5423E" w14:textId="21E50B86" w:rsidR="007B5927" w:rsidDel="000B2B3D" w:rsidRDefault="007B5927" w:rsidP="000C3523">
            <w:pPr>
              <w:ind w:firstLine="0"/>
              <w:jc w:val="center"/>
              <w:rPr>
                <w:del w:id="4720" w:author="Okot" w:date="2020-01-21T13:35:00Z"/>
              </w:rPr>
            </w:pPr>
            <w:del w:id="4721"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22" w:author="Okot" w:date="2020-01-21T13:35:00Z"/>
              </w:rPr>
            </w:pPr>
          </w:p>
        </w:tc>
        <w:tc>
          <w:tcPr>
            <w:tcW w:w="352" w:type="dxa"/>
          </w:tcPr>
          <w:p w14:paraId="2699AAC5" w14:textId="43268716" w:rsidR="007B5927" w:rsidDel="000B2B3D" w:rsidRDefault="007B5927" w:rsidP="000C3523">
            <w:pPr>
              <w:ind w:firstLine="0"/>
              <w:jc w:val="center"/>
              <w:rPr>
                <w:del w:id="4723" w:author="Okot" w:date="2020-01-21T13:35:00Z"/>
              </w:rPr>
            </w:pPr>
          </w:p>
        </w:tc>
        <w:tc>
          <w:tcPr>
            <w:tcW w:w="498" w:type="dxa"/>
          </w:tcPr>
          <w:p w14:paraId="70390A53" w14:textId="3819254B" w:rsidR="007B5927" w:rsidDel="000B2B3D" w:rsidRDefault="007B5927" w:rsidP="000C3523">
            <w:pPr>
              <w:ind w:firstLine="0"/>
              <w:jc w:val="center"/>
              <w:rPr>
                <w:del w:id="4724" w:author="Okot" w:date="2020-01-21T13:35:00Z"/>
              </w:rPr>
            </w:pPr>
          </w:p>
        </w:tc>
        <w:tc>
          <w:tcPr>
            <w:tcW w:w="483" w:type="dxa"/>
          </w:tcPr>
          <w:p w14:paraId="574E0C49" w14:textId="37B880F8" w:rsidR="007B5927" w:rsidDel="000B2B3D" w:rsidRDefault="007B5927" w:rsidP="000C3523">
            <w:pPr>
              <w:ind w:firstLine="0"/>
              <w:jc w:val="center"/>
              <w:rPr>
                <w:del w:id="4725" w:author="Okot" w:date="2020-01-21T13:35:00Z"/>
              </w:rPr>
            </w:pPr>
          </w:p>
        </w:tc>
        <w:tc>
          <w:tcPr>
            <w:tcW w:w="450" w:type="dxa"/>
          </w:tcPr>
          <w:p w14:paraId="683A295B" w14:textId="3C3871F3" w:rsidR="007B5927" w:rsidDel="000B2B3D" w:rsidRDefault="007B5927" w:rsidP="000C3523">
            <w:pPr>
              <w:ind w:firstLine="0"/>
              <w:jc w:val="center"/>
              <w:rPr>
                <w:del w:id="4726" w:author="Okot" w:date="2020-01-21T13:35:00Z"/>
              </w:rPr>
            </w:pPr>
          </w:p>
        </w:tc>
        <w:tc>
          <w:tcPr>
            <w:tcW w:w="416" w:type="dxa"/>
          </w:tcPr>
          <w:p w14:paraId="1A5163EC" w14:textId="5C785888" w:rsidR="007B5927" w:rsidDel="000B2B3D" w:rsidRDefault="007B5927" w:rsidP="000C3523">
            <w:pPr>
              <w:ind w:firstLine="0"/>
              <w:jc w:val="center"/>
              <w:rPr>
                <w:del w:id="4727" w:author="Okot" w:date="2020-01-21T13:35:00Z"/>
              </w:rPr>
            </w:pPr>
          </w:p>
        </w:tc>
        <w:tc>
          <w:tcPr>
            <w:tcW w:w="450" w:type="dxa"/>
          </w:tcPr>
          <w:p w14:paraId="3F7322BC" w14:textId="0FE950C5" w:rsidR="007B5927" w:rsidDel="000B2B3D" w:rsidRDefault="007B5927" w:rsidP="000C3523">
            <w:pPr>
              <w:ind w:firstLine="0"/>
              <w:jc w:val="center"/>
              <w:rPr>
                <w:del w:id="4728" w:author="Okot" w:date="2020-01-21T13:35:00Z"/>
              </w:rPr>
            </w:pPr>
          </w:p>
        </w:tc>
        <w:tc>
          <w:tcPr>
            <w:tcW w:w="439" w:type="dxa"/>
          </w:tcPr>
          <w:p w14:paraId="3F086382" w14:textId="04CC569C" w:rsidR="007B5927" w:rsidDel="000B2B3D" w:rsidRDefault="007B5927" w:rsidP="000C3523">
            <w:pPr>
              <w:ind w:firstLine="0"/>
              <w:jc w:val="center"/>
              <w:rPr>
                <w:del w:id="4729" w:author="Okot" w:date="2020-01-21T13:35:00Z"/>
              </w:rPr>
            </w:pPr>
          </w:p>
        </w:tc>
        <w:tc>
          <w:tcPr>
            <w:tcW w:w="416" w:type="dxa"/>
          </w:tcPr>
          <w:p w14:paraId="3FDE4A91" w14:textId="2E234543" w:rsidR="007B5927" w:rsidDel="000B2B3D" w:rsidRDefault="007B5927" w:rsidP="000C3523">
            <w:pPr>
              <w:ind w:firstLine="0"/>
              <w:jc w:val="center"/>
              <w:rPr>
                <w:del w:id="4730" w:author="Okot" w:date="2020-01-21T13:35:00Z"/>
              </w:rPr>
            </w:pPr>
            <w:del w:id="4731"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32" w:author="Okot" w:date="2020-01-21T13:35:00Z"/>
              </w:rPr>
            </w:pPr>
          </w:p>
        </w:tc>
        <w:tc>
          <w:tcPr>
            <w:tcW w:w="529" w:type="dxa"/>
          </w:tcPr>
          <w:p w14:paraId="11B58D69" w14:textId="1440F585" w:rsidR="007B5927" w:rsidDel="000B2B3D" w:rsidRDefault="007B5927" w:rsidP="000C3523">
            <w:pPr>
              <w:ind w:firstLine="0"/>
              <w:jc w:val="center"/>
              <w:rPr>
                <w:del w:id="4733" w:author="Okot" w:date="2020-01-21T13:35:00Z"/>
              </w:rPr>
            </w:pPr>
          </w:p>
        </w:tc>
        <w:tc>
          <w:tcPr>
            <w:tcW w:w="529" w:type="dxa"/>
          </w:tcPr>
          <w:p w14:paraId="7CFEBBE0" w14:textId="1B17A378" w:rsidR="007B5927" w:rsidDel="000B2B3D" w:rsidRDefault="007B5927" w:rsidP="000C3523">
            <w:pPr>
              <w:ind w:firstLine="0"/>
              <w:jc w:val="center"/>
              <w:rPr>
                <w:del w:id="4734" w:author="Okot" w:date="2020-01-21T13:35:00Z"/>
              </w:rPr>
            </w:pPr>
          </w:p>
        </w:tc>
        <w:tc>
          <w:tcPr>
            <w:tcW w:w="529" w:type="dxa"/>
          </w:tcPr>
          <w:p w14:paraId="537A6C32" w14:textId="74E6F640" w:rsidR="007B5927" w:rsidDel="000B2B3D" w:rsidRDefault="007B5927" w:rsidP="000C3523">
            <w:pPr>
              <w:ind w:firstLine="0"/>
              <w:jc w:val="center"/>
              <w:rPr>
                <w:del w:id="4735" w:author="Okot" w:date="2020-01-21T13:35:00Z"/>
              </w:rPr>
            </w:pPr>
          </w:p>
        </w:tc>
        <w:tc>
          <w:tcPr>
            <w:tcW w:w="529" w:type="dxa"/>
          </w:tcPr>
          <w:p w14:paraId="1A95A2B1" w14:textId="5B81F646" w:rsidR="007B5927" w:rsidDel="000B2B3D" w:rsidRDefault="007B5927" w:rsidP="000C3523">
            <w:pPr>
              <w:ind w:firstLine="0"/>
              <w:jc w:val="center"/>
              <w:rPr>
                <w:del w:id="4736" w:author="Okot" w:date="2020-01-21T13:35:00Z"/>
              </w:rPr>
            </w:pPr>
          </w:p>
        </w:tc>
        <w:tc>
          <w:tcPr>
            <w:tcW w:w="529" w:type="dxa"/>
          </w:tcPr>
          <w:p w14:paraId="798F22AF" w14:textId="23D1D38B" w:rsidR="007B5927" w:rsidDel="000B2B3D" w:rsidRDefault="007B5927" w:rsidP="000C3523">
            <w:pPr>
              <w:ind w:firstLine="0"/>
              <w:jc w:val="center"/>
              <w:rPr>
                <w:del w:id="4737" w:author="Okot" w:date="2020-01-21T13:35:00Z"/>
              </w:rPr>
            </w:pPr>
          </w:p>
        </w:tc>
        <w:tc>
          <w:tcPr>
            <w:tcW w:w="639" w:type="dxa"/>
          </w:tcPr>
          <w:p w14:paraId="0332913C" w14:textId="43AD357E" w:rsidR="007B5927" w:rsidDel="000B2B3D" w:rsidRDefault="007B5927" w:rsidP="000C3523">
            <w:pPr>
              <w:ind w:firstLine="0"/>
              <w:jc w:val="center"/>
              <w:rPr>
                <w:del w:id="4738" w:author="Okot" w:date="2020-01-21T13:35:00Z"/>
              </w:rPr>
            </w:pPr>
          </w:p>
        </w:tc>
        <w:tc>
          <w:tcPr>
            <w:tcW w:w="529" w:type="dxa"/>
          </w:tcPr>
          <w:p w14:paraId="45FA4F70" w14:textId="66E9ECE0" w:rsidR="007B5927" w:rsidDel="000B2B3D" w:rsidRDefault="007B5927" w:rsidP="000C3523">
            <w:pPr>
              <w:ind w:firstLine="0"/>
              <w:jc w:val="center"/>
              <w:rPr>
                <w:del w:id="4739" w:author="Okot" w:date="2020-01-21T13:35:00Z"/>
              </w:rPr>
            </w:pPr>
          </w:p>
        </w:tc>
      </w:tr>
      <w:tr w:rsidR="0099329A" w:rsidDel="000B2B3D" w14:paraId="3EF8865D" w14:textId="7BED32CE" w:rsidTr="0099329A">
        <w:trPr>
          <w:del w:id="4740" w:author="Okot" w:date="2020-01-21T13:35:00Z"/>
        </w:trPr>
        <w:tc>
          <w:tcPr>
            <w:tcW w:w="562" w:type="dxa"/>
          </w:tcPr>
          <w:p w14:paraId="08C6707D" w14:textId="776BF01A" w:rsidR="007B5927" w:rsidDel="000B2B3D" w:rsidRDefault="007B5927" w:rsidP="000C3523">
            <w:pPr>
              <w:ind w:firstLine="0"/>
              <w:jc w:val="center"/>
              <w:rPr>
                <w:del w:id="4741" w:author="Okot" w:date="2020-01-21T13:35:00Z"/>
              </w:rPr>
            </w:pPr>
            <w:del w:id="4742"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43" w:author="Okot" w:date="2020-01-21T13:35:00Z"/>
              </w:rPr>
            </w:pPr>
            <w:del w:id="4744"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45" w:author="Okot" w:date="2020-01-21T13:35:00Z"/>
              </w:rPr>
            </w:pPr>
          </w:p>
        </w:tc>
        <w:tc>
          <w:tcPr>
            <w:tcW w:w="498" w:type="dxa"/>
          </w:tcPr>
          <w:p w14:paraId="52611295" w14:textId="2556FBBF" w:rsidR="007B5927" w:rsidDel="000B2B3D" w:rsidRDefault="007B5927" w:rsidP="000C3523">
            <w:pPr>
              <w:ind w:firstLine="0"/>
              <w:jc w:val="center"/>
              <w:rPr>
                <w:del w:id="4746" w:author="Okot" w:date="2020-01-21T13:35:00Z"/>
              </w:rPr>
            </w:pPr>
          </w:p>
        </w:tc>
        <w:tc>
          <w:tcPr>
            <w:tcW w:w="483" w:type="dxa"/>
          </w:tcPr>
          <w:p w14:paraId="7112C4C7" w14:textId="15048E01" w:rsidR="007B5927" w:rsidDel="000B2B3D" w:rsidRDefault="007B5927" w:rsidP="000C3523">
            <w:pPr>
              <w:ind w:firstLine="0"/>
              <w:jc w:val="center"/>
              <w:rPr>
                <w:del w:id="4747" w:author="Okot" w:date="2020-01-21T13:35:00Z"/>
              </w:rPr>
            </w:pPr>
          </w:p>
        </w:tc>
        <w:tc>
          <w:tcPr>
            <w:tcW w:w="450" w:type="dxa"/>
          </w:tcPr>
          <w:p w14:paraId="781400A6" w14:textId="6AC87801" w:rsidR="007B5927" w:rsidDel="000B2B3D" w:rsidRDefault="007B5927" w:rsidP="000C3523">
            <w:pPr>
              <w:ind w:firstLine="0"/>
              <w:jc w:val="center"/>
              <w:rPr>
                <w:del w:id="4748" w:author="Okot" w:date="2020-01-21T13:35:00Z"/>
              </w:rPr>
            </w:pPr>
          </w:p>
        </w:tc>
        <w:tc>
          <w:tcPr>
            <w:tcW w:w="416" w:type="dxa"/>
          </w:tcPr>
          <w:p w14:paraId="3269D1F9" w14:textId="27B0AEAF" w:rsidR="007B5927" w:rsidDel="000B2B3D" w:rsidRDefault="007B5927" w:rsidP="000C3523">
            <w:pPr>
              <w:ind w:firstLine="0"/>
              <w:jc w:val="center"/>
              <w:rPr>
                <w:del w:id="4749" w:author="Okot" w:date="2020-01-21T13:35:00Z"/>
              </w:rPr>
            </w:pPr>
          </w:p>
        </w:tc>
        <w:tc>
          <w:tcPr>
            <w:tcW w:w="450" w:type="dxa"/>
          </w:tcPr>
          <w:p w14:paraId="20A90611" w14:textId="402A2DD7" w:rsidR="007B5927" w:rsidDel="000B2B3D" w:rsidRDefault="007B5927" w:rsidP="000C3523">
            <w:pPr>
              <w:ind w:firstLine="0"/>
              <w:jc w:val="center"/>
              <w:rPr>
                <w:del w:id="4750" w:author="Okot" w:date="2020-01-21T13:35:00Z"/>
              </w:rPr>
            </w:pPr>
          </w:p>
        </w:tc>
        <w:tc>
          <w:tcPr>
            <w:tcW w:w="439" w:type="dxa"/>
          </w:tcPr>
          <w:p w14:paraId="0F5A6E08" w14:textId="2D2D68C6" w:rsidR="007B5927" w:rsidDel="000B2B3D" w:rsidRDefault="007B5927" w:rsidP="000C3523">
            <w:pPr>
              <w:ind w:firstLine="0"/>
              <w:jc w:val="center"/>
              <w:rPr>
                <w:del w:id="4751" w:author="Okot" w:date="2020-01-21T13:35:00Z"/>
              </w:rPr>
            </w:pPr>
          </w:p>
        </w:tc>
        <w:tc>
          <w:tcPr>
            <w:tcW w:w="416" w:type="dxa"/>
          </w:tcPr>
          <w:p w14:paraId="1B3BD0B2" w14:textId="42193B56" w:rsidR="007B5927" w:rsidDel="000B2B3D" w:rsidRDefault="007B5927" w:rsidP="000C3523">
            <w:pPr>
              <w:ind w:firstLine="0"/>
              <w:jc w:val="center"/>
              <w:rPr>
                <w:del w:id="4752" w:author="Okot" w:date="2020-01-21T13:35:00Z"/>
              </w:rPr>
            </w:pPr>
            <w:del w:id="4753"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54" w:author="Okot" w:date="2020-01-21T13:35:00Z"/>
              </w:rPr>
            </w:pPr>
          </w:p>
        </w:tc>
        <w:tc>
          <w:tcPr>
            <w:tcW w:w="529" w:type="dxa"/>
          </w:tcPr>
          <w:p w14:paraId="0DBE68E1" w14:textId="516E4C72" w:rsidR="007B5927" w:rsidDel="000B2B3D" w:rsidRDefault="007B5927" w:rsidP="000C3523">
            <w:pPr>
              <w:ind w:firstLine="0"/>
              <w:jc w:val="center"/>
              <w:rPr>
                <w:del w:id="4755" w:author="Okot" w:date="2020-01-21T13:35:00Z"/>
              </w:rPr>
            </w:pPr>
          </w:p>
        </w:tc>
        <w:tc>
          <w:tcPr>
            <w:tcW w:w="529" w:type="dxa"/>
          </w:tcPr>
          <w:p w14:paraId="5CCA39E2" w14:textId="0F779692" w:rsidR="007B5927" w:rsidDel="000B2B3D" w:rsidRDefault="007B5927" w:rsidP="000C3523">
            <w:pPr>
              <w:ind w:firstLine="0"/>
              <w:jc w:val="center"/>
              <w:rPr>
                <w:del w:id="4756" w:author="Okot" w:date="2020-01-21T13:35:00Z"/>
              </w:rPr>
            </w:pPr>
          </w:p>
        </w:tc>
        <w:tc>
          <w:tcPr>
            <w:tcW w:w="529" w:type="dxa"/>
          </w:tcPr>
          <w:p w14:paraId="551B6B24" w14:textId="79D81AC1" w:rsidR="007B5927" w:rsidDel="000B2B3D" w:rsidRDefault="007B5927" w:rsidP="000C3523">
            <w:pPr>
              <w:ind w:firstLine="0"/>
              <w:jc w:val="center"/>
              <w:rPr>
                <w:del w:id="4757" w:author="Okot" w:date="2020-01-21T13:35:00Z"/>
              </w:rPr>
            </w:pPr>
          </w:p>
        </w:tc>
        <w:tc>
          <w:tcPr>
            <w:tcW w:w="529" w:type="dxa"/>
          </w:tcPr>
          <w:p w14:paraId="17EA2E54" w14:textId="72875565" w:rsidR="007B5927" w:rsidDel="000B2B3D" w:rsidRDefault="007B5927" w:rsidP="000C3523">
            <w:pPr>
              <w:ind w:firstLine="0"/>
              <w:jc w:val="center"/>
              <w:rPr>
                <w:del w:id="4758" w:author="Okot" w:date="2020-01-21T13:35:00Z"/>
              </w:rPr>
            </w:pPr>
            <w:del w:id="4759"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60" w:author="Okot" w:date="2020-01-21T13:35:00Z"/>
              </w:rPr>
            </w:pPr>
          </w:p>
        </w:tc>
        <w:tc>
          <w:tcPr>
            <w:tcW w:w="639" w:type="dxa"/>
          </w:tcPr>
          <w:p w14:paraId="344E1F71" w14:textId="63732E8E" w:rsidR="007B5927" w:rsidDel="000B2B3D" w:rsidRDefault="007B5927" w:rsidP="000C3523">
            <w:pPr>
              <w:ind w:firstLine="0"/>
              <w:jc w:val="center"/>
              <w:rPr>
                <w:del w:id="4761" w:author="Okot" w:date="2020-01-21T13:35:00Z"/>
              </w:rPr>
            </w:pPr>
          </w:p>
        </w:tc>
        <w:tc>
          <w:tcPr>
            <w:tcW w:w="529" w:type="dxa"/>
          </w:tcPr>
          <w:p w14:paraId="34190599" w14:textId="54CDF2EC" w:rsidR="007B5927" w:rsidDel="000B2B3D" w:rsidRDefault="007B5927" w:rsidP="000C3523">
            <w:pPr>
              <w:ind w:firstLine="0"/>
              <w:jc w:val="center"/>
              <w:rPr>
                <w:del w:id="4762" w:author="Okot" w:date="2020-01-21T13:35:00Z"/>
              </w:rPr>
            </w:pPr>
          </w:p>
        </w:tc>
      </w:tr>
      <w:tr w:rsidR="0099329A" w:rsidDel="000B2B3D" w14:paraId="3ED469C4" w14:textId="45A5692D" w:rsidTr="0099329A">
        <w:trPr>
          <w:del w:id="4763" w:author="Okot" w:date="2020-01-21T13:35:00Z"/>
        </w:trPr>
        <w:tc>
          <w:tcPr>
            <w:tcW w:w="562" w:type="dxa"/>
          </w:tcPr>
          <w:p w14:paraId="5F477812" w14:textId="55C2F854" w:rsidR="007B5927" w:rsidDel="000B2B3D" w:rsidRDefault="007B5927" w:rsidP="000C3523">
            <w:pPr>
              <w:ind w:firstLine="0"/>
              <w:jc w:val="center"/>
              <w:rPr>
                <w:del w:id="4764" w:author="Okot" w:date="2020-01-21T13:35:00Z"/>
              </w:rPr>
            </w:pPr>
            <w:del w:id="4765"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66" w:author="Okot" w:date="2020-01-21T13:35:00Z"/>
              </w:rPr>
            </w:pPr>
          </w:p>
        </w:tc>
        <w:tc>
          <w:tcPr>
            <w:tcW w:w="352" w:type="dxa"/>
          </w:tcPr>
          <w:p w14:paraId="5E4914D7" w14:textId="0AC2CA1C" w:rsidR="007B5927" w:rsidDel="000B2B3D" w:rsidRDefault="007B5927" w:rsidP="000C3523">
            <w:pPr>
              <w:ind w:firstLine="0"/>
              <w:jc w:val="center"/>
              <w:rPr>
                <w:del w:id="4767" w:author="Okot" w:date="2020-01-21T13:35:00Z"/>
              </w:rPr>
            </w:pPr>
          </w:p>
        </w:tc>
        <w:tc>
          <w:tcPr>
            <w:tcW w:w="498" w:type="dxa"/>
          </w:tcPr>
          <w:p w14:paraId="34B172F1" w14:textId="6DD05B93" w:rsidR="007B5927" w:rsidDel="000B2B3D" w:rsidRDefault="007B5927" w:rsidP="000C3523">
            <w:pPr>
              <w:ind w:firstLine="0"/>
              <w:jc w:val="center"/>
              <w:rPr>
                <w:del w:id="4768" w:author="Okot" w:date="2020-01-21T13:35:00Z"/>
              </w:rPr>
            </w:pPr>
            <w:del w:id="4769"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70" w:author="Okot" w:date="2020-01-21T13:35:00Z"/>
              </w:rPr>
            </w:pPr>
          </w:p>
        </w:tc>
        <w:tc>
          <w:tcPr>
            <w:tcW w:w="450" w:type="dxa"/>
          </w:tcPr>
          <w:p w14:paraId="2F84C592" w14:textId="1B466321" w:rsidR="007B5927" w:rsidDel="000B2B3D" w:rsidRDefault="007B5927" w:rsidP="000C3523">
            <w:pPr>
              <w:ind w:firstLine="0"/>
              <w:jc w:val="center"/>
              <w:rPr>
                <w:del w:id="4771" w:author="Okot" w:date="2020-01-21T13:35:00Z"/>
              </w:rPr>
            </w:pPr>
          </w:p>
        </w:tc>
        <w:tc>
          <w:tcPr>
            <w:tcW w:w="416" w:type="dxa"/>
          </w:tcPr>
          <w:p w14:paraId="139C37CD" w14:textId="7655A7DA" w:rsidR="007B5927" w:rsidDel="000B2B3D" w:rsidRDefault="007B5927" w:rsidP="000C3523">
            <w:pPr>
              <w:ind w:firstLine="0"/>
              <w:jc w:val="center"/>
              <w:rPr>
                <w:del w:id="4772" w:author="Okot" w:date="2020-01-21T13:35:00Z"/>
              </w:rPr>
            </w:pPr>
          </w:p>
        </w:tc>
        <w:tc>
          <w:tcPr>
            <w:tcW w:w="450" w:type="dxa"/>
          </w:tcPr>
          <w:p w14:paraId="6B156B11" w14:textId="4F153F3F" w:rsidR="007B5927" w:rsidDel="000B2B3D" w:rsidRDefault="007B5927" w:rsidP="000C3523">
            <w:pPr>
              <w:ind w:firstLine="0"/>
              <w:jc w:val="center"/>
              <w:rPr>
                <w:del w:id="4773" w:author="Okot" w:date="2020-01-21T13:35:00Z"/>
              </w:rPr>
            </w:pPr>
            <w:del w:id="4774"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75" w:author="Okot" w:date="2020-01-21T13:35:00Z"/>
              </w:rPr>
            </w:pPr>
            <w:del w:id="4776"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77" w:author="Okot" w:date="2020-01-21T13:35:00Z"/>
              </w:rPr>
            </w:pPr>
          </w:p>
        </w:tc>
        <w:tc>
          <w:tcPr>
            <w:tcW w:w="516" w:type="dxa"/>
          </w:tcPr>
          <w:p w14:paraId="19B7315F" w14:textId="6C99A0DE" w:rsidR="007B5927" w:rsidDel="000B2B3D" w:rsidRDefault="007B5927" w:rsidP="000C3523">
            <w:pPr>
              <w:ind w:firstLine="0"/>
              <w:jc w:val="center"/>
              <w:rPr>
                <w:del w:id="4778" w:author="Okot" w:date="2020-01-21T13:35:00Z"/>
              </w:rPr>
            </w:pPr>
          </w:p>
        </w:tc>
        <w:tc>
          <w:tcPr>
            <w:tcW w:w="529" w:type="dxa"/>
          </w:tcPr>
          <w:p w14:paraId="23EDCF46" w14:textId="5CBD4D19" w:rsidR="007B5927" w:rsidDel="000B2B3D" w:rsidRDefault="007B5927" w:rsidP="000C3523">
            <w:pPr>
              <w:ind w:firstLine="0"/>
              <w:jc w:val="center"/>
              <w:rPr>
                <w:del w:id="4779" w:author="Okot" w:date="2020-01-21T13:35:00Z"/>
              </w:rPr>
            </w:pPr>
          </w:p>
        </w:tc>
        <w:tc>
          <w:tcPr>
            <w:tcW w:w="529" w:type="dxa"/>
          </w:tcPr>
          <w:p w14:paraId="75356806" w14:textId="65439A03" w:rsidR="007B5927" w:rsidDel="000B2B3D" w:rsidRDefault="007B5927" w:rsidP="000C3523">
            <w:pPr>
              <w:ind w:firstLine="0"/>
              <w:jc w:val="center"/>
              <w:rPr>
                <w:del w:id="4780" w:author="Okot" w:date="2020-01-21T13:35:00Z"/>
              </w:rPr>
            </w:pPr>
          </w:p>
        </w:tc>
        <w:tc>
          <w:tcPr>
            <w:tcW w:w="529" w:type="dxa"/>
          </w:tcPr>
          <w:p w14:paraId="1CE4A5D8" w14:textId="6D784E70" w:rsidR="007B5927" w:rsidDel="000B2B3D" w:rsidRDefault="007B5927" w:rsidP="000C3523">
            <w:pPr>
              <w:ind w:firstLine="0"/>
              <w:jc w:val="center"/>
              <w:rPr>
                <w:del w:id="4781" w:author="Okot" w:date="2020-01-21T13:35:00Z"/>
              </w:rPr>
            </w:pPr>
          </w:p>
        </w:tc>
        <w:tc>
          <w:tcPr>
            <w:tcW w:w="529" w:type="dxa"/>
          </w:tcPr>
          <w:p w14:paraId="0ABB0618" w14:textId="3B66075D" w:rsidR="007B5927" w:rsidDel="000B2B3D" w:rsidRDefault="007B5927" w:rsidP="000C3523">
            <w:pPr>
              <w:ind w:firstLine="0"/>
              <w:jc w:val="center"/>
              <w:rPr>
                <w:del w:id="4782" w:author="Okot" w:date="2020-01-21T13:35:00Z"/>
              </w:rPr>
            </w:pPr>
          </w:p>
        </w:tc>
        <w:tc>
          <w:tcPr>
            <w:tcW w:w="529" w:type="dxa"/>
          </w:tcPr>
          <w:p w14:paraId="43E58A28" w14:textId="54354B2F" w:rsidR="007B5927" w:rsidDel="000B2B3D" w:rsidRDefault="007B5927" w:rsidP="000C3523">
            <w:pPr>
              <w:ind w:firstLine="0"/>
              <w:jc w:val="center"/>
              <w:rPr>
                <w:del w:id="4783" w:author="Okot" w:date="2020-01-21T13:35:00Z"/>
              </w:rPr>
            </w:pPr>
          </w:p>
        </w:tc>
        <w:tc>
          <w:tcPr>
            <w:tcW w:w="639" w:type="dxa"/>
          </w:tcPr>
          <w:p w14:paraId="57F1E64A" w14:textId="1B922018" w:rsidR="007B5927" w:rsidDel="000B2B3D" w:rsidRDefault="007B5927" w:rsidP="000C3523">
            <w:pPr>
              <w:ind w:firstLine="0"/>
              <w:jc w:val="center"/>
              <w:rPr>
                <w:del w:id="4784" w:author="Okot" w:date="2020-01-21T13:35:00Z"/>
              </w:rPr>
            </w:pPr>
          </w:p>
        </w:tc>
        <w:tc>
          <w:tcPr>
            <w:tcW w:w="529" w:type="dxa"/>
          </w:tcPr>
          <w:p w14:paraId="761C82D7" w14:textId="4FE60046" w:rsidR="007B5927" w:rsidDel="000B2B3D" w:rsidRDefault="007B5927" w:rsidP="000C3523">
            <w:pPr>
              <w:ind w:firstLine="0"/>
              <w:jc w:val="center"/>
              <w:rPr>
                <w:del w:id="4785" w:author="Okot" w:date="2020-01-21T13:35:00Z"/>
              </w:rPr>
            </w:pPr>
          </w:p>
        </w:tc>
      </w:tr>
      <w:tr w:rsidR="0099329A" w:rsidDel="000B2B3D" w14:paraId="729EFE83" w14:textId="1D947232" w:rsidTr="0099329A">
        <w:trPr>
          <w:del w:id="4786" w:author="Okot" w:date="2020-01-21T13:35:00Z"/>
        </w:trPr>
        <w:tc>
          <w:tcPr>
            <w:tcW w:w="562" w:type="dxa"/>
          </w:tcPr>
          <w:p w14:paraId="75EA6130" w14:textId="75C0C4D4" w:rsidR="007B5927" w:rsidDel="000B2B3D" w:rsidRDefault="007B5927" w:rsidP="000C3523">
            <w:pPr>
              <w:ind w:firstLine="0"/>
              <w:jc w:val="center"/>
              <w:rPr>
                <w:del w:id="4787" w:author="Okot" w:date="2020-01-21T13:35:00Z"/>
              </w:rPr>
            </w:pPr>
            <w:del w:id="4788"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9" w:author="Okot" w:date="2020-01-21T13:35:00Z"/>
              </w:rPr>
            </w:pPr>
          </w:p>
        </w:tc>
        <w:tc>
          <w:tcPr>
            <w:tcW w:w="352" w:type="dxa"/>
          </w:tcPr>
          <w:p w14:paraId="6B08E1EB" w14:textId="1CB3B869" w:rsidR="007B5927" w:rsidDel="000B2B3D" w:rsidRDefault="007B5927" w:rsidP="000C3523">
            <w:pPr>
              <w:ind w:firstLine="0"/>
              <w:jc w:val="center"/>
              <w:rPr>
                <w:del w:id="4790" w:author="Okot" w:date="2020-01-21T13:35:00Z"/>
              </w:rPr>
            </w:pPr>
          </w:p>
        </w:tc>
        <w:tc>
          <w:tcPr>
            <w:tcW w:w="498" w:type="dxa"/>
          </w:tcPr>
          <w:p w14:paraId="4ECFD255" w14:textId="35B6624C" w:rsidR="007B5927" w:rsidDel="000B2B3D" w:rsidRDefault="007B5927" w:rsidP="000C3523">
            <w:pPr>
              <w:ind w:firstLine="0"/>
              <w:jc w:val="center"/>
              <w:rPr>
                <w:del w:id="4791" w:author="Okot" w:date="2020-01-21T13:35:00Z"/>
              </w:rPr>
            </w:pPr>
          </w:p>
        </w:tc>
        <w:tc>
          <w:tcPr>
            <w:tcW w:w="483" w:type="dxa"/>
          </w:tcPr>
          <w:p w14:paraId="15C4D854" w14:textId="30E5C265" w:rsidR="007B5927" w:rsidDel="000B2B3D" w:rsidRDefault="007B5927" w:rsidP="000C3523">
            <w:pPr>
              <w:ind w:firstLine="0"/>
              <w:jc w:val="center"/>
              <w:rPr>
                <w:del w:id="4792" w:author="Okot" w:date="2020-01-21T13:35:00Z"/>
              </w:rPr>
            </w:pPr>
          </w:p>
        </w:tc>
        <w:tc>
          <w:tcPr>
            <w:tcW w:w="450" w:type="dxa"/>
          </w:tcPr>
          <w:p w14:paraId="3BABD300" w14:textId="795F6CC9" w:rsidR="007B5927" w:rsidDel="000B2B3D" w:rsidRDefault="007B5927" w:rsidP="000C3523">
            <w:pPr>
              <w:ind w:firstLine="0"/>
              <w:jc w:val="center"/>
              <w:rPr>
                <w:del w:id="4793" w:author="Okot" w:date="2020-01-21T13:35:00Z"/>
              </w:rPr>
            </w:pPr>
          </w:p>
        </w:tc>
        <w:tc>
          <w:tcPr>
            <w:tcW w:w="416" w:type="dxa"/>
          </w:tcPr>
          <w:p w14:paraId="49CA8197" w14:textId="5CDD61E4" w:rsidR="007B5927" w:rsidDel="000B2B3D" w:rsidRDefault="007B5927" w:rsidP="000C3523">
            <w:pPr>
              <w:ind w:firstLine="0"/>
              <w:jc w:val="center"/>
              <w:rPr>
                <w:del w:id="4794" w:author="Okot" w:date="2020-01-21T13:35:00Z"/>
              </w:rPr>
            </w:pPr>
          </w:p>
        </w:tc>
        <w:tc>
          <w:tcPr>
            <w:tcW w:w="450" w:type="dxa"/>
          </w:tcPr>
          <w:p w14:paraId="78DA487B" w14:textId="34013FDF" w:rsidR="007B5927" w:rsidDel="000B2B3D" w:rsidRDefault="007B5927" w:rsidP="000C3523">
            <w:pPr>
              <w:ind w:firstLine="0"/>
              <w:jc w:val="center"/>
              <w:rPr>
                <w:del w:id="4795" w:author="Okot" w:date="2020-01-21T13:35:00Z"/>
              </w:rPr>
            </w:pPr>
          </w:p>
        </w:tc>
        <w:tc>
          <w:tcPr>
            <w:tcW w:w="439" w:type="dxa"/>
          </w:tcPr>
          <w:p w14:paraId="691B9396" w14:textId="2EFC11E6" w:rsidR="007B5927" w:rsidDel="000B2B3D" w:rsidRDefault="007B5927" w:rsidP="000C3523">
            <w:pPr>
              <w:ind w:firstLine="0"/>
              <w:jc w:val="center"/>
              <w:rPr>
                <w:del w:id="4796" w:author="Okot" w:date="2020-01-21T13:35:00Z"/>
              </w:rPr>
            </w:pPr>
          </w:p>
        </w:tc>
        <w:tc>
          <w:tcPr>
            <w:tcW w:w="416" w:type="dxa"/>
          </w:tcPr>
          <w:p w14:paraId="61F9D9E6" w14:textId="17476DC3" w:rsidR="007B5927" w:rsidDel="000B2B3D" w:rsidRDefault="007B5927" w:rsidP="000C3523">
            <w:pPr>
              <w:ind w:firstLine="0"/>
              <w:jc w:val="center"/>
              <w:rPr>
                <w:del w:id="4797" w:author="Okot" w:date="2020-01-21T13:35:00Z"/>
              </w:rPr>
            </w:pPr>
          </w:p>
        </w:tc>
        <w:tc>
          <w:tcPr>
            <w:tcW w:w="516" w:type="dxa"/>
          </w:tcPr>
          <w:p w14:paraId="492948C9" w14:textId="2A4A9713"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800" w:author="Okot" w:date="2020-01-21T13:35:00Z"/>
              </w:rPr>
            </w:pPr>
          </w:p>
        </w:tc>
        <w:tc>
          <w:tcPr>
            <w:tcW w:w="529" w:type="dxa"/>
          </w:tcPr>
          <w:p w14:paraId="7F171EFC" w14:textId="32630E8F" w:rsidR="007B5927" w:rsidDel="000B2B3D" w:rsidRDefault="007B5927" w:rsidP="000C3523">
            <w:pPr>
              <w:ind w:firstLine="0"/>
              <w:jc w:val="center"/>
              <w:rPr>
                <w:del w:id="4801" w:author="Okot" w:date="2020-01-21T13:35:00Z"/>
              </w:rPr>
            </w:pPr>
            <w:del w:id="4802"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803" w:author="Okot" w:date="2020-01-21T13:35:00Z"/>
              </w:rPr>
            </w:pPr>
          </w:p>
        </w:tc>
        <w:tc>
          <w:tcPr>
            <w:tcW w:w="529" w:type="dxa"/>
          </w:tcPr>
          <w:p w14:paraId="42E17099" w14:textId="30561F48" w:rsidR="007B5927" w:rsidDel="000B2B3D" w:rsidRDefault="007B5927" w:rsidP="000C3523">
            <w:pPr>
              <w:ind w:firstLine="0"/>
              <w:jc w:val="center"/>
              <w:rPr>
                <w:del w:id="4804" w:author="Okot" w:date="2020-01-21T13:35:00Z"/>
              </w:rPr>
            </w:pPr>
          </w:p>
        </w:tc>
        <w:tc>
          <w:tcPr>
            <w:tcW w:w="529" w:type="dxa"/>
          </w:tcPr>
          <w:p w14:paraId="5DA9826F" w14:textId="72FACDD1" w:rsidR="007B5927" w:rsidDel="000B2B3D" w:rsidRDefault="007B5927" w:rsidP="000C3523">
            <w:pPr>
              <w:ind w:firstLine="0"/>
              <w:jc w:val="center"/>
              <w:rPr>
                <w:del w:id="4805" w:author="Okot" w:date="2020-01-21T13:35:00Z"/>
              </w:rPr>
            </w:pPr>
          </w:p>
        </w:tc>
        <w:tc>
          <w:tcPr>
            <w:tcW w:w="639" w:type="dxa"/>
          </w:tcPr>
          <w:p w14:paraId="4AFDC8E5" w14:textId="1AB6C1C4" w:rsidR="007B5927" w:rsidDel="000B2B3D" w:rsidRDefault="007B5927" w:rsidP="000C3523">
            <w:pPr>
              <w:ind w:firstLine="0"/>
              <w:jc w:val="center"/>
              <w:rPr>
                <w:del w:id="4806" w:author="Okot" w:date="2020-01-21T13:35:00Z"/>
              </w:rPr>
            </w:pPr>
            <w:del w:id="4807"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8" w:author="Okot" w:date="2020-01-21T13:35:00Z"/>
              </w:rPr>
            </w:pPr>
          </w:p>
        </w:tc>
      </w:tr>
      <w:tr w:rsidR="0099329A" w:rsidDel="000B2B3D" w14:paraId="4FA78B83" w14:textId="766D85BB" w:rsidTr="0099329A">
        <w:trPr>
          <w:del w:id="4809" w:author="Okot" w:date="2020-01-21T13:35:00Z"/>
        </w:trPr>
        <w:tc>
          <w:tcPr>
            <w:tcW w:w="562" w:type="dxa"/>
          </w:tcPr>
          <w:p w14:paraId="5896ED1C" w14:textId="62EDA5D4" w:rsidR="007B5927" w:rsidDel="000B2B3D" w:rsidRDefault="007B5927" w:rsidP="000C3523">
            <w:pPr>
              <w:ind w:firstLine="0"/>
              <w:jc w:val="center"/>
              <w:rPr>
                <w:del w:id="4810" w:author="Okot" w:date="2020-01-21T13:35:00Z"/>
              </w:rPr>
            </w:pPr>
            <w:del w:id="4811"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12" w:author="Okot" w:date="2020-01-21T13:35:00Z"/>
              </w:rPr>
            </w:pPr>
          </w:p>
        </w:tc>
        <w:tc>
          <w:tcPr>
            <w:tcW w:w="352" w:type="dxa"/>
          </w:tcPr>
          <w:p w14:paraId="4A73883D" w14:textId="571015C5" w:rsidR="007B5927" w:rsidDel="000B2B3D" w:rsidRDefault="007B5927" w:rsidP="000C3523">
            <w:pPr>
              <w:ind w:firstLine="0"/>
              <w:jc w:val="center"/>
              <w:rPr>
                <w:del w:id="4813" w:author="Okot" w:date="2020-01-21T13:35:00Z"/>
              </w:rPr>
            </w:pPr>
          </w:p>
        </w:tc>
        <w:tc>
          <w:tcPr>
            <w:tcW w:w="498" w:type="dxa"/>
          </w:tcPr>
          <w:p w14:paraId="4D3E6CBE" w14:textId="1F200162" w:rsidR="007B5927" w:rsidDel="000B2B3D" w:rsidRDefault="007B5927" w:rsidP="000C3523">
            <w:pPr>
              <w:ind w:firstLine="0"/>
              <w:jc w:val="center"/>
              <w:rPr>
                <w:del w:id="4814" w:author="Okot" w:date="2020-01-21T13:35:00Z"/>
              </w:rPr>
            </w:pPr>
          </w:p>
        </w:tc>
        <w:tc>
          <w:tcPr>
            <w:tcW w:w="483" w:type="dxa"/>
          </w:tcPr>
          <w:p w14:paraId="6EDE9408" w14:textId="29E1C5C6" w:rsidR="007B5927" w:rsidDel="000B2B3D" w:rsidRDefault="007B5927" w:rsidP="000C3523">
            <w:pPr>
              <w:ind w:firstLine="0"/>
              <w:jc w:val="center"/>
              <w:rPr>
                <w:del w:id="4815" w:author="Okot" w:date="2020-01-21T13:35:00Z"/>
              </w:rPr>
            </w:pPr>
          </w:p>
        </w:tc>
        <w:tc>
          <w:tcPr>
            <w:tcW w:w="450" w:type="dxa"/>
          </w:tcPr>
          <w:p w14:paraId="6BE1DD08" w14:textId="556D071C" w:rsidR="007B5927" w:rsidDel="000B2B3D" w:rsidRDefault="007B5927" w:rsidP="000C3523">
            <w:pPr>
              <w:ind w:firstLine="0"/>
              <w:jc w:val="center"/>
              <w:rPr>
                <w:del w:id="4816" w:author="Okot" w:date="2020-01-21T13:35:00Z"/>
              </w:rPr>
            </w:pPr>
          </w:p>
        </w:tc>
        <w:tc>
          <w:tcPr>
            <w:tcW w:w="416" w:type="dxa"/>
          </w:tcPr>
          <w:p w14:paraId="52E96BEC" w14:textId="52B69044" w:rsidR="007B5927" w:rsidDel="000B2B3D" w:rsidRDefault="007B5927" w:rsidP="000C3523">
            <w:pPr>
              <w:ind w:firstLine="0"/>
              <w:jc w:val="center"/>
              <w:rPr>
                <w:del w:id="4817" w:author="Okot" w:date="2020-01-21T13:35:00Z"/>
              </w:rPr>
            </w:pPr>
          </w:p>
        </w:tc>
        <w:tc>
          <w:tcPr>
            <w:tcW w:w="450" w:type="dxa"/>
          </w:tcPr>
          <w:p w14:paraId="5FDE2BDA" w14:textId="40C96B67" w:rsidR="007B5927" w:rsidDel="000B2B3D" w:rsidRDefault="007B5927" w:rsidP="000C3523">
            <w:pPr>
              <w:ind w:firstLine="0"/>
              <w:jc w:val="center"/>
              <w:rPr>
                <w:del w:id="4818" w:author="Okot" w:date="2020-01-21T13:35:00Z"/>
              </w:rPr>
            </w:pPr>
          </w:p>
        </w:tc>
        <w:tc>
          <w:tcPr>
            <w:tcW w:w="439" w:type="dxa"/>
          </w:tcPr>
          <w:p w14:paraId="69453258" w14:textId="0A2A1B13" w:rsidR="007B5927" w:rsidDel="000B2B3D" w:rsidRDefault="007B5927" w:rsidP="000C3523">
            <w:pPr>
              <w:ind w:firstLine="0"/>
              <w:jc w:val="center"/>
              <w:rPr>
                <w:del w:id="4819" w:author="Okot" w:date="2020-01-21T13:35:00Z"/>
              </w:rPr>
            </w:pPr>
            <w:del w:id="4820"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21" w:author="Okot" w:date="2020-01-21T13:35:00Z"/>
              </w:rPr>
            </w:pPr>
          </w:p>
        </w:tc>
        <w:tc>
          <w:tcPr>
            <w:tcW w:w="516" w:type="dxa"/>
          </w:tcPr>
          <w:p w14:paraId="5EF87E0E" w14:textId="737C15EF" w:rsidR="007B5927" w:rsidDel="000B2B3D" w:rsidRDefault="007B5927" w:rsidP="000C3523">
            <w:pPr>
              <w:ind w:firstLine="0"/>
              <w:jc w:val="center"/>
              <w:rPr>
                <w:del w:id="4822" w:author="Okot" w:date="2020-01-21T13:35:00Z"/>
              </w:rPr>
            </w:pPr>
          </w:p>
        </w:tc>
        <w:tc>
          <w:tcPr>
            <w:tcW w:w="529" w:type="dxa"/>
          </w:tcPr>
          <w:p w14:paraId="7E08CE80" w14:textId="7A627133" w:rsidR="007B5927" w:rsidDel="000B2B3D" w:rsidRDefault="007B5927" w:rsidP="000C3523">
            <w:pPr>
              <w:ind w:firstLine="0"/>
              <w:jc w:val="center"/>
              <w:rPr>
                <w:del w:id="4823" w:author="Okot" w:date="2020-01-21T13:35:00Z"/>
              </w:rPr>
            </w:pPr>
          </w:p>
        </w:tc>
        <w:tc>
          <w:tcPr>
            <w:tcW w:w="529" w:type="dxa"/>
          </w:tcPr>
          <w:p w14:paraId="32E70886" w14:textId="2D9DA9A4" w:rsidR="007B5927" w:rsidDel="000B2B3D" w:rsidRDefault="007B5927" w:rsidP="000C3523">
            <w:pPr>
              <w:ind w:firstLine="0"/>
              <w:jc w:val="center"/>
              <w:rPr>
                <w:del w:id="4824" w:author="Okot" w:date="2020-01-21T13:35:00Z"/>
              </w:rPr>
            </w:pPr>
          </w:p>
        </w:tc>
        <w:tc>
          <w:tcPr>
            <w:tcW w:w="529" w:type="dxa"/>
          </w:tcPr>
          <w:p w14:paraId="643ED89D" w14:textId="1481B2A7" w:rsidR="007B5927" w:rsidDel="000B2B3D" w:rsidRDefault="007B5927" w:rsidP="000C3523">
            <w:pPr>
              <w:ind w:firstLine="0"/>
              <w:jc w:val="center"/>
              <w:rPr>
                <w:del w:id="4825" w:author="Okot" w:date="2020-01-21T13:35:00Z"/>
              </w:rPr>
            </w:pPr>
          </w:p>
        </w:tc>
        <w:tc>
          <w:tcPr>
            <w:tcW w:w="529" w:type="dxa"/>
          </w:tcPr>
          <w:p w14:paraId="5A08FA5E" w14:textId="4EAF5B60" w:rsidR="007B5927" w:rsidDel="000B2B3D" w:rsidRDefault="007B5927" w:rsidP="000C3523">
            <w:pPr>
              <w:ind w:firstLine="0"/>
              <w:jc w:val="center"/>
              <w:rPr>
                <w:del w:id="4826" w:author="Okot" w:date="2020-01-21T13:35:00Z"/>
              </w:rPr>
            </w:pPr>
          </w:p>
        </w:tc>
        <w:tc>
          <w:tcPr>
            <w:tcW w:w="529" w:type="dxa"/>
          </w:tcPr>
          <w:p w14:paraId="2579C13D" w14:textId="3851603F" w:rsidR="007B5927" w:rsidDel="000B2B3D" w:rsidRDefault="007B5927" w:rsidP="000C3523">
            <w:pPr>
              <w:ind w:firstLine="0"/>
              <w:jc w:val="center"/>
              <w:rPr>
                <w:del w:id="4827" w:author="Okot" w:date="2020-01-21T13:35:00Z"/>
              </w:rPr>
            </w:pPr>
          </w:p>
        </w:tc>
        <w:tc>
          <w:tcPr>
            <w:tcW w:w="639" w:type="dxa"/>
          </w:tcPr>
          <w:p w14:paraId="4AF719E0" w14:textId="24E619B8" w:rsidR="007B5927" w:rsidDel="000B2B3D" w:rsidRDefault="007B5927" w:rsidP="000C3523">
            <w:pPr>
              <w:ind w:firstLine="0"/>
              <w:jc w:val="center"/>
              <w:rPr>
                <w:del w:id="4828" w:author="Okot" w:date="2020-01-21T13:35:00Z"/>
              </w:rPr>
            </w:pPr>
          </w:p>
        </w:tc>
        <w:tc>
          <w:tcPr>
            <w:tcW w:w="529" w:type="dxa"/>
          </w:tcPr>
          <w:p w14:paraId="04A8829E" w14:textId="2A75709A" w:rsidR="007B5927" w:rsidDel="000B2B3D" w:rsidRDefault="007B5927" w:rsidP="000C3523">
            <w:pPr>
              <w:ind w:firstLine="0"/>
              <w:jc w:val="center"/>
              <w:rPr>
                <w:del w:id="4829" w:author="Okot" w:date="2020-01-21T13:35:00Z"/>
              </w:rPr>
            </w:pPr>
          </w:p>
        </w:tc>
      </w:tr>
      <w:tr w:rsidR="0099329A" w:rsidDel="000B2B3D" w14:paraId="68F0B08A" w14:textId="4D014830" w:rsidTr="0099329A">
        <w:trPr>
          <w:del w:id="4830" w:author="Okot" w:date="2020-01-21T13:35:00Z"/>
        </w:trPr>
        <w:tc>
          <w:tcPr>
            <w:tcW w:w="562" w:type="dxa"/>
          </w:tcPr>
          <w:p w14:paraId="69A00F8E" w14:textId="62B04334" w:rsidR="007B5927" w:rsidDel="000B2B3D" w:rsidRDefault="007B5927" w:rsidP="000C3523">
            <w:pPr>
              <w:ind w:firstLine="0"/>
              <w:jc w:val="center"/>
              <w:rPr>
                <w:del w:id="4831" w:author="Okot" w:date="2020-01-21T13:35:00Z"/>
              </w:rPr>
            </w:pPr>
            <w:del w:id="4832"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33" w:author="Okot" w:date="2020-01-21T13:35:00Z"/>
              </w:rPr>
            </w:pPr>
            <w:del w:id="4834"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35" w:author="Okot" w:date="2020-01-21T13:35:00Z"/>
              </w:rPr>
            </w:pPr>
          </w:p>
        </w:tc>
        <w:tc>
          <w:tcPr>
            <w:tcW w:w="498" w:type="dxa"/>
          </w:tcPr>
          <w:p w14:paraId="14AD68EF" w14:textId="7E865B3C"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8" w:author="Okot" w:date="2020-01-21T13:35:00Z"/>
              </w:rPr>
            </w:pPr>
            <w:del w:id="4839"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40" w:author="Okot" w:date="2020-01-21T13:35:00Z"/>
              </w:rPr>
            </w:pPr>
          </w:p>
        </w:tc>
        <w:tc>
          <w:tcPr>
            <w:tcW w:w="416" w:type="dxa"/>
          </w:tcPr>
          <w:p w14:paraId="4FED888B" w14:textId="23E3543A" w:rsidR="007B5927" w:rsidDel="000B2B3D" w:rsidRDefault="007B5927" w:rsidP="000C3523">
            <w:pPr>
              <w:ind w:firstLine="0"/>
              <w:jc w:val="center"/>
              <w:rPr>
                <w:del w:id="4841" w:author="Okot" w:date="2020-01-21T13:35:00Z"/>
              </w:rPr>
            </w:pPr>
          </w:p>
        </w:tc>
        <w:tc>
          <w:tcPr>
            <w:tcW w:w="450" w:type="dxa"/>
          </w:tcPr>
          <w:p w14:paraId="669C26BE" w14:textId="632306AA" w:rsidR="007B5927" w:rsidDel="000B2B3D" w:rsidRDefault="007B5927" w:rsidP="000C3523">
            <w:pPr>
              <w:ind w:firstLine="0"/>
              <w:jc w:val="center"/>
              <w:rPr>
                <w:del w:id="4842" w:author="Okot" w:date="2020-01-21T13:35:00Z"/>
              </w:rPr>
            </w:pPr>
          </w:p>
        </w:tc>
        <w:tc>
          <w:tcPr>
            <w:tcW w:w="439" w:type="dxa"/>
          </w:tcPr>
          <w:p w14:paraId="0F873698" w14:textId="51C3A08B" w:rsidR="007B5927" w:rsidDel="000B2B3D" w:rsidRDefault="007B5927" w:rsidP="000C3523">
            <w:pPr>
              <w:ind w:firstLine="0"/>
              <w:jc w:val="center"/>
              <w:rPr>
                <w:del w:id="4843" w:author="Okot" w:date="2020-01-21T13:35:00Z"/>
              </w:rPr>
            </w:pPr>
          </w:p>
        </w:tc>
        <w:tc>
          <w:tcPr>
            <w:tcW w:w="416" w:type="dxa"/>
          </w:tcPr>
          <w:p w14:paraId="51462A74" w14:textId="58F2C6D7"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46" w:author="Okot" w:date="2020-01-21T13:35:00Z"/>
              </w:rPr>
            </w:pPr>
          </w:p>
        </w:tc>
        <w:tc>
          <w:tcPr>
            <w:tcW w:w="529" w:type="dxa"/>
          </w:tcPr>
          <w:p w14:paraId="641762B8" w14:textId="7B76AF54" w:rsidR="007B5927" w:rsidDel="000B2B3D" w:rsidRDefault="007B5927" w:rsidP="000C3523">
            <w:pPr>
              <w:ind w:firstLine="0"/>
              <w:jc w:val="center"/>
              <w:rPr>
                <w:del w:id="4847" w:author="Okot" w:date="2020-01-21T13:35:00Z"/>
              </w:rPr>
            </w:pPr>
          </w:p>
        </w:tc>
        <w:tc>
          <w:tcPr>
            <w:tcW w:w="529" w:type="dxa"/>
          </w:tcPr>
          <w:p w14:paraId="70330721" w14:textId="13311F15" w:rsidR="007B5927" w:rsidDel="000B2B3D" w:rsidRDefault="007B5927" w:rsidP="000C3523">
            <w:pPr>
              <w:ind w:firstLine="0"/>
              <w:jc w:val="center"/>
              <w:rPr>
                <w:del w:id="4848" w:author="Okot" w:date="2020-01-21T13:35:00Z"/>
              </w:rPr>
            </w:pPr>
          </w:p>
        </w:tc>
        <w:tc>
          <w:tcPr>
            <w:tcW w:w="529" w:type="dxa"/>
          </w:tcPr>
          <w:p w14:paraId="70A57878" w14:textId="5E821BF4" w:rsidR="007B5927" w:rsidDel="000B2B3D" w:rsidRDefault="007B5927" w:rsidP="000C3523">
            <w:pPr>
              <w:ind w:firstLine="0"/>
              <w:jc w:val="center"/>
              <w:rPr>
                <w:del w:id="4849" w:author="Okot" w:date="2020-01-21T13:35:00Z"/>
              </w:rPr>
            </w:pPr>
          </w:p>
        </w:tc>
        <w:tc>
          <w:tcPr>
            <w:tcW w:w="529" w:type="dxa"/>
          </w:tcPr>
          <w:p w14:paraId="170B7A9F" w14:textId="407749BD" w:rsidR="007B5927" w:rsidDel="000B2B3D" w:rsidRDefault="007B5927" w:rsidP="000C3523">
            <w:pPr>
              <w:ind w:firstLine="0"/>
              <w:jc w:val="center"/>
              <w:rPr>
                <w:del w:id="4850" w:author="Okot" w:date="2020-01-21T13:35:00Z"/>
              </w:rPr>
            </w:pPr>
            <w:del w:id="4851"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52" w:author="Okot" w:date="2020-01-21T13:35:00Z"/>
              </w:rPr>
            </w:pPr>
            <w:del w:id="4853"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54" w:author="Okot" w:date="2020-01-21T13:35:00Z"/>
              </w:rPr>
            </w:pPr>
          </w:p>
        </w:tc>
        <w:tc>
          <w:tcPr>
            <w:tcW w:w="529" w:type="dxa"/>
          </w:tcPr>
          <w:p w14:paraId="501FA458" w14:textId="2D7A6F01" w:rsidR="007B5927" w:rsidDel="000B2B3D" w:rsidRDefault="007B5927" w:rsidP="000C3523">
            <w:pPr>
              <w:ind w:firstLine="0"/>
              <w:jc w:val="center"/>
              <w:rPr>
                <w:del w:id="4855" w:author="Okot" w:date="2020-01-21T13:35:00Z"/>
              </w:rPr>
            </w:pPr>
          </w:p>
        </w:tc>
      </w:tr>
      <w:tr w:rsidR="0099329A" w:rsidDel="000B2B3D" w14:paraId="3A810EC5" w14:textId="504960DE" w:rsidTr="0099329A">
        <w:trPr>
          <w:del w:id="4856" w:author="Okot" w:date="2020-01-21T13:35:00Z"/>
        </w:trPr>
        <w:tc>
          <w:tcPr>
            <w:tcW w:w="562" w:type="dxa"/>
          </w:tcPr>
          <w:p w14:paraId="74B17F89" w14:textId="453B3693" w:rsidR="007B5927" w:rsidDel="000B2B3D" w:rsidRDefault="007B5927" w:rsidP="000C3523">
            <w:pPr>
              <w:ind w:firstLine="0"/>
              <w:jc w:val="center"/>
              <w:rPr>
                <w:del w:id="4857" w:author="Okot" w:date="2020-01-21T13:35:00Z"/>
              </w:rPr>
            </w:pPr>
            <w:del w:id="4858"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9" w:author="Okot" w:date="2020-01-21T13:35:00Z"/>
              </w:rPr>
            </w:pPr>
            <w:del w:id="4860"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61" w:author="Okot" w:date="2020-01-21T13:35:00Z"/>
              </w:rPr>
            </w:pPr>
          </w:p>
        </w:tc>
        <w:tc>
          <w:tcPr>
            <w:tcW w:w="498" w:type="dxa"/>
          </w:tcPr>
          <w:p w14:paraId="1EB89FD1" w14:textId="19077CE9" w:rsidR="007B5927" w:rsidDel="000B2B3D" w:rsidRDefault="007B5927" w:rsidP="000C3523">
            <w:pPr>
              <w:ind w:firstLine="0"/>
              <w:jc w:val="center"/>
              <w:rPr>
                <w:del w:id="4862" w:author="Okot" w:date="2020-01-21T13:35:00Z"/>
              </w:rPr>
            </w:pPr>
          </w:p>
        </w:tc>
        <w:tc>
          <w:tcPr>
            <w:tcW w:w="483" w:type="dxa"/>
          </w:tcPr>
          <w:p w14:paraId="2BD7D225" w14:textId="4F4FC0E6" w:rsidR="007B5927" w:rsidDel="000B2B3D" w:rsidRDefault="007B5927" w:rsidP="000C3523">
            <w:pPr>
              <w:ind w:firstLine="0"/>
              <w:jc w:val="center"/>
              <w:rPr>
                <w:del w:id="4863" w:author="Okot" w:date="2020-01-21T13:35:00Z"/>
              </w:rPr>
            </w:pPr>
            <w:del w:id="4864"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65" w:author="Okot" w:date="2020-01-21T13:35:00Z"/>
              </w:rPr>
            </w:pPr>
          </w:p>
        </w:tc>
        <w:tc>
          <w:tcPr>
            <w:tcW w:w="416" w:type="dxa"/>
          </w:tcPr>
          <w:p w14:paraId="18CFB689" w14:textId="67B8C0F9" w:rsidR="007B5927" w:rsidDel="000B2B3D" w:rsidRDefault="007B5927" w:rsidP="000C3523">
            <w:pPr>
              <w:ind w:firstLine="0"/>
              <w:jc w:val="center"/>
              <w:rPr>
                <w:del w:id="4866" w:author="Okot" w:date="2020-01-21T13:35:00Z"/>
              </w:rPr>
            </w:pPr>
          </w:p>
        </w:tc>
        <w:tc>
          <w:tcPr>
            <w:tcW w:w="450" w:type="dxa"/>
          </w:tcPr>
          <w:p w14:paraId="739A57F8" w14:textId="35D003D9" w:rsidR="007B5927" w:rsidDel="000B2B3D" w:rsidRDefault="007B5927" w:rsidP="000C3523">
            <w:pPr>
              <w:ind w:firstLine="0"/>
              <w:jc w:val="center"/>
              <w:rPr>
                <w:del w:id="4867" w:author="Okot" w:date="2020-01-21T13:35:00Z"/>
              </w:rPr>
            </w:pPr>
          </w:p>
        </w:tc>
        <w:tc>
          <w:tcPr>
            <w:tcW w:w="439" w:type="dxa"/>
          </w:tcPr>
          <w:p w14:paraId="032DB9C3" w14:textId="448CAB43" w:rsidR="007B5927" w:rsidDel="000B2B3D" w:rsidRDefault="00362FC4" w:rsidP="000C3523">
            <w:pPr>
              <w:ind w:firstLine="0"/>
              <w:jc w:val="center"/>
              <w:rPr>
                <w:del w:id="4868" w:author="Okot" w:date="2020-01-21T13:35:00Z"/>
              </w:rPr>
            </w:pPr>
            <w:del w:id="4869"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70" w:author="Okot" w:date="2020-01-21T13:35:00Z"/>
              </w:rPr>
            </w:pPr>
          </w:p>
        </w:tc>
        <w:tc>
          <w:tcPr>
            <w:tcW w:w="516" w:type="dxa"/>
          </w:tcPr>
          <w:p w14:paraId="78C8BE41" w14:textId="1A160B93" w:rsidR="007B5927" w:rsidDel="000B2B3D" w:rsidRDefault="007B5927" w:rsidP="000C3523">
            <w:pPr>
              <w:ind w:firstLine="0"/>
              <w:jc w:val="center"/>
              <w:rPr>
                <w:del w:id="4871" w:author="Okot" w:date="2020-01-21T13:35:00Z"/>
              </w:rPr>
            </w:pPr>
          </w:p>
        </w:tc>
        <w:tc>
          <w:tcPr>
            <w:tcW w:w="529" w:type="dxa"/>
          </w:tcPr>
          <w:p w14:paraId="4837B7BE" w14:textId="5AC6CC76" w:rsidR="007B5927" w:rsidDel="000B2B3D" w:rsidRDefault="007B5927" w:rsidP="000C3523">
            <w:pPr>
              <w:ind w:firstLine="0"/>
              <w:jc w:val="center"/>
              <w:rPr>
                <w:del w:id="4872" w:author="Okot" w:date="2020-01-21T13:35:00Z"/>
              </w:rPr>
            </w:pPr>
          </w:p>
        </w:tc>
        <w:tc>
          <w:tcPr>
            <w:tcW w:w="529" w:type="dxa"/>
          </w:tcPr>
          <w:p w14:paraId="1C90D38F" w14:textId="179E9E57" w:rsidR="007B5927" w:rsidDel="000B2B3D" w:rsidRDefault="007B5927" w:rsidP="000C3523">
            <w:pPr>
              <w:ind w:firstLine="0"/>
              <w:jc w:val="center"/>
              <w:rPr>
                <w:del w:id="4873" w:author="Okot" w:date="2020-01-21T13:35:00Z"/>
              </w:rPr>
            </w:pPr>
          </w:p>
        </w:tc>
        <w:tc>
          <w:tcPr>
            <w:tcW w:w="529" w:type="dxa"/>
          </w:tcPr>
          <w:p w14:paraId="7B10DF20" w14:textId="3B2D306B" w:rsidR="007B5927" w:rsidDel="000B2B3D" w:rsidRDefault="007B5927" w:rsidP="000C3523">
            <w:pPr>
              <w:ind w:firstLine="0"/>
              <w:jc w:val="center"/>
              <w:rPr>
                <w:del w:id="4874" w:author="Okot" w:date="2020-01-21T13:35:00Z"/>
              </w:rPr>
            </w:pPr>
          </w:p>
        </w:tc>
        <w:tc>
          <w:tcPr>
            <w:tcW w:w="529" w:type="dxa"/>
          </w:tcPr>
          <w:p w14:paraId="514CC815" w14:textId="4FA75748" w:rsidR="007B5927" w:rsidDel="000B2B3D" w:rsidRDefault="007B5927" w:rsidP="000C3523">
            <w:pPr>
              <w:ind w:firstLine="0"/>
              <w:jc w:val="center"/>
              <w:rPr>
                <w:del w:id="4875" w:author="Okot" w:date="2020-01-21T13:35:00Z"/>
              </w:rPr>
            </w:pPr>
            <w:del w:id="4876"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77" w:author="Okot" w:date="2020-01-21T13:35:00Z"/>
              </w:rPr>
            </w:pPr>
          </w:p>
        </w:tc>
        <w:tc>
          <w:tcPr>
            <w:tcW w:w="639" w:type="dxa"/>
          </w:tcPr>
          <w:p w14:paraId="0F431B0B" w14:textId="72D6171A" w:rsidR="007B5927" w:rsidDel="000B2B3D" w:rsidRDefault="007B5927" w:rsidP="000C3523">
            <w:pPr>
              <w:ind w:firstLine="0"/>
              <w:jc w:val="center"/>
              <w:rPr>
                <w:del w:id="4878" w:author="Okot" w:date="2020-01-21T13:35:00Z"/>
              </w:rPr>
            </w:pPr>
          </w:p>
        </w:tc>
        <w:tc>
          <w:tcPr>
            <w:tcW w:w="529" w:type="dxa"/>
          </w:tcPr>
          <w:p w14:paraId="1C711D63" w14:textId="1A412587" w:rsidR="007B5927" w:rsidDel="000B2B3D" w:rsidRDefault="007B5927" w:rsidP="000C3523">
            <w:pPr>
              <w:ind w:firstLine="0"/>
              <w:jc w:val="center"/>
              <w:rPr>
                <w:del w:id="4879" w:author="Okot" w:date="2020-01-21T13:35:00Z"/>
              </w:rPr>
            </w:pPr>
          </w:p>
        </w:tc>
      </w:tr>
      <w:tr w:rsidR="0099329A" w:rsidDel="000B2B3D" w14:paraId="03CC368D" w14:textId="5E969F2D" w:rsidTr="0099329A">
        <w:trPr>
          <w:del w:id="4880" w:author="Okot" w:date="2020-01-21T13:35:00Z"/>
        </w:trPr>
        <w:tc>
          <w:tcPr>
            <w:tcW w:w="562" w:type="dxa"/>
          </w:tcPr>
          <w:p w14:paraId="04207110" w14:textId="2A1600A9" w:rsidR="007B5927" w:rsidRPr="0099329A" w:rsidDel="000B2B3D" w:rsidRDefault="007B5927" w:rsidP="000C3523">
            <w:pPr>
              <w:ind w:firstLine="0"/>
              <w:jc w:val="center"/>
              <w:rPr>
                <w:del w:id="4881" w:author="Okot" w:date="2020-01-21T13:35:00Z"/>
                <w:b/>
              </w:rPr>
            </w:pPr>
            <w:del w:id="4882"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83" w:author="Okot" w:date="2020-01-21T13:35:00Z"/>
              </w:rPr>
            </w:pPr>
          </w:p>
        </w:tc>
        <w:tc>
          <w:tcPr>
            <w:tcW w:w="352" w:type="dxa"/>
          </w:tcPr>
          <w:p w14:paraId="2EA285DF" w14:textId="6C38A4D8" w:rsidR="007B5927" w:rsidDel="000B2B3D" w:rsidRDefault="007B5927" w:rsidP="000C3523">
            <w:pPr>
              <w:ind w:firstLine="0"/>
              <w:jc w:val="center"/>
              <w:rPr>
                <w:del w:id="4884" w:author="Okot" w:date="2020-01-21T13:35:00Z"/>
              </w:rPr>
            </w:pPr>
          </w:p>
        </w:tc>
        <w:tc>
          <w:tcPr>
            <w:tcW w:w="498" w:type="dxa"/>
          </w:tcPr>
          <w:p w14:paraId="2BF69AF3" w14:textId="5418F1EC" w:rsidR="007B5927" w:rsidDel="000B2B3D" w:rsidRDefault="007B5927" w:rsidP="000C3523">
            <w:pPr>
              <w:ind w:firstLine="0"/>
              <w:jc w:val="center"/>
              <w:rPr>
                <w:del w:id="4885" w:author="Okot" w:date="2020-01-21T13:35:00Z"/>
              </w:rPr>
            </w:pPr>
            <w:del w:id="4886"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87" w:author="Okot" w:date="2020-01-21T13:35:00Z"/>
              </w:rPr>
            </w:pPr>
          </w:p>
        </w:tc>
        <w:tc>
          <w:tcPr>
            <w:tcW w:w="450" w:type="dxa"/>
          </w:tcPr>
          <w:p w14:paraId="416C479A" w14:textId="642ACEE2" w:rsidR="007B5927" w:rsidDel="000B2B3D" w:rsidRDefault="007B5927" w:rsidP="000C3523">
            <w:pPr>
              <w:ind w:firstLine="0"/>
              <w:jc w:val="center"/>
              <w:rPr>
                <w:del w:id="4888" w:author="Okot" w:date="2020-01-21T13:35:00Z"/>
              </w:rPr>
            </w:pPr>
          </w:p>
        </w:tc>
        <w:tc>
          <w:tcPr>
            <w:tcW w:w="416" w:type="dxa"/>
          </w:tcPr>
          <w:p w14:paraId="7203C6A5" w14:textId="594FA0D2" w:rsidR="007B5927" w:rsidDel="000B2B3D" w:rsidRDefault="007B5927" w:rsidP="000C3523">
            <w:pPr>
              <w:ind w:firstLine="0"/>
              <w:jc w:val="center"/>
              <w:rPr>
                <w:del w:id="4889" w:author="Okot" w:date="2020-01-21T13:35:00Z"/>
              </w:rPr>
            </w:pPr>
            <w:del w:id="4890"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91" w:author="Okot" w:date="2020-01-21T13:35:00Z"/>
              </w:rPr>
            </w:pPr>
          </w:p>
        </w:tc>
        <w:tc>
          <w:tcPr>
            <w:tcW w:w="439" w:type="dxa"/>
          </w:tcPr>
          <w:p w14:paraId="16068D8A" w14:textId="5A35288B" w:rsidR="007B5927" w:rsidDel="000B2B3D" w:rsidRDefault="007B5927" w:rsidP="000C3523">
            <w:pPr>
              <w:ind w:firstLine="0"/>
              <w:jc w:val="center"/>
              <w:rPr>
                <w:del w:id="4892" w:author="Okot" w:date="2020-01-21T13:35:00Z"/>
              </w:rPr>
            </w:pPr>
          </w:p>
        </w:tc>
        <w:tc>
          <w:tcPr>
            <w:tcW w:w="416" w:type="dxa"/>
          </w:tcPr>
          <w:p w14:paraId="1470B4E9" w14:textId="44613C68" w:rsidR="007B5927" w:rsidDel="000B2B3D" w:rsidRDefault="007B5927" w:rsidP="000C3523">
            <w:pPr>
              <w:ind w:firstLine="0"/>
              <w:jc w:val="center"/>
              <w:rPr>
                <w:del w:id="4893" w:author="Okot" w:date="2020-01-21T13:35:00Z"/>
              </w:rPr>
            </w:pPr>
          </w:p>
        </w:tc>
        <w:tc>
          <w:tcPr>
            <w:tcW w:w="516" w:type="dxa"/>
          </w:tcPr>
          <w:p w14:paraId="42D916F3" w14:textId="61572870" w:rsidR="007B5927" w:rsidDel="000B2B3D" w:rsidRDefault="007B5927" w:rsidP="000C3523">
            <w:pPr>
              <w:ind w:firstLine="0"/>
              <w:jc w:val="center"/>
              <w:rPr>
                <w:del w:id="4894" w:author="Okot" w:date="2020-01-21T13:35:00Z"/>
              </w:rPr>
            </w:pPr>
          </w:p>
        </w:tc>
        <w:tc>
          <w:tcPr>
            <w:tcW w:w="529" w:type="dxa"/>
          </w:tcPr>
          <w:p w14:paraId="1D524CFC" w14:textId="67B7358A" w:rsidR="007B5927" w:rsidDel="000B2B3D" w:rsidRDefault="007B5927" w:rsidP="000C3523">
            <w:pPr>
              <w:ind w:firstLine="0"/>
              <w:jc w:val="center"/>
              <w:rPr>
                <w:del w:id="4895" w:author="Okot" w:date="2020-01-21T13:35:00Z"/>
              </w:rPr>
            </w:pPr>
          </w:p>
        </w:tc>
        <w:tc>
          <w:tcPr>
            <w:tcW w:w="529" w:type="dxa"/>
          </w:tcPr>
          <w:p w14:paraId="796017D1" w14:textId="7A8DDBB3" w:rsidR="007B5927" w:rsidDel="000B2B3D" w:rsidRDefault="007B5927" w:rsidP="000C3523">
            <w:pPr>
              <w:ind w:firstLine="0"/>
              <w:jc w:val="center"/>
              <w:rPr>
                <w:del w:id="4896" w:author="Okot" w:date="2020-01-21T13:35:00Z"/>
              </w:rPr>
            </w:pPr>
          </w:p>
        </w:tc>
        <w:tc>
          <w:tcPr>
            <w:tcW w:w="529" w:type="dxa"/>
          </w:tcPr>
          <w:p w14:paraId="767E9692" w14:textId="2F3269CC" w:rsidR="007B5927" w:rsidDel="000B2B3D" w:rsidRDefault="007B5927" w:rsidP="000C3523">
            <w:pPr>
              <w:ind w:firstLine="0"/>
              <w:jc w:val="center"/>
              <w:rPr>
                <w:del w:id="4897" w:author="Okot" w:date="2020-01-21T13:35:00Z"/>
              </w:rPr>
            </w:pPr>
          </w:p>
        </w:tc>
        <w:tc>
          <w:tcPr>
            <w:tcW w:w="529" w:type="dxa"/>
          </w:tcPr>
          <w:p w14:paraId="716363BC" w14:textId="3C11960B" w:rsidR="007B5927" w:rsidDel="000B2B3D" w:rsidRDefault="007B5927" w:rsidP="000C3523">
            <w:pPr>
              <w:ind w:firstLine="0"/>
              <w:jc w:val="center"/>
              <w:rPr>
                <w:del w:id="4898" w:author="Okot" w:date="2020-01-21T13:35:00Z"/>
              </w:rPr>
            </w:pPr>
          </w:p>
        </w:tc>
        <w:tc>
          <w:tcPr>
            <w:tcW w:w="529" w:type="dxa"/>
          </w:tcPr>
          <w:p w14:paraId="0CF61784" w14:textId="09B60329" w:rsidR="007B5927" w:rsidDel="000B2B3D" w:rsidRDefault="007B5927" w:rsidP="000C3523">
            <w:pPr>
              <w:ind w:firstLine="0"/>
              <w:jc w:val="center"/>
              <w:rPr>
                <w:del w:id="4899" w:author="Okot" w:date="2020-01-21T13:35:00Z"/>
              </w:rPr>
            </w:pPr>
          </w:p>
        </w:tc>
        <w:tc>
          <w:tcPr>
            <w:tcW w:w="639" w:type="dxa"/>
          </w:tcPr>
          <w:p w14:paraId="57F0CBF0" w14:textId="26A3E33C" w:rsidR="007B5927" w:rsidDel="000B2B3D" w:rsidRDefault="007B5927" w:rsidP="000C3523">
            <w:pPr>
              <w:ind w:firstLine="0"/>
              <w:jc w:val="center"/>
              <w:rPr>
                <w:del w:id="4900" w:author="Okot" w:date="2020-01-21T13:35:00Z"/>
              </w:rPr>
            </w:pPr>
            <w:del w:id="4901"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902" w:author="Okot" w:date="2020-01-21T13:35:00Z"/>
              </w:rPr>
            </w:pPr>
          </w:p>
        </w:tc>
      </w:tr>
      <w:tr w:rsidR="0099329A" w:rsidDel="000B2B3D" w14:paraId="3D967D86" w14:textId="3C277CED" w:rsidTr="0099329A">
        <w:trPr>
          <w:del w:id="4903" w:author="Okot" w:date="2020-01-21T13:35:00Z"/>
        </w:trPr>
        <w:tc>
          <w:tcPr>
            <w:tcW w:w="562" w:type="dxa"/>
          </w:tcPr>
          <w:p w14:paraId="4C557F5C" w14:textId="760C6700" w:rsidR="007B5927" w:rsidRPr="0099329A" w:rsidDel="000B2B3D" w:rsidRDefault="007B5927" w:rsidP="000C3523">
            <w:pPr>
              <w:ind w:firstLine="0"/>
              <w:jc w:val="center"/>
              <w:rPr>
                <w:del w:id="4904" w:author="Okot" w:date="2020-01-21T13:35:00Z"/>
                <w:b/>
              </w:rPr>
            </w:pPr>
            <w:del w:id="4905"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906" w:author="Okot" w:date="2020-01-21T13:35:00Z"/>
              </w:rPr>
            </w:pPr>
          </w:p>
        </w:tc>
        <w:tc>
          <w:tcPr>
            <w:tcW w:w="352" w:type="dxa"/>
          </w:tcPr>
          <w:p w14:paraId="39A2A9F1" w14:textId="09796AF9" w:rsidR="007B5927" w:rsidDel="000B2B3D" w:rsidRDefault="007B5927" w:rsidP="000C3523">
            <w:pPr>
              <w:ind w:firstLine="0"/>
              <w:jc w:val="center"/>
              <w:rPr>
                <w:del w:id="4907" w:author="Okot" w:date="2020-01-21T13:35:00Z"/>
              </w:rPr>
            </w:pPr>
          </w:p>
        </w:tc>
        <w:tc>
          <w:tcPr>
            <w:tcW w:w="498" w:type="dxa"/>
          </w:tcPr>
          <w:p w14:paraId="305E435D" w14:textId="12099898" w:rsidR="007B5927" w:rsidDel="000B2B3D" w:rsidRDefault="007B5927" w:rsidP="000C3523">
            <w:pPr>
              <w:ind w:firstLine="0"/>
              <w:jc w:val="center"/>
              <w:rPr>
                <w:del w:id="4908" w:author="Okot" w:date="2020-01-21T13:35:00Z"/>
              </w:rPr>
            </w:pPr>
          </w:p>
        </w:tc>
        <w:tc>
          <w:tcPr>
            <w:tcW w:w="483" w:type="dxa"/>
          </w:tcPr>
          <w:p w14:paraId="2B4B2532" w14:textId="152FB34C" w:rsidR="007B5927" w:rsidDel="000B2B3D" w:rsidRDefault="007B5927" w:rsidP="000C3523">
            <w:pPr>
              <w:ind w:firstLine="0"/>
              <w:jc w:val="center"/>
              <w:rPr>
                <w:del w:id="4909" w:author="Okot" w:date="2020-01-21T13:35:00Z"/>
              </w:rPr>
            </w:pPr>
          </w:p>
        </w:tc>
        <w:tc>
          <w:tcPr>
            <w:tcW w:w="450" w:type="dxa"/>
          </w:tcPr>
          <w:p w14:paraId="7CDEC3E8" w14:textId="61FE274D" w:rsidR="007B5927" w:rsidDel="000B2B3D" w:rsidRDefault="007B5927" w:rsidP="000C3523">
            <w:pPr>
              <w:ind w:firstLine="0"/>
              <w:jc w:val="center"/>
              <w:rPr>
                <w:del w:id="4910" w:author="Okot" w:date="2020-01-21T13:35:00Z"/>
              </w:rPr>
            </w:pPr>
          </w:p>
        </w:tc>
        <w:tc>
          <w:tcPr>
            <w:tcW w:w="416" w:type="dxa"/>
          </w:tcPr>
          <w:p w14:paraId="090E85D5" w14:textId="6E3693C1" w:rsidR="007B5927" w:rsidDel="000B2B3D" w:rsidRDefault="007B5927" w:rsidP="000C3523">
            <w:pPr>
              <w:ind w:firstLine="0"/>
              <w:jc w:val="center"/>
              <w:rPr>
                <w:del w:id="4911" w:author="Okot" w:date="2020-01-21T13:35:00Z"/>
              </w:rPr>
            </w:pPr>
          </w:p>
        </w:tc>
        <w:tc>
          <w:tcPr>
            <w:tcW w:w="450" w:type="dxa"/>
          </w:tcPr>
          <w:p w14:paraId="0D30FB3F" w14:textId="3ECF4AB3" w:rsidR="007B5927" w:rsidDel="000B2B3D" w:rsidRDefault="007B5927" w:rsidP="000C3523">
            <w:pPr>
              <w:ind w:firstLine="0"/>
              <w:jc w:val="center"/>
              <w:rPr>
                <w:del w:id="4912" w:author="Okot" w:date="2020-01-21T13:35:00Z"/>
              </w:rPr>
            </w:pPr>
          </w:p>
        </w:tc>
        <w:tc>
          <w:tcPr>
            <w:tcW w:w="439" w:type="dxa"/>
          </w:tcPr>
          <w:p w14:paraId="2B236293" w14:textId="31718AF9" w:rsidR="007B5927" w:rsidDel="000B2B3D" w:rsidRDefault="007B5927" w:rsidP="000C3523">
            <w:pPr>
              <w:ind w:firstLine="0"/>
              <w:jc w:val="center"/>
              <w:rPr>
                <w:del w:id="4913" w:author="Okot" w:date="2020-01-21T13:35:00Z"/>
              </w:rPr>
            </w:pPr>
          </w:p>
        </w:tc>
        <w:tc>
          <w:tcPr>
            <w:tcW w:w="416" w:type="dxa"/>
          </w:tcPr>
          <w:p w14:paraId="07896E35" w14:textId="6BED330B" w:rsidR="007B5927" w:rsidDel="000B2B3D" w:rsidRDefault="007B5927" w:rsidP="000C3523">
            <w:pPr>
              <w:ind w:firstLine="0"/>
              <w:jc w:val="center"/>
              <w:rPr>
                <w:del w:id="4914" w:author="Okot" w:date="2020-01-21T13:35:00Z"/>
              </w:rPr>
            </w:pPr>
          </w:p>
        </w:tc>
        <w:tc>
          <w:tcPr>
            <w:tcW w:w="516" w:type="dxa"/>
          </w:tcPr>
          <w:p w14:paraId="3E55A1B3" w14:textId="05CC1CDE" w:rsidR="007B5927" w:rsidDel="000B2B3D" w:rsidRDefault="007B5927" w:rsidP="000C3523">
            <w:pPr>
              <w:ind w:firstLine="0"/>
              <w:jc w:val="center"/>
              <w:rPr>
                <w:del w:id="4915" w:author="Okot" w:date="2020-01-21T13:35:00Z"/>
              </w:rPr>
            </w:pPr>
          </w:p>
        </w:tc>
        <w:tc>
          <w:tcPr>
            <w:tcW w:w="529" w:type="dxa"/>
          </w:tcPr>
          <w:p w14:paraId="76291D93" w14:textId="027C2B79" w:rsidR="007B5927" w:rsidDel="000B2B3D" w:rsidRDefault="007B5927" w:rsidP="000C3523">
            <w:pPr>
              <w:ind w:firstLine="0"/>
              <w:jc w:val="center"/>
              <w:rPr>
                <w:del w:id="4916" w:author="Okot" w:date="2020-01-21T13:35:00Z"/>
              </w:rPr>
            </w:pPr>
          </w:p>
        </w:tc>
        <w:tc>
          <w:tcPr>
            <w:tcW w:w="529" w:type="dxa"/>
          </w:tcPr>
          <w:p w14:paraId="22609088" w14:textId="709C649F" w:rsidR="007B5927" w:rsidDel="000B2B3D" w:rsidRDefault="007B5927" w:rsidP="000C3523">
            <w:pPr>
              <w:ind w:firstLine="0"/>
              <w:jc w:val="center"/>
              <w:rPr>
                <w:del w:id="4917" w:author="Okot" w:date="2020-01-21T13:35:00Z"/>
              </w:rPr>
            </w:pPr>
          </w:p>
        </w:tc>
        <w:tc>
          <w:tcPr>
            <w:tcW w:w="529" w:type="dxa"/>
          </w:tcPr>
          <w:p w14:paraId="6D957C42" w14:textId="3ACD1349" w:rsidR="007B5927" w:rsidDel="000B2B3D" w:rsidRDefault="007B5927" w:rsidP="000C3523">
            <w:pPr>
              <w:ind w:firstLine="0"/>
              <w:jc w:val="center"/>
              <w:rPr>
                <w:del w:id="4918" w:author="Okot" w:date="2020-01-21T13:35:00Z"/>
              </w:rPr>
            </w:pPr>
          </w:p>
        </w:tc>
        <w:tc>
          <w:tcPr>
            <w:tcW w:w="529" w:type="dxa"/>
          </w:tcPr>
          <w:p w14:paraId="1ACCDB6D" w14:textId="6869BB19" w:rsidR="007B5927" w:rsidDel="000B2B3D" w:rsidRDefault="007B5927" w:rsidP="000C3523">
            <w:pPr>
              <w:ind w:firstLine="0"/>
              <w:jc w:val="center"/>
              <w:rPr>
                <w:del w:id="4919" w:author="Okot" w:date="2020-01-21T13:35:00Z"/>
              </w:rPr>
            </w:pPr>
            <w:del w:id="4920"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21" w:author="Okot" w:date="2020-01-21T13:35:00Z"/>
              </w:rPr>
            </w:pPr>
          </w:p>
        </w:tc>
        <w:tc>
          <w:tcPr>
            <w:tcW w:w="639" w:type="dxa"/>
          </w:tcPr>
          <w:p w14:paraId="74364304" w14:textId="78277FE4" w:rsidR="007B5927" w:rsidDel="000B2B3D" w:rsidRDefault="007B5927" w:rsidP="000C3523">
            <w:pPr>
              <w:ind w:firstLine="0"/>
              <w:jc w:val="center"/>
              <w:rPr>
                <w:del w:id="4922" w:author="Okot" w:date="2020-01-21T13:35:00Z"/>
              </w:rPr>
            </w:pPr>
          </w:p>
        </w:tc>
        <w:tc>
          <w:tcPr>
            <w:tcW w:w="529" w:type="dxa"/>
          </w:tcPr>
          <w:p w14:paraId="60B5E81D" w14:textId="1E624CC2" w:rsidR="007B5927" w:rsidDel="000B2B3D" w:rsidRDefault="007B5927" w:rsidP="000C3523">
            <w:pPr>
              <w:ind w:firstLine="0"/>
              <w:jc w:val="center"/>
              <w:rPr>
                <w:del w:id="4923" w:author="Okot" w:date="2020-01-21T13:35:00Z"/>
              </w:rPr>
            </w:pPr>
          </w:p>
        </w:tc>
      </w:tr>
      <w:tr w:rsidR="0099329A" w:rsidDel="000B2B3D" w14:paraId="5EE0C233" w14:textId="221230F4" w:rsidTr="0099329A">
        <w:trPr>
          <w:del w:id="4924" w:author="Okot" w:date="2020-01-21T13:35:00Z"/>
        </w:trPr>
        <w:tc>
          <w:tcPr>
            <w:tcW w:w="562" w:type="dxa"/>
          </w:tcPr>
          <w:p w14:paraId="515A411D" w14:textId="16E58E5D" w:rsidR="007B5927" w:rsidRPr="0099329A" w:rsidDel="000B2B3D" w:rsidRDefault="007B5927" w:rsidP="000C3523">
            <w:pPr>
              <w:ind w:firstLine="0"/>
              <w:jc w:val="center"/>
              <w:rPr>
                <w:del w:id="4925" w:author="Okot" w:date="2020-01-21T13:35:00Z"/>
                <w:b/>
              </w:rPr>
            </w:pPr>
            <w:del w:id="4926"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27" w:author="Okot" w:date="2020-01-21T13:35:00Z"/>
              </w:rPr>
            </w:pPr>
          </w:p>
        </w:tc>
        <w:tc>
          <w:tcPr>
            <w:tcW w:w="352" w:type="dxa"/>
          </w:tcPr>
          <w:p w14:paraId="015DC7FF" w14:textId="5166EA37" w:rsidR="007B5927" w:rsidDel="000B2B3D" w:rsidRDefault="007B5927" w:rsidP="000C3523">
            <w:pPr>
              <w:ind w:firstLine="0"/>
              <w:jc w:val="center"/>
              <w:rPr>
                <w:del w:id="4928" w:author="Okot" w:date="2020-01-21T13:35:00Z"/>
              </w:rPr>
            </w:pPr>
          </w:p>
        </w:tc>
        <w:tc>
          <w:tcPr>
            <w:tcW w:w="498" w:type="dxa"/>
          </w:tcPr>
          <w:p w14:paraId="05CE2C93" w14:textId="743410D3" w:rsidR="007B5927" w:rsidDel="000B2B3D" w:rsidRDefault="007B5927" w:rsidP="000C3523">
            <w:pPr>
              <w:ind w:firstLine="0"/>
              <w:jc w:val="center"/>
              <w:rPr>
                <w:del w:id="4929" w:author="Okot" w:date="2020-01-21T13:35:00Z"/>
              </w:rPr>
            </w:pPr>
            <w:del w:id="4930"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31" w:author="Okot" w:date="2020-01-21T13:35:00Z"/>
              </w:rPr>
            </w:pPr>
          </w:p>
        </w:tc>
        <w:tc>
          <w:tcPr>
            <w:tcW w:w="450" w:type="dxa"/>
          </w:tcPr>
          <w:p w14:paraId="383A8D9B" w14:textId="36793A07" w:rsidR="007B5927" w:rsidDel="000B2B3D" w:rsidRDefault="007B5927" w:rsidP="000C3523">
            <w:pPr>
              <w:ind w:firstLine="0"/>
              <w:jc w:val="center"/>
              <w:rPr>
                <w:del w:id="4932" w:author="Okot" w:date="2020-01-21T13:35:00Z"/>
              </w:rPr>
            </w:pPr>
          </w:p>
        </w:tc>
        <w:tc>
          <w:tcPr>
            <w:tcW w:w="416" w:type="dxa"/>
          </w:tcPr>
          <w:p w14:paraId="3957443B" w14:textId="63B3F41C" w:rsidR="007B5927" w:rsidDel="000B2B3D" w:rsidRDefault="007B5927" w:rsidP="000C3523">
            <w:pPr>
              <w:ind w:firstLine="0"/>
              <w:jc w:val="center"/>
              <w:rPr>
                <w:del w:id="4933" w:author="Okot" w:date="2020-01-21T13:35:00Z"/>
              </w:rPr>
            </w:pPr>
          </w:p>
        </w:tc>
        <w:tc>
          <w:tcPr>
            <w:tcW w:w="450" w:type="dxa"/>
          </w:tcPr>
          <w:p w14:paraId="63E16BDD" w14:textId="09A8C0A6" w:rsidR="007B5927" w:rsidDel="000B2B3D" w:rsidRDefault="007B5927" w:rsidP="000C3523">
            <w:pPr>
              <w:ind w:firstLine="0"/>
              <w:jc w:val="center"/>
              <w:rPr>
                <w:del w:id="4934" w:author="Okot" w:date="2020-01-21T13:35:00Z"/>
              </w:rPr>
            </w:pPr>
          </w:p>
        </w:tc>
        <w:tc>
          <w:tcPr>
            <w:tcW w:w="439" w:type="dxa"/>
          </w:tcPr>
          <w:p w14:paraId="59F3F4B8" w14:textId="29F3580E" w:rsidR="007B5927" w:rsidDel="000B2B3D" w:rsidRDefault="007B5927" w:rsidP="000C3523">
            <w:pPr>
              <w:ind w:firstLine="0"/>
              <w:jc w:val="center"/>
              <w:rPr>
                <w:del w:id="4935" w:author="Okot" w:date="2020-01-21T13:35:00Z"/>
              </w:rPr>
            </w:pPr>
          </w:p>
        </w:tc>
        <w:tc>
          <w:tcPr>
            <w:tcW w:w="416" w:type="dxa"/>
          </w:tcPr>
          <w:p w14:paraId="7F002536" w14:textId="7785C9F4" w:rsidR="007B5927" w:rsidDel="000B2B3D" w:rsidRDefault="007B5927" w:rsidP="000C3523">
            <w:pPr>
              <w:ind w:firstLine="0"/>
              <w:jc w:val="center"/>
              <w:rPr>
                <w:del w:id="4936" w:author="Okot" w:date="2020-01-21T13:35:00Z"/>
              </w:rPr>
            </w:pPr>
          </w:p>
        </w:tc>
        <w:tc>
          <w:tcPr>
            <w:tcW w:w="516" w:type="dxa"/>
          </w:tcPr>
          <w:p w14:paraId="43A077D0" w14:textId="62A190AC" w:rsidR="007B5927" w:rsidDel="000B2B3D" w:rsidRDefault="007B5927" w:rsidP="000C3523">
            <w:pPr>
              <w:ind w:firstLine="0"/>
              <w:jc w:val="center"/>
              <w:rPr>
                <w:del w:id="4937" w:author="Okot" w:date="2020-01-21T13:35:00Z"/>
              </w:rPr>
            </w:pPr>
          </w:p>
        </w:tc>
        <w:tc>
          <w:tcPr>
            <w:tcW w:w="529" w:type="dxa"/>
          </w:tcPr>
          <w:p w14:paraId="7E212F50" w14:textId="6B37FA36" w:rsidR="007B5927" w:rsidDel="000B2B3D" w:rsidRDefault="007B5927" w:rsidP="000C3523">
            <w:pPr>
              <w:ind w:firstLine="0"/>
              <w:jc w:val="center"/>
              <w:rPr>
                <w:del w:id="4938" w:author="Okot" w:date="2020-01-21T13:35:00Z"/>
              </w:rPr>
            </w:pPr>
          </w:p>
        </w:tc>
        <w:tc>
          <w:tcPr>
            <w:tcW w:w="529" w:type="dxa"/>
          </w:tcPr>
          <w:p w14:paraId="5A211E93" w14:textId="5D86E0C0" w:rsidR="007B5927" w:rsidDel="000B2B3D" w:rsidRDefault="007B5927" w:rsidP="000C3523">
            <w:pPr>
              <w:ind w:firstLine="0"/>
              <w:jc w:val="center"/>
              <w:rPr>
                <w:del w:id="4939" w:author="Okot" w:date="2020-01-21T13:35:00Z"/>
              </w:rPr>
            </w:pPr>
            <w:del w:id="4940"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41" w:author="Okot" w:date="2020-01-21T13:35:00Z"/>
              </w:rPr>
            </w:pPr>
          </w:p>
        </w:tc>
        <w:tc>
          <w:tcPr>
            <w:tcW w:w="529" w:type="dxa"/>
          </w:tcPr>
          <w:p w14:paraId="4017471F" w14:textId="4DCDDFBA" w:rsidR="007B5927" w:rsidDel="000B2B3D" w:rsidRDefault="007B5927" w:rsidP="000C3523">
            <w:pPr>
              <w:ind w:firstLine="0"/>
              <w:jc w:val="center"/>
              <w:rPr>
                <w:del w:id="4942" w:author="Okot" w:date="2020-01-21T13:35:00Z"/>
              </w:rPr>
            </w:pPr>
          </w:p>
        </w:tc>
        <w:tc>
          <w:tcPr>
            <w:tcW w:w="529" w:type="dxa"/>
          </w:tcPr>
          <w:p w14:paraId="58105770" w14:textId="6E0CC7F2" w:rsidR="007B5927" w:rsidDel="000B2B3D" w:rsidRDefault="007B5927" w:rsidP="000C3523">
            <w:pPr>
              <w:ind w:firstLine="0"/>
              <w:jc w:val="center"/>
              <w:rPr>
                <w:del w:id="4943" w:author="Okot" w:date="2020-01-21T13:35:00Z"/>
              </w:rPr>
            </w:pPr>
          </w:p>
        </w:tc>
        <w:tc>
          <w:tcPr>
            <w:tcW w:w="639" w:type="dxa"/>
          </w:tcPr>
          <w:p w14:paraId="05F7421A" w14:textId="7B5F85E6" w:rsidR="007B5927" w:rsidDel="000B2B3D" w:rsidRDefault="007B5927" w:rsidP="000C3523">
            <w:pPr>
              <w:ind w:firstLine="0"/>
              <w:jc w:val="center"/>
              <w:rPr>
                <w:del w:id="4944" w:author="Okot" w:date="2020-01-21T13:35:00Z"/>
              </w:rPr>
            </w:pPr>
          </w:p>
        </w:tc>
        <w:tc>
          <w:tcPr>
            <w:tcW w:w="529" w:type="dxa"/>
          </w:tcPr>
          <w:p w14:paraId="79AF8DD3" w14:textId="1AA0B37B" w:rsidR="007B5927" w:rsidDel="000B2B3D" w:rsidRDefault="007B5927" w:rsidP="000C3523">
            <w:pPr>
              <w:ind w:firstLine="0"/>
              <w:jc w:val="center"/>
              <w:rPr>
                <w:del w:id="4945" w:author="Okot" w:date="2020-01-21T13:35:00Z"/>
              </w:rPr>
            </w:pPr>
          </w:p>
        </w:tc>
      </w:tr>
      <w:tr w:rsidR="0099329A" w:rsidDel="000B2B3D" w14:paraId="63AAB39F" w14:textId="5D74B036" w:rsidTr="0099329A">
        <w:trPr>
          <w:del w:id="4946" w:author="Okot" w:date="2020-01-21T13:35:00Z"/>
        </w:trPr>
        <w:tc>
          <w:tcPr>
            <w:tcW w:w="562" w:type="dxa"/>
          </w:tcPr>
          <w:p w14:paraId="6F8703C1" w14:textId="607BA67D" w:rsidR="007B5927" w:rsidRPr="0099329A" w:rsidDel="000B2B3D" w:rsidRDefault="007B5927" w:rsidP="000C3523">
            <w:pPr>
              <w:ind w:firstLine="0"/>
              <w:jc w:val="center"/>
              <w:rPr>
                <w:del w:id="4947" w:author="Okot" w:date="2020-01-21T13:35:00Z"/>
                <w:b/>
              </w:rPr>
            </w:pPr>
            <w:del w:id="4948"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9" w:author="Okot" w:date="2020-01-21T13:35:00Z"/>
              </w:rPr>
            </w:pPr>
          </w:p>
        </w:tc>
        <w:tc>
          <w:tcPr>
            <w:tcW w:w="352" w:type="dxa"/>
          </w:tcPr>
          <w:p w14:paraId="2A1BD436" w14:textId="0ACF5A3C" w:rsidR="007B5927" w:rsidDel="000B2B3D" w:rsidRDefault="007B5927" w:rsidP="000C3523">
            <w:pPr>
              <w:ind w:firstLine="0"/>
              <w:jc w:val="center"/>
              <w:rPr>
                <w:del w:id="4950" w:author="Okot" w:date="2020-01-21T13:35:00Z"/>
              </w:rPr>
            </w:pPr>
          </w:p>
        </w:tc>
        <w:tc>
          <w:tcPr>
            <w:tcW w:w="498" w:type="dxa"/>
          </w:tcPr>
          <w:p w14:paraId="08A8E400" w14:textId="4FC56D51" w:rsidR="007B5927" w:rsidDel="000B2B3D" w:rsidRDefault="007B5927" w:rsidP="000C3523">
            <w:pPr>
              <w:ind w:firstLine="0"/>
              <w:jc w:val="center"/>
              <w:rPr>
                <w:del w:id="4951" w:author="Okot" w:date="2020-01-21T13:35:00Z"/>
              </w:rPr>
            </w:pPr>
          </w:p>
        </w:tc>
        <w:tc>
          <w:tcPr>
            <w:tcW w:w="483" w:type="dxa"/>
          </w:tcPr>
          <w:p w14:paraId="523F994F" w14:textId="63FF8BC3" w:rsidR="007B5927" w:rsidDel="000B2B3D" w:rsidRDefault="007B5927" w:rsidP="000C3523">
            <w:pPr>
              <w:ind w:firstLine="0"/>
              <w:jc w:val="center"/>
              <w:rPr>
                <w:del w:id="4952" w:author="Okot" w:date="2020-01-21T13:35:00Z"/>
              </w:rPr>
            </w:pPr>
          </w:p>
        </w:tc>
        <w:tc>
          <w:tcPr>
            <w:tcW w:w="450" w:type="dxa"/>
          </w:tcPr>
          <w:p w14:paraId="6CE94636" w14:textId="5DA1B678" w:rsidR="007B5927" w:rsidDel="000B2B3D" w:rsidRDefault="007B5927" w:rsidP="000C3523">
            <w:pPr>
              <w:ind w:firstLine="0"/>
              <w:jc w:val="center"/>
              <w:rPr>
                <w:del w:id="4953" w:author="Okot" w:date="2020-01-21T13:35:00Z"/>
              </w:rPr>
            </w:pPr>
          </w:p>
        </w:tc>
        <w:tc>
          <w:tcPr>
            <w:tcW w:w="416" w:type="dxa"/>
          </w:tcPr>
          <w:p w14:paraId="4C376FA4" w14:textId="1FE1F263" w:rsidR="007B5927" w:rsidDel="000B2B3D" w:rsidRDefault="007B5927" w:rsidP="000C3523">
            <w:pPr>
              <w:ind w:firstLine="0"/>
              <w:jc w:val="center"/>
              <w:rPr>
                <w:del w:id="4954" w:author="Okot" w:date="2020-01-21T13:35:00Z"/>
              </w:rPr>
            </w:pPr>
          </w:p>
        </w:tc>
        <w:tc>
          <w:tcPr>
            <w:tcW w:w="450" w:type="dxa"/>
          </w:tcPr>
          <w:p w14:paraId="05C2C152" w14:textId="3A1C7CCF" w:rsidR="007B5927" w:rsidDel="000B2B3D" w:rsidRDefault="007B5927" w:rsidP="000C3523">
            <w:pPr>
              <w:ind w:firstLine="0"/>
              <w:jc w:val="center"/>
              <w:rPr>
                <w:del w:id="4955" w:author="Okot" w:date="2020-01-21T13:35:00Z"/>
              </w:rPr>
            </w:pPr>
          </w:p>
        </w:tc>
        <w:tc>
          <w:tcPr>
            <w:tcW w:w="439" w:type="dxa"/>
          </w:tcPr>
          <w:p w14:paraId="1B7F18FE" w14:textId="71ECD78E" w:rsidR="007B5927" w:rsidDel="000B2B3D" w:rsidRDefault="007B5927" w:rsidP="000C3523">
            <w:pPr>
              <w:ind w:firstLine="0"/>
              <w:jc w:val="center"/>
              <w:rPr>
                <w:del w:id="4956" w:author="Okot" w:date="2020-01-21T13:35:00Z"/>
              </w:rPr>
            </w:pPr>
          </w:p>
        </w:tc>
        <w:tc>
          <w:tcPr>
            <w:tcW w:w="416" w:type="dxa"/>
          </w:tcPr>
          <w:p w14:paraId="75EE9692" w14:textId="261651EE" w:rsidR="007B5927" w:rsidDel="000B2B3D" w:rsidRDefault="007B5927" w:rsidP="000C3523">
            <w:pPr>
              <w:ind w:firstLine="0"/>
              <w:jc w:val="center"/>
              <w:rPr>
                <w:del w:id="4957" w:author="Okot" w:date="2020-01-21T13:35:00Z"/>
              </w:rPr>
            </w:pPr>
          </w:p>
        </w:tc>
        <w:tc>
          <w:tcPr>
            <w:tcW w:w="516" w:type="dxa"/>
          </w:tcPr>
          <w:p w14:paraId="5D13581F" w14:textId="4151EE4E" w:rsidR="007B5927" w:rsidDel="000B2B3D" w:rsidRDefault="007B5927" w:rsidP="000C3523">
            <w:pPr>
              <w:ind w:firstLine="0"/>
              <w:jc w:val="center"/>
              <w:rPr>
                <w:del w:id="4958" w:author="Okot" w:date="2020-01-21T13:35:00Z"/>
              </w:rPr>
            </w:pPr>
          </w:p>
        </w:tc>
        <w:tc>
          <w:tcPr>
            <w:tcW w:w="529" w:type="dxa"/>
          </w:tcPr>
          <w:p w14:paraId="4A288B7B" w14:textId="7F2FEDD0" w:rsidR="007B5927" w:rsidDel="000B2B3D" w:rsidRDefault="007B5927" w:rsidP="000C3523">
            <w:pPr>
              <w:ind w:firstLine="0"/>
              <w:jc w:val="center"/>
              <w:rPr>
                <w:del w:id="4959" w:author="Okot" w:date="2020-01-21T13:35:00Z"/>
              </w:rPr>
            </w:pPr>
          </w:p>
        </w:tc>
        <w:tc>
          <w:tcPr>
            <w:tcW w:w="529" w:type="dxa"/>
          </w:tcPr>
          <w:p w14:paraId="107BCEF2" w14:textId="6CC34FB4" w:rsidR="007B5927" w:rsidDel="000B2B3D" w:rsidRDefault="007B5927" w:rsidP="000C3523">
            <w:pPr>
              <w:ind w:firstLine="0"/>
              <w:jc w:val="center"/>
              <w:rPr>
                <w:del w:id="4960" w:author="Okot" w:date="2020-01-21T13:35:00Z"/>
              </w:rPr>
            </w:pPr>
          </w:p>
        </w:tc>
        <w:tc>
          <w:tcPr>
            <w:tcW w:w="529" w:type="dxa"/>
          </w:tcPr>
          <w:p w14:paraId="78BEC48C" w14:textId="1BD59212" w:rsidR="007B5927" w:rsidDel="000B2B3D" w:rsidRDefault="007B5927" w:rsidP="000C3523">
            <w:pPr>
              <w:ind w:firstLine="0"/>
              <w:jc w:val="center"/>
              <w:rPr>
                <w:del w:id="4961" w:author="Okot" w:date="2020-01-21T13:35:00Z"/>
              </w:rPr>
            </w:pPr>
          </w:p>
        </w:tc>
        <w:tc>
          <w:tcPr>
            <w:tcW w:w="529" w:type="dxa"/>
          </w:tcPr>
          <w:p w14:paraId="49871643" w14:textId="6B5182BF" w:rsidR="007B5927" w:rsidDel="000B2B3D" w:rsidRDefault="007B5927" w:rsidP="000C3523">
            <w:pPr>
              <w:ind w:firstLine="0"/>
              <w:jc w:val="center"/>
              <w:rPr>
                <w:del w:id="4962" w:author="Okot" w:date="2020-01-21T13:35:00Z"/>
              </w:rPr>
            </w:pPr>
            <w:del w:id="4963"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64" w:author="Okot" w:date="2020-01-21T13:35:00Z"/>
              </w:rPr>
            </w:pPr>
          </w:p>
        </w:tc>
        <w:tc>
          <w:tcPr>
            <w:tcW w:w="639" w:type="dxa"/>
          </w:tcPr>
          <w:p w14:paraId="369C66A1" w14:textId="1037DCAF" w:rsidR="007B5927" w:rsidDel="000B2B3D" w:rsidRDefault="007B5927" w:rsidP="000C3523">
            <w:pPr>
              <w:ind w:firstLine="0"/>
              <w:jc w:val="center"/>
              <w:rPr>
                <w:del w:id="4965" w:author="Okot" w:date="2020-01-21T13:35:00Z"/>
              </w:rPr>
            </w:pPr>
          </w:p>
        </w:tc>
        <w:tc>
          <w:tcPr>
            <w:tcW w:w="529" w:type="dxa"/>
          </w:tcPr>
          <w:p w14:paraId="2919F3CC" w14:textId="4A19DE5F" w:rsidR="007B5927" w:rsidDel="000B2B3D" w:rsidRDefault="007B5927" w:rsidP="000C3523">
            <w:pPr>
              <w:ind w:firstLine="0"/>
              <w:jc w:val="center"/>
              <w:rPr>
                <w:del w:id="4966" w:author="Okot" w:date="2020-01-21T13:35:00Z"/>
              </w:rPr>
            </w:pPr>
          </w:p>
        </w:tc>
      </w:tr>
      <w:tr w:rsidR="0099329A" w:rsidDel="000B2B3D" w14:paraId="0762F4EE" w14:textId="7DC17825" w:rsidTr="0099329A">
        <w:trPr>
          <w:del w:id="4967" w:author="Okot" w:date="2020-01-21T13:35:00Z"/>
        </w:trPr>
        <w:tc>
          <w:tcPr>
            <w:tcW w:w="562" w:type="dxa"/>
          </w:tcPr>
          <w:p w14:paraId="26B9C4CA" w14:textId="3C7E7883" w:rsidR="007B5927" w:rsidRPr="0099329A" w:rsidDel="000B2B3D" w:rsidRDefault="007B5927" w:rsidP="000C3523">
            <w:pPr>
              <w:ind w:firstLine="0"/>
              <w:jc w:val="center"/>
              <w:rPr>
                <w:del w:id="4968" w:author="Okot" w:date="2020-01-21T13:35:00Z"/>
                <w:b/>
              </w:rPr>
            </w:pPr>
            <w:del w:id="4969"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70" w:author="Okot" w:date="2020-01-21T13:35:00Z"/>
              </w:rPr>
            </w:pPr>
          </w:p>
        </w:tc>
        <w:tc>
          <w:tcPr>
            <w:tcW w:w="352" w:type="dxa"/>
          </w:tcPr>
          <w:p w14:paraId="2448642C" w14:textId="2B36157C" w:rsidR="007B5927" w:rsidDel="000B2B3D" w:rsidRDefault="007B5927" w:rsidP="000C3523">
            <w:pPr>
              <w:ind w:firstLine="0"/>
              <w:jc w:val="center"/>
              <w:rPr>
                <w:del w:id="4971" w:author="Okot" w:date="2020-01-21T13:35:00Z"/>
              </w:rPr>
            </w:pPr>
          </w:p>
        </w:tc>
        <w:tc>
          <w:tcPr>
            <w:tcW w:w="498" w:type="dxa"/>
          </w:tcPr>
          <w:p w14:paraId="0837BE69" w14:textId="54E2F403" w:rsidR="007B5927" w:rsidDel="000B2B3D" w:rsidRDefault="007B5927" w:rsidP="000C3523">
            <w:pPr>
              <w:ind w:firstLine="0"/>
              <w:jc w:val="center"/>
              <w:rPr>
                <w:del w:id="4972" w:author="Okot" w:date="2020-01-21T13:35:00Z"/>
              </w:rPr>
            </w:pPr>
          </w:p>
        </w:tc>
        <w:tc>
          <w:tcPr>
            <w:tcW w:w="483" w:type="dxa"/>
          </w:tcPr>
          <w:p w14:paraId="5D906E20" w14:textId="21B7F940" w:rsidR="007B5927" w:rsidDel="000B2B3D" w:rsidRDefault="007B5927" w:rsidP="000C3523">
            <w:pPr>
              <w:ind w:firstLine="0"/>
              <w:jc w:val="center"/>
              <w:rPr>
                <w:del w:id="4973" w:author="Okot" w:date="2020-01-21T13:35:00Z"/>
              </w:rPr>
            </w:pPr>
          </w:p>
        </w:tc>
        <w:tc>
          <w:tcPr>
            <w:tcW w:w="450" w:type="dxa"/>
          </w:tcPr>
          <w:p w14:paraId="08DDB35F" w14:textId="29E1BDC7" w:rsidR="007B5927" w:rsidDel="000B2B3D" w:rsidRDefault="007B5927" w:rsidP="000C3523">
            <w:pPr>
              <w:ind w:firstLine="0"/>
              <w:jc w:val="center"/>
              <w:rPr>
                <w:del w:id="4974" w:author="Okot" w:date="2020-01-21T13:35:00Z"/>
              </w:rPr>
            </w:pPr>
          </w:p>
        </w:tc>
        <w:tc>
          <w:tcPr>
            <w:tcW w:w="416" w:type="dxa"/>
          </w:tcPr>
          <w:p w14:paraId="3C36ECA6" w14:textId="543A579B" w:rsidR="007B5927" w:rsidDel="000B2B3D" w:rsidRDefault="007B5927" w:rsidP="000C3523">
            <w:pPr>
              <w:ind w:firstLine="0"/>
              <w:jc w:val="center"/>
              <w:rPr>
                <w:del w:id="4975" w:author="Okot" w:date="2020-01-21T13:35:00Z"/>
              </w:rPr>
            </w:pPr>
          </w:p>
        </w:tc>
        <w:tc>
          <w:tcPr>
            <w:tcW w:w="450" w:type="dxa"/>
          </w:tcPr>
          <w:p w14:paraId="22216B6E" w14:textId="5D3FA6C1" w:rsidR="007B5927" w:rsidDel="000B2B3D" w:rsidRDefault="007B5927" w:rsidP="000C3523">
            <w:pPr>
              <w:ind w:firstLine="0"/>
              <w:jc w:val="center"/>
              <w:rPr>
                <w:del w:id="4976" w:author="Okot" w:date="2020-01-21T13:35:00Z"/>
              </w:rPr>
            </w:pPr>
          </w:p>
        </w:tc>
        <w:tc>
          <w:tcPr>
            <w:tcW w:w="439" w:type="dxa"/>
          </w:tcPr>
          <w:p w14:paraId="77232D9B" w14:textId="6DED24F5" w:rsidR="007B5927" w:rsidDel="000B2B3D" w:rsidRDefault="007B5927" w:rsidP="000C3523">
            <w:pPr>
              <w:ind w:firstLine="0"/>
              <w:jc w:val="center"/>
              <w:rPr>
                <w:del w:id="4977" w:author="Okot" w:date="2020-01-21T13:35:00Z"/>
              </w:rPr>
            </w:pPr>
          </w:p>
        </w:tc>
        <w:tc>
          <w:tcPr>
            <w:tcW w:w="416" w:type="dxa"/>
          </w:tcPr>
          <w:p w14:paraId="1B997A90" w14:textId="3DAFCBF5" w:rsidR="007B5927" w:rsidDel="000B2B3D" w:rsidRDefault="007B5927" w:rsidP="000C3523">
            <w:pPr>
              <w:ind w:firstLine="0"/>
              <w:jc w:val="center"/>
              <w:rPr>
                <w:del w:id="4978" w:author="Okot" w:date="2020-01-21T13:35:00Z"/>
              </w:rPr>
            </w:pPr>
            <w:del w:id="4979"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80" w:author="Okot" w:date="2020-01-21T13:35:00Z"/>
              </w:rPr>
            </w:pPr>
          </w:p>
        </w:tc>
        <w:tc>
          <w:tcPr>
            <w:tcW w:w="529" w:type="dxa"/>
          </w:tcPr>
          <w:p w14:paraId="0F7C17E2" w14:textId="022F3D45" w:rsidR="007B5927" w:rsidDel="000B2B3D" w:rsidRDefault="007B5927" w:rsidP="000C3523">
            <w:pPr>
              <w:ind w:firstLine="0"/>
              <w:jc w:val="center"/>
              <w:rPr>
                <w:del w:id="4981" w:author="Okot" w:date="2020-01-21T13:35:00Z"/>
              </w:rPr>
            </w:pPr>
          </w:p>
        </w:tc>
        <w:tc>
          <w:tcPr>
            <w:tcW w:w="529" w:type="dxa"/>
          </w:tcPr>
          <w:p w14:paraId="26ACF56C" w14:textId="694E278D" w:rsidR="007B5927" w:rsidDel="000B2B3D" w:rsidRDefault="007B5927" w:rsidP="000C3523">
            <w:pPr>
              <w:ind w:firstLine="0"/>
              <w:jc w:val="center"/>
              <w:rPr>
                <w:del w:id="4982" w:author="Okot" w:date="2020-01-21T13:35:00Z"/>
              </w:rPr>
            </w:pPr>
          </w:p>
        </w:tc>
        <w:tc>
          <w:tcPr>
            <w:tcW w:w="529" w:type="dxa"/>
          </w:tcPr>
          <w:p w14:paraId="544FEC2D" w14:textId="765041DC" w:rsidR="007B5927" w:rsidDel="000B2B3D" w:rsidRDefault="007B5927" w:rsidP="000C3523">
            <w:pPr>
              <w:ind w:firstLine="0"/>
              <w:jc w:val="center"/>
              <w:rPr>
                <w:del w:id="4983" w:author="Okot" w:date="2020-01-21T13:35:00Z"/>
              </w:rPr>
            </w:pPr>
          </w:p>
        </w:tc>
        <w:tc>
          <w:tcPr>
            <w:tcW w:w="529" w:type="dxa"/>
          </w:tcPr>
          <w:p w14:paraId="1924602E" w14:textId="7FFB8C81" w:rsidR="007B5927" w:rsidDel="000B2B3D" w:rsidRDefault="007B5927" w:rsidP="000C3523">
            <w:pPr>
              <w:ind w:firstLine="0"/>
              <w:jc w:val="center"/>
              <w:rPr>
                <w:del w:id="4984" w:author="Okot" w:date="2020-01-21T13:35:00Z"/>
              </w:rPr>
            </w:pPr>
          </w:p>
        </w:tc>
        <w:tc>
          <w:tcPr>
            <w:tcW w:w="529" w:type="dxa"/>
          </w:tcPr>
          <w:p w14:paraId="238A726B" w14:textId="704A2D2B" w:rsidR="007B5927" w:rsidDel="000B2B3D" w:rsidRDefault="007B5927" w:rsidP="000C3523">
            <w:pPr>
              <w:ind w:firstLine="0"/>
              <w:jc w:val="center"/>
              <w:rPr>
                <w:del w:id="4985" w:author="Okot" w:date="2020-01-21T13:35:00Z"/>
              </w:rPr>
            </w:pPr>
          </w:p>
        </w:tc>
        <w:tc>
          <w:tcPr>
            <w:tcW w:w="639" w:type="dxa"/>
          </w:tcPr>
          <w:p w14:paraId="11544512" w14:textId="68B3B1A5" w:rsidR="007B5927" w:rsidDel="000B2B3D" w:rsidRDefault="007B5927" w:rsidP="000C3523">
            <w:pPr>
              <w:ind w:firstLine="0"/>
              <w:jc w:val="center"/>
              <w:rPr>
                <w:del w:id="4986" w:author="Okot" w:date="2020-01-21T13:35:00Z"/>
              </w:rPr>
            </w:pPr>
          </w:p>
        </w:tc>
        <w:tc>
          <w:tcPr>
            <w:tcW w:w="529" w:type="dxa"/>
          </w:tcPr>
          <w:p w14:paraId="68EA80FA" w14:textId="50B2FDDA" w:rsidR="007B5927" w:rsidDel="000B2B3D" w:rsidRDefault="007B5927" w:rsidP="000C3523">
            <w:pPr>
              <w:ind w:firstLine="0"/>
              <w:jc w:val="center"/>
              <w:rPr>
                <w:del w:id="4987" w:author="Okot" w:date="2020-01-21T13:35:00Z"/>
              </w:rPr>
            </w:pPr>
          </w:p>
        </w:tc>
      </w:tr>
      <w:tr w:rsidR="0099329A" w:rsidDel="000B2B3D" w14:paraId="63922587" w14:textId="68335EE2" w:rsidTr="0099329A">
        <w:trPr>
          <w:del w:id="4988" w:author="Okot" w:date="2020-01-21T13:35:00Z"/>
        </w:trPr>
        <w:tc>
          <w:tcPr>
            <w:tcW w:w="562" w:type="dxa"/>
          </w:tcPr>
          <w:p w14:paraId="7A5AF678" w14:textId="022B2F7D" w:rsidR="007B5927" w:rsidRPr="0099329A" w:rsidDel="000B2B3D" w:rsidRDefault="007B5927" w:rsidP="000C3523">
            <w:pPr>
              <w:ind w:firstLine="0"/>
              <w:jc w:val="center"/>
              <w:rPr>
                <w:del w:id="4989" w:author="Okot" w:date="2020-01-21T13:35:00Z"/>
                <w:b/>
              </w:rPr>
            </w:pPr>
            <w:del w:id="4990"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91" w:author="Okot" w:date="2020-01-21T13:35:00Z"/>
              </w:rPr>
            </w:pPr>
          </w:p>
        </w:tc>
        <w:tc>
          <w:tcPr>
            <w:tcW w:w="352" w:type="dxa"/>
          </w:tcPr>
          <w:p w14:paraId="51B1F91D" w14:textId="43979506" w:rsidR="007B5927" w:rsidDel="000B2B3D" w:rsidRDefault="007B5927" w:rsidP="000C3523">
            <w:pPr>
              <w:ind w:firstLine="0"/>
              <w:jc w:val="center"/>
              <w:rPr>
                <w:del w:id="4992" w:author="Okot" w:date="2020-01-21T13:35:00Z"/>
              </w:rPr>
            </w:pPr>
          </w:p>
        </w:tc>
        <w:tc>
          <w:tcPr>
            <w:tcW w:w="498" w:type="dxa"/>
          </w:tcPr>
          <w:p w14:paraId="33AEB623" w14:textId="293CD6C1"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95" w:author="Okot" w:date="2020-01-21T13:35:00Z"/>
              </w:rPr>
            </w:pPr>
          </w:p>
        </w:tc>
        <w:tc>
          <w:tcPr>
            <w:tcW w:w="450" w:type="dxa"/>
          </w:tcPr>
          <w:p w14:paraId="785753B5" w14:textId="20CE3FC8" w:rsidR="007B5927" w:rsidDel="000B2B3D" w:rsidRDefault="007B5927" w:rsidP="000C3523">
            <w:pPr>
              <w:ind w:firstLine="0"/>
              <w:jc w:val="center"/>
              <w:rPr>
                <w:del w:id="4996" w:author="Okot" w:date="2020-01-21T13:35:00Z"/>
              </w:rPr>
            </w:pPr>
            <w:del w:id="4997"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8" w:author="Okot" w:date="2020-01-21T13:35:00Z"/>
              </w:rPr>
            </w:pPr>
            <w:del w:id="4999"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5000" w:author="Okot" w:date="2020-01-21T13:35:00Z"/>
              </w:rPr>
            </w:pPr>
          </w:p>
        </w:tc>
        <w:tc>
          <w:tcPr>
            <w:tcW w:w="439" w:type="dxa"/>
          </w:tcPr>
          <w:p w14:paraId="52EBC551" w14:textId="37A42474"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5005" w:author="Okot" w:date="2020-01-21T13:35:00Z"/>
              </w:rPr>
            </w:pPr>
          </w:p>
        </w:tc>
        <w:tc>
          <w:tcPr>
            <w:tcW w:w="529" w:type="dxa"/>
          </w:tcPr>
          <w:p w14:paraId="6298B557" w14:textId="07368645" w:rsidR="007B5927" w:rsidDel="000B2B3D" w:rsidRDefault="007B5927" w:rsidP="000C3523">
            <w:pPr>
              <w:ind w:firstLine="0"/>
              <w:jc w:val="center"/>
              <w:rPr>
                <w:del w:id="5006" w:author="Okot" w:date="2020-01-21T13:35:00Z"/>
              </w:rPr>
            </w:pPr>
          </w:p>
        </w:tc>
        <w:tc>
          <w:tcPr>
            <w:tcW w:w="529" w:type="dxa"/>
          </w:tcPr>
          <w:p w14:paraId="1771AB1E" w14:textId="51C9BEFC" w:rsidR="007B5927" w:rsidDel="000B2B3D" w:rsidRDefault="007B5927" w:rsidP="000C3523">
            <w:pPr>
              <w:ind w:firstLine="0"/>
              <w:jc w:val="center"/>
              <w:rPr>
                <w:del w:id="5007" w:author="Okot" w:date="2020-01-21T13:35:00Z"/>
              </w:rPr>
            </w:pPr>
            <w:del w:id="5008"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9" w:author="Okot" w:date="2020-01-21T13:35:00Z"/>
              </w:rPr>
            </w:pPr>
            <w:del w:id="5010"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11" w:author="Okot" w:date="2020-01-21T13:35:00Z"/>
              </w:rPr>
            </w:pPr>
            <w:del w:id="5012"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13" w:author="Okot" w:date="2020-01-21T13:35:00Z"/>
              </w:rPr>
            </w:pPr>
          </w:p>
        </w:tc>
        <w:tc>
          <w:tcPr>
            <w:tcW w:w="639" w:type="dxa"/>
          </w:tcPr>
          <w:p w14:paraId="42760D5A" w14:textId="282C3F10" w:rsidR="007B5927" w:rsidDel="000B2B3D" w:rsidRDefault="007B5927" w:rsidP="000C3523">
            <w:pPr>
              <w:ind w:firstLine="0"/>
              <w:jc w:val="center"/>
              <w:rPr>
                <w:del w:id="5014" w:author="Okot" w:date="2020-01-21T13:35:00Z"/>
              </w:rPr>
            </w:pPr>
            <w:del w:id="5015"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16" w:author="Okot" w:date="2020-01-21T13:35:00Z"/>
              </w:rPr>
            </w:pPr>
          </w:p>
        </w:tc>
      </w:tr>
      <w:tr w:rsidR="0099329A" w:rsidDel="000B2B3D" w14:paraId="27799357" w14:textId="363DFAF1" w:rsidTr="0099329A">
        <w:trPr>
          <w:del w:id="5017" w:author="Okot" w:date="2020-01-21T13:35:00Z"/>
        </w:trPr>
        <w:tc>
          <w:tcPr>
            <w:tcW w:w="562" w:type="dxa"/>
          </w:tcPr>
          <w:p w14:paraId="78B6A5A6" w14:textId="15CBED9A" w:rsidR="007B5927" w:rsidRPr="0099329A" w:rsidDel="000B2B3D" w:rsidRDefault="007B5927" w:rsidP="000C3523">
            <w:pPr>
              <w:ind w:firstLine="0"/>
              <w:jc w:val="center"/>
              <w:rPr>
                <w:del w:id="5018" w:author="Okot" w:date="2020-01-21T13:35:00Z"/>
                <w:b/>
              </w:rPr>
            </w:pPr>
            <w:del w:id="5019"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20" w:author="Okot" w:date="2020-01-21T13:35:00Z"/>
              </w:rPr>
            </w:pPr>
          </w:p>
        </w:tc>
        <w:tc>
          <w:tcPr>
            <w:tcW w:w="352" w:type="dxa"/>
          </w:tcPr>
          <w:p w14:paraId="5038E71C" w14:textId="490C2F3F"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23" w:author="Okot" w:date="2020-01-21T13:35:00Z"/>
              </w:rPr>
            </w:pPr>
            <w:del w:id="5024"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25" w:author="Okot" w:date="2020-01-21T13:35:00Z"/>
              </w:rPr>
            </w:pPr>
          </w:p>
        </w:tc>
        <w:tc>
          <w:tcPr>
            <w:tcW w:w="450" w:type="dxa"/>
          </w:tcPr>
          <w:p w14:paraId="7A3B4FF7" w14:textId="68600890" w:rsidR="007B5927" w:rsidDel="000B2B3D" w:rsidRDefault="007B5927" w:rsidP="000C3523">
            <w:pPr>
              <w:ind w:firstLine="0"/>
              <w:jc w:val="center"/>
              <w:rPr>
                <w:del w:id="5026" w:author="Okot" w:date="2020-01-21T13:35:00Z"/>
              </w:rPr>
            </w:pPr>
          </w:p>
        </w:tc>
        <w:tc>
          <w:tcPr>
            <w:tcW w:w="416" w:type="dxa"/>
          </w:tcPr>
          <w:p w14:paraId="5077AB8B" w14:textId="47356510" w:rsidR="007B5927" w:rsidDel="000B2B3D" w:rsidRDefault="007B5927" w:rsidP="000C3523">
            <w:pPr>
              <w:ind w:firstLine="0"/>
              <w:jc w:val="center"/>
              <w:rPr>
                <w:del w:id="5027" w:author="Okot" w:date="2020-01-21T13:35:00Z"/>
              </w:rPr>
            </w:pPr>
          </w:p>
        </w:tc>
        <w:tc>
          <w:tcPr>
            <w:tcW w:w="450" w:type="dxa"/>
          </w:tcPr>
          <w:p w14:paraId="19FCD43B" w14:textId="6672EE1A" w:rsidR="007B5927" w:rsidDel="000B2B3D" w:rsidRDefault="007B5927" w:rsidP="000C3523">
            <w:pPr>
              <w:ind w:firstLine="0"/>
              <w:jc w:val="center"/>
              <w:rPr>
                <w:del w:id="5028" w:author="Okot" w:date="2020-01-21T13:35:00Z"/>
              </w:rPr>
            </w:pPr>
          </w:p>
        </w:tc>
        <w:tc>
          <w:tcPr>
            <w:tcW w:w="439" w:type="dxa"/>
          </w:tcPr>
          <w:p w14:paraId="1366A205" w14:textId="62254CBC" w:rsidR="007B5927" w:rsidDel="000B2B3D" w:rsidRDefault="007B5927" w:rsidP="000C3523">
            <w:pPr>
              <w:ind w:firstLine="0"/>
              <w:jc w:val="center"/>
              <w:rPr>
                <w:del w:id="5029" w:author="Okot" w:date="2020-01-21T13:35:00Z"/>
              </w:rPr>
            </w:pPr>
            <w:del w:id="5030"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31" w:author="Okot" w:date="2020-01-21T13:35:00Z"/>
              </w:rPr>
            </w:pPr>
          </w:p>
        </w:tc>
        <w:tc>
          <w:tcPr>
            <w:tcW w:w="516" w:type="dxa"/>
          </w:tcPr>
          <w:p w14:paraId="4DD740EF" w14:textId="5FF0BFF7" w:rsidR="007B5927" w:rsidDel="000B2B3D" w:rsidRDefault="007B5927" w:rsidP="000C3523">
            <w:pPr>
              <w:ind w:firstLine="0"/>
              <w:jc w:val="center"/>
              <w:rPr>
                <w:del w:id="5032" w:author="Okot" w:date="2020-01-21T13:35:00Z"/>
              </w:rPr>
            </w:pPr>
          </w:p>
        </w:tc>
        <w:tc>
          <w:tcPr>
            <w:tcW w:w="529" w:type="dxa"/>
          </w:tcPr>
          <w:p w14:paraId="55E2F1DB" w14:textId="32015D7E" w:rsidR="007B5927" w:rsidDel="000B2B3D" w:rsidRDefault="007B5927" w:rsidP="000C3523">
            <w:pPr>
              <w:ind w:firstLine="0"/>
              <w:jc w:val="center"/>
              <w:rPr>
                <w:del w:id="5033" w:author="Okot" w:date="2020-01-21T13:35:00Z"/>
              </w:rPr>
            </w:pPr>
          </w:p>
        </w:tc>
        <w:tc>
          <w:tcPr>
            <w:tcW w:w="529" w:type="dxa"/>
          </w:tcPr>
          <w:p w14:paraId="7E654103" w14:textId="796C80CA" w:rsidR="007B5927" w:rsidDel="000B2B3D" w:rsidRDefault="007B5927" w:rsidP="000C3523">
            <w:pPr>
              <w:ind w:firstLine="0"/>
              <w:jc w:val="center"/>
              <w:rPr>
                <w:del w:id="5034" w:author="Okot" w:date="2020-01-21T13:35:00Z"/>
              </w:rPr>
            </w:pPr>
          </w:p>
        </w:tc>
        <w:tc>
          <w:tcPr>
            <w:tcW w:w="529" w:type="dxa"/>
          </w:tcPr>
          <w:p w14:paraId="0D7C03DC" w14:textId="5295B34D" w:rsidR="007B5927" w:rsidDel="000B2B3D" w:rsidRDefault="007B5927" w:rsidP="000C3523">
            <w:pPr>
              <w:ind w:firstLine="0"/>
              <w:jc w:val="center"/>
              <w:rPr>
                <w:del w:id="5035" w:author="Okot" w:date="2020-01-21T13:35:00Z"/>
              </w:rPr>
            </w:pPr>
          </w:p>
        </w:tc>
        <w:tc>
          <w:tcPr>
            <w:tcW w:w="529" w:type="dxa"/>
          </w:tcPr>
          <w:p w14:paraId="69ACB475" w14:textId="540C7CCB" w:rsidR="007B5927" w:rsidDel="000B2B3D" w:rsidRDefault="007B5927" w:rsidP="000C3523">
            <w:pPr>
              <w:ind w:firstLine="0"/>
              <w:jc w:val="center"/>
              <w:rPr>
                <w:del w:id="5036" w:author="Okot" w:date="2020-01-21T13:35:00Z"/>
              </w:rPr>
            </w:pPr>
          </w:p>
        </w:tc>
        <w:tc>
          <w:tcPr>
            <w:tcW w:w="529" w:type="dxa"/>
          </w:tcPr>
          <w:p w14:paraId="2193ECC9" w14:textId="7E1C6031" w:rsidR="007B5927" w:rsidDel="000B2B3D" w:rsidRDefault="007B5927" w:rsidP="000C3523">
            <w:pPr>
              <w:ind w:firstLine="0"/>
              <w:jc w:val="center"/>
              <w:rPr>
                <w:del w:id="5037" w:author="Okot" w:date="2020-01-21T13:35:00Z"/>
              </w:rPr>
            </w:pPr>
          </w:p>
        </w:tc>
        <w:tc>
          <w:tcPr>
            <w:tcW w:w="639" w:type="dxa"/>
          </w:tcPr>
          <w:p w14:paraId="42EF8D4C" w14:textId="21A33FF3" w:rsidR="007B5927" w:rsidDel="000B2B3D" w:rsidRDefault="007B5927" w:rsidP="000C3523">
            <w:pPr>
              <w:ind w:firstLine="0"/>
              <w:jc w:val="center"/>
              <w:rPr>
                <w:del w:id="5038" w:author="Okot" w:date="2020-01-21T13:35:00Z"/>
              </w:rPr>
            </w:pPr>
          </w:p>
        </w:tc>
        <w:tc>
          <w:tcPr>
            <w:tcW w:w="529" w:type="dxa"/>
          </w:tcPr>
          <w:p w14:paraId="7B0C71E0" w14:textId="0ED90268" w:rsidR="007B5927" w:rsidDel="000B2B3D" w:rsidRDefault="007B5927" w:rsidP="000C3523">
            <w:pPr>
              <w:ind w:firstLine="0"/>
              <w:jc w:val="center"/>
              <w:rPr>
                <w:del w:id="5039" w:author="Okot" w:date="2020-01-21T13:35:00Z"/>
              </w:rPr>
            </w:pPr>
          </w:p>
        </w:tc>
      </w:tr>
      <w:tr w:rsidR="0099329A" w:rsidDel="000B2B3D" w14:paraId="30317404" w14:textId="3DBB2802" w:rsidTr="0099329A">
        <w:trPr>
          <w:del w:id="5040" w:author="Okot" w:date="2020-01-21T13:35:00Z"/>
        </w:trPr>
        <w:tc>
          <w:tcPr>
            <w:tcW w:w="562" w:type="dxa"/>
          </w:tcPr>
          <w:p w14:paraId="7E1638E8" w14:textId="02D0BB02" w:rsidR="007B5927" w:rsidRPr="0099329A" w:rsidDel="000B2B3D" w:rsidRDefault="007B5927" w:rsidP="000C3523">
            <w:pPr>
              <w:ind w:firstLine="0"/>
              <w:jc w:val="center"/>
              <w:rPr>
                <w:del w:id="5041" w:author="Okot" w:date="2020-01-21T13:35:00Z"/>
                <w:b/>
              </w:rPr>
            </w:pPr>
            <w:del w:id="5042"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43" w:author="Okot" w:date="2020-01-21T13:35:00Z"/>
              </w:rPr>
            </w:pPr>
          </w:p>
        </w:tc>
        <w:tc>
          <w:tcPr>
            <w:tcW w:w="352" w:type="dxa"/>
          </w:tcPr>
          <w:p w14:paraId="42FC5FF7" w14:textId="313E1563" w:rsidR="007B5927" w:rsidDel="000B2B3D" w:rsidRDefault="007B5927" w:rsidP="000C3523">
            <w:pPr>
              <w:ind w:firstLine="0"/>
              <w:jc w:val="center"/>
              <w:rPr>
                <w:del w:id="5044" w:author="Okot" w:date="2020-01-21T13:35:00Z"/>
              </w:rPr>
            </w:pPr>
          </w:p>
        </w:tc>
        <w:tc>
          <w:tcPr>
            <w:tcW w:w="498" w:type="dxa"/>
          </w:tcPr>
          <w:p w14:paraId="66FA7061" w14:textId="35C73AA0" w:rsidR="007B5927" w:rsidDel="000B2B3D" w:rsidRDefault="007B5927" w:rsidP="000C3523">
            <w:pPr>
              <w:ind w:firstLine="0"/>
              <w:jc w:val="center"/>
              <w:rPr>
                <w:del w:id="5045" w:author="Okot" w:date="2020-01-21T13:35:00Z"/>
              </w:rPr>
            </w:pPr>
            <w:del w:id="5046"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47" w:author="Okot" w:date="2020-01-21T13:35:00Z"/>
              </w:rPr>
            </w:pPr>
          </w:p>
        </w:tc>
        <w:tc>
          <w:tcPr>
            <w:tcW w:w="450" w:type="dxa"/>
          </w:tcPr>
          <w:p w14:paraId="54AD7070" w14:textId="0442A4FC" w:rsidR="007B5927" w:rsidDel="000B2B3D" w:rsidRDefault="007B5927" w:rsidP="000C3523">
            <w:pPr>
              <w:ind w:firstLine="0"/>
              <w:jc w:val="center"/>
              <w:rPr>
                <w:del w:id="5048" w:author="Okot" w:date="2020-01-21T13:35:00Z"/>
              </w:rPr>
            </w:pPr>
          </w:p>
        </w:tc>
        <w:tc>
          <w:tcPr>
            <w:tcW w:w="416" w:type="dxa"/>
          </w:tcPr>
          <w:p w14:paraId="1CBF493D" w14:textId="0BC0039C" w:rsidR="007B5927" w:rsidDel="000B2B3D" w:rsidRDefault="007B5927" w:rsidP="000C3523">
            <w:pPr>
              <w:ind w:firstLine="0"/>
              <w:jc w:val="center"/>
              <w:rPr>
                <w:del w:id="5049" w:author="Okot" w:date="2020-01-21T13:35:00Z"/>
              </w:rPr>
            </w:pPr>
            <w:del w:id="5050"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51" w:author="Okot" w:date="2020-01-21T13:35:00Z"/>
              </w:rPr>
            </w:pPr>
          </w:p>
        </w:tc>
        <w:tc>
          <w:tcPr>
            <w:tcW w:w="439" w:type="dxa"/>
          </w:tcPr>
          <w:p w14:paraId="7397B96D" w14:textId="09FFAF6A" w:rsidR="007B5927" w:rsidDel="000B2B3D" w:rsidRDefault="007B5927" w:rsidP="000C3523">
            <w:pPr>
              <w:ind w:firstLine="0"/>
              <w:jc w:val="center"/>
              <w:rPr>
                <w:del w:id="5052" w:author="Okot" w:date="2020-01-21T13:35:00Z"/>
              </w:rPr>
            </w:pPr>
          </w:p>
        </w:tc>
        <w:tc>
          <w:tcPr>
            <w:tcW w:w="416" w:type="dxa"/>
          </w:tcPr>
          <w:p w14:paraId="1EB1772C" w14:textId="30F91EA5" w:rsidR="007B5927" w:rsidDel="000B2B3D" w:rsidRDefault="007B5927" w:rsidP="000C3523">
            <w:pPr>
              <w:ind w:firstLine="0"/>
              <w:jc w:val="center"/>
              <w:rPr>
                <w:del w:id="5053" w:author="Okot" w:date="2020-01-21T13:35:00Z"/>
              </w:rPr>
            </w:pPr>
          </w:p>
        </w:tc>
        <w:tc>
          <w:tcPr>
            <w:tcW w:w="516" w:type="dxa"/>
          </w:tcPr>
          <w:p w14:paraId="19358E1B" w14:textId="60196F10" w:rsidR="007B5927" w:rsidDel="000B2B3D" w:rsidRDefault="007B5927" w:rsidP="000C3523">
            <w:pPr>
              <w:ind w:firstLine="0"/>
              <w:jc w:val="center"/>
              <w:rPr>
                <w:del w:id="5054" w:author="Okot" w:date="2020-01-21T13:35:00Z"/>
              </w:rPr>
            </w:pPr>
            <w:del w:id="5055"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56" w:author="Okot" w:date="2020-01-21T13:35:00Z"/>
              </w:rPr>
            </w:pPr>
          </w:p>
        </w:tc>
        <w:tc>
          <w:tcPr>
            <w:tcW w:w="529" w:type="dxa"/>
          </w:tcPr>
          <w:p w14:paraId="35386E5F" w14:textId="43A0AC8A" w:rsidR="007B5927" w:rsidDel="000B2B3D" w:rsidRDefault="007B5927" w:rsidP="000C3523">
            <w:pPr>
              <w:ind w:firstLine="0"/>
              <w:jc w:val="center"/>
              <w:rPr>
                <w:del w:id="5057" w:author="Okot" w:date="2020-01-21T13:35:00Z"/>
              </w:rPr>
            </w:pPr>
          </w:p>
        </w:tc>
        <w:tc>
          <w:tcPr>
            <w:tcW w:w="529" w:type="dxa"/>
          </w:tcPr>
          <w:p w14:paraId="50EF0096" w14:textId="06080F84" w:rsidR="007B5927" w:rsidDel="000B2B3D" w:rsidRDefault="007B5927" w:rsidP="000C3523">
            <w:pPr>
              <w:ind w:firstLine="0"/>
              <w:jc w:val="center"/>
              <w:rPr>
                <w:del w:id="5058" w:author="Okot" w:date="2020-01-21T13:35:00Z"/>
              </w:rPr>
            </w:pPr>
          </w:p>
        </w:tc>
        <w:tc>
          <w:tcPr>
            <w:tcW w:w="529" w:type="dxa"/>
          </w:tcPr>
          <w:p w14:paraId="7BF65EAB" w14:textId="7E47E536" w:rsidR="007B5927" w:rsidDel="000B2B3D" w:rsidRDefault="007B5927" w:rsidP="000C3523">
            <w:pPr>
              <w:ind w:firstLine="0"/>
              <w:jc w:val="center"/>
              <w:rPr>
                <w:del w:id="5059" w:author="Okot" w:date="2020-01-21T13:35:00Z"/>
              </w:rPr>
            </w:pPr>
          </w:p>
        </w:tc>
        <w:tc>
          <w:tcPr>
            <w:tcW w:w="529" w:type="dxa"/>
          </w:tcPr>
          <w:p w14:paraId="359AC0B4" w14:textId="2731338B" w:rsidR="007B5927" w:rsidDel="000B2B3D" w:rsidRDefault="007B5927" w:rsidP="000C3523">
            <w:pPr>
              <w:ind w:firstLine="0"/>
              <w:jc w:val="center"/>
              <w:rPr>
                <w:del w:id="5060" w:author="Okot" w:date="2020-01-21T13:35:00Z"/>
              </w:rPr>
            </w:pPr>
          </w:p>
        </w:tc>
        <w:tc>
          <w:tcPr>
            <w:tcW w:w="639" w:type="dxa"/>
          </w:tcPr>
          <w:p w14:paraId="0CDF9987" w14:textId="259316C4" w:rsidR="007B5927" w:rsidDel="000B2B3D" w:rsidRDefault="007B5927" w:rsidP="000C3523">
            <w:pPr>
              <w:ind w:firstLine="0"/>
              <w:jc w:val="center"/>
              <w:rPr>
                <w:del w:id="5061" w:author="Okot" w:date="2020-01-21T13:35:00Z"/>
              </w:rPr>
            </w:pPr>
          </w:p>
        </w:tc>
        <w:tc>
          <w:tcPr>
            <w:tcW w:w="529" w:type="dxa"/>
          </w:tcPr>
          <w:p w14:paraId="7911853D" w14:textId="16DD2AAF" w:rsidR="007B5927" w:rsidDel="000B2B3D" w:rsidRDefault="007B5927" w:rsidP="000C3523">
            <w:pPr>
              <w:ind w:firstLine="0"/>
              <w:jc w:val="center"/>
              <w:rPr>
                <w:del w:id="5062" w:author="Okot" w:date="2020-01-21T13:35:00Z"/>
              </w:rPr>
            </w:pPr>
            <w:del w:id="5063" w:author="Okot" w:date="2020-01-21T13:35:00Z">
              <w:r w:rsidDel="000B2B3D">
                <w:delText>-</w:delText>
              </w:r>
            </w:del>
          </w:p>
        </w:tc>
      </w:tr>
      <w:tr w:rsidR="0099329A" w:rsidDel="000B2B3D" w14:paraId="33ADE5F9" w14:textId="7FA4AF85" w:rsidTr="0099329A">
        <w:trPr>
          <w:del w:id="5064" w:author="Okot" w:date="2020-01-21T13:35:00Z"/>
        </w:trPr>
        <w:tc>
          <w:tcPr>
            <w:tcW w:w="562" w:type="dxa"/>
          </w:tcPr>
          <w:p w14:paraId="743C84DB" w14:textId="4FFAA38D" w:rsidR="007B5927" w:rsidRPr="0099329A" w:rsidDel="000B2B3D" w:rsidRDefault="007B5927" w:rsidP="000C3523">
            <w:pPr>
              <w:ind w:firstLine="0"/>
              <w:jc w:val="center"/>
              <w:rPr>
                <w:del w:id="5065" w:author="Okot" w:date="2020-01-21T13:35:00Z"/>
                <w:b/>
              </w:rPr>
            </w:pPr>
            <w:del w:id="5066"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67" w:author="Okot" w:date="2020-01-21T13:35:00Z"/>
              </w:rPr>
            </w:pPr>
          </w:p>
        </w:tc>
        <w:tc>
          <w:tcPr>
            <w:tcW w:w="352" w:type="dxa"/>
          </w:tcPr>
          <w:p w14:paraId="3564F4A9" w14:textId="7548DBCB" w:rsidR="007B5927" w:rsidDel="000B2B3D" w:rsidRDefault="007B5927" w:rsidP="000C3523">
            <w:pPr>
              <w:ind w:firstLine="0"/>
              <w:jc w:val="center"/>
              <w:rPr>
                <w:del w:id="5068" w:author="Okot" w:date="2020-01-21T13:35:00Z"/>
              </w:rPr>
            </w:pPr>
          </w:p>
        </w:tc>
        <w:tc>
          <w:tcPr>
            <w:tcW w:w="498" w:type="dxa"/>
          </w:tcPr>
          <w:p w14:paraId="7D0AB62E" w14:textId="0724DEA1" w:rsidR="007B5927" w:rsidDel="000B2B3D" w:rsidRDefault="007B5927" w:rsidP="000C3523">
            <w:pPr>
              <w:ind w:firstLine="0"/>
              <w:jc w:val="center"/>
              <w:rPr>
                <w:del w:id="5069" w:author="Okot" w:date="2020-01-21T13:35:00Z"/>
              </w:rPr>
            </w:pPr>
            <w:del w:id="5070"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71" w:author="Okot" w:date="2020-01-21T13:35:00Z"/>
              </w:rPr>
            </w:pPr>
          </w:p>
        </w:tc>
        <w:tc>
          <w:tcPr>
            <w:tcW w:w="450" w:type="dxa"/>
          </w:tcPr>
          <w:p w14:paraId="4644CE87" w14:textId="657A81DD" w:rsidR="007B5927" w:rsidDel="000B2B3D" w:rsidRDefault="007B5927" w:rsidP="000C3523">
            <w:pPr>
              <w:ind w:firstLine="0"/>
              <w:jc w:val="center"/>
              <w:rPr>
                <w:del w:id="5072" w:author="Okot" w:date="2020-01-21T13:35:00Z"/>
              </w:rPr>
            </w:pPr>
          </w:p>
        </w:tc>
        <w:tc>
          <w:tcPr>
            <w:tcW w:w="416" w:type="dxa"/>
          </w:tcPr>
          <w:p w14:paraId="58B3F871" w14:textId="27D4F798" w:rsidR="007B5927" w:rsidDel="000B2B3D" w:rsidRDefault="007B5927" w:rsidP="000C3523">
            <w:pPr>
              <w:ind w:firstLine="0"/>
              <w:jc w:val="center"/>
              <w:rPr>
                <w:del w:id="5073" w:author="Okot" w:date="2020-01-21T13:35:00Z"/>
              </w:rPr>
            </w:pPr>
          </w:p>
        </w:tc>
        <w:tc>
          <w:tcPr>
            <w:tcW w:w="450" w:type="dxa"/>
          </w:tcPr>
          <w:p w14:paraId="0B4EFA5E" w14:textId="302B42CF" w:rsidR="007B5927" w:rsidDel="000B2B3D" w:rsidRDefault="007B5927" w:rsidP="000C3523">
            <w:pPr>
              <w:ind w:firstLine="0"/>
              <w:jc w:val="center"/>
              <w:rPr>
                <w:del w:id="5074" w:author="Okot" w:date="2020-01-21T13:35:00Z"/>
              </w:rPr>
            </w:pPr>
          </w:p>
        </w:tc>
        <w:tc>
          <w:tcPr>
            <w:tcW w:w="439" w:type="dxa"/>
          </w:tcPr>
          <w:p w14:paraId="6FE7B087" w14:textId="06AEC8B5" w:rsidR="007B5927" w:rsidDel="000B2B3D" w:rsidRDefault="007B5927" w:rsidP="000C3523">
            <w:pPr>
              <w:ind w:firstLine="0"/>
              <w:jc w:val="center"/>
              <w:rPr>
                <w:del w:id="5075" w:author="Okot" w:date="2020-01-21T13:35:00Z"/>
              </w:rPr>
            </w:pPr>
            <w:del w:id="5076"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77" w:author="Okot" w:date="2020-01-21T13:35:00Z"/>
              </w:rPr>
            </w:pPr>
          </w:p>
        </w:tc>
        <w:tc>
          <w:tcPr>
            <w:tcW w:w="516" w:type="dxa"/>
          </w:tcPr>
          <w:p w14:paraId="1BB04512" w14:textId="63D92B8F" w:rsidR="007B5927" w:rsidDel="000B2B3D" w:rsidRDefault="007B5927" w:rsidP="000C3523">
            <w:pPr>
              <w:ind w:firstLine="0"/>
              <w:jc w:val="center"/>
              <w:rPr>
                <w:del w:id="5078" w:author="Okot" w:date="2020-01-21T13:35:00Z"/>
              </w:rPr>
            </w:pPr>
          </w:p>
        </w:tc>
        <w:tc>
          <w:tcPr>
            <w:tcW w:w="529" w:type="dxa"/>
          </w:tcPr>
          <w:p w14:paraId="54568E2B" w14:textId="1D68FCAB" w:rsidR="007B5927" w:rsidDel="000B2B3D" w:rsidRDefault="007B5927" w:rsidP="000C3523">
            <w:pPr>
              <w:ind w:firstLine="0"/>
              <w:jc w:val="center"/>
              <w:rPr>
                <w:del w:id="5079" w:author="Okot" w:date="2020-01-21T13:35:00Z"/>
              </w:rPr>
            </w:pPr>
          </w:p>
        </w:tc>
        <w:tc>
          <w:tcPr>
            <w:tcW w:w="529" w:type="dxa"/>
          </w:tcPr>
          <w:p w14:paraId="1798DE2B" w14:textId="5FB1FF4A" w:rsidR="007B5927" w:rsidDel="000B2B3D" w:rsidRDefault="007B5927" w:rsidP="000C3523">
            <w:pPr>
              <w:ind w:firstLine="0"/>
              <w:jc w:val="center"/>
              <w:rPr>
                <w:del w:id="5080" w:author="Okot" w:date="2020-01-21T13:35:00Z"/>
              </w:rPr>
            </w:pPr>
          </w:p>
        </w:tc>
        <w:tc>
          <w:tcPr>
            <w:tcW w:w="529" w:type="dxa"/>
          </w:tcPr>
          <w:p w14:paraId="5E8FC33A" w14:textId="4A9BAB8C" w:rsidR="007B5927" w:rsidDel="000B2B3D" w:rsidRDefault="007B5927" w:rsidP="000C3523">
            <w:pPr>
              <w:ind w:firstLine="0"/>
              <w:jc w:val="center"/>
              <w:rPr>
                <w:del w:id="5081" w:author="Okot" w:date="2020-01-21T13:35:00Z"/>
              </w:rPr>
            </w:pPr>
          </w:p>
        </w:tc>
        <w:tc>
          <w:tcPr>
            <w:tcW w:w="529" w:type="dxa"/>
          </w:tcPr>
          <w:p w14:paraId="4C417D55" w14:textId="511108C1" w:rsidR="007B5927" w:rsidDel="000B2B3D" w:rsidRDefault="007B5927" w:rsidP="000C3523">
            <w:pPr>
              <w:ind w:firstLine="0"/>
              <w:jc w:val="center"/>
              <w:rPr>
                <w:del w:id="5082" w:author="Okot" w:date="2020-01-21T13:35:00Z"/>
              </w:rPr>
            </w:pPr>
          </w:p>
        </w:tc>
        <w:tc>
          <w:tcPr>
            <w:tcW w:w="529" w:type="dxa"/>
          </w:tcPr>
          <w:p w14:paraId="077209FD" w14:textId="1589A75D" w:rsidR="007B5927" w:rsidDel="000B2B3D" w:rsidRDefault="007B5927" w:rsidP="000C3523">
            <w:pPr>
              <w:ind w:firstLine="0"/>
              <w:jc w:val="center"/>
              <w:rPr>
                <w:del w:id="5083" w:author="Okot" w:date="2020-01-21T13:35:00Z"/>
              </w:rPr>
            </w:pPr>
          </w:p>
        </w:tc>
        <w:tc>
          <w:tcPr>
            <w:tcW w:w="639" w:type="dxa"/>
          </w:tcPr>
          <w:p w14:paraId="3CF5D5CC" w14:textId="5CE646B1" w:rsidR="007B5927" w:rsidDel="000B2B3D" w:rsidRDefault="007B5927" w:rsidP="000C3523">
            <w:pPr>
              <w:ind w:firstLine="0"/>
              <w:jc w:val="center"/>
              <w:rPr>
                <w:del w:id="5084" w:author="Okot" w:date="2020-01-21T13:35:00Z"/>
              </w:rPr>
            </w:pPr>
          </w:p>
        </w:tc>
        <w:tc>
          <w:tcPr>
            <w:tcW w:w="529" w:type="dxa"/>
          </w:tcPr>
          <w:p w14:paraId="3E17D75D" w14:textId="0932DF14" w:rsidR="007B5927" w:rsidDel="000B2B3D" w:rsidRDefault="007B5927" w:rsidP="000C3523">
            <w:pPr>
              <w:ind w:firstLine="0"/>
              <w:jc w:val="center"/>
              <w:rPr>
                <w:del w:id="5085" w:author="Okot" w:date="2020-01-21T13:35:00Z"/>
              </w:rPr>
            </w:pPr>
          </w:p>
        </w:tc>
      </w:tr>
    </w:tbl>
    <w:p w14:paraId="315C5D78" w14:textId="6BEE766D" w:rsidR="005640D4" w:rsidDel="000B2B3D" w:rsidRDefault="005640D4" w:rsidP="0024444E">
      <w:pPr>
        <w:ind w:firstLine="0"/>
        <w:rPr>
          <w:del w:id="5086" w:author="Okot" w:date="2020-01-21T13:35:00Z"/>
        </w:rPr>
      </w:pPr>
    </w:p>
    <w:p w14:paraId="3F7AA088" w14:textId="6C7C028D" w:rsidR="00CB44D1" w:rsidDel="000B2B3D" w:rsidRDefault="00CB44D1" w:rsidP="00572864">
      <w:pPr>
        <w:rPr>
          <w:del w:id="5087" w:author="Okot" w:date="2020-01-21T13:35:00Z"/>
        </w:rPr>
      </w:pPr>
      <w:del w:id="5088"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9" w:author="Okot" w:date="2020-01-17T11:05:00Z">
        <w:r w:rsidR="009E56F2" w:rsidDel="00EA7D70">
          <w:delText>2</w:delText>
        </w:r>
      </w:del>
      <w:del w:id="5090" w:author="Okot" w:date="2020-01-13T11:41:00Z">
        <w:r w:rsidR="00BA3BD6" w:rsidDel="00320D18">
          <w:delText>2</w:delText>
        </w:r>
      </w:del>
      <w:del w:id="5091" w:author="Okot" w:date="2020-01-21T13:35:00Z">
        <w:r w:rsidDel="000B2B3D">
          <w:delText xml:space="preserve">].  </w:delText>
        </w:r>
      </w:del>
    </w:p>
    <w:p w14:paraId="5E6D5660" w14:textId="6C7AC1A6" w:rsidR="00FD48BC" w:rsidRPr="00AA13F1" w:rsidDel="000B2B3D" w:rsidRDefault="00FD48BC" w:rsidP="00572864">
      <w:pPr>
        <w:rPr>
          <w:del w:id="5092" w:author="Okot" w:date="2020-01-21T13:35:00Z"/>
        </w:rPr>
      </w:pPr>
    </w:p>
    <w:p w14:paraId="29A6B188" w14:textId="77777777" w:rsidR="008E0CED" w:rsidRDefault="008E0CED" w:rsidP="008E0CED">
      <w:pPr>
        <w:pStyle w:val="Nagwek2"/>
        <w:rPr>
          <w:ins w:id="5093" w:author="Okot" w:date="2020-03-24T11:33:00Z"/>
        </w:rPr>
      </w:pPr>
      <w:bookmarkStart w:id="5094" w:name="_Toc35941938"/>
      <w:bookmarkStart w:id="5095" w:name="_Toc35941928"/>
      <w:ins w:id="5096" w:author="Okot" w:date="2020-03-24T11:33:00Z">
        <w:r>
          <w:t>2.1.8. Biodostępność i interakcje</w:t>
        </w:r>
        <w:bookmarkEnd w:id="5094"/>
        <w:r>
          <w:t xml:space="preserve"> </w:t>
        </w:r>
      </w:ins>
    </w:p>
    <w:p w14:paraId="7AF577AF" w14:textId="77777777" w:rsidR="008E0CED" w:rsidRDefault="008E0CED" w:rsidP="008E0CED">
      <w:pPr>
        <w:rPr>
          <w:ins w:id="5097" w:author="Okot" w:date="2020-03-24T11:33:00Z"/>
          <w:b/>
        </w:rPr>
      </w:pPr>
    </w:p>
    <w:p w14:paraId="35FD6724" w14:textId="2E417E61" w:rsidR="008E0CED" w:rsidRDefault="008E0CED" w:rsidP="008E0CED">
      <w:pPr>
        <w:rPr>
          <w:ins w:id="5098" w:author="Okot" w:date="2020-03-24T11:33:00Z"/>
        </w:rPr>
      </w:pPr>
      <w:ins w:id="5099"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w:t>
        </w:r>
        <w:r w:rsidR="00FF7D92">
          <w:t>tu, z którego jest spożywany [44</w:t>
        </w:r>
        <w:r>
          <w:t>].</w:t>
        </w:r>
      </w:ins>
    </w:p>
    <w:p w14:paraId="556A9F93" w14:textId="77777777" w:rsidR="008E0CED" w:rsidRDefault="008E0CED" w:rsidP="008E0CED">
      <w:pPr>
        <w:rPr>
          <w:ins w:id="5100" w:author="Okot" w:date="2020-03-24T11:33:00Z"/>
        </w:rPr>
      </w:pPr>
      <w:ins w:id="5101"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102" w:author="Okot" w:date="2020-03-24T11:33:00Z"/>
        </w:rPr>
      </w:pPr>
      <w:ins w:id="5103"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5F52307A" w:rsidR="008E0CED" w:rsidRDefault="008E0CED" w:rsidP="008E0CED">
      <w:pPr>
        <w:rPr>
          <w:ins w:id="5104" w:author="Okot" w:date="2020-03-24T11:33:00Z"/>
        </w:rPr>
      </w:pPr>
      <w:ins w:id="5105"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FF7D92">
          <w:t>fi ona wzrosnąć nawet do 40% [48</w:t>
        </w:r>
        <w:r>
          <w:t>].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106" w:author="Okot" w:date="2020-03-24T11:33:00Z"/>
        </w:rPr>
      </w:pPr>
      <w:ins w:id="5107" w:author="Okot" w:date="2020-03-24T11:33:00Z">
        <w:r>
          <w:t>Więcej interakcji pomiędzy składnikami diety przedstawia poniższa tabela.</w:t>
        </w:r>
      </w:ins>
    </w:p>
    <w:p w14:paraId="6EF55B80" w14:textId="77777777" w:rsidR="008E0CED" w:rsidRDefault="008E0CED" w:rsidP="008E0CED">
      <w:pPr>
        <w:rPr>
          <w:ins w:id="5108" w:author="Okot" w:date="2020-03-24T11:33:00Z"/>
        </w:rPr>
      </w:pPr>
      <w:ins w:id="5109"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10" w:author="Okot" w:date="2020-03-24T11:33:00Z"/>
        </w:rPr>
      </w:pPr>
      <w:ins w:id="5111"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12" w:author="Okot" w:date="2020-03-24T11:33:00Z"/>
        </w:rPr>
      </w:pPr>
    </w:p>
    <w:p w14:paraId="6ED02288" w14:textId="77777777" w:rsidR="008E0CED" w:rsidRDefault="008E0CED" w:rsidP="008E0CED">
      <w:pPr>
        <w:ind w:firstLine="0"/>
        <w:rPr>
          <w:ins w:id="5113" w:author="Okot" w:date="2020-03-24T11:33:00Z"/>
        </w:rPr>
      </w:pPr>
      <w:ins w:id="5114" w:author="Okot" w:date="2020-03-24T11:33:00Z">
        <w:r>
          <w:t>Tabela 2.10.</w:t>
        </w:r>
      </w:ins>
    </w:p>
    <w:p w14:paraId="41C9B5EA" w14:textId="74F8C64B" w:rsidR="008E0CED" w:rsidRDefault="008E0CED" w:rsidP="008E0CED">
      <w:pPr>
        <w:ind w:firstLine="0"/>
        <w:rPr>
          <w:ins w:id="5115" w:author="Okot" w:date="2020-03-24T11:33:00Z"/>
        </w:rPr>
      </w:pPr>
      <w:ins w:id="5116" w:author="Okot" w:date="2020-03-24T11:33:00Z">
        <w:r>
          <w:t>Interakcje między wybranymi składnikami diety na podstawi</w:t>
        </w:r>
        <w:r w:rsidR="00FF7D92">
          <w:t>e Jarosza i Żłobińskiego [44, 48</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17" w:author="Okot" w:date="2020-03-24T11:33:00Z"/>
        </w:trPr>
        <w:tc>
          <w:tcPr>
            <w:tcW w:w="562" w:type="dxa"/>
          </w:tcPr>
          <w:p w14:paraId="7254AB3F" w14:textId="77777777" w:rsidR="008E0CED" w:rsidRDefault="008E0CED" w:rsidP="0055375F">
            <w:pPr>
              <w:ind w:firstLine="0"/>
              <w:jc w:val="center"/>
              <w:rPr>
                <w:ins w:id="5118"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9" w:author="Okot" w:date="2020-03-24T11:33:00Z"/>
                <w:sz w:val="18"/>
                <w:szCs w:val="18"/>
              </w:rPr>
            </w:pPr>
            <w:ins w:id="5120"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9" w:author="Okot" w:date="2020-03-24T11:33:00Z"/>
                <w:sz w:val="20"/>
                <w:szCs w:val="20"/>
              </w:rPr>
            </w:pPr>
            <w:ins w:id="5130"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31" w:author="Okot" w:date="2020-03-24T11:33:00Z"/>
                <w:sz w:val="20"/>
                <w:szCs w:val="20"/>
              </w:rPr>
            </w:pPr>
            <w:ins w:id="5132"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33" w:author="Okot" w:date="2020-03-24T11:33:00Z"/>
                <w:sz w:val="20"/>
                <w:szCs w:val="20"/>
              </w:rPr>
            </w:pPr>
            <w:ins w:id="5134"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35" w:author="Okot" w:date="2020-03-24T11:33:00Z"/>
                <w:sz w:val="20"/>
                <w:szCs w:val="20"/>
              </w:rPr>
            </w:pPr>
            <w:ins w:id="5136"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9" w:author="Okot" w:date="2020-03-24T11:33:00Z"/>
                <w:b/>
                <w:sz w:val="20"/>
                <w:szCs w:val="20"/>
                <w:vertAlign w:val="subscript"/>
              </w:rPr>
            </w:pPr>
            <w:ins w:id="5140"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45" w:author="Okot" w:date="2020-03-24T11:33:00Z"/>
                <w:b/>
                <w:sz w:val="20"/>
                <w:szCs w:val="20"/>
              </w:rPr>
            </w:pPr>
            <w:ins w:id="5146"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47" w:author="Okot" w:date="2020-03-24T11:33:00Z"/>
                <w:b/>
                <w:sz w:val="20"/>
                <w:szCs w:val="20"/>
              </w:rPr>
            </w:pPr>
            <w:ins w:id="5148"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9" w:author="Okot" w:date="2020-03-24T11:33:00Z"/>
                <w:b/>
                <w:sz w:val="20"/>
                <w:szCs w:val="20"/>
              </w:rPr>
            </w:pPr>
            <w:ins w:id="5150"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51" w:author="Okot" w:date="2020-03-24T11:33:00Z"/>
                <w:b/>
                <w:sz w:val="20"/>
                <w:szCs w:val="20"/>
              </w:rPr>
            </w:pPr>
            <w:ins w:id="5152" w:author="Okot" w:date="2020-03-24T11:33:00Z">
              <w:r w:rsidRPr="000C3523">
                <w:rPr>
                  <w:b/>
                  <w:sz w:val="20"/>
                  <w:szCs w:val="20"/>
                </w:rPr>
                <w:t>K</w:t>
              </w:r>
            </w:ins>
          </w:p>
        </w:tc>
      </w:tr>
      <w:tr w:rsidR="008E0CED" w14:paraId="61F00E97" w14:textId="77777777" w:rsidTr="0055375F">
        <w:trPr>
          <w:ins w:id="5153" w:author="Okot" w:date="2020-03-24T11:33:00Z"/>
        </w:trPr>
        <w:tc>
          <w:tcPr>
            <w:tcW w:w="562" w:type="dxa"/>
          </w:tcPr>
          <w:p w14:paraId="3A8555E0" w14:textId="77777777" w:rsidR="008E0CED" w:rsidRDefault="008E0CED" w:rsidP="0055375F">
            <w:pPr>
              <w:ind w:firstLine="0"/>
              <w:jc w:val="center"/>
              <w:rPr>
                <w:ins w:id="5154" w:author="Okot" w:date="2020-03-24T11:33:00Z"/>
              </w:rPr>
            </w:pPr>
            <w:ins w:id="5155" w:author="Okot" w:date="2020-03-24T11:33:00Z">
              <w:r>
                <w:t>Zn</w:t>
              </w:r>
            </w:ins>
          </w:p>
        </w:tc>
        <w:tc>
          <w:tcPr>
            <w:tcW w:w="427" w:type="dxa"/>
          </w:tcPr>
          <w:p w14:paraId="283C3B6F" w14:textId="77777777" w:rsidR="008E0CED" w:rsidRDefault="008E0CED" w:rsidP="0055375F">
            <w:pPr>
              <w:ind w:firstLine="0"/>
              <w:jc w:val="center"/>
              <w:rPr>
                <w:ins w:id="5156" w:author="Okot" w:date="2020-03-24T11:33:00Z"/>
              </w:rPr>
            </w:pPr>
          </w:p>
        </w:tc>
        <w:tc>
          <w:tcPr>
            <w:tcW w:w="352" w:type="dxa"/>
          </w:tcPr>
          <w:p w14:paraId="29C0C89F" w14:textId="77777777" w:rsidR="008E0CED" w:rsidRDefault="008E0CED" w:rsidP="0055375F">
            <w:pPr>
              <w:ind w:firstLine="0"/>
              <w:jc w:val="center"/>
              <w:rPr>
                <w:ins w:id="5157" w:author="Okot" w:date="2020-03-24T11:33:00Z"/>
              </w:rPr>
            </w:pPr>
          </w:p>
        </w:tc>
        <w:tc>
          <w:tcPr>
            <w:tcW w:w="498" w:type="dxa"/>
          </w:tcPr>
          <w:p w14:paraId="63DD578C" w14:textId="77777777" w:rsidR="008E0CED" w:rsidRDefault="008E0CED" w:rsidP="0055375F">
            <w:pPr>
              <w:ind w:firstLine="0"/>
              <w:jc w:val="center"/>
              <w:rPr>
                <w:ins w:id="5158" w:author="Okot" w:date="2020-03-24T11:33:00Z"/>
              </w:rPr>
            </w:pPr>
          </w:p>
        </w:tc>
        <w:tc>
          <w:tcPr>
            <w:tcW w:w="483" w:type="dxa"/>
          </w:tcPr>
          <w:p w14:paraId="3D748341" w14:textId="77777777" w:rsidR="008E0CED" w:rsidRDefault="008E0CED" w:rsidP="0055375F">
            <w:pPr>
              <w:ind w:firstLine="0"/>
              <w:jc w:val="center"/>
              <w:rPr>
                <w:ins w:id="5159" w:author="Okot" w:date="2020-03-24T11:33:00Z"/>
              </w:rPr>
            </w:pPr>
          </w:p>
        </w:tc>
        <w:tc>
          <w:tcPr>
            <w:tcW w:w="450" w:type="dxa"/>
          </w:tcPr>
          <w:p w14:paraId="39DC35F2" w14:textId="77777777" w:rsidR="008E0CED" w:rsidRDefault="008E0CED" w:rsidP="0055375F">
            <w:pPr>
              <w:ind w:firstLine="0"/>
              <w:jc w:val="center"/>
              <w:rPr>
                <w:ins w:id="5160" w:author="Okot" w:date="2020-03-24T11:33:00Z"/>
              </w:rPr>
            </w:pPr>
            <w:ins w:id="5161" w:author="Okot" w:date="2020-03-24T11:33:00Z">
              <w:r>
                <w:t>-</w:t>
              </w:r>
            </w:ins>
          </w:p>
        </w:tc>
        <w:tc>
          <w:tcPr>
            <w:tcW w:w="416" w:type="dxa"/>
          </w:tcPr>
          <w:p w14:paraId="500E5CE1" w14:textId="77777777" w:rsidR="008E0CED" w:rsidRDefault="008E0CED" w:rsidP="0055375F">
            <w:pPr>
              <w:ind w:firstLine="0"/>
              <w:jc w:val="center"/>
              <w:rPr>
                <w:ins w:id="5162" w:author="Okot" w:date="2020-03-24T11:33:00Z"/>
              </w:rPr>
            </w:pPr>
          </w:p>
        </w:tc>
        <w:tc>
          <w:tcPr>
            <w:tcW w:w="450" w:type="dxa"/>
          </w:tcPr>
          <w:p w14:paraId="520E0704" w14:textId="77777777" w:rsidR="008E0CED" w:rsidRDefault="008E0CED" w:rsidP="0055375F">
            <w:pPr>
              <w:ind w:firstLine="0"/>
              <w:jc w:val="center"/>
              <w:rPr>
                <w:ins w:id="5163" w:author="Okot" w:date="2020-03-24T11:33:00Z"/>
              </w:rPr>
            </w:pPr>
          </w:p>
        </w:tc>
        <w:tc>
          <w:tcPr>
            <w:tcW w:w="439" w:type="dxa"/>
          </w:tcPr>
          <w:p w14:paraId="7F301824" w14:textId="77777777" w:rsidR="008E0CED" w:rsidRDefault="008E0CED" w:rsidP="0055375F">
            <w:pPr>
              <w:ind w:firstLine="0"/>
              <w:jc w:val="center"/>
              <w:rPr>
                <w:ins w:id="5164" w:author="Okot" w:date="2020-03-24T11:33:00Z"/>
              </w:rPr>
            </w:pPr>
          </w:p>
        </w:tc>
        <w:tc>
          <w:tcPr>
            <w:tcW w:w="416" w:type="dxa"/>
          </w:tcPr>
          <w:p w14:paraId="731B084C" w14:textId="77777777" w:rsidR="008E0CED" w:rsidRDefault="008E0CED" w:rsidP="0055375F">
            <w:pPr>
              <w:ind w:firstLine="0"/>
              <w:jc w:val="center"/>
              <w:rPr>
                <w:ins w:id="5165" w:author="Okot" w:date="2020-03-24T11:33:00Z"/>
              </w:rPr>
            </w:pPr>
            <w:ins w:id="5166" w:author="Okot" w:date="2020-03-24T11:33:00Z">
              <w:r>
                <w:t>-</w:t>
              </w:r>
            </w:ins>
          </w:p>
        </w:tc>
        <w:tc>
          <w:tcPr>
            <w:tcW w:w="516" w:type="dxa"/>
          </w:tcPr>
          <w:p w14:paraId="6F1A491D" w14:textId="77777777" w:rsidR="008E0CED" w:rsidRDefault="008E0CED" w:rsidP="0055375F">
            <w:pPr>
              <w:ind w:firstLine="0"/>
              <w:jc w:val="center"/>
              <w:rPr>
                <w:ins w:id="5167" w:author="Okot" w:date="2020-03-24T11:33:00Z"/>
              </w:rPr>
            </w:pPr>
            <w:ins w:id="5168" w:author="Okot" w:date="2020-03-24T11:33:00Z">
              <w:r>
                <w:t>+</w:t>
              </w:r>
            </w:ins>
          </w:p>
        </w:tc>
        <w:tc>
          <w:tcPr>
            <w:tcW w:w="529" w:type="dxa"/>
          </w:tcPr>
          <w:p w14:paraId="5E73C0F7" w14:textId="77777777" w:rsidR="008E0CED" w:rsidRDefault="008E0CED" w:rsidP="0055375F">
            <w:pPr>
              <w:ind w:firstLine="0"/>
              <w:jc w:val="center"/>
              <w:rPr>
                <w:ins w:id="5169" w:author="Okot" w:date="2020-03-24T11:33:00Z"/>
              </w:rPr>
            </w:pPr>
          </w:p>
        </w:tc>
        <w:tc>
          <w:tcPr>
            <w:tcW w:w="529" w:type="dxa"/>
          </w:tcPr>
          <w:p w14:paraId="19BE9F12" w14:textId="77777777" w:rsidR="008E0CED" w:rsidRDefault="008E0CED" w:rsidP="0055375F">
            <w:pPr>
              <w:ind w:firstLine="0"/>
              <w:jc w:val="center"/>
              <w:rPr>
                <w:ins w:id="5170" w:author="Okot" w:date="2020-03-24T11:33:00Z"/>
              </w:rPr>
            </w:pPr>
          </w:p>
        </w:tc>
        <w:tc>
          <w:tcPr>
            <w:tcW w:w="529" w:type="dxa"/>
          </w:tcPr>
          <w:p w14:paraId="40E93920" w14:textId="77777777" w:rsidR="008E0CED" w:rsidRDefault="008E0CED" w:rsidP="0055375F">
            <w:pPr>
              <w:ind w:firstLine="0"/>
              <w:jc w:val="center"/>
              <w:rPr>
                <w:ins w:id="5171" w:author="Okot" w:date="2020-03-24T11:33:00Z"/>
              </w:rPr>
            </w:pPr>
          </w:p>
        </w:tc>
        <w:tc>
          <w:tcPr>
            <w:tcW w:w="529" w:type="dxa"/>
          </w:tcPr>
          <w:p w14:paraId="4E415452" w14:textId="77777777" w:rsidR="008E0CED" w:rsidRDefault="008E0CED" w:rsidP="0055375F">
            <w:pPr>
              <w:ind w:firstLine="0"/>
              <w:jc w:val="center"/>
              <w:rPr>
                <w:ins w:id="5172" w:author="Okot" w:date="2020-03-24T11:33:00Z"/>
              </w:rPr>
            </w:pPr>
          </w:p>
        </w:tc>
        <w:tc>
          <w:tcPr>
            <w:tcW w:w="529" w:type="dxa"/>
          </w:tcPr>
          <w:p w14:paraId="3B4CA382" w14:textId="77777777" w:rsidR="008E0CED" w:rsidRDefault="008E0CED" w:rsidP="0055375F">
            <w:pPr>
              <w:ind w:firstLine="0"/>
              <w:jc w:val="center"/>
              <w:rPr>
                <w:ins w:id="5173" w:author="Okot" w:date="2020-03-24T11:33:00Z"/>
              </w:rPr>
            </w:pPr>
          </w:p>
        </w:tc>
        <w:tc>
          <w:tcPr>
            <w:tcW w:w="639" w:type="dxa"/>
          </w:tcPr>
          <w:p w14:paraId="06298447" w14:textId="77777777" w:rsidR="008E0CED" w:rsidRDefault="008E0CED" w:rsidP="0055375F">
            <w:pPr>
              <w:ind w:firstLine="0"/>
              <w:jc w:val="center"/>
              <w:rPr>
                <w:ins w:id="5174" w:author="Okot" w:date="2020-03-24T11:33:00Z"/>
              </w:rPr>
            </w:pPr>
          </w:p>
        </w:tc>
        <w:tc>
          <w:tcPr>
            <w:tcW w:w="529" w:type="dxa"/>
          </w:tcPr>
          <w:p w14:paraId="01C4474D" w14:textId="77777777" w:rsidR="008E0CED" w:rsidRDefault="008E0CED" w:rsidP="0055375F">
            <w:pPr>
              <w:ind w:firstLine="0"/>
              <w:jc w:val="center"/>
              <w:rPr>
                <w:ins w:id="5175" w:author="Okot" w:date="2020-03-24T11:33:00Z"/>
              </w:rPr>
            </w:pPr>
          </w:p>
        </w:tc>
      </w:tr>
      <w:tr w:rsidR="008E0CED" w14:paraId="028069DC" w14:textId="77777777" w:rsidTr="0055375F">
        <w:trPr>
          <w:ins w:id="5176" w:author="Okot" w:date="2020-03-24T11:33:00Z"/>
        </w:trPr>
        <w:tc>
          <w:tcPr>
            <w:tcW w:w="562" w:type="dxa"/>
          </w:tcPr>
          <w:p w14:paraId="516CAAD9" w14:textId="77777777" w:rsidR="008E0CED" w:rsidRDefault="008E0CED" w:rsidP="0055375F">
            <w:pPr>
              <w:ind w:firstLine="0"/>
              <w:jc w:val="center"/>
              <w:rPr>
                <w:ins w:id="5177" w:author="Okot" w:date="2020-03-24T11:33:00Z"/>
              </w:rPr>
            </w:pPr>
            <w:ins w:id="5178" w:author="Okot" w:date="2020-03-24T11:33:00Z">
              <w:r>
                <w:t>P</w:t>
              </w:r>
            </w:ins>
          </w:p>
        </w:tc>
        <w:tc>
          <w:tcPr>
            <w:tcW w:w="427" w:type="dxa"/>
          </w:tcPr>
          <w:p w14:paraId="50E31834" w14:textId="77777777" w:rsidR="008E0CED" w:rsidRDefault="008E0CED" w:rsidP="0055375F">
            <w:pPr>
              <w:ind w:firstLine="0"/>
              <w:jc w:val="center"/>
              <w:rPr>
                <w:ins w:id="5179" w:author="Okot" w:date="2020-03-24T11:33:00Z"/>
              </w:rPr>
            </w:pPr>
            <w:ins w:id="5180" w:author="Okot" w:date="2020-03-24T11:33:00Z">
              <w:r>
                <w:t>-</w:t>
              </w:r>
            </w:ins>
          </w:p>
        </w:tc>
        <w:tc>
          <w:tcPr>
            <w:tcW w:w="352" w:type="dxa"/>
          </w:tcPr>
          <w:p w14:paraId="332466C5" w14:textId="77777777" w:rsidR="008E0CED" w:rsidRDefault="008E0CED" w:rsidP="0055375F">
            <w:pPr>
              <w:ind w:firstLine="0"/>
              <w:jc w:val="center"/>
              <w:rPr>
                <w:ins w:id="5181" w:author="Okot" w:date="2020-03-24T11:33:00Z"/>
              </w:rPr>
            </w:pPr>
          </w:p>
        </w:tc>
        <w:tc>
          <w:tcPr>
            <w:tcW w:w="498" w:type="dxa"/>
          </w:tcPr>
          <w:p w14:paraId="16877247" w14:textId="77777777" w:rsidR="008E0CED" w:rsidRDefault="008E0CED" w:rsidP="0055375F">
            <w:pPr>
              <w:ind w:firstLine="0"/>
              <w:jc w:val="center"/>
              <w:rPr>
                <w:ins w:id="5182" w:author="Okot" w:date="2020-03-24T11:33:00Z"/>
              </w:rPr>
            </w:pPr>
            <w:ins w:id="5183" w:author="Okot" w:date="2020-03-24T11:33:00Z">
              <w:r>
                <w:t>-</w:t>
              </w:r>
            </w:ins>
          </w:p>
        </w:tc>
        <w:tc>
          <w:tcPr>
            <w:tcW w:w="483" w:type="dxa"/>
          </w:tcPr>
          <w:p w14:paraId="6537D80C" w14:textId="77777777" w:rsidR="008E0CED" w:rsidRDefault="008E0CED" w:rsidP="0055375F">
            <w:pPr>
              <w:ind w:firstLine="0"/>
              <w:jc w:val="center"/>
              <w:rPr>
                <w:ins w:id="5184" w:author="Okot" w:date="2020-03-24T11:33:00Z"/>
              </w:rPr>
            </w:pPr>
          </w:p>
        </w:tc>
        <w:tc>
          <w:tcPr>
            <w:tcW w:w="450" w:type="dxa"/>
          </w:tcPr>
          <w:p w14:paraId="2A681E6D" w14:textId="77777777" w:rsidR="008E0CED" w:rsidRDefault="008E0CED" w:rsidP="0055375F">
            <w:pPr>
              <w:ind w:firstLine="0"/>
              <w:jc w:val="center"/>
              <w:rPr>
                <w:ins w:id="5185" w:author="Okot" w:date="2020-03-24T11:33:00Z"/>
              </w:rPr>
            </w:pPr>
            <w:ins w:id="5186" w:author="Okot" w:date="2020-03-24T11:33:00Z">
              <w:r>
                <w:t>-</w:t>
              </w:r>
            </w:ins>
          </w:p>
        </w:tc>
        <w:tc>
          <w:tcPr>
            <w:tcW w:w="416" w:type="dxa"/>
          </w:tcPr>
          <w:p w14:paraId="7763FBCF" w14:textId="77777777" w:rsidR="008E0CED" w:rsidRDefault="008E0CED" w:rsidP="0055375F">
            <w:pPr>
              <w:ind w:firstLine="0"/>
              <w:jc w:val="center"/>
              <w:rPr>
                <w:ins w:id="5187" w:author="Okot" w:date="2020-03-24T11:33:00Z"/>
              </w:rPr>
            </w:pPr>
          </w:p>
        </w:tc>
        <w:tc>
          <w:tcPr>
            <w:tcW w:w="450" w:type="dxa"/>
          </w:tcPr>
          <w:p w14:paraId="51C02797" w14:textId="77777777" w:rsidR="008E0CED" w:rsidRDefault="008E0CED" w:rsidP="0055375F">
            <w:pPr>
              <w:ind w:firstLine="0"/>
              <w:jc w:val="center"/>
              <w:rPr>
                <w:ins w:id="5188" w:author="Okot" w:date="2020-03-24T11:33:00Z"/>
              </w:rPr>
            </w:pPr>
          </w:p>
        </w:tc>
        <w:tc>
          <w:tcPr>
            <w:tcW w:w="439" w:type="dxa"/>
          </w:tcPr>
          <w:p w14:paraId="53BB9B34" w14:textId="77777777" w:rsidR="008E0CED" w:rsidRDefault="008E0CED" w:rsidP="0055375F">
            <w:pPr>
              <w:ind w:firstLine="0"/>
              <w:jc w:val="center"/>
              <w:rPr>
                <w:ins w:id="5189" w:author="Okot" w:date="2020-03-24T11:33:00Z"/>
              </w:rPr>
            </w:pPr>
            <w:ins w:id="5190" w:author="Okot" w:date="2020-03-24T11:33:00Z">
              <w:r>
                <w:t>-</w:t>
              </w:r>
            </w:ins>
          </w:p>
        </w:tc>
        <w:tc>
          <w:tcPr>
            <w:tcW w:w="416" w:type="dxa"/>
          </w:tcPr>
          <w:p w14:paraId="5F3E0171" w14:textId="77777777" w:rsidR="008E0CED" w:rsidRDefault="008E0CED" w:rsidP="0055375F">
            <w:pPr>
              <w:ind w:firstLine="0"/>
              <w:jc w:val="center"/>
              <w:rPr>
                <w:ins w:id="5191" w:author="Okot" w:date="2020-03-24T11:33:00Z"/>
              </w:rPr>
            </w:pPr>
            <w:ins w:id="5192" w:author="Okot" w:date="2020-03-24T11:33:00Z">
              <w:r>
                <w:t>-</w:t>
              </w:r>
            </w:ins>
          </w:p>
        </w:tc>
        <w:tc>
          <w:tcPr>
            <w:tcW w:w="516" w:type="dxa"/>
          </w:tcPr>
          <w:p w14:paraId="68CA26F0" w14:textId="77777777" w:rsidR="008E0CED" w:rsidRDefault="008E0CED" w:rsidP="0055375F">
            <w:pPr>
              <w:ind w:firstLine="0"/>
              <w:jc w:val="center"/>
              <w:rPr>
                <w:ins w:id="5193" w:author="Okot" w:date="2020-03-24T11:33:00Z"/>
              </w:rPr>
            </w:pPr>
          </w:p>
        </w:tc>
        <w:tc>
          <w:tcPr>
            <w:tcW w:w="529" w:type="dxa"/>
          </w:tcPr>
          <w:p w14:paraId="2E44ABB1" w14:textId="77777777" w:rsidR="008E0CED" w:rsidRDefault="008E0CED" w:rsidP="0055375F">
            <w:pPr>
              <w:ind w:firstLine="0"/>
              <w:jc w:val="center"/>
              <w:rPr>
                <w:ins w:id="5194" w:author="Okot" w:date="2020-03-24T11:33:00Z"/>
              </w:rPr>
            </w:pPr>
          </w:p>
        </w:tc>
        <w:tc>
          <w:tcPr>
            <w:tcW w:w="529" w:type="dxa"/>
          </w:tcPr>
          <w:p w14:paraId="1B7B6B5C" w14:textId="77777777" w:rsidR="008E0CED" w:rsidRDefault="008E0CED" w:rsidP="0055375F">
            <w:pPr>
              <w:ind w:firstLine="0"/>
              <w:jc w:val="center"/>
              <w:rPr>
                <w:ins w:id="5195" w:author="Okot" w:date="2020-03-24T11:33:00Z"/>
              </w:rPr>
            </w:pPr>
          </w:p>
        </w:tc>
        <w:tc>
          <w:tcPr>
            <w:tcW w:w="529" w:type="dxa"/>
          </w:tcPr>
          <w:p w14:paraId="68D27BE4" w14:textId="77777777" w:rsidR="008E0CED" w:rsidRDefault="008E0CED" w:rsidP="0055375F">
            <w:pPr>
              <w:ind w:firstLine="0"/>
              <w:jc w:val="center"/>
              <w:rPr>
                <w:ins w:id="5196" w:author="Okot" w:date="2020-03-24T11:33:00Z"/>
              </w:rPr>
            </w:pPr>
          </w:p>
        </w:tc>
        <w:tc>
          <w:tcPr>
            <w:tcW w:w="529" w:type="dxa"/>
          </w:tcPr>
          <w:p w14:paraId="6DE7C100" w14:textId="77777777" w:rsidR="008E0CED" w:rsidRDefault="008E0CED" w:rsidP="0055375F">
            <w:pPr>
              <w:ind w:firstLine="0"/>
              <w:jc w:val="center"/>
              <w:rPr>
                <w:ins w:id="5197" w:author="Okot" w:date="2020-03-24T11:33:00Z"/>
              </w:rPr>
            </w:pPr>
          </w:p>
        </w:tc>
        <w:tc>
          <w:tcPr>
            <w:tcW w:w="529" w:type="dxa"/>
          </w:tcPr>
          <w:p w14:paraId="6EE421C5" w14:textId="77777777" w:rsidR="008E0CED" w:rsidRDefault="008E0CED" w:rsidP="0055375F">
            <w:pPr>
              <w:ind w:firstLine="0"/>
              <w:jc w:val="center"/>
              <w:rPr>
                <w:ins w:id="5198" w:author="Okot" w:date="2020-03-24T11:33:00Z"/>
              </w:rPr>
            </w:pPr>
          </w:p>
        </w:tc>
        <w:tc>
          <w:tcPr>
            <w:tcW w:w="639" w:type="dxa"/>
          </w:tcPr>
          <w:p w14:paraId="40F07DAD" w14:textId="77777777" w:rsidR="008E0CED" w:rsidRDefault="008E0CED" w:rsidP="0055375F">
            <w:pPr>
              <w:ind w:firstLine="0"/>
              <w:jc w:val="center"/>
              <w:rPr>
                <w:ins w:id="5199" w:author="Okot" w:date="2020-03-24T11:33:00Z"/>
              </w:rPr>
            </w:pPr>
          </w:p>
        </w:tc>
        <w:tc>
          <w:tcPr>
            <w:tcW w:w="529" w:type="dxa"/>
          </w:tcPr>
          <w:p w14:paraId="65121A1B" w14:textId="77777777" w:rsidR="008E0CED" w:rsidRDefault="008E0CED" w:rsidP="0055375F">
            <w:pPr>
              <w:ind w:firstLine="0"/>
              <w:jc w:val="center"/>
              <w:rPr>
                <w:ins w:id="5200" w:author="Okot" w:date="2020-03-24T11:33:00Z"/>
              </w:rPr>
            </w:pPr>
          </w:p>
        </w:tc>
      </w:tr>
      <w:tr w:rsidR="008E0CED" w14:paraId="19FE3718" w14:textId="77777777" w:rsidTr="0055375F">
        <w:trPr>
          <w:ins w:id="5201" w:author="Okot" w:date="2020-03-24T11:33:00Z"/>
        </w:trPr>
        <w:tc>
          <w:tcPr>
            <w:tcW w:w="562" w:type="dxa"/>
          </w:tcPr>
          <w:p w14:paraId="1369CD8E" w14:textId="77777777" w:rsidR="008E0CED" w:rsidRDefault="008E0CED" w:rsidP="0055375F">
            <w:pPr>
              <w:ind w:firstLine="0"/>
              <w:jc w:val="center"/>
              <w:rPr>
                <w:ins w:id="5202" w:author="Okot" w:date="2020-03-24T11:33:00Z"/>
              </w:rPr>
            </w:pPr>
            <w:ins w:id="5203" w:author="Okot" w:date="2020-03-24T11:33:00Z">
              <w:r>
                <w:t>Mg</w:t>
              </w:r>
            </w:ins>
          </w:p>
        </w:tc>
        <w:tc>
          <w:tcPr>
            <w:tcW w:w="427" w:type="dxa"/>
          </w:tcPr>
          <w:p w14:paraId="5CFF6FA4" w14:textId="77777777" w:rsidR="008E0CED" w:rsidRDefault="008E0CED" w:rsidP="0055375F">
            <w:pPr>
              <w:ind w:firstLine="0"/>
              <w:jc w:val="center"/>
              <w:rPr>
                <w:ins w:id="5204" w:author="Okot" w:date="2020-03-24T11:33:00Z"/>
              </w:rPr>
            </w:pPr>
          </w:p>
        </w:tc>
        <w:tc>
          <w:tcPr>
            <w:tcW w:w="352" w:type="dxa"/>
          </w:tcPr>
          <w:p w14:paraId="4E6ADA1E" w14:textId="77777777" w:rsidR="008E0CED" w:rsidRDefault="008E0CED" w:rsidP="0055375F">
            <w:pPr>
              <w:ind w:firstLine="0"/>
              <w:jc w:val="center"/>
              <w:rPr>
                <w:ins w:id="5205" w:author="Okot" w:date="2020-03-24T11:33:00Z"/>
              </w:rPr>
            </w:pPr>
          </w:p>
        </w:tc>
        <w:tc>
          <w:tcPr>
            <w:tcW w:w="498" w:type="dxa"/>
          </w:tcPr>
          <w:p w14:paraId="743E8E2E" w14:textId="77777777" w:rsidR="008E0CED" w:rsidRDefault="008E0CED" w:rsidP="0055375F">
            <w:pPr>
              <w:ind w:firstLine="0"/>
              <w:jc w:val="center"/>
              <w:rPr>
                <w:ins w:id="5206" w:author="Okot" w:date="2020-03-24T11:33:00Z"/>
              </w:rPr>
            </w:pPr>
          </w:p>
        </w:tc>
        <w:tc>
          <w:tcPr>
            <w:tcW w:w="483" w:type="dxa"/>
          </w:tcPr>
          <w:p w14:paraId="1EE18063" w14:textId="77777777" w:rsidR="008E0CED" w:rsidRDefault="008E0CED" w:rsidP="0055375F">
            <w:pPr>
              <w:ind w:firstLine="0"/>
              <w:jc w:val="center"/>
              <w:rPr>
                <w:ins w:id="5207" w:author="Okot" w:date="2020-03-24T11:33:00Z"/>
              </w:rPr>
            </w:pPr>
          </w:p>
        </w:tc>
        <w:tc>
          <w:tcPr>
            <w:tcW w:w="450" w:type="dxa"/>
          </w:tcPr>
          <w:p w14:paraId="4C070B3D" w14:textId="77777777" w:rsidR="008E0CED" w:rsidRDefault="008E0CED" w:rsidP="0055375F">
            <w:pPr>
              <w:ind w:firstLine="0"/>
              <w:jc w:val="center"/>
              <w:rPr>
                <w:ins w:id="5208" w:author="Okot" w:date="2020-03-24T11:33:00Z"/>
              </w:rPr>
            </w:pPr>
          </w:p>
        </w:tc>
        <w:tc>
          <w:tcPr>
            <w:tcW w:w="416" w:type="dxa"/>
          </w:tcPr>
          <w:p w14:paraId="4547029E" w14:textId="77777777" w:rsidR="008E0CED" w:rsidRDefault="008E0CED" w:rsidP="0055375F">
            <w:pPr>
              <w:ind w:firstLine="0"/>
              <w:jc w:val="center"/>
              <w:rPr>
                <w:ins w:id="5209" w:author="Okot" w:date="2020-03-24T11:33:00Z"/>
              </w:rPr>
            </w:pPr>
          </w:p>
        </w:tc>
        <w:tc>
          <w:tcPr>
            <w:tcW w:w="450" w:type="dxa"/>
          </w:tcPr>
          <w:p w14:paraId="503C50F9" w14:textId="77777777" w:rsidR="008E0CED" w:rsidRDefault="008E0CED" w:rsidP="0055375F">
            <w:pPr>
              <w:ind w:firstLine="0"/>
              <w:jc w:val="center"/>
              <w:rPr>
                <w:ins w:id="5210" w:author="Okot" w:date="2020-03-24T11:33:00Z"/>
              </w:rPr>
            </w:pPr>
          </w:p>
        </w:tc>
        <w:tc>
          <w:tcPr>
            <w:tcW w:w="439" w:type="dxa"/>
          </w:tcPr>
          <w:p w14:paraId="34FB37AD" w14:textId="77777777" w:rsidR="008E0CED" w:rsidRDefault="008E0CED" w:rsidP="0055375F">
            <w:pPr>
              <w:ind w:firstLine="0"/>
              <w:jc w:val="center"/>
              <w:rPr>
                <w:ins w:id="5211" w:author="Okot" w:date="2020-03-24T11:33:00Z"/>
              </w:rPr>
            </w:pPr>
            <w:ins w:id="5212" w:author="Okot" w:date="2020-03-24T11:33:00Z">
              <w:r>
                <w:t>+</w:t>
              </w:r>
            </w:ins>
          </w:p>
        </w:tc>
        <w:tc>
          <w:tcPr>
            <w:tcW w:w="416" w:type="dxa"/>
          </w:tcPr>
          <w:p w14:paraId="2493ABCF" w14:textId="77777777" w:rsidR="008E0CED" w:rsidRDefault="008E0CED" w:rsidP="0055375F">
            <w:pPr>
              <w:ind w:firstLine="0"/>
              <w:jc w:val="center"/>
              <w:rPr>
                <w:ins w:id="5213" w:author="Okot" w:date="2020-03-24T11:33:00Z"/>
              </w:rPr>
            </w:pPr>
          </w:p>
        </w:tc>
        <w:tc>
          <w:tcPr>
            <w:tcW w:w="516" w:type="dxa"/>
          </w:tcPr>
          <w:p w14:paraId="5032F45F" w14:textId="77777777" w:rsidR="008E0CED" w:rsidRDefault="008E0CED" w:rsidP="0055375F">
            <w:pPr>
              <w:ind w:firstLine="0"/>
              <w:jc w:val="center"/>
              <w:rPr>
                <w:ins w:id="5214" w:author="Okot" w:date="2020-03-24T11:33:00Z"/>
              </w:rPr>
            </w:pPr>
          </w:p>
        </w:tc>
        <w:tc>
          <w:tcPr>
            <w:tcW w:w="529" w:type="dxa"/>
          </w:tcPr>
          <w:p w14:paraId="4DD5C7FD" w14:textId="77777777" w:rsidR="008E0CED" w:rsidRDefault="008E0CED" w:rsidP="0055375F">
            <w:pPr>
              <w:ind w:firstLine="0"/>
              <w:jc w:val="center"/>
              <w:rPr>
                <w:ins w:id="5215" w:author="Okot" w:date="2020-03-24T11:33:00Z"/>
              </w:rPr>
            </w:pPr>
            <w:ins w:id="5216" w:author="Okot" w:date="2020-03-24T11:33:00Z">
              <w:r>
                <w:t>+</w:t>
              </w:r>
            </w:ins>
          </w:p>
        </w:tc>
        <w:tc>
          <w:tcPr>
            <w:tcW w:w="529" w:type="dxa"/>
          </w:tcPr>
          <w:p w14:paraId="1D6608D5" w14:textId="77777777" w:rsidR="008E0CED" w:rsidRDefault="008E0CED" w:rsidP="0055375F">
            <w:pPr>
              <w:ind w:firstLine="0"/>
              <w:jc w:val="center"/>
              <w:rPr>
                <w:ins w:id="5217" w:author="Okot" w:date="2020-03-24T11:33:00Z"/>
              </w:rPr>
            </w:pPr>
            <w:ins w:id="5218" w:author="Okot" w:date="2020-03-24T11:33:00Z">
              <w:r>
                <w:t>+</w:t>
              </w:r>
            </w:ins>
          </w:p>
        </w:tc>
        <w:tc>
          <w:tcPr>
            <w:tcW w:w="529" w:type="dxa"/>
          </w:tcPr>
          <w:p w14:paraId="6E6D97A3" w14:textId="77777777" w:rsidR="008E0CED" w:rsidRDefault="008E0CED" w:rsidP="0055375F">
            <w:pPr>
              <w:ind w:firstLine="0"/>
              <w:jc w:val="center"/>
              <w:rPr>
                <w:ins w:id="5219" w:author="Okot" w:date="2020-03-24T11:33:00Z"/>
              </w:rPr>
            </w:pPr>
          </w:p>
        </w:tc>
        <w:tc>
          <w:tcPr>
            <w:tcW w:w="529" w:type="dxa"/>
          </w:tcPr>
          <w:p w14:paraId="7D5F3442" w14:textId="77777777" w:rsidR="008E0CED" w:rsidRDefault="008E0CED" w:rsidP="0055375F">
            <w:pPr>
              <w:ind w:firstLine="0"/>
              <w:jc w:val="center"/>
              <w:rPr>
                <w:ins w:id="5220" w:author="Okot" w:date="2020-03-24T11:33:00Z"/>
              </w:rPr>
            </w:pPr>
          </w:p>
        </w:tc>
        <w:tc>
          <w:tcPr>
            <w:tcW w:w="529" w:type="dxa"/>
          </w:tcPr>
          <w:p w14:paraId="4864C57B" w14:textId="77777777" w:rsidR="008E0CED" w:rsidRDefault="008E0CED" w:rsidP="0055375F">
            <w:pPr>
              <w:ind w:firstLine="0"/>
              <w:jc w:val="center"/>
              <w:rPr>
                <w:ins w:id="5221" w:author="Okot" w:date="2020-03-24T11:33:00Z"/>
              </w:rPr>
            </w:pPr>
            <w:ins w:id="5222" w:author="Okot" w:date="2020-03-24T11:33:00Z">
              <w:r>
                <w:t>+</w:t>
              </w:r>
            </w:ins>
          </w:p>
        </w:tc>
        <w:tc>
          <w:tcPr>
            <w:tcW w:w="639" w:type="dxa"/>
          </w:tcPr>
          <w:p w14:paraId="5CF8E31D" w14:textId="77777777" w:rsidR="008E0CED" w:rsidRDefault="008E0CED" w:rsidP="0055375F">
            <w:pPr>
              <w:ind w:firstLine="0"/>
              <w:jc w:val="center"/>
              <w:rPr>
                <w:ins w:id="5223" w:author="Okot" w:date="2020-03-24T11:33:00Z"/>
              </w:rPr>
            </w:pPr>
          </w:p>
        </w:tc>
        <w:tc>
          <w:tcPr>
            <w:tcW w:w="529" w:type="dxa"/>
          </w:tcPr>
          <w:p w14:paraId="532DAACC" w14:textId="77777777" w:rsidR="008E0CED" w:rsidRDefault="008E0CED" w:rsidP="0055375F">
            <w:pPr>
              <w:ind w:firstLine="0"/>
              <w:jc w:val="center"/>
              <w:rPr>
                <w:ins w:id="5224" w:author="Okot" w:date="2020-03-24T11:33:00Z"/>
              </w:rPr>
            </w:pPr>
          </w:p>
        </w:tc>
      </w:tr>
      <w:tr w:rsidR="008E0CED" w14:paraId="53F1519E" w14:textId="77777777" w:rsidTr="0055375F">
        <w:trPr>
          <w:ins w:id="5225" w:author="Okot" w:date="2020-03-24T11:33:00Z"/>
        </w:trPr>
        <w:tc>
          <w:tcPr>
            <w:tcW w:w="562" w:type="dxa"/>
          </w:tcPr>
          <w:p w14:paraId="4894452C" w14:textId="77777777" w:rsidR="008E0CED" w:rsidRDefault="008E0CED" w:rsidP="0055375F">
            <w:pPr>
              <w:ind w:firstLine="0"/>
              <w:jc w:val="center"/>
              <w:rPr>
                <w:ins w:id="5226" w:author="Okot" w:date="2020-03-24T11:33:00Z"/>
              </w:rPr>
            </w:pPr>
            <w:ins w:id="5227" w:author="Okot" w:date="2020-03-24T11:33:00Z">
              <w:r>
                <w:t>Ma</w:t>
              </w:r>
            </w:ins>
          </w:p>
        </w:tc>
        <w:tc>
          <w:tcPr>
            <w:tcW w:w="427" w:type="dxa"/>
          </w:tcPr>
          <w:p w14:paraId="7B2E7E53" w14:textId="77777777" w:rsidR="008E0CED" w:rsidRDefault="008E0CED" w:rsidP="0055375F">
            <w:pPr>
              <w:ind w:firstLine="0"/>
              <w:jc w:val="center"/>
              <w:rPr>
                <w:ins w:id="5228" w:author="Okot" w:date="2020-03-24T11:33:00Z"/>
              </w:rPr>
            </w:pPr>
          </w:p>
        </w:tc>
        <w:tc>
          <w:tcPr>
            <w:tcW w:w="352" w:type="dxa"/>
          </w:tcPr>
          <w:p w14:paraId="41B13215" w14:textId="77777777" w:rsidR="008E0CED" w:rsidRDefault="008E0CED" w:rsidP="0055375F">
            <w:pPr>
              <w:ind w:firstLine="0"/>
              <w:jc w:val="center"/>
              <w:rPr>
                <w:ins w:id="5229" w:author="Okot" w:date="2020-03-24T11:33:00Z"/>
              </w:rPr>
            </w:pPr>
          </w:p>
        </w:tc>
        <w:tc>
          <w:tcPr>
            <w:tcW w:w="498" w:type="dxa"/>
          </w:tcPr>
          <w:p w14:paraId="45DB3A40" w14:textId="77777777" w:rsidR="008E0CED" w:rsidRDefault="008E0CED" w:rsidP="0055375F">
            <w:pPr>
              <w:ind w:firstLine="0"/>
              <w:jc w:val="center"/>
              <w:rPr>
                <w:ins w:id="5230" w:author="Okot" w:date="2020-03-24T11:33:00Z"/>
              </w:rPr>
            </w:pPr>
          </w:p>
        </w:tc>
        <w:tc>
          <w:tcPr>
            <w:tcW w:w="483" w:type="dxa"/>
          </w:tcPr>
          <w:p w14:paraId="0656954D" w14:textId="77777777" w:rsidR="008E0CED" w:rsidRDefault="008E0CED" w:rsidP="0055375F">
            <w:pPr>
              <w:ind w:firstLine="0"/>
              <w:jc w:val="center"/>
              <w:rPr>
                <w:ins w:id="5231" w:author="Okot" w:date="2020-03-24T11:33:00Z"/>
              </w:rPr>
            </w:pPr>
          </w:p>
        </w:tc>
        <w:tc>
          <w:tcPr>
            <w:tcW w:w="450" w:type="dxa"/>
          </w:tcPr>
          <w:p w14:paraId="42AA5B9A" w14:textId="77777777" w:rsidR="008E0CED" w:rsidRDefault="008E0CED" w:rsidP="0055375F">
            <w:pPr>
              <w:ind w:firstLine="0"/>
              <w:jc w:val="center"/>
              <w:rPr>
                <w:ins w:id="5232" w:author="Okot" w:date="2020-03-24T11:33:00Z"/>
              </w:rPr>
            </w:pPr>
          </w:p>
        </w:tc>
        <w:tc>
          <w:tcPr>
            <w:tcW w:w="416" w:type="dxa"/>
          </w:tcPr>
          <w:p w14:paraId="1C88F85E" w14:textId="77777777" w:rsidR="008E0CED" w:rsidRDefault="008E0CED" w:rsidP="0055375F">
            <w:pPr>
              <w:ind w:firstLine="0"/>
              <w:jc w:val="center"/>
              <w:rPr>
                <w:ins w:id="5233" w:author="Okot" w:date="2020-03-24T11:33:00Z"/>
              </w:rPr>
            </w:pPr>
          </w:p>
        </w:tc>
        <w:tc>
          <w:tcPr>
            <w:tcW w:w="450" w:type="dxa"/>
          </w:tcPr>
          <w:p w14:paraId="4DACE452" w14:textId="77777777" w:rsidR="008E0CED" w:rsidRDefault="008E0CED" w:rsidP="0055375F">
            <w:pPr>
              <w:ind w:firstLine="0"/>
              <w:jc w:val="center"/>
              <w:rPr>
                <w:ins w:id="5234" w:author="Okot" w:date="2020-03-24T11:33:00Z"/>
              </w:rPr>
            </w:pPr>
          </w:p>
        </w:tc>
        <w:tc>
          <w:tcPr>
            <w:tcW w:w="439" w:type="dxa"/>
          </w:tcPr>
          <w:p w14:paraId="7CC00423" w14:textId="77777777" w:rsidR="008E0CED" w:rsidRDefault="008E0CED" w:rsidP="0055375F">
            <w:pPr>
              <w:ind w:firstLine="0"/>
              <w:jc w:val="center"/>
              <w:rPr>
                <w:ins w:id="5235" w:author="Okot" w:date="2020-03-24T11:33:00Z"/>
              </w:rPr>
            </w:pPr>
          </w:p>
        </w:tc>
        <w:tc>
          <w:tcPr>
            <w:tcW w:w="416" w:type="dxa"/>
          </w:tcPr>
          <w:p w14:paraId="6D6BB78F" w14:textId="77777777" w:rsidR="008E0CED" w:rsidRDefault="008E0CED" w:rsidP="0055375F">
            <w:pPr>
              <w:ind w:firstLine="0"/>
              <w:jc w:val="center"/>
              <w:rPr>
                <w:ins w:id="5236" w:author="Okot" w:date="2020-03-24T11:33:00Z"/>
              </w:rPr>
            </w:pPr>
            <w:ins w:id="5237" w:author="Okot" w:date="2020-03-24T11:33:00Z">
              <w:r>
                <w:t>-</w:t>
              </w:r>
            </w:ins>
          </w:p>
        </w:tc>
        <w:tc>
          <w:tcPr>
            <w:tcW w:w="516" w:type="dxa"/>
          </w:tcPr>
          <w:p w14:paraId="586DEB19" w14:textId="77777777" w:rsidR="008E0CED" w:rsidRDefault="008E0CED" w:rsidP="0055375F">
            <w:pPr>
              <w:ind w:firstLine="0"/>
              <w:jc w:val="center"/>
              <w:rPr>
                <w:ins w:id="5238" w:author="Okot" w:date="2020-03-24T11:33:00Z"/>
              </w:rPr>
            </w:pPr>
          </w:p>
        </w:tc>
        <w:tc>
          <w:tcPr>
            <w:tcW w:w="529" w:type="dxa"/>
          </w:tcPr>
          <w:p w14:paraId="0BE10B8E" w14:textId="77777777" w:rsidR="008E0CED" w:rsidRDefault="008E0CED" w:rsidP="0055375F">
            <w:pPr>
              <w:ind w:firstLine="0"/>
              <w:jc w:val="center"/>
              <w:rPr>
                <w:ins w:id="5239" w:author="Okot" w:date="2020-03-24T11:33:00Z"/>
              </w:rPr>
            </w:pPr>
          </w:p>
        </w:tc>
        <w:tc>
          <w:tcPr>
            <w:tcW w:w="529" w:type="dxa"/>
          </w:tcPr>
          <w:p w14:paraId="53850886" w14:textId="77777777" w:rsidR="008E0CED" w:rsidRDefault="008E0CED" w:rsidP="0055375F">
            <w:pPr>
              <w:ind w:firstLine="0"/>
              <w:jc w:val="center"/>
              <w:rPr>
                <w:ins w:id="5240" w:author="Okot" w:date="2020-03-24T11:33:00Z"/>
              </w:rPr>
            </w:pPr>
          </w:p>
        </w:tc>
        <w:tc>
          <w:tcPr>
            <w:tcW w:w="529" w:type="dxa"/>
          </w:tcPr>
          <w:p w14:paraId="31A4D087" w14:textId="77777777" w:rsidR="008E0CED" w:rsidRDefault="008E0CED" w:rsidP="0055375F">
            <w:pPr>
              <w:ind w:firstLine="0"/>
              <w:jc w:val="center"/>
              <w:rPr>
                <w:ins w:id="5241" w:author="Okot" w:date="2020-03-24T11:33:00Z"/>
              </w:rPr>
            </w:pPr>
          </w:p>
        </w:tc>
        <w:tc>
          <w:tcPr>
            <w:tcW w:w="529" w:type="dxa"/>
          </w:tcPr>
          <w:p w14:paraId="1AE08856" w14:textId="77777777" w:rsidR="008E0CED" w:rsidRDefault="008E0CED" w:rsidP="0055375F">
            <w:pPr>
              <w:ind w:firstLine="0"/>
              <w:jc w:val="center"/>
              <w:rPr>
                <w:ins w:id="5242" w:author="Okot" w:date="2020-03-24T11:33:00Z"/>
              </w:rPr>
            </w:pPr>
          </w:p>
        </w:tc>
        <w:tc>
          <w:tcPr>
            <w:tcW w:w="529" w:type="dxa"/>
          </w:tcPr>
          <w:p w14:paraId="32DB150C" w14:textId="77777777" w:rsidR="008E0CED" w:rsidRDefault="008E0CED" w:rsidP="0055375F">
            <w:pPr>
              <w:ind w:firstLine="0"/>
              <w:jc w:val="center"/>
              <w:rPr>
                <w:ins w:id="5243" w:author="Okot" w:date="2020-03-24T11:33:00Z"/>
              </w:rPr>
            </w:pPr>
          </w:p>
        </w:tc>
        <w:tc>
          <w:tcPr>
            <w:tcW w:w="639" w:type="dxa"/>
          </w:tcPr>
          <w:p w14:paraId="19C343FB" w14:textId="77777777" w:rsidR="008E0CED" w:rsidRDefault="008E0CED" w:rsidP="0055375F">
            <w:pPr>
              <w:ind w:firstLine="0"/>
              <w:jc w:val="center"/>
              <w:rPr>
                <w:ins w:id="5244" w:author="Okot" w:date="2020-03-24T11:33:00Z"/>
              </w:rPr>
            </w:pPr>
          </w:p>
        </w:tc>
        <w:tc>
          <w:tcPr>
            <w:tcW w:w="529" w:type="dxa"/>
          </w:tcPr>
          <w:p w14:paraId="7313A6C2" w14:textId="77777777" w:rsidR="008E0CED" w:rsidRDefault="008E0CED" w:rsidP="0055375F">
            <w:pPr>
              <w:ind w:firstLine="0"/>
              <w:jc w:val="center"/>
              <w:rPr>
                <w:ins w:id="5245" w:author="Okot" w:date="2020-03-24T11:33:00Z"/>
              </w:rPr>
            </w:pPr>
          </w:p>
        </w:tc>
      </w:tr>
      <w:tr w:rsidR="008E0CED" w14:paraId="76970562" w14:textId="77777777" w:rsidTr="0055375F">
        <w:trPr>
          <w:ins w:id="5246" w:author="Okot" w:date="2020-03-24T11:33:00Z"/>
        </w:trPr>
        <w:tc>
          <w:tcPr>
            <w:tcW w:w="562" w:type="dxa"/>
          </w:tcPr>
          <w:p w14:paraId="6BD4FF06" w14:textId="77777777" w:rsidR="008E0CED" w:rsidRDefault="008E0CED" w:rsidP="0055375F">
            <w:pPr>
              <w:ind w:firstLine="0"/>
              <w:jc w:val="center"/>
              <w:rPr>
                <w:ins w:id="5247" w:author="Okot" w:date="2020-03-24T11:33:00Z"/>
              </w:rPr>
            </w:pPr>
            <w:ins w:id="5248" w:author="Okot" w:date="2020-03-24T11:33:00Z">
              <w:r>
                <w:t>Cu</w:t>
              </w:r>
            </w:ins>
          </w:p>
        </w:tc>
        <w:tc>
          <w:tcPr>
            <w:tcW w:w="427" w:type="dxa"/>
          </w:tcPr>
          <w:p w14:paraId="65488735" w14:textId="77777777" w:rsidR="008E0CED" w:rsidRDefault="008E0CED" w:rsidP="0055375F">
            <w:pPr>
              <w:ind w:firstLine="0"/>
              <w:jc w:val="center"/>
              <w:rPr>
                <w:ins w:id="5249" w:author="Okot" w:date="2020-03-24T11:33:00Z"/>
              </w:rPr>
            </w:pPr>
            <w:ins w:id="5250" w:author="Okot" w:date="2020-03-24T11:33:00Z">
              <w:r>
                <w:t>-</w:t>
              </w:r>
            </w:ins>
          </w:p>
        </w:tc>
        <w:tc>
          <w:tcPr>
            <w:tcW w:w="352" w:type="dxa"/>
          </w:tcPr>
          <w:p w14:paraId="2A77EA2D" w14:textId="77777777" w:rsidR="008E0CED" w:rsidRDefault="008E0CED" w:rsidP="0055375F">
            <w:pPr>
              <w:ind w:firstLine="0"/>
              <w:jc w:val="center"/>
              <w:rPr>
                <w:ins w:id="5251" w:author="Okot" w:date="2020-03-24T11:33:00Z"/>
              </w:rPr>
            </w:pPr>
          </w:p>
        </w:tc>
        <w:tc>
          <w:tcPr>
            <w:tcW w:w="498" w:type="dxa"/>
          </w:tcPr>
          <w:p w14:paraId="555F85BB" w14:textId="77777777" w:rsidR="008E0CED" w:rsidRDefault="008E0CED" w:rsidP="0055375F">
            <w:pPr>
              <w:ind w:firstLine="0"/>
              <w:jc w:val="center"/>
              <w:rPr>
                <w:ins w:id="5252" w:author="Okot" w:date="2020-03-24T11:33:00Z"/>
              </w:rPr>
            </w:pPr>
          </w:p>
        </w:tc>
        <w:tc>
          <w:tcPr>
            <w:tcW w:w="483" w:type="dxa"/>
          </w:tcPr>
          <w:p w14:paraId="4C9A386A" w14:textId="77777777" w:rsidR="008E0CED" w:rsidRDefault="008E0CED" w:rsidP="0055375F">
            <w:pPr>
              <w:ind w:firstLine="0"/>
              <w:jc w:val="center"/>
              <w:rPr>
                <w:ins w:id="5253" w:author="Okot" w:date="2020-03-24T11:33:00Z"/>
              </w:rPr>
            </w:pPr>
          </w:p>
        </w:tc>
        <w:tc>
          <w:tcPr>
            <w:tcW w:w="450" w:type="dxa"/>
          </w:tcPr>
          <w:p w14:paraId="53732069" w14:textId="77777777" w:rsidR="008E0CED" w:rsidRDefault="008E0CED" w:rsidP="0055375F">
            <w:pPr>
              <w:ind w:firstLine="0"/>
              <w:jc w:val="center"/>
              <w:rPr>
                <w:ins w:id="5254" w:author="Okot" w:date="2020-03-24T11:33:00Z"/>
              </w:rPr>
            </w:pPr>
          </w:p>
        </w:tc>
        <w:tc>
          <w:tcPr>
            <w:tcW w:w="416" w:type="dxa"/>
          </w:tcPr>
          <w:p w14:paraId="02AF3730" w14:textId="77777777" w:rsidR="008E0CED" w:rsidRDefault="008E0CED" w:rsidP="0055375F">
            <w:pPr>
              <w:ind w:firstLine="0"/>
              <w:jc w:val="center"/>
              <w:rPr>
                <w:ins w:id="5255" w:author="Okot" w:date="2020-03-24T11:33:00Z"/>
              </w:rPr>
            </w:pPr>
          </w:p>
        </w:tc>
        <w:tc>
          <w:tcPr>
            <w:tcW w:w="450" w:type="dxa"/>
          </w:tcPr>
          <w:p w14:paraId="16E4D427" w14:textId="77777777" w:rsidR="008E0CED" w:rsidRDefault="008E0CED" w:rsidP="0055375F">
            <w:pPr>
              <w:ind w:firstLine="0"/>
              <w:jc w:val="center"/>
              <w:rPr>
                <w:ins w:id="5256" w:author="Okot" w:date="2020-03-24T11:33:00Z"/>
              </w:rPr>
            </w:pPr>
          </w:p>
        </w:tc>
        <w:tc>
          <w:tcPr>
            <w:tcW w:w="439" w:type="dxa"/>
          </w:tcPr>
          <w:p w14:paraId="63AB99FC" w14:textId="77777777" w:rsidR="008E0CED" w:rsidRDefault="008E0CED" w:rsidP="0055375F">
            <w:pPr>
              <w:ind w:firstLine="0"/>
              <w:jc w:val="center"/>
              <w:rPr>
                <w:ins w:id="5257" w:author="Okot" w:date="2020-03-24T11:33:00Z"/>
              </w:rPr>
            </w:pPr>
          </w:p>
        </w:tc>
        <w:tc>
          <w:tcPr>
            <w:tcW w:w="416" w:type="dxa"/>
          </w:tcPr>
          <w:p w14:paraId="493F43C5" w14:textId="77777777" w:rsidR="008E0CED" w:rsidRDefault="008E0CED" w:rsidP="0055375F">
            <w:pPr>
              <w:ind w:firstLine="0"/>
              <w:jc w:val="center"/>
              <w:rPr>
                <w:ins w:id="5258" w:author="Okot" w:date="2020-03-24T11:33:00Z"/>
              </w:rPr>
            </w:pPr>
            <w:ins w:id="5259" w:author="Okot" w:date="2020-03-24T11:33:00Z">
              <w:r>
                <w:t>+</w:t>
              </w:r>
            </w:ins>
          </w:p>
        </w:tc>
        <w:tc>
          <w:tcPr>
            <w:tcW w:w="516" w:type="dxa"/>
          </w:tcPr>
          <w:p w14:paraId="1B17B3A3" w14:textId="77777777" w:rsidR="008E0CED" w:rsidRDefault="008E0CED" w:rsidP="0055375F">
            <w:pPr>
              <w:ind w:firstLine="0"/>
              <w:jc w:val="center"/>
              <w:rPr>
                <w:ins w:id="5260" w:author="Okot" w:date="2020-03-24T11:33:00Z"/>
              </w:rPr>
            </w:pPr>
          </w:p>
        </w:tc>
        <w:tc>
          <w:tcPr>
            <w:tcW w:w="529" w:type="dxa"/>
          </w:tcPr>
          <w:p w14:paraId="77532A3C" w14:textId="77777777" w:rsidR="008E0CED" w:rsidRDefault="008E0CED" w:rsidP="0055375F">
            <w:pPr>
              <w:ind w:firstLine="0"/>
              <w:jc w:val="center"/>
              <w:rPr>
                <w:ins w:id="5261" w:author="Okot" w:date="2020-03-24T11:33:00Z"/>
              </w:rPr>
            </w:pPr>
          </w:p>
        </w:tc>
        <w:tc>
          <w:tcPr>
            <w:tcW w:w="529" w:type="dxa"/>
          </w:tcPr>
          <w:p w14:paraId="4C883E93" w14:textId="77777777" w:rsidR="008E0CED" w:rsidRDefault="008E0CED" w:rsidP="0055375F">
            <w:pPr>
              <w:ind w:firstLine="0"/>
              <w:jc w:val="center"/>
              <w:rPr>
                <w:ins w:id="5262" w:author="Okot" w:date="2020-03-24T11:33:00Z"/>
              </w:rPr>
            </w:pPr>
          </w:p>
        </w:tc>
        <w:tc>
          <w:tcPr>
            <w:tcW w:w="529" w:type="dxa"/>
          </w:tcPr>
          <w:p w14:paraId="21D57422" w14:textId="77777777" w:rsidR="008E0CED" w:rsidRDefault="008E0CED" w:rsidP="0055375F">
            <w:pPr>
              <w:ind w:firstLine="0"/>
              <w:jc w:val="center"/>
              <w:rPr>
                <w:ins w:id="5263" w:author="Okot" w:date="2020-03-24T11:33:00Z"/>
              </w:rPr>
            </w:pPr>
          </w:p>
        </w:tc>
        <w:tc>
          <w:tcPr>
            <w:tcW w:w="529" w:type="dxa"/>
          </w:tcPr>
          <w:p w14:paraId="14D4F0F4" w14:textId="77777777" w:rsidR="008E0CED" w:rsidRDefault="008E0CED" w:rsidP="0055375F">
            <w:pPr>
              <w:ind w:firstLine="0"/>
              <w:jc w:val="center"/>
              <w:rPr>
                <w:ins w:id="5264" w:author="Okot" w:date="2020-03-24T11:33:00Z"/>
              </w:rPr>
            </w:pPr>
            <w:ins w:id="5265" w:author="Okot" w:date="2020-03-24T11:33:00Z">
              <w:r>
                <w:t>-</w:t>
              </w:r>
            </w:ins>
          </w:p>
        </w:tc>
        <w:tc>
          <w:tcPr>
            <w:tcW w:w="529" w:type="dxa"/>
          </w:tcPr>
          <w:p w14:paraId="482C87BF" w14:textId="77777777" w:rsidR="008E0CED" w:rsidRDefault="008E0CED" w:rsidP="0055375F">
            <w:pPr>
              <w:ind w:firstLine="0"/>
              <w:jc w:val="center"/>
              <w:rPr>
                <w:ins w:id="5266" w:author="Okot" w:date="2020-03-24T11:33:00Z"/>
              </w:rPr>
            </w:pPr>
          </w:p>
        </w:tc>
        <w:tc>
          <w:tcPr>
            <w:tcW w:w="639" w:type="dxa"/>
          </w:tcPr>
          <w:p w14:paraId="6F6092AF" w14:textId="77777777" w:rsidR="008E0CED" w:rsidRDefault="008E0CED" w:rsidP="0055375F">
            <w:pPr>
              <w:ind w:firstLine="0"/>
              <w:jc w:val="center"/>
              <w:rPr>
                <w:ins w:id="5267" w:author="Okot" w:date="2020-03-24T11:33:00Z"/>
              </w:rPr>
            </w:pPr>
          </w:p>
        </w:tc>
        <w:tc>
          <w:tcPr>
            <w:tcW w:w="529" w:type="dxa"/>
          </w:tcPr>
          <w:p w14:paraId="66E83DC8" w14:textId="77777777" w:rsidR="008E0CED" w:rsidRDefault="008E0CED" w:rsidP="0055375F">
            <w:pPr>
              <w:ind w:firstLine="0"/>
              <w:jc w:val="center"/>
              <w:rPr>
                <w:ins w:id="5268" w:author="Okot" w:date="2020-03-24T11:33:00Z"/>
              </w:rPr>
            </w:pPr>
          </w:p>
        </w:tc>
      </w:tr>
      <w:tr w:rsidR="008E0CED" w14:paraId="0426504B" w14:textId="77777777" w:rsidTr="0055375F">
        <w:trPr>
          <w:ins w:id="5269" w:author="Okot" w:date="2020-03-24T11:33:00Z"/>
        </w:trPr>
        <w:tc>
          <w:tcPr>
            <w:tcW w:w="562" w:type="dxa"/>
          </w:tcPr>
          <w:p w14:paraId="1AB677BD" w14:textId="77777777" w:rsidR="008E0CED" w:rsidRDefault="008E0CED" w:rsidP="0055375F">
            <w:pPr>
              <w:ind w:firstLine="0"/>
              <w:jc w:val="center"/>
              <w:rPr>
                <w:ins w:id="5270" w:author="Okot" w:date="2020-03-24T11:33:00Z"/>
              </w:rPr>
            </w:pPr>
            <w:ins w:id="5271" w:author="Okot" w:date="2020-03-24T11:33:00Z">
              <w:r>
                <w:t>K</w:t>
              </w:r>
            </w:ins>
          </w:p>
        </w:tc>
        <w:tc>
          <w:tcPr>
            <w:tcW w:w="427" w:type="dxa"/>
          </w:tcPr>
          <w:p w14:paraId="651C604E" w14:textId="77777777" w:rsidR="008E0CED" w:rsidRDefault="008E0CED" w:rsidP="0055375F">
            <w:pPr>
              <w:ind w:firstLine="0"/>
              <w:jc w:val="center"/>
              <w:rPr>
                <w:ins w:id="5272" w:author="Okot" w:date="2020-03-24T11:33:00Z"/>
              </w:rPr>
            </w:pPr>
          </w:p>
        </w:tc>
        <w:tc>
          <w:tcPr>
            <w:tcW w:w="352" w:type="dxa"/>
          </w:tcPr>
          <w:p w14:paraId="0CA77797" w14:textId="77777777" w:rsidR="008E0CED" w:rsidRDefault="008E0CED" w:rsidP="0055375F">
            <w:pPr>
              <w:ind w:firstLine="0"/>
              <w:jc w:val="center"/>
              <w:rPr>
                <w:ins w:id="5273" w:author="Okot" w:date="2020-03-24T11:33:00Z"/>
              </w:rPr>
            </w:pPr>
          </w:p>
        </w:tc>
        <w:tc>
          <w:tcPr>
            <w:tcW w:w="498" w:type="dxa"/>
          </w:tcPr>
          <w:p w14:paraId="0FA39AE0" w14:textId="77777777" w:rsidR="008E0CED" w:rsidRDefault="008E0CED" w:rsidP="0055375F">
            <w:pPr>
              <w:ind w:firstLine="0"/>
              <w:jc w:val="center"/>
              <w:rPr>
                <w:ins w:id="5274" w:author="Okot" w:date="2020-03-24T11:33:00Z"/>
              </w:rPr>
            </w:pPr>
            <w:ins w:id="5275" w:author="Okot" w:date="2020-03-24T11:33:00Z">
              <w:r>
                <w:t>+</w:t>
              </w:r>
            </w:ins>
          </w:p>
        </w:tc>
        <w:tc>
          <w:tcPr>
            <w:tcW w:w="483" w:type="dxa"/>
          </w:tcPr>
          <w:p w14:paraId="12792DA3" w14:textId="77777777" w:rsidR="008E0CED" w:rsidRDefault="008E0CED" w:rsidP="0055375F">
            <w:pPr>
              <w:ind w:firstLine="0"/>
              <w:jc w:val="center"/>
              <w:rPr>
                <w:ins w:id="5276" w:author="Okot" w:date="2020-03-24T11:33:00Z"/>
              </w:rPr>
            </w:pPr>
          </w:p>
        </w:tc>
        <w:tc>
          <w:tcPr>
            <w:tcW w:w="450" w:type="dxa"/>
          </w:tcPr>
          <w:p w14:paraId="4DD88AC6" w14:textId="77777777" w:rsidR="008E0CED" w:rsidRDefault="008E0CED" w:rsidP="0055375F">
            <w:pPr>
              <w:ind w:firstLine="0"/>
              <w:jc w:val="center"/>
              <w:rPr>
                <w:ins w:id="5277" w:author="Okot" w:date="2020-03-24T11:33:00Z"/>
              </w:rPr>
            </w:pPr>
          </w:p>
        </w:tc>
        <w:tc>
          <w:tcPr>
            <w:tcW w:w="416" w:type="dxa"/>
          </w:tcPr>
          <w:p w14:paraId="0750AF7D" w14:textId="77777777" w:rsidR="008E0CED" w:rsidRDefault="008E0CED" w:rsidP="0055375F">
            <w:pPr>
              <w:ind w:firstLine="0"/>
              <w:jc w:val="center"/>
              <w:rPr>
                <w:ins w:id="5278" w:author="Okot" w:date="2020-03-24T11:33:00Z"/>
              </w:rPr>
            </w:pPr>
          </w:p>
        </w:tc>
        <w:tc>
          <w:tcPr>
            <w:tcW w:w="450" w:type="dxa"/>
          </w:tcPr>
          <w:p w14:paraId="3D6914EB" w14:textId="77777777" w:rsidR="008E0CED" w:rsidRDefault="008E0CED" w:rsidP="0055375F">
            <w:pPr>
              <w:ind w:firstLine="0"/>
              <w:jc w:val="center"/>
              <w:rPr>
                <w:ins w:id="5279" w:author="Okot" w:date="2020-03-24T11:33:00Z"/>
              </w:rPr>
            </w:pPr>
            <w:ins w:id="5280" w:author="Okot" w:date="2020-03-24T11:33:00Z">
              <w:r>
                <w:t>-</w:t>
              </w:r>
            </w:ins>
          </w:p>
        </w:tc>
        <w:tc>
          <w:tcPr>
            <w:tcW w:w="439" w:type="dxa"/>
          </w:tcPr>
          <w:p w14:paraId="0354524B" w14:textId="77777777" w:rsidR="008E0CED" w:rsidRDefault="008E0CED" w:rsidP="0055375F">
            <w:pPr>
              <w:ind w:firstLine="0"/>
              <w:jc w:val="center"/>
              <w:rPr>
                <w:ins w:id="5281" w:author="Okot" w:date="2020-03-24T11:33:00Z"/>
              </w:rPr>
            </w:pPr>
            <w:ins w:id="5282" w:author="Okot" w:date="2020-03-24T11:33:00Z">
              <w:r>
                <w:t>+</w:t>
              </w:r>
            </w:ins>
          </w:p>
        </w:tc>
        <w:tc>
          <w:tcPr>
            <w:tcW w:w="416" w:type="dxa"/>
          </w:tcPr>
          <w:p w14:paraId="54E5AF55" w14:textId="77777777" w:rsidR="008E0CED" w:rsidRDefault="008E0CED" w:rsidP="0055375F">
            <w:pPr>
              <w:ind w:firstLine="0"/>
              <w:jc w:val="center"/>
              <w:rPr>
                <w:ins w:id="5283" w:author="Okot" w:date="2020-03-24T11:33:00Z"/>
              </w:rPr>
            </w:pPr>
          </w:p>
        </w:tc>
        <w:tc>
          <w:tcPr>
            <w:tcW w:w="516" w:type="dxa"/>
          </w:tcPr>
          <w:p w14:paraId="0A84308B" w14:textId="77777777" w:rsidR="008E0CED" w:rsidRDefault="008E0CED" w:rsidP="0055375F">
            <w:pPr>
              <w:ind w:firstLine="0"/>
              <w:jc w:val="center"/>
              <w:rPr>
                <w:ins w:id="5284" w:author="Okot" w:date="2020-03-24T11:33:00Z"/>
              </w:rPr>
            </w:pPr>
          </w:p>
        </w:tc>
        <w:tc>
          <w:tcPr>
            <w:tcW w:w="529" w:type="dxa"/>
          </w:tcPr>
          <w:p w14:paraId="0C46F4C1" w14:textId="77777777" w:rsidR="008E0CED" w:rsidRDefault="008E0CED" w:rsidP="0055375F">
            <w:pPr>
              <w:ind w:firstLine="0"/>
              <w:jc w:val="center"/>
              <w:rPr>
                <w:ins w:id="5285" w:author="Okot" w:date="2020-03-24T11:33:00Z"/>
              </w:rPr>
            </w:pPr>
          </w:p>
        </w:tc>
        <w:tc>
          <w:tcPr>
            <w:tcW w:w="529" w:type="dxa"/>
          </w:tcPr>
          <w:p w14:paraId="192842B1" w14:textId="77777777" w:rsidR="008E0CED" w:rsidRDefault="008E0CED" w:rsidP="0055375F">
            <w:pPr>
              <w:ind w:firstLine="0"/>
              <w:jc w:val="center"/>
              <w:rPr>
                <w:ins w:id="5286" w:author="Okot" w:date="2020-03-24T11:33:00Z"/>
              </w:rPr>
            </w:pPr>
          </w:p>
        </w:tc>
        <w:tc>
          <w:tcPr>
            <w:tcW w:w="529" w:type="dxa"/>
          </w:tcPr>
          <w:p w14:paraId="38934B14" w14:textId="77777777" w:rsidR="008E0CED" w:rsidRDefault="008E0CED" w:rsidP="0055375F">
            <w:pPr>
              <w:ind w:firstLine="0"/>
              <w:jc w:val="center"/>
              <w:rPr>
                <w:ins w:id="5287" w:author="Okot" w:date="2020-03-24T11:33:00Z"/>
              </w:rPr>
            </w:pPr>
          </w:p>
        </w:tc>
        <w:tc>
          <w:tcPr>
            <w:tcW w:w="529" w:type="dxa"/>
          </w:tcPr>
          <w:p w14:paraId="05B422C0" w14:textId="77777777" w:rsidR="008E0CED" w:rsidRDefault="008E0CED" w:rsidP="0055375F">
            <w:pPr>
              <w:ind w:firstLine="0"/>
              <w:jc w:val="center"/>
              <w:rPr>
                <w:ins w:id="5288" w:author="Okot" w:date="2020-03-24T11:33:00Z"/>
              </w:rPr>
            </w:pPr>
          </w:p>
        </w:tc>
        <w:tc>
          <w:tcPr>
            <w:tcW w:w="529" w:type="dxa"/>
          </w:tcPr>
          <w:p w14:paraId="6AA5C31D" w14:textId="77777777" w:rsidR="008E0CED" w:rsidRDefault="008E0CED" w:rsidP="0055375F">
            <w:pPr>
              <w:ind w:firstLine="0"/>
              <w:jc w:val="center"/>
              <w:rPr>
                <w:ins w:id="5289" w:author="Okot" w:date="2020-03-24T11:33:00Z"/>
              </w:rPr>
            </w:pPr>
          </w:p>
        </w:tc>
        <w:tc>
          <w:tcPr>
            <w:tcW w:w="639" w:type="dxa"/>
          </w:tcPr>
          <w:p w14:paraId="743B258B" w14:textId="77777777" w:rsidR="008E0CED" w:rsidRDefault="008E0CED" w:rsidP="0055375F">
            <w:pPr>
              <w:ind w:firstLine="0"/>
              <w:jc w:val="center"/>
              <w:rPr>
                <w:ins w:id="5290" w:author="Okot" w:date="2020-03-24T11:33:00Z"/>
              </w:rPr>
            </w:pPr>
          </w:p>
        </w:tc>
        <w:tc>
          <w:tcPr>
            <w:tcW w:w="529" w:type="dxa"/>
          </w:tcPr>
          <w:p w14:paraId="1C1C48EC" w14:textId="77777777" w:rsidR="008E0CED" w:rsidRDefault="008E0CED" w:rsidP="0055375F">
            <w:pPr>
              <w:ind w:firstLine="0"/>
              <w:jc w:val="center"/>
              <w:rPr>
                <w:ins w:id="5291" w:author="Okot" w:date="2020-03-24T11:33:00Z"/>
              </w:rPr>
            </w:pPr>
          </w:p>
        </w:tc>
      </w:tr>
      <w:tr w:rsidR="008E0CED" w14:paraId="600EE318" w14:textId="77777777" w:rsidTr="0055375F">
        <w:trPr>
          <w:ins w:id="5292" w:author="Okot" w:date="2020-03-24T11:33:00Z"/>
        </w:trPr>
        <w:tc>
          <w:tcPr>
            <w:tcW w:w="562" w:type="dxa"/>
          </w:tcPr>
          <w:p w14:paraId="4CE2F675" w14:textId="77777777" w:rsidR="008E0CED" w:rsidRDefault="008E0CED" w:rsidP="0055375F">
            <w:pPr>
              <w:ind w:firstLine="0"/>
              <w:jc w:val="center"/>
              <w:rPr>
                <w:ins w:id="5293" w:author="Okot" w:date="2020-03-24T11:33:00Z"/>
              </w:rPr>
            </w:pPr>
            <w:ins w:id="5294" w:author="Okot" w:date="2020-03-24T11:33:00Z">
              <w:r>
                <w:t>Se</w:t>
              </w:r>
            </w:ins>
          </w:p>
        </w:tc>
        <w:tc>
          <w:tcPr>
            <w:tcW w:w="427" w:type="dxa"/>
          </w:tcPr>
          <w:p w14:paraId="3A15BC99" w14:textId="77777777" w:rsidR="008E0CED" w:rsidRDefault="008E0CED" w:rsidP="0055375F">
            <w:pPr>
              <w:ind w:firstLine="0"/>
              <w:jc w:val="center"/>
              <w:rPr>
                <w:ins w:id="5295" w:author="Okot" w:date="2020-03-24T11:33:00Z"/>
              </w:rPr>
            </w:pPr>
          </w:p>
        </w:tc>
        <w:tc>
          <w:tcPr>
            <w:tcW w:w="352" w:type="dxa"/>
          </w:tcPr>
          <w:p w14:paraId="6EF1081B" w14:textId="77777777" w:rsidR="008E0CED" w:rsidRDefault="008E0CED" w:rsidP="0055375F">
            <w:pPr>
              <w:ind w:firstLine="0"/>
              <w:jc w:val="center"/>
              <w:rPr>
                <w:ins w:id="5296" w:author="Okot" w:date="2020-03-24T11:33:00Z"/>
              </w:rPr>
            </w:pPr>
          </w:p>
        </w:tc>
        <w:tc>
          <w:tcPr>
            <w:tcW w:w="498" w:type="dxa"/>
          </w:tcPr>
          <w:p w14:paraId="2FD0DB70" w14:textId="77777777" w:rsidR="008E0CED" w:rsidRDefault="008E0CED" w:rsidP="0055375F">
            <w:pPr>
              <w:ind w:firstLine="0"/>
              <w:jc w:val="center"/>
              <w:rPr>
                <w:ins w:id="5297" w:author="Okot" w:date="2020-03-24T11:33:00Z"/>
              </w:rPr>
            </w:pPr>
          </w:p>
        </w:tc>
        <w:tc>
          <w:tcPr>
            <w:tcW w:w="483" w:type="dxa"/>
          </w:tcPr>
          <w:p w14:paraId="7A7F1341" w14:textId="77777777" w:rsidR="008E0CED" w:rsidRDefault="008E0CED" w:rsidP="0055375F">
            <w:pPr>
              <w:ind w:firstLine="0"/>
              <w:jc w:val="center"/>
              <w:rPr>
                <w:ins w:id="5298" w:author="Okot" w:date="2020-03-24T11:33:00Z"/>
              </w:rPr>
            </w:pPr>
          </w:p>
        </w:tc>
        <w:tc>
          <w:tcPr>
            <w:tcW w:w="450" w:type="dxa"/>
          </w:tcPr>
          <w:p w14:paraId="78128DF6" w14:textId="77777777" w:rsidR="008E0CED" w:rsidRDefault="008E0CED" w:rsidP="0055375F">
            <w:pPr>
              <w:ind w:firstLine="0"/>
              <w:jc w:val="center"/>
              <w:rPr>
                <w:ins w:id="5299" w:author="Okot" w:date="2020-03-24T11:33:00Z"/>
              </w:rPr>
            </w:pPr>
          </w:p>
        </w:tc>
        <w:tc>
          <w:tcPr>
            <w:tcW w:w="416" w:type="dxa"/>
          </w:tcPr>
          <w:p w14:paraId="7ADCFF30" w14:textId="77777777" w:rsidR="008E0CED" w:rsidRDefault="008E0CED" w:rsidP="0055375F">
            <w:pPr>
              <w:ind w:firstLine="0"/>
              <w:jc w:val="center"/>
              <w:rPr>
                <w:ins w:id="5300" w:author="Okot" w:date="2020-03-24T11:33:00Z"/>
              </w:rPr>
            </w:pPr>
          </w:p>
        </w:tc>
        <w:tc>
          <w:tcPr>
            <w:tcW w:w="450" w:type="dxa"/>
          </w:tcPr>
          <w:p w14:paraId="0B36D924" w14:textId="77777777" w:rsidR="008E0CED" w:rsidRDefault="008E0CED" w:rsidP="0055375F">
            <w:pPr>
              <w:ind w:firstLine="0"/>
              <w:jc w:val="center"/>
              <w:rPr>
                <w:ins w:id="5301" w:author="Okot" w:date="2020-03-24T11:33:00Z"/>
              </w:rPr>
            </w:pPr>
          </w:p>
        </w:tc>
        <w:tc>
          <w:tcPr>
            <w:tcW w:w="439" w:type="dxa"/>
          </w:tcPr>
          <w:p w14:paraId="5234E191" w14:textId="77777777" w:rsidR="008E0CED" w:rsidRDefault="008E0CED" w:rsidP="0055375F">
            <w:pPr>
              <w:ind w:firstLine="0"/>
              <w:jc w:val="center"/>
              <w:rPr>
                <w:ins w:id="5302" w:author="Okot" w:date="2020-03-24T11:33:00Z"/>
              </w:rPr>
            </w:pPr>
          </w:p>
        </w:tc>
        <w:tc>
          <w:tcPr>
            <w:tcW w:w="416" w:type="dxa"/>
          </w:tcPr>
          <w:p w14:paraId="51BE46F3" w14:textId="77777777" w:rsidR="008E0CED" w:rsidRDefault="008E0CED" w:rsidP="0055375F">
            <w:pPr>
              <w:ind w:firstLine="0"/>
              <w:jc w:val="center"/>
              <w:rPr>
                <w:ins w:id="5303" w:author="Okot" w:date="2020-03-24T11:33:00Z"/>
              </w:rPr>
            </w:pPr>
          </w:p>
        </w:tc>
        <w:tc>
          <w:tcPr>
            <w:tcW w:w="516" w:type="dxa"/>
          </w:tcPr>
          <w:p w14:paraId="0BB4B8DD"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2F24AEEF" w14:textId="77777777" w:rsidR="008E0CED" w:rsidRDefault="008E0CED" w:rsidP="0055375F">
            <w:pPr>
              <w:ind w:firstLine="0"/>
              <w:jc w:val="center"/>
              <w:rPr>
                <w:ins w:id="5306" w:author="Okot" w:date="2020-03-24T11:33:00Z"/>
              </w:rPr>
            </w:pPr>
          </w:p>
        </w:tc>
        <w:tc>
          <w:tcPr>
            <w:tcW w:w="529" w:type="dxa"/>
          </w:tcPr>
          <w:p w14:paraId="2D57C697" w14:textId="77777777" w:rsidR="008E0CED" w:rsidRDefault="008E0CED" w:rsidP="0055375F">
            <w:pPr>
              <w:ind w:firstLine="0"/>
              <w:jc w:val="center"/>
              <w:rPr>
                <w:ins w:id="5307" w:author="Okot" w:date="2020-03-24T11:33:00Z"/>
              </w:rPr>
            </w:pPr>
            <w:ins w:id="5308" w:author="Okot" w:date="2020-03-24T11:33:00Z">
              <w:r>
                <w:t>+</w:t>
              </w:r>
            </w:ins>
          </w:p>
        </w:tc>
        <w:tc>
          <w:tcPr>
            <w:tcW w:w="529" w:type="dxa"/>
          </w:tcPr>
          <w:p w14:paraId="1B6A5870" w14:textId="77777777" w:rsidR="008E0CED" w:rsidRDefault="008E0CED" w:rsidP="0055375F">
            <w:pPr>
              <w:ind w:firstLine="0"/>
              <w:jc w:val="center"/>
              <w:rPr>
                <w:ins w:id="5309" w:author="Okot" w:date="2020-03-24T11:33:00Z"/>
              </w:rPr>
            </w:pPr>
          </w:p>
        </w:tc>
        <w:tc>
          <w:tcPr>
            <w:tcW w:w="529" w:type="dxa"/>
          </w:tcPr>
          <w:p w14:paraId="59CF8266" w14:textId="77777777" w:rsidR="008E0CED" w:rsidRDefault="008E0CED" w:rsidP="0055375F">
            <w:pPr>
              <w:ind w:firstLine="0"/>
              <w:jc w:val="center"/>
              <w:rPr>
                <w:ins w:id="5310" w:author="Okot" w:date="2020-03-24T11:33:00Z"/>
              </w:rPr>
            </w:pPr>
          </w:p>
        </w:tc>
        <w:tc>
          <w:tcPr>
            <w:tcW w:w="529" w:type="dxa"/>
          </w:tcPr>
          <w:p w14:paraId="08CA685D" w14:textId="77777777" w:rsidR="008E0CED" w:rsidRDefault="008E0CED" w:rsidP="0055375F">
            <w:pPr>
              <w:ind w:firstLine="0"/>
              <w:jc w:val="center"/>
              <w:rPr>
                <w:ins w:id="5311" w:author="Okot" w:date="2020-03-24T11:33:00Z"/>
              </w:rPr>
            </w:pPr>
          </w:p>
        </w:tc>
        <w:tc>
          <w:tcPr>
            <w:tcW w:w="639" w:type="dxa"/>
          </w:tcPr>
          <w:p w14:paraId="58125B13" w14:textId="77777777" w:rsidR="008E0CED" w:rsidRDefault="008E0CED" w:rsidP="0055375F">
            <w:pPr>
              <w:ind w:firstLine="0"/>
              <w:jc w:val="center"/>
              <w:rPr>
                <w:ins w:id="5312" w:author="Okot" w:date="2020-03-24T11:33:00Z"/>
              </w:rPr>
            </w:pPr>
            <w:ins w:id="5313" w:author="Okot" w:date="2020-03-24T11:33:00Z">
              <w:r>
                <w:t>+</w:t>
              </w:r>
            </w:ins>
          </w:p>
        </w:tc>
        <w:tc>
          <w:tcPr>
            <w:tcW w:w="529" w:type="dxa"/>
          </w:tcPr>
          <w:p w14:paraId="533CD6F2" w14:textId="77777777" w:rsidR="008E0CED" w:rsidRDefault="008E0CED" w:rsidP="0055375F">
            <w:pPr>
              <w:ind w:firstLine="0"/>
              <w:jc w:val="center"/>
              <w:rPr>
                <w:ins w:id="5314" w:author="Okot" w:date="2020-03-24T11:33:00Z"/>
              </w:rPr>
            </w:pPr>
          </w:p>
        </w:tc>
      </w:tr>
      <w:tr w:rsidR="008E0CED" w14:paraId="6F4C4FB6" w14:textId="77777777" w:rsidTr="0055375F">
        <w:trPr>
          <w:ins w:id="5315" w:author="Okot" w:date="2020-03-24T11:33:00Z"/>
        </w:trPr>
        <w:tc>
          <w:tcPr>
            <w:tcW w:w="562" w:type="dxa"/>
          </w:tcPr>
          <w:p w14:paraId="362B001D" w14:textId="77777777" w:rsidR="008E0CED" w:rsidRDefault="008E0CED" w:rsidP="0055375F">
            <w:pPr>
              <w:ind w:firstLine="0"/>
              <w:jc w:val="center"/>
              <w:rPr>
                <w:ins w:id="5316" w:author="Okot" w:date="2020-03-24T11:33:00Z"/>
              </w:rPr>
            </w:pPr>
            <w:ins w:id="5317" w:author="Okot" w:date="2020-03-24T11:33:00Z">
              <w:r>
                <w:t>Na</w:t>
              </w:r>
            </w:ins>
          </w:p>
        </w:tc>
        <w:tc>
          <w:tcPr>
            <w:tcW w:w="427" w:type="dxa"/>
          </w:tcPr>
          <w:p w14:paraId="2AB01DB2" w14:textId="77777777" w:rsidR="008E0CED" w:rsidRDefault="008E0CED" w:rsidP="0055375F">
            <w:pPr>
              <w:ind w:firstLine="0"/>
              <w:jc w:val="center"/>
              <w:rPr>
                <w:ins w:id="5318" w:author="Okot" w:date="2020-03-24T11:33:00Z"/>
              </w:rPr>
            </w:pPr>
          </w:p>
        </w:tc>
        <w:tc>
          <w:tcPr>
            <w:tcW w:w="352" w:type="dxa"/>
          </w:tcPr>
          <w:p w14:paraId="4170023E" w14:textId="77777777" w:rsidR="008E0CED" w:rsidRDefault="008E0CED" w:rsidP="0055375F">
            <w:pPr>
              <w:ind w:firstLine="0"/>
              <w:jc w:val="center"/>
              <w:rPr>
                <w:ins w:id="5319" w:author="Okot" w:date="2020-03-24T11:33:00Z"/>
              </w:rPr>
            </w:pPr>
          </w:p>
        </w:tc>
        <w:tc>
          <w:tcPr>
            <w:tcW w:w="498" w:type="dxa"/>
          </w:tcPr>
          <w:p w14:paraId="0112D06E" w14:textId="77777777" w:rsidR="008E0CED" w:rsidRDefault="008E0CED" w:rsidP="0055375F">
            <w:pPr>
              <w:ind w:firstLine="0"/>
              <w:jc w:val="center"/>
              <w:rPr>
                <w:ins w:id="5320" w:author="Okot" w:date="2020-03-24T11:33:00Z"/>
              </w:rPr>
            </w:pPr>
          </w:p>
        </w:tc>
        <w:tc>
          <w:tcPr>
            <w:tcW w:w="483" w:type="dxa"/>
          </w:tcPr>
          <w:p w14:paraId="49D2BF83" w14:textId="77777777" w:rsidR="008E0CED" w:rsidRDefault="008E0CED" w:rsidP="0055375F">
            <w:pPr>
              <w:ind w:firstLine="0"/>
              <w:jc w:val="center"/>
              <w:rPr>
                <w:ins w:id="5321" w:author="Okot" w:date="2020-03-24T11:33:00Z"/>
              </w:rPr>
            </w:pPr>
          </w:p>
        </w:tc>
        <w:tc>
          <w:tcPr>
            <w:tcW w:w="450" w:type="dxa"/>
          </w:tcPr>
          <w:p w14:paraId="3509DD3B" w14:textId="77777777" w:rsidR="008E0CED" w:rsidRDefault="008E0CED" w:rsidP="0055375F">
            <w:pPr>
              <w:ind w:firstLine="0"/>
              <w:jc w:val="center"/>
              <w:rPr>
                <w:ins w:id="5322" w:author="Okot" w:date="2020-03-24T11:33:00Z"/>
              </w:rPr>
            </w:pPr>
          </w:p>
        </w:tc>
        <w:tc>
          <w:tcPr>
            <w:tcW w:w="416" w:type="dxa"/>
          </w:tcPr>
          <w:p w14:paraId="5679012A" w14:textId="77777777" w:rsidR="008E0CED" w:rsidRDefault="008E0CED" w:rsidP="0055375F">
            <w:pPr>
              <w:ind w:firstLine="0"/>
              <w:jc w:val="center"/>
              <w:rPr>
                <w:ins w:id="5323" w:author="Okot" w:date="2020-03-24T11:33:00Z"/>
              </w:rPr>
            </w:pPr>
          </w:p>
        </w:tc>
        <w:tc>
          <w:tcPr>
            <w:tcW w:w="450" w:type="dxa"/>
          </w:tcPr>
          <w:p w14:paraId="7B2E9533" w14:textId="77777777" w:rsidR="008E0CED" w:rsidRDefault="008E0CED" w:rsidP="0055375F">
            <w:pPr>
              <w:ind w:firstLine="0"/>
              <w:jc w:val="center"/>
              <w:rPr>
                <w:ins w:id="5324" w:author="Okot" w:date="2020-03-24T11:33:00Z"/>
              </w:rPr>
            </w:pPr>
          </w:p>
        </w:tc>
        <w:tc>
          <w:tcPr>
            <w:tcW w:w="439" w:type="dxa"/>
          </w:tcPr>
          <w:p w14:paraId="451EC9C7" w14:textId="77777777" w:rsidR="008E0CED" w:rsidRDefault="008E0CED" w:rsidP="0055375F">
            <w:pPr>
              <w:ind w:firstLine="0"/>
              <w:jc w:val="center"/>
              <w:rPr>
                <w:ins w:id="5325" w:author="Okot" w:date="2020-03-24T11:33:00Z"/>
              </w:rPr>
            </w:pPr>
            <w:ins w:id="5326" w:author="Okot" w:date="2020-03-24T11:33:00Z">
              <w:r>
                <w:t>-</w:t>
              </w:r>
            </w:ins>
          </w:p>
        </w:tc>
        <w:tc>
          <w:tcPr>
            <w:tcW w:w="416" w:type="dxa"/>
          </w:tcPr>
          <w:p w14:paraId="492FA1B2" w14:textId="77777777" w:rsidR="008E0CED" w:rsidRDefault="008E0CED" w:rsidP="0055375F">
            <w:pPr>
              <w:ind w:firstLine="0"/>
              <w:jc w:val="center"/>
              <w:rPr>
                <w:ins w:id="5327" w:author="Okot" w:date="2020-03-24T11:33:00Z"/>
              </w:rPr>
            </w:pPr>
          </w:p>
        </w:tc>
        <w:tc>
          <w:tcPr>
            <w:tcW w:w="516" w:type="dxa"/>
          </w:tcPr>
          <w:p w14:paraId="435B11AA" w14:textId="77777777" w:rsidR="008E0CED" w:rsidRDefault="008E0CED" w:rsidP="0055375F">
            <w:pPr>
              <w:ind w:firstLine="0"/>
              <w:jc w:val="center"/>
              <w:rPr>
                <w:ins w:id="5328" w:author="Okot" w:date="2020-03-24T11:33:00Z"/>
              </w:rPr>
            </w:pPr>
          </w:p>
        </w:tc>
        <w:tc>
          <w:tcPr>
            <w:tcW w:w="529" w:type="dxa"/>
          </w:tcPr>
          <w:p w14:paraId="17C18518" w14:textId="77777777" w:rsidR="008E0CED" w:rsidRDefault="008E0CED" w:rsidP="0055375F">
            <w:pPr>
              <w:ind w:firstLine="0"/>
              <w:jc w:val="center"/>
              <w:rPr>
                <w:ins w:id="5329" w:author="Okot" w:date="2020-03-24T11:33:00Z"/>
              </w:rPr>
            </w:pPr>
          </w:p>
        </w:tc>
        <w:tc>
          <w:tcPr>
            <w:tcW w:w="529" w:type="dxa"/>
          </w:tcPr>
          <w:p w14:paraId="761BB77E" w14:textId="77777777" w:rsidR="008E0CED" w:rsidRDefault="008E0CED" w:rsidP="0055375F">
            <w:pPr>
              <w:ind w:firstLine="0"/>
              <w:jc w:val="center"/>
              <w:rPr>
                <w:ins w:id="5330" w:author="Okot" w:date="2020-03-24T11:33:00Z"/>
              </w:rPr>
            </w:pPr>
          </w:p>
        </w:tc>
        <w:tc>
          <w:tcPr>
            <w:tcW w:w="529" w:type="dxa"/>
          </w:tcPr>
          <w:p w14:paraId="205B4B72" w14:textId="77777777" w:rsidR="008E0CED" w:rsidRDefault="008E0CED" w:rsidP="0055375F">
            <w:pPr>
              <w:ind w:firstLine="0"/>
              <w:jc w:val="center"/>
              <w:rPr>
                <w:ins w:id="5331" w:author="Okot" w:date="2020-03-24T11:33:00Z"/>
              </w:rPr>
            </w:pPr>
          </w:p>
        </w:tc>
        <w:tc>
          <w:tcPr>
            <w:tcW w:w="529" w:type="dxa"/>
          </w:tcPr>
          <w:p w14:paraId="696A12D4" w14:textId="77777777" w:rsidR="008E0CED" w:rsidRDefault="008E0CED" w:rsidP="0055375F">
            <w:pPr>
              <w:ind w:firstLine="0"/>
              <w:jc w:val="center"/>
              <w:rPr>
                <w:ins w:id="5332" w:author="Okot" w:date="2020-03-24T11:33:00Z"/>
              </w:rPr>
            </w:pPr>
          </w:p>
        </w:tc>
        <w:tc>
          <w:tcPr>
            <w:tcW w:w="529" w:type="dxa"/>
          </w:tcPr>
          <w:p w14:paraId="2561349F" w14:textId="77777777" w:rsidR="008E0CED" w:rsidRDefault="008E0CED" w:rsidP="0055375F">
            <w:pPr>
              <w:ind w:firstLine="0"/>
              <w:jc w:val="center"/>
              <w:rPr>
                <w:ins w:id="5333" w:author="Okot" w:date="2020-03-24T11:33:00Z"/>
              </w:rPr>
            </w:pPr>
          </w:p>
        </w:tc>
        <w:tc>
          <w:tcPr>
            <w:tcW w:w="639" w:type="dxa"/>
          </w:tcPr>
          <w:p w14:paraId="1D2C76EE" w14:textId="77777777" w:rsidR="008E0CED" w:rsidRDefault="008E0CED" w:rsidP="0055375F">
            <w:pPr>
              <w:ind w:firstLine="0"/>
              <w:jc w:val="center"/>
              <w:rPr>
                <w:ins w:id="5334" w:author="Okot" w:date="2020-03-24T11:33:00Z"/>
              </w:rPr>
            </w:pPr>
          </w:p>
        </w:tc>
        <w:tc>
          <w:tcPr>
            <w:tcW w:w="529" w:type="dxa"/>
          </w:tcPr>
          <w:p w14:paraId="4DDB40A8" w14:textId="77777777" w:rsidR="008E0CED" w:rsidRDefault="008E0CED" w:rsidP="0055375F">
            <w:pPr>
              <w:ind w:firstLine="0"/>
              <w:jc w:val="center"/>
              <w:rPr>
                <w:ins w:id="5335" w:author="Okot" w:date="2020-03-24T11:33:00Z"/>
              </w:rPr>
            </w:pPr>
          </w:p>
        </w:tc>
      </w:tr>
      <w:tr w:rsidR="008E0CED" w14:paraId="05DD7600" w14:textId="77777777" w:rsidTr="0055375F">
        <w:trPr>
          <w:ins w:id="5336" w:author="Okot" w:date="2020-03-24T11:33:00Z"/>
        </w:trPr>
        <w:tc>
          <w:tcPr>
            <w:tcW w:w="562" w:type="dxa"/>
          </w:tcPr>
          <w:p w14:paraId="5D9ADB6C" w14:textId="77777777" w:rsidR="008E0CED" w:rsidRDefault="008E0CED" w:rsidP="0055375F">
            <w:pPr>
              <w:ind w:firstLine="0"/>
              <w:jc w:val="center"/>
              <w:rPr>
                <w:ins w:id="5337" w:author="Okot" w:date="2020-03-24T11:33:00Z"/>
              </w:rPr>
            </w:pPr>
            <w:ins w:id="5338" w:author="Okot" w:date="2020-03-24T11:33:00Z">
              <w:r>
                <w:t>Ca</w:t>
              </w:r>
            </w:ins>
          </w:p>
        </w:tc>
        <w:tc>
          <w:tcPr>
            <w:tcW w:w="427" w:type="dxa"/>
          </w:tcPr>
          <w:p w14:paraId="18E0A411" w14:textId="77777777" w:rsidR="008E0CED" w:rsidRDefault="008E0CED" w:rsidP="0055375F">
            <w:pPr>
              <w:ind w:firstLine="0"/>
              <w:jc w:val="center"/>
              <w:rPr>
                <w:ins w:id="5339" w:author="Okot" w:date="2020-03-24T11:33:00Z"/>
              </w:rPr>
            </w:pPr>
            <w:ins w:id="5340" w:author="Okot" w:date="2020-03-24T11:33:00Z">
              <w:r>
                <w:t>-</w:t>
              </w:r>
            </w:ins>
          </w:p>
        </w:tc>
        <w:tc>
          <w:tcPr>
            <w:tcW w:w="352" w:type="dxa"/>
          </w:tcPr>
          <w:p w14:paraId="7D02CDE1" w14:textId="77777777" w:rsidR="008E0CED" w:rsidRDefault="008E0CED" w:rsidP="0055375F">
            <w:pPr>
              <w:ind w:firstLine="0"/>
              <w:jc w:val="center"/>
              <w:rPr>
                <w:ins w:id="5341" w:author="Okot" w:date="2020-03-24T11:33:00Z"/>
              </w:rPr>
            </w:pPr>
          </w:p>
        </w:tc>
        <w:tc>
          <w:tcPr>
            <w:tcW w:w="498" w:type="dxa"/>
          </w:tcPr>
          <w:p w14:paraId="6FA1294C" w14:textId="77777777" w:rsidR="008E0CED" w:rsidRDefault="008E0CED" w:rsidP="0055375F">
            <w:pPr>
              <w:ind w:firstLine="0"/>
              <w:jc w:val="center"/>
              <w:rPr>
                <w:ins w:id="5342" w:author="Okot" w:date="2020-03-24T11:33:00Z"/>
              </w:rPr>
            </w:pPr>
            <w:ins w:id="5343" w:author="Okot" w:date="2020-03-24T11:33:00Z">
              <w:r>
                <w:t>+/-</w:t>
              </w:r>
            </w:ins>
          </w:p>
        </w:tc>
        <w:tc>
          <w:tcPr>
            <w:tcW w:w="483" w:type="dxa"/>
          </w:tcPr>
          <w:p w14:paraId="14BA2C7E" w14:textId="77777777" w:rsidR="008E0CED" w:rsidRDefault="008E0CED" w:rsidP="0055375F">
            <w:pPr>
              <w:ind w:firstLine="0"/>
              <w:jc w:val="center"/>
              <w:rPr>
                <w:ins w:id="5344" w:author="Okot" w:date="2020-03-24T11:33:00Z"/>
              </w:rPr>
            </w:pPr>
            <w:ins w:id="5345" w:author="Okot" w:date="2020-03-24T11:33:00Z">
              <w:r>
                <w:t>-</w:t>
              </w:r>
            </w:ins>
          </w:p>
        </w:tc>
        <w:tc>
          <w:tcPr>
            <w:tcW w:w="450" w:type="dxa"/>
          </w:tcPr>
          <w:p w14:paraId="45499632" w14:textId="77777777" w:rsidR="008E0CED" w:rsidRDefault="008E0CED" w:rsidP="0055375F">
            <w:pPr>
              <w:ind w:firstLine="0"/>
              <w:jc w:val="center"/>
              <w:rPr>
                <w:ins w:id="5346" w:author="Okot" w:date="2020-03-24T11:33:00Z"/>
              </w:rPr>
            </w:pPr>
          </w:p>
        </w:tc>
        <w:tc>
          <w:tcPr>
            <w:tcW w:w="416" w:type="dxa"/>
          </w:tcPr>
          <w:p w14:paraId="3313CD63" w14:textId="77777777" w:rsidR="008E0CED" w:rsidRDefault="008E0CED" w:rsidP="0055375F">
            <w:pPr>
              <w:ind w:firstLine="0"/>
              <w:jc w:val="center"/>
              <w:rPr>
                <w:ins w:id="5347" w:author="Okot" w:date="2020-03-24T11:33:00Z"/>
              </w:rPr>
            </w:pPr>
          </w:p>
        </w:tc>
        <w:tc>
          <w:tcPr>
            <w:tcW w:w="450" w:type="dxa"/>
          </w:tcPr>
          <w:p w14:paraId="19BB24E9" w14:textId="77777777" w:rsidR="008E0CED" w:rsidRDefault="008E0CED" w:rsidP="0055375F">
            <w:pPr>
              <w:ind w:firstLine="0"/>
              <w:jc w:val="center"/>
              <w:rPr>
                <w:ins w:id="5348" w:author="Okot" w:date="2020-03-24T11:33:00Z"/>
              </w:rPr>
            </w:pPr>
          </w:p>
        </w:tc>
        <w:tc>
          <w:tcPr>
            <w:tcW w:w="439" w:type="dxa"/>
          </w:tcPr>
          <w:p w14:paraId="3B83BF3C" w14:textId="77777777" w:rsidR="008E0CED" w:rsidRDefault="008E0CED" w:rsidP="0055375F">
            <w:pPr>
              <w:ind w:firstLine="0"/>
              <w:jc w:val="center"/>
              <w:rPr>
                <w:ins w:id="5349" w:author="Okot" w:date="2020-03-24T11:33:00Z"/>
              </w:rPr>
            </w:pPr>
          </w:p>
        </w:tc>
        <w:tc>
          <w:tcPr>
            <w:tcW w:w="416" w:type="dxa"/>
          </w:tcPr>
          <w:p w14:paraId="484C2A4D" w14:textId="77777777" w:rsidR="008E0CED" w:rsidRDefault="008E0CED" w:rsidP="0055375F">
            <w:pPr>
              <w:ind w:firstLine="0"/>
              <w:jc w:val="center"/>
              <w:rPr>
                <w:ins w:id="5350" w:author="Okot" w:date="2020-03-24T11:33:00Z"/>
              </w:rPr>
            </w:pPr>
            <w:ins w:id="5351" w:author="Okot" w:date="2020-03-24T11:33:00Z">
              <w:r>
                <w:t>-</w:t>
              </w:r>
            </w:ins>
          </w:p>
        </w:tc>
        <w:tc>
          <w:tcPr>
            <w:tcW w:w="516" w:type="dxa"/>
          </w:tcPr>
          <w:p w14:paraId="2CFFAD15" w14:textId="77777777" w:rsidR="008E0CED" w:rsidRDefault="008E0CED" w:rsidP="0055375F">
            <w:pPr>
              <w:ind w:firstLine="0"/>
              <w:jc w:val="center"/>
              <w:rPr>
                <w:ins w:id="5352" w:author="Okot" w:date="2020-03-24T11:33:00Z"/>
              </w:rPr>
            </w:pPr>
          </w:p>
        </w:tc>
        <w:tc>
          <w:tcPr>
            <w:tcW w:w="529" w:type="dxa"/>
          </w:tcPr>
          <w:p w14:paraId="679FC1B0" w14:textId="77777777" w:rsidR="008E0CED" w:rsidRDefault="008E0CED" w:rsidP="0055375F">
            <w:pPr>
              <w:ind w:firstLine="0"/>
              <w:jc w:val="center"/>
              <w:rPr>
                <w:ins w:id="5353" w:author="Okot" w:date="2020-03-24T11:33:00Z"/>
              </w:rPr>
            </w:pPr>
          </w:p>
        </w:tc>
        <w:tc>
          <w:tcPr>
            <w:tcW w:w="529" w:type="dxa"/>
          </w:tcPr>
          <w:p w14:paraId="76D66C94" w14:textId="77777777" w:rsidR="008E0CED" w:rsidRDefault="008E0CED" w:rsidP="0055375F">
            <w:pPr>
              <w:ind w:firstLine="0"/>
              <w:jc w:val="center"/>
              <w:rPr>
                <w:ins w:id="5354" w:author="Okot" w:date="2020-03-24T11:33:00Z"/>
              </w:rPr>
            </w:pPr>
          </w:p>
        </w:tc>
        <w:tc>
          <w:tcPr>
            <w:tcW w:w="529" w:type="dxa"/>
          </w:tcPr>
          <w:p w14:paraId="1B105C55" w14:textId="77777777" w:rsidR="008E0CED" w:rsidRDefault="008E0CED" w:rsidP="0055375F">
            <w:pPr>
              <w:ind w:firstLine="0"/>
              <w:jc w:val="center"/>
              <w:rPr>
                <w:ins w:id="5355" w:author="Okot" w:date="2020-03-24T11:33:00Z"/>
              </w:rPr>
            </w:pPr>
          </w:p>
        </w:tc>
        <w:tc>
          <w:tcPr>
            <w:tcW w:w="529" w:type="dxa"/>
          </w:tcPr>
          <w:p w14:paraId="5DB2F860" w14:textId="77777777" w:rsidR="008E0CED" w:rsidRDefault="008E0CED" w:rsidP="0055375F">
            <w:pPr>
              <w:ind w:firstLine="0"/>
              <w:jc w:val="center"/>
              <w:rPr>
                <w:ins w:id="5356" w:author="Okot" w:date="2020-03-24T11:33:00Z"/>
              </w:rPr>
            </w:pPr>
            <w:ins w:id="5357" w:author="Okot" w:date="2020-03-24T11:33:00Z">
              <w:r>
                <w:t>+</w:t>
              </w:r>
            </w:ins>
          </w:p>
        </w:tc>
        <w:tc>
          <w:tcPr>
            <w:tcW w:w="529" w:type="dxa"/>
          </w:tcPr>
          <w:p w14:paraId="35EF705D" w14:textId="77777777" w:rsidR="008E0CED" w:rsidRDefault="008E0CED" w:rsidP="0055375F">
            <w:pPr>
              <w:ind w:firstLine="0"/>
              <w:jc w:val="center"/>
              <w:rPr>
                <w:ins w:id="5358" w:author="Okot" w:date="2020-03-24T11:33:00Z"/>
              </w:rPr>
            </w:pPr>
            <w:ins w:id="5359" w:author="Okot" w:date="2020-03-24T11:33:00Z">
              <w:r>
                <w:t>+</w:t>
              </w:r>
            </w:ins>
          </w:p>
        </w:tc>
        <w:tc>
          <w:tcPr>
            <w:tcW w:w="639" w:type="dxa"/>
          </w:tcPr>
          <w:p w14:paraId="3DB6726E" w14:textId="77777777" w:rsidR="008E0CED" w:rsidRDefault="008E0CED" w:rsidP="0055375F">
            <w:pPr>
              <w:ind w:firstLine="0"/>
              <w:jc w:val="center"/>
              <w:rPr>
                <w:ins w:id="5360" w:author="Okot" w:date="2020-03-24T11:33:00Z"/>
              </w:rPr>
            </w:pPr>
          </w:p>
        </w:tc>
        <w:tc>
          <w:tcPr>
            <w:tcW w:w="529" w:type="dxa"/>
          </w:tcPr>
          <w:p w14:paraId="1B50CD37" w14:textId="77777777" w:rsidR="008E0CED" w:rsidRDefault="008E0CED" w:rsidP="0055375F">
            <w:pPr>
              <w:ind w:firstLine="0"/>
              <w:jc w:val="center"/>
              <w:rPr>
                <w:ins w:id="5361" w:author="Okot" w:date="2020-03-24T11:33:00Z"/>
              </w:rPr>
            </w:pPr>
          </w:p>
        </w:tc>
      </w:tr>
      <w:tr w:rsidR="008E0CED" w14:paraId="38138874" w14:textId="77777777" w:rsidTr="0055375F">
        <w:trPr>
          <w:ins w:id="5362" w:author="Okot" w:date="2020-03-24T11:33:00Z"/>
        </w:trPr>
        <w:tc>
          <w:tcPr>
            <w:tcW w:w="562" w:type="dxa"/>
          </w:tcPr>
          <w:p w14:paraId="1C048843" w14:textId="77777777" w:rsidR="008E0CED" w:rsidRDefault="008E0CED" w:rsidP="0055375F">
            <w:pPr>
              <w:ind w:firstLine="0"/>
              <w:jc w:val="center"/>
              <w:rPr>
                <w:ins w:id="5363" w:author="Okot" w:date="2020-03-24T11:33:00Z"/>
              </w:rPr>
            </w:pPr>
            <w:ins w:id="5364" w:author="Okot" w:date="2020-03-24T11:33:00Z">
              <w:r>
                <w:t>Fe</w:t>
              </w:r>
            </w:ins>
          </w:p>
        </w:tc>
        <w:tc>
          <w:tcPr>
            <w:tcW w:w="427" w:type="dxa"/>
          </w:tcPr>
          <w:p w14:paraId="74EC36E5" w14:textId="77777777" w:rsidR="008E0CED" w:rsidRDefault="008E0CED" w:rsidP="0055375F">
            <w:pPr>
              <w:ind w:firstLine="0"/>
              <w:jc w:val="center"/>
              <w:rPr>
                <w:ins w:id="5365" w:author="Okot" w:date="2020-03-24T11:33:00Z"/>
              </w:rPr>
            </w:pPr>
            <w:ins w:id="5366" w:author="Okot" w:date="2020-03-24T11:33:00Z">
              <w:r>
                <w:t>-</w:t>
              </w:r>
            </w:ins>
          </w:p>
        </w:tc>
        <w:tc>
          <w:tcPr>
            <w:tcW w:w="352" w:type="dxa"/>
          </w:tcPr>
          <w:p w14:paraId="2502F71D" w14:textId="77777777" w:rsidR="008E0CED" w:rsidRDefault="008E0CED" w:rsidP="0055375F">
            <w:pPr>
              <w:ind w:firstLine="0"/>
              <w:jc w:val="center"/>
              <w:rPr>
                <w:ins w:id="5367" w:author="Okot" w:date="2020-03-24T11:33:00Z"/>
              </w:rPr>
            </w:pPr>
          </w:p>
        </w:tc>
        <w:tc>
          <w:tcPr>
            <w:tcW w:w="498" w:type="dxa"/>
          </w:tcPr>
          <w:p w14:paraId="7DCEDA30" w14:textId="77777777" w:rsidR="008E0CED" w:rsidRDefault="008E0CED" w:rsidP="0055375F">
            <w:pPr>
              <w:ind w:firstLine="0"/>
              <w:jc w:val="center"/>
              <w:rPr>
                <w:ins w:id="5368" w:author="Okot" w:date="2020-03-24T11:33:00Z"/>
              </w:rPr>
            </w:pPr>
          </w:p>
        </w:tc>
        <w:tc>
          <w:tcPr>
            <w:tcW w:w="483" w:type="dxa"/>
          </w:tcPr>
          <w:p w14:paraId="03956EA9" w14:textId="77777777" w:rsidR="008E0CED" w:rsidRDefault="008E0CED" w:rsidP="0055375F">
            <w:pPr>
              <w:ind w:firstLine="0"/>
              <w:jc w:val="center"/>
              <w:rPr>
                <w:ins w:id="5369" w:author="Okot" w:date="2020-03-24T11:33:00Z"/>
              </w:rPr>
            </w:pPr>
            <w:ins w:id="5370" w:author="Okot" w:date="2020-03-24T11:33:00Z">
              <w:r>
                <w:t>+</w:t>
              </w:r>
            </w:ins>
          </w:p>
        </w:tc>
        <w:tc>
          <w:tcPr>
            <w:tcW w:w="450" w:type="dxa"/>
          </w:tcPr>
          <w:p w14:paraId="16C2E964" w14:textId="77777777" w:rsidR="008E0CED" w:rsidRDefault="008E0CED" w:rsidP="0055375F">
            <w:pPr>
              <w:ind w:firstLine="0"/>
              <w:jc w:val="center"/>
              <w:rPr>
                <w:ins w:id="5371" w:author="Okot" w:date="2020-03-24T11:33:00Z"/>
              </w:rPr>
            </w:pPr>
          </w:p>
        </w:tc>
        <w:tc>
          <w:tcPr>
            <w:tcW w:w="416" w:type="dxa"/>
          </w:tcPr>
          <w:p w14:paraId="4E806A4F" w14:textId="77777777" w:rsidR="008E0CED" w:rsidRDefault="008E0CED" w:rsidP="0055375F">
            <w:pPr>
              <w:ind w:firstLine="0"/>
              <w:jc w:val="center"/>
              <w:rPr>
                <w:ins w:id="5372" w:author="Okot" w:date="2020-03-24T11:33:00Z"/>
              </w:rPr>
            </w:pPr>
          </w:p>
        </w:tc>
        <w:tc>
          <w:tcPr>
            <w:tcW w:w="450" w:type="dxa"/>
          </w:tcPr>
          <w:p w14:paraId="2F7B2F65" w14:textId="77777777" w:rsidR="008E0CED" w:rsidRDefault="008E0CED" w:rsidP="0055375F">
            <w:pPr>
              <w:ind w:firstLine="0"/>
              <w:jc w:val="center"/>
              <w:rPr>
                <w:ins w:id="5373" w:author="Okot" w:date="2020-03-24T11:33:00Z"/>
              </w:rPr>
            </w:pPr>
          </w:p>
        </w:tc>
        <w:tc>
          <w:tcPr>
            <w:tcW w:w="439" w:type="dxa"/>
          </w:tcPr>
          <w:p w14:paraId="23D5EF3D" w14:textId="77777777" w:rsidR="008E0CED" w:rsidRDefault="008E0CED" w:rsidP="0055375F">
            <w:pPr>
              <w:ind w:firstLine="0"/>
              <w:jc w:val="center"/>
              <w:rPr>
                <w:ins w:id="5374" w:author="Okot" w:date="2020-03-24T11:33:00Z"/>
              </w:rPr>
            </w:pPr>
            <w:ins w:id="5375" w:author="Okot" w:date="2020-03-24T11:33:00Z">
              <w:r>
                <w:t>-</w:t>
              </w:r>
            </w:ins>
          </w:p>
        </w:tc>
        <w:tc>
          <w:tcPr>
            <w:tcW w:w="416" w:type="dxa"/>
          </w:tcPr>
          <w:p w14:paraId="6147BDD1" w14:textId="77777777" w:rsidR="008E0CED" w:rsidRDefault="008E0CED" w:rsidP="0055375F">
            <w:pPr>
              <w:ind w:firstLine="0"/>
              <w:jc w:val="center"/>
              <w:rPr>
                <w:ins w:id="5376" w:author="Okot" w:date="2020-03-24T11:33:00Z"/>
              </w:rPr>
            </w:pPr>
          </w:p>
        </w:tc>
        <w:tc>
          <w:tcPr>
            <w:tcW w:w="516" w:type="dxa"/>
          </w:tcPr>
          <w:p w14:paraId="1849DFC8" w14:textId="77777777" w:rsidR="008E0CED" w:rsidRDefault="008E0CED" w:rsidP="0055375F">
            <w:pPr>
              <w:ind w:firstLine="0"/>
              <w:jc w:val="center"/>
              <w:rPr>
                <w:ins w:id="5377" w:author="Okot" w:date="2020-03-24T11:33:00Z"/>
              </w:rPr>
            </w:pPr>
          </w:p>
        </w:tc>
        <w:tc>
          <w:tcPr>
            <w:tcW w:w="529" w:type="dxa"/>
          </w:tcPr>
          <w:p w14:paraId="651AC1DD" w14:textId="77777777" w:rsidR="008E0CED" w:rsidRDefault="008E0CED" w:rsidP="0055375F">
            <w:pPr>
              <w:ind w:firstLine="0"/>
              <w:jc w:val="center"/>
              <w:rPr>
                <w:ins w:id="5378" w:author="Okot" w:date="2020-03-24T11:33:00Z"/>
              </w:rPr>
            </w:pPr>
          </w:p>
        </w:tc>
        <w:tc>
          <w:tcPr>
            <w:tcW w:w="529" w:type="dxa"/>
          </w:tcPr>
          <w:p w14:paraId="4E8C1CB1" w14:textId="77777777" w:rsidR="008E0CED" w:rsidRDefault="008E0CED" w:rsidP="0055375F">
            <w:pPr>
              <w:ind w:firstLine="0"/>
              <w:jc w:val="center"/>
              <w:rPr>
                <w:ins w:id="5379" w:author="Okot" w:date="2020-03-24T11:33:00Z"/>
              </w:rPr>
            </w:pPr>
          </w:p>
        </w:tc>
        <w:tc>
          <w:tcPr>
            <w:tcW w:w="529" w:type="dxa"/>
          </w:tcPr>
          <w:p w14:paraId="7035913B" w14:textId="77777777" w:rsidR="008E0CED" w:rsidRDefault="008E0CED" w:rsidP="0055375F">
            <w:pPr>
              <w:ind w:firstLine="0"/>
              <w:jc w:val="center"/>
              <w:rPr>
                <w:ins w:id="5380" w:author="Okot" w:date="2020-03-24T11:33:00Z"/>
              </w:rPr>
            </w:pPr>
          </w:p>
        </w:tc>
        <w:tc>
          <w:tcPr>
            <w:tcW w:w="529" w:type="dxa"/>
          </w:tcPr>
          <w:p w14:paraId="521189F4" w14:textId="77777777" w:rsidR="008E0CED" w:rsidRDefault="008E0CED" w:rsidP="0055375F">
            <w:pPr>
              <w:ind w:firstLine="0"/>
              <w:jc w:val="center"/>
              <w:rPr>
                <w:ins w:id="5381" w:author="Okot" w:date="2020-03-24T11:33:00Z"/>
              </w:rPr>
            </w:pPr>
            <w:ins w:id="5382" w:author="Okot" w:date="2020-03-24T11:33:00Z">
              <w:r>
                <w:t>-</w:t>
              </w:r>
            </w:ins>
          </w:p>
        </w:tc>
        <w:tc>
          <w:tcPr>
            <w:tcW w:w="529" w:type="dxa"/>
          </w:tcPr>
          <w:p w14:paraId="05E649DC" w14:textId="77777777" w:rsidR="008E0CED" w:rsidRDefault="008E0CED" w:rsidP="0055375F">
            <w:pPr>
              <w:ind w:firstLine="0"/>
              <w:jc w:val="center"/>
              <w:rPr>
                <w:ins w:id="5383" w:author="Okot" w:date="2020-03-24T11:33:00Z"/>
              </w:rPr>
            </w:pPr>
          </w:p>
        </w:tc>
        <w:tc>
          <w:tcPr>
            <w:tcW w:w="639" w:type="dxa"/>
          </w:tcPr>
          <w:p w14:paraId="6EAC25D5" w14:textId="77777777" w:rsidR="008E0CED" w:rsidRDefault="008E0CED" w:rsidP="0055375F">
            <w:pPr>
              <w:ind w:firstLine="0"/>
              <w:jc w:val="center"/>
              <w:rPr>
                <w:ins w:id="5384" w:author="Okot" w:date="2020-03-24T11:33:00Z"/>
              </w:rPr>
            </w:pPr>
          </w:p>
        </w:tc>
        <w:tc>
          <w:tcPr>
            <w:tcW w:w="529" w:type="dxa"/>
          </w:tcPr>
          <w:p w14:paraId="5D343CF6" w14:textId="77777777" w:rsidR="008E0CED" w:rsidRDefault="008E0CED" w:rsidP="0055375F">
            <w:pPr>
              <w:ind w:firstLine="0"/>
              <w:jc w:val="center"/>
              <w:rPr>
                <w:ins w:id="5385" w:author="Okot" w:date="2020-03-24T11:33:00Z"/>
              </w:rPr>
            </w:pPr>
          </w:p>
        </w:tc>
      </w:tr>
      <w:tr w:rsidR="008E0CED" w14:paraId="36AF0E92" w14:textId="77777777" w:rsidTr="0055375F">
        <w:trPr>
          <w:ins w:id="5386" w:author="Okot" w:date="2020-03-24T11:33:00Z"/>
        </w:trPr>
        <w:tc>
          <w:tcPr>
            <w:tcW w:w="562" w:type="dxa"/>
          </w:tcPr>
          <w:p w14:paraId="606690DF" w14:textId="77777777" w:rsidR="008E0CED" w:rsidRPr="0099329A" w:rsidRDefault="008E0CED" w:rsidP="0055375F">
            <w:pPr>
              <w:ind w:firstLine="0"/>
              <w:jc w:val="center"/>
              <w:rPr>
                <w:ins w:id="5387" w:author="Okot" w:date="2020-03-24T11:33:00Z"/>
                <w:b/>
              </w:rPr>
            </w:pPr>
            <w:ins w:id="5388" w:author="Okot" w:date="2020-03-24T11:33:00Z">
              <w:r w:rsidRPr="0099329A">
                <w:rPr>
                  <w:b/>
                </w:rPr>
                <w:t>A</w:t>
              </w:r>
            </w:ins>
          </w:p>
        </w:tc>
        <w:tc>
          <w:tcPr>
            <w:tcW w:w="427" w:type="dxa"/>
          </w:tcPr>
          <w:p w14:paraId="59D0A6D5" w14:textId="77777777" w:rsidR="008E0CED" w:rsidRDefault="008E0CED" w:rsidP="0055375F">
            <w:pPr>
              <w:ind w:firstLine="0"/>
              <w:jc w:val="center"/>
              <w:rPr>
                <w:ins w:id="5389" w:author="Okot" w:date="2020-03-24T11:33:00Z"/>
              </w:rPr>
            </w:pPr>
          </w:p>
        </w:tc>
        <w:tc>
          <w:tcPr>
            <w:tcW w:w="352" w:type="dxa"/>
          </w:tcPr>
          <w:p w14:paraId="349D21D4" w14:textId="77777777" w:rsidR="008E0CED" w:rsidRDefault="008E0CED" w:rsidP="0055375F">
            <w:pPr>
              <w:ind w:firstLine="0"/>
              <w:jc w:val="center"/>
              <w:rPr>
                <w:ins w:id="5390" w:author="Okot" w:date="2020-03-24T11:33:00Z"/>
              </w:rPr>
            </w:pPr>
          </w:p>
        </w:tc>
        <w:tc>
          <w:tcPr>
            <w:tcW w:w="498" w:type="dxa"/>
          </w:tcPr>
          <w:p w14:paraId="0B27A3CD" w14:textId="77777777" w:rsidR="008E0CED" w:rsidRDefault="008E0CED" w:rsidP="0055375F">
            <w:pPr>
              <w:ind w:firstLine="0"/>
              <w:jc w:val="center"/>
              <w:rPr>
                <w:ins w:id="5391" w:author="Okot" w:date="2020-03-24T11:33:00Z"/>
              </w:rPr>
            </w:pPr>
            <w:ins w:id="5392" w:author="Okot" w:date="2020-03-24T11:33:00Z">
              <w:r>
                <w:t>-</w:t>
              </w:r>
            </w:ins>
          </w:p>
        </w:tc>
        <w:tc>
          <w:tcPr>
            <w:tcW w:w="483" w:type="dxa"/>
          </w:tcPr>
          <w:p w14:paraId="0AC3A487" w14:textId="77777777" w:rsidR="008E0CED" w:rsidRDefault="008E0CED" w:rsidP="0055375F">
            <w:pPr>
              <w:ind w:firstLine="0"/>
              <w:jc w:val="center"/>
              <w:rPr>
                <w:ins w:id="5393" w:author="Okot" w:date="2020-03-24T11:33:00Z"/>
              </w:rPr>
            </w:pPr>
          </w:p>
        </w:tc>
        <w:tc>
          <w:tcPr>
            <w:tcW w:w="450" w:type="dxa"/>
          </w:tcPr>
          <w:p w14:paraId="0E8B733D" w14:textId="77777777" w:rsidR="008E0CED" w:rsidRDefault="008E0CED" w:rsidP="0055375F">
            <w:pPr>
              <w:ind w:firstLine="0"/>
              <w:jc w:val="center"/>
              <w:rPr>
                <w:ins w:id="5394" w:author="Okot" w:date="2020-03-24T11:33:00Z"/>
              </w:rPr>
            </w:pPr>
          </w:p>
        </w:tc>
        <w:tc>
          <w:tcPr>
            <w:tcW w:w="416" w:type="dxa"/>
          </w:tcPr>
          <w:p w14:paraId="16D09460" w14:textId="77777777" w:rsidR="008E0CED" w:rsidRDefault="008E0CED" w:rsidP="0055375F">
            <w:pPr>
              <w:ind w:firstLine="0"/>
              <w:jc w:val="center"/>
              <w:rPr>
                <w:ins w:id="5395" w:author="Okot" w:date="2020-03-24T11:33:00Z"/>
              </w:rPr>
            </w:pPr>
            <w:ins w:id="5396" w:author="Okot" w:date="2020-03-24T11:33:00Z">
              <w:r>
                <w:t>+</w:t>
              </w:r>
            </w:ins>
          </w:p>
        </w:tc>
        <w:tc>
          <w:tcPr>
            <w:tcW w:w="450" w:type="dxa"/>
          </w:tcPr>
          <w:p w14:paraId="5AD8D69A" w14:textId="77777777" w:rsidR="008E0CED" w:rsidRDefault="008E0CED" w:rsidP="0055375F">
            <w:pPr>
              <w:ind w:firstLine="0"/>
              <w:jc w:val="center"/>
              <w:rPr>
                <w:ins w:id="5397" w:author="Okot" w:date="2020-03-24T11:33:00Z"/>
              </w:rPr>
            </w:pPr>
          </w:p>
        </w:tc>
        <w:tc>
          <w:tcPr>
            <w:tcW w:w="439" w:type="dxa"/>
          </w:tcPr>
          <w:p w14:paraId="4BADC6D5" w14:textId="77777777" w:rsidR="008E0CED" w:rsidRDefault="008E0CED" w:rsidP="0055375F">
            <w:pPr>
              <w:ind w:firstLine="0"/>
              <w:jc w:val="center"/>
              <w:rPr>
                <w:ins w:id="5398" w:author="Okot" w:date="2020-03-24T11:33:00Z"/>
              </w:rPr>
            </w:pPr>
          </w:p>
        </w:tc>
        <w:tc>
          <w:tcPr>
            <w:tcW w:w="416" w:type="dxa"/>
          </w:tcPr>
          <w:p w14:paraId="64B1C101" w14:textId="77777777" w:rsidR="008E0CED" w:rsidRDefault="008E0CED" w:rsidP="0055375F">
            <w:pPr>
              <w:ind w:firstLine="0"/>
              <w:jc w:val="center"/>
              <w:rPr>
                <w:ins w:id="5399" w:author="Okot" w:date="2020-03-24T11:33:00Z"/>
              </w:rPr>
            </w:pPr>
          </w:p>
        </w:tc>
        <w:tc>
          <w:tcPr>
            <w:tcW w:w="516" w:type="dxa"/>
          </w:tcPr>
          <w:p w14:paraId="12462539" w14:textId="77777777" w:rsidR="008E0CED" w:rsidRDefault="008E0CED" w:rsidP="0055375F">
            <w:pPr>
              <w:ind w:firstLine="0"/>
              <w:jc w:val="center"/>
              <w:rPr>
                <w:ins w:id="5400" w:author="Okot" w:date="2020-03-24T11:33:00Z"/>
              </w:rPr>
            </w:pPr>
          </w:p>
        </w:tc>
        <w:tc>
          <w:tcPr>
            <w:tcW w:w="529" w:type="dxa"/>
          </w:tcPr>
          <w:p w14:paraId="280EB7BA" w14:textId="77777777" w:rsidR="008E0CED" w:rsidRDefault="008E0CED" w:rsidP="0055375F">
            <w:pPr>
              <w:ind w:firstLine="0"/>
              <w:jc w:val="center"/>
              <w:rPr>
                <w:ins w:id="5401" w:author="Okot" w:date="2020-03-24T11:33:00Z"/>
              </w:rPr>
            </w:pPr>
          </w:p>
        </w:tc>
        <w:tc>
          <w:tcPr>
            <w:tcW w:w="529" w:type="dxa"/>
          </w:tcPr>
          <w:p w14:paraId="57AB2100" w14:textId="77777777" w:rsidR="008E0CED" w:rsidRDefault="008E0CED" w:rsidP="0055375F">
            <w:pPr>
              <w:ind w:firstLine="0"/>
              <w:jc w:val="center"/>
              <w:rPr>
                <w:ins w:id="5402" w:author="Okot" w:date="2020-03-24T11:33:00Z"/>
              </w:rPr>
            </w:pPr>
          </w:p>
        </w:tc>
        <w:tc>
          <w:tcPr>
            <w:tcW w:w="529" w:type="dxa"/>
          </w:tcPr>
          <w:p w14:paraId="5B1DF34F" w14:textId="77777777" w:rsidR="008E0CED" w:rsidRDefault="008E0CED" w:rsidP="0055375F">
            <w:pPr>
              <w:ind w:firstLine="0"/>
              <w:jc w:val="center"/>
              <w:rPr>
                <w:ins w:id="5403" w:author="Okot" w:date="2020-03-24T11:33:00Z"/>
              </w:rPr>
            </w:pPr>
          </w:p>
        </w:tc>
        <w:tc>
          <w:tcPr>
            <w:tcW w:w="529" w:type="dxa"/>
          </w:tcPr>
          <w:p w14:paraId="270C16A3" w14:textId="77777777" w:rsidR="008E0CED" w:rsidRDefault="008E0CED" w:rsidP="0055375F">
            <w:pPr>
              <w:ind w:firstLine="0"/>
              <w:jc w:val="center"/>
              <w:rPr>
                <w:ins w:id="5404" w:author="Okot" w:date="2020-03-24T11:33:00Z"/>
              </w:rPr>
            </w:pPr>
          </w:p>
        </w:tc>
        <w:tc>
          <w:tcPr>
            <w:tcW w:w="529" w:type="dxa"/>
          </w:tcPr>
          <w:p w14:paraId="15CD2523" w14:textId="77777777" w:rsidR="008E0CED" w:rsidRDefault="008E0CED" w:rsidP="0055375F">
            <w:pPr>
              <w:ind w:firstLine="0"/>
              <w:jc w:val="center"/>
              <w:rPr>
                <w:ins w:id="5405" w:author="Okot" w:date="2020-03-24T11:33:00Z"/>
              </w:rPr>
            </w:pPr>
          </w:p>
        </w:tc>
        <w:tc>
          <w:tcPr>
            <w:tcW w:w="639" w:type="dxa"/>
          </w:tcPr>
          <w:p w14:paraId="7A1672D9" w14:textId="77777777" w:rsidR="008E0CED" w:rsidRDefault="008E0CED" w:rsidP="0055375F">
            <w:pPr>
              <w:ind w:firstLine="0"/>
              <w:jc w:val="center"/>
              <w:rPr>
                <w:ins w:id="5406" w:author="Okot" w:date="2020-03-24T11:33:00Z"/>
              </w:rPr>
            </w:pPr>
            <w:ins w:id="5407" w:author="Okot" w:date="2020-03-24T11:33:00Z">
              <w:r>
                <w:t>+</w:t>
              </w:r>
            </w:ins>
          </w:p>
        </w:tc>
        <w:tc>
          <w:tcPr>
            <w:tcW w:w="529" w:type="dxa"/>
          </w:tcPr>
          <w:p w14:paraId="4A40E571" w14:textId="77777777" w:rsidR="008E0CED" w:rsidRDefault="008E0CED" w:rsidP="0055375F">
            <w:pPr>
              <w:ind w:firstLine="0"/>
              <w:jc w:val="center"/>
              <w:rPr>
                <w:ins w:id="5408" w:author="Okot" w:date="2020-03-24T11:33:00Z"/>
              </w:rPr>
            </w:pPr>
          </w:p>
        </w:tc>
      </w:tr>
      <w:tr w:rsidR="008E0CED" w14:paraId="7DB6390C" w14:textId="77777777" w:rsidTr="0055375F">
        <w:trPr>
          <w:ins w:id="5409" w:author="Okot" w:date="2020-03-24T11:33:00Z"/>
        </w:trPr>
        <w:tc>
          <w:tcPr>
            <w:tcW w:w="562" w:type="dxa"/>
          </w:tcPr>
          <w:p w14:paraId="74CECDCE" w14:textId="77777777" w:rsidR="008E0CED" w:rsidRPr="0099329A" w:rsidRDefault="008E0CED" w:rsidP="0055375F">
            <w:pPr>
              <w:ind w:firstLine="0"/>
              <w:jc w:val="center"/>
              <w:rPr>
                <w:ins w:id="5410" w:author="Okot" w:date="2020-03-24T11:33:00Z"/>
                <w:b/>
              </w:rPr>
            </w:pPr>
            <w:ins w:id="5411"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12" w:author="Okot" w:date="2020-03-24T11:33:00Z"/>
              </w:rPr>
            </w:pPr>
          </w:p>
        </w:tc>
        <w:tc>
          <w:tcPr>
            <w:tcW w:w="352" w:type="dxa"/>
          </w:tcPr>
          <w:p w14:paraId="5004B517" w14:textId="77777777" w:rsidR="008E0CED" w:rsidRDefault="008E0CED" w:rsidP="0055375F">
            <w:pPr>
              <w:ind w:firstLine="0"/>
              <w:jc w:val="center"/>
              <w:rPr>
                <w:ins w:id="5413" w:author="Okot" w:date="2020-03-24T11:33:00Z"/>
              </w:rPr>
            </w:pPr>
          </w:p>
        </w:tc>
        <w:tc>
          <w:tcPr>
            <w:tcW w:w="498" w:type="dxa"/>
          </w:tcPr>
          <w:p w14:paraId="5FA41F8D" w14:textId="77777777" w:rsidR="008E0CED" w:rsidRDefault="008E0CED" w:rsidP="0055375F">
            <w:pPr>
              <w:ind w:firstLine="0"/>
              <w:jc w:val="center"/>
              <w:rPr>
                <w:ins w:id="5414" w:author="Okot" w:date="2020-03-24T11:33:00Z"/>
              </w:rPr>
            </w:pPr>
          </w:p>
        </w:tc>
        <w:tc>
          <w:tcPr>
            <w:tcW w:w="483" w:type="dxa"/>
          </w:tcPr>
          <w:p w14:paraId="365B4927" w14:textId="77777777" w:rsidR="008E0CED" w:rsidRDefault="008E0CED" w:rsidP="0055375F">
            <w:pPr>
              <w:ind w:firstLine="0"/>
              <w:jc w:val="center"/>
              <w:rPr>
                <w:ins w:id="5415" w:author="Okot" w:date="2020-03-24T11:33:00Z"/>
              </w:rPr>
            </w:pPr>
          </w:p>
        </w:tc>
        <w:tc>
          <w:tcPr>
            <w:tcW w:w="450" w:type="dxa"/>
          </w:tcPr>
          <w:p w14:paraId="67122A58" w14:textId="77777777" w:rsidR="008E0CED" w:rsidRDefault="008E0CED" w:rsidP="0055375F">
            <w:pPr>
              <w:ind w:firstLine="0"/>
              <w:jc w:val="center"/>
              <w:rPr>
                <w:ins w:id="5416" w:author="Okot" w:date="2020-03-24T11:33:00Z"/>
              </w:rPr>
            </w:pPr>
          </w:p>
        </w:tc>
        <w:tc>
          <w:tcPr>
            <w:tcW w:w="416" w:type="dxa"/>
          </w:tcPr>
          <w:p w14:paraId="3EEF4F41" w14:textId="77777777" w:rsidR="008E0CED" w:rsidRDefault="008E0CED" w:rsidP="0055375F">
            <w:pPr>
              <w:ind w:firstLine="0"/>
              <w:jc w:val="center"/>
              <w:rPr>
                <w:ins w:id="5417" w:author="Okot" w:date="2020-03-24T11:33:00Z"/>
              </w:rPr>
            </w:pPr>
          </w:p>
        </w:tc>
        <w:tc>
          <w:tcPr>
            <w:tcW w:w="450" w:type="dxa"/>
          </w:tcPr>
          <w:p w14:paraId="7DC04FEB" w14:textId="77777777" w:rsidR="008E0CED" w:rsidRDefault="008E0CED" w:rsidP="0055375F">
            <w:pPr>
              <w:ind w:firstLine="0"/>
              <w:jc w:val="center"/>
              <w:rPr>
                <w:ins w:id="5418" w:author="Okot" w:date="2020-03-24T11:33:00Z"/>
              </w:rPr>
            </w:pPr>
          </w:p>
        </w:tc>
        <w:tc>
          <w:tcPr>
            <w:tcW w:w="439" w:type="dxa"/>
          </w:tcPr>
          <w:p w14:paraId="55C6EC5F" w14:textId="77777777" w:rsidR="008E0CED" w:rsidRDefault="008E0CED" w:rsidP="0055375F">
            <w:pPr>
              <w:ind w:firstLine="0"/>
              <w:jc w:val="center"/>
              <w:rPr>
                <w:ins w:id="5419" w:author="Okot" w:date="2020-03-24T11:33:00Z"/>
              </w:rPr>
            </w:pPr>
          </w:p>
        </w:tc>
        <w:tc>
          <w:tcPr>
            <w:tcW w:w="416" w:type="dxa"/>
          </w:tcPr>
          <w:p w14:paraId="4B66D80B" w14:textId="77777777" w:rsidR="008E0CED" w:rsidRDefault="008E0CED" w:rsidP="0055375F">
            <w:pPr>
              <w:ind w:firstLine="0"/>
              <w:jc w:val="center"/>
              <w:rPr>
                <w:ins w:id="5420" w:author="Okot" w:date="2020-03-24T11:33:00Z"/>
              </w:rPr>
            </w:pPr>
          </w:p>
        </w:tc>
        <w:tc>
          <w:tcPr>
            <w:tcW w:w="516" w:type="dxa"/>
          </w:tcPr>
          <w:p w14:paraId="437B0E8A" w14:textId="77777777" w:rsidR="008E0CED" w:rsidRDefault="008E0CED" w:rsidP="0055375F">
            <w:pPr>
              <w:ind w:firstLine="0"/>
              <w:jc w:val="center"/>
              <w:rPr>
                <w:ins w:id="5421" w:author="Okot" w:date="2020-03-24T11:33:00Z"/>
              </w:rPr>
            </w:pPr>
          </w:p>
        </w:tc>
        <w:tc>
          <w:tcPr>
            <w:tcW w:w="529" w:type="dxa"/>
          </w:tcPr>
          <w:p w14:paraId="62E9973A" w14:textId="77777777" w:rsidR="008E0CED" w:rsidRDefault="008E0CED" w:rsidP="0055375F">
            <w:pPr>
              <w:ind w:firstLine="0"/>
              <w:jc w:val="center"/>
              <w:rPr>
                <w:ins w:id="5422" w:author="Okot" w:date="2020-03-24T11:33:00Z"/>
              </w:rPr>
            </w:pPr>
          </w:p>
        </w:tc>
        <w:tc>
          <w:tcPr>
            <w:tcW w:w="529" w:type="dxa"/>
          </w:tcPr>
          <w:p w14:paraId="365B76C5" w14:textId="77777777" w:rsidR="008E0CED" w:rsidRDefault="008E0CED" w:rsidP="0055375F">
            <w:pPr>
              <w:ind w:firstLine="0"/>
              <w:jc w:val="center"/>
              <w:rPr>
                <w:ins w:id="5423" w:author="Okot" w:date="2020-03-24T11:33:00Z"/>
              </w:rPr>
            </w:pPr>
          </w:p>
        </w:tc>
        <w:tc>
          <w:tcPr>
            <w:tcW w:w="529" w:type="dxa"/>
          </w:tcPr>
          <w:p w14:paraId="6DE83037" w14:textId="77777777" w:rsidR="008E0CED" w:rsidRDefault="008E0CED" w:rsidP="0055375F">
            <w:pPr>
              <w:ind w:firstLine="0"/>
              <w:jc w:val="center"/>
              <w:rPr>
                <w:ins w:id="5424" w:author="Okot" w:date="2020-03-24T11:33:00Z"/>
              </w:rPr>
            </w:pPr>
          </w:p>
        </w:tc>
        <w:tc>
          <w:tcPr>
            <w:tcW w:w="529" w:type="dxa"/>
          </w:tcPr>
          <w:p w14:paraId="7F8EA736" w14:textId="77777777" w:rsidR="008E0CED" w:rsidRDefault="008E0CED" w:rsidP="0055375F">
            <w:pPr>
              <w:ind w:firstLine="0"/>
              <w:jc w:val="center"/>
              <w:rPr>
                <w:ins w:id="5425" w:author="Okot" w:date="2020-03-24T11:33:00Z"/>
              </w:rPr>
            </w:pPr>
            <w:ins w:id="5426" w:author="Okot" w:date="2020-03-24T11:33:00Z">
              <w:r>
                <w:t>-</w:t>
              </w:r>
            </w:ins>
          </w:p>
        </w:tc>
        <w:tc>
          <w:tcPr>
            <w:tcW w:w="529" w:type="dxa"/>
          </w:tcPr>
          <w:p w14:paraId="1EB1BEED" w14:textId="77777777" w:rsidR="008E0CED" w:rsidRDefault="008E0CED" w:rsidP="0055375F">
            <w:pPr>
              <w:ind w:firstLine="0"/>
              <w:jc w:val="center"/>
              <w:rPr>
                <w:ins w:id="5427" w:author="Okot" w:date="2020-03-24T11:33:00Z"/>
              </w:rPr>
            </w:pPr>
          </w:p>
        </w:tc>
        <w:tc>
          <w:tcPr>
            <w:tcW w:w="639" w:type="dxa"/>
          </w:tcPr>
          <w:p w14:paraId="23F64AC3" w14:textId="77777777" w:rsidR="008E0CED" w:rsidRDefault="008E0CED" w:rsidP="0055375F">
            <w:pPr>
              <w:ind w:firstLine="0"/>
              <w:jc w:val="center"/>
              <w:rPr>
                <w:ins w:id="5428" w:author="Okot" w:date="2020-03-24T11:33:00Z"/>
              </w:rPr>
            </w:pPr>
          </w:p>
        </w:tc>
        <w:tc>
          <w:tcPr>
            <w:tcW w:w="529" w:type="dxa"/>
          </w:tcPr>
          <w:p w14:paraId="3A9EEB50" w14:textId="77777777" w:rsidR="008E0CED" w:rsidRDefault="008E0CED" w:rsidP="0055375F">
            <w:pPr>
              <w:ind w:firstLine="0"/>
              <w:jc w:val="center"/>
              <w:rPr>
                <w:ins w:id="5429" w:author="Okot" w:date="2020-03-24T11:33:00Z"/>
              </w:rPr>
            </w:pPr>
          </w:p>
        </w:tc>
      </w:tr>
      <w:tr w:rsidR="008E0CED" w14:paraId="232C1B45" w14:textId="77777777" w:rsidTr="0055375F">
        <w:trPr>
          <w:ins w:id="5430" w:author="Okot" w:date="2020-03-24T11:33:00Z"/>
        </w:trPr>
        <w:tc>
          <w:tcPr>
            <w:tcW w:w="562" w:type="dxa"/>
          </w:tcPr>
          <w:p w14:paraId="52B76B28" w14:textId="77777777" w:rsidR="008E0CED" w:rsidRPr="0099329A" w:rsidRDefault="008E0CED" w:rsidP="0055375F">
            <w:pPr>
              <w:ind w:firstLine="0"/>
              <w:jc w:val="center"/>
              <w:rPr>
                <w:ins w:id="5431" w:author="Okot" w:date="2020-03-24T11:33:00Z"/>
                <w:b/>
              </w:rPr>
            </w:pPr>
            <w:ins w:id="5432"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33" w:author="Okot" w:date="2020-03-24T11:33:00Z"/>
              </w:rPr>
            </w:pPr>
          </w:p>
        </w:tc>
        <w:tc>
          <w:tcPr>
            <w:tcW w:w="352" w:type="dxa"/>
          </w:tcPr>
          <w:p w14:paraId="70C2E9A0" w14:textId="77777777" w:rsidR="008E0CED" w:rsidRDefault="008E0CED" w:rsidP="0055375F">
            <w:pPr>
              <w:ind w:firstLine="0"/>
              <w:jc w:val="center"/>
              <w:rPr>
                <w:ins w:id="5434" w:author="Okot" w:date="2020-03-24T11:33:00Z"/>
              </w:rPr>
            </w:pPr>
          </w:p>
        </w:tc>
        <w:tc>
          <w:tcPr>
            <w:tcW w:w="498" w:type="dxa"/>
          </w:tcPr>
          <w:p w14:paraId="008996CA" w14:textId="77777777" w:rsidR="008E0CED" w:rsidRDefault="008E0CED" w:rsidP="0055375F">
            <w:pPr>
              <w:ind w:firstLine="0"/>
              <w:jc w:val="center"/>
              <w:rPr>
                <w:ins w:id="5435" w:author="Okot" w:date="2020-03-24T11:33:00Z"/>
              </w:rPr>
            </w:pPr>
            <w:ins w:id="5436" w:author="Okot" w:date="2020-03-24T11:33:00Z">
              <w:r>
                <w:t>+</w:t>
              </w:r>
            </w:ins>
          </w:p>
        </w:tc>
        <w:tc>
          <w:tcPr>
            <w:tcW w:w="483" w:type="dxa"/>
          </w:tcPr>
          <w:p w14:paraId="396A7A02" w14:textId="77777777" w:rsidR="008E0CED" w:rsidRDefault="008E0CED" w:rsidP="0055375F">
            <w:pPr>
              <w:ind w:firstLine="0"/>
              <w:jc w:val="center"/>
              <w:rPr>
                <w:ins w:id="5437" w:author="Okot" w:date="2020-03-24T11:33:00Z"/>
              </w:rPr>
            </w:pPr>
          </w:p>
        </w:tc>
        <w:tc>
          <w:tcPr>
            <w:tcW w:w="450" w:type="dxa"/>
          </w:tcPr>
          <w:p w14:paraId="44D7622A" w14:textId="77777777" w:rsidR="008E0CED" w:rsidRDefault="008E0CED" w:rsidP="0055375F">
            <w:pPr>
              <w:ind w:firstLine="0"/>
              <w:jc w:val="center"/>
              <w:rPr>
                <w:ins w:id="5438" w:author="Okot" w:date="2020-03-24T11:33:00Z"/>
              </w:rPr>
            </w:pPr>
          </w:p>
        </w:tc>
        <w:tc>
          <w:tcPr>
            <w:tcW w:w="416" w:type="dxa"/>
          </w:tcPr>
          <w:p w14:paraId="15DDB67C" w14:textId="77777777" w:rsidR="008E0CED" w:rsidRDefault="008E0CED" w:rsidP="0055375F">
            <w:pPr>
              <w:ind w:firstLine="0"/>
              <w:jc w:val="center"/>
              <w:rPr>
                <w:ins w:id="5439" w:author="Okot" w:date="2020-03-24T11:33:00Z"/>
              </w:rPr>
            </w:pPr>
          </w:p>
        </w:tc>
        <w:tc>
          <w:tcPr>
            <w:tcW w:w="450" w:type="dxa"/>
          </w:tcPr>
          <w:p w14:paraId="75AE62A0" w14:textId="77777777" w:rsidR="008E0CED" w:rsidRDefault="008E0CED" w:rsidP="0055375F">
            <w:pPr>
              <w:ind w:firstLine="0"/>
              <w:jc w:val="center"/>
              <w:rPr>
                <w:ins w:id="5440" w:author="Okot" w:date="2020-03-24T11:33:00Z"/>
              </w:rPr>
            </w:pPr>
          </w:p>
        </w:tc>
        <w:tc>
          <w:tcPr>
            <w:tcW w:w="439" w:type="dxa"/>
          </w:tcPr>
          <w:p w14:paraId="3E0A7B14" w14:textId="77777777" w:rsidR="008E0CED" w:rsidRDefault="008E0CED" w:rsidP="0055375F">
            <w:pPr>
              <w:ind w:firstLine="0"/>
              <w:jc w:val="center"/>
              <w:rPr>
                <w:ins w:id="5441" w:author="Okot" w:date="2020-03-24T11:33:00Z"/>
              </w:rPr>
            </w:pPr>
          </w:p>
        </w:tc>
        <w:tc>
          <w:tcPr>
            <w:tcW w:w="416" w:type="dxa"/>
          </w:tcPr>
          <w:p w14:paraId="332077EC" w14:textId="77777777" w:rsidR="008E0CED" w:rsidRDefault="008E0CED" w:rsidP="0055375F">
            <w:pPr>
              <w:ind w:firstLine="0"/>
              <w:jc w:val="center"/>
              <w:rPr>
                <w:ins w:id="5442" w:author="Okot" w:date="2020-03-24T11:33:00Z"/>
              </w:rPr>
            </w:pPr>
          </w:p>
        </w:tc>
        <w:tc>
          <w:tcPr>
            <w:tcW w:w="516" w:type="dxa"/>
          </w:tcPr>
          <w:p w14:paraId="7FA56169" w14:textId="77777777" w:rsidR="008E0CED" w:rsidRDefault="008E0CED" w:rsidP="0055375F">
            <w:pPr>
              <w:ind w:firstLine="0"/>
              <w:jc w:val="center"/>
              <w:rPr>
                <w:ins w:id="5443" w:author="Okot" w:date="2020-03-24T11:33:00Z"/>
              </w:rPr>
            </w:pPr>
          </w:p>
        </w:tc>
        <w:tc>
          <w:tcPr>
            <w:tcW w:w="529" w:type="dxa"/>
          </w:tcPr>
          <w:p w14:paraId="069700B2" w14:textId="77777777" w:rsidR="008E0CED" w:rsidRDefault="008E0CED" w:rsidP="0055375F">
            <w:pPr>
              <w:ind w:firstLine="0"/>
              <w:jc w:val="center"/>
              <w:rPr>
                <w:ins w:id="5444" w:author="Okot" w:date="2020-03-24T11:33:00Z"/>
              </w:rPr>
            </w:pPr>
          </w:p>
        </w:tc>
        <w:tc>
          <w:tcPr>
            <w:tcW w:w="529" w:type="dxa"/>
          </w:tcPr>
          <w:p w14:paraId="6A025067" w14:textId="77777777" w:rsidR="008E0CED" w:rsidRDefault="008E0CED" w:rsidP="0055375F">
            <w:pPr>
              <w:ind w:firstLine="0"/>
              <w:jc w:val="center"/>
              <w:rPr>
                <w:ins w:id="5445" w:author="Okot" w:date="2020-03-24T11:33:00Z"/>
              </w:rPr>
            </w:pPr>
            <w:ins w:id="5446" w:author="Okot" w:date="2020-03-24T11:33:00Z">
              <w:r>
                <w:t>+</w:t>
              </w:r>
            </w:ins>
          </w:p>
        </w:tc>
        <w:tc>
          <w:tcPr>
            <w:tcW w:w="529" w:type="dxa"/>
          </w:tcPr>
          <w:p w14:paraId="75D371E8" w14:textId="77777777" w:rsidR="008E0CED" w:rsidRDefault="008E0CED" w:rsidP="0055375F">
            <w:pPr>
              <w:ind w:firstLine="0"/>
              <w:jc w:val="center"/>
              <w:rPr>
                <w:ins w:id="5447" w:author="Okot" w:date="2020-03-24T11:33:00Z"/>
              </w:rPr>
            </w:pPr>
          </w:p>
        </w:tc>
        <w:tc>
          <w:tcPr>
            <w:tcW w:w="529" w:type="dxa"/>
          </w:tcPr>
          <w:p w14:paraId="4BC5C01A" w14:textId="77777777" w:rsidR="008E0CED" w:rsidRDefault="008E0CED" w:rsidP="0055375F">
            <w:pPr>
              <w:ind w:firstLine="0"/>
              <w:jc w:val="center"/>
              <w:rPr>
                <w:ins w:id="5448" w:author="Okot" w:date="2020-03-24T11:33:00Z"/>
              </w:rPr>
            </w:pPr>
          </w:p>
        </w:tc>
        <w:tc>
          <w:tcPr>
            <w:tcW w:w="529" w:type="dxa"/>
          </w:tcPr>
          <w:p w14:paraId="7C6771CB" w14:textId="77777777" w:rsidR="008E0CED" w:rsidRDefault="008E0CED" w:rsidP="0055375F">
            <w:pPr>
              <w:ind w:firstLine="0"/>
              <w:jc w:val="center"/>
              <w:rPr>
                <w:ins w:id="5449" w:author="Okot" w:date="2020-03-24T11:33:00Z"/>
              </w:rPr>
            </w:pPr>
          </w:p>
        </w:tc>
        <w:tc>
          <w:tcPr>
            <w:tcW w:w="639" w:type="dxa"/>
          </w:tcPr>
          <w:p w14:paraId="27857C79" w14:textId="77777777" w:rsidR="008E0CED" w:rsidRDefault="008E0CED" w:rsidP="0055375F">
            <w:pPr>
              <w:ind w:firstLine="0"/>
              <w:jc w:val="center"/>
              <w:rPr>
                <w:ins w:id="5450" w:author="Okot" w:date="2020-03-24T11:33:00Z"/>
              </w:rPr>
            </w:pPr>
          </w:p>
        </w:tc>
        <w:tc>
          <w:tcPr>
            <w:tcW w:w="529" w:type="dxa"/>
          </w:tcPr>
          <w:p w14:paraId="4704EE05" w14:textId="77777777" w:rsidR="008E0CED" w:rsidRDefault="008E0CED" w:rsidP="0055375F">
            <w:pPr>
              <w:ind w:firstLine="0"/>
              <w:jc w:val="center"/>
              <w:rPr>
                <w:ins w:id="5451" w:author="Okot" w:date="2020-03-24T11:33:00Z"/>
              </w:rPr>
            </w:pPr>
          </w:p>
        </w:tc>
      </w:tr>
      <w:tr w:rsidR="008E0CED" w14:paraId="083E0253" w14:textId="77777777" w:rsidTr="0055375F">
        <w:trPr>
          <w:ins w:id="5452" w:author="Okot" w:date="2020-03-24T11:33:00Z"/>
        </w:trPr>
        <w:tc>
          <w:tcPr>
            <w:tcW w:w="562" w:type="dxa"/>
          </w:tcPr>
          <w:p w14:paraId="6E1EFDA8" w14:textId="77777777" w:rsidR="008E0CED" w:rsidRPr="0099329A" w:rsidRDefault="008E0CED" w:rsidP="0055375F">
            <w:pPr>
              <w:ind w:firstLine="0"/>
              <w:jc w:val="center"/>
              <w:rPr>
                <w:ins w:id="5453" w:author="Okot" w:date="2020-03-24T11:33:00Z"/>
                <w:b/>
              </w:rPr>
            </w:pPr>
            <w:ins w:id="5454"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55" w:author="Okot" w:date="2020-03-24T11:33:00Z"/>
              </w:rPr>
            </w:pPr>
          </w:p>
        </w:tc>
        <w:tc>
          <w:tcPr>
            <w:tcW w:w="352" w:type="dxa"/>
          </w:tcPr>
          <w:p w14:paraId="38F15950" w14:textId="77777777" w:rsidR="008E0CED" w:rsidRDefault="008E0CED" w:rsidP="0055375F">
            <w:pPr>
              <w:ind w:firstLine="0"/>
              <w:jc w:val="center"/>
              <w:rPr>
                <w:ins w:id="5456" w:author="Okot" w:date="2020-03-24T11:33:00Z"/>
              </w:rPr>
            </w:pPr>
          </w:p>
        </w:tc>
        <w:tc>
          <w:tcPr>
            <w:tcW w:w="498" w:type="dxa"/>
          </w:tcPr>
          <w:p w14:paraId="1DFC150D" w14:textId="77777777" w:rsidR="008E0CED" w:rsidRDefault="008E0CED" w:rsidP="0055375F">
            <w:pPr>
              <w:ind w:firstLine="0"/>
              <w:jc w:val="center"/>
              <w:rPr>
                <w:ins w:id="5457" w:author="Okot" w:date="2020-03-24T11:33:00Z"/>
              </w:rPr>
            </w:pPr>
          </w:p>
        </w:tc>
        <w:tc>
          <w:tcPr>
            <w:tcW w:w="483" w:type="dxa"/>
          </w:tcPr>
          <w:p w14:paraId="6AC05608" w14:textId="77777777" w:rsidR="008E0CED" w:rsidRDefault="008E0CED" w:rsidP="0055375F">
            <w:pPr>
              <w:ind w:firstLine="0"/>
              <w:jc w:val="center"/>
              <w:rPr>
                <w:ins w:id="5458" w:author="Okot" w:date="2020-03-24T11:33:00Z"/>
              </w:rPr>
            </w:pPr>
          </w:p>
        </w:tc>
        <w:tc>
          <w:tcPr>
            <w:tcW w:w="450" w:type="dxa"/>
          </w:tcPr>
          <w:p w14:paraId="6FB16797" w14:textId="77777777" w:rsidR="008E0CED" w:rsidRDefault="008E0CED" w:rsidP="0055375F">
            <w:pPr>
              <w:ind w:firstLine="0"/>
              <w:jc w:val="center"/>
              <w:rPr>
                <w:ins w:id="5459" w:author="Okot" w:date="2020-03-24T11:33:00Z"/>
              </w:rPr>
            </w:pPr>
          </w:p>
        </w:tc>
        <w:tc>
          <w:tcPr>
            <w:tcW w:w="416" w:type="dxa"/>
          </w:tcPr>
          <w:p w14:paraId="03E00146" w14:textId="77777777" w:rsidR="008E0CED" w:rsidRDefault="008E0CED" w:rsidP="0055375F">
            <w:pPr>
              <w:ind w:firstLine="0"/>
              <w:jc w:val="center"/>
              <w:rPr>
                <w:ins w:id="5460" w:author="Okot" w:date="2020-03-24T11:33:00Z"/>
              </w:rPr>
            </w:pPr>
          </w:p>
        </w:tc>
        <w:tc>
          <w:tcPr>
            <w:tcW w:w="450" w:type="dxa"/>
          </w:tcPr>
          <w:p w14:paraId="439D7FD2" w14:textId="77777777" w:rsidR="008E0CED" w:rsidRDefault="008E0CED" w:rsidP="0055375F">
            <w:pPr>
              <w:ind w:firstLine="0"/>
              <w:jc w:val="center"/>
              <w:rPr>
                <w:ins w:id="5461" w:author="Okot" w:date="2020-03-24T11:33:00Z"/>
              </w:rPr>
            </w:pPr>
          </w:p>
        </w:tc>
        <w:tc>
          <w:tcPr>
            <w:tcW w:w="439" w:type="dxa"/>
          </w:tcPr>
          <w:p w14:paraId="0C3D6745" w14:textId="77777777" w:rsidR="008E0CED" w:rsidRDefault="008E0CED" w:rsidP="0055375F">
            <w:pPr>
              <w:ind w:firstLine="0"/>
              <w:jc w:val="center"/>
              <w:rPr>
                <w:ins w:id="5462" w:author="Okot" w:date="2020-03-24T11:33:00Z"/>
              </w:rPr>
            </w:pPr>
          </w:p>
        </w:tc>
        <w:tc>
          <w:tcPr>
            <w:tcW w:w="416" w:type="dxa"/>
          </w:tcPr>
          <w:p w14:paraId="2AAF7C96" w14:textId="77777777" w:rsidR="008E0CED" w:rsidRDefault="008E0CED" w:rsidP="0055375F">
            <w:pPr>
              <w:ind w:firstLine="0"/>
              <w:jc w:val="center"/>
              <w:rPr>
                <w:ins w:id="5463" w:author="Okot" w:date="2020-03-24T11:33:00Z"/>
              </w:rPr>
            </w:pPr>
          </w:p>
        </w:tc>
        <w:tc>
          <w:tcPr>
            <w:tcW w:w="516" w:type="dxa"/>
          </w:tcPr>
          <w:p w14:paraId="294B5B03" w14:textId="77777777" w:rsidR="008E0CED" w:rsidRDefault="008E0CED" w:rsidP="0055375F">
            <w:pPr>
              <w:ind w:firstLine="0"/>
              <w:jc w:val="center"/>
              <w:rPr>
                <w:ins w:id="5464" w:author="Okot" w:date="2020-03-24T11:33:00Z"/>
              </w:rPr>
            </w:pPr>
          </w:p>
        </w:tc>
        <w:tc>
          <w:tcPr>
            <w:tcW w:w="529" w:type="dxa"/>
          </w:tcPr>
          <w:p w14:paraId="4AEF57BC" w14:textId="77777777" w:rsidR="008E0CED" w:rsidRDefault="008E0CED" w:rsidP="0055375F">
            <w:pPr>
              <w:ind w:firstLine="0"/>
              <w:jc w:val="center"/>
              <w:rPr>
                <w:ins w:id="5465" w:author="Okot" w:date="2020-03-24T11:33:00Z"/>
              </w:rPr>
            </w:pPr>
          </w:p>
        </w:tc>
        <w:tc>
          <w:tcPr>
            <w:tcW w:w="529" w:type="dxa"/>
          </w:tcPr>
          <w:p w14:paraId="5B059260" w14:textId="77777777" w:rsidR="008E0CED" w:rsidRDefault="008E0CED" w:rsidP="0055375F">
            <w:pPr>
              <w:ind w:firstLine="0"/>
              <w:jc w:val="center"/>
              <w:rPr>
                <w:ins w:id="5466" w:author="Okot" w:date="2020-03-24T11:33:00Z"/>
              </w:rPr>
            </w:pPr>
          </w:p>
        </w:tc>
        <w:tc>
          <w:tcPr>
            <w:tcW w:w="529" w:type="dxa"/>
          </w:tcPr>
          <w:p w14:paraId="7FCD46DC" w14:textId="77777777" w:rsidR="008E0CED" w:rsidRDefault="008E0CED" w:rsidP="0055375F">
            <w:pPr>
              <w:ind w:firstLine="0"/>
              <w:jc w:val="center"/>
              <w:rPr>
                <w:ins w:id="5467" w:author="Okot" w:date="2020-03-24T11:33:00Z"/>
              </w:rPr>
            </w:pPr>
          </w:p>
        </w:tc>
        <w:tc>
          <w:tcPr>
            <w:tcW w:w="529" w:type="dxa"/>
          </w:tcPr>
          <w:p w14:paraId="01246BE6" w14:textId="77777777" w:rsidR="008E0CED" w:rsidRDefault="008E0CED" w:rsidP="0055375F">
            <w:pPr>
              <w:ind w:firstLine="0"/>
              <w:jc w:val="center"/>
              <w:rPr>
                <w:ins w:id="5468" w:author="Okot" w:date="2020-03-24T11:33:00Z"/>
              </w:rPr>
            </w:pPr>
            <w:ins w:id="5469" w:author="Okot" w:date="2020-03-24T11:33:00Z">
              <w:r>
                <w:t>-</w:t>
              </w:r>
            </w:ins>
          </w:p>
        </w:tc>
        <w:tc>
          <w:tcPr>
            <w:tcW w:w="529" w:type="dxa"/>
          </w:tcPr>
          <w:p w14:paraId="6D4C0156" w14:textId="77777777" w:rsidR="008E0CED" w:rsidRDefault="008E0CED" w:rsidP="0055375F">
            <w:pPr>
              <w:ind w:firstLine="0"/>
              <w:jc w:val="center"/>
              <w:rPr>
                <w:ins w:id="5470" w:author="Okot" w:date="2020-03-24T11:33:00Z"/>
              </w:rPr>
            </w:pPr>
          </w:p>
        </w:tc>
        <w:tc>
          <w:tcPr>
            <w:tcW w:w="639" w:type="dxa"/>
          </w:tcPr>
          <w:p w14:paraId="17DC3595" w14:textId="77777777" w:rsidR="008E0CED" w:rsidRDefault="008E0CED" w:rsidP="0055375F">
            <w:pPr>
              <w:ind w:firstLine="0"/>
              <w:jc w:val="center"/>
              <w:rPr>
                <w:ins w:id="5471" w:author="Okot" w:date="2020-03-24T11:33:00Z"/>
              </w:rPr>
            </w:pPr>
          </w:p>
        </w:tc>
        <w:tc>
          <w:tcPr>
            <w:tcW w:w="529" w:type="dxa"/>
          </w:tcPr>
          <w:p w14:paraId="76006560" w14:textId="77777777" w:rsidR="008E0CED" w:rsidRDefault="008E0CED" w:rsidP="0055375F">
            <w:pPr>
              <w:ind w:firstLine="0"/>
              <w:jc w:val="center"/>
              <w:rPr>
                <w:ins w:id="5472" w:author="Okot" w:date="2020-03-24T11:33:00Z"/>
              </w:rPr>
            </w:pPr>
          </w:p>
        </w:tc>
      </w:tr>
      <w:tr w:rsidR="008E0CED" w14:paraId="5C3F1EE1" w14:textId="77777777" w:rsidTr="0055375F">
        <w:trPr>
          <w:ins w:id="5473" w:author="Okot" w:date="2020-03-24T11:33:00Z"/>
        </w:trPr>
        <w:tc>
          <w:tcPr>
            <w:tcW w:w="562" w:type="dxa"/>
          </w:tcPr>
          <w:p w14:paraId="4DEBD3BD" w14:textId="77777777" w:rsidR="008E0CED" w:rsidRPr="0099329A" w:rsidRDefault="008E0CED" w:rsidP="0055375F">
            <w:pPr>
              <w:ind w:firstLine="0"/>
              <w:jc w:val="center"/>
              <w:rPr>
                <w:ins w:id="5474" w:author="Okot" w:date="2020-03-24T11:33:00Z"/>
                <w:b/>
              </w:rPr>
            </w:pPr>
            <w:ins w:id="5475"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76" w:author="Okot" w:date="2020-03-24T11:33:00Z"/>
              </w:rPr>
            </w:pPr>
          </w:p>
        </w:tc>
        <w:tc>
          <w:tcPr>
            <w:tcW w:w="352" w:type="dxa"/>
          </w:tcPr>
          <w:p w14:paraId="4A75D3B7" w14:textId="77777777" w:rsidR="008E0CED" w:rsidRDefault="008E0CED" w:rsidP="0055375F">
            <w:pPr>
              <w:ind w:firstLine="0"/>
              <w:jc w:val="center"/>
              <w:rPr>
                <w:ins w:id="5477" w:author="Okot" w:date="2020-03-24T11:33:00Z"/>
              </w:rPr>
            </w:pPr>
          </w:p>
        </w:tc>
        <w:tc>
          <w:tcPr>
            <w:tcW w:w="498" w:type="dxa"/>
          </w:tcPr>
          <w:p w14:paraId="2547FD0E" w14:textId="77777777" w:rsidR="008E0CED" w:rsidRDefault="008E0CED" w:rsidP="0055375F">
            <w:pPr>
              <w:ind w:firstLine="0"/>
              <w:jc w:val="center"/>
              <w:rPr>
                <w:ins w:id="5478" w:author="Okot" w:date="2020-03-24T11:33:00Z"/>
              </w:rPr>
            </w:pPr>
          </w:p>
        </w:tc>
        <w:tc>
          <w:tcPr>
            <w:tcW w:w="483" w:type="dxa"/>
          </w:tcPr>
          <w:p w14:paraId="55C3D94D" w14:textId="77777777" w:rsidR="008E0CED" w:rsidRDefault="008E0CED" w:rsidP="0055375F">
            <w:pPr>
              <w:ind w:firstLine="0"/>
              <w:jc w:val="center"/>
              <w:rPr>
                <w:ins w:id="5479" w:author="Okot" w:date="2020-03-24T11:33:00Z"/>
              </w:rPr>
            </w:pPr>
          </w:p>
        </w:tc>
        <w:tc>
          <w:tcPr>
            <w:tcW w:w="450" w:type="dxa"/>
          </w:tcPr>
          <w:p w14:paraId="5574494B" w14:textId="77777777" w:rsidR="008E0CED" w:rsidRDefault="008E0CED" w:rsidP="0055375F">
            <w:pPr>
              <w:ind w:firstLine="0"/>
              <w:jc w:val="center"/>
              <w:rPr>
                <w:ins w:id="5480" w:author="Okot" w:date="2020-03-24T11:33:00Z"/>
              </w:rPr>
            </w:pPr>
          </w:p>
        </w:tc>
        <w:tc>
          <w:tcPr>
            <w:tcW w:w="416" w:type="dxa"/>
          </w:tcPr>
          <w:p w14:paraId="692CB8C8" w14:textId="77777777" w:rsidR="008E0CED" w:rsidRDefault="008E0CED" w:rsidP="0055375F">
            <w:pPr>
              <w:ind w:firstLine="0"/>
              <w:jc w:val="center"/>
              <w:rPr>
                <w:ins w:id="5481" w:author="Okot" w:date="2020-03-24T11:33:00Z"/>
              </w:rPr>
            </w:pPr>
          </w:p>
        </w:tc>
        <w:tc>
          <w:tcPr>
            <w:tcW w:w="450" w:type="dxa"/>
          </w:tcPr>
          <w:p w14:paraId="73B9B821" w14:textId="77777777" w:rsidR="008E0CED" w:rsidRDefault="008E0CED" w:rsidP="0055375F">
            <w:pPr>
              <w:ind w:firstLine="0"/>
              <w:jc w:val="center"/>
              <w:rPr>
                <w:ins w:id="5482" w:author="Okot" w:date="2020-03-24T11:33:00Z"/>
              </w:rPr>
            </w:pPr>
          </w:p>
        </w:tc>
        <w:tc>
          <w:tcPr>
            <w:tcW w:w="439" w:type="dxa"/>
          </w:tcPr>
          <w:p w14:paraId="36D9C446" w14:textId="77777777" w:rsidR="008E0CED" w:rsidRDefault="008E0CED" w:rsidP="0055375F">
            <w:pPr>
              <w:ind w:firstLine="0"/>
              <w:jc w:val="center"/>
              <w:rPr>
                <w:ins w:id="5483" w:author="Okot" w:date="2020-03-24T11:33:00Z"/>
              </w:rPr>
            </w:pPr>
          </w:p>
        </w:tc>
        <w:tc>
          <w:tcPr>
            <w:tcW w:w="416" w:type="dxa"/>
          </w:tcPr>
          <w:p w14:paraId="5B4B75B0" w14:textId="77777777" w:rsidR="008E0CED" w:rsidRDefault="008E0CED" w:rsidP="0055375F">
            <w:pPr>
              <w:ind w:firstLine="0"/>
              <w:jc w:val="center"/>
              <w:rPr>
                <w:ins w:id="5484" w:author="Okot" w:date="2020-03-24T11:33:00Z"/>
              </w:rPr>
            </w:pPr>
            <w:ins w:id="5485" w:author="Okot" w:date="2020-03-24T11:33:00Z">
              <w:r>
                <w:t>+</w:t>
              </w:r>
            </w:ins>
          </w:p>
        </w:tc>
        <w:tc>
          <w:tcPr>
            <w:tcW w:w="516" w:type="dxa"/>
          </w:tcPr>
          <w:p w14:paraId="78EECCFB" w14:textId="77777777" w:rsidR="008E0CED" w:rsidRDefault="008E0CED" w:rsidP="0055375F">
            <w:pPr>
              <w:ind w:firstLine="0"/>
              <w:jc w:val="center"/>
              <w:rPr>
                <w:ins w:id="5486" w:author="Okot" w:date="2020-03-24T11:33:00Z"/>
              </w:rPr>
            </w:pPr>
          </w:p>
        </w:tc>
        <w:tc>
          <w:tcPr>
            <w:tcW w:w="529" w:type="dxa"/>
          </w:tcPr>
          <w:p w14:paraId="7C3AB689" w14:textId="77777777" w:rsidR="008E0CED" w:rsidRDefault="008E0CED" w:rsidP="0055375F">
            <w:pPr>
              <w:ind w:firstLine="0"/>
              <w:jc w:val="center"/>
              <w:rPr>
                <w:ins w:id="5487" w:author="Okot" w:date="2020-03-24T11:33:00Z"/>
              </w:rPr>
            </w:pPr>
          </w:p>
        </w:tc>
        <w:tc>
          <w:tcPr>
            <w:tcW w:w="529" w:type="dxa"/>
          </w:tcPr>
          <w:p w14:paraId="7379A1A0" w14:textId="77777777" w:rsidR="008E0CED" w:rsidRDefault="008E0CED" w:rsidP="0055375F">
            <w:pPr>
              <w:ind w:firstLine="0"/>
              <w:jc w:val="center"/>
              <w:rPr>
                <w:ins w:id="5488" w:author="Okot" w:date="2020-03-24T11:33:00Z"/>
              </w:rPr>
            </w:pPr>
          </w:p>
        </w:tc>
        <w:tc>
          <w:tcPr>
            <w:tcW w:w="529" w:type="dxa"/>
          </w:tcPr>
          <w:p w14:paraId="1C3A5AB5" w14:textId="77777777" w:rsidR="008E0CED" w:rsidRDefault="008E0CED" w:rsidP="0055375F">
            <w:pPr>
              <w:ind w:firstLine="0"/>
              <w:jc w:val="center"/>
              <w:rPr>
                <w:ins w:id="5489" w:author="Okot" w:date="2020-03-24T11:33:00Z"/>
              </w:rPr>
            </w:pPr>
          </w:p>
        </w:tc>
        <w:tc>
          <w:tcPr>
            <w:tcW w:w="529" w:type="dxa"/>
          </w:tcPr>
          <w:p w14:paraId="05B694AB" w14:textId="77777777" w:rsidR="008E0CED" w:rsidRDefault="008E0CED" w:rsidP="0055375F">
            <w:pPr>
              <w:ind w:firstLine="0"/>
              <w:jc w:val="center"/>
              <w:rPr>
                <w:ins w:id="5490" w:author="Okot" w:date="2020-03-24T11:33:00Z"/>
              </w:rPr>
            </w:pPr>
          </w:p>
        </w:tc>
        <w:tc>
          <w:tcPr>
            <w:tcW w:w="529" w:type="dxa"/>
          </w:tcPr>
          <w:p w14:paraId="48721F77" w14:textId="77777777" w:rsidR="008E0CED" w:rsidRDefault="008E0CED" w:rsidP="0055375F">
            <w:pPr>
              <w:ind w:firstLine="0"/>
              <w:jc w:val="center"/>
              <w:rPr>
                <w:ins w:id="5491" w:author="Okot" w:date="2020-03-24T11:33:00Z"/>
              </w:rPr>
            </w:pPr>
          </w:p>
        </w:tc>
        <w:tc>
          <w:tcPr>
            <w:tcW w:w="639" w:type="dxa"/>
          </w:tcPr>
          <w:p w14:paraId="5D2DECAC" w14:textId="77777777" w:rsidR="008E0CED" w:rsidRDefault="008E0CED" w:rsidP="0055375F">
            <w:pPr>
              <w:ind w:firstLine="0"/>
              <w:jc w:val="center"/>
              <w:rPr>
                <w:ins w:id="5492" w:author="Okot" w:date="2020-03-24T11:33:00Z"/>
              </w:rPr>
            </w:pPr>
          </w:p>
        </w:tc>
        <w:tc>
          <w:tcPr>
            <w:tcW w:w="529" w:type="dxa"/>
          </w:tcPr>
          <w:p w14:paraId="45DD7786" w14:textId="77777777" w:rsidR="008E0CED" w:rsidRDefault="008E0CED" w:rsidP="0055375F">
            <w:pPr>
              <w:ind w:firstLine="0"/>
              <w:jc w:val="center"/>
              <w:rPr>
                <w:ins w:id="5493" w:author="Okot" w:date="2020-03-24T11:33:00Z"/>
              </w:rPr>
            </w:pPr>
          </w:p>
        </w:tc>
      </w:tr>
      <w:tr w:rsidR="008E0CED" w14:paraId="58E0CE4C" w14:textId="77777777" w:rsidTr="0055375F">
        <w:trPr>
          <w:ins w:id="5494" w:author="Okot" w:date="2020-03-24T11:33:00Z"/>
        </w:trPr>
        <w:tc>
          <w:tcPr>
            <w:tcW w:w="562" w:type="dxa"/>
          </w:tcPr>
          <w:p w14:paraId="7C907759" w14:textId="77777777" w:rsidR="008E0CED" w:rsidRPr="0099329A" w:rsidRDefault="008E0CED" w:rsidP="0055375F">
            <w:pPr>
              <w:ind w:firstLine="0"/>
              <w:jc w:val="center"/>
              <w:rPr>
                <w:ins w:id="5495" w:author="Okot" w:date="2020-03-24T11:33:00Z"/>
                <w:b/>
              </w:rPr>
            </w:pPr>
            <w:ins w:id="5496" w:author="Okot" w:date="2020-03-24T11:33:00Z">
              <w:r w:rsidRPr="0099329A">
                <w:rPr>
                  <w:b/>
                </w:rPr>
                <w:t>C</w:t>
              </w:r>
            </w:ins>
          </w:p>
        </w:tc>
        <w:tc>
          <w:tcPr>
            <w:tcW w:w="427" w:type="dxa"/>
          </w:tcPr>
          <w:p w14:paraId="4D3F9AD3" w14:textId="77777777" w:rsidR="008E0CED" w:rsidRDefault="008E0CED" w:rsidP="0055375F">
            <w:pPr>
              <w:ind w:firstLine="0"/>
              <w:jc w:val="center"/>
              <w:rPr>
                <w:ins w:id="5497" w:author="Okot" w:date="2020-03-24T11:33:00Z"/>
              </w:rPr>
            </w:pPr>
          </w:p>
        </w:tc>
        <w:tc>
          <w:tcPr>
            <w:tcW w:w="352" w:type="dxa"/>
          </w:tcPr>
          <w:p w14:paraId="1C23767B" w14:textId="77777777" w:rsidR="008E0CED" w:rsidRDefault="008E0CED" w:rsidP="0055375F">
            <w:pPr>
              <w:ind w:firstLine="0"/>
              <w:jc w:val="center"/>
              <w:rPr>
                <w:ins w:id="5498" w:author="Okot" w:date="2020-03-24T11:33:00Z"/>
              </w:rPr>
            </w:pPr>
          </w:p>
        </w:tc>
        <w:tc>
          <w:tcPr>
            <w:tcW w:w="498" w:type="dxa"/>
          </w:tcPr>
          <w:p w14:paraId="178520C2" w14:textId="77777777" w:rsidR="008E0CED" w:rsidRDefault="008E0CED" w:rsidP="0055375F">
            <w:pPr>
              <w:ind w:firstLine="0"/>
              <w:jc w:val="center"/>
              <w:rPr>
                <w:ins w:id="5499" w:author="Okot" w:date="2020-03-24T11:33:00Z"/>
              </w:rPr>
            </w:pPr>
            <w:ins w:id="5500" w:author="Okot" w:date="2020-03-24T11:33:00Z">
              <w:r>
                <w:t>+</w:t>
              </w:r>
            </w:ins>
          </w:p>
        </w:tc>
        <w:tc>
          <w:tcPr>
            <w:tcW w:w="483" w:type="dxa"/>
          </w:tcPr>
          <w:p w14:paraId="69465E4F" w14:textId="77777777" w:rsidR="008E0CED" w:rsidRDefault="008E0CED" w:rsidP="0055375F">
            <w:pPr>
              <w:ind w:firstLine="0"/>
              <w:jc w:val="center"/>
              <w:rPr>
                <w:ins w:id="5501" w:author="Okot" w:date="2020-03-24T11:33:00Z"/>
              </w:rPr>
            </w:pPr>
          </w:p>
        </w:tc>
        <w:tc>
          <w:tcPr>
            <w:tcW w:w="450" w:type="dxa"/>
          </w:tcPr>
          <w:p w14:paraId="4B9CE081" w14:textId="77777777" w:rsidR="008E0CED" w:rsidRDefault="008E0CED" w:rsidP="0055375F">
            <w:pPr>
              <w:ind w:firstLine="0"/>
              <w:jc w:val="center"/>
              <w:rPr>
                <w:ins w:id="5502" w:author="Okot" w:date="2020-03-24T11:33:00Z"/>
              </w:rPr>
            </w:pPr>
            <w:ins w:id="5503" w:author="Okot" w:date="2020-03-24T11:33:00Z">
              <w:r>
                <w:t>-</w:t>
              </w:r>
            </w:ins>
          </w:p>
        </w:tc>
        <w:tc>
          <w:tcPr>
            <w:tcW w:w="416" w:type="dxa"/>
          </w:tcPr>
          <w:p w14:paraId="5C5D8C9A" w14:textId="77777777" w:rsidR="008E0CED" w:rsidRDefault="008E0CED" w:rsidP="0055375F">
            <w:pPr>
              <w:ind w:firstLine="0"/>
              <w:jc w:val="center"/>
              <w:rPr>
                <w:ins w:id="5504" w:author="Okot" w:date="2020-03-24T11:33:00Z"/>
              </w:rPr>
            </w:pPr>
            <w:ins w:id="5505" w:author="Okot" w:date="2020-03-24T11:33:00Z">
              <w:r>
                <w:t>+</w:t>
              </w:r>
            </w:ins>
          </w:p>
        </w:tc>
        <w:tc>
          <w:tcPr>
            <w:tcW w:w="450" w:type="dxa"/>
          </w:tcPr>
          <w:p w14:paraId="0BE7E4B0" w14:textId="77777777" w:rsidR="008E0CED" w:rsidRDefault="008E0CED" w:rsidP="0055375F">
            <w:pPr>
              <w:ind w:firstLine="0"/>
              <w:jc w:val="center"/>
              <w:rPr>
                <w:ins w:id="5506" w:author="Okot" w:date="2020-03-24T11:33:00Z"/>
              </w:rPr>
            </w:pPr>
          </w:p>
        </w:tc>
        <w:tc>
          <w:tcPr>
            <w:tcW w:w="439" w:type="dxa"/>
          </w:tcPr>
          <w:p w14:paraId="5A3CE743" w14:textId="77777777" w:rsidR="008E0CED" w:rsidRDefault="008E0CED" w:rsidP="0055375F">
            <w:pPr>
              <w:ind w:firstLine="0"/>
              <w:jc w:val="center"/>
              <w:rPr>
                <w:ins w:id="5507" w:author="Okot" w:date="2020-03-24T11:33:00Z"/>
              </w:rPr>
            </w:pPr>
            <w:ins w:id="5508" w:author="Okot" w:date="2020-03-24T11:33:00Z">
              <w:r>
                <w:t>+</w:t>
              </w:r>
            </w:ins>
          </w:p>
        </w:tc>
        <w:tc>
          <w:tcPr>
            <w:tcW w:w="416" w:type="dxa"/>
          </w:tcPr>
          <w:p w14:paraId="6D80DF70" w14:textId="77777777" w:rsidR="008E0CED" w:rsidRDefault="008E0CED" w:rsidP="0055375F">
            <w:pPr>
              <w:ind w:firstLine="0"/>
              <w:jc w:val="center"/>
              <w:rPr>
                <w:ins w:id="5509" w:author="Okot" w:date="2020-03-24T11:33:00Z"/>
              </w:rPr>
            </w:pPr>
            <w:ins w:id="5510" w:author="Okot" w:date="2020-03-24T11:33:00Z">
              <w:r>
                <w:t>+</w:t>
              </w:r>
            </w:ins>
          </w:p>
        </w:tc>
        <w:tc>
          <w:tcPr>
            <w:tcW w:w="516" w:type="dxa"/>
          </w:tcPr>
          <w:p w14:paraId="0408AD53" w14:textId="77777777" w:rsidR="008E0CED" w:rsidRDefault="008E0CED" w:rsidP="0055375F">
            <w:pPr>
              <w:ind w:firstLine="0"/>
              <w:jc w:val="center"/>
              <w:rPr>
                <w:ins w:id="5511" w:author="Okot" w:date="2020-03-24T11:33:00Z"/>
              </w:rPr>
            </w:pPr>
          </w:p>
        </w:tc>
        <w:tc>
          <w:tcPr>
            <w:tcW w:w="529" w:type="dxa"/>
          </w:tcPr>
          <w:p w14:paraId="5BEDF057" w14:textId="77777777" w:rsidR="008E0CED" w:rsidRDefault="008E0CED" w:rsidP="0055375F">
            <w:pPr>
              <w:ind w:firstLine="0"/>
              <w:jc w:val="center"/>
              <w:rPr>
                <w:ins w:id="5512" w:author="Okot" w:date="2020-03-24T11:33:00Z"/>
              </w:rPr>
            </w:pPr>
          </w:p>
        </w:tc>
        <w:tc>
          <w:tcPr>
            <w:tcW w:w="529" w:type="dxa"/>
          </w:tcPr>
          <w:p w14:paraId="522A135E" w14:textId="77777777" w:rsidR="008E0CED" w:rsidRDefault="008E0CED" w:rsidP="0055375F">
            <w:pPr>
              <w:ind w:firstLine="0"/>
              <w:jc w:val="center"/>
              <w:rPr>
                <w:ins w:id="5513" w:author="Okot" w:date="2020-03-24T11:33:00Z"/>
              </w:rPr>
            </w:pPr>
            <w:ins w:id="5514" w:author="Okot" w:date="2020-03-24T11:33:00Z">
              <w:r>
                <w:t>+</w:t>
              </w:r>
            </w:ins>
          </w:p>
        </w:tc>
        <w:tc>
          <w:tcPr>
            <w:tcW w:w="529" w:type="dxa"/>
          </w:tcPr>
          <w:p w14:paraId="3335EE37" w14:textId="77777777" w:rsidR="008E0CED" w:rsidRDefault="008E0CED" w:rsidP="0055375F">
            <w:pPr>
              <w:ind w:firstLine="0"/>
              <w:jc w:val="center"/>
              <w:rPr>
                <w:ins w:id="5515" w:author="Okot" w:date="2020-03-24T11:33:00Z"/>
              </w:rPr>
            </w:pPr>
            <w:ins w:id="5516" w:author="Okot" w:date="2020-03-24T11:33:00Z">
              <w:r>
                <w:t>+</w:t>
              </w:r>
            </w:ins>
          </w:p>
        </w:tc>
        <w:tc>
          <w:tcPr>
            <w:tcW w:w="529" w:type="dxa"/>
          </w:tcPr>
          <w:p w14:paraId="3700917E" w14:textId="77777777" w:rsidR="008E0CED" w:rsidRDefault="008E0CED" w:rsidP="0055375F">
            <w:pPr>
              <w:ind w:firstLine="0"/>
              <w:jc w:val="center"/>
              <w:rPr>
                <w:ins w:id="5517" w:author="Okot" w:date="2020-03-24T11:33:00Z"/>
              </w:rPr>
            </w:pPr>
            <w:ins w:id="5518" w:author="Okot" w:date="2020-03-24T11:33:00Z">
              <w:r>
                <w:t>-</w:t>
              </w:r>
            </w:ins>
          </w:p>
        </w:tc>
        <w:tc>
          <w:tcPr>
            <w:tcW w:w="529" w:type="dxa"/>
          </w:tcPr>
          <w:p w14:paraId="2BDA5CA0" w14:textId="77777777" w:rsidR="008E0CED" w:rsidRDefault="008E0CED" w:rsidP="0055375F">
            <w:pPr>
              <w:ind w:firstLine="0"/>
              <w:jc w:val="center"/>
              <w:rPr>
                <w:ins w:id="5519" w:author="Okot" w:date="2020-03-24T11:33:00Z"/>
              </w:rPr>
            </w:pPr>
          </w:p>
        </w:tc>
        <w:tc>
          <w:tcPr>
            <w:tcW w:w="639" w:type="dxa"/>
          </w:tcPr>
          <w:p w14:paraId="73203565" w14:textId="77777777" w:rsidR="008E0CED" w:rsidRDefault="008E0CED" w:rsidP="0055375F">
            <w:pPr>
              <w:ind w:firstLine="0"/>
              <w:jc w:val="center"/>
              <w:rPr>
                <w:ins w:id="5520" w:author="Okot" w:date="2020-03-24T11:33:00Z"/>
              </w:rPr>
            </w:pPr>
            <w:ins w:id="5521" w:author="Okot" w:date="2020-03-24T11:33:00Z">
              <w:r>
                <w:t>+</w:t>
              </w:r>
            </w:ins>
          </w:p>
        </w:tc>
        <w:tc>
          <w:tcPr>
            <w:tcW w:w="529" w:type="dxa"/>
          </w:tcPr>
          <w:p w14:paraId="35AD6AA3" w14:textId="77777777" w:rsidR="008E0CED" w:rsidRDefault="008E0CED" w:rsidP="0055375F">
            <w:pPr>
              <w:ind w:firstLine="0"/>
              <w:jc w:val="center"/>
              <w:rPr>
                <w:ins w:id="5522" w:author="Okot" w:date="2020-03-24T11:33:00Z"/>
              </w:rPr>
            </w:pPr>
          </w:p>
        </w:tc>
      </w:tr>
      <w:tr w:rsidR="008E0CED" w14:paraId="2758DE6B" w14:textId="77777777" w:rsidTr="0055375F">
        <w:trPr>
          <w:ins w:id="5523" w:author="Okot" w:date="2020-03-24T11:33:00Z"/>
        </w:trPr>
        <w:tc>
          <w:tcPr>
            <w:tcW w:w="562" w:type="dxa"/>
          </w:tcPr>
          <w:p w14:paraId="435726B5" w14:textId="77777777" w:rsidR="008E0CED" w:rsidRPr="0099329A" w:rsidRDefault="008E0CED" w:rsidP="0055375F">
            <w:pPr>
              <w:ind w:firstLine="0"/>
              <w:jc w:val="center"/>
              <w:rPr>
                <w:ins w:id="5524" w:author="Okot" w:date="2020-03-24T11:33:00Z"/>
                <w:b/>
              </w:rPr>
            </w:pPr>
            <w:ins w:id="5525" w:author="Okot" w:date="2020-03-24T11:33:00Z">
              <w:r w:rsidRPr="0099329A">
                <w:rPr>
                  <w:b/>
                </w:rPr>
                <w:t>D</w:t>
              </w:r>
            </w:ins>
          </w:p>
        </w:tc>
        <w:tc>
          <w:tcPr>
            <w:tcW w:w="427" w:type="dxa"/>
          </w:tcPr>
          <w:p w14:paraId="0174B337" w14:textId="77777777" w:rsidR="008E0CED" w:rsidRDefault="008E0CED" w:rsidP="0055375F">
            <w:pPr>
              <w:ind w:firstLine="0"/>
              <w:jc w:val="center"/>
              <w:rPr>
                <w:ins w:id="5526" w:author="Okot" w:date="2020-03-24T11:33:00Z"/>
              </w:rPr>
            </w:pPr>
          </w:p>
        </w:tc>
        <w:tc>
          <w:tcPr>
            <w:tcW w:w="352" w:type="dxa"/>
          </w:tcPr>
          <w:p w14:paraId="750C0710" w14:textId="77777777" w:rsidR="008E0CED" w:rsidRDefault="008E0CED" w:rsidP="0055375F">
            <w:pPr>
              <w:ind w:firstLine="0"/>
              <w:jc w:val="center"/>
              <w:rPr>
                <w:ins w:id="5527" w:author="Okot" w:date="2020-03-24T11:33:00Z"/>
              </w:rPr>
            </w:pPr>
            <w:ins w:id="5528" w:author="Okot" w:date="2020-03-24T11:33:00Z">
              <w:r>
                <w:t>+</w:t>
              </w:r>
            </w:ins>
          </w:p>
        </w:tc>
        <w:tc>
          <w:tcPr>
            <w:tcW w:w="498" w:type="dxa"/>
          </w:tcPr>
          <w:p w14:paraId="6977F8F5" w14:textId="77777777" w:rsidR="008E0CED" w:rsidRDefault="008E0CED" w:rsidP="0055375F">
            <w:pPr>
              <w:ind w:firstLine="0"/>
              <w:jc w:val="center"/>
              <w:rPr>
                <w:ins w:id="5529" w:author="Okot" w:date="2020-03-24T11:33:00Z"/>
              </w:rPr>
            </w:pPr>
            <w:ins w:id="5530" w:author="Okot" w:date="2020-03-24T11:33:00Z">
              <w:r>
                <w:t>+</w:t>
              </w:r>
            </w:ins>
          </w:p>
        </w:tc>
        <w:tc>
          <w:tcPr>
            <w:tcW w:w="483" w:type="dxa"/>
          </w:tcPr>
          <w:p w14:paraId="3A96B608" w14:textId="77777777" w:rsidR="008E0CED" w:rsidRDefault="008E0CED" w:rsidP="0055375F">
            <w:pPr>
              <w:ind w:firstLine="0"/>
              <w:jc w:val="center"/>
              <w:rPr>
                <w:ins w:id="5531" w:author="Okot" w:date="2020-03-24T11:33:00Z"/>
              </w:rPr>
            </w:pPr>
          </w:p>
        </w:tc>
        <w:tc>
          <w:tcPr>
            <w:tcW w:w="450" w:type="dxa"/>
          </w:tcPr>
          <w:p w14:paraId="42D22161" w14:textId="77777777" w:rsidR="008E0CED" w:rsidRDefault="008E0CED" w:rsidP="0055375F">
            <w:pPr>
              <w:ind w:firstLine="0"/>
              <w:jc w:val="center"/>
              <w:rPr>
                <w:ins w:id="5532" w:author="Okot" w:date="2020-03-24T11:33:00Z"/>
              </w:rPr>
            </w:pPr>
          </w:p>
        </w:tc>
        <w:tc>
          <w:tcPr>
            <w:tcW w:w="416" w:type="dxa"/>
          </w:tcPr>
          <w:p w14:paraId="1257633A" w14:textId="77777777" w:rsidR="008E0CED" w:rsidRDefault="008E0CED" w:rsidP="0055375F">
            <w:pPr>
              <w:ind w:firstLine="0"/>
              <w:jc w:val="center"/>
              <w:rPr>
                <w:ins w:id="5533" w:author="Okot" w:date="2020-03-24T11:33:00Z"/>
              </w:rPr>
            </w:pPr>
          </w:p>
        </w:tc>
        <w:tc>
          <w:tcPr>
            <w:tcW w:w="450" w:type="dxa"/>
          </w:tcPr>
          <w:p w14:paraId="3D866B82" w14:textId="77777777" w:rsidR="008E0CED" w:rsidRDefault="008E0CED" w:rsidP="0055375F">
            <w:pPr>
              <w:ind w:firstLine="0"/>
              <w:jc w:val="center"/>
              <w:rPr>
                <w:ins w:id="5534" w:author="Okot" w:date="2020-03-24T11:33:00Z"/>
              </w:rPr>
            </w:pPr>
          </w:p>
        </w:tc>
        <w:tc>
          <w:tcPr>
            <w:tcW w:w="439" w:type="dxa"/>
          </w:tcPr>
          <w:p w14:paraId="68D71FFC" w14:textId="77777777" w:rsidR="008E0CED" w:rsidRDefault="008E0CED" w:rsidP="0055375F">
            <w:pPr>
              <w:ind w:firstLine="0"/>
              <w:jc w:val="center"/>
              <w:rPr>
                <w:ins w:id="5535" w:author="Okot" w:date="2020-03-24T11:33:00Z"/>
              </w:rPr>
            </w:pPr>
            <w:ins w:id="5536" w:author="Okot" w:date="2020-03-24T11:33:00Z">
              <w:r>
                <w:t>+</w:t>
              </w:r>
            </w:ins>
          </w:p>
        </w:tc>
        <w:tc>
          <w:tcPr>
            <w:tcW w:w="416" w:type="dxa"/>
          </w:tcPr>
          <w:p w14:paraId="1FF2E482" w14:textId="77777777" w:rsidR="008E0CED" w:rsidRDefault="008E0CED" w:rsidP="0055375F">
            <w:pPr>
              <w:ind w:firstLine="0"/>
              <w:jc w:val="center"/>
              <w:rPr>
                <w:ins w:id="5537" w:author="Okot" w:date="2020-03-24T11:33:00Z"/>
              </w:rPr>
            </w:pPr>
          </w:p>
        </w:tc>
        <w:tc>
          <w:tcPr>
            <w:tcW w:w="516" w:type="dxa"/>
          </w:tcPr>
          <w:p w14:paraId="44352086" w14:textId="77777777" w:rsidR="008E0CED" w:rsidRDefault="008E0CED" w:rsidP="0055375F">
            <w:pPr>
              <w:ind w:firstLine="0"/>
              <w:jc w:val="center"/>
              <w:rPr>
                <w:ins w:id="5538" w:author="Okot" w:date="2020-03-24T11:33:00Z"/>
              </w:rPr>
            </w:pPr>
          </w:p>
        </w:tc>
        <w:tc>
          <w:tcPr>
            <w:tcW w:w="529" w:type="dxa"/>
          </w:tcPr>
          <w:p w14:paraId="452D9197" w14:textId="77777777" w:rsidR="008E0CED" w:rsidRDefault="008E0CED" w:rsidP="0055375F">
            <w:pPr>
              <w:ind w:firstLine="0"/>
              <w:jc w:val="center"/>
              <w:rPr>
                <w:ins w:id="5539" w:author="Okot" w:date="2020-03-24T11:33:00Z"/>
              </w:rPr>
            </w:pPr>
          </w:p>
        </w:tc>
        <w:tc>
          <w:tcPr>
            <w:tcW w:w="529" w:type="dxa"/>
          </w:tcPr>
          <w:p w14:paraId="003730B1" w14:textId="77777777" w:rsidR="008E0CED" w:rsidRDefault="008E0CED" w:rsidP="0055375F">
            <w:pPr>
              <w:ind w:firstLine="0"/>
              <w:jc w:val="center"/>
              <w:rPr>
                <w:ins w:id="5540" w:author="Okot" w:date="2020-03-24T11:33:00Z"/>
              </w:rPr>
            </w:pPr>
          </w:p>
        </w:tc>
        <w:tc>
          <w:tcPr>
            <w:tcW w:w="529" w:type="dxa"/>
          </w:tcPr>
          <w:p w14:paraId="605399D1" w14:textId="77777777" w:rsidR="008E0CED" w:rsidRDefault="008E0CED" w:rsidP="0055375F">
            <w:pPr>
              <w:ind w:firstLine="0"/>
              <w:jc w:val="center"/>
              <w:rPr>
                <w:ins w:id="5541" w:author="Okot" w:date="2020-03-24T11:33:00Z"/>
              </w:rPr>
            </w:pPr>
          </w:p>
        </w:tc>
        <w:tc>
          <w:tcPr>
            <w:tcW w:w="529" w:type="dxa"/>
          </w:tcPr>
          <w:p w14:paraId="0240C484" w14:textId="77777777" w:rsidR="008E0CED" w:rsidRDefault="008E0CED" w:rsidP="0055375F">
            <w:pPr>
              <w:ind w:firstLine="0"/>
              <w:jc w:val="center"/>
              <w:rPr>
                <w:ins w:id="5542" w:author="Okot" w:date="2020-03-24T11:33:00Z"/>
              </w:rPr>
            </w:pPr>
          </w:p>
        </w:tc>
        <w:tc>
          <w:tcPr>
            <w:tcW w:w="529" w:type="dxa"/>
          </w:tcPr>
          <w:p w14:paraId="09BFB8CC" w14:textId="77777777" w:rsidR="008E0CED" w:rsidRDefault="008E0CED" w:rsidP="0055375F">
            <w:pPr>
              <w:ind w:firstLine="0"/>
              <w:jc w:val="center"/>
              <w:rPr>
                <w:ins w:id="5543" w:author="Okot" w:date="2020-03-24T11:33:00Z"/>
              </w:rPr>
            </w:pPr>
          </w:p>
        </w:tc>
        <w:tc>
          <w:tcPr>
            <w:tcW w:w="639" w:type="dxa"/>
          </w:tcPr>
          <w:p w14:paraId="1B213079" w14:textId="77777777" w:rsidR="008E0CED" w:rsidRDefault="008E0CED" w:rsidP="0055375F">
            <w:pPr>
              <w:ind w:firstLine="0"/>
              <w:jc w:val="center"/>
              <w:rPr>
                <w:ins w:id="5544" w:author="Okot" w:date="2020-03-24T11:33:00Z"/>
              </w:rPr>
            </w:pPr>
          </w:p>
        </w:tc>
        <w:tc>
          <w:tcPr>
            <w:tcW w:w="529" w:type="dxa"/>
          </w:tcPr>
          <w:p w14:paraId="634D4B91" w14:textId="77777777" w:rsidR="008E0CED" w:rsidRDefault="008E0CED" w:rsidP="0055375F">
            <w:pPr>
              <w:ind w:firstLine="0"/>
              <w:jc w:val="center"/>
              <w:rPr>
                <w:ins w:id="5545" w:author="Okot" w:date="2020-03-24T11:33:00Z"/>
              </w:rPr>
            </w:pPr>
          </w:p>
        </w:tc>
      </w:tr>
      <w:tr w:rsidR="008E0CED" w14:paraId="1E3ADDDC" w14:textId="77777777" w:rsidTr="0055375F">
        <w:trPr>
          <w:ins w:id="5546" w:author="Okot" w:date="2020-03-24T11:33:00Z"/>
        </w:trPr>
        <w:tc>
          <w:tcPr>
            <w:tcW w:w="562" w:type="dxa"/>
          </w:tcPr>
          <w:p w14:paraId="17597DD9" w14:textId="77777777" w:rsidR="008E0CED" w:rsidRPr="0099329A" w:rsidRDefault="008E0CED" w:rsidP="0055375F">
            <w:pPr>
              <w:ind w:firstLine="0"/>
              <w:jc w:val="center"/>
              <w:rPr>
                <w:ins w:id="5547" w:author="Okot" w:date="2020-03-24T11:33:00Z"/>
                <w:b/>
              </w:rPr>
            </w:pPr>
            <w:ins w:id="5548" w:author="Okot" w:date="2020-03-24T11:33:00Z">
              <w:r w:rsidRPr="0099329A">
                <w:rPr>
                  <w:b/>
                </w:rPr>
                <w:t>E</w:t>
              </w:r>
            </w:ins>
          </w:p>
        </w:tc>
        <w:tc>
          <w:tcPr>
            <w:tcW w:w="427" w:type="dxa"/>
          </w:tcPr>
          <w:p w14:paraId="5F3DB28A" w14:textId="77777777" w:rsidR="008E0CED" w:rsidRDefault="008E0CED" w:rsidP="0055375F">
            <w:pPr>
              <w:ind w:firstLine="0"/>
              <w:jc w:val="center"/>
              <w:rPr>
                <w:ins w:id="5549" w:author="Okot" w:date="2020-03-24T11:33:00Z"/>
              </w:rPr>
            </w:pPr>
          </w:p>
        </w:tc>
        <w:tc>
          <w:tcPr>
            <w:tcW w:w="352" w:type="dxa"/>
          </w:tcPr>
          <w:p w14:paraId="5CF747A0" w14:textId="77777777" w:rsidR="008E0CED" w:rsidRDefault="008E0CED" w:rsidP="0055375F">
            <w:pPr>
              <w:ind w:firstLine="0"/>
              <w:jc w:val="center"/>
              <w:rPr>
                <w:ins w:id="5550" w:author="Okot" w:date="2020-03-24T11:33:00Z"/>
              </w:rPr>
            </w:pPr>
          </w:p>
        </w:tc>
        <w:tc>
          <w:tcPr>
            <w:tcW w:w="498" w:type="dxa"/>
          </w:tcPr>
          <w:p w14:paraId="1583A9C2" w14:textId="77777777" w:rsidR="008E0CED" w:rsidRDefault="008E0CED" w:rsidP="0055375F">
            <w:pPr>
              <w:ind w:firstLine="0"/>
              <w:jc w:val="center"/>
              <w:rPr>
                <w:ins w:id="5551" w:author="Okot" w:date="2020-03-24T11:33:00Z"/>
              </w:rPr>
            </w:pPr>
            <w:ins w:id="5552" w:author="Okot" w:date="2020-03-24T11:33:00Z">
              <w:r>
                <w:t>-</w:t>
              </w:r>
            </w:ins>
          </w:p>
        </w:tc>
        <w:tc>
          <w:tcPr>
            <w:tcW w:w="483" w:type="dxa"/>
          </w:tcPr>
          <w:p w14:paraId="771428C7" w14:textId="77777777" w:rsidR="008E0CED" w:rsidRDefault="008E0CED" w:rsidP="0055375F">
            <w:pPr>
              <w:ind w:firstLine="0"/>
              <w:jc w:val="center"/>
              <w:rPr>
                <w:ins w:id="5553" w:author="Okot" w:date="2020-03-24T11:33:00Z"/>
              </w:rPr>
            </w:pPr>
          </w:p>
        </w:tc>
        <w:tc>
          <w:tcPr>
            <w:tcW w:w="450" w:type="dxa"/>
          </w:tcPr>
          <w:p w14:paraId="5B6D4810" w14:textId="77777777" w:rsidR="008E0CED" w:rsidRDefault="008E0CED" w:rsidP="0055375F">
            <w:pPr>
              <w:ind w:firstLine="0"/>
              <w:jc w:val="center"/>
              <w:rPr>
                <w:ins w:id="5554" w:author="Okot" w:date="2020-03-24T11:33:00Z"/>
              </w:rPr>
            </w:pPr>
          </w:p>
        </w:tc>
        <w:tc>
          <w:tcPr>
            <w:tcW w:w="416" w:type="dxa"/>
          </w:tcPr>
          <w:p w14:paraId="0A726BB4" w14:textId="77777777" w:rsidR="008E0CED" w:rsidRDefault="008E0CED" w:rsidP="0055375F">
            <w:pPr>
              <w:ind w:firstLine="0"/>
              <w:jc w:val="center"/>
              <w:rPr>
                <w:ins w:id="5555" w:author="Okot" w:date="2020-03-24T11:33:00Z"/>
              </w:rPr>
            </w:pPr>
            <w:ins w:id="5556" w:author="Okot" w:date="2020-03-24T11:33:00Z">
              <w:r>
                <w:t>+</w:t>
              </w:r>
            </w:ins>
          </w:p>
        </w:tc>
        <w:tc>
          <w:tcPr>
            <w:tcW w:w="450" w:type="dxa"/>
          </w:tcPr>
          <w:p w14:paraId="629A7C5B" w14:textId="77777777" w:rsidR="008E0CED" w:rsidRDefault="008E0CED" w:rsidP="0055375F">
            <w:pPr>
              <w:ind w:firstLine="0"/>
              <w:jc w:val="center"/>
              <w:rPr>
                <w:ins w:id="5557" w:author="Okot" w:date="2020-03-24T11:33:00Z"/>
              </w:rPr>
            </w:pPr>
          </w:p>
        </w:tc>
        <w:tc>
          <w:tcPr>
            <w:tcW w:w="439" w:type="dxa"/>
          </w:tcPr>
          <w:p w14:paraId="5BA19017" w14:textId="77777777" w:rsidR="008E0CED" w:rsidRDefault="008E0CED" w:rsidP="0055375F">
            <w:pPr>
              <w:ind w:firstLine="0"/>
              <w:jc w:val="center"/>
              <w:rPr>
                <w:ins w:id="5558" w:author="Okot" w:date="2020-03-24T11:33:00Z"/>
              </w:rPr>
            </w:pPr>
          </w:p>
        </w:tc>
        <w:tc>
          <w:tcPr>
            <w:tcW w:w="416" w:type="dxa"/>
          </w:tcPr>
          <w:p w14:paraId="6021A4CF" w14:textId="77777777" w:rsidR="008E0CED" w:rsidRDefault="008E0CED" w:rsidP="0055375F">
            <w:pPr>
              <w:ind w:firstLine="0"/>
              <w:jc w:val="center"/>
              <w:rPr>
                <w:ins w:id="5559" w:author="Okot" w:date="2020-03-24T11:33:00Z"/>
              </w:rPr>
            </w:pPr>
          </w:p>
        </w:tc>
        <w:tc>
          <w:tcPr>
            <w:tcW w:w="516" w:type="dxa"/>
          </w:tcPr>
          <w:p w14:paraId="05BC8CF8" w14:textId="77777777" w:rsidR="008E0CED" w:rsidRDefault="008E0CED" w:rsidP="0055375F">
            <w:pPr>
              <w:ind w:firstLine="0"/>
              <w:jc w:val="center"/>
              <w:rPr>
                <w:ins w:id="5560" w:author="Okot" w:date="2020-03-24T11:33:00Z"/>
              </w:rPr>
            </w:pPr>
            <w:ins w:id="5561" w:author="Okot" w:date="2020-03-24T11:33:00Z">
              <w:r>
                <w:t>+</w:t>
              </w:r>
            </w:ins>
          </w:p>
        </w:tc>
        <w:tc>
          <w:tcPr>
            <w:tcW w:w="529" w:type="dxa"/>
          </w:tcPr>
          <w:p w14:paraId="2D78AB8F" w14:textId="77777777" w:rsidR="008E0CED" w:rsidRDefault="008E0CED" w:rsidP="0055375F">
            <w:pPr>
              <w:ind w:firstLine="0"/>
              <w:jc w:val="center"/>
              <w:rPr>
                <w:ins w:id="5562" w:author="Okot" w:date="2020-03-24T11:33:00Z"/>
              </w:rPr>
            </w:pPr>
          </w:p>
        </w:tc>
        <w:tc>
          <w:tcPr>
            <w:tcW w:w="529" w:type="dxa"/>
          </w:tcPr>
          <w:p w14:paraId="095A5FE6" w14:textId="77777777" w:rsidR="008E0CED" w:rsidRDefault="008E0CED" w:rsidP="0055375F">
            <w:pPr>
              <w:ind w:firstLine="0"/>
              <w:jc w:val="center"/>
              <w:rPr>
                <w:ins w:id="5563" w:author="Okot" w:date="2020-03-24T11:33:00Z"/>
              </w:rPr>
            </w:pPr>
          </w:p>
        </w:tc>
        <w:tc>
          <w:tcPr>
            <w:tcW w:w="529" w:type="dxa"/>
          </w:tcPr>
          <w:p w14:paraId="6B1DB0F3" w14:textId="77777777" w:rsidR="008E0CED" w:rsidRDefault="008E0CED" w:rsidP="0055375F">
            <w:pPr>
              <w:ind w:firstLine="0"/>
              <w:jc w:val="center"/>
              <w:rPr>
                <w:ins w:id="5564" w:author="Okot" w:date="2020-03-24T11:33:00Z"/>
              </w:rPr>
            </w:pPr>
          </w:p>
        </w:tc>
        <w:tc>
          <w:tcPr>
            <w:tcW w:w="529" w:type="dxa"/>
          </w:tcPr>
          <w:p w14:paraId="6D1A5588" w14:textId="77777777" w:rsidR="008E0CED" w:rsidRDefault="008E0CED" w:rsidP="0055375F">
            <w:pPr>
              <w:ind w:firstLine="0"/>
              <w:jc w:val="center"/>
              <w:rPr>
                <w:ins w:id="5565" w:author="Okot" w:date="2020-03-24T11:33:00Z"/>
              </w:rPr>
            </w:pPr>
          </w:p>
        </w:tc>
        <w:tc>
          <w:tcPr>
            <w:tcW w:w="529" w:type="dxa"/>
          </w:tcPr>
          <w:p w14:paraId="26503AF8" w14:textId="77777777" w:rsidR="008E0CED" w:rsidRDefault="008E0CED" w:rsidP="0055375F">
            <w:pPr>
              <w:ind w:firstLine="0"/>
              <w:jc w:val="center"/>
              <w:rPr>
                <w:ins w:id="5566" w:author="Okot" w:date="2020-03-24T11:33:00Z"/>
              </w:rPr>
            </w:pPr>
          </w:p>
        </w:tc>
        <w:tc>
          <w:tcPr>
            <w:tcW w:w="639" w:type="dxa"/>
          </w:tcPr>
          <w:p w14:paraId="6EF2F99B" w14:textId="77777777" w:rsidR="008E0CED" w:rsidRDefault="008E0CED" w:rsidP="0055375F">
            <w:pPr>
              <w:ind w:firstLine="0"/>
              <w:jc w:val="center"/>
              <w:rPr>
                <w:ins w:id="5567" w:author="Okot" w:date="2020-03-24T11:33:00Z"/>
              </w:rPr>
            </w:pPr>
          </w:p>
        </w:tc>
        <w:tc>
          <w:tcPr>
            <w:tcW w:w="529" w:type="dxa"/>
          </w:tcPr>
          <w:p w14:paraId="7A5EB461" w14:textId="77777777" w:rsidR="008E0CED" w:rsidRDefault="008E0CED" w:rsidP="0055375F">
            <w:pPr>
              <w:ind w:firstLine="0"/>
              <w:jc w:val="center"/>
              <w:rPr>
                <w:ins w:id="5568" w:author="Okot" w:date="2020-03-24T11:33:00Z"/>
              </w:rPr>
            </w:pPr>
            <w:ins w:id="5569" w:author="Okot" w:date="2020-03-24T11:33:00Z">
              <w:r>
                <w:t>-</w:t>
              </w:r>
            </w:ins>
          </w:p>
        </w:tc>
      </w:tr>
      <w:tr w:rsidR="008E0CED" w14:paraId="1C047ED7" w14:textId="77777777" w:rsidTr="0055375F">
        <w:trPr>
          <w:ins w:id="5570" w:author="Okot" w:date="2020-03-24T11:33:00Z"/>
        </w:trPr>
        <w:tc>
          <w:tcPr>
            <w:tcW w:w="562" w:type="dxa"/>
          </w:tcPr>
          <w:p w14:paraId="535DF4B2" w14:textId="77777777" w:rsidR="008E0CED" w:rsidRPr="0099329A" w:rsidRDefault="008E0CED" w:rsidP="0055375F">
            <w:pPr>
              <w:ind w:firstLine="0"/>
              <w:jc w:val="center"/>
              <w:rPr>
                <w:ins w:id="5571" w:author="Okot" w:date="2020-03-24T11:33:00Z"/>
                <w:b/>
              </w:rPr>
            </w:pPr>
            <w:ins w:id="5572" w:author="Okot" w:date="2020-03-24T11:33:00Z">
              <w:r w:rsidRPr="0099329A">
                <w:rPr>
                  <w:b/>
                </w:rPr>
                <w:t>K</w:t>
              </w:r>
            </w:ins>
          </w:p>
        </w:tc>
        <w:tc>
          <w:tcPr>
            <w:tcW w:w="427" w:type="dxa"/>
          </w:tcPr>
          <w:p w14:paraId="56813E35" w14:textId="77777777" w:rsidR="008E0CED" w:rsidRDefault="008E0CED" w:rsidP="0055375F">
            <w:pPr>
              <w:ind w:firstLine="0"/>
              <w:jc w:val="center"/>
              <w:rPr>
                <w:ins w:id="5573" w:author="Okot" w:date="2020-03-24T11:33:00Z"/>
              </w:rPr>
            </w:pPr>
          </w:p>
        </w:tc>
        <w:tc>
          <w:tcPr>
            <w:tcW w:w="352" w:type="dxa"/>
          </w:tcPr>
          <w:p w14:paraId="373C6686" w14:textId="77777777" w:rsidR="008E0CED" w:rsidRDefault="008E0CED" w:rsidP="0055375F">
            <w:pPr>
              <w:ind w:firstLine="0"/>
              <w:jc w:val="center"/>
              <w:rPr>
                <w:ins w:id="5574" w:author="Okot" w:date="2020-03-24T11:33:00Z"/>
              </w:rPr>
            </w:pPr>
          </w:p>
        </w:tc>
        <w:tc>
          <w:tcPr>
            <w:tcW w:w="498" w:type="dxa"/>
          </w:tcPr>
          <w:p w14:paraId="2335F268" w14:textId="77777777" w:rsidR="008E0CED" w:rsidRDefault="008E0CED" w:rsidP="0055375F">
            <w:pPr>
              <w:ind w:firstLine="0"/>
              <w:jc w:val="center"/>
              <w:rPr>
                <w:ins w:id="5575" w:author="Okot" w:date="2020-03-24T11:33:00Z"/>
              </w:rPr>
            </w:pPr>
            <w:ins w:id="5576" w:author="Okot" w:date="2020-03-24T11:33:00Z">
              <w:r>
                <w:t>-</w:t>
              </w:r>
            </w:ins>
          </w:p>
        </w:tc>
        <w:tc>
          <w:tcPr>
            <w:tcW w:w="483" w:type="dxa"/>
          </w:tcPr>
          <w:p w14:paraId="67A13D72" w14:textId="77777777" w:rsidR="008E0CED" w:rsidRDefault="008E0CED" w:rsidP="0055375F">
            <w:pPr>
              <w:ind w:firstLine="0"/>
              <w:jc w:val="center"/>
              <w:rPr>
                <w:ins w:id="5577" w:author="Okot" w:date="2020-03-24T11:33:00Z"/>
              </w:rPr>
            </w:pPr>
          </w:p>
        </w:tc>
        <w:tc>
          <w:tcPr>
            <w:tcW w:w="450" w:type="dxa"/>
          </w:tcPr>
          <w:p w14:paraId="2FBF2B10" w14:textId="77777777" w:rsidR="008E0CED" w:rsidRDefault="008E0CED" w:rsidP="0055375F">
            <w:pPr>
              <w:ind w:firstLine="0"/>
              <w:jc w:val="center"/>
              <w:rPr>
                <w:ins w:id="5578" w:author="Okot" w:date="2020-03-24T11:33:00Z"/>
              </w:rPr>
            </w:pPr>
          </w:p>
        </w:tc>
        <w:tc>
          <w:tcPr>
            <w:tcW w:w="416" w:type="dxa"/>
          </w:tcPr>
          <w:p w14:paraId="53E3C6D3" w14:textId="77777777" w:rsidR="008E0CED" w:rsidRDefault="008E0CED" w:rsidP="0055375F">
            <w:pPr>
              <w:ind w:firstLine="0"/>
              <w:jc w:val="center"/>
              <w:rPr>
                <w:ins w:id="5579" w:author="Okot" w:date="2020-03-24T11:33:00Z"/>
              </w:rPr>
            </w:pPr>
          </w:p>
        </w:tc>
        <w:tc>
          <w:tcPr>
            <w:tcW w:w="450" w:type="dxa"/>
          </w:tcPr>
          <w:p w14:paraId="644F6777" w14:textId="77777777" w:rsidR="008E0CED" w:rsidRDefault="008E0CED" w:rsidP="0055375F">
            <w:pPr>
              <w:ind w:firstLine="0"/>
              <w:jc w:val="center"/>
              <w:rPr>
                <w:ins w:id="5580" w:author="Okot" w:date="2020-03-24T11:33:00Z"/>
              </w:rPr>
            </w:pPr>
          </w:p>
        </w:tc>
        <w:tc>
          <w:tcPr>
            <w:tcW w:w="439" w:type="dxa"/>
          </w:tcPr>
          <w:p w14:paraId="55411FC3" w14:textId="77777777" w:rsidR="008E0CED" w:rsidRDefault="008E0CED" w:rsidP="0055375F">
            <w:pPr>
              <w:ind w:firstLine="0"/>
              <w:jc w:val="center"/>
              <w:rPr>
                <w:ins w:id="5581" w:author="Okot" w:date="2020-03-24T11:33:00Z"/>
              </w:rPr>
            </w:pPr>
            <w:ins w:id="5582" w:author="Okot" w:date="2020-03-24T11:33:00Z">
              <w:r>
                <w:t>+</w:t>
              </w:r>
            </w:ins>
          </w:p>
        </w:tc>
        <w:tc>
          <w:tcPr>
            <w:tcW w:w="416" w:type="dxa"/>
          </w:tcPr>
          <w:p w14:paraId="3E6C6C62" w14:textId="77777777" w:rsidR="008E0CED" w:rsidRDefault="008E0CED" w:rsidP="0055375F">
            <w:pPr>
              <w:ind w:firstLine="0"/>
              <w:jc w:val="center"/>
              <w:rPr>
                <w:ins w:id="5583" w:author="Okot" w:date="2020-03-24T11:33:00Z"/>
              </w:rPr>
            </w:pPr>
          </w:p>
        </w:tc>
        <w:tc>
          <w:tcPr>
            <w:tcW w:w="516" w:type="dxa"/>
          </w:tcPr>
          <w:p w14:paraId="6086BEB2" w14:textId="77777777" w:rsidR="008E0CED" w:rsidRDefault="008E0CED" w:rsidP="0055375F">
            <w:pPr>
              <w:ind w:firstLine="0"/>
              <w:jc w:val="center"/>
              <w:rPr>
                <w:ins w:id="5584" w:author="Okot" w:date="2020-03-24T11:33:00Z"/>
              </w:rPr>
            </w:pPr>
          </w:p>
        </w:tc>
        <w:tc>
          <w:tcPr>
            <w:tcW w:w="529" w:type="dxa"/>
          </w:tcPr>
          <w:p w14:paraId="2C4E9D5D" w14:textId="77777777" w:rsidR="008E0CED" w:rsidRDefault="008E0CED" w:rsidP="0055375F">
            <w:pPr>
              <w:ind w:firstLine="0"/>
              <w:jc w:val="center"/>
              <w:rPr>
                <w:ins w:id="5585" w:author="Okot" w:date="2020-03-24T11:33:00Z"/>
              </w:rPr>
            </w:pPr>
          </w:p>
        </w:tc>
        <w:tc>
          <w:tcPr>
            <w:tcW w:w="529" w:type="dxa"/>
          </w:tcPr>
          <w:p w14:paraId="5EF7C56F" w14:textId="77777777" w:rsidR="008E0CED" w:rsidRDefault="008E0CED" w:rsidP="0055375F">
            <w:pPr>
              <w:ind w:firstLine="0"/>
              <w:jc w:val="center"/>
              <w:rPr>
                <w:ins w:id="5586" w:author="Okot" w:date="2020-03-24T11:33:00Z"/>
              </w:rPr>
            </w:pPr>
          </w:p>
        </w:tc>
        <w:tc>
          <w:tcPr>
            <w:tcW w:w="529" w:type="dxa"/>
          </w:tcPr>
          <w:p w14:paraId="625E2C8E" w14:textId="77777777" w:rsidR="008E0CED" w:rsidRDefault="008E0CED" w:rsidP="0055375F">
            <w:pPr>
              <w:ind w:firstLine="0"/>
              <w:jc w:val="center"/>
              <w:rPr>
                <w:ins w:id="5587" w:author="Okot" w:date="2020-03-24T11:33:00Z"/>
              </w:rPr>
            </w:pPr>
          </w:p>
        </w:tc>
        <w:tc>
          <w:tcPr>
            <w:tcW w:w="529" w:type="dxa"/>
          </w:tcPr>
          <w:p w14:paraId="51E03FBE" w14:textId="77777777" w:rsidR="008E0CED" w:rsidRDefault="008E0CED" w:rsidP="0055375F">
            <w:pPr>
              <w:ind w:firstLine="0"/>
              <w:jc w:val="center"/>
              <w:rPr>
                <w:ins w:id="5588" w:author="Okot" w:date="2020-03-24T11:33:00Z"/>
              </w:rPr>
            </w:pPr>
          </w:p>
        </w:tc>
        <w:tc>
          <w:tcPr>
            <w:tcW w:w="529" w:type="dxa"/>
          </w:tcPr>
          <w:p w14:paraId="22FA350A" w14:textId="77777777" w:rsidR="008E0CED" w:rsidRDefault="008E0CED" w:rsidP="0055375F">
            <w:pPr>
              <w:ind w:firstLine="0"/>
              <w:jc w:val="center"/>
              <w:rPr>
                <w:ins w:id="5589" w:author="Okot" w:date="2020-03-24T11:33:00Z"/>
              </w:rPr>
            </w:pPr>
          </w:p>
        </w:tc>
        <w:tc>
          <w:tcPr>
            <w:tcW w:w="639" w:type="dxa"/>
          </w:tcPr>
          <w:p w14:paraId="73D19260" w14:textId="77777777" w:rsidR="008E0CED" w:rsidRDefault="008E0CED" w:rsidP="0055375F">
            <w:pPr>
              <w:ind w:firstLine="0"/>
              <w:jc w:val="center"/>
              <w:rPr>
                <w:ins w:id="5590" w:author="Okot" w:date="2020-03-24T11:33:00Z"/>
              </w:rPr>
            </w:pPr>
          </w:p>
        </w:tc>
        <w:tc>
          <w:tcPr>
            <w:tcW w:w="529" w:type="dxa"/>
          </w:tcPr>
          <w:p w14:paraId="49E97399" w14:textId="77777777" w:rsidR="008E0CED" w:rsidRDefault="008E0CED" w:rsidP="0055375F">
            <w:pPr>
              <w:ind w:firstLine="0"/>
              <w:jc w:val="center"/>
              <w:rPr>
                <w:ins w:id="5591" w:author="Okot" w:date="2020-03-24T11:33:00Z"/>
              </w:rPr>
            </w:pPr>
          </w:p>
        </w:tc>
      </w:tr>
    </w:tbl>
    <w:p w14:paraId="7382B1CE" w14:textId="77777777" w:rsidR="008E0CED" w:rsidRDefault="008E0CED" w:rsidP="008E0CED">
      <w:pPr>
        <w:ind w:firstLine="0"/>
        <w:rPr>
          <w:ins w:id="5592" w:author="Okot" w:date="2020-03-24T11:33:00Z"/>
        </w:rPr>
      </w:pPr>
    </w:p>
    <w:p w14:paraId="77EC1269" w14:textId="330C15B0" w:rsidR="008E0CED" w:rsidRDefault="008E0CED" w:rsidP="008E0CED">
      <w:pPr>
        <w:rPr>
          <w:ins w:id="5593" w:author="Okot" w:date="2020-03-24T11:33:00Z"/>
        </w:rPr>
      </w:pPr>
      <w:ins w:id="5594" w:author="Okot" w:date="2020-03-24T11:33: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w:t>
        </w:r>
        <w:r w:rsidR="00FF7D92">
          <w:t>ój choroby [40</w:t>
        </w:r>
        <w:r>
          <w:t xml:space="preserve">].  </w:t>
        </w:r>
      </w:ins>
    </w:p>
    <w:p w14:paraId="368B399C" w14:textId="77777777" w:rsidR="008E0CED" w:rsidRPr="00AA13F1" w:rsidRDefault="008E0CED" w:rsidP="008E0CED">
      <w:pPr>
        <w:rPr>
          <w:ins w:id="5595"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95"/>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15B041E8"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96" w:author="Okot" w:date="2020-01-13T13:48:00Z">
        <w:r w:rsidR="007D32E9" w:rsidDel="00AC7631">
          <w:delText>2</w:delText>
        </w:r>
      </w:del>
      <w:ins w:id="5597" w:author="Okot" w:date="2020-01-13T13:48:00Z">
        <w:r w:rsidR="00FF7D92">
          <w:t>45</w:t>
        </w:r>
      </w:ins>
      <w:del w:id="559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2F18D91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9" w:author="Okot" w:date="2020-01-13T14:36:00Z">
        <w:r w:rsidR="00FF7D92">
          <w:t>44</w:t>
        </w:r>
      </w:ins>
      <w:del w:id="5600" w:author="Okot" w:date="2020-03-24T09:03:00Z">
        <w:r w:rsidR="00B26BEF" w:rsidDel="00992E23">
          <w:delText>6</w:delText>
        </w:r>
      </w:del>
      <w:del w:id="5601" w:author="Okot" w:date="2020-01-13T14:36:00Z">
        <w:r w:rsidR="00100248" w:rsidDel="00401F9D">
          <w:delText>2</w:delText>
        </w:r>
      </w:del>
      <w:del w:id="5602" w:author="Okot" w:date="2020-01-13T11:26:00Z">
        <w:r w:rsidR="00100248" w:rsidDel="00F94BCE">
          <w:delText>6</w:delText>
        </w:r>
      </w:del>
      <w:r>
        <w:t xml:space="preserve">]. </w:t>
      </w:r>
    </w:p>
    <w:p w14:paraId="34FE007C" w14:textId="38AE71D7"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603" w:author="Okot" w:date="2020-01-13T14:36:00Z">
        <w:r w:rsidR="00992E23">
          <w:t>4</w:t>
        </w:r>
      </w:ins>
      <w:ins w:id="5604" w:author="Okot" w:date="2020-04-17T17:32:00Z">
        <w:r w:rsidR="00FF7D92">
          <w:t>4</w:t>
        </w:r>
      </w:ins>
      <w:del w:id="5605" w:author="Okot" w:date="2020-03-24T09:03:00Z">
        <w:r w:rsidR="00B26BEF" w:rsidDel="00992E23">
          <w:delText>6</w:delText>
        </w:r>
      </w:del>
      <w:del w:id="5606" w:author="Okot" w:date="2020-01-13T14:36:00Z">
        <w:r w:rsidR="00100248" w:rsidDel="00401F9D">
          <w:delText>2</w:delText>
        </w:r>
      </w:del>
      <w:del w:id="5607"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3199B84D"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608" w:author="Okot" w:date="2020-01-13T13:48:00Z">
        <w:r w:rsidR="00FF7D92">
          <w:t>45</w:t>
        </w:r>
      </w:ins>
      <w:del w:id="5609" w:author="Okot" w:date="2020-01-13T13:48:00Z">
        <w:r w:rsidR="007D32E9" w:rsidDel="00AC7631">
          <w:delText>2</w:delText>
        </w:r>
      </w:del>
      <w:del w:id="5610" w:author="Okot" w:date="2020-01-13T11:24:00Z">
        <w:r w:rsidR="00E2330C" w:rsidDel="00EC125A">
          <w:delText>7</w:delText>
        </w:r>
      </w:del>
      <w:r w:rsidR="0036251E">
        <w:t>]</w:t>
      </w:r>
      <w:r>
        <w:t>.</w:t>
      </w:r>
    </w:p>
    <w:p w14:paraId="531DDD5A" w14:textId="317E036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11" w:author="Okot" w:date="2020-01-13T16:50:00Z">
        <w:r w:rsidR="00FF7D92">
          <w:t>43</w:t>
        </w:r>
      </w:ins>
      <w:del w:id="5612" w:author="Okot" w:date="2020-03-24T09:06:00Z">
        <w:r w:rsidR="00B26BEF" w:rsidDel="00992E23">
          <w:delText>5</w:delText>
        </w:r>
      </w:del>
      <w:del w:id="5613" w:author="Okot" w:date="2020-01-13T16:50:00Z">
        <w:r w:rsidR="00100248" w:rsidDel="00CD0C82">
          <w:delText>2</w:delText>
        </w:r>
      </w:del>
      <w:del w:id="5614"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15" w:author="Okot" w:date="2020-02-05T18:17:00Z">
        <w:r w:rsidR="00FF7D92">
          <w:t>48</w:t>
        </w:r>
      </w:ins>
      <w:del w:id="5616" w:author="Okot" w:date="2020-02-05T18:17:00Z">
        <w:r w:rsidR="00E2330C" w:rsidDel="00E61A1C">
          <w:delText>3</w:delText>
        </w:r>
      </w:del>
      <w:ins w:id="5617" w:author="Okot" w:date="2020-01-13T14:33:00Z">
        <w:r w:rsidR="00401F9D">
          <w:t>]</w:t>
        </w:r>
      </w:ins>
      <w:del w:id="5618" w:author="Okot" w:date="2020-01-13T11:22:00Z">
        <w:r w:rsidR="00E2330C" w:rsidDel="00EC125A">
          <w:delText>0</w:delText>
        </w:r>
      </w:del>
      <w:del w:id="5619" w:author="Okot" w:date="2020-01-13T14:33:00Z">
        <w:r w:rsidR="0036251E" w:rsidDel="00401F9D">
          <w:delText>]</w:delText>
        </w:r>
      </w:del>
      <w:r w:rsidR="0036251E">
        <w:t>.</w:t>
      </w:r>
      <w:r w:rsidR="002D44E5">
        <w:t xml:space="preserve"> </w:t>
      </w:r>
    </w:p>
    <w:p w14:paraId="3BC1A59B" w14:textId="422F95F8"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20" w:author="Okot" w:date="2020-01-13T14:36:00Z">
        <w:r w:rsidR="00FF7D92">
          <w:t>44</w:t>
        </w:r>
      </w:ins>
      <w:del w:id="5621" w:author="Okot" w:date="2020-03-24T09:03:00Z">
        <w:r w:rsidR="00B26BEF" w:rsidDel="00992E23">
          <w:delText>6</w:delText>
        </w:r>
      </w:del>
      <w:del w:id="5622" w:author="Okot" w:date="2020-01-13T14:36:00Z">
        <w:r w:rsidR="00100248" w:rsidDel="00401F9D">
          <w:delText>2</w:delText>
        </w:r>
      </w:del>
      <w:del w:id="5623" w:author="Okot" w:date="2020-01-13T11:24:00Z">
        <w:r w:rsidR="00100248" w:rsidDel="00EC125A">
          <w:delText>6</w:delText>
        </w:r>
      </w:del>
      <w:r>
        <w:t>].</w:t>
      </w:r>
    </w:p>
    <w:p w14:paraId="0EFAFD6F" w14:textId="77777777" w:rsidR="0036251E" w:rsidRDefault="0036251E" w:rsidP="00572864"/>
    <w:p w14:paraId="4DD941CC" w14:textId="2B9AFCF7" w:rsidR="00572864" w:rsidRDefault="00231370" w:rsidP="00572864">
      <w:pPr>
        <w:pStyle w:val="Nagwek2"/>
      </w:pPr>
      <w:bookmarkStart w:id="5624" w:name="_Toc35941929"/>
      <w:r>
        <w:t>2.1.10</w:t>
      </w:r>
      <w:r w:rsidR="00572864">
        <w:t>. Aktywność fizyczna</w:t>
      </w:r>
      <w:r w:rsidR="00100248">
        <w:t xml:space="preserve"> [</w:t>
      </w:r>
      <w:ins w:id="5625" w:author="Okot" w:date="2020-01-13T14:36:00Z">
        <w:r w:rsidR="00FF7D92">
          <w:t>44</w:t>
        </w:r>
      </w:ins>
      <w:del w:id="5626" w:author="Okot" w:date="2020-03-24T09:03:00Z">
        <w:r w:rsidR="00B26BEF" w:rsidDel="00992E23">
          <w:delText>6</w:delText>
        </w:r>
      </w:del>
      <w:del w:id="5627" w:author="Okot" w:date="2020-01-13T14:36:00Z">
        <w:r w:rsidR="00100248" w:rsidDel="00401F9D">
          <w:delText>2</w:delText>
        </w:r>
      </w:del>
      <w:del w:id="5628" w:author="Okot" w:date="2020-01-13T11:24:00Z">
        <w:r w:rsidR="00100248" w:rsidDel="00EC125A">
          <w:delText>6</w:delText>
        </w:r>
      </w:del>
      <w:r w:rsidR="00F23477">
        <w:t>]</w:t>
      </w:r>
      <w:bookmarkEnd w:id="5624"/>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9" w:name="_Toc35941930"/>
      <w:r>
        <w:t>2.1.</w:t>
      </w:r>
      <w:r w:rsidR="006C34EA">
        <w:t>1</w:t>
      </w:r>
      <w:r w:rsidR="00231370">
        <w:t>1</w:t>
      </w:r>
      <w:r>
        <w:t>. Podsumowanie</w:t>
      </w:r>
      <w:bookmarkEnd w:id="562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30" w:author="Okot" w:date="2020-03-26T12:15:00Z">
        <w:r w:rsidDel="00413977">
          <w:delText>.</w:delText>
        </w:r>
      </w:del>
      <w:r>
        <w:t xml:space="preserve"> 2.11. </w:t>
      </w:r>
    </w:p>
    <w:p w14:paraId="41134101" w14:textId="0C1B0222" w:rsidR="001B5F37" w:rsidRDefault="009111D5" w:rsidP="00F6709F">
      <w:pPr>
        <w:ind w:firstLine="0"/>
      </w:pPr>
      <w:r>
        <w:t>Zalecenia dotyczące żywienia i ruchu wg IŻŻ [</w:t>
      </w:r>
      <w:ins w:id="5631" w:author="Okot" w:date="2020-01-13T14:37:00Z">
        <w:r w:rsidR="00FF7D92">
          <w:t>44</w:t>
        </w:r>
      </w:ins>
      <w:del w:id="5632" w:author="Okot" w:date="2020-03-24T09:03:00Z">
        <w:r w:rsidR="00B26BEF" w:rsidDel="00992E23">
          <w:delText>6</w:delText>
        </w:r>
      </w:del>
      <w:del w:id="5633" w:author="Okot" w:date="2020-01-13T14:37:00Z">
        <w:r w:rsidR="00100248" w:rsidDel="00401F9D">
          <w:delText>2</w:delText>
        </w:r>
      </w:del>
      <w:del w:id="563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35" w:author="Okot" w:date="2019-03-31T15:22:00Z"/>
        </w:trPr>
        <w:tc>
          <w:tcPr>
            <w:tcW w:w="4106" w:type="dxa"/>
          </w:tcPr>
          <w:p w14:paraId="1AB19F27" w14:textId="77777777" w:rsidR="00F6709F" w:rsidRPr="008511DF" w:rsidRDefault="00F5436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40" w:author="Okot" w:date="2019-03-31T15:22:00Z"/>
                <w:b/>
                <w:rPrChange w:id="5641" w:author="Okot" w:date="2019-03-31T15:23:00Z">
                  <w:rPr>
                    <w:ins w:id="5642" w:author="Okot" w:date="2019-03-31T15:22:00Z"/>
                  </w:rPr>
                </w:rPrChange>
              </w:rPr>
              <w:pPrChange w:id="5643" w:author="Okot" w:date="2019-03-31T15:23:00Z">
                <w:pPr>
                  <w:ind w:firstLine="0"/>
                </w:pPr>
              </w:pPrChange>
            </w:pPr>
            <w:ins w:id="564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45" w:author="Okot" w:date="2019-03-31T15:22:00Z"/>
                <w:b/>
                <w:rPrChange w:id="5646" w:author="Okot" w:date="2019-03-31T15:22:00Z">
                  <w:rPr>
                    <w:ins w:id="5647" w:author="Okot" w:date="2019-03-31T15:22:00Z"/>
                  </w:rPr>
                </w:rPrChange>
              </w:rPr>
              <w:pPrChange w:id="564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9" w:author="Okot" w:date="2019-03-31T15:22:00Z"/>
              </w:rPr>
              <w:pPrChange w:id="565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51" w:author="Okot" w:date="2019-03-31T15:22:00Z"/>
                <w:b/>
                <w:rPrChange w:id="5652" w:author="Okot" w:date="2019-03-31T15:22:00Z">
                  <w:rPr>
                    <w:ins w:id="5653" w:author="Okot" w:date="2019-03-31T15:22:00Z"/>
                  </w:rPr>
                </w:rPrChange>
              </w:rPr>
              <w:pPrChange w:id="565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5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56" w:author="Okot" w:date="2019-03-31T15:22:00Z">
                  <w:rPr/>
                </w:rPrChange>
              </w:rPr>
              <w:pPrChange w:id="565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58" w:author="Okot" w:date="2019-03-31T15:22:00Z"/>
              </w:rPr>
              <w:pPrChange w:id="565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605797E"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60" w:author="Okot" w:date="2020-01-13T14:48:00Z">
        <w:r w:rsidR="00922CFE">
          <w:t>33</w:t>
        </w:r>
      </w:ins>
      <w:del w:id="5661" w:author="Okot" w:date="2020-03-24T10:12:00Z">
        <w:r w:rsidR="00A6591C" w:rsidDel="00876C61">
          <w:delText>5</w:delText>
        </w:r>
      </w:del>
      <w:del w:id="5662" w:author="Okot" w:date="2020-01-13T14:48:00Z">
        <w:r w:rsidR="0073700A" w:rsidDel="009943EB">
          <w:delText>1</w:delText>
        </w:r>
      </w:del>
      <w:del w:id="5663"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64" w:author="Okot" w:date="2020-03-24T11:14:00Z">
        <w:r w:rsidR="003C3154">
          <w:t>8</w:t>
        </w:r>
      </w:ins>
      <w:del w:id="5665" w:author="Okot" w:date="2020-03-24T11:14:00Z">
        <w:r w:rsidR="005A135C" w:rsidDel="003C3154">
          <w:delText>4</w:delText>
        </w:r>
      </w:del>
      <w:del w:id="5666"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027CFA65"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67" w:author="Okot" w:date="2020-03-24T10:12:00Z">
        <w:r w:rsidR="00922CFE">
          <w:t>1</w:t>
        </w:r>
      </w:ins>
      <w:del w:id="5668" w:author="Okot" w:date="2020-01-17T11:14:00Z">
        <w:r w:rsidR="006659D1" w:rsidDel="00AD7FE3">
          <w:delText>1</w:delText>
        </w:r>
      </w:del>
      <w:del w:id="5669" w:author="Okot" w:date="2020-01-13T14:05:00Z">
        <w:r w:rsidR="006659D1" w:rsidDel="00FA2B39">
          <w:delText>6</w:delText>
        </w:r>
      </w:del>
      <w:r w:rsidR="00AC79E1">
        <w:t>]</w:t>
      </w:r>
      <w:r w:rsidR="00260EEF">
        <w:t>.</w:t>
      </w:r>
    </w:p>
    <w:p w14:paraId="77225108" w14:textId="547E0D1B" w:rsidR="00B037AF" w:rsidRDefault="00B037AF" w:rsidP="00B037AF">
      <w:r>
        <w:t>Również Wielka Brytania i Australia korzyst</w:t>
      </w:r>
      <w:r w:rsidR="007D30C3">
        <w:t>a</w:t>
      </w:r>
      <w:r w:rsidR="006659D1">
        <w:t>ją z grafik w formie talerzy [</w:t>
      </w:r>
      <w:r w:rsidR="00A6591C">
        <w:t>3</w:t>
      </w:r>
      <w:ins w:id="5670" w:author="Okot" w:date="2020-03-24T10:13:00Z">
        <w:r w:rsidR="00922CFE">
          <w:t>1</w:t>
        </w:r>
      </w:ins>
      <w:del w:id="5671" w:author="Okot" w:date="2020-01-17T11:14:00Z">
        <w:r w:rsidR="006659D1" w:rsidDel="00AD7FE3">
          <w:delText>1</w:delText>
        </w:r>
      </w:del>
      <w:del w:id="567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87D44D9"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73" w:author="Okot" w:date="2020-01-17T11:15:00Z">
        <w:r w:rsidR="00C46FF7">
          <w:t>2</w:t>
        </w:r>
      </w:ins>
      <w:ins w:id="5674" w:author="Okot" w:date="2020-03-24T10:32:00Z">
        <w:r w:rsidR="00922CFE">
          <w:t>9</w:t>
        </w:r>
      </w:ins>
      <w:del w:id="5675" w:author="Okot" w:date="2020-03-24T10:32:00Z">
        <w:r w:rsidR="00A6591C" w:rsidDel="00E01446">
          <w:delText>2</w:delText>
        </w:r>
      </w:del>
      <w:del w:id="5676" w:author="Okot" w:date="2020-01-17T11:15:00Z">
        <w:r w:rsidR="006659D1" w:rsidDel="00E307BE">
          <w:delText>1</w:delText>
        </w:r>
      </w:del>
      <w:del w:id="5677" w:author="Okot" w:date="2020-01-13T14:05:00Z">
        <w:r w:rsidR="006659D1" w:rsidDel="00FA2B39">
          <w:delText>5</w:delText>
        </w:r>
      </w:del>
      <w:r>
        <w:t>] i Healthy Eating Plate [</w:t>
      </w:r>
      <w:ins w:id="5678" w:author="Okot" w:date="2020-01-17T11:21:00Z">
        <w:r w:rsidR="000473DF">
          <w:t>13</w:t>
        </w:r>
      </w:ins>
      <w:del w:id="5679"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C376D0"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80" w:author="Okot" w:date="2020-01-17T11:20:00Z">
        <w:r w:rsidR="00CD1197">
          <w:t>b</w:t>
        </w:r>
      </w:ins>
      <w:del w:id="5681" w:author="Okot" w:date="2020-01-17T11:20:00Z">
        <w:r w:rsidDel="00CD1197">
          <w:delText>n</w:delText>
        </w:r>
      </w:del>
      <w:r>
        <w:t>ę</w:t>
      </w:r>
      <w:r w:rsidR="00D25B8D">
        <w:t xml:space="preserve"> porcji i sugerował odhaczanie każdej zjedzonej porcji</w:t>
      </w:r>
      <w:r w:rsidR="000E5AB3">
        <w:t> [</w:t>
      </w:r>
      <w:ins w:id="5682" w:author="Okot" w:date="2020-01-17T11:01:00Z">
        <w:r w:rsidR="00FF7D92">
          <w:t>42</w:t>
        </w:r>
      </w:ins>
      <w:del w:id="5683" w:author="Okot" w:date="2020-03-24T09:09:00Z">
        <w:r w:rsidR="0061038E" w:rsidDel="00992E23">
          <w:delText>4</w:delText>
        </w:r>
      </w:del>
      <w:del w:id="5684" w:author="Okot" w:date="2020-01-17T11:01:00Z">
        <w:r w:rsidR="000E5AB3" w:rsidDel="00EA7D70">
          <w:delText>2</w:delText>
        </w:r>
      </w:del>
      <w:del w:id="568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05C158B1"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86" w:author="Okot" w:date="2020-01-13T14:37:00Z">
        <w:r w:rsidR="00100248" w:rsidDel="00401F9D">
          <w:delText>2</w:delText>
        </w:r>
      </w:del>
      <w:del w:id="5687" w:author="Okot" w:date="2020-01-13T11:25:00Z">
        <w:r w:rsidR="00100248" w:rsidDel="00F94BCE">
          <w:delText>6</w:delText>
        </w:r>
      </w:del>
      <w:ins w:id="5688" w:author="Okot" w:date="2020-03-24T09:04:00Z">
        <w:r w:rsidR="00FF7D92">
          <w:t>44</w:t>
        </w:r>
      </w:ins>
      <w:del w:id="5689" w:author="Okot" w:date="2020-01-31T14:39:00Z">
        <w:r w:rsidR="00CA6162" w:rsidDel="00BA505F">
          <w:delText>]</w:delText>
        </w:r>
      </w:del>
      <w:del w:id="5690" w:author="Okot" w:date="2020-03-24T09:04:00Z">
        <w:r w:rsidR="00B26BEF" w:rsidDel="00992E23">
          <w:delText>6</w:delText>
        </w:r>
      </w:del>
      <w:ins w:id="5691" w:author="Okot" w:date="2020-01-31T14:39:00Z">
        <w:r w:rsidR="00BA505F">
          <w:t>]</w:t>
        </w:r>
      </w:ins>
      <w:r w:rsidR="00CA6162">
        <w:t>.</w:t>
      </w:r>
    </w:p>
    <w:p w14:paraId="5052C31B" w14:textId="2F8BEE5D"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92" w:author="Okot" w:date="2020-02-05T18:17:00Z">
        <w:r w:rsidR="00FF7D92">
          <w:t>48</w:t>
        </w:r>
      </w:ins>
      <w:del w:id="5693" w:author="Okot" w:date="2020-02-05T18:17:00Z">
        <w:r w:rsidR="00E2330C" w:rsidDel="00E61A1C">
          <w:delText>3</w:delText>
        </w:r>
      </w:del>
      <w:del w:id="569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95" w:name="_Toc35941931"/>
      <w:r>
        <w:t xml:space="preserve">2.2. </w:t>
      </w:r>
      <w:r w:rsidR="00E375D2">
        <w:t>Porównanie wybranych produktów rynkowych</w:t>
      </w:r>
      <w:bookmarkEnd w:id="56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96" w:name="_Toc35941932"/>
      <w:r>
        <w:t>2.</w:t>
      </w:r>
      <w:r w:rsidR="00DF42CE">
        <w:t>2.</w:t>
      </w:r>
      <w:r>
        <w:t>1. Cronomet</w:t>
      </w:r>
      <w:r w:rsidR="00932433">
        <w:t>e</w:t>
      </w:r>
      <w:r>
        <w:t>r</w:t>
      </w:r>
      <w:r w:rsidR="00932433">
        <w:t xml:space="preserve"> [</w:t>
      </w:r>
      <w:ins w:id="5697" w:author="Okot" w:date="2020-03-24T11:23:00Z">
        <w:r w:rsidR="00844D17">
          <w:t>5</w:t>
        </w:r>
      </w:ins>
      <w:del w:id="5698" w:author="Okot" w:date="2020-01-17T11:26:00Z">
        <w:r w:rsidR="007D30C3" w:rsidDel="000E4487">
          <w:delText>2</w:delText>
        </w:r>
      </w:del>
      <w:r w:rsidR="00932433">
        <w:t>]</w:t>
      </w:r>
      <w:bookmarkEnd w:id="5696"/>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9" w:author="Okot" w:date="2020-03-24T11:24:00Z">
        <w:r w:rsidR="00844D17">
          <w:t>5</w:t>
        </w:r>
      </w:ins>
      <w:del w:id="5700"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701" w:author="Okot" w:date="2020-01-17T11:26:00Z">
        <w:r w:rsidR="00844D17">
          <w:t>5</w:t>
        </w:r>
      </w:ins>
      <w:del w:id="5702"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703"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704" w:author="Okot" w:date="2020-03-24T11:24:00Z"/>
        </w:rPr>
        <w:pPrChange w:id="5705" w:author="Okot" w:date="2020-03-24T11:24:00Z">
          <w:pPr/>
        </w:pPrChange>
      </w:pPr>
    </w:p>
    <w:p w14:paraId="1F7789CF" w14:textId="6AC4C187" w:rsidR="00A233B5" w:rsidRDefault="003E540D">
      <w:pPr>
        <w:ind w:firstLine="0"/>
        <w:jc w:val="center"/>
        <w:rPr>
          <w:ins w:id="5706" w:author="Okot" w:date="2020-03-24T11:50:00Z"/>
        </w:rPr>
        <w:pPrChange w:id="5707" w:author="Okot" w:date="2020-03-24T11:24:00Z">
          <w:pPr>
            <w:jc w:val="center"/>
          </w:pPr>
        </w:pPrChange>
      </w:pPr>
      <w:r>
        <w:t>Rys. 2.</w:t>
      </w:r>
      <w:r w:rsidR="00B459B8">
        <w:t>8</w:t>
      </w:r>
      <w:r>
        <w:t>. Okno modalne służące do</w:t>
      </w:r>
      <w:r w:rsidR="00A233B5">
        <w:t xml:space="preserve"> dodawania wagi [</w:t>
      </w:r>
      <w:ins w:id="5708" w:author="Okot" w:date="2020-01-17T11:26:00Z">
        <w:r w:rsidR="00C717AA">
          <w:t>5</w:t>
        </w:r>
      </w:ins>
      <w:del w:id="5709" w:author="Okot" w:date="2020-01-17T11:26:00Z">
        <w:r w:rsidR="007D30C3" w:rsidDel="000E4487">
          <w:delText>2</w:delText>
        </w:r>
      </w:del>
      <w:r w:rsidR="00A233B5">
        <w:t>].</w:t>
      </w:r>
    </w:p>
    <w:p w14:paraId="7372557F" w14:textId="77777777" w:rsidR="003429B4" w:rsidRDefault="003429B4">
      <w:pPr>
        <w:ind w:firstLine="0"/>
        <w:jc w:val="center"/>
        <w:pPrChange w:id="5710" w:author="Okot" w:date="2020-03-24T11:24:00Z">
          <w:pPr>
            <w:jc w:val="center"/>
          </w:pPr>
        </w:pPrChange>
      </w:pPr>
    </w:p>
    <w:p w14:paraId="2C7441F4" w14:textId="6FB6C8DE" w:rsidR="008E779E" w:rsidDel="0078381A" w:rsidRDefault="006F37F8" w:rsidP="008E779E">
      <w:pPr>
        <w:rPr>
          <w:del w:id="5711"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12" w:author="Okot" w:date="2020-01-17T11:26:00Z">
        <w:r w:rsidR="00C717AA">
          <w:t>5</w:t>
        </w:r>
      </w:ins>
      <w:del w:id="5713"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14" w:author="Okot" w:date="2020-01-21T15:21:00Z">
        <w:r w:rsidR="00C717AA">
          <w:t>5</w:t>
        </w:r>
      </w:ins>
      <w:del w:id="5715"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16"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17" w:author="Okot" w:date="2020-01-17T11:26:00Z">
        <w:r w:rsidR="00C717AA">
          <w:t>5</w:t>
        </w:r>
      </w:ins>
      <w:del w:id="5718" w:author="Okot" w:date="2020-01-17T11:26:00Z">
        <w:r w:rsidR="007D30C3" w:rsidDel="000E4487">
          <w:delText>2</w:delText>
        </w:r>
      </w:del>
      <w:r>
        <w:t>].</w:t>
      </w:r>
    </w:p>
    <w:p w14:paraId="26781526" w14:textId="77777777" w:rsidR="007B6C0B" w:rsidRPr="001C71AE" w:rsidRDefault="007B6C0B">
      <w:pPr>
        <w:pPrChange w:id="5719"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20" w:author="Okot" w:date="2020-01-17T11:26:00Z">
        <w:r w:rsidR="007D30C3" w:rsidDel="000E4487">
          <w:delText>2</w:delText>
        </w:r>
      </w:del>
      <w:ins w:id="5721"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22" w:author="Okot" w:date="2020-01-17T11:26:00Z">
        <w:r w:rsidR="007D30C3" w:rsidDel="000E4487">
          <w:delText>2</w:delText>
        </w:r>
      </w:del>
      <w:ins w:id="5723"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24" w:author="Okot" w:date="2020-03-24T11:50:00Z"/>
          <w:rFonts w:eastAsiaTheme="majorEastAsia" w:cstheme="majorBidi"/>
          <w:szCs w:val="26"/>
        </w:rPr>
      </w:pPr>
      <w:ins w:id="5725" w:author="Okot" w:date="2020-03-24T11:50:00Z">
        <w:r>
          <w:br w:type="page"/>
        </w:r>
      </w:ins>
    </w:p>
    <w:p w14:paraId="2FF99A5A" w14:textId="77777777" w:rsidR="00891E37" w:rsidDel="007B6C0B" w:rsidRDefault="00891E37" w:rsidP="006C61C9">
      <w:pPr>
        <w:rPr>
          <w:del w:id="5726" w:author="Okot" w:date="2020-01-21T15:22:00Z"/>
        </w:rPr>
      </w:pPr>
    </w:p>
    <w:p w14:paraId="79B44BB0" w14:textId="7927D09D" w:rsidR="00891E37" w:rsidDel="007B6C0B" w:rsidRDefault="00891E37" w:rsidP="006C61C9">
      <w:pPr>
        <w:rPr>
          <w:del w:id="5727" w:author="Okot" w:date="2020-01-21T15:22:00Z"/>
        </w:rPr>
      </w:pPr>
    </w:p>
    <w:p w14:paraId="2B1182B7" w14:textId="56497E27" w:rsidR="00891E37" w:rsidRDefault="00891E37" w:rsidP="001F6DE2">
      <w:pPr>
        <w:pStyle w:val="Nagwek2"/>
      </w:pPr>
      <w:bookmarkStart w:id="5728" w:name="_Toc35941933"/>
      <w:r>
        <w:t>2.2.2. DrDietman [</w:t>
      </w:r>
      <w:ins w:id="5729" w:author="Okot" w:date="2020-01-17T11:24:00Z">
        <w:r w:rsidR="00844D17">
          <w:t>6</w:t>
        </w:r>
      </w:ins>
      <w:del w:id="5730" w:author="Okot" w:date="2020-01-17T11:24:00Z">
        <w:r w:rsidR="00DE4D7C" w:rsidDel="000E4487">
          <w:delText>3</w:delText>
        </w:r>
      </w:del>
      <w:r>
        <w:t>]</w:t>
      </w:r>
      <w:bookmarkEnd w:id="5728"/>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31" w:author="Okot" w:date="2020-01-13T14:57:00Z">
        <w:r w:rsidR="007B6C0B">
          <w:t>1</w:t>
        </w:r>
      </w:ins>
      <w:ins w:id="5732" w:author="Okot" w:date="2020-03-24T11:14:00Z">
        <w:r w:rsidR="000473DF">
          <w:t>7</w:t>
        </w:r>
      </w:ins>
      <w:del w:id="5733" w:author="Okot" w:date="2020-03-24T11:14:00Z">
        <w:r w:rsidR="005A135C" w:rsidDel="000473DF">
          <w:delText>3</w:delText>
        </w:r>
      </w:del>
      <w:del w:id="5734"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35" w:author="Okot" w:date="2020-01-21T15:22:00Z">
        <w:r w:rsidR="00844D17">
          <w:t>6</w:t>
        </w:r>
      </w:ins>
      <w:del w:id="5736"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37" w:author="Okot" w:date="2020-01-17T11:24:00Z">
        <w:r w:rsidR="00DE4D7C" w:rsidDel="000E4487">
          <w:delText>3</w:delText>
        </w:r>
      </w:del>
      <w:ins w:id="5738"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9"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40" w:author="Okot" w:date="2020-01-17T11:24:00Z">
        <w:r w:rsidR="00844D17">
          <w:t>6</w:t>
        </w:r>
      </w:ins>
      <w:del w:id="5741" w:author="Okot" w:date="2020-01-17T11:24:00Z">
        <w:r w:rsidR="00DE4D7C" w:rsidDel="000E4487">
          <w:delText>3</w:delText>
        </w:r>
      </w:del>
      <w:r w:rsidR="00462F20">
        <w:t>].</w:t>
      </w:r>
    </w:p>
    <w:p w14:paraId="295AC086" w14:textId="77777777" w:rsidR="00C27657" w:rsidRDefault="00C27657">
      <w:pPr>
        <w:pPrChange w:id="574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4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4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4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46" w:author="Okot" w:date="2020-03-24T11:52:00Z"/>
        </w:rPr>
        <w:pPrChange w:id="5747" w:author="Okot" w:date="2019-11-23T07:14:00Z">
          <w:pPr>
            <w:ind w:firstLine="0"/>
          </w:pPr>
        </w:pPrChange>
      </w:pPr>
      <w:r>
        <w:tab/>
      </w:r>
      <w:moveFromRangeStart w:id="5748" w:author="Okot" w:date="2020-03-24T11:52:00Z" w:name="move35943167"/>
      <w:moveFrom w:id="5749"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48"/>
    <w:p w14:paraId="0E04A4E6" w14:textId="05022D7B" w:rsidR="00102F19" w:rsidDel="003429B4" w:rsidRDefault="00102F19">
      <w:pPr>
        <w:rPr>
          <w:del w:id="5750" w:author="Okot" w:date="2020-03-24T11:52:00Z"/>
        </w:rPr>
        <w:pPrChange w:id="5751" w:author="Okot" w:date="2019-11-23T07:14:00Z">
          <w:pPr>
            <w:ind w:firstLine="0"/>
          </w:pPr>
        </w:pPrChange>
      </w:pPr>
    </w:p>
    <w:p w14:paraId="739FCCE3" w14:textId="101EDF86" w:rsidR="005F0398" w:rsidRDefault="005F0398">
      <w:pPr>
        <w:ind w:firstLine="0"/>
        <w:jc w:val="center"/>
        <w:pPrChange w:id="5752"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53" w:author="Okot" w:date="2020-03-24T11:52:00Z"/>
        </w:rPr>
        <w:pPrChange w:id="5754"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55" w:author="Okot" w:date="2020-01-17T11:24:00Z">
        <w:r w:rsidR="00DE4D7C" w:rsidDel="000E4487">
          <w:delText>3</w:delText>
        </w:r>
      </w:del>
      <w:ins w:id="5756"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57" w:author="Okot" w:date="2020-03-24T11:53:00Z"/>
          <w:moveTo w:id="5758" w:author="Okot" w:date="2020-03-24T11:52:00Z"/>
        </w:rPr>
      </w:pPr>
      <w:moveToRangeStart w:id="5759" w:author="Okot" w:date="2020-03-24T11:52:00Z" w:name="move35943167"/>
      <w:moveTo w:id="5760"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9"/>
    <w:p w14:paraId="40174FBB" w14:textId="77777777" w:rsidR="003429B4" w:rsidRDefault="003429B4">
      <w:pPr>
        <w:rPr>
          <w:ins w:id="5761"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62"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63" w:author="Okot" w:date="2019-11-23T07:14:00Z">
          <w:pPr>
            <w:jc w:val="center"/>
          </w:pPr>
        </w:pPrChange>
      </w:pPr>
    </w:p>
    <w:p w14:paraId="1A214570" w14:textId="096BD598" w:rsidR="00C27657" w:rsidRDefault="007B1862">
      <w:pPr>
        <w:jc w:val="center"/>
        <w:pPrChange w:id="5764" w:author="Okot" w:date="2019-11-23T07:15:00Z">
          <w:pPr>
            <w:ind w:firstLine="0"/>
            <w:jc w:val="center"/>
          </w:pPr>
        </w:pPrChange>
      </w:pPr>
      <w:r>
        <w:t>Rys. 2.</w:t>
      </w:r>
      <w:r w:rsidR="00EE776E">
        <w:t>16. Komunikat błędu wywołany próbą wprowadzenia posiłku [</w:t>
      </w:r>
      <w:ins w:id="5765" w:author="Okot" w:date="2020-01-17T11:24:00Z">
        <w:r w:rsidR="00844D17">
          <w:t>6</w:t>
        </w:r>
      </w:ins>
      <w:del w:id="5766" w:author="Okot" w:date="2020-01-17T11:24:00Z">
        <w:r w:rsidR="00DE4D7C" w:rsidDel="000E4487">
          <w:delText>3</w:delText>
        </w:r>
      </w:del>
      <w:r w:rsidR="00EE776E">
        <w:t>].</w:t>
      </w:r>
    </w:p>
    <w:p w14:paraId="0C44A8A3" w14:textId="77777777" w:rsidR="004D0FDC" w:rsidRDefault="004D0FDC">
      <w:pPr>
        <w:pPrChange w:id="5767"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68"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9" w:author="Okot" w:date="2019-11-23T07:14:00Z">
          <w:pPr>
            <w:jc w:val="center"/>
          </w:pPr>
        </w:pPrChange>
      </w:pPr>
    </w:p>
    <w:p w14:paraId="79AD2AE0" w14:textId="26E43AEB" w:rsidR="00170AEB" w:rsidRDefault="00170AEB">
      <w:pPr>
        <w:jc w:val="center"/>
      </w:pPr>
      <w:r>
        <w:t>Rys. 2.17. Wyszukiwarka produktów: efekt wpisania hasła „cieci” [</w:t>
      </w:r>
      <w:ins w:id="5770" w:author="Okot" w:date="2020-01-17T11:24:00Z">
        <w:r w:rsidR="00844D17">
          <w:t>6</w:t>
        </w:r>
      </w:ins>
      <w:del w:id="5771" w:author="Okot" w:date="2020-01-17T11:24:00Z">
        <w:r w:rsidR="00DE4D7C" w:rsidDel="000E4487">
          <w:delText>3</w:delText>
        </w:r>
      </w:del>
      <w:r>
        <w:t>].</w:t>
      </w:r>
    </w:p>
    <w:p w14:paraId="4BA8CA36" w14:textId="77777777" w:rsidR="00170AEB" w:rsidRDefault="00170AEB">
      <w:pPr>
        <w:pPrChange w:id="577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73" w:author="Okot" w:date="2019-11-23T07:14:00Z">
          <w:pPr>
            <w:spacing w:after="160" w:line="259" w:lineRule="auto"/>
            <w:ind w:firstLine="0"/>
            <w:jc w:val="left"/>
          </w:pPr>
        </w:pPrChange>
      </w:pPr>
      <w:r>
        <w:br w:type="page"/>
      </w:r>
    </w:p>
    <w:p w14:paraId="6CBFD38F" w14:textId="793557DE" w:rsidR="00114C35" w:rsidRDefault="00114C35">
      <w:pPr>
        <w:pPrChange w:id="577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75" w:author="Okot" w:date="2020-01-21T15:23:00Z">
        <w:r w:rsidR="00844D17">
          <w:t>6</w:t>
        </w:r>
      </w:ins>
      <w:del w:id="5776" w:author="Okot" w:date="2020-01-17T11:25:00Z">
        <w:r w:rsidR="00DE4D7C" w:rsidDel="000E4487">
          <w:delText>3</w:delText>
        </w:r>
      </w:del>
      <w:r>
        <w:t>].</w:t>
      </w:r>
    </w:p>
    <w:p w14:paraId="278F23B3" w14:textId="77777777" w:rsidR="00A84EF8" w:rsidRDefault="00A84EF8">
      <w:pPr>
        <w:pPrChange w:id="577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7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9" w:author="Okot" w:date="2019-11-23T07:14:00Z">
          <w:pPr>
            <w:ind w:firstLine="0"/>
            <w:jc w:val="center"/>
          </w:pPr>
        </w:pPrChange>
      </w:pPr>
    </w:p>
    <w:p w14:paraId="5393A2C6" w14:textId="21F19F9F" w:rsidR="007078FF" w:rsidRDefault="00D938AF">
      <w:pPr>
        <w:jc w:val="center"/>
        <w:pPrChange w:id="5780" w:author="Okot" w:date="2019-11-23T07:15:00Z">
          <w:pPr>
            <w:ind w:firstLine="0"/>
            <w:jc w:val="center"/>
          </w:pPr>
        </w:pPrChange>
      </w:pPr>
      <w:r>
        <w:t>Rys. 2.19. Przykładowy fragment jadłospisu [</w:t>
      </w:r>
      <w:del w:id="5781" w:author="Okot" w:date="2020-01-17T11:25:00Z">
        <w:r w:rsidR="00DE4D7C" w:rsidDel="000E4487">
          <w:delText>3</w:delText>
        </w:r>
      </w:del>
      <w:ins w:id="5782"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83" w:author="Okot" w:date="2019-11-23T07:14:00Z">
          <w:pPr>
            <w:ind w:firstLine="0"/>
          </w:pPr>
        </w:pPrChange>
      </w:pPr>
    </w:p>
    <w:p w14:paraId="3F6F1706" w14:textId="4097C16D" w:rsidR="00D938AF" w:rsidRDefault="00D9253B">
      <w:pPr>
        <w:jc w:val="center"/>
        <w:pPrChange w:id="578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85"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86" w:author="Okot" w:date="2020-01-17T11:25:00Z">
        <w:r w:rsidR="00DE4D7C" w:rsidDel="000E4487">
          <w:delText>3</w:delText>
        </w:r>
      </w:del>
      <w:ins w:id="5787" w:author="Okot" w:date="2020-01-17T11:25:00Z">
        <w:r w:rsidR="00844D17">
          <w:t>6</w:t>
        </w:r>
      </w:ins>
      <w:r>
        <w:t>].</w:t>
      </w:r>
    </w:p>
    <w:p w14:paraId="4066993D" w14:textId="77777777" w:rsidR="00FC6C30" w:rsidRDefault="00FC6C30">
      <w:pPr>
        <w:pPrChange w:id="5788" w:author="Okot" w:date="2019-11-23T07:14:00Z">
          <w:pPr>
            <w:jc w:val="center"/>
          </w:pPr>
        </w:pPrChange>
      </w:pPr>
    </w:p>
    <w:p w14:paraId="3B119805" w14:textId="0A37EA3C"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9" w:author="Okot" w:date="2020-01-31T14:55:00Z">
        <w:r w:rsidR="00C46FF7">
          <w:t>2</w:t>
        </w:r>
      </w:ins>
      <w:ins w:id="5790" w:author="Okot" w:date="2020-03-24T10:42:00Z">
        <w:r w:rsidR="00922CFE">
          <w:t>8</w:t>
        </w:r>
      </w:ins>
      <w:del w:id="5791" w:author="Okot" w:date="2020-03-24T10:42:00Z">
        <w:r w:rsidR="00A6591C" w:rsidDel="001445E3">
          <w:delText>1</w:delText>
        </w:r>
      </w:del>
      <w:del w:id="5792" w:author="Okot" w:date="2020-01-31T14:55:00Z">
        <w:r w:rsidR="006659D1" w:rsidDel="00C46FF7">
          <w:delText>1</w:delText>
        </w:r>
      </w:del>
      <w:del w:id="579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94"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95" w:author="Okot" w:date="2019-11-23T07:14:00Z">
          <w:pPr>
            <w:ind w:firstLine="0"/>
            <w:jc w:val="center"/>
          </w:pPr>
        </w:pPrChange>
      </w:pPr>
    </w:p>
    <w:p w14:paraId="683CFA5E" w14:textId="67B36CAB" w:rsidR="001D7206" w:rsidRDefault="001D7206">
      <w:pPr>
        <w:jc w:val="center"/>
        <w:pPrChange w:id="5796"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97" w:author="Okot" w:date="2020-01-17T11:25:00Z">
        <w:r w:rsidR="00DE4D7C" w:rsidDel="000E4487">
          <w:delText>3</w:delText>
        </w:r>
      </w:del>
      <w:ins w:id="5798" w:author="Okot" w:date="2020-01-21T15:23:00Z">
        <w:r w:rsidR="00844D17">
          <w:t>6</w:t>
        </w:r>
      </w:ins>
      <w:r>
        <w:t>].</w:t>
      </w:r>
    </w:p>
    <w:p w14:paraId="39DE6E20" w14:textId="77777777" w:rsidR="00FC6C30" w:rsidRDefault="00FC6C30">
      <w:pPr>
        <w:pPrChange w:id="5799"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800"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801"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802" w:author="Okot" w:date="2019-11-23T07:14:00Z">
          <w:pPr>
            <w:jc w:val="center"/>
          </w:pPr>
        </w:pPrChange>
      </w:pPr>
    </w:p>
    <w:p w14:paraId="27BCCBE4" w14:textId="62F166C3" w:rsidR="002F5E16" w:rsidRDefault="002F5E16">
      <w:pPr>
        <w:ind w:firstLine="0"/>
        <w:jc w:val="center"/>
      </w:pPr>
      <w:r>
        <w:t>Rys. 2.22. Pokrycie zapotrze</w:t>
      </w:r>
      <w:ins w:id="5803" w:author="Okot" w:date="2020-03-24T11:53:00Z">
        <w:r w:rsidR="003429B4">
          <w:t>e</w:t>
        </w:r>
      </w:ins>
      <w:r>
        <w:t>bowania na składniki odżywcze – fragment tabeli [</w:t>
      </w:r>
      <w:del w:id="5804" w:author="Okot" w:date="2020-01-17T11:25:00Z">
        <w:r w:rsidR="00DE4D7C" w:rsidDel="000E4487">
          <w:delText>3</w:delText>
        </w:r>
      </w:del>
      <w:ins w:id="5805" w:author="Okot" w:date="2020-01-17T11:25:00Z">
        <w:r w:rsidR="00844D17">
          <w:t>6</w:t>
        </w:r>
      </w:ins>
      <w:r>
        <w:t>].</w:t>
      </w:r>
    </w:p>
    <w:p w14:paraId="0F2E61AE" w14:textId="77777777" w:rsidR="002F5E16" w:rsidRDefault="002F5E16">
      <w:pPr>
        <w:pPrChange w:id="5806"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807" w:author="Okot" w:date="2019-11-23T07:14:00Z">
          <w:pPr>
            <w:ind w:firstLine="0"/>
          </w:pPr>
        </w:pPrChange>
      </w:pPr>
    </w:p>
    <w:p w14:paraId="62EF7B5F" w14:textId="49F2DDE3" w:rsidR="00980197" w:rsidRDefault="00980197">
      <w:pPr>
        <w:jc w:val="center"/>
        <w:pPrChange w:id="5808"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9" w:author="Okot" w:date="2019-11-23T07:14:00Z">
          <w:pPr>
            <w:jc w:val="center"/>
          </w:pPr>
        </w:pPrChange>
      </w:pPr>
    </w:p>
    <w:p w14:paraId="3F43254C" w14:textId="3C0EAE2E" w:rsidR="00980197" w:rsidRDefault="00980197">
      <w:pPr>
        <w:jc w:val="center"/>
        <w:pPrChange w:id="5810" w:author="Okot" w:date="2019-11-23T07:15:00Z">
          <w:pPr>
            <w:ind w:firstLine="0"/>
            <w:jc w:val="center"/>
          </w:pPr>
        </w:pPrChange>
      </w:pPr>
      <w:r>
        <w:t>Rys. 2.23. Przykładowa pozycja z listy doradców żywieniowych [</w:t>
      </w:r>
      <w:del w:id="5811" w:author="Okot" w:date="2020-01-17T11:25:00Z">
        <w:r w:rsidR="00DE4D7C" w:rsidDel="000E4487">
          <w:delText>3</w:delText>
        </w:r>
      </w:del>
      <w:ins w:id="5812"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13" w:name="_Toc35941934"/>
      <w:r>
        <w:t>2.2.</w:t>
      </w:r>
      <w:r w:rsidR="00891E37">
        <w:t>3</w:t>
      </w:r>
      <w:r>
        <w:t xml:space="preserve">. </w:t>
      </w:r>
      <w:r w:rsidR="001F6DE2">
        <w:t>Po Tre</w:t>
      </w:r>
      <w:r w:rsidR="00ED6A50">
        <w:t>ningu [</w:t>
      </w:r>
      <w:ins w:id="5814" w:author="Okot" w:date="2020-03-24T11:08:00Z">
        <w:r w:rsidR="003C3154">
          <w:t>21</w:t>
        </w:r>
      </w:ins>
      <w:del w:id="5815" w:author="Okot" w:date="2020-03-24T11:08:00Z">
        <w:r w:rsidR="00DE4D7C" w:rsidDel="003C3154">
          <w:delText>1</w:delText>
        </w:r>
        <w:r w:rsidR="005A135C" w:rsidDel="003C3154">
          <w:delText>6</w:delText>
        </w:r>
      </w:del>
      <w:del w:id="5816" w:author="Okot" w:date="2020-01-13T14:53:00Z">
        <w:r w:rsidR="00DE4D7C" w:rsidDel="009943EB">
          <w:delText>1</w:delText>
        </w:r>
      </w:del>
      <w:r w:rsidR="00ED6A50">
        <w:t>]</w:t>
      </w:r>
      <w:bookmarkEnd w:id="5813"/>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17" w:author="Okot" w:date="2020-03-24T11:08:00Z">
        <w:r w:rsidR="003C3154">
          <w:t>21</w:t>
        </w:r>
      </w:ins>
      <w:del w:id="5818" w:author="Okot" w:date="2020-03-24T11:08:00Z">
        <w:r w:rsidR="00DE4D7C" w:rsidDel="003C3154">
          <w:delText>1</w:delText>
        </w:r>
        <w:r w:rsidR="005A135C" w:rsidDel="003C3154">
          <w:delText>6</w:delText>
        </w:r>
      </w:del>
      <w:del w:id="5819"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20" w:author="Okot" w:date="2020-03-24T11:09:00Z">
        <w:r w:rsidR="003C3154">
          <w:t>21</w:t>
        </w:r>
      </w:ins>
      <w:del w:id="5821" w:author="Okot" w:date="2020-03-24T11:09:00Z">
        <w:r w:rsidR="00DE4D7C" w:rsidDel="003C3154">
          <w:delText>1</w:delText>
        </w:r>
        <w:r w:rsidR="005A135C" w:rsidDel="003C3154">
          <w:delText>6</w:delText>
        </w:r>
      </w:del>
      <w:del w:id="5822"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23"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27" w:author="Okot" w:date="2020-03-24T11:09:00Z">
        <w:r w:rsidR="003C3154">
          <w:t>21</w:t>
        </w:r>
      </w:ins>
      <w:del w:id="5828" w:author="Okot" w:date="2020-03-24T11:09:00Z">
        <w:r w:rsidR="00DE4D7C" w:rsidDel="003C3154">
          <w:delText>1</w:delText>
        </w:r>
        <w:r w:rsidR="005A135C" w:rsidDel="003C3154">
          <w:delText>6</w:delText>
        </w:r>
      </w:del>
      <w:del w:id="582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30" w:author="Okot" w:date="2020-03-24T11:09:00Z">
        <w:r w:rsidR="003C3154">
          <w:t>21</w:t>
        </w:r>
      </w:ins>
      <w:del w:id="5831" w:author="Okot" w:date="2020-03-24T11:09:00Z">
        <w:r w:rsidR="00DE4D7C" w:rsidDel="003C3154">
          <w:delText>1</w:delText>
        </w:r>
        <w:r w:rsidR="005A135C" w:rsidDel="003C3154">
          <w:delText>6</w:delText>
        </w:r>
      </w:del>
      <w:del w:id="583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33" w:author="Okot" w:date="2020-03-24T11:09:00Z">
        <w:r w:rsidR="003C3154">
          <w:t>21</w:t>
        </w:r>
      </w:ins>
      <w:del w:id="5834" w:author="Okot" w:date="2020-03-24T11:09:00Z">
        <w:r w:rsidR="00DE4D7C" w:rsidDel="003C3154">
          <w:delText>1</w:delText>
        </w:r>
        <w:r w:rsidR="005A135C" w:rsidDel="003C3154">
          <w:delText>6</w:delText>
        </w:r>
      </w:del>
      <w:del w:id="5835"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36" w:author="Okot" w:date="2020-03-24T11:09:00Z">
        <w:r w:rsidR="003C3154">
          <w:t>21</w:t>
        </w:r>
      </w:ins>
      <w:del w:id="5837" w:author="Okot" w:date="2020-03-24T11:09:00Z">
        <w:r w:rsidR="00DE4D7C" w:rsidDel="003C3154">
          <w:delText>1</w:delText>
        </w:r>
        <w:r w:rsidR="005A135C" w:rsidDel="003C3154">
          <w:delText>6</w:delText>
        </w:r>
      </w:del>
      <w:del w:id="5838"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9" w:author="Okot" w:date="2020-03-24T11:09:00Z">
        <w:r w:rsidR="003C3154">
          <w:t>21</w:t>
        </w:r>
      </w:ins>
      <w:del w:id="5840" w:author="Okot" w:date="2020-03-24T11:09:00Z">
        <w:r w:rsidR="00DE4D7C" w:rsidDel="003C3154">
          <w:delText>1</w:delText>
        </w:r>
        <w:r w:rsidR="005A135C" w:rsidDel="003C3154">
          <w:delText>6</w:delText>
        </w:r>
      </w:del>
      <w:del w:id="5841"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42" w:author="Okot" w:date="2020-03-24T11:09:00Z">
        <w:r w:rsidR="003C3154">
          <w:t>21</w:t>
        </w:r>
      </w:ins>
      <w:del w:id="5843" w:author="Okot" w:date="2020-03-24T11:09:00Z">
        <w:r w:rsidR="00DE4D7C" w:rsidDel="003C3154">
          <w:delText>1</w:delText>
        </w:r>
      </w:del>
      <w:del w:id="5844" w:author="Okot" w:date="2020-01-13T14:54:00Z">
        <w:r w:rsidR="00DE4D7C" w:rsidDel="009943EB">
          <w:delText>1</w:delText>
        </w:r>
      </w:del>
      <w:del w:id="5845"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46" w:author="Okot" w:date="2020-03-24T11:09:00Z">
        <w:r w:rsidR="003C3154">
          <w:t>21</w:t>
        </w:r>
      </w:ins>
      <w:del w:id="5847" w:author="Okot" w:date="2020-03-24T11:09:00Z">
        <w:r w:rsidR="00DE4D7C" w:rsidDel="003C3154">
          <w:delText>1</w:delText>
        </w:r>
        <w:r w:rsidR="005A135C" w:rsidDel="003C3154">
          <w:delText>6</w:delText>
        </w:r>
      </w:del>
      <w:del w:id="5848"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9" w:author="Okot" w:date="2020-03-24T11:09:00Z">
        <w:r w:rsidR="003C3154">
          <w:t>21</w:t>
        </w:r>
      </w:ins>
      <w:del w:id="5850" w:author="Okot" w:date="2020-03-24T11:09:00Z">
        <w:r w:rsidR="00DE4D7C" w:rsidDel="003C3154">
          <w:delText>1</w:delText>
        </w:r>
        <w:r w:rsidR="005A135C" w:rsidDel="003C3154">
          <w:delText>6</w:delText>
        </w:r>
      </w:del>
      <w:del w:id="5851"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52" w:author="Okot" w:date="2020-03-24T11:09:00Z">
        <w:r w:rsidR="003C3154">
          <w:t>21</w:t>
        </w:r>
      </w:ins>
      <w:del w:id="5853" w:author="Okot" w:date="2020-03-24T11:09:00Z">
        <w:r w:rsidR="00DE4D7C" w:rsidDel="003C3154">
          <w:delText>1</w:delText>
        </w:r>
        <w:r w:rsidR="005A135C" w:rsidDel="003C3154">
          <w:delText>6</w:delText>
        </w:r>
      </w:del>
      <w:del w:id="5854"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55" w:name="_Toc35941935"/>
      <w:r>
        <w:lastRenderedPageBreak/>
        <w:t xml:space="preserve">2.2.3. Ile </w:t>
      </w:r>
      <w:r w:rsidR="00B37D74">
        <w:t>W</w:t>
      </w:r>
      <w:r>
        <w:t>aży [</w:t>
      </w:r>
      <w:ins w:id="5856" w:author="Okot" w:date="2020-01-17T11:20:00Z">
        <w:r w:rsidR="007B6C0B">
          <w:t>1</w:t>
        </w:r>
      </w:ins>
      <w:ins w:id="5857" w:author="Okot" w:date="2020-03-24T11:15:00Z">
        <w:r w:rsidR="000473DF">
          <w:t>5</w:t>
        </w:r>
      </w:ins>
      <w:del w:id="5858" w:author="Okot" w:date="2020-03-24T11:15:00Z">
        <w:r w:rsidR="005A135C" w:rsidDel="000473DF">
          <w:delText>1</w:delText>
        </w:r>
      </w:del>
      <w:del w:id="5859" w:author="Okot" w:date="2020-01-13T17:01:00Z">
        <w:r w:rsidR="00DE4D7C" w:rsidDel="00D14859">
          <w:delText>8</w:delText>
        </w:r>
      </w:del>
      <w:r>
        <w:t>]</w:t>
      </w:r>
      <w:bookmarkEnd w:id="5855"/>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60" w:author="Okot" w:date="2020-01-13T17:01:00Z">
        <w:r w:rsidR="00DE4D7C" w:rsidDel="00D14859">
          <w:delText>8</w:delText>
        </w:r>
      </w:del>
      <w:ins w:id="5861" w:author="Okot" w:date="2020-01-13T17:01:00Z">
        <w:r w:rsidR="007B6C0B">
          <w:t>1</w:t>
        </w:r>
      </w:ins>
      <w:ins w:id="5862" w:author="Okot" w:date="2020-03-24T11:15:00Z">
        <w:r w:rsidR="000473DF">
          <w:t>5</w:t>
        </w:r>
      </w:ins>
      <w:del w:id="5863"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64" w:author="Okot" w:date="2020-01-13T17:01:00Z">
        <w:r w:rsidR="00DE4D7C" w:rsidDel="00D14859">
          <w:delText>8</w:delText>
        </w:r>
      </w:del>
      <w:ins w:id="5865" w:author="Okot" w:date="2020-01-13T17:01:00Z">
        <w:r w:rsidR="00CD1197">
          <w:t>1</w:t>
        </w:r>
      </w:ins>
      <w:ins w:id="5866" w:author="Okot" w:date="2020-03-24T11:15:00Z">
        <w:r w:rsidR="000473DF">
          <w:t>5</w:t>
        </w:r>
      </w:ins>
      <w:del w:id="5867"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68" w:author="Okot" w:date="2020-01-13T17:01:00Z">
        <w:r w:rsidR="00DE4D7C" w:rsidDel="00D14859">
          <w:delText>8</w:delText>
        </w:r>
      </w:del>
      <w:ins w:id="5869" w:author="Okot" w:date="2020-01-13T17:01:00Z">
        <w:r w:rsidR="00CD1197">
          <w:t>1</w:t>
        </w:r>
      </w:ins>
      <w:ins w:id="5870" w:author="Okot" w:date="2020-03-24T11:15:00Z">
        <w:r w:rsidR="000473DF">
          <w:t>5</w:t>
        </w:r>
      </w:ins>
      <w:del w:id="5871"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72" w:author="Okot" w:date="2020-01-13T17:01:00Z">
        <w:r w:rsidR="00DE4D7C" w:rsidDel="00D14859">
          <w:delText>8</w:delText>
        </w:r>
      </w:del>
      <w:ins w:id="5873" w:author="Okot" w:date="2020-01-13T17:01:00Z">
        <w:r w:rsidR="00CD1197">
          <w:t>1</w:t>
        </w:r>
      </w:ins>
      <w:ins w:id="5874" w:author="Okot" w:date="2020-03-24T11:15:00Z">
        <w:r w:rsidR="000473DF">
          <w:t>5</w:t>
        </w:r>
      </w:ins>
      <w:del w:id="5875"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76" w:author="Okot" w:date="2020-01-13T17:01:00Z">
        <w:r w:rsidR="00DE4D7C" w:rsidDel="00D14859">
          <w:delText>8</w:delText>
        </w:r>
      </w:del>
      <w:ins w:id="5877" w:author="Okot" w:date="2020-01-13T17:01:00Z">
        <w:r w:rsidR="00CD1197">
          <w:t>1</w:t>
        </w:r>
      </w:ins>
      <w:ins w:id="5878" w:author="Okot" w:date="2020-03-24T11:15:00Z">
        <w:r w:rsidR="000473DF">
          <w:t>5</w:t>
        </w:r>
      </w:ins>
      <w:del w:id="5879"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80" w:author="Okot" w:date="2020-01-13T17:02:00Z">
        <w:r w:rsidR="007B6C0B">
          <w:t>1</w:t>
        </w:r>
      </w:ins>
      <w:ins w:id="5881" w:author="Okot" w:date="2020-03-24T11:16:00Z">
        <w:r w:rsidR="000473DF">
          <w:t>5</w:t>
        </w:r>
      </w:ins>
      <w:del w:id="5882" w:author="Okot" w:date="2020-03-24T11:16:00Z">
        <w:r w:rsidR="005A135C" w:rsidDel="000473DF">
          <w:delText>1</w:delText>
        </w:r>
      </w:del>
      <w:del w:id="588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84" w:name="_Toc35941936"/>
      <w:r>
        <w:t>2.2.4. Podsumowanie</w:t>
      </w:r>
      <w:bookmarkEnd w:id="5884"/>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85" w:author="Okot" w:date="2019-11-19T09:51:00Z"/>
        </w:rPr>
      </w:pPr>
      <w:bookmarkStart w:id="5886" w:name="_Toc35941937"/>
      <w:ins w:id="5887" w:author="Okot" w:date="2019-11-19T09:50:00Z">
        <w:r>
          <w:lastRenderedPageBreak/>
          <w:t>3. Specyfikacja wymagań</w:t>
        </w:r>
      </w:ins>
      <w:bookmarkEnd w:id="5886"/>
    </w:p>
    <w:p w14:paraId="333961C8" w14:textId="77777777" w:rsidR="00B2137D" w:rsidRDefault="00B2137D">
      <w:pPr>
        <w:rPr>
          <w:ins w:id="5888" w:author="Okot" w:date="2019-11-19T09:51:00Z"/>
        </w:rPr>
        <w:pPrChange w:id="5889" w:author="Okot" w:date="2019-11-19T09:51:00Z">
          <w:pPr>
            <w:pStyle w:val="Nagwek1"/>
          </w:pPr>
        </w:pPrChange>
      </w:pPr>
    </w:p>
    <w:p w14:paraId="3B6908AD" w14:textId="38E0F858" w:rsidR="00B2137D" w:rsidRDefault="00B2137D">
      <w:pPr>
        <w:rPr>
          <w:ins w:id="5890" w:author="Okot" w:date="2019-11-19T09:52:00Z"/>
        </w:rPr>
        <w:pPrChange w:id="5891" w:author="Okot" w:date="2019-11-19T09:51:00Z">
          <w:pPr>
            <w:pStyle w:val="Nagwek1"/>
          </w:pPr>
        </w:pPrChange>
      </w:pPr>
      <w:moveToRangeStart w:id="5892" w:author="Okot" w:date="2019-11-19T09:51:00Z" w:name="move25049508"/>
      <w:moveTo w:id="5893" w:author="Okot" w:date="2019-11-19T09:51:00Z">
        <w:r>
          <w:t>W poprzednim rozdziale skupiono się na opowiadaniu o zagadnieniach medycznych i mechanizmach biologicznych, które będą podwalinami merytorycznymi tworzonego oprogramowania.</w:t>
        </w:r>
      </w:moveTo>
      <w:moveToRangeEnd w:id="5892"/>
      <w:ins w:id="5894" w:author="Okot" w:date="2019-11-19T09:51:00Z">
        <w:r>
          <w:t xml:space="preserve"> W tym rozdziale uwaga przejdzie na to, jak to </w:t>
        </w:r>
      </w:ins>
      <w:ins w:id="5895" w:author="Okot" w:date="2019-11-19T09:52:00Z">
        <w:r>
          <w:t>połączyć z systemem. Zostanie określone, co aplikacja powinna właściwie robić.</w:t>
        </w:r>
      </w:ins>
    </w:p>
    <w:p w14:paraId="757C33ED" w14:textId="77777777" w:rsidR="00B2137D" w:rsidRPr="00BD52C7" w:rsidRDefault="00B2137D">
      <w:pPr>
        <w:rPr>
          <w:ins w:id="5896" w:author="Okot" w:date="2019-11-19T09:50:00Z"/>
        </w:rPr>
        <w:pPrChange w:id="5897" w:author="Okot" w:date="2019-11-19T09:51:00Z">
          <w:pPr>
            <w:pStyle w:val="Nagwek1"/>
          </w:pPr>
        </w:pPrChange>
      </w:pPr>
    </w:p>
    <w:p w14:paraId="0C857C44" w14:textId="31AB58B6" w:rsidR="00B2137D" w:rsidRDefault="00B26BEF" w:rsidP="00B2137D">
      <w:pPr>
        <w:pStyle w:val="Podtytu"/>
        <w:numPr>
          <w:ilvl w:val="0"/>
          <w:numId w:val="0"/>
        </w:numPr>
        <w:rPr>
          <w:moveTo w:id="5898" w:author="Okot" w:date="2019-11-19T09:51:00Z"/>
        </w:rPr>
      </w:pPr>
      <w:del w:id="5899" w:author="Okot" w:date="2020-03-24T09:04:00Z">
        <w:r w:rsidDel="00992E23">
          <w:delText>66</w:delText>
        </w:r>
      </w:del>
      <w:del w:id="5900" w:author="Okot" w:date="2020-03-24T09:13:00Z">
        <w:r w:rsidR="008E53F0" w:rsidDel="001B7E81">
          <w:delText>2</w:delText>
        </w:r>
      </w:del>
      <w:bookmarkStart w:id="5901" w:name="_Toc35941939"/>
      <w:moveToRangeStart w:id="5902" w:author="Okot" w:date="2019-11-19T09:51:00Z" w:name="move25049492"/>
      <w:moveTo w:id="5903" w:author="Okot" w:date="2019-11-19T09:51:00Z">
        <w:r w:rsidR="00B2137D">
          <w:t>3.1. Opowieści klienta</w:t>
        </w:r>
        <w:bookmarkEnd w:id="5901"/>
      </w:moveTo>
    </w:p>
    <w:p w14:paraId="77FD060E" w14:textId="77777777" w:rsidR="00B2137D" w:rsidRDefault="00B2137D" w:rsidP="00B2137D">
      <w:pPr>
        <w:rPr>
          <w:moveTo w:id="5904" w:author="Okot" w:date="2019-11-19T09:51:00Z"/>
        </w:rPr>
      </w:pPr>
    </w:p>
    <w:p w14:paraId="40DE409F" w14:textId="2E4B2CAC" w:rsidR="00B2137D" w:rsidRDefault="00B2137D" w:rsidP="00B2137D">
      <w:pPr>
        <w:rPr>
          <w:ins w:id="5905" w:author="Okot" w:date="2019-11-19T09:53:00Z"/>
        </w:rPr>
      </w:pPr>
      <w:moveTo w:id="590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907" w:author="Okot" w:date="2020-01-17T11:03:00Z">
        <w:r w:rsidR="00FF7D92">
          <w:t>41</w:t>
        </w:r>
      </w:ins>
      <w:del w:id="5908" w:author="Okot" w:date="2020-03-24T09:11:00Z">
        <w:r w:rsidR="0061038E" w:rsidDel="001B7E81">
          <w:delText>3</w:delText>
        </w:r>
      </w:del>
      <w:moveTo w:id="5909" w:author="Okot" w:date="2019-11-19T09:51:00Z">
        <w:del w:id="5910" w:author="Okot" w:date="2020-01-17T11:03:00Z">
          <w:r w:rsidDel="00EA7D70">
            <w:delText>2</w:delText>
          </w:r>
        </w:del>
        <w:del w:id="5911" w:author="Okot" w:date="2020-01-13T11:39:00Z">
          <w:r w:rsidDel="00320D18">
            <w:delText>3</w:delText>
          </w:r>
        </w:del>
        <w:r>
          <w:t>].</w:t>
        </w:r>
      </w:moveTo>
    </w:p>
    <w:p w14:paraId="6EBA8828" w14:textId="77777777" w:rsidR="00B2137D" w:rsidRDefault="00B2137D" w:rsidP="00B2137D">
      <w:pPr>
        <w:rPr>
          <w:moveTo w:id="5912" w:author="Okot" w:date="2019-11-19T09:51:00Z"/>
        </w:rPr>
      </w:pPr>
    </w:p>
    <w:p w14:paraId="186FDBDE" w14:textId="3A0E787D" w:rsidR="00B2137D" w:rsidRPr="00BD52C7" w:rsidRDefault="00B2137D">
      <w:pPr>
        <w:ind w:firstLine="0"/>
        <w:jc w:val="center"/>
        <w:rPr>
          <w:ins w:id="5913" w:author="Okot" w:date="2019-11-19T09:50:00Z"/>
        </w:rPr>
        <w:pPrChange w:id="5914" w:author="Okot" w:date="2020-03-24T11:55:00Z">
          <w:pPr>
            <w:pStyle w:val="Nagwek1"/>
          </w:pPr>
        </w:pPrChange>
      </w:pPr>
      <w:moveToRangeStart w:id="5915" w:author="Okot" w:date="2019-11-19T09:53:00Z" w:name="move25049602"/>
      <w:moveToRangeEnd w:id="5902"/>
      <w:moveTo w:id="5916"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15"/>
    </w:p>
    <w:p w14:paraId="6608DA9D" w14:textId="77777777" w:rsidR="00B2137D" w:rsidRDefault="00B2137D" w:rsidP="00B2137D">
      <w:pPr>
        <w:jc w:val="center"/>
        <w:rPr>
          <w:ins w:id="5917" w:author="Okot" w:date="2019-11-19T09:53:00Z"/>
        </w:rPr>
      </w:pPr>
    </w:p>
    <w:p w14:paraId="0F22DE7B" w14:textId="5E3546E9" w:rsidR="00B2137D" w:rsidRDefault="00B2137D" w:rsidP="00B2137D">
      <w:pPr>
        <w:jc w:val="center"/>
        <w:rPr>
          <w:moveTo w:id="5918" w:author="Okot" w:date="2019-11-19T09:53:00Z"/>
        </w:rPr>
      </w:pPr>
      <w:moveToRangeStart w:id="5919" w:author="Okot" w:date="2019-11-19T09:53:00Z" w:name="move25049618"/>
      <w:moveTo w:id="5920" w:author="Okot" w:date="2019-11-19T09:53:00Z">
        <w:r>
          <w:t>Rys. 3.1. Przykładowa opowieść klienta [</w:t>
        </w:r>
      </w:moveTo>
      <w:ins w:id="5921" w:author="Okot" w:date="2020-01-17T11:03:00Z">
        <w:r w:rsidR="00FF7D92">
          <w:t>41</w:t>
        </w:r>
      </w:ins>
      <w:del w:id="5922" w:author="Okot" w:date="2020-03-24T09:11:00Z">
        <w:r w:rsidR="0061038E" w:rsidDel="001B7E81">
          <w:delText>3</w:delText>
        </w:r>
      </w:del>
      <w:moveTo w:id="5923" w:author="Okot" w:date="2019-11-19T09:53:00Z">
        <w:del w:id="5924" w:author="Okot" w:date="2020-01-17T11:03:00Z">
          <w:r w:rsidDel="00EA7D70">
            <w:delText>2</w:delText>
          </w:r>
        </w:del>
        <w:del w:id="5925" w:author="Okot" w:date="2020-01-13T11:39:00Z">
          <w:r w:rsidDel="00320D18">
            <w:delText>3</w:delText>
          </w:r>
        </w:del>
        <w:r>
          <w:t>].</w:t>
        </w:r>
      </w:moveTo>
    </w:p>
    <w:moveToRangeEnd w:id="5919"/>
    <w:p w14:paraId="65587F92" w14:textId="77777777" w:rsidR="00B2137D" w:rsidRDefault="00B2137D">
      <w:pPr>
        <w:rPr>
          <w:ins w:id="5926" w:author="Okot" w:date="2019-11-19T09:53:00Z"/>
        </w:rPr>
        <w:pPrChange w:id="5927" w:author="Okot" w:date="2019-11-23T07:16:00Z">
          <w:pPr>
            <w:pStyle w:val="Nagwek1"/>
          </w:pPr>
        </w:pPrChange>
      </w:pPr>
    </w:p>
    <w:p w14:paraId="0B22A310" w14:textId="0E2F24AB" w:rsidR="00512825" w:rsidRDefault="00512825">
      <w:pPr>
        <w:rPr>
          <w:ins w:id="5928" w:author="Okot" w:date="2019-11-19T09:54:00Z"/>
        </w:rPr>
      </w:pPr>
      <w:moveToRangeStart w:id="5929" w:author="Okot" w:date="2019-11-19T09:54:00Z" w:name="move25049702"/>
      <w:moveTo w:id="5930" w:author="Okot" w:date="2019-11-19T09:54:00Z">
        <w:r>
          <w:t xml:space="preserve">Przystępując do realizacji niniejszej pracy, uznano, że pomimo tego, że jest to projekt autorski, niepodlegający ocenie zewnętrznego zleceniodawcy, </w:t>
        </w:r>
      </w:moveTo>
      <w:ins w:id="5931" w:author="Okot" w:date="2019-11-19T09:56:00Z">
        <w:r w:rsidR="00334144">
          <w:t xml:space="preserve">symulacja rozmowy z klientem i </w:t>
        </w:r>
      </w:ins>
      <w:moveTo w:id="5932"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9"/>
    </w:p>
    <w:p w14:paraId="72B7A17D" w14:textId="77777777" w:rsidR="002B1E50" w:rsidRDefault="002B1E50">
      <w:pPr>
        <w:rPr>
          <w:ins w:id="5933" w:author="Okot" w:date="2019-11-19T10:18:00Z"/>
        </w:rPr>
        <w:pPrChange w:id="5934" w:author="Okot" w:date="2019-11-23T07:16:00Z">
          <w:pPr>
            <w:spacing w:after="160" w:line="259" w:lineRule="auto"/>
            <w:ind w:firstLine="0"/>
            <w:jc w:val="left"/>
          </w:pPr>
        </w:pPrChange>
      </w:pPr>
    </w:p>
    <w:p w14:paraId="6FAF8A8D" w14:textId="77777777" w:rsidR="002B1E50" w:rsidRDefault="002B1E50">
      <w:pPr>
        <w:ind w:firstLine="0"/>
        <w:jc w:val="center"/>
        <w:rPr>
          <w:ins w:id="5935" w:author="Okot" w:date="2019-11-19T10:19:00Z"/>
        </w:rPr>
        <w:pPrChange w:id="5936" w:author="Okot" w:date="2020-03-24T11:56:00Z">
          <w:pPr>
            <w:spacing w:after="160" w:line="259" w:lineRule="auto"/>
            <w:ind w:firstLine="0"/>
            <w:jc w:val="left"/>
          </w:pPr>
        </w:pPrChange>
      </w:pPr>
      <w:ins w:id="593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38" w:author="Okot" w:date="2019-11-19T10:30:00Z"/>
        </w:rPr>
        <w:pPrChange w:id="5939" w:author="Okot" w:date="2019-11-23T07:16:00Z">
          <w:pPr>
            <w:spacing w:after="160" w:line="259" w:lineRule="auto"/>
            <w:ind w:firstLine="0"/>
            <w:jc w:val="left"/>
          </w:pPr>
        </w:pPrChange>
      </w:pPr>
      <w:ins w:id="5940" w:author="Okot" w:date="2019-11-19T10:19:00Z">
        <w:r>
          <w:t>Rys. 3.2. Informacje od klienta</w:t>
        </w:r>
      </w:ins>
      <w:ins w:id="5941" w:author="Okot" w:date="2019-11-19T10:20:00Z">
        <w:r>
          <w:t>: ogólny zarys aplikacji.</w:t>
        </w:r>
      </w:ins>
    </w:p>
    <w:p w14:paraId="59E67A19" w14:textId="77777777" w:rsidR="001C6428" w:rsidRDefault="001C6428">
      <w:pPr>
        <w:rPr>
          <w:ins w:id="5942" w:author="Okot" w:date="2019-11-19T10:30:00Z"/>
        </w:rPr>
        <w:pPrChange w:id="5943" w:author="Okot" w:date="2019-11-23T07:16:00Z">
          <w:pPr>
            <w:spacing w:after="160" w:line="259" w:lineRule="auto"/>
            <w:ind w:firstLine="0"/>
            <w:jc w:val="left"/>
          </w:pPr>
        </w:pPrChange>
      </w:pPr>
    </w:p>
    <w:p w14:paraId="4B2F1E91" w14:textId="77777777" w:rsidR="00A86410" w:rsidRDefault="001C6428">
      <w:pPr>
        <w:rPr>
          <w:ins w:id="5944" w:author="Okot" w:date="2019-11-19T19:56:00Z"/>
        </w:rPr>
        <w:pPrChange w:id="5945" w:author="Okot" w:date="2019-11-23T07:16:00Z">
          <w:pPr>
            <w:spacing w:after="160" w:line="259" w:lineRule="auto"/>
            <w:ind w:firstLine="0"/>
            <w:jc w:val="left"/>
          </w:pPr>
        </w:pPrChange>
      </w:pPr>
      <w:ins w:id="5946" w:author="Okot" w:date="2019-11-19T10:30:00Z">
        <w:r>
          <w:t xml:space="preserve">Powyższy rysunek przedstawia, co klient mógłby powiedzieć na wstępnym spotkaniu </w:t>
        </w:r>
      </w:ins>
      <w:ins w:id="5947" w:author="Okot" w:date="2019-11-19T10:31:00Z">
        <w:r>
          <w:t>na temat oprogramowania, które chce stworzyć. Jak widać jest to opis bardzo ogólny, nie precyzuje, w jaki sposób i jakie dokładnie funkcje miał</w:t>
        </w:r>
      </w:ins>
      <w:ins w:id="5948" w:author="Okot" w:date="2019-11-19T10:32:00Z">
        <w:r>
          <w:t xml:space="preserve">yby być realizowane. </w:t>
        </w:r>
      </w:ins>
      <w:ins w:id="5949" w:author="Okot" w:date="2019-11-19T10:33:00Z">
        <w:r>
          <w:t>O to należy dopytać klienta w dalszej kolejności</w:t>
        </w:r>
      </w:ins>
      <w:ins w:id="5950" w:author="Okot" w:date="2019-11-19T10:34:00Z">
        <w:r>
          <w:t>, dbając o to, żeby dowiedzieć się, jak najwięcej.</w:t>
        </w:r>
      </w:ins>
    </w:p>
    <w:p w14:paraId="527AFDB7" w14:textId="77777777" w:rsidR="00A86410" w:rsidRDefault="00A86410">
      <w:pPr>
        <w:rPr>
          <w:ins w:id="5951" w:author="Okot" w:date="2019-11-19T19:57:00Z"/>
        </w:rPr>
        <w:pPrChange w:id="5952" w:author="Okot" w:date="2019-11-23T07:16:00Z">
          <w:pPr>
            <w:spacing w:after="160" w:line="259" w:lineRule="auto"/>
            <w:ind w:firstLine="0"/>
            <w:jc w:val="left"/>
          </w:pPr>
        </w:pPrChange>
      </w:pPr>
      <w:ins w:id="5953" w:author="Okot" w:date="2019-11-19T19:56:00Z">
        <w:r>
          <w:t>Zebrane opowieści klienta zostały podzielone na</w:t>
        </w:r>
      </w:ins>
      <w:ins w:id="5954" w:author="Okot" w:date="2019-11-19T19:57:00Z">
        <w:r>
          <w:t xml:space="preserve"> kilka grup powiązanych ze sobą tematycznie lub funkcjonalnie.</w:t>
        </w:r>
      </w:ins>
    </w:p>
    <w:p w14:paraId="7D1D26F2" w14:textId="77777777" w:rsidR="00A86410" w:rsidRDefault="00A86410">
      <w:pPr>
        <w:rPr>
          <w:ins w:id="5955" w:author="Okot" w:date="2019-11-19T19:57:00Z"/>
        </w:rPr>
        <w:pPrChange w:id="5956" w:author="Okot" w:date="2019-11-23T07:16:00Z">
          <w:pPr>
            <w:spacing w:after="160" w:line="259" w:lineRule="auto"/>
            <w:ind w:firstLine="0"/>
            <w:jc w:val="left"/>
          </w:pPr>
        </w:pPrChange>
      </w:pPr>
    </w:p>
    <w:p w14:paraId="0699FA8B" w14:textId="77777777" w:rsidR="00A86410" w:rsidRDefault="00A86410">
      <w:pPr>
        <w:ind w:firstLine="0"/>
        <w:rPr>
          <w:ins w:id="5957" w:author="Okot" w:date="2019-11-19T19:59:00Z"/>
        </w:rPr>
        <w:pPrChange w:id="5958" w:author="Okot" w:date="2020-03-24T11:56:00Z">
          <w:pPr>
            <w:spacing w:after="160" w:line="259" w:lineRule="auto"/>
            <w:ind w:firstLine="0"/>
            <w:jc w:val="left"/>
          </w:pPr>
        </w:pPrChange>
      </w:pPr>
      <w:ins w:id="5959"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60" w:author="Okot" w:date="2019-11-19T19:59:00Z"/>
        </w:rPr>
        <w:pPrChange w:id="5961" w:author="Okot" w:date="2019-11-23T07:16:00Z">
          <w:pPr>
            <w:spacing w:after="160" w:line="259" w:lineRule="auto"/>
            <w:ind w:firstLine="0"/>
            <w:jc w:val="left"/>
          </w:pPr>
        </w:pPrChange>
      </w:pPr>
      <w:ins w:id="5962" w:author="Okot" w:date="2019-11-19T19:59:00Z">
        <w:r>
          <w:t>Rys. 3.3. Opowieści klienta powiązane z zakładaniem konta przez użytkownika.</w:t>
        </w:r>
      </w:ins>
    </w:p>
    <w:p w14:paraId="1FD54D31" w14:textId="77777777" w:rsidR="00A86410" w:rsidRDefault="00A86410">
      <w:pPr>
        <w:rPr>
          <w:ins w:id="5963" w:author="Okot" w:date="2019-11-19T20:00:00Z"/>
        </w:rPr>
        <w:pPrChange w:id="5964" w:author="Okot" w:date="2019-11-23T07:16:00Z">
          <w:pPr>
            <w:spacing w:after="160" w:line="259" w:lineRule="auto"/>
            <w:ind w:firstLine="0"/>
            <w:jc w:val="left"/>
          </w:pPr>
        </w:pPrChange>
      </w:pPr>
    </w:p>
    <w:p w14:paraId="7AADE5F7" w14:textId="381B7AB2" w:rsidR="00A86410" w:rsidRDefault="00A86410">
      <w:pPr>
        <w:rPr>
          <w:ins w:id="5965" w:author="Okot" w:date="2019-11-19T20:01:00Z"/>
        </w:rPr>
        <w:pPrChange w:id="5966" w:author="Okot" w:date="2019-11-23T07:16:00Z">
          <w:pPr>
            <w:spacing w:after="160" w:line="259" w:lineRule="auto"/>
            <w:ind w:firstLine="0"/>
            <w:jc w:val="left"/>
          </w:pPr>
        </w:pPrChange>
      </w:pPr>
      <w:ins w:id="5967" w:author="Okot" w:date="2019-11-19T20:00:00Z">
        <w:r>
          <w:t>Pierwszą grupa opowieści</w:t>
        </w:r>
      </w:ins>
      <w:ins w:id="5968" w:author="Okot" w:date="2019-11-19T20:18:00Z">
        <w:r w:rsidR="0056777E">
          <w:t>, jak widać powyżej,</w:t>
        </w:r>
      </w:ins>
      <w:ins w:id="5969" w:author="Okot" w:date="2019-11-19T20:00:00Z">
        <w:r>
          <w:t xml:space="preserve"> skupia się na koncie użytkowni</w:t>
        </w:r>
        <w:r w:rsidR="00037B9A">
          <w:t>ka. Opowieści z tej grupy mo</w:t>
        </w:r>
      </w:ins>
      <w:ins w:id="5970" w:author="Okot" w:date="2019-11-19T20:10:00Z">
        <w:r w:rsidR="00037B9A">
          <w:t xml:space="preserve">żna by przypisać do </w:t>
        </w:r>
      </w:ins>
      <w:ins w:id="5971" w:author="Okot" w:date="2019-11-19T20:00:00Z">
        <w:r>
          <w:t xml:space="preserve">dowolnej </w:t>
        </w:r>
      </w:ins>
      <w:ins w:id="5972" w:author="Okot" w:date="2019-11-19T20:01:00Z">
        <w:r>
          <w:t>innej aplikacji, gdyż nie ma w nich nic unikalnego.</w:t>
        </w:r>
      </w:ins>
    </w:p>
    <w:p w14:paraId="1BD6CDA9" w14:textId="77777777" w:rsidR="00A86410" w:rsidRDefault="00A86410">
      <w:pPr>
        <w:rPr>
          <w:ins w:id="5973" w:author="Okot" w:date="2019-11-19T20:10:00Z"/>
        </w:rPr>
        <w:pPrChange w:id="5974" w:author="Okot" w:date="2019-11-23T07:16:00Z">
          <w:pPr>
            <w:spacing w:after="160" w:line="259" w:lineRule="auto"/>
            <w:ind w:firstLine="0"/>
            <w:jc w:val="left"/>
          </w:pPr>
        </w:pPrChange>
      </w:pPr>
    </w:p>
    <w:p w14:paraId="65FF7002" w14:textId="77777777" w:rsidR="00037B9A" w:rsidRDefault="00A86410">
      <w:pPr>
        <w:ind w:firstLine="0"/>
        <w:jc w:val="center"/>
        <w:rPr>
          <w:ins w:id="5975" w:author="Okot" w:date="2019-11-19T20:10:00Z"/>
        </w:rPr>
        <w:pPrChange w:id="5976" w:author="Okot" w:date="2019-11-23T07:16:00Z">
          <w:pPr>
            <w:spacing w:after="160" w:line="259" w:lineRule="auto"/>
            <w:ind w:firstLine="0"/>
            <w:jc w:val="left"/>
          </w:pPr>
        </w:pPrChange>
      </w:pPr>
      <w:ins w:id="597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78" w:author="Okot" w:date="2019-11-19T20:11:00Z"/>
        </w:rPr>
        <w:pPrChange w:id="5979" w:author="Okot" w:date="2019-11-23T07:16:00Z">
          <w:pPr>
            <w:spacing w:after="160" w:line="259" w:lineRule="auto"/>
            <w:ind w:firstLine="0"/>
            <w:jc w:val="left"/>
          </w:pPr>
        </w:pPrChange>
      </w:pPr>
      <w:ins w:id="5980" w:author="Okot" w:date="2019-11-19T20:11:00Z">
        <w:r>
          <w:t>Rys. 3.4. Opowieści klienta dotyczące danych użytkownika.</w:t>
        </w:r>
      </w:ins>
    </w:p>
    <w:p w14:paraId="7E4BE0C7" w14:textId="68AF697F" w:rsidR="00037B9A" w:rsidRDefault="00037B9A">
      <w:pPr>
        <w:rPr>
          <w:ins w:id="5981" w:author="Okot" w:date="2019-11-19T20:16:00Z"/>
        </w:rPr>
        <w:pPrChange w:id="5982" w:author="Okot" w:date="2019-11-23T07:16:00Z">
          <w:pPr>
            <w:spacing w:after="160" w:line="259" w:lineRule="auto"/>
            <w:ind w:firstLine="0"/>
            <w:jc w:val="left"/>
          </w:pPr>
        </w:pPrChange>
      </w:pPr>
      <w:ins w:id="5983" w:author="Okot" w:date="2019-11-19T20:11:00Z">
        <w:r>
          <w:lastRenderedPageBreak/>
          <w:t xml:space="preserve">Opowieści z drugiej grupy </w:t>
        </w:r>
      </w:ins>
      <w:ins w:id="5984" w:author="Okot" w:date="2019-11-19T20:19:00Z">
        <w:r w:rsidR="0056777E">
          <w:t xml:space="preserve">(Rys. 3.4.) </w:t>
        </w:r>
      </w:ins>
      <w:ins w:id="5985" w:author="Okot" w:date="2019-11-19T20:11:00Z">
        <w:r>
          <w:t>są bardziej specyficzne – koncentrują się na danych użytkownika, które mo</w:t>
        </w:r>
      </w:ins>
      <w:ins w:id="5986" w:author="Okot" w:date="2019-11-19T20:12:00Z">
        <w:r>
          <w:t xml:space="preserve">gą być wprowadzane, edytowane, usuwane, aktualizowane i przeglądane. </w:t>
        </w:r>
      </w:ins>
      <w:ins w:id="5987" w:author="Okot" w:date="2019-11-19T20:13:00Z">
        <w:r>
          <w:t>Są to już dane charakterystyczne dla systemu pracującego z obliczeniami dietetycznymi.</w:t>
        </w:r>
      </w:ins>
    </w:p>
    <w:p w14:paraId="067CCE11" w14:textId="77777777" w:rsidR="0056777E" w:rsidRDefault="0056777E">
      <w:pPr>
        <w:rPr>
          <w:ins w:id="5988" w:author="Okot" w:date="2019-11-19T20:16:00Z"/>
        </w:rPr>
        <w:pPrChange w:id="5989" w:author="Okot" w:date="2019-11-23T07:16:00Z">
          <w:pPr>
            <w:spacing w:after="160" w:line="259" w:lineRule="auto"/>
            <w:ind w:firstLine="0"/>
            <w:jc w:val="left"/>
          </w:pPr>
        </w:pPrChange>
      </w:pPr>
    </w:p>
    <w:p w14:paraId="51DD33EC" w14:textId="45199691" w:rsidR="0056777E" w:rsidRDefault="0056777E">
      <w:pPr>
        <w:ind w:firstLine="0"/>
        <w:jc w:val="center"/>
        <w:rPr>
          <w:ins w:id="5990" w:author="Okot" w:date="2019-11-19T20:13:00Z"/>
        </w:rPr>
        <w:pPrChange w:id="5991" w:author="Okot" w:date="2019-11-23T07:16:00Z">
          <w:pPr>
            <w:spacing w:after="160" w:line="259" w:lineRule="auto"/>
            <w:ind w:firstLine="0"/>
            <w:jc w:val="left"/>
          </w:pPr>
        </w:pPrChange>
      </w:pPr>
      <w:ins w:id="599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93" w:author="Okot" w:date="2019-11-19T20:17:00Z"/>
        </w:rPr>
        <w:pPrChange w:id="5994" w:author="Okot" w:date="2019-11-23T07:16:00Z">
          <w:pPr>
            <w:spacing w:after="160" w:line="259" w:lineRule="auto"/>
            <w:ind w:firstLine="0"/>
            <w:jc w:val="left"/>
          </w:pPr>
        </w:pPrChange>
      </w:pPr>
    </w:p>
    <w:p w14:paraId="208E1DC0" w14:textId="7A60406D" w:rsidR="00037B9A" w:rsidRDefault="0056777E">
      <w:pPr>
        <w:jc w:val="center"/>
        <w:rPr>
          <w:ins w:id="5995" w:author="Okot" w:date="2019-11-19T20:13:00Z"/>
        </w:rPr>
        <w:pPrChange w:id="5996" w:author="Okot" w:date="2019-11-23T07:16:00Z">
          <w:pPr>
            <w:spacing w:after="160" w:line="259" w:lineRule="auto"/>
            <w:ind w:firstLine="0"/>
            <w:jc w:val="left"/>
          </w:pPr>
        </w:pPrChange>
      </w:pPr>
      <w:ins w:id="5997" w:author="Okot" w:date="2019-11-19T20:16:00Z">
        <w:r>
          <w:t>Rys. 3.5. Opowieści klienta zwią</w:t>
        </w:r>
        <w:r w:rsidR="004C51AE">
          <w:t>zane z obliczeniem</w:t>
        </w:r>
        <w:r>
          <w:t xml:space="preserve"> zapotrzebowań.</w:t>
        </w:r>
      </w:ins>
    </w:p>
    <w:p w14:paraId="07F4427E" w14:textId="77777777" w:rsidR="0056777E" w:rsidRDefault="00037B9A">
      <w:pPr>
        <w:rPr>
          <w:ins w:id="5998" w:author="Okot" w:date="2019-11-19T20:17:00Z"/>
        </w:rPr>
        <w:pPrChange w:id="5999" w:author="Okot" w:date="2019-11-23T07:16:00Z">
          <w:pPr>
            <w:spacing w:after="160" w:line="259" w:lineRule="auto"/>
            <w:ind w:firstLine="0"/>
            <w:jc w:val="left"/>
          </w:pPr>
        </w:pPrChange>
      </w:pPr>
      <w:ins w:id="6000" w:author="Okot" w:date="2019-11-19T20:12:00Z">
        <w:r>
          <w:t xml:space="preserve"> </w:t>
        </w:r>
      </w:ins>
    </w:p>
    <w:p w14:paraId="59949D71" w14:textId="77777777" w:rsidR="004C51AE" w:rsidRDefault="0056777E">
      <w:pPr>
        <w:rPr>
          <w:ins w:id="6001" w:author="Okot" w:date="2019-11-19T20:23:00Z"/>
        </w:rPr>
        <w:pPrChange w:id="6002" w:author="Okot" w:date="2019-11-23T07:16:00Z">
          <w:pPr>
            <w:spacing w:after="160" w:line="259" w:lineRule="auto"/>
            <w:ind w:firstLine="0"/>
            <w:jc w:val="left"/>
          </w:pPr>
        </w:pPrChange>
      </w:pPr>
      <w:ins w:id="6003" w:author="Okot" w:date="2019-11-19T20:19:00Z">
        <w:r>
          <w:t>Na rysunku 3.5. przedstawiono t</w:t>
        </w:r>
      </w:ins>
      <w:ins w:id="6004" w:author="Okot" w:date="2019-11-19T20:17:00Z">
        <w:r>
          <w:t>rzeci</w:t>
        </w:r>
      </w:ins>
      <w:ins w:id="6005" w:author="Okot" w:date="2019-11-19T20:20:00Z">
        <w:r>
          <w:t>ą</w:t>
        </w:r>
      </w:ins>
      <w:ins w:id="6006" w:author="Okot" w:date="2019-11-19T20:17:00Z">
        <w:r>
          <w:t xml:space="preserve"> grup</w:t>
        </w:r>
      </w:ins>
      <w:ins w:id="6007" w:author="Okot" w:date="2019-11-19T20:20:00Z">
        <w:r>
          <w:t>ę</w:t>
        </w:r>
      </w:ins>
      <w:ins w:id="6008" w:author="Okot" w:date="2019-11-19T20:17:00Z">
        <w:r>
          <w:t xml:space="preserve"> opowieści koncentruj</w:t>
        </w:r>
      </w:ins>
      <w:ins w:id="6009" w:author="Okot" w:date="2019-11-19T20:20:00Z">
        <w:r>
          <w:t>ącą</w:t>
        </w:r>
      </w:ins>
      <w:ins w:id="6010" w:author="Okot" w:date="2019-11-19T20:17:00Z">
        <w:r>
          <w:t xml:space="preserve"> się wokół obliczeń związanych z zapotrzebowaniem</w:t>
        </w:r>
      </w:ins>
      <w:ins w:id="6011" w:author="Okot" w:date="2019-11-19T20:20:00Z">
        <w:r>
          <w:t xml:space="preserve"> użytkownika</w:t>
        </w:r>
      </w:ins>
      <w:ins w:id="6012" w:author="Okot" w:date="2019-11-19T20:17:00Z">
        <w:r>
          <w:t xml:space="preserve"> na substancje odżywcze oraz kalorie. Opowieści te mówią, co ma być wy</w:t>
        </w:r>
      </w:ins>
      <w:ins w:id="6013" w:author="Okot" w:date="2019-11-19T20:18:00Z">
        <w:r>
          <w:t xml:space="preserve">liczone lub wyznaczone, ale nie zawierają szczegółów jak to zrobić. </w:t>
        </w:r>
      </w:ins>
    </w:p>
    <w:p w14:paraId="646C0771" w14:textId="77777777" w:rsidR="004C51AE" w:rsidRDefault="004C51AE">
      <w:pPr>
        <w:rPr>
          <w:ins w:id="6014" w:author="Okot" w:date="2019-11-19T20:25:00Z"/>
        </w:rPr>
        <w:pPrChange w:id="6015" w:author="Okot" w:date="2019-11-23T07:16:00Z">
          <w:pPr>
            <w:spacing w:after="160" w:line="259" w:lineRule="auto"/>
            <w:ind w:firstLine="0"/>
            <w:jc w:val="left"/>
          </w:pPr>
        </w:pPrChange>
      </w:pPr>
      <w:ins w:id="6016" w:author="Okot" w:date="2019-11-19T20:23:00Z">
        <w:r>
          <w:t>Kolejna grupa opowieści, którą ilustruje poniższy rysunek 3.6. jest ponownie związana z danymi, które wprowadza użytkownik, tym razem s</w:t>
        </w:r>
      </w:ins>
      <w:ins w:id="6017" w:author="Okot" w:date="2019-11-19T20:24:00Z">
        <w:r>
          <w:t>ą to dane dotyczące posiłków, które użytkownik spożywa. Można się z dowiedzieć, jakie są przewidziane metody wprowadzania posiłków oraz jakie informacje powinny być uwzględnione.</w:t>
        </w:r>
      </w:ins>
      <w:ins w:id="6018" w:author="Okot" w:date="2019-11-19T20:25:00Z">
        <w:r>
          <w:t xml:space="preserve"> Ponownie nie są wspominane żadne rozwiązania technologiczne, które miałyby temu służyć.</w:t>
        </w:r>
      </w:ins>
    </w:p>
    <w:p w14:paraId="37C65FC3" w14:textId="77777777" w:rsidR="004C51AE" w:rsidRDefault="004C51AE">
      <w:pPr>
        <w:rPr>
          <w:ins w:id="6019" w:author="Okot" w:date="2019-11-19T20:25:00Z"/>
        </w:rPr>
        <w:pPrChange w:id="6020" w:author="Okot" w:date="2019-11-23T07:16:00Z">
          <w:pPr>
            <w:spacing w:after="160" w:line="259" w:lineRule="auto"/>
            <w:ind w:firstLine="0"/>
            <w:jc w:val="left"/>
          </w:pPr>
        </w:pPrChange>
      </w:pPr>
    </w:p>
    <w:p w14:paraId="7D303B54" w14:textId="77777777" w:rsidR="004C51AE" w:rsidRDefault="004C51AE">
      <w:pPr>
        <w:ind w:firstLine="0"/>
        <w:jc w:val="center"/>
        <w:rPr>
          <w:ins w:id="6021" w:author="Okot" w:date="2019-11-19T20:26:00Z"/>
        </w:rPr>
        <w:pPrChange w:id="6022" w:author="Okot" w:date="2019-11-23T07:16:00Z">
          <w:pPr>
            <w:spacing w:after="160" w:line="259" w:lineRule="auto"/>
            <w:ind w:firstLine="0"/>
            <w:jc w:val="left"/>
          </w:pPr>
        </w:pPrChange>
      </w:pPr>
      <w:ins w:id="602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24" w:author="Okot" w:date="2019-11-19T20:26:00Z"/>
        </w:rPr>
        <w:pPrChange w:id="6025" w:author="Okot" w:date="2019-11-23T07:16:00Z">
          <w:pPr>
            <w:spacing w:after="160" w:line="259" w:lineRule="auto"/>
            <w:ind w:firstLine="0"/>
            <w:jc w:val="left"/>
          </w:pPr>
        </w:pPrChange>
      </w:pPr>
    </w:p>
    <w:p w14:paraId="5F2AFC87" w14:textId="77777777" w:rsidR="00D93CC4" w:rsidRDefault="004C51AE">
      <w:pPr>
        <w:jc w:val="center"/>
        <w:rPr>
          <w:ins w:id="6026" w:author="Okot" w:date="2019-11-19T20:29:00Z"/>
        </w:rPr>
        <w:pPrChange w:id="6027" w:author="Okot" w:date="2019-11-23T07:16:00Z">
          <w:pPr>
            <w:spacing w:after="160" w:line="259" w:lineRule="auto"/>
            <w:ind w:firstLine="0"/>
            <w:jc w:val="left"/>
          </w:pPr>
        </w:pPrChange>
      </w:pPr>
      <w:ins w:id="6028" w:author="Okot" w:date="2019-11-19T20:26:00Z">
        <w:r>
          <w:t xml:space="preserve">Rys. 3.6. Opowieści </w:t>
        </w:r>
      </w:ins>
      <w:ins w:id="6029" w:author="Okot" w:date="2019-11-19T20:27:00Z">
        <w:r>
          <w:t>klienta związane z wprowadzaniem spożytych pokarmów.</w:t>
        </w:r>
      </w:ins>
    </w:p>
    <w:p w14:paraId="5C2CBF46" w14:textId="77777777" w:rsidR="00D93CC4" w:rsidRDefault="00D93CC4">
      <w:pPr>
        <w:rPr>
          <w:ins w:id="6030" w:author="Okot" w:date="2019-11-19T20:29:00Z"/>
        </w:rPr>
        <w:pPrChange w:id="6031" w:author="Okot" w:date="2019-11-23T07:16:00Z">
          <w:pPr>
            <w:spacing w:after="160" w:line="259" w:lineRule="auto"/>
            <w:ind w:firstLine="0"/>
            <w:jc w:val="left"/>
          </w:pPr>
        </w:pPrChange>
      </w:pPr>
    </w:p>
    <w:p w14:paraId="66EF2107" w14:textId="77777777" w:rsidR="00D93CC4" w:rsidRDefault="00D93CC4">
      <w:pPr>
        <w:rPr>
          <w:ins w:id="6032" w:author="Okot" w:date="2019-11-19T20:30:00Z"/>
        </w:rPr>
        <w:pPrChange w:id="6033" w:author="Okot" w:date="2019-11-23T07:16:00Z">
          <w:pPr>
            <w:spacing w:after="160" w:line="259" w:lineRule="auto"/>
            <w:ind w:firstLine="0"/>
            <w:jc w:val="left"/>
          </w:pPr>
        </w:pPrChange>
      </w:pPr>
      <w:ins w:id="6034" w:author="Okot" w:date="2019-11-19T20:29:00Z">
        <w:r>
          <w:t>Następna grupa opowieści, jak wida</w:t>
        </w:r>
      </w:ins>
      <w:ins w:id="6035" w:author="Okot" w:date="2019-11-19T20:30:00Z">
        <w:r>
          <w:t>ć poniżej,</w:t>
        </w:r>
      </w:ins>
      <w:ins w:id="6036" w:author="Okot" w:date="2019-11-19T20:29:00Z">
        <w:r>
          <w:t xml:space="preserve"> ponownie koncentruje się na obliczeniach.</w:t>
        </w:r>
      </w:ins>
    </w:p>
    <w:p w14:paraId="0B82D0AB" w14:textId="77777777" w:rsidR="00D93CC4" w:rsidRDefault="00D93CC4">
      <w:pPr>
        <w:rPr>
          <w:ins w:id="6037" w:author="Okot" w:date="2019-11-19T20:30:00Z"/>
        </w:rPr>
        <w:pPrChange w:id="6038" w:author="Okot" w:date="2019-11-23T07:16:00Z">
          <w:pPr>
            <w:spacing w:after="160" w:line="259" w:lineRule="auto"/>
            <w:ind w:firstLine="0"/>
            <w:jc w:val="left"/>
          </w:pPr>
        </w:pPrChange>
      </w:pPr>
    </w:p>
    <w:p w14:paraId="6935875C" w14:textId="77777777" w:rsidR="00D93CC4" w:rsidRDefault="00D93CC4">
      <w:pPr>
        <w:ind w:firstLine="0"/>
        <w:jc w:val="center"/>
        <w:rPr>
          <w:ins w:id="6039" w:author="Okot" w:date="2019-11-19T20:30:00Z"/>
        </w:rPr>
        <w:pPrChange w:id="6040" w:author="Okot" w:date="2019-11-23T07:16:00Z">
          <w:pPr>
            <w:spacing w:after="160" w:line="259" w:lineRule="auto"/>
            <w:ind w:firstLine="0"/>
            <w:jc w:val="left"/>
          </w:pPr>
        </w:pPrChange>
      </w:pPr>
      <w:ins w:id="604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42" w:author="Okot" w:date="2019-11-19T20:31:00Z"/>
        </w:rPr>
        <w:pPrChange w:id="6043" w:author="Okot" w:date="2019-11-23T07:16:00Z">
          <w:pPr>
            <w:spacing w:after="160" w:line="259" w:lineRule="auto"/>
            <w:ind w:firstLine="0"/>
            <w:jc w:val="left"/>
          </w:pPr>
        </w:pPrChange>
      </w:pPr>
    </w:p>
    <w:p w14:paraId="6447CF34" w14:textId="77777777" w:rsidR="00226449" w:rsidRDefault="00D93CC4">
      <w:pPr>
        <w:jc w:val="center"/>
        <w:rPr>
          <w:ins w:id="6044" w:author="Okot" w:date="2019-11-19T20:31:00Z"/>
        </w:rPr>
        <w:pPrChange w:id="6045" w:author="Okot" w:date="2019-11-23T07:16:00Z">
          <w:pPr>
            <w:spacing w:after="160" w:line="259" w:lineRule="auto"/>
            <w:ind w:firstLine="0"/>
            <w:jc w:val="left"/>
          </w:pPr>
        </w:pPrChange>
      </w:pPr>
      <w:ins w:id="6046" w:author="Okot" w:date="2019-11-19T20:30:00Z">
        <w:r>
          <w:t>Rys. 3.7. Opowieści klienta związane z obliczaniem realizacji zapotrzebowań.</w:t>
        </w:r>
      </w:ins>
    </w:p>
    <w:p w14:paraId="38D511D0" w14:textId="77777777" w:rsidR="00226449" w:rsidRDefault="00226449">
      <w:pPr>
        <w:rPr>
          <w:ins w:id="6047" w:author="Okot" w:date="2019-11-19T20:31:00Z"/>
        </w:rPr>
        <w:pPrChange w:id="6048" w:author="Okot" w:date="2019-11-23T07:16:00Z">
          <w:pPr>
            <w:spacing w:after="160" w:line="259" w:lineRule="auto"/>
            <w:ind w:firstLine="0"/>
            <w:jc w:val="left"/>
          </w:pPr>
        </w:pPrChange>
      </w:pPr>
    </w:p>
    <w:p w14:paraId="313EBFA1" w14:textId="77777777" w:rsidR="00517C78" w:rsidRDefault="00517C78">
      <w:pPr>
        <w:rPr>
          <w:ins w:id="6049" w:author="Okot" w:date="2019-11-19T20:32:00Z"/>
        </w:rPr>
        <w:pPrChange w:id="6050" w:author="Okot" w:date="2019-11-23T07:16:00Z">
          <w:pPr>
            <w:spacing w:after="160" w:line="259" w:lineRule="auto"/>
            <w:ind w:firstLine="0"/>
            <w:jc w:val="left"/>
          </w:pPr>
        </w:pPrChange>
      </w:pPr>
      <w:ins w:id="6051" w:author="Okot" w:date="2019-11-19T20:31:00Z">
        <w:r>
          <w:lastRenderedPageBreak/>
          <w:t>Opowieści z tej grupy mówią o tym, jakie warto</w:t>
        </w:r>
      </w:ins>
      <w:ins w:id="605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53" w:author="Okot" w:date="2019-11-19T20:36:00Z"/>
        </w:rPr>
        <w:pPrChange w:id="6054" w:author="Okot" w:date="2019-11-23T07:16:00Z">
          <w:pPr>
            <w:spacing w:after="160" w:line="259" w:lineRule="auto"/>
            <w:ind w:firstLine="0"/>
            <w:jc w:val="left"/>
          </w:pPr>
        </w:pPrChange>
      </w:pPr>
    </w:p>
    <w:p w14:paraId="23D05627" w14:textId="4D97C272" w:rsidR="00B371D0" w:rsidRDefault="00B371D0">
      <w:pPr>
        <w:jc w:val="center"/>
        <w:rPr>
          <w:ins w:id="6055" w:author="Okot" w:date="2019-11-19T20:36:00Z"/>
        </w:rPr>
        <w:pPrChange w:id="6056" w:author="Okot" w:date="2019-11-23T07:16:00Z">
          <w:pPr>
            <w:spacing w:after="160" w:line="259" w:lineRule="auto"/>
            <w:ind w:firstLine="0"/>
            <w:jc w:val="left"/>
          </w:pPr>
        </w:pPrChange>
      </w:pPr>
      <w:ins w:id="605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58" w:author="Okot" w:date="2019-11-19T20:37:00Z"/>
        </w:rPr>
        <w:pPrChange w:id="6059" w:author="Okot" w:date="2019-11-23T07:16:00Z">
          <w:pPr>
            <w:spacing w:after="160" w:line="259" w:lineRule="auto"/>
            <w:ind w:firstLine="0"/>
            <w:jc w:val="left"/>
          </w:pPr>
        </w:pPrChange>
      </w:pPr>
    </w:p>
    <w:p w14:paraId="69085513" w14:textId="445A899F" w:rsidR="00B371D0" w:rsidRDefault="00B371D0">
      <w:pPr>
        <w:jc w:val="center"/>
        <w:rPr>
          <w:ins w:id="6060" w:author="Okot" w:date="2019-11-19T20:39:00Z"/>
        </w:rPr>
        <w:pPrChange w:id="6061" w:author="Okot" w:date="2019-11-23T07:16:00Z">
          <w:pPr>
            <w:spacing w:after="160" w:line="259" w:lineRule="auto"/>
            <w:ind w:firstLine="0"/>
            <w:jc w:val="left"/>
          </w:pPr>
        </w:pPrChange>
      </w:pPr>
      <w:ins w:id="6062" w:author="Okot" w:date="2019-11-19T20:36:00Z">
        <w:r>
          <w:t xml:space="preserve">Rys. 3.8. Opowieści klienta związane z </w:t>
        </w:r>
      </w:ins>
      <w:ins w:id="6063" w:author="Okot" w:date="2019-11-19T20:37:00Z">
        <w:r>
          <w:t>wyświetlaniem i przeglądaniem danych.</w:t>
        </w:r>
      </w:ins>
    </w:p>
    <w:p w14:paraId="6BA28291" w14:textId="77777777" w:rsidR="00ED7BCE" w:rsidRDefault="00ED7BCE">
      <w:pPr>
        <w:rPr>
          <w:ins w:id="6064" w:author="Okot" w:date="2019-11-19T20:39:00Z"/>
        </w:rPr>
        <w:pPrChange w:id="6065" w:author="Okot" w:date="2019-11-23T07:16:00Z">
          <w:pPr>
            <w:spacing w:after="160" w:line="259" w:lineRule="auto"/>
            <w:ind w:firstLine="0"/>
            <w:jc w:val="left"/>
          </w:pPr>
        </w:pPrChange>
      </w:pPr>
    </w:p>
    <w:p w14:paraId="5477E6A4" w14:textId="502D9E70" w:rsidR="00ED7BCE" w:rsidRDefault="00ED7BCE">
      <w:pPr>
        <w:rPr>
          <w:ins w:id="6066" w:author="Okot" w:date="2019-11-19T20:32:00Z"/>
        </w:rPr>
        <w:pPrChange w:id="6067" w:author="Okot" w:date="2019-11-23T07:16:00Z">
          <w:pPr>
            <w:spacing w:after="160" w:line="259" w:lineRule="auto"/>
            <w:ind w:firstLine="0"/>
            <w:jc w:val="left"/>
          </w:pPr>
        </w:pPrChange>
      </w:pPr>
      <w:ins w:id="6068" w:author="Okot" w:date="2019-11-19T20:39:00Z">
        <w:r>
          <w:t>Ostatnia grupa opowieści klienta dotyczy wyświetlania</w:t>
        </w:r>
      </w:ins>
      <w:ins w:id="6069" w:author="Okot" w:date="2019-11-19T20:41:00Z">
        <w:r w:rsidR="003B219A">
          <w:t xml:space="preserve"> i przeglądania</w:t>
        </w:r>
      </w:ins>
      <w:ins w:id="6070" w:author="Okot" w:date="2019-11-19T20:39:00Z">
        <w:r>
          <w:t xml:space="preserve"> danych użytkownika dotyczących posiłków oraz dostarczonych wartości odżywczych.</w:t>
        </w:r>
      </w:ins>
      <w:ins w:id="6071" w:author="Okot" w:date="2019-11-19T20:40:00Z">
        <w:r>
          <w:t xml:space="preserve"> Wspomniano o tym, że system ma udzielać informacji zwrotnej na temat realizacji zapotrzebowania, ale ponownie nie zawarto szczeg</w:t>
        </w:r>
      </w:ins>
      <w:ins w:id="6072" w:author="Okot" w:date="2019-11-19T20:41:00Z">
        <w:r>
          <w:t>ółowych informacji o formie tej informacji.</w:t>
        </w:r>
      </w:ins>
    </w:p>
    <w:p w14:paraId="70EB1698" w14:textId="7C1AFC61" w:rsidR="00512825" w:rsidRDefault="003B219A">
      <w:pPr>
        <w:rPr>
          <w:ins w:id="6073" w:author="Okot" w:date="2019-11-19T09:54:00Z"/>
        </w:rPr>
        <w:pPrChange w:id="6074" w:author="Okot" w:date="2019-11-23T07:16:00Z">
          <w:pPr>
            <w:spacing w:after="160" w:line="259" w:lineRule="auto"/>
            <w:ind w:firstLine="0"/>
            <w:jc w:val="left"/>
          </w:pPr>
        </w:pPrChange>
      </w:pPr>
      <w:ins w:id="6075" w:author="Okot" w:date="2019-11-19T20:44:00Z">
        <w:r>
          <w:t>W tym rozdziale, poprzez opowieści klienta, pokazano, czym ma zajmować się system. W nast</w:t>
        </w:r>
      </w:ins>
      <w:ins w:id="6076" w:author="Okot" w:date="2019-11-19T20:45:00Z">
        <w:r>
          <w:t>ępnym rozdziale, zostanie uszczegółowione, jak ma się tym zajmować.</w:t>
        </w:r>
      </w:ins>
      <w:ins w:id="6077" w:author="Okot" w:date="2019-11-19T09:54:00Z">
        <w:r w:rsidR="00512825">
          <w:br w:type="page"/>
        </w:r>
      </w:ins>
    </w:p>
    <w:p w14:paraId="1C40C19D" w14:textId="1230BE5E" w:rsidR="00E375D2" w:rsidRDefault="00B2137D" w:rsidP="00DA6236">
      <w:pPr>
        <w:pStyle w:val="Nagwek1"/>
      </w:pPr>
      <w:bookmarkStart w:id="6078" w:name="_Toc35941940"/>
      <w:ins w:id="6079" w:author="Okot" w:date="2019-11-19T09:50:00Z">
        <w:r>
          <w:lastRenderedPageBreak/>
          <w:t>4</w:t>
        </w:r>
      </w:ins>
      <w:del w:id="6080" w:author="Okot" w:date="2019-11-19T09:50:00Z">
        <w:r w:rsidR="00D03686" w:rsidDel="00B2137D">
          <w:delText>3</w:delText>
        </w:r>
      </w:del>
      <w:r w:rsidR="00D03686">
        <w:t xml:space="preserve">. </w:t>
      </w:r>
      <w:r w:rsidR="00E375D2">
        <w:t>Analiza systemu</w:t>
      </w:r>
      <w:bookmarkEnd w:id="6078"/>
    </w:p>
    <w:p w14:paraId="454FAC7D" w14:textId="77777777" w:rsidR="00DA6236" w:rsidRDefault="00DA6236" w:rsidP="00DA6236"/>
    <w:p w14:paraId="3637F475" w14:textId="16596977" w:rsidR="00DA6236" w:rsidRDefault="00DA6236" w:rsidP="00DA6236">
      <w:moveFromRangeStart w:id="6081" w:author="Okot" w:date="2019-11-19T09:51:00Z" w:name="move25049508"/>
      <w:moveFrom w:id="608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81"/>
      <w:r w:rsidR="00402FDF">
        <w:t xml:space="preserve">W tym rozdziale uwaga </w:t>
      </w:r>
      <w:r w:rsidR="00C619C3">
        <w:t>przejdzie na bardziej biznesową</w:t>
      </w:r>
      <w:r w:rsidR="00402FDF">
        <w:t xml:space="preserve"> st</w:t>
      </w:r>
      <w:r w:rsidR="00C619C3">
        <w:t>ronę aplikacji. Przybliżone zostaną</w:t>
      </w:r>
      <w:ins w:id="6083" w:author="Okot" w:date="2019-11-19T20:45:00Z">
        <w:r w:rsidR="00A51778">
          <w:t xml:space="preserve"> szczegóły</w:t>
        </w:r>
      </w:ins>
      <w:r w:rsidR="00402FDF">
        <w:t xml:space="preserve"> </w:t>
      </w:r>
      <w:r w:rsidR="00C619C3">
        <w:t>funkcj</w:t>
      </w:r>
      <w:ins w:id="6084" w:author="Okot" w:date="2019-11-19T20:45:00Z">
        <w:r w:rsidR="00A51778">
          <w:t>i</w:t>
        </w:r>
      </w:ins>
      <w:del w:id="6085" w:author="Okot" w:date="2019-11-19T20:45:00Z">
        <w:r w:rsidR="00C619C3" w:rsidDel="00A51778">
          <w:delText>e</w:delText>
        </w:r>
      </w:del>
      <w:r w:rsidR="00C619C3">
        <w:t>, które będzie realizować,</w:t>
      </w:r>
      <w:r w:rsidR="00402FDF">
        <w:t xml:space="preserve"> dane</w:t>
      </w:r>
      <w:r w:rsidR="00C619C3">
        <w:t xml:space="preserve"> oraz </w:t>
      </w:r>
      <w:del w:id="6086" w:author="Okot" w:date="2019-11-19T20:45:00Z">
        <w:r w:rsidR="00C619C3" w:rsidDel="00A51778">
          <w:delText>obiekty</w:delText>
        </w:r>
        <w:r w:rsidR="00402FDF" w:rsidDel="00A51778">
          <w:delText xml:space="preserve"> z jakimi</w:delText>
        </w:r>
      </w:del>
      <w:ins w:id="608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88" w:author="Okot" w:date="2019-11-19T09:55:00Z"/>
        </w:rPr>
      </w:pPr>
    </w:p>
    <w:p w14:paraId="6DA59833" w14:textId="3CA89347" w:rsidR="00C619C3" w:rsidDel="00B2137D" w:rsidRDefault="00C619C3" w:rsidP="00C619C3">
      <w:pPr>
        <w:pStyle w:val="Podtytu"/>
        <w:numPr>
          <w:ilvl w:val="0"/>
          <w:numId w:val="0"/>
        </w:numPr>
        <w:rPr>
          <w:moveFrom w:id="6089" w:author="Okot" w:date="2019-11-19T09:51:00Z"/>
        </w:rPr>
      </w:pPr>
      <w:moveFromRangeStart w:id="6090" w:author="Okot" w:date="2019-11-19T09:51:00Z" w:name="move25049492"/>
      <w:moveFrom w:id="6091" w:author="Okot" w:date="2019-11-19T09:51:00Z">
        <w:r w:rsidDel="00B2137D">
          <w:t>3.1. Opowieści klienta</w:t>
        </w:r>
      </w:moveFrom>
    </w:p>
    <w:p w14:paraId="04CCC163" w14:textId="1DD9DA67" w:rsidR="00C619C3" w:rsidDel="00B2137D" w:rsidRDefault="00C619C3" w:rsidP="00C619C3">
      <w:pPr>
        <w:rPr>
          <w:moveFrom w:id="6092" w:author="Okot" w:date="2019-11-19T09:51:00Z"/>
        </w:rPr>
      </w:pPr>
    </w:p>
    <w:p w14:paraId="3E2392F6" w14:textId="731F22C3" w:rsidR="00C619C3" w:rsidDel="00B2137D" w:rsidRDefault="00C619C3" w:rsidP="00C619C3">
      <w:pPr>
        <w:rPr>
          <w:moveFrom w:id="6093" w:author="Okot" w:date="2019-11-19T09:51:00Z"/>
        </w:rPr>
      </w:pPr>
      <w:moveFrom w:id="609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90"/>
    <w:p w14:paraId="6996D33F" w14:textId="6D6A2F1D" w:rsidR="00C619C3" w:rsidDel="00512825" w:rsidRDefault="00C619C3" w:rsidP="00C619C3">
      <w:pPr>
        <w:rPr>
          <w:del w:id="6095" w:author="Okot" w:date="2019-11-19T09:55:00Z"/>
        </w:rPr>
      </w:pPr>
    </w:p>
    <w:p w14:paraId="75C9B058" w14:textId="43EBA1E9" w:rsidR="00C619C3" w:rsidDel="00512825" w:rsidRDefault="00C619C3" w:rsidP="00C619C3">
      <w:pPr>
        <w:ind w:firstLine="0"/>
        <w:jc w:val="left"/>
        <w:rPr>
          <w:del w:id="6096" w:author="Okot" w:date="2019-11-19T09:55:00Z"/>
        </w:rPr>
      </w:pPr>
      <w:moveFromRangeStart w:id="6097" w:author="Okot" w:date="2019-11-19T09:53:00Z" w:name="move25049602"/>
      <w:moveFrom w:id="609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97"/>
    </w:p>
    <w:p w14:paraId="557F1D06" w14:textId="5DCF4F10" w:rsidR="00C619C3" w:rsidDel="00512825" w:rsidRDefault="00C619C3">
      <w:pPr>
        <w:ind w:firstLine="0"/>
        <w:jc w:val="left"/>
        <w:rPr>
          <w:del w:id="6099" w:author="Okot" w:date="2019-11-19T09:55:00Z"/>
        </w:rPr>
        <w:pPrChange w:id="6100" w:author="Okot" w:date="2019-11-19T09:55:00Z">
          <w:pPr>
            <w:jc w:val="center"/>
          </w:pPr>
        </w:pPrChange>
      </w:pPr>
    </w:p>
    <w:p w14:paraId="08894F2B" w14:textId="687DB86D" w:rsidR="00C619C3" w:rsidDel="00B2137D" w:rsidRDefault="00C619C3" w:rsidP="00C619C3">
      <w:pPr>
        <w:jc w:val="center"/>
        <w:rPr>
          <w:moveFrom w:id="6101" w:author="Okot" w:date="2019-11-19T09:53:00Z"/>
        </w:rPr>
      </w:pPr>
      <w:moveFromRangeStart w:id="6102" w:author="Okot" w:date="2019-11-19T09:53:00Z" w:name="move25049618"/>
      <w:moveFrom w:id="6103" w:author="Okot" w:date="2019-11-19T09:53:00Z">
        <w:r w:rsidDel="00B2137D">
          <w:t>Rys. 3.1. Przykładowa opowieść klienta [2</w:t>
        </w:r>
        <w:r w:rsidR="00BA3BD6" w:rsidDel="00B2137D">
          <w:t>3</w:t>
        </w:r>
        <w:r w:rsidDel="00B2137D">
          <w:t>].</w:t>
        </w:r>
      </w:moveFrom>
    </w:p>
    <w:moveFromRangeEnd w:id="6102"/>
    <w:p w14:paraId="16AECBE3" w14:textId="751907DA" w:rsidR="00C619C3" w:rsidDel="00512825" w:rsidRDefault="00C619C3" w:rsidP="00C619C3">
      <w:pPr>
        <w:jc w:val="center"/>
        <w:rPr>
          <w:del w:id="6104" w:author="Okot" w:date="2019-11-19T09:55:00Z"/>
        </w:rPr>
      </w:pPr>
    </w:p>
    <w:p w14:paraId="4AD07DD5" w14:textId="78B425A9" w:rsidR="00C619C3" w:rsidDel="00512825" w:rsidRDefault="00C619C3" w:rsidP="00C619C3">
      <w:pPr>
        <w:ind w:firstLine="0"/>
        <w:rPr>
          <w:del w:id="6105" w:author="Okot" w:date="2019-11-19T09:55:00Z"/>
        </w:rPr>
      </w:pPr>
      <w:del w:id="6106" w:author="Okot" w:date="2019-11-19T09:55:00Z">
        <w:r w:rsidDel="00512825">
          <w:tab/>
        </w:r>
      </w:del>
      <w:moveFromRangeStart w:id="6107" w:author="Okot" w:date="2019-11-19T09:54:00Z" w:name="move25049702"/>
      <w:moveFrom w:id="610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107"/>
    </w:p>
    <w:p w14:paraId="7F9B4251" w14:textId="1640FA1E" w:rsidR="00AF132C" w:rsidDel="00512825" w:rsidRDefault="00AF132C" w:rsidP="00C619C3">
      <w:pPr>
        <w:ind w:firstLine="0"/>
        <w:rPr>
          <w:del w:id="6109" w:author="Okot" w:date="2019-11-19T09:55:00Z"/>
        </w:rPr>
      </w:pPr>
    </w:p>
    <w:p w14:paraId="024C15D7" w14:textId="55C8195A" w:rsidR="00AF132C" w:rsidDel="00512825" w:rsidRDefault="00AF132C" w:rsidP="00AF132C">
      <w:pPr>
        <w:ind w:firstLine="0"/>
        <w:jc w:val="center"/>
        <w:rPr>
          <w:del w:id="6110" w:author="Okot" w:date="2019-11-19T09:55:00Z"/>
        </w:rPr>
      </w:pPr>
      <w:del w:id="611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12" w:author="Okot" w:date="2019-11-19T09:55:00Z"/>
        </w:rPr>
      </w:pPr>
    </w:p>
    <w:p w14:paraId="3BEE88AF" w14:textId="4CE1AD64" w:rsidR="00AF132C" w:rsidDel="00512825" w:rsidRDefault="00AF132C" w:rsidP="00AF132C">
      <w:pPr>
        <w:ind w:firstLine="0"/>
        <w:jc w:val="center"/>
        <w:rPr>
          <w:del w:id="6113" w:author="Okot" w:date="2019-11-19T09:55:00Z"/>
        </w:rPr>
      </w:pPr>
      <w:del w:id="611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15" w:author="Okot" w:date="2019-11-19T09:55:00Z"/>
        </w:rPr>
      </w:pPr>
    </w:p>
    <w:p w14:paraId="547DC5D0" w14:textId="4D25D360" w:rsidR="00BB018E" w:rsidDel="00512825" w:rsidRDefault="00BB018E" w:rsidP="00BB018E">
      <w:pPr>
        <w:rPr>
          <w:del w:id="6116" w:author="Okot" w:date="2019-11-19T09:55:00Z"/>
        </w:rPr>
      </w:pPr>
      <w:del w:id="611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18" w:name="_Toc35941941"/>
      <w:ins w:id="6119" w:author="Okot" w:date="2019-11-19T20:45:00Z">
        <w:r>
          <w:t>4</w:t>
        </w:r>
      </w:ins>
      <w:del w:id="6120" w:author="Okot" w:date="2019-11-19T20:45:00Z">
        <w:r w:rsidR="0004609A" w:rsidDel="00A51778">
          <w:delText>3</w:delText>
        </w:r>
      </w:del>
      <w:r w:rsidR="0004609A">
        <w:t>.</w:t>
      </w:r>
      <w:ins w:id="6121" w:author="Okot" w:date="2019-11-19T20:45:00Z">
        <w:r>
          <w:t>1</w:t>
        </w:r>
      </w:ins>
      <w:del w:id="6122" w:author="Okot" w:date="2019-11-19T20:45:00Z">
        <w:r w:rsidR="0004609A" w:rsidDel="00A51778">
          <w:delText>2</w:delText>
        </w:r>
      </w:del>
      <w:r w:rsidR="0004609A">
        <w:t>. Wymagania funkcjonalne</w:t>
      </w:r>
      <w:bookmarkEnd w:id="6118"/>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2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24" w:author="Okot" w:date="2019-11-23T07:16:00Z">
        <w:r w:rsidR="00A66DFE">
          <w:t>umożliwia</w:t>
        </w:r>
      </w:ins>
      <w:del w:id="6125" w:author="Okot" w:date="2019-11-23T07:16:00Z">
        <w:r w:rsidDel="00A66DFE">
          <w:delText>powinien umożliwić</w:delText>
        </w:r>
      </w:del>
      <w:r>
        <w:t xml:space="preserve"> zresetowanie hasła w przypadku, gdy użytkownik </w:t>
      </w:r>
      <w:ins w:id="6126" w:author="Okot" w:date="2019-11-23T07:17:00Z">
        <w:r w:rsidR="00A66DFE">
          <w:t xml:space="preserve">go </w:t>
        </w:r>
      </w:ins>
      <w:r>
        <w:t>zapomni</w:t>
      </w:r>
      <w:del w:id="612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28" w:author="Okot" w:date="2019-11-23T07:18:00Z">
        <w:r w:rsidR="00567C9F">
          <w:t> (w cm)</w:t>
        </w:r>
      </w:ins>
      <w:r>
        <w:t>, wagi</w:t>
      </w:r>
      <w:ins w:id="6129" w:author="Okot" w:date="2019-11-23T07:18:00Z">
        <w:r w:rsidR="00567C9F">
          <w:t> (w kg)</w:t>
        </w:r>
      </w:ins>
      <w:r>
        <w:t>, obwodu pasa oraz bioder</w:t>
      </w:r>
      <w:ins w:id="613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31" w:author="Okot" w:date="2019-11-23T07:18:00Z">
        <w:r w:rsidDel="00567C9F">
          <w:delText>powinien przechowywać</w:delText>
        </w:r>
      </w:del>
      <w:ins w:id="613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33" w:author="Okot" w:date="2019-11-23T07:19:00Z">
        <w:r w:rsidDel="00567C9F">
          <w:delText>powinien umieć wyliczyć</w:delText>
        </w:r>
      </w:del>
      <w:ins w:id="613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35" w:author="Okot" w:date="2019-11-23T07:19:00Z">
        <w:r w:rsidDel="00567C9F">
          <w:delText>powinien umożliwić</w:delText>
        </w:r>
      </w:del>
      <w:ins w:id="613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37" w:author="Okot" w:date="2019-11-23T07:19:00Z">
        <w:r w:rsidDel="00567C9F">
          <w:delText>powinien przechowywać</w:delText>
        </w:r>
      </w:del>
      <w:ins w:id="613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9" w:author="Okot" w:date="2019-11-23T07:19:00Z">
        <w:r w:rsidDel="00567C9F">
          <w:delText xml:space="preserve">powinien umożliwić </w:delText>
        </w:r>
      </w:del>
      <w:ins w:id="6140" w:author="Okot" w:date="2019-11-23T07:19:00Z">
        <w:r w:rsidR="00567C9F">
          <w:t xml:space="preserve">daje </w:t>
        </w:r>
      </w:ins>
      <w:r>
        <w:t xml:space="preserve">użytkownikowi </w:t>
      </w:r>
      <w:ins w:id="6141" w:author="Okot" w:date="2019-11-23T07:19:00Z">
        <w:r w:rsidR="00567C9F">
          <w:t xml:space="preserve">możliwość </w:t>
        </w:r>
      </w:ins>
      <w:r>
        <w:t>edyc</w:t>
      </w:r>
      <w:r w:rsidR="00860381">
        <w:t>j</w:t>
      </w:r>
      <w:ins w:id="6142" w:author="Okot" w:date="2019-11-23T07:19:00Z">
        <w:r w:rsidR="00567C9F">
          <w:t>i</w:t>
        </w:r>
      </w:ins>
      <w:del w:id="614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44" w:author="Okot" w:date="2019-11-23T07:21:00Z">
        <w:r w:rsidDel="00567C9F">
          <w:delText>powinien umożliwić</w:delText>
        </w:r>
      </w:del>
      <w:ins w:id="614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46" w:author="Okot" w:date="2019-11-23T07:21:00Z">
        <w:r w:rsidDel="00567C9F">
          <w:delText xml:space="preserve">powinien </w:delText>
        </w:r>
      </w:del>
      <w:r>
        <w:t>oblicza</w:t>
      </w:r>
      <w:del w:id="614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48" w:author="Okot" w:date="2019-11-23T07:21:00Z">
        <w:r w:rsidDel="00567C9F">
          <w:delText>powinien generować</w:delText>
        </w:r>
      </w:del>
      <w:ins w:id="6149" w:author="Okot" w:date="2019-11-23T07:21:00Z">
        <w:r w:rsidR="00567C9F">
          <w:t>generuje</w:t>
        </w:r>
      </w:ins>
      <w:r w:rsidR="00E57467">
        <w:t xml:space="preserve"> wykres </w:t>
      </w:r>
      <w:ins w:id="615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51" w:author="Okot" w:date="2019-11-23T07:22:00Z">
        <w:r w:rsidDel="00567C9F">
          <w:delText>powinien obliczać</w:delText>
        </w:r>
      </w:del>
      <w:ins w:id="615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53" w:author="Okot" w:date="2019-11-23T07:22:00Z">
        <w:r w:rsidDel="00567C9F">
          <w:delText>powinien generować</w:delText>
        </w:r>
      </w:del>
      <w:ins w:id="615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55" w:author="Okot" w:date="2019-11-23T07:24:00Z">
        <w:r w:rsidR="007C787B">
          <w:t>oblicza</w:t>
        </w:r>
      </w:ins>
      <w:del w:id="615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57" w:author="Okot" w:date="2019-11-23T07:24:00Z">
        <w:r w:rsidDel="007C787B">
          <w:delText>powinien generować</w:delText>
        </w:r>
      </w:del>
      <w:ins w:id="6158" w:author="Okot" w:date="2019-11-23T07:24:00Z">
        <w:r w:rsidR="007C787B">
          <w:t>generuje</w:t>
        </w:r>
      </w:ins>
      <w:r w:rsidR="00E57467">
        <w:t xml:space="preserve"> wykres przedstawiający zmianę obwodu </w:t>
      </w:r>
      <w:ins w:id="6159" w:author="Okot" w:date="2019-11-23T07:24:00Z">
        <w:r w:rsidR="007C787B">
          <w:t>bioder</w:t>
        </w:r>
      </w:ins>
      <w:del w:id="616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61" w:author="Okot" w:date="2019-11-23T07:24:00Z">
        <w:r w:rsidDel="007C787B">
          <w:delText>powinien umieć wyliczyć</w:delText>
        </w:r>
      </w:del>
      <w:ins w:id="6162" w:author="Okot" w:date="2019-11-23T07:24:00Z">
        <w:r w:rsidR="007C787B">
          <w:t>oblicza</w:t>
        </w:r>
      </w:ins>
      <w:r>
        <w:t xml:space="preserve"> PPM na podstawie podanych danych użytkownika</w:t>
      </w:r>
      <w:ins w:id="6163" w:author="Okot" w:date="2019-11-23T07:24:00Z">
        <w:r w:rsidR="00DC3D7A">
          <w:t xml:space="preserve"> zgodnie ze wzorami </w:t>
        </w:r>
      </w:ins>
      <w:ins w:id="6164" w:author="Okot" w:date="2019-11-23T07:27:00Z">
        <w:r w:rsidR="00DC3D7A">
          <w:t>(</w:t>
        </w:r>
      </w:ins>
      <w:ins w:id="6165" w:author="Okot" w:date="2019-11-23T07:24:00Z">
        <w:r w:rsidR="00DC3D7A">
          <w:t>2.</w:t>
        </w:r>
      </w:ins>
      <w:ins w:id="6166" w:author="Okot" w:date="2019-11-23T07:27:00Z">
        <w:r w:rsidR="00DC3D7A">
          <w:t>1.)</w:t>
        </w:r>
      </w:ins>
      <w:ins w:id="6167" w:author="Okot" w:date="2019-11-23T07:28:00Z">
        <w:r w:rsidR="00DC3D7A">
          <w:t xml:space="preserve"> – dla kobiet</w:t>
        </w:r>
      </w:ins>
      <w:ins w:id="6168" w:author="Okot" w:date="2019-11-23T07:27:00Z">
        <w:r w:rsidR="00DC3D7A">
          <w:t xml:space="preserve"> i (2.2.)</w:t>
        </w:r>
      </w:ins>
      <w:ins w:id="616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70" w:author="Okot" w:date="2019-11-23T07:27:00Z">
        <w:r w:rsidDel="00DC3D7A">
          <w:delText>powinien umieć wyliczyć</w:delText>
        </w:r>
      </w:del>
      <w:ins w:id="6171" w:author="Okot" w:date="2019-11-23T07:27:00Z">
        <w:r w:rsidR="00DC3D7A">
          <w:t>oblicza</w:t>
        </w:r>
      </w:ins>
      <w:r>
        <w:t xml:space="preserve"> CPM na podstawie podanych danych użytkownika</w:t>
      </w:r>
      <w:ins w:id="6172"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73" w:author="Okot" w:date="2019-11-23T07:28:00Z">
        <w:r w:rsidDel="00DC3D7A">
          <w:delText>powinien umożliwić</w:delText>
        </w:r>
      </w:del>
      <w:ins w:id="6174" w:author="Okot" w:date="2019-11-23T07:28:00Z">
        <w:r w:rsidR="00DC3D7A">
          <w:t>umożliwia</w:t>
        </w:r>
      </w:ins>
      <w:r>
        <w:t xml:space="preserve"> użytkownikowi określenie celu, jaki chce osiągnąć korzystając z aplikacji: schudnięcie, utrzymanie wagi, przytycie</w:t>
      </w:r>
      <w:ins w:id="6175" w:author="Okot" w:date="2019-12-13T11:45:00Z">
        <w:r w:rsidR="00681B15">
          <w:t>.</w:t>
        </w:r>
      </w:ins>
      <w:del w:id="6176"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77" w:author="Okot" w:date="2019-11-23T07:28:00Z">
        <w:r w:rsidDel="00DC3D7A">
          <w:delText>powinien umieć obliczyć</w:delText>
        </w:r>
      </w:del>
      <w:ins w:id="6178"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9" w:author="Okot" w:date="2019-11-23T07:28:00Z">
        <w:r w:rsidDel="00DC3D7A">
          <w:delText xml:space="preserve">powinien </w:delText>
        </w:r>
      </w:del>
      <w:r>
        <w:t>umożliwi</w:t>
      </w:r>
      <w:ins w:id="6180" w:author="Okot" w:date="2019-11-23T07:28:00Z">
        <w:r w:rsidR="00DC3D7A">
          <w:t>a</w:t>
        </w:r>
      </w:ins>
      <w:del w:id="6181"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82" w:author="Okot" w:date="2019-11-23T07:28:00Z">
        <w:r w:rsidDel="00F1205D">
          <w:delText xml:space="preserve">powinien </w:delText>
        </w:r>
      </w:del>
      <w:ins w:id="6183" w:author="Okot" w:date="2019-11-23T07:28:00Z">
        <w:r w:rsidR="00F1205D">
          <w:t>daje</w:t>
        </w:r>
      </w:ins>
      <w:del w:id="6184" w:author="Okot" w:date="2019-11-23T07:29:00Z">
        <w:r w:rsidDel="00F1205D">
          <w:delText>umożliwić</w:delText>
        </w:r>
      </w:del>
      <w:r>
        <w:t xml:space="preserve"> użytkownikowi</w:t>
      </w:r>
      <w:ins w:id="6185" w:author="Okot" w:date="2019-11-23T07:29:00Z">
        <w:r w:rsidR="00F1205D">
          <w:t xml:space="preserve"> możliwość</w:t>
        </w:r>
      </w:ins>
      <w:r>
        <w:t xml:space="preserve"> zmodyfikowani</w:t>
      </w:r>
      <w:ins w:id="6186" w:author="Okot" w:date="2019-11-23T07:29:00Z">
        <w:r w:rsidR="00F1205D">
          <w:t>a</w:t>
        </w:r>
      </w:ins>
      <w:del w:id="6187"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88" w:author="Okot" w:date="2019-11-23T07:29:00Z">
        <w:r w:rsidDel="00F1205D">
          <w:delText>powinien ostrzec</w:delText>
        </w:r>
      </w:del>
      <w:ins w:id="6189"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90" w:author="Okot" w:date="2019-11-23T07:29:00Z">
        <w:r w:rsidDel="00F1205D">
          <w:delText>powinien umożliwić</w:delText>
        </w:r>
      </w:del>
      <w:ins w:id="6191"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92" w:author="Okot" w:date="2019-11-23T07:29:00Z">
        <w:r w:rsidDel="00F1205D">
          <w:delText xml:space="preserve">powinien </w:delText>
        </w:r>
      </w:del>
      <w:r>
        <w:t>ponownie</w:t>
      </w:r>
      <w:r w:rsidR="00D25AA7">
        <w:t xml:space="preserve"> </w:t>
      </w:r>
      <w:ins w:id="6193" w:author="Okot" w:date="2019-11-23T07:29:00Z">
        <w:r w:rsidR="00F1205D">
          <w:t xml:space="preserve">oblicza, ile </w:t>
        </w:r>
      </w:ins>
      <w:del w:id="6194" w:author="Okot" w:date="2019-11-23T07:29:00Z">
        <w:r w:rsidR="00D25AA7" w:rsidDel="00F1205D">
          <w:delText>wyliczyć</w:delText>
        </w:r>
      </w:del>
      <w:del w:id="6195"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96" w:author="Okot" w:date="2019-11-23T07:29:00Z">
        <w:r w:rsidDel="00F1205D">
          <w:delText xml:space="preserve">powinien </w:delText>
        </w:r>
      </w:del>
      <w:ins w:id="6197" w:author="Okot" w:date="2019-11-23T07:29:00Z">
        <w:r w:rsidR="00F1205D">
          <w:t xml:space="preserve">daje </w:t>
        </w:r>
      </w:ins>
      <w:del w:id="6198" w:author="Okot" w:date="2019-11-23T07:29:00Z">
        <w:r w:rsidDel="00F1205D">
          <w:delText xml:space="preserve">umożliwić </w:delText>
        </w:r>
      </w:del>
      <w:r>
        <w:t xml:space="preserve">użytkownikowi </w:t>
      </w:r>
      <w:ins w:id="6199" w:author="Okot" w:date="2019-11-23T07:30:00Z">
        <w:r w:rsidR="00F1205D">
          <w:t xml:space="preserve">możliwość </w:t>
        </w:r>
      </w:ins>
      <w:r>
        <w:t>akceptacj</w:t>
      </w:r>
      <w:ins w:id="6200" w:author="Okot" w:date="2019-11-23T07:30:00Z">
        <w:r w:rsidR="00F1205D">
          <w:t>i</w:t>
        </w:r>
      </w:ins>
      <w:del w:id="6201" w:author="Okot" w:date="2019-11-23T07:30:00Z">
        <w:r w:rsidDel="00F1205D">
          <w:delText>ę</w:delText>
        </w:r>
      </w:del>
      <w:r>
        <w:t xml:space="preserve"> lub modyfikacj</w:t>
      </w:r>
      <w:ins w:id="6202" w:author="Okot" w:date="2019-11-23T07:30:00Z">
        <w:r w:rsidR="00F1205D">
          <w:t>i</w:t>
        </w:r>
      </w:ins>
      <w:del w:id="6203"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204" w:author="Okot" w:date="2019-11-23T07:30:00Z">
        <w:r w:rsidDel="00F1205D">
          <w:delText>powinien umożliwić</w:delText>
        </w:r>
      </w:del>
      <w:ins w:id="6205"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206" w:author="Okot" w:date="2019-11-23T07:30:00Z">
        <w:r w:rsidDel="00F1205D">
          <w:delText xml:space="preserve">powinien </w:delText>
        </w:r>
      </w:del>
      <w:r>
        <w:t xml:space="preserve">ponownie </w:t>
      </w:r>
      <w:del w:id="6207" w:author="Okot" w:date="2019-11-23T07:31:00Z">
        <w:r w:rsidDel="00F1205D">
          <w:delText xml:space="preserve">wyliczyć </w:delText>
        </w:r>
      </w:del>
      <w:ins w:id="6208" w:author="Okot" w:date="2019-11-23T07:31:00Z">
        <w:r w:rsidR="00F1205D">
          <w:t xml:space="preserve">oblicza </w:t>
        </w:r>
      </w:ins>
      <w:r>
        <w:t>CPM</w:t>
      </w:r>
      <w:ins w:id="6209"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10" w:author="Okot" w:date="2019-11-23T07:31:00Z">
        <w:r w:rsidDel="00F1205D">
          <w:delText xml:space="preserve">powinien </w:delText>
        </w:r>
      </w:del>
      <w:r>
        <w:t xml:space="preserve">ponownie </w:t>
      </w:r>
      <w:ins w:id="6211" w:author="Okot" w:date="2019-11-23T07:31:00Z">
        <w:r w:rsidR="00F1205D">
          <w:t>oblicza, ile</w:t>
        </w:r>
      </w:ins>
      <w:del w:id="6212"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13" w:author="Okot" w:date="2019-11-23T07:31:00Z">
        <w:r w:rsidDel="00F1205D">
          <w:delText xml:space="preserve">powinien </w:delText>
        </w:r>
      </w:del>
      <w:ins w:id="6214" w:author="Okot" w:date="2019-11-23T07:31:00Z">
        <w:r w:rsidR="00F1205D">
          <w:t xml:space="preserve">daje </w:t>
        </w:r>
      </w:ins>
      <w:del w:id="6215" w:author="Okot" w:date="2019-11-23T07:31:00Z">
        <w:r w:rsidDel="00F1205D">
          <w:delText xml:space="preserve">umożliwić </w:delText>
        </w:r>
      </w:del>
      <w:r>
        <w:t xml:space="preserve">użytkownikowi </w:t>
      </w:r>
      <w:ins w:id="6216" w:author="Okot" w:date="2019-11-23T07:31:00Z">
        <w:r w:rsidR="00F1205D">
          <w:t xml:space="preserve">możliwość </w:t>
        </w:r>
      </w:ins>
      <w:r>
        <w:t>akceptacj</w:t>
      </w:r>
      <w:ins w:id="6217" w:author="Okot" w:date="2019-11-23T07:31:00Z">
        <w:r w:rsidR="00F1205D">
          <w:t>i</w:t>
        </w:r>
      </w:ins>
      <w:del w:id="6218" w:author="Okot" w:date="2019-11-23T07:31:00Z">
        <w:r w:rsidDel="00F1205D">
          <w:delText>ę</w:delText>
        </w:r>
      </w:del>
      <w:r>
        <w:t xml:space="preserve"> lub modyfikacj</w:t>
      </w:r>
      <w:ins w:id="6219" w:author="Okot" w:date="2019-11-23T07:31:00Z">
        <w:r w:rsidR="00F1205D">
          <w:t>i</w:t>
        </w:r>
      </w:ins>
      <w:del w:id="6220"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21" w:author="Okot" w:date="2019-11-23T07:32:00Z">
        <w:r w:rsidDel="00F1205D">
          <w:delText xml:space="preserve">powinien </w:delText>
        </w:r>
      </w:del>
      <w:r>
        <w:t>przechow</w:t>
      </w:r>
      <w:ins w:id="6222" w:author="Okot" w:date="2019-11-23T07:32:00Z">
        <w:r w:rsidR="00F1205D">
          <w:t>uje</w:t>
        </w:r>
      </w:ins>
      <w:del w:id="6223"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24" w:author="Okot" w:date="2019-11-23T07:32:00Z">
        <w:r w:rsidDel="00F1205D">
          <w:delText>powinien umożliwić</w:delText>
        </w:r>
      </w:del>
      <w:ins w:id="6225" w:author="Okot" w:date="2019-11-23T07:32:00Z">
        <w:r w:rsidR="00F1205D">
          <w:t xml:space="preserve">daje </w:t>
        </w:r>
      </w:ins>
      <w:del w:id="6226" w:author="Okot" w:date="2019-11-23T07:32:00Z">
        <w:r w:rsidDel="00F1205D">
          <w:delText xml:space="preserve"> </w:delText>
        </w:r>
      </w:del>
      <w:r>
        <w:t xml:space="preserve">użytkownikowi </w:t>
      </w:r>
      <w:ins w:id="6227" w:author="Okot" w:date="2019-11-23T07:32:00Z">
        <w:r w:rsidR="00F1205D">
          <w:t>możliwość za</w:t>
        </w:r>
      </w:ins>
      <w:r>
        <w:t>żądani</w:t>
      </w:r>
      <w:ins w:id="6228" w:author="Okot" w:date="2019-11-23T07:32:00Z">
        <w:r w:rsidR="00F1205D">
          <w:t>a</w:t>
        </w:r>
      </w:ins>
      <w:del w:id="6229" w:author="Okot" w:date="2019-11-23T07:32:00Z">
        <w:r w:rsidDel="00F1205D">
          <w:delText>e</w:delText>
        </w:r>
      </w:del>
      <w:r>
        <w:t xml:space="preserve"> ponownego przeliczenia PPM, CPM i doc</w:t>
      </w:r>
      <w:r w:rsidR="00562A43">
        <w:t xml:space="preserve">elowej kaloryczności przy uwzględnieniu </w:t>
      </w:r>
      <w:ins w:id="6230"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31" w:author="Okot" w:date="2019-11-23T07:32:00Z">
        <w:r w:rsidDel="00F1205D">
          <w:delText xml:space="preserve">powinien </w:delText>
        </w:r>
      </w:del>
      <w:r>
        <w:t xml:space="preserve">ponownie </w:t>
      </w:r>
      <w:del w:id="6232" w:author="Okot" w:date="2019-11-23T07:32:00Z">
        <w:r w:rsidDel="00F1205D">
          <w:delText xml:space="preserve">wyliczyć </w:delText>
        </w:r>
      </w:del>
      <w:ins w:id="6233"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34" w:author="Okot" w:date="2019-11-23T07:32:00Z">
        <w:r w:rsidDel="00F1205D">
          <w:delText>powinien umożliwić</w:delText>
        </w:r>
      </w:del>
      <w:ins w:id="6235"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36" w:author="Okot" w:date="2019-11-23T07:33:00Z">
        <w:r w:rsidDel="00F1205D">
          <w:delText>powinien umieć wyliczyć</w:delText>
        </w:r>
      </w:del>
      <w:ins w:id="6237"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38" w:author="Okot" w:date="2019-11-23T07:33:00Z">
        <w:r w:rsidR="00F33F2E" w:rsidDel="00F1205D">
          <w:delText>powinna powodować</w:delText>
        </w:r>
      </w:del>
      <w:ins w:id="6239"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40" w:author="Okot" w:date="2019-11-23T07:33:00Z">
        <w:r w:rsidDel="00F1205D">
          <w:delText xml:space="preserve">powinien </w:delText>
        </w:r>
      </w:del>
      <w:r>
        <w:t>przecho</w:t>
      </w:r>
      <w:ins w:id="6241" w:author="Okot" w:date="2019-11-23T07:33:00Z">
        <w:r w:rsidR="00F1205D">
          <w:t>wuje</w:t>
        </w:r>
      </w:ins>
      <w:del w:id="6242"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43" w:author="Okot" w:date="2019-11-23T07:33:00Z">
        <w:r w:rsidDel="00F1205D">
          <w:delText xml:space="preserve">powinien </w:delText>
        </w:r>
        <w:r w:rsidR="009B0616" w:rsidDel="00F1205D">
          <w:delText>przechowywać</w:delText>
        </w:r>
      </w:del>
      <w:ins w:id="6244"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45" w:author="Okot" w:date="2019-11-23T07:33:00Z">
        <w:r w:rsidDel="00F1205D">
          <w:delText>powinien umieć obliczyć</w:delText>
        </w:r>
      </w:del>
      <w:ins w:id="6246"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47" w:author="Okot" w:date="2019-11-23T07:33:00Z">
        <w:r w:rsidDel="00F1205D">
          <w:delText>powinien zauważyć</w:delText>
        </w:r>
      </w:del>
      <w:ins w:id="6248" w:author="Okot" w:date="2019-11-23T07:33:00Z">
        <w:r w:rsidR="00F1205D">
          <w:t>zauważa</w:t>
        </w:r>
      </w:ins>
      <w:r>
        <w:t xml:space="preserve">, kiedy zmienia się wiek użytkownika i </w:t>
      </w:r>
      <w:del w:id="6249" w:author="Okot" w:date="2019-11-23T07:34:00Z">
        <w:r w:rsidDel="00F1205D">
          <w:delText xml:space="preserve">zaktualizować </w:delText>
        </w:r>
      </w:del>
      <w:ins w:id="6250"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51" w:author="Okot" w:date="2019-11-23T07:34:00Z">
        <w:r w:rsidDel="00F1205D">
          <w:delText xml:space="preserve">powinien </w:delText>
        </w:r>
      </w:del>
      <w:r>
        <w:t xml:space="preserve">ponownie </w:t>
      </w:r>
      <w:ins w:id="6252" w:author="Okot" w:date="2019-11-23T07:34:00Z">
        <w:r w:rsidR="00F1205D">
          <w:t>oblicza</w:t>
        </w:r>
      </w:ins>
      <w:del w:id="6253" w:author="Okot" w:date="2019-11-23T07:34:00Z">
        <w:r w:rsidDel="00F1205D">
          <w:delText>przeliczyć</w:delText>
        </w:r>
      </w:del>
      <w:r>
        <w:t xml:space="preserve"> i </w:t>
      </w:r>
      <w:del w:id="6254" w:author="Okot" w:date="2019-11-23T07:34:00Z">
        <w:r w:rsidDel="00F1205D">
          <w:delText>z</w:delText>
        </w:r>
      </w:del>
      <w:r>
        <w:t>aktualiz</w:t>
      </w:r>
      <w:ins w:id="6255" w:author="Okot" w:date="2019-11-23T07:34:00Z">
        <w:r w:rsidR="00F1205D">
          <w:t>uje</w:t>
        </w:r>
      </w:ins>
      <w:del w:id="6256"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57" w:author="Okot" w:date="2019-11-23T07:34:00Z">
        <w:r w:rsidDel="00F1205D">
          <w:delText>powinien przechowywać</w:delText>
        </w:r>
      </w:del>
      <w:ins w:id="6258"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9" w:author="Okot" w:date="2019-11-23T07:34:00Z">
        <w:r w:rsidDel="00F1205D">
          <w:delText xml:space="preserve">powinien </w:delText>
        </w:r>
      </w:del>
      <w:r>
        <w:t>umożliwi</w:t>
      </w:r>
      <w:ins w:id="6260" w:author="Okot" w:date="2019-11-23T07:34:00Z">
        <w:r w:rsidR="00F1205D">
          <w:t>a</w:t>
        </w:r>
      </w:ins>
      <w:del w:id="6261"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62" w:author="Okot" w:date="2019-11-23T07:34:00Z">
        <w:r w:rsidR="000E308D" w:rsidDel="00F1205D">
          <w:delText>powinien móc</w:delText>
        </w:r>
      </w:del>
      <w:ins w:id="6263"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64" w:author="Okot" w:date="2019-11-23T07:35:00Z">
        <w:r w:rsidDel="00F1205D">
          <w:delText xml:space="preserve">powinien </w:delText>
        </w:r>
      </w:del>
      <w:r>
        <w:t>umożliwi</w:t>
      </w:r>
      <w:ins w:id="6265" w:author="Okot" w:date="2019-11-23T07:35:00Z">
        <w:r w:rsidR="00F1205D">
          <w:t>a</w:t>
        </w:r>
      </w:ins>
      <w:del w:id="6266"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67" w:author="Okot" w:date="2019-11-23T07:35:00Z">
        <w:r w:rsidDel="00F1205D">
          <w:delText xml:space="preserve">powinien </w:delText>
        </w:r>
      </w:del>
      <w:r>
        <w:t>przypis</w:t>
      </w:r>
      <w:ins w:id="6268" w:author="Okot" w:date="2019-11-23T07:35:00Z">
        <w:r w:rsidR="00F1205D">
          <w:t>uje</w:t>
        </w:r>
      </w:ins>
      <w:del w:id="6269"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70" w:author="Okot" w:date="2019-11-23T07:35:00Z">
        <w:r w:rsidDel="00F1205D">
          <w:delText xml:space="preserve">powinien </w:delText>
        </w:r>
      </w:del>
      <w:ins w:id="6271" w:author="Okot" w:date="2019-11-23T07:35:00Z">
        <w:r w:rsidR="00F1205D">
          <w:t>daje</w:t>
        </w:r>
      </w:ins>
      <w:del w:id="6272" w:author="Okot" w:date="2019-11-23T07:35:00Z">
        <w:r w:rsidDel="00F1205D">
          <w:delText>umożliwić</w:delText>
        </w:r>
      </w:del>
      <w:r>
        <w:t xml:space="preserve"> użytkownikowi </w:t>
      </w:r>
      <w:ins w:id="6273" w:author="Okot" w:date="2019-11-23T07:35:00Z">
        <w:r w:rsidR="00F1205D">
          <w:t xml:space="preserve">możliwość </w:t>
        </w:r>
      </w:ins>
      <w:r>
        <w:t>zmian</w:t>
      </w:r>
      <w:ins w:id="6274" w:author="Okot" w:date="2019-11-23T07:35:00Z">
        <w:r w:rsidR="00F1205D">
          <w:t>y</w:t>
        </w:r>
      </w:ins>
      <w:del w:id="6275"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76" w:author="Okot" w:date="2019-11-23T07:35:00Z">
        <w:r w:rsidDel="00F1205D">
          <w:delText>powinien umożliwić</w:delText>
        </w:r>
      </w:del>
      <w:ins w:id="6277"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78" w:author="Okot" w:date="2019-11-23T07:35:00Z">
        <w:r w:rsidDel="00F1205D">
          <w:delText xml:space="preserve">powinien </w:delText>
        </w:r>
      </w:del>
      <w:r>
        <w:t>przypis</w:t>
      </w:r>
      <w:ins w:id="6279" w:author="Okot" w:date="2019-11-23T07:35:00Z">
        <w:r w:rsidR="00F1205D">
          <w:t>uje</w:t>
        </w:r>
      </w:ins>
      <w:del w:id="6280"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81" w:author="Okot" w:date="2019-11-23T07:35:00Z">
        <w:r w:rsidDel="00F1205D">
          <w:delText>powinien umożliwić</w:delText>
        </w:r>
      </w:del>
      <w:ins w:id="6282" w:author="Okot" w:date="2019-11-23T07:35:00Z">
        <w:r w:rsidR="00F1205D">
          <w:t>daje</w:t>
        </w:r>
      </w:ins>
      <w:r>
        <w:t xml:space="preserve"> użytkownikowi</w:t>
      </w:r>
      <w:ins w:id="6283" w:author="Okot" w:date="2019-11-23T07:35:00Z">
        <w:r w:rsidR="00F1205D">
          <w:t xml:space="preserve"> możliwo</w:t>
        </w:r>
      </w:ins>
      <w:ins w:id="6284" w:author="Okot" w:date="2019-11-23T07:36:00Z">
        <w:r w:rsidR="00F1205D">
          <w:t>ść</w:t>
        </w:r>
      </w:ins>
      <w:r>
        <w:t xml:space="preserve"> zmian</w:t>
      </w:r>
      <w:ins w:id="6285" w:author="Okot" w:date="2019-11-23T07:36:00Z">
        <w:r w:rsidR="00F1205D">
          <w:t>y</w:t>
        </w:r>
      </w:ins>
      <w:del w:id="6286"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87" w:author="Okot" w:date="2020-01-16T17:00:00Z"/>
        </w:rPr>
      </w:pPr>
      <w:del w:id="6288" w:author="Okot" w:date="2020-01-16T17:00:00Z">
        <w:r w:rsidDel="00773427">
          <w:delText xml:space="preserve">System </w:delText>
        </w:r>
      </w:del>
      <w:del w:id="6289" w:author="Okot" w:date="2019-11-23T07:36:00Z">
        <w:r w:rsidDel="00F1205D">
          <w:delText>powinien umożliwić</w:delText>
        </w:r>
      </w:del>
      <w:del w:id="6290"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91" w:author="Okot" w:date="2019-11-23T07:36:00Z">
        <w:r w:rsidDel="009C27A5">
          <w:delText>powinien umożliwić</w:delText>
        </w:r>
      </w:del>
      <w:ins w:id="629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93" w:author="Okot" w:date="2019-11-23T07:36:00Z">
        <w:r w:rsidDel="009C27A5">
          <w:delText>powinien umożliwić</w:delText>
        </w:r>
      </w:del>
      <w:ins w:id="6294" w:author="Okot" w:date="2019-11-23T07:36:00Z">
        <w:r w:rsidR="009C27A5">
          <w:t>pozwala</w:t>
        </w:r>
      </w:ins>
      <w:r>
        <w:t xml:space="preserve"> użytkownikowi </w:t>
      </w:r>
      <w:ins w:id="6295" w:author="Okot" w:date="2019-11-23T07:36:00Z">
        <w:r w:rsidR="009C27A5">
          <w:t>na edycję</w:t>
        </w:r>
      </w:ins>
      <w:del w:id="629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97" w:author="Okot" w:date="2019-11-23T07:36:00Z">
        <w:r w:rsidDel="009C27A5">
          <w:delText xml:space="preserve">powinien </w:delText>
        </w:r>
      </w:del>
      <w:r>
        <w:t>umożliwi</w:t>
      </w:r>
      <w:ins w:id="6298" w:author="Okot" w:date="2019-11-23T07:37:00Z">
        <w:r w:rsidR="009C27A5">
          <w:t>a</w:t>
        </w:r>
      </w:ins>
      <w:del w:id="629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300" w:author="Okot" w:date="2019-11-23T07:37:00Z">
        <w:r w:rsidDel="009C27A5">
          <w:delText>powinien umożliwić</w:delText>
        </w:r>
      </w:del>
      <w:ins w:id="6301" w:author="Okot" w:date="2019-11-23T07:37:00Z">
        <w:r w:rsidR="009C27A5">
          <w:t>umożliwia</w:t>
        </w:r>
      </w:ins>
      <w:r>
        <w:t xml:space="preserve"> użytkownikowi dodanie do posiłku produktu nieistniejącego w bazie. Użytkownik </w:t>
      </w:r>
      <w:ins w:id="6302" w:author="Okot" w:date="2019-11-23T07:37:00Z">
        <w:r w:rsidR="009C27A5">
          <w:t>ma</w:t>
        </w:r>
      </w:ins>
      <w:del w:id="6303" w:author="Okot" w:date="2019-11-23T07:37:00Z">
        <w:r w:rsidDel="009C27A5">
          <w:delText>powinien móc</w:delText>
        </w:r>
      </w:del>
      <w:r>
        <w:t xml:space="preserve"> wprowadzić nazwę produktu</w:t>
      </w:r>
      <w:ins w:id="6304" w:author="Okot" w:date="2019-11-23T07:37:00Z">
        <w:r w:rsidR="009C27A5">
          <w:t xml:space="preserve"> oraz może wprowadzić </w:t>
        </w:r>
      </w:ins>
      <w:del w:id="630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306" w:author="Okot" w:date="2019-11-27T12:28:00Z"/>
        </w:rPr>
      </w:pPr>
      <w:r>
        <w:t xml:space="preserve">System </w:t>
      </w:r>
      <w:del w:id="6307" w:author="Okot" w:date="2019-11-23T08:05:00Z">
        <w:r w:rsidDel="00D94DF9">
          <w:delText>powinien umożliwić</w:delText>
        </w:r>
      </w:del>
      <w:ins w:id="6308" w:author="Okot" w:date="2019-11-23T08:05:00Z">
        <w:r w:rsidR="00D94DF9">
          <w:t>daje</w:t>
        </w:r>
      </w:ins>
      <w:r>
        <w:t xml:space="preserve"> użytkownikowi </w:t>
      </w:r>
      <w:ins w:id="6309" w:author="Okot" w:date="2019-11-23T08:05:00Z">
        <w:r w:rsidR="00D94DF9">
          <w:t xml:space="preserve">możliwość </w:t>
        </w:r>
      </w:ins>
      <w:r>
        <w:t>zapisani</w:t>
      </w:r>
      <w:ins w:id="6310" w:author="Okot" w:date="2019-11-23T08:05:00Z">
        <w:r w:rsidR="00D94DF9">
          <w:t>a</w:t>
        </w:r>
      </w:ins>
      <w:del w:id="631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12" w:author="Okot" w:date="2019-11-23T08:05:00Z">
        <w:r w:rsidDel="00D94DF9">
          <w:delText xml:space="preserve">powinny </w:delText>
        </w:r>
      </w:del>
      <w:ins w:id="6313" w:author="Okot" w:date="2019-11-23T08:05:00Z">
        <w:r w:rsidR="00D94DF9">
          <w:t xml:space="preserve">mają </w:t>
        </w:r>
      </w:ins>
      <w:r>
        <w:t xml:space="preserve">być zapisane w przeliczeniu na 100 </w:t>
      </w:r>
      <w:del w:id="6314" w:author="Okot" w:date="2019-11-23T08:05:00Z">
        <w:r w:rsidDel="00D94DF9">
          <w:delText>g. Jeśli</w:delText>
        </w:r>
      </w:del>
      <w:ins w:id="6315" w:author="Okot" w:date="2019-11-23T08:05:00Z">
        <w:r w:rsidR="00D94DF9">
          <w:t>g. Jeśli</w:t>
        </w:r>
      </w:ins>
      <w:r>
        <w:t xml:space="preserve"> podana </w:t>
      </w:r>
      <w:ins w:id="6316" w:author="Okot" w:date="2019-11-23T08:05:00Z">
        <w:r w:rsidR="00D94DF9">
          <w:t xml:space="preserve">przez użytkownika </w:t>
        </w:r>
      </w:ins>
      <w:r>
        <w:t>waga produktu nie wynosi 100 g, przed zapisaniem w bazie produktów</w:t>
      </w:r>
      <w:ins w:id="6317" w:author="Okot" w:date="2019-11-23T08:05:00Z">
        <w:r w:rsidR="00D94DF9">
          <w:t>,</w:t>
        </w:r>
      </w:ins>
      <w:r>
        <w:t xml:space="preserve"> system p</w:t>
      </w:r>
      <w:ins w:id="6318" w:author="Okot" w:date="2019-11-23T08:06:00Z">
        <w:r w:rsidR="00D94DF9">
          <w:t>rzelicza</w:t>
        </w:r>
      </w:ins>
      <w:del w:id="6319"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20" w:author="Okot" w:date="2019-11-27T12:35:00Z"/>
        </w:rPr>
        <w:pPrChange w:id="6321" w:author="Okot" w:date="2019-11-27T12:34:00Z">
          <w:pPr>
            <w:pStyle w:val="Akapitzlist"/>
            <w:numPr>
              <w:ilvl w:val="2"/>
              <w:numId w:val="22"/>
            </w:numPr>
            <w:ind w:left="2215" w:hanging="360"/>
          </w:pPr>
        </w:pPrChange>
      </w:pPr>
      <w:ins w:id="6322" w:author="Okot" w:date="2019-11-27T12:28:00Z">
        <w:r>
          <w:lastRenderedPageBreak/>
          <w:t>Użytkownik mo</w:t>
        </w:r>
      </w:ins>
      <w:ins w:id="6323" w:author="Okot" w:date="2019-11-27T12:33:00Z">
        <w:r>
          <w:t>że</w:t>
        </w:r>
      </w:ins>
      <w:ins w:id="6324" w:author="Okot" w:date="2019-11-27T12:28:00Z">
        <w:r>
          <w:t xml:space="preserve"> przeglądać produkty, która sam doda</w:t>
        </w:r>
      </w:ins>
      <w:ins w:id="6325" w:author="Okot" w:date="2019-11-27T12:29:00Z">
        <w:r>
          <w:t>ł.</w:t>
        </w:r>
      </w:ins>
    </w:p>
    <w:p w14:paraId="224EE893" w14:textId="5A1CAA45" w:rsidR="002272A1" w:rsidRDefault="002272A1">
      <w:pPr>
        <w:pStyle w:val="Akapitzlist"/>
        <w:numPr>
          <w:ilvl w:val="3"/>
          <w:numId w:val="22"/>
        </w:numPr>
        <w:rPr>
          <w:ins w:id="6326" w:author="Okot" w:date="2019-11-27T12:35:00Z"/>
        </w:rPr>
        <w:pPrChange w:id="6327" w:author="Okot" w:date="2019-11-27T12:34:00Z">
          <w:pPr>
            <w:pStyle w:val="Akapitzlist"/>
            <w:numPr>
              <w:ilvl w:val="2"/>
              <w:numId w:val="22"/>
            </w:numPr>
            <w:ind w:left="2215" w:hanging="360"/>
          </w:pPr>
        </w:pPrChange>
      </w:pPr>
      <w:ins w:id="632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9" w:author="Okot" w:date="2019-11-27T12:34:00Z">
          <w:pPr>
            <w:pStyle w:val="Akapitzlist"/>
            <w:numPr>
              <w:ilvl w:val="2"/>
              <w:numId w:val="22"/>
            </w:numPr>
            <w:ind w:left="2215" w:hanging="360"/>
          </w:pPr>
        </w:pPrChange>
      </w:pPr>
      <w:ins w:id="633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31" w:author="Okot" w:date="2019-11-23T08:06:00Z">
        <w:r w:rsidDel="00D94DF9">
          <w:delText>powinien umożliwić</w:delText>
        </w:r>
      </w:del>
      <w:del w:id="6332" w:author="Okot" w:date="2019-11-23T08:21:00Z">
        <w:r w:rsidDel="00A0080C">
          <w:delText xml:space="preserve"> użytkownikowi</w:delText>
        </w:r>
      </w:del>
      <w:ins w:id="633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34" w:author="Okot" w:date="2019-11-23T08:06:00Z">
        <w:r w:rsidDel="00D94DF9">
          <w:delText>powinien móc</w:delText>
        </w:r>
      </w:del>
      <w:ins w:id="6335" w:author="Okot" w:date="2019-11-23T08:06:00Z">
        <w:r w:rsidR="00D94DF9">
          <w:t>może</w:t>
        </w:r>
      </w:ins>
      <w:r>
        <w:t xml:space="preserve"> wybrać, że chce go rozłożyć na składniki. System </w:t>
      </w:r>
      <w:del w:id="6336" w:author="Okot" w:date="2019-11-23T08:06:00Z">
        <w:r w:rsidDel="00D94DF9">
          <w:delText xml:space="preserve">powinien </w:delText>
        </w:r>
      </w:del>
      <w:ins w:id="6337" w:author="Okot" w:date="2019-11-23T08:06:00Z">
        <w:r w:rsidR="00D94DF9">
          <w:t xml:space="preserve">daje mu </w:t>
        </w:r>
      </w:ins>
      <w:r>
        <w:t xml:space="preserve">wtedy </w:t>
      </w:r>
      <w:del w:id="6338" w:author="Okot" w:date="2019-11-23T08:06:00Z">
        <w:r w:rsidDel="00D94DF9">
          <w:delText>u</w:delText>
        </w:r>
      </w:del>
      <w:r>
        <w:t>możliw</w:t>
      </w:r>
      <w:ins w:id="6339" w:author="Okot" w:date="2019-11-23T08:06:00Z">
        <w:r w:rsidR="00D94DF9">
          <w:t>ość</w:t>
        </w:r>
      </w:ins>
      <w:del w:id="6340" w:author="Okot" w:date="2019-11-23T08:06:00Z">
        <w:r w:rsidDel="00D94DF9">
          <w:delText>ić</w:delText>
        </w:r>
      </w:del>
      <w:r>
        <w:t xml:space="preserve"> </w:t>
      </w:r>
      <w:del w:id="6341" w:author="Okot" w:date="2019-11-23T08:06:00Z">
        <w:r w:rsidDel="00D94DF9">
          <w:delText xml:space="preserve">użytkownikowi </w:delText>
        </w:r>
      </w:del>
      <w:r>
        <w:t>wyb</w:t>
      </w:r>
      <w:ins w:id="6342" w:author="Okot" w:date="2019-11-23T08:06:00Z">
        <w:r w:rsidR="00D94DF9">
          <w:t>oru</w:t>
        </w:r>
      </w:ins>
      <w:del w:id="6343" w:author="Okot" w:date="2019-11-23T08:06:00Z">
        <w:r w:rsidDel="00D94DF9">
          <w:delText>ór</w:delText>
        </w:r>
      </w:del>
      <w:r>
        <w:t xml:space="preserve"> pojedynczych produktów z bazy i podani</w:t>
      </w:r>
      <w:del w:id="6344" w:author="Okot" w:date="2019-11-23T08:06:00Z">
        <w:r w:rsidDel="00D94DF9">
          <w:delText>e</w:delText>
        </w:r>
      </w:del>
      <w:ins w:id="634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46" w:author="Okot" w:date="2019-11-23T08:06:00Z">
        <w:r w:rsidDel="00D94DF9">
          <w:delText>powinien obliczyć</w:delText>
        </w:r>
      </w:del>
      <w:ins w:id="634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48" w:author="Okot" w:date="2019-11-23T08:07:00Z">
          <w:pPr>
            <w:pStyle w:val="Akapitzlist"/>
            <w:numPr>
              <w:ilvl w:val="1"/>
              <w:numId w:val="22"/>
            </w:numPr>
            <w:ind w:left="1495" w:hanging="360"/>
            <w:jc w:val="left"/>
          </w:pPr>
        </w:pPrChange>
      </w:pPr>
      <w:r>
        <w:t xml:space="preserve">System </w:t>
      </w:r>
      <w:del w:id="6349" w:author="Okot" w:date="2019-11-23T08:07:00Z">
        <w:r w:rsidDel="00D94DF9">
          <w:delText>powinien umożliwić</w:delText>
        </w:r>
      </w:del>
      <w:ins w:id="6350" w:author="Okot" w:date="2019-11-23T08:07:00Z">
        <w:r w:rsidR="00D94DF9">
          <w:t>umożliwia</w:t>
        </w:r>
      </w:ins>
      <w:r>
        <w:t xml:space="preserve"> użytkownikowi dodanie do posiłku gotowego dania </w:t>
      </w:r>
      <w:del w:id="6351" w:author="Okot" w:date="2019-11-23T08:07:00Z">
        <w:r w:rsidDel="00D94DF9">
          <w:delText>p</w:delText>
        </w:r>
      </w:del>
      <w:ins w:id="6352" w:author="Okot" w:date="2019-11-23T08:07:00Z">
        <w:r w:rsidR="00D94DF9">
          <w:t>p</w:t>
        </w:r>
      </w:ins>
      <w:r>
        <w:t xml:space="preserve">rzygotowanego z zapisanego w systemie przepisu. </w:t>
      </w:r>
      <w:r w:rsidR="00D42326">
        <w:t xml:space="preserve">W zależności od wybranego wcześniej sposobu pomiaru porcji, użytkownik </w:t>
      </w:r>
      <w:ins w:id="6353" w:author="Okot" w:date="2019-11-23T08:07:00Z">
        <w:r w:rsidR="00D94DF9">
          <w:t xml:space="preserve">musi </w:t>
        </w:r>
      </w:ins>
      <w:r w:rsidR="00D42326">
        <w:t>w</w:t>
      </w:r>
      <w:ins w:id="6354" w:author="Okot" w:date="2019-11-23T08:07:00Z">
        <w:r w:rsidR="00D94DF9">
          <w:t>prowadzić</w:t>
        </w:r>
      </w:ins>
      <w:del w:id="635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56" w:author="Okot" w:date="2019-11-23T08:07:00Z">
        <w:r w:rsidR="00D94DF9">
          <w:t xml:space="preserve">ma </w:t>
        </w:r>
      </w:ins>
      <w:del w:id="6357" w:author="Okot" w:date="2019-11-23T08:07:00Z">
        <w:r w:rsidDel="00D94DF9">
          <w:delText xml:space="preserve">powinien </w:delText>
        </w:r>
      </w:del>
      <w:r>
        <w:t>umożliwi</w:t>
      </w:r>
      <w:ins w:id="6358" w:author="Okot" w:date="2019-11-23T08:07:00Z">
        <w:r w:rsidR="00D94DF9">
          <w:t>ać</w:t>
        </w:r>
      </w:ins>
      <w:del w:id="635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60" w:author="Okot" w:date="2019-11-23T08:08:00Z">
        <w:r w:rsidR="00D94DF9">
          <w:t>daje użytkownikowi</w:t>
        </w:r>
      </w:ins>
      <w:del w:id="6361" w:author="Okot" w:date="2019-11-23T08:08:00Z">
        <w:r w:rsidDel="00D94DF9">
          <w:delText>powinien</w:delText>
        </w:r>
      </w:del>
      <w:r>
        <w:t xml:space="preserve"> </w:t>
      </w:r>
      <w:ins w:id="6362" w:author="Okot" w:date="2019-11-23T08:08:00Z">
        <w:r w:rsidR="00D94DF9">
          <w:t>możliwość</w:t>
        </w:r>
      </w:ins>
      <w:del w:id="6363" w:author="Okot" w:date="2019-11-23T08:08:00Z">
        <w:r w:rsidDel="00D94DF9">
          <w:delText>umożliwiać</w:delText>
        </w:r>
      </w:del>
      <w:r>
        <w:t xml:space="preserve"> dodani</w:t>
      </w:r>
      <w:ins w:id="6364" w:author="Okot" w:date="2019-11-23T08:08:00Z">
        <w:r w:rsidR="00D94DF9">
          <w:t>a</w:t>
        </w:r>
      </w:ins>
      <w:del w:id="6365" w:author="Okot" w:date="2019-11-23T08:08:00Z">
        <w:r w:rsidDel="00D94DF9">
          <w:delText>e</w:delText>
        </w:r>
      </w:del>
      <w:r>
        <w:t xml:space="preserve"> lub usunięci</w:t>
      </w:r>
      <w:ins w:id="6366" w:author="Okot" w:date="2019-11-23T08:08:00Z">
        <w:r w:rsidR="00D94DF9">
          <w:t>a</w:t>
        </w:r>
      </w:ins>
      <w:del w:id="636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68" w:author="Okot" w:date="2019-11-27T13:43:00Z"/>
        </w:rPr>
      </w:pPr>
      <w:r>
        <w:t xml:space="preserve">System </w:t>
      </w:r>
      <w:del w:id="6369" w:author="Okot" w:date="2019-11-23T08:08:00Z">
        <w:r w:rsidDel="00D94DF9">
          <w:delText>powinien przechowywać</w:delText>
        </w:r>
      </w:del>
      <w:ins w:id="637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71" w:author="Okot" w:date="2019-11-27T13:43:00Z">
          <w:pPr>
            <w:pStyle w:val="Akapitzlist"/>
            <w:numPr>
              <w:ilvl w:val="2"/>
              <w:numId w:val="22"/>
            </w:numPr>
            <w:ind w:left="2215" w:hanging="360"/>
          </w:pPr>
        </w:pPrChange>
      </w:pPr>
      <w:ins w:id="637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73" w:author="Okot" w:date="2019-11-23T08:08:00Z">
        <w:r w:rsidDel="00D94DF9">
          <w:delText xml:space="preserve">powinien </w:delText>
        </w:r>
      </w:del>
      <w:r>
        <w:t>umożliwi</w:t>
      </w:r>
      <w:ins w:id="6374" w:author="Okot" w:date="2019-11-23T08:08:00Z">
        <w:r w:rsidR="00D94DF9">
          <w:t>a</w:t>
        </w:r>
      </w:ins>
      <w:del w:id="637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76" w:author="Okot" w:date="2019-11-23T08:10:00Z">
        <w:r w:rsidDel="00D94DF9">
          <w:delText>powinien przechowywać</w:delText>
        </w:r>
      </w:del>
      <w:ins w:id="6377" w:author="Okot" w:date="2019-11-23T08:10:00Z">
        <w:r w:rsidR="00D94DF9">
          <w:t>przechowuje</w:t>
        </w:r>
      </w:ins>
      <w:r>
        <w:t xml:space="preserve"> stworzoną potrawę do momentu, </w:t>
      </w:r>
      <w:ins w:id="6378" w:author="Okot" w:date="2019-11-23T08:10:00Z">
        <w:r w:rsidR="00D94DF9">
          <w:t>gdy</w:t>
        </w:r>
      </w:ins>
      <w:del w:id="637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80" w:author="Okot" w:date="2019-11-23T08:11:00Z">
        <w:r w:rsidDel="00D94DF9">
          <w:delText>powinien wyliczać</w:delText>
        </w:r>
      </w:del>
      <w:ins w:id="6381" w:author="Okot" w:date="2019-11-23T08:11:00Z">
        <w:r w:rsidR="00D94DF9">
          <w:t>oblicza</w:t>
        </w:r>
      </w:ins>
      <w:r>
        <w:t xml:space="preserve">, ile porcji lub gram potrawy pozostało, po tym jak użytkownik doda cześć potrawy do </w:t>
      </w:r>
      <w:del w:id="638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83" w:author="Okot" w:date="2019-11-23T08:11:00Z">
        <w:r w:rsidDel="00D94DF9">
          <w:delText>powinien umożliwić</w:delText>
        </w:r>
      </w:del>
      <w:ins w:id="638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85" w:author="Okot" w:date="2019-11-23T08:11:00Z">
        <w:r w:rsidR="00395D9C" w:rsidDel="00D94DF9">
          <w:delText xml:space="preserve">powinien </w:delText>
        </w:r>
      </w:del>
      <w:r w:rsidR="00395D9C">
        <w:t>oblicza</w:t>
      </w:r>
      <w:del w:id="638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87" w:author="Okot" w:date="2019-11-23T08:11:00Z">
        <w:r w:rsidDel="00D94DF9">
          <w:delText xml:space="preserve">powinien </w:delText>
        </w:r>
      </w:del>
      <w:r>
        <w:t>oblicza</w:t>
      </w:r>
      <w:del w:id="638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9" w:author="Okot" w:date="2019-11-23T08:12:00Z">
        <w:r w:rsidDel="00D94DF9">
          <w:delText xml:space="preserve">powinien </w:delText>
        </w:r>
      </w:del>
      <w:r>
        <w:t>na bieżąco oblicza</w:t>
      </w:r>
      <w:del w:id="639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91" w:author="Okot" w:date="2019-11-23T08:13:00Z">
          <w:pPr>
            <w:pStyle w:val="Akapitzlist"/>
            <w:numPr>
              <w:ilvl w:val="1"/>
              <w:numId w:val="22"/>
            </w:numPr>
            <w:ind w:left="2124" w:hanging="989"/>
          </w:pPr>
        </w:pPrChange>
      </w:pPr>
      <w:r>
        <w:t xml:space="preserve">System </w:t>
      </w:r>
      <w:del w:id="6392" w:author="Okot" w:date="2019-11-23T08:13:00Z">
        <w:r w:rsidDel="00D94DF9">
          <w:delText xml:space="preserve">powinien </w:delText>
        </w:r>
      </w:del>
      <w:r>
        <w:t>o</w:t>
      </w:r>
      <w:r w:rsidR="00315196">
        <w:t>blicza</w:t>
      </w:r>
      <w:del w:id="6393" w:author="Okot" w:date="2019-11-23T08:13:00Z">
        <w:r w:rsidR="00315196" w:rsidDel="00D94DF9">
          <w:delText>ć</w:delText>
        </w:r>
      </w:del>
      <w:r w:rsidR="00315196">
        <w:t xml:space="preserve"> zawartość makroskładników w gramach</w:t>
      </w:r>
      <w:ins w:id="6394" w:author="Okot" w:date="2019-11-23T08:13:00Z">
        <w:r w:rsidR="00D94DF9">
          <w:t>.</w:t>
        </w:r>
      </w:ins>
    </w:p>
    <w:p w14:paraId="276C638E" w14:textId="0896893F" w:rsidR="00315196" w:rsidRDefault="00315196">
      <w:pPr>
        <w:pStyle w:val="Akapitzlist"/>
        <w:numPr>
          <w:ilvl w:val="1"/>
          <w:numId w:val="22"/>
        </w:numPr>
        <w:pPrChange w:id="6395" w:author="Okot" w:date="2019-11-23T08:13:00Z">
          <w:pPr>
            <w:pStyle w:val="Akapitzlist"/>
            <w:numPr>
              <w:ilvl w:val="1"/>
              <w:numId w:val="22"/>
            </w:numPr>
            <w:ind w:left="2124" w:hanging="989"/>
          </w:pPr>
        </w:pPrChange>
      </w:pPr>
      <w:r>
        <w:t xml:space="preserve">System </w:t>
      </w:r>
      <w:del w:id="6396" w:author="Okot" w:date="2019-11-23T08:13:00Z">
        <w:r w:rsidDel="00D94DF9">
          <w:delText xml:space="preserve">powinien </w:delText>
        </w:r>
      </w:del>
      <w:r>
        <w:t>oblicza</w:t>
      </w:r>
      <w:del w:id="6397" w:author="Okot" w:date="2019-11-23T08:13:00Z">
        <w:r w:rsidDel="00D94DF9">
          <w:delText>ć</w:delText>
        </w:r>
      </w:del>
      <w:r>
        <w:t xml:space="preserve"> procentową zawartość każdego makroskładnika</w:t>
      </w:r>
      <w:ins w:id="6398" w:author="Okot" w:date="2019-11-23T08:13:00Z">
        <w:r w:rsidR="00D94DF9">
          <w:t>.</w:t>
        </w:r>
      </w:ins>
    </w:p>
    <w:p w14:paraId="7785CAAD" w14:textId="56B44559" w:rsidR="00315196" w:rsidRDefault="00315196">
      <w:pPr>
        <w:pStyle w:val="Akapitzlist"/>
        <w:numPr>
          <w:ilvl w:val="1"/>
          <w:numId w:val="22"/>
        </w:numPr>
        <w:pPrChange w:id="6399" w:author="Okot" w:date="2019-11-23T08:13:00Z">
          <w:pPr>
            <w:pStyle w:val="Akapitzlist"/>
            <w:numPr>
              <w:ilvl w:val="1"/>
              <w:numId w:val="22"/>
            </w:numPr>
            <w:ind w:left="2124" w:hanging="989"/>
          </w:pPr>
        </w:pPrChange>
      </w:pPr>
      <w:r>
        <w:t xml:space="preserve">System </w:t>
      </w:r>
      <w:del w:id="6400" w:author="Okot" w:date="2019-11-23T08:13:00Z">
        <w:r w:rsidDel="00D94DF9">
          <w:delText xml:space="preserve">powinien </w:delText>
        </w:r>
      </w:del>
      <w:r>
        <w:t>oblicza</w:t>
      </w:r>
      <w:del w:id="640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402" w:author="Okot" w:date="2019-11-23T08:14:00Z">
        <w:r w:rsidDel="00A0080C">
          <w:delText xml:space="preserve">powinien </w:delText>
        </w:r>
      </w:del>
      <w:r>
        <w:t>na bieżąco oblicza</w:t>
      </w:r>
      <w:del w:id="6403"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404" w:author="Okot" w:date="2019-11-23T08:14:00Z">
        <w:r w:rsidDel="00A0080C">
          <w:delText xml:space="preserve">powinien </w:delText>
        </w:r>
      </w:del>
      <w:r>
        <w:t>wylicza</w:t>
      </w:r>
      <w:del w:id="6405" w:author="Okot" w:date="2019-11-23T08:14:00Z">
        <w:r w:rsidDel="00A0080C">
          <w:delText>ć</w:delText>
        </w:r>
      </w:del>
      <w:r>
        <w:t xml:space="preserve"> proporcję między spożyciem</w:t>
      </w:r>
      <w:r w:rsidR="000369A9">
        <w:t xml:space="preserve"> wapnia i fosforu</w:t>
      </w:r>
      <w:ins w:id="6406" w:author="Okot" w:date="2019-12-13T11:46:00Z">
        <w:r w:rsidR="00681B15">
          <w:t>.</w:t>
        </w:r>
      </w:ins>
    </w:p>
    <w:p w14:paraId="369671AB" w14:textId="2DA13232" w:rsidR="000369A9" w:rsidRDefault="000369A9" w:rsidP="00932A94">
      <w:pPr>
        <w:pStyle w:val="Akapitzlist"/>
        <w:numPr>
          <w:ilvl w:val="1"/>
          <w:numId w:val="22"/>
        </w:numPr>
      </w:pPr>
      <w:r>
        <w:t xml:space="preserve">System </w:t>
      </w:r>
      <w:del w:id="6407" w:author="Okot" w:date="2019-11-23T08:14:00Z">
        <w:r w:rsidDel="00A0080C">
          <w:delText xml:space="preserve">powinien </w:delText>
        </w:r>
      </w:del>
      <w:r>
        <w:t>wylicza</w:t>
      </w:r>
      <w:del w:id="6408" w:author="Okot" w:date="2019-11-23T08:14:00Z">
        <w:r w:rsidDel="00A0080C">
          <w:delText>ć</w:delText>
        </w:r>
      </w:del>
      <w:r>
        <w:t xml:space="preserve"> proporcję między spożyciem sodu i potasu</w:t>
      </w:r>
      <w:ins w:id="6409" w:author="Okot" w:date="2019-12-13T11:46:00Z">
        <w:r w:rsidR="00681B15">
          <w:t>.</w:t>
        </w:r>
      </w:ins>
    </w:p>
    <w:p w14:paraId="77ED3991" w14:textId="438B8A83" w:rsidR="00AA7E71" w:rsidRDefault="00AA7E71" w:rsidP="00AA7E71">
      <w:pPr>
        <w:pStyle w:val="Akapitzlist"/>
        <w:numPr>
          <w:ilvl w:val="0"/>
          <w:numId w:val="22"/>
        </w:numPr>
      </w:pPr>
      <w:r>
        <w:t xml:space="preserve">System </w:t>
      </w:r>
      <w:del w:id="6410" w:author="Okot" w:date="2019-11-23T08:21:00Z">
        <w:r w:rsidDel="00A0080C">
          <w:delText xml:space="preserve">powinien </w:delText>
        </w:r>
      </w:del>
      <w:r w:rsidR="00747986">
        <w:t xml:space="preserve">na bieżąco </w:t>
      </w:r>
      <w:r>
        <w:t>wyświetla</w:t>
      </w:r>
      <w:del w:id="6411"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12" w:author="Okot" w:date="2019-11-23T08:21:00Z">
        <w:r w:rsidDel="00A0080C">
          <w:delText xml:space="preserve">powinien </w:delText>
        </w:r>
      </w:del>
      <w:r>
        <w:t>wyświetla</w:t>
      </w:r>
      <w:del w:id="6413"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14" w:author="Okot" w:date="2019-11-23T08:21:00Z">
        <w:r w:rsidDel="00A0080C">
          <w:delText xml:space="preserve">powinien </w:delText>
        </w:r>
      </w:del>
      <w:r>
        <w:t>na bieżąco wyświetla</w:t>
      </w:r>
      <w:del w:id="6415" w:author="Okot" w:date="2019-11-23T08:21:00Z">
        <w:r w:rsidDel="00A0080C">
          <w:delText>ć</w:delText>
        </w:r>
      </w:del>
      <w:r>
        <w:t xml:space="preserve"> informacje o łącznej kaloryczności z całego dnia</w:t>
      </w:r>
      <w:ins w:id="6416" w:author="Okot" w:date="2019-12-13T11:46:00Z">
        <w:r w:rsidR="00681B15">
          <w:t>.</w:t>
        </w:r>
      </w:ins>
    </w:p>
    <w:p w14:paraId="5EA304CB" w14:textId="07A9BF02" w:rsidR="00747986" w:rsidRDefault="00747986" w:rsidP="00747986">
      <w:pPr>
        <w:pStyle w:val="Akapitzlist"/>
        <w:numPr>
          <w:ilvl w:val="1"/>
          <w:numId w:val="22"/>
        </w:numPr>
      </w:pPr>
      <w:r>
        <w:t xml:space="preserve">System </w:t>
      </w:r>
      <w:del w:id="6417" w:author="Okot" w:date="2019-11-23T08:21:00Z">
        <w:r w:rsidDel="00A0080C">
          <w:delText xml:space="preserve">powinien </w:delText>
        </w:r>
      </w:del>
      <w:r>
        <w:t>porówn</w:t>
      </w:r>
      <w:ins w:id="6418" w:author="Okot" w:date="2019-11-23T08:21:00Z">
        <w:r w:rsidR="00A0080C">
          <w:t>uje</w:t>
        </w:r>
      </w:ins>
      <w:del w:id="6419" w:author="Okot" w:date="2019-11-23T08:21:00Z">
        <w:r w:rsidDel="00A0080C">
          <w:delText>ywać</w:delText>
        </w:r>
      </w:del>
      <w:r>
        <w:t xml:space="preserve"> sumę kalorii spożytych w ciągu dnia z kalorycznością docelową i </w:t>
      </w:r>
      <w:ins w:id="6420" w:author="Okot" w:date="2019-11-23T08:22:00Z">
        <w:r w:rsidR="00A0080C">
          <w:t>oblicza</w:t>
        </w:r>
      </w:ins>
      <w:del w:id="6421"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22" w:author="Okot" w:date="2019-11-23T08:22:00Z">
        <w:r w:rsidDel="00A0080C">
          <w:delText xml:space="preserve">powinien </w:delText>
        </w:r>
      </w:del>
      <w:r>
        <w:t>wyświetla</w:t>
      </w:r>
      <w:del w:id="6423"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24" w:author="Okot" w:date="2019-11-23T08:22:00Z">
        <w:r w:rsidDel="00A0080C">
          <w:delText xml:space="preserve">powinien </w:delText>
        </w:r>
      </w:del>
      <w:r>
        <w:t>na bieżąco wyświetla</w:t>
      </w:r>
      <w:del w:id="6425" w:author="Okot" w:date="2019-11-23T08:22:00Z">
        <w:r w:rsidDel="00A0080C">
          <w:delText>ć</w:delText>
        </w:r>
      </w:del>
      <w:r>
        <w:t xml:space="preserve"> informacje o zawartości makroskładników w dotychczas spożytym w ciągu dnia pożywieniu</w:t>
      </w:r>
      <w:ins w:id="6426" w:author="Okot" w:date="2019-12-13T11:46:00Z">
        <w:r w:rsidR="00681B15">
          <w:t>.</w:t>
        </w:r>
      </w:ins>
    </w:p>
    <w:p w14:paraId="2FF48094" w14:textId="40556C42" w:rsidR="001B13ED" w:rsidRDefault="001B13ED" w:rsidP="001B13ED">
      <w:pPr>
        <w:pStyle w:val="Akapitzlist"/>
        <w:numPr>
          <w:ilvl w:val="1"/>
          <w:numId w:val="22"/>
        </w:numPr>
      </w:pPr>
      <w:r>
        <w:t xml:space="preserve">System </w:t>
      </w:r>
      <w:del w:id="642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28" w:author="Okot" w:date="2019-11-23T08:22:00Z">
        <w:r w:rsidDel="00A0080C">
          <w:delText xml:space="preserve">powinien </w:delText>
        </w:r>
      </w:del>
      <w:r>
        <w:t>porów</w:t>
      </w:r>
      <w:ins w:id="6429" w:author="Okot" w:date="2019-11-23T08:22:00Z">
        <w:r w:rsidR="00A0080C">
          <w:t>nuje</w:t>
        </w:r>
      </w:ins>
      <w:del w:id="6430" w:author="Okot" w:date="2019-11-23T08:22:00Z">
        <w:r w:rsidDel="00A0080C">
          <w:delText>nywać</w:delText>
        </w:r>
      </w:del>
      <w:r>
        <w:t xml:space="preserve"> gramaturę spożytych w ciągu dnia makroskładników z wartością docelową i </w:t>
      </w:r>
      <w:ins w:id="6431" w:author="Okot" w:date="2019-11-23T08:22:00Z">
        <w:r w:rsidR="00A0080C">
          <w:t>obl</w:t>
        </w:r>
      </w:ins>
      <w:del w:id="6432" w:author="Okot" w:date="2019-11-23T08:22:00Z">
        <w:r w:rsidDel="00A0080C">
          <w:delText>wyl</w:delText>
        </w:r>
      </w:del>
      <w:r>
        <w:t>icza</w:t>
      </w:r>
      <w:del w:id="643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34" w:author="Okot" w:date="2019-11-23T08:22:00Z">
        <w:r w:rsidDel="00A0080C">
          <w:delText xml:space="preserve">powinien </w:delText>
        </w:r>
      </w:del>
      <w:r>
        <w:t>wyświetla</w:t>
      </w:r>
      <w:del w:id="6435" w:author="Okot" w:date="2019-11-23T08:22:00Z">
        <w:r w:rsidDel="00A0080C">
          <w:delText>ć</w:delText>
        </w:r>
      </w:del>
      <w:r>
        <w:t xml:space="preserve"> informację o różnicy i sygnaliz</w:t>
      </w:r>
      <w:ins w:id="6436" w:author="Okot" w:date="2019-11-23T08:22:00Z">
        <w:r w:rsidR="00A0080C">
          <w:t>uje</w:t>
        </w:r>
      </w:ins>
      <w:del w:id="643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38" w:author="Okot" w:date="2019-11-23T08:22:00Z">
        <w:r w:rsidDel="00A0080C">
          <w:delText xml:space="preserve">powinien </w:delText>
        </w:r>
      </w:del>
      <w:r>
        <w:t>gener</w:t>
      </w:r>
      <w:ins w:id="6439" w:author="Okot" w:date="2019-11-23T08:22:00Z">
        <w:r w:rsidR="00A0080C">
          <w:t>uje</w:t>
        </w:r>
      </w:ins>
      <w:del w:id="644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41" w:author="Okot" w:date="2019-11-23T08:23:00Z">
        <w:r w:rsidDel="00A0080C">
          <w:delText xml:space="preserve">powinien </w:delText>
        </w:r>
      </w:del>
      <w:r>
        <w:t>porówn</w:t>
      </w:r>
      <w:del w:id="6442" w:author="Okot" w:date="2019-11-23T08:23:00Z">
        <w:r w:rsidDel="00A0080C">
          <w:delText>ywać</w:delText>
        </w:r>
      </w:del>
      <w:ins w:id="6443" w:author="Okot" w:date="2019-11-23T08:23:00Z">
        <w:r w:rsidR="00A0080C">
          <w:t>uje</w:t>
        </w:r>
      </w:ins>
      <w:r>
        <w:t xml:space="preserve"> procent spożycia danego makroskładnika z docelowym procentowym zapotrzebowaniem na niego i sygnaliz</w:t>
      </w:r>
      <w:ins w:id="6444" w:author="Okot" w:date="2019-11-23T08:23:00Z">
        <w:r w:rsidR="00A0080C">
          <w:t>uje</w:t>
        </w:r>
      </w:ins>
      <w:del w:id="644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46" w:author="Okot" w:date="2019-11-23T08:23:00Z">
        <w:r w:rsidDel="00A0080C">
          <w:delText xml:space="preserve">powinien </w:delText>
        </w:r>
      </w:del>
      <w:r>
        <w:t>wyświetla</w:t>
      </w:r>
      <w:del w:id="644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48" w:author="Okot" w:date="2019-11-23T08:23:00Z">
        <w:r w:rsidDel="00A0080C">
          <w:delText xml:space="preserve">powinien </w:delText>
        </w:r>
      </w:del>
      <w:r>
        <w:t>wyświetla</w:t>
      </w:r>
      <w:del w:id="644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50" w:author="Okot" w:date="2019-11-23T08:23:00Z">
        <w:r w:rsidDel="00A0080C">
          <w:delText xml:space="preserve">powinien </w:delText>
        </w:r>
      </w:del>
      <w:r>
        <w:t>porówn</w:t>
      </w:r>
      <w:del w:id="6451" w:author="Okot" w:date="2019-11-23T08:23:00Z">
        <w:r w:rsidDel="00A0080C">
          <w:delText>ywać</w:delText>
        </w:r>
      </w:del>
      <w:ins w:id="6452" w:author="Okot" w:date="2019-11-23T08:23:00Z">
        <w:r w:rsidR="00A0080C">
          <w:t>uje</w:t>
        </w:r>
      </w:ins>
      <w:r>
        <w:t xml:space="preserve"> dzienne spożycia danej witaminy lub składnika mineralnego z wyliczonym zapotrzebowaniem użytkownika i sygnaliz</w:t>
      </w:r>
      <w:del w:id="6453" w:author="Okot" w:date="2019-11-23T08:23:00Z">
        <w:r w:rsidDel="00A0080C">
          <w:delText>ować</w:delText>
        </w:r>
      </w:del>
      <w:ins w:id="645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55" w:author="Okot" w:date="2019-12-09T20:24:00Z"/>
        </w:rPr>
      </w:pPr>
      <w:r>
        <w:t xml:space="preserve">System </w:t>
      </w:r>
      <w:del w:id="6456" w:author="Okot" w:date="2019-11-23T08:23:00Z">
        <w:r w:rsidDel="00A0080C">
          <w:delText xml:space="preserve">powinien </w:delText>
        </w:r>
      </w:del>
      <w:r>
        <w:t>porówn</w:t>
      </w:r>
      <w:del w:id="6457" w:author="Okot" w:date="2019-11-23T08:24:00Z">
        <w:r w:rsidDel="00A0080C">
          <w:delText>ywać</w:delText>
        </w:r>
      </w:del>
      <w:ins w:id="645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9" w:author="Okot" w:date="2019-11-23T08:24:00Z">
        <w:r w:rsidR="00F564ED">
          <w:t>uje</w:t>
        </w:r>
      </w:ins>
      <w:del w:id="6460" w:author="Okot" w:date="2019-11-23T08:24:00Z">
        <w:r w:rsidR="000369A9" w:rsidDel="00F564ED">
          <w:delText>ować</w:delText>
        </w:r>
      </w:del>
      <w:r w:rsidR="000369A9">
        <w:t xml:space="preserve"> nieprawidłowość</w:t>
      </w:r>
      <w:ins w:id="6461" w:author="Okot" w:date="2019-12-09T20:24:00Z">
        <w:r w:rsidR="001727FC">
          <w:t>.</w:t>
        </w:r>
      </w:ins>
    </w:p>
    <w:p w14:paraId="21983123" w14:textId="7748B563" w:rsidR="001727FC" w:rsidRDefault="001727FC">
      <w:pPr>
        <w:pStyle w:val="Akapitzlist"/>
        <w:numPr>
          <w:ilvl w:val="0"/>
          <w:numId w:val="22"/>
        </w:numPr>
        <w:pPrChange w:id="6462" w:author="Okot" w:date="2019-12-09T20:24:00Z">
          <w:pPr>
            <w:pStyle w:val="Akapitzlist"/>
            <w:numPr>
              <w:ilvl w:val="1"/>
              <w:numId w:val="22"/>
            </w:numPr>
            <w:ind w:left="1495" w:hanging="360"/>
          </w:pPr>
        </w:pPrChange>
      </w:pPr>
      <w:ins w:id="646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64" w:author="Okot" w:date="2019-12-09T20:22:00Z"/>
        </w:rPr>
      </w:pPr>
      <w:r>
        <w:t xml:space="preserve">System </w:t>
      </w:r>
      <w:del w:id="6465" w:author="Okot" w:date="2019-11-23T08:24:00Z">
        <w:r w:rsidDel="00F564ED">
          <w:delText xml:space="preserve">powinien </w:delText>
        </w:r>
      </w:del>
      <w:r>
        <w:t>umożliwi</w:t>
      </w:r>
      <w:ins w:id="6466" w:author="Okot" w:date="2019-11-23T08:24:00Z">
        <w:r w:rsidR="00F564ED">
          <w:t>a</w:t>
        </w:r>
      </w:ins>
      <w:del w:id="646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68" w:author="Okot" w:date="2019-12-09T20:22:00Z">
        <w:r>
          <w:t>System umożliwia u</w:t>
        </w:r>
      </w:ins>
      <w:ins w:id="646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70" w:author="Okot" w:date="2019-11-19T20:45:00Z">
        <w:r w:rsidDel="00B9397A">
          <w:delText>3</w:delText>
        </w:r>
      </w:del>
      <w:bookmarkStart w:id="6471" w:name="_Toc35941942"/>
      <w:ins w:id="6472" w:author="Okot" w:date="2019-11-19T20:45:00Z">
        <w:r w:rsidR="00B9397A">
          <w:t>4</w:t>
        </w:r>
      </w:ins>
      <w:r>
        <w:t>.</w:t>
      </w:r>
      <w:ins w:id="6473" w:author="Okot" w:date="2019-11-19T20:45:00Z">
        <w:r w:rsidR="00B9397A">
          <w:t>2</w:t>
        </w:r>
      </w:ins>
      <w:del w:id="6474" w:author="Okot" w:date="2019-11-19T20:45:00Z">
        <w:r w:rsidDel="00B9397A">
          <w:delText>3</w:delText>
        </w:r>
      </w:del>
      <w:r>
        <w:t>. Wymagania pozafunkcjonalne</w:t>
      </w:r>
      <w:bookmarkEnd w:id="6471"/>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75" w:author="Okot" w:date="2019-12-12T12:04:00Z"/>
        </w:rPr>
      </w:pPr>
      <w:ins w:id="6476" w:author="Okot" w:date="2019-12-12T12:03:00Z">
        <w:r>
          <w:t>Poniżej zostaną przedstawione wymagania pozafunkcjonalne dla tworzonej aplikacji.</w:t>
        </w:r>
      </w:ins>
    </w:p>
    <w:p w14:paraId="42F027B1" w14:textId="77777777" w:rsidR="00753EFE" w:rsidRDefault="00753EFE" w:rsidP="006C7541">
      <w:pPr>
        <w:rPr>
          <w:ins w:id="6477" w:author="Okot" w:date="2019-12-12T12:03:00Z"/>
        </w:rPr>
      </w:pPr>
    </w:p>
    <w:p w14:paraId="3199DBAB" w14:textId="4089AFA5" w:rsidR="00753EFE" w:rsidRDefault="00753EFE">
      <w:pPr>
        <w:pStyle w:val="Akapitzlist"/>
        <w:numPr>
          <w:ilvl w:val="0"/>
          <w:numId w:val="25"/>
        </w:numPr>
        <w:pPrChange w:id="6478" w:author="Okot" w:date="2019-12-12T12:03:00Z">
          <w:pPr/>
        </w:pPrChange>
      </w:pPr>
      <w:ins w:id="6479" w:author="Okot" w:date="2019-12-12T12:03:00Z">
        <w:r>
          <w:t xml:space="preserve">Stały dostęp do </w:t>
        </w:r>
      </w:ins>
      <w:r w:rsidR="00285FD6">
        <w:t>Internetu</w:t>
      </w:r>
      <w:ins w:id="6480"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81" w:name="_Toc35941943"/>
      <w:ins w:id="6482" w:author="Okot" w:date="2019-11-19T20:46:00Z">
        <w:r>
          <w:t>4</w:t>
        </w:r>
      </w:ins>
      <w:del w:id="6483" w:author="Okot" w:date="2019-11-19T20:46:00Z">
        <w:r w:rsidR="006A5CC8" w:rsidDel="00B9397A">
          <w:delText>3</w:delText>
        </w:r>
      </w:del>
      <w:r w:rsidR="006A5CC8">
        <w:t>.</w:t>
      </w:r>
      <w:ins w:id="6484" w:author="Okot" w:date="2019-11-19T20:46:00Z">
        <w:r>
          <w:t>3</w:t>
        </w:r>
      </w:ins>
      <w:del w:id="6485" w:author="Okot" w:date="2019-11-19T20:46:00Z">
        <w:r w:rsidR="006A5CC8" w:rsidDel="00B9397A">
          <w:delText>4</w:delText>
        </w:r>
      </w:del>
      <w:r w:rsidR="00212F1F">
        <w:t xml:space="preserve">. </w:t>
      </w:r>
      <w:r w:rsidR="00E375D2">
        <w:t>Model danych</w:t>
      </w:r>
      <w:bookmarkEnd w:id="6481"/>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86"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87"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88" w:author="Okot" w:date="2019-12-03T18:14:00Z">
        <w:r w:rsidR="00761BAF">
          <w:t xml:space="preserve"> oraz</w:t>
        </w:r>
      </w:ins>
      <w:del w:id="6489"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90" w:author="Okot" w:date="2019-12-03T19:59:00Z">
          <w:pPr/>
        </w:pPrChange>
      </w:pPr>
    </w:p>
    <w:p w14:paraId="0D08F15D" w14:textId="39B87695" w:rsidR="00CA0F5B" w:rsidRDefault="00CA0F5B">
      <w:pPr>
        <w:ind w:firstLine="0"/>
        <w:jc w:val="center"/>
        <w:pPrChange w:id="6491"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92" w:author="Okot" w:date="2019-11-19T20:46:00Z">
        <w:r w:rsidR="00B9397A">
          <w:t>4</w:t>
        </w:r>
      </w:ins>
      <w:del w:id="6493" w:author="Okot" w:date="2019-11-19T20:46:00Z">
        <w:r w:rsidDel="00B9397A">
          <w:delText>3</w:delText>
        </w:r>
      </w:del>
      <w:r>
        <w:t>.</w:t>
      </w:r>
      <w:ins w:id="6494" w:author="Okot" w:date="2019-11-19T20:46:00Z">
        <w:r w:rsidR="00B9397A">
          <w:t>1</w:t>
        </w:r>
      </w:ins>
      <w:del w:id="649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96" w:name="_Toc35941944"/>
      <w:ins w:id="6497" w:author="Okot" w:date="2019-11-19T20:46:00Z">
        <w:r>
          <w:t>4</w:t>
        </w:r>
      </w:ins>
      <w:del w:id="6498" w:author="Okot" w:date="2019-11-19T20:46:00Z">
        <w:r w:rsidR="006A5CC8" w:rsidDel="00B9397A">
          <w:delText>3</w:delText>
        </w:r>
      </w:del>
      <w:r w:rsidR="006A5CC8">
        <w:t>.</w:t>
      </w:r>
      <w:ins w:id="6499" w:author="Okot" w:date="2019-11-19T20:46:00Z">
        <w:r>
          <w:t>4</w:t>
        </w:r>
      </w:ins>
      <w:del w:id="6500" w:author="Okot" w:date="2019-11-19T20:46:00Z">
        <w:r w:rsidR="006A5CC8" w:rsidDel="00B9397A">
          <w:delText>5</w:delText>
        </w:r>
      </w:del>
      <w:r w:rsidR="00E2456B">
        <w:t>. Aktorzy</w:t>
      </w:r>
      <w:bookmarkEnd w:id="6496"/>
    </w:p>
    <w:p w14:paraId="0572EE01" w14:textId="77777777" w:rsidR="00E2456B" w:rsidRDefault="00E2456B" w:rsidP="00E2456B"/>
    <w:p w14:paraId="09EF7D8F" w14:textId="379ECA7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501" w:author="Okot" w:date="2020-01-13T11:23:00Z">
        <w:r w:rsidR="00BB6D79">
          <w:t>4</w:t>
        </w:r>
      </w:ins>
      <w:ins w:id="6502" w:author="Okot" w:date="2020-04-17T17:28:00Z">
        <w:r w:rsidR="00FF7D92">
          <w:t>7</w:t>
        </w:r>
      </w:ins>
      <w:del w:id="650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504" w:author="Okot" w:date="2019-12-09T20:10:00Z">
        <w:r w:rsidR="00C7205D" w:rsidRPr="008063E4" w:rsidDel="00E41392">
          <w:delText>jeden</w:delText>
        </w:r>
        <w:r w:rsidR="00E2456B" w:rsidDel="00E41392">
          <w:delText xml:space="preserve"> </w:delText>
        </w:r>
        <w:r w:rsidR="00E2456B" w:rsidRPr="00C7205D" w:rsidDel="00E41392">
          <w:delText>a</w:delText>
        </w:r>
      </w:del>
      <w:ins w:id="6505" w:author="Okot" w:date="2019-12-09T20:10:00Z">
        <w:r w:rsidR="00E41392">
          <w:t>dwóch a</w:t>
        </w:r>
      </w:ins>
      <w:r w:rsidR="00E2456B" w:rsidRPr="00C7205D">
        <w:t>ktor</w:t>
      </w:r>
      <w:ins w:id="6506" w:author="Okot" w:date="2019-12-09T20:10:00Z">
        <w:r w:rsidR="00E41392">
          <w:t>ów</w:t>
        </w:r>
      </w:ins>
      <w:r w:rsidR="00C7205D">
        <w:t> </w:t>
      </w:r>
      <w:del w:id="6507" w:author="Okot" w:date="2019-12-09T20:10:00Z">
        <w:r w:rsidR="00C7205D" w:rsidDel="00E41392">
          <w:delText>-</w:delText>
        </w:r>
      </w:del>
      <w:ins w:id="6508" w:author="Okot" w:date="2019-12-09T20:10:00Z">
        <w:r w:rsidR="00E41392">
          <w:t>–</w:t>
        </w:r>
      </w:ins>
      <w:r w:rsidR="00C7205D">
        <w:t> </w:t>
      </w:r>
      <w:r w:rsidR="00E2456B" w:rsidRPr="00C7205D">
        <w:t>użytkownik</w:t>
      </w:r>
      <w:ins w:id="6509" w:author="Okot" w:date="2019-12-09T20:10:00Z">
        <w:r w:rsidR="00E41392">
          <w:t xml:space="preserve"> niezalogowany i zalogowany</w:t>
        </w:r>
      </w:ins>
      <w:r w:rsidR="00E2456B">
        <w:t>.</w:t>
      </w:r>
    </w:p>
    <w:p w14:paraId="2BC4C598" w14:textId="77777777" w:rsidR="008063E4" w:rsidRDefault="008063E4">
      <w:pPr>
        <w:ind w:firstLine="0"/>
        <w:pPrChange w:id="6510" w:author="Okot" w:date="2019-12-09T20:10:00Z">
          <w:pPr/>
        </w:pPrChange>
      </w:pPr>
    </w:p>
    <w:p w14:paraId="4B9B39C7" w14:textId="77777777" w:rsidR="00E41392" w:rsidRDefault="00E41392" w:rsidP="006A2D08">
      <w:pPr>
        <w:ind w:firstLine="0"/>
        <w:jc w:val="center"/>
        <w:rPr>
          <w:ins w:id="6511" w:author="Okot" w:date="2019-12-09T20:10:00Z"/>
        </w:rPr>
      </w:pPr>
    </w:p>
    <w:p w14:paraId="36DD2F5C" w14:textId="5FCD225D" w:rsidR="008063E4" w:rsidRDefault="00E41392">
      <w:pPr>
        <w:ind w:firstLine="0"/>
        <w:jc w:val="center"/>
      </w:pPr>
      <w:ins w:id="6512"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1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14" w:author="Okot" w:date="2019-12-03T19:58:00Z"/>
        </w:rPr>
      </w:pPr>
    </w:p>
    <w:p w14:paraId="4D61587F" w14:textId="77777777" w:rsidR="00E41392" w:rsidRDefault="00E41392" w:rsidP="006A2D08">
      <w:pPr>
        <w:jc w:val="center"/>
        <w:rPr>
          <w:ins w:id="6515" w:author="Okot" w:date="2019-12-09T20:10:00Z"/>
        </w:rPr>
      </w:pPr>
    </w:p>
    <w:p w14:paraId="2D57A3D6" w14:textId="0B56051F" w:rsidR="006A2D08" w:rsidRDefault="006A2D08" w:rsidP="006A2D08">
      <w:pPr>
        <w:jc w:val="center"/>
      </w:pPr>
      <w:r>
        <w:t xml:space="preserve">Rys. </w:t>
      </w:r>
      <w:ins w:id="6516" w:author="Okot" w:date="2019-11-19T20:47:00Z">
        <w:r w:rsidR="00F17AC7">
          <w:t>4</w:t>
        </w:r>
      </w:ins>
      <w:del w:id="6517" w:author="Okot" w:date="2019-11-19T20:47:00Z">
        <w:r w:rsidDel="00F17AC7">
          <w:delText>3</w:delText>
        </w:r>
      </w:del>
      <w:r>
        <w:t>.</w:t>
      </w:r>
      <w:ins w:id="6518" w:author="Okot" w:date="2019-11-19T20:47:00Z">
        <w:r w:rsidR="00F17AC7">
          <w:t>2</w:t>
        </w:r>
      </w:ins>
      <w:del w:id="6519" w:author="Okot" w:date="2019-11-19T20:47:00Z">
        <w:r w:rsidR="00D86D91" w:rsidDel="00F17AC7">
          <w:delText>4</w:delText>
        </w:r>
      </w:del>
      <w:r w:rsidR="00CC05A5">
        <w:t>.</w:t>
      </w:r>
      <w:ins w:id="6520" w:author="Okot" w:date="2019-12-09T20:12:00Z">
        <w:r w:rsidR="00E41392">
          <w:t xml:space="preserve"> Aktorzy</w:t>
        </w:r>
      </w:ins>
      <w:del w:id="652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22" w:author="Okot" w:date="2019-12-09T20:12:00Z">
        <w:r>
          <w:t>Użytkownik niezalogowany będzie miał bardzo ograniczone możliwości działanie w systemie – będzie mógł założyć konto, zalogowa</w:t>
        </w:r>
      </w:ins>
      <w:ins w:id="6523" w:author="Okot" w:date="2019-12-09T20:13:00Z">
        <w:r>
          <w:t xml:space="preserve">ć się, stając się drugim aktorem oraz wnioskować o przypomnienie hasła. </w:t>
        </w:r>
      </w:ins>
      <w:r w:rsidR="008044D0">
        <w:t>Użytkownik</w:t>
      </w:r>
      <w:ins w:id="652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25" w:author="Okot" w:date="2019-12-09T20:18:00Z"/>
        </w:rPr>
      </w:pPr>
      <w:del w:id="6526" w:author="Okot" w:date="2019-12-09T20:18:00Z">
        <w:r w:rsidDel="002335CE">
          <w:delText xml:space="preserve">Rozważano też wprowadzenie administrator, ale ostatecznie uznano, że przy aktualnie planowych funkcjach, administrator nie będzie potrzebny. </w:delText>
        </w:r>
      </w:del>
      <w:del w:id="652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28" w:author="Okot" w:date="2019-12-03T19:55:00Z"/>
        </w:rPr>
      </w:pPr>
      <w:bookmarkStart w:id="6529" w:name="_Toc35941945"/>
      <w:ins w:id="6530" w:author="Okot" w:date="2019-11-19T20:47:00Z">
        <w:r>
          <w:t>4</w:t>
        </w:r>
      </w:ins>
      <w:del w:id="6531" w:author="Okot" w:date="2019-11-19T20:47:00Z">
        <w:r w:rsidR="006A5CC8" w:rsidDel="008B4519">
          <w:delText>3</w:delText>
        </w:r>
      </w:del>
      <w:r w:rsidR="006A5CC8">
        <w:t>.</w:t>
      </w:r>
      <w:ins w:id="6532" w:author="Okot" w:date="2019-11-19T20:47:00Z">
        <w:r>
          <w:t>5</w:t>
        </w:r>
      </w:ins>
      <w:del w:id="6533" w:author="Okot" w:date="2019-11-19T20:47:00Z">
        <w:r w:rsidR="006A5CC8" w:rsidDel="008B4519">
          <w:delText>6</w:delText>
        </w:r>
      </w:del>
      <w:r w:rsidR="008D7472">
        <w:t>. Przypadki użycia</w:t>
      </w:r>
      <w:bookmarkEnd w:id="6529"/>
    </w:p>
    <w:p w14:paraId="4D9A9A55" w14:textId="77777777" w:rsidR="00B70E54" w:rsidRDefault="00B70E54">
      <w:pPr>
        <w:ind w:firstLine="0"/>
        <w:rPr>
          <w:ins w:id="6534" w:author="Okot" w:date="2019-12-09T20:13:00Z"/>
        </w:rPr>
        <w:pPrChange w:id="6535" w:author="Okot" w:date="2019-12-03T19:55:00Z">
          <w:pPr>
            <w:pStyle w:val="Podtytu"/>
          </w:pPr>
        </w:pPrChange>
      </w:pPr>
    </w:p>
    <w:p w14:paraId="1A808DD1" w14:textId="475314F7" w:rsidR="009E6E7E" w:rsidRDefault="007A3D98">
      <w:pPr>
        <w:rPr>
          <w:ins w:id="6536" w:author="Okot" w:date="2020-01-20T14:04:00Z"/>
        </w:rPr>
        <w:pPrChange w:id="6537" w:author="Okot" w:date="2019-12-10T17:01:00Z">
          <w:pPr>
            <w:pStyle w:val="Podtytu"/>
          </w:pPr>
        </w:pPrChange>
      </w:pPr>
      <w:ins w:id="6538" w:author="Okot" w:date="2020-01-03T13:51:00Z">
        <w:r>
          <w:t>Czytelnie i skrupulatnie opisane przypadki użycia są</w:t>
        </w:r>
      </w:ins>
      <w:ins w:id="6539" w:author="Okot" w:date="2020-01-03T13:52:00Z">
        <w:r>
          <w:t xml:space="preserve"> podstawą skutecznej, szybkiej i ułatwionej implementacji. W niniejszym punkcie </w:t>
        </w:r>
      </w:ins>
      <w:ins w:id="6540" w:author="Okot" w:date="2020-01-03T13:53:00Z">
        <w:r>
          <w:t>zostaną omówione przypadki użycia dla powstającej aplikacji. Przedstawiony zostanie zar</w:t>
        </w:r>
      </w:ins>
      <w:ins w:id="6541" w:author="Okot" w:date="2020-01-03T13:54:00Z">
        <w:r>
          <w:t>ówno diagram przypadków użycia jak i szczegółowy scenariusz dla każdego z nich.</w:t>
        </w:r>
      </w:ins>
    </w:p>
    <w:p w14:paraId="025B82A3" w14:textId="620D825E" w:rsidR="00FD3085" w:rsidRDefault="00FD3085">
      <w:pPr>
        <w:rPr>
          <w:ins w:id="6542" w:author="Okot" w:date="2020-01-20T14:09:00Z"/>
        </w:rPr>
        <w:pPrChange w:id="6543" w:author="Okot" w:date="2019-12-10T17:01:00Z">
          <w:pPr>
            <w:pStyle w:val="Podtytu"/>
          </w:pPr>
        </w:pPrChange>
      </w:pPr>
      <w:ins w:id="6544" w:author="Okot" w:date="2020-01-20T14:04:00Z">
        <w:r>
          <w:t>Ze względu na czytelność diagramu został on podzielony na kilka mniejszych powi</w:t>
        </w:r>
      </w:ins>
      <w:ins w:id="6545" w:author="Okot" w:date="2020-01-20T14:11:00Z">
        <w:r>
          <w:t>ązanych ze sobą aktorem lub funkcjonalnie.</w:t>
        </w:r>
      </w:ins>
    </w:p>
    <w:p w14:paraId="703A5D28" w14:textId="58BE1A5F" w:rsidR="00FD3085" w:rsidRDefault="00FD3085">
      <w:pPr>
        <w:rPr>
          <w:ins w:id="6546" w:author="Okot" w:date="2020-01-03T13:54:00Z"/>
        </w:rPr>
        <w:pPrChange w:id="6547" w:author="Okot" w:date="2019-12-10T17:01:00Z">
          <w:pPr>
            <w:pStyle w:val="Podtytu"/>
          </w:pPr>
        </w:pPrChange>
      </w:pPr>
    </w:p>
    <w:p w14:paraId="0E3FF97E" w14:textId="77777777" w:rsidR="007A3D98" w:rsidRDefault="007A3D98">
      <w:pPr>
        <w:ind w:firstLine="0"/>
        <w:rPr>
          <w:ins w:id="6548" w:author="Okot" w:date="2020-01-20T14:06:00Z"/>
        </w:rPr>
        <w:pPrChange w:id="6549" w:author="Okot" w:date="2020-01-20T14:06:00Z">
          <w:pPr>
            <w:pStyle w:val="Podtytu"/>
          </w:pPr>
        </w:pPrChange>
      </w:pPr>
    </w:p>
    <w:p w14:paraId="128AAF00" w14:textId="77777777" w:rsidR="00FD3085" w:rsidRDefault="00FD3085">
      <w:pPr>
        <w:ind w:firstLine="0"/>
        <w:jc w:val="center"/>
        <w:rPr>
          <w:ins w:id="6550" w:author="Okot" w:date="2020-01-20T14:08:00Z"/>
          <w:noProof/>
          <w:lang w:eastAsia="pl-PL"/>
        </w:rPr>
        <w:pPrChange w:id="6551" w:author="Okot" w:date="2020-01-20T14:07:00Z">
          <w:pPr>
            <w:pStyle w:val="Podtytu"/>
          </w:pPr>
        </w:pPrChange>
      </w:pPr>
    </w:p>
    <w:p w14:paraId="6D6852E9" w14:textId="77777777" w:rsidR="00FD3085" w:rsidRDefault="00FD3085">
      <w:pPr>
        <w:ind w:firstLine="0"/>
        <w:jc w:val="center"/>
        <w:rPr>
          <w:ins w:id="6552" w:author="Okot" w:date="2020-01-20T14:08:00Z"/>
          <w:noProof/>
          <w:lang w:eastAsia="pl-PL"/>
        </w:rPr>
        <w:pPrChange w:id="6553" w:author="Okot" w:date="2020-01-20T14:07:00Z">
          <w:pPr>
            <w:pStyle w:val="Podtytu"/>
          </w:pPr>
        </w:pPrChange>
      </w:pPr>
    </w:p>
    <w:p w14:paraId="5641B286" w14:textId="77777777" w:rsidR="00FD3085" w:rsidRDefault="00FD3085">
      <w:pPr>
        <w:ind w:firstLine="0"/>
        <w:jc w:val="center"/>
        <w:rPr>
          <w:ins w:id="6554" w:author="Okot" w:date="2020-01-20T14:08:00Z"/>
          <w:noProof/>
          <w:lang w:eastAsia="pl-PL"/>
        </w:rPr>
        <w:pPrChange w:id="6555" w:author="Okot" w:date="2020-01-20T14:07:00Z">
          <w:pPr>
            <w:pStyle w:val="Podtytu"/>
          </w:pPr>
        </w:pPrChange>
      </w:pPr>
    </w:p>
    <w:p w14:paraId="3CB75934" w14:textId="77777777" w:rsidR="00FD3085" w:rsidRDefault="00FD3085">
      <w:pPr>
        <w:ind w:firstLine="0"/>
        <w:jc w:val="center"/>
        <w:rPr>
          <w:ins w:id="6556" w:author="Okot" w:date="2020-01-20T14:08:00Z"/>
        </w:rPr>
      </w:pPr>
    </w:p>
    <w:p w14:paraId="0B3B4463" w14:textId="59EB4DC5" w:rsidR="00FD3085" w:rsidRDefault="00FD3085">
      <w:pPr>
        <w:ind w:firstLine="0"/>
        <w:jc w:val="center"/>
        <w:rPr>
          <w:ins w:id="6557" w:author="Okot" w:date="2020-01-20T14:08:00Z"/>
        </w:rPr>
      </w:pPr>
      <w:ins w:id="6558"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59" w:author="Okot" w:date="2020-01-20T14:08:00Z"/>
        </w:rPr>
        <w:pPrChange w:id="6560" w:author="Okot" w:date="2020-01-20T14:08:00Z">
          <w:pPr>
            <w:pStyle w:val="Podtytu"/>
          </w:pPr>
        </w:pPrChange>
      </w:pPr>
    </w:p>
    <w:p w14:paraId="57EEDE35" w14:textId="63BF4B44" w:rsidR="00FD3085" w:rsidRPr="001C71AE" w:rsidRDefault="00FD3085">
      <w:pPr>
        <w:tabs>
          <w:tab w:val="left" w:pos="3802"/>
        </w:tabs>
        <w:ind w:firstLine="0"/>
        <w:jc w:val="center"/>
        <w:rPr>
          <w:ins w:id="6561" w:author="Okot" w:date="2020-01-03T13:54:00Z"/>
        </w:rPr>
        <w:pPrChange w:id="6562" w:author="Okot" w:date="2020-01-20T14:08:00Z">
          <w:pPr>
            <w:pStyle w:val="Podtytu"/>
          </w:pPr>
        </w:pPrChange>
      </w:pPr>
      <w:ins w:id="6563" w:author="Okot" w:date="2020-01-20T14:08:00Z">
        <w:r>
          <w:t>Rys. 4.3. Diagram przypadków użycia dla użytkownika niezalogowanego.</w:t>
        </w:r>
      </w:ins>
    </w:p>
    <w:p w14:paraId="5958186D" w14:textId="3B4F3215" w:rsidR="007A3D98" w:rsidRDefault="007A3D98">
      <w:pPr>
        <w:ind w:firstLine="0"/>
        <w:rPr>
          <w:ins w:id="6564" w:author="Okot" w:date="2020-01-03T13:54:00Z"/>
        </w:rPr>
        <w:pPrChange w:id="6565" w:author="Okot" w:date="2020-01-03T13:55:00Z">
          <w:pPr>
            <w:pStyle w:val="Podtytu"/>
          </w:pPr>
        </w:pPrChange>
      </w:pPr>
    </w:p>
    <w:p w14:paraId="5BC91190" w14:textId="77777777" w:rsidR="009E6E7E" w:rsidRDefault="009E6E7E">
      <w:pPr>
        <w:ind w:firstLine="0"/>
        <w:rPr>
          <w:ins w:id="6566" w:author="Okot" w:date="2019-12-10T17:00:00Z"/>
        </w:rPr>
        <w:pPrChange w:id="6567" w:author="Okot" w:date="2019-12-10T16:58:00Z">
          <w:pPr>
            <w:pStyle w:val="Podtytu"/>
          </w:pPr>
        </w:pPrChange>
      </w:pPr>
      <w:ins w:id="6568" w:author="Okot" w:date="2019-12-10T16:58:00Z">
        <w:r>
          <w:t xml:space="preserve">Tabela </w:t>
        </w:r>
      </w:ins>
      <w:ins w:id="6569" w:author="Okot" w:date="2019-12-10T16:59:00Z">
        <w:r>
          <w:t xml:space="preserve">4.1. </w:t>
        </w:r>
      </w:ins>
    </w:p>
    <w:p w14:paraId="2184EC1B" w14:textId="4BB3B680" w:rsidR="002335CE" w:rsidRDefault="009E6E7E">
      <w:pPr>
        <w:ind w:firstLine="0"/>
        <w:rPr>
          <w:ins w:id="6570" w:author="Okot" w:date="2019-12-10T17:02:00Z"/>
        </w:rPr>
        <w:pPrChange w:id="6571" w:author="Okot" w:date="2019-12-10T16:58:00Z">
          <w:pPr>
            <w:pStyle w:val="Podtytu"/>
          </w:pPr>
        </w:pPrChange>
      </w:pPr>
      <w:ins w:id="6572" w:author="Okot" w:date="2019-12-10T16:59:00Z">
        <w:r>
          <w:t>Opis scenariusza przypadku użycia „Rejestracja”.</w:t>
        </w:r>
      </w:ins>
    </w:p>
    <w:tbl>
      <w:tblPr>
        <w:tblStyle w:val="Tabela-Siatka"/>
        <w:tblW w:w="0" w:type="auto"/>
        <w:tblLook w:val="04A0" w:firstRow="1" w:lastRow="0" w:firstColumn="1" w:lastColumn="0" w:noHBand="0" w:noVBand="1"/>
        <w:tblPrChange w:id="6573" w:author="Okot" w:date="2019-12-10T17:05:00Z">
          <w:tblPr>
            <w:tblStyle w:val="Tabela-Siatka"/>
            <w:tblW w:w="0" w:type="auto"/>
            <w:tblLook w:val="04A0" w:firstRow="1" w:lastRow="0" w:firstColumn="1" w:lastColumn="0" w:noHBand="0" w:noVBand="1"/>
          </w:tblPr>
        </w:tblPrChange>
      </w:tblPr>
      <w:tblGrid>
        <w:gridCol w:w="3397"/>
        <w:gridCol w:w="5664"/>
        <w:tblGridChange w:id="6574">
          <w:tblGrid>
            <w:gridCol w:w="3397"/>
            <w:gridCol w:w="1133"/>
            <w:gridCol w:w="4531"/>
          </w:tblGrid>
        </w:tblGridChange>
      </w:tblGrid>
      <w:tr w:rsidR="009E6E7E" w14:paraId="05450684" w14:textId="77777777" w:rsidTr="00B03609">
        <w:trPr>
          <w:ins w:id="6575" w:author="Okot" w:date="2019-12-10T17:02:00Z"/>
        </w:trPr>
        <w:tc>
          <w:tcPr>
            <w:tcW w:w="3397" w:type="dxa"/>
            <w:tcPrChange w:id="6576" w:author="Okot" w:date="2019-12-10T17:05:00Z">
              <w:tcPr>
                <w:tcW w:w="4530" w:type="dxa"/>
                <w:gridSpan w:val="2"/>
              </w:tcPr>
            </w:tcPrChange>
          </w:tcPr>
          <w:p w14:paraId="15203F93" w14:textId="69824315" w:rsidR="009E6E7E" w:rsidRPr="0079256D" w:rsidRDefault="009E6E7E" w:rsidP="009E6E7E">
            <w:pPr>
              <w:ind w:firstLine="0"/>
              <w:rPr>
                <w:ins w:id="6577" w:author="Okot" w:date="2019-12-10T17:02:00Z"/>
                <w:b/>
                <w:rPrChange w:id="6578" w:author="Okot" w:date="2019-12-12T11:42:00Z">
                  <w:rPr>
                    <w:ins w:id="6579" w:author="Okot" w:date="2019-12-10T17:02:00Z"/>
                  </w:rPr>
                </w:rPrChange>
              </w:rPr>
            </w:pPr>
            <w:ins w:id="6580" w:author="Okot" w:date="2019-12-10T17:02:00Z">
              <w:r w:rsidRPr="0079256D">
                <w:rPr>
                  <w:b/>
                  <w:rPrChange w:id="6581" w:author="Okot" w:date="2019-12-12T11:42:00Z">
                    <w:rPr/>
                  </w:rPrChange>
                </w:rPr>
                <w:t>Nazwa</w:t>
              </w:r>
            </w:ins>
          </w:p>
        </w:tc>
        <w:tc>
          <w:tcPr>
            <w:tcW w:w="5664" w:type="dxa"/>
            <w:tcPrChange w:id="6582" w:author="Okot" w:date="2019-12-10T17:05:00Z">
              <w:tcPr>
                <w:tcW w:w="4531" w:type="dxa"/>
              </w:tcPr>
            </w:tcPrChange>
          </w:tcPr>
          <w:p w14:paraId="1133A4C6" w14:textId="62F18529" w:rsidR="009E6E7E" w:rsidRPr="0079256D" w:rsidRDefault="00B03609" w:rsidP="009E6E7E">
            <w:pPr>
              <w:ind w:firstLine="0"/>
              <w:rPr>
                <w:ins w:id="6583" w:author="Okot" w:date="2019-12-10T17:02:00Z"/>
                <w:b/>
                <w:i/>
                <w:rPrChange w:id="6584" w:author="Okot" w:date="2019-12-12T11:42:00Z">
                  <w:rPr>
                    <w:ins w:id="6585" w:author="Okot" w:date="2019-12-10T17:02:00Z"/>
                  </w:rPr>
                </w:rPrChange>
              </w:rPr>
            </w:pPr>
            <w:ins w:id="6586" w:author="Okot" w:date="2019-12-10T17:04:00Z">
              <w:r w:rsidRPr="0079256D">
                <w:rPr>
                  <w:b/>
                  <w:i/>
                  <w:rPrChange w:id="6587" w:author="Okot" w:date="2019-12-12T11:42:00Z">
                    <w:rPr/>
                  </w:rPrChange>
                </w:rPr>
                <w:t xml:space="preserve">PU001: </w:t>
              </w:r>
            </w:ins>
            <w:ins w:id="6588" w:author="Okot" w:date="2019-12-10T17:05:00Z">
              <w:r w:rsidRPr="0079256D">
                <w:rPr>
                  <w:b/>
                  <w:i/>
                  <w:rPrChange w:id="6589" w:author="Okot" w:date="2019-12-12T11:42:00Z">
                    <w:rPr/>
                  </w:rPrChange>
                </w:rPr>
                <w:t>Rejestracja</w:t>
              </w:r>
            </w:ins>
          </w:p>
        </w:tc>
      </w:tr>
      <w:tr w:rsidR="009E6E7E" w14:paraId="166B2057" w14:textId="77777777" w:rsidTr="00B03609">
        <w:trPr>
          <w:ins w:id="6590" w:author="Okot" w:date="2019-12-10T17:02:00Z"/>
        </w:trPr>
        <w:tc>
          <w:tcPr>
            <w:tcW w:w="3397" w:type="dxa"/>
            <w:tcPrChange w:id="6591" w:author="Okot" w:date="2019-12-10T17:05:00Z">
              <w:tcPr>
                <w:tcW w:w="4530" w:type="dxa"/>
                <w:gridSpan w:val="2"/>
              </w:tcPr>
            </w:tcPrChange>
          </w:tcPr>
          <w:p w14:paraId="4417AD7A" w14:textId="531DE1E1" w:rsidR="009E6E7E" w:rsidRPr="0079256D" w:rsidRDefault="009E6E7E" w:rsidP="009E6E7E">
            <w:pPr>
              <w:ind w:firstLine="0"/>
              <w:rPr>
                <w:ins w:id="6592" w:author="Okot" w:date="2019-12-10T17:02:00Z"/>
                <w:b/>
                <w:rPrChange w:id="6593" w:author="Okot" w:date="2019-12-12T11:42:00Z">
                  <w:rPr>
                    <w:ins w:id="6594" w:author="Okot" w:date="2019-12-10T17:02:00Z"/>
                  </w:rPr>
                </w:rPrChange>
              </w:rPr>
            </w:pPr>
            <w:ins w:id="6595" w:author="Okot" w:date="2019-12-10T17:02:00Z">
              <w:r w:rsidRPr="0079256D">
                <w:rPr>
                  <w:b/>
                  <w:rPrChange w:id="6596" w:author="Okot" w:date="2019-12-12T11:42:00Z">
                    <w:rPr/>
                  </w:rPrChange>
                </w:rPr>
                <w:t>Opis</w:t>
              </w:r>
            </w:ins>
          </w:p>
        </w:tc>
        <w:tc>
          <w:tcPr>
            <w:tcW w:w="5664" w:type="dxa"/>
            <w:tcPrChange w:id="6597" w:author="Okot" w:date="2019-12-10T17:05:00Z">
              <w:tcPr>
                <w:tcW w:w="4531" w:type="dxa"/>
              </w:tcPr>
            </w:tcPrChange>
          </w:tcPr>
          <w:p w14:paraId="5B66EBA6" w14:textId="71C586B9" w:rsidR="009E6E7E" w:rsidRDefault="00B03609">
            <w:pPr>
              <w:ind w:firstLine="0"/>
              <w:rPr>
                <w:ins w:id="6598" w:author="Okot" w:date="2019-12-10T17:02:00Z"/>
              </w:rPr>
            </w:pPr>
            <w:ins w:id="6599" w:author="Okot" w:date="2019-12-10T17:04:00Z">
              <w:r>
                <w:t xml:space="preserve">Przypadek </w:t>
              </w:r>
            </w:ins>
            <w:ins w:id="660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601" w:author="Okot" w:date="2019-12-10T17:02:00Z"/>
        </w:trPr>
        <w:tc>
          <w:tcPr>
            <w:tcW w:w="3397" w:type="dxa"/>
            <w:tcPrChange w:id="6602" w:author="Okot" w:date="2019-12-10T17:05:00Z">
              <w:tcPr>
                <w:tcW w:w="4530" w:type="dxa"/>
                <w:gridSpan w:val="2"/>
              </w:tcPr>
            </w:tcPrChange>
          </w:tcPr>
          <w:p w14:paraId="26C465B3" w14:textId="582274A4" w:rsidR="009E6E7E" w:rsidRPr="0079256D" w:rsidRDefault="009E6E7E" w:rsidP="009E6E7E">
            <w:pPr>
              <w:ind w:firstLine="0"/>
              <w:rPr>
                <w:ins w:id="6603" w:author="Okot" w:date="2019-12-10T17:02:00Z"/>
                <w:b/>
                <w:rPrChange w:id="6604" w:author="Okot" w:date="2019-12-12T11:42:00Z">
                  <w:rPr>
                    <w:ins w:id="6605" w:author="Okot" w:date="2019-12-10T17:02:00Z"/>
                  </w:rPr>
                </w:rPrChange>
              </w:rPr>
            </w:pPr>
            <w:ins w:id="6606" w:author="Okot" w:date="2019-12-10T17:02:00Z">
              <w:r w:rsidRPr="0079256D">
                <w:rPr>
                  <w:b/>
                  <w:rPrChange w:id="6607" w:author="Okot" w:date="2019-12-12T11:42:00Z">
                    <w:rPr/>
                  </w:rPrChange>
                </w:rPr>
                <w:t>Warunki początkowe</w:t>
              </w:r>
            </w:ins>
          </w:p>
        </w:tc>
        <w:tc>
          <w:tcPr>
            <w:tcW w:w="5664" w:type="dxa"/>
            <w:tcPrChange w:id="6608" w:author="Okot" w:date="2019-12-10T17:05:00Z">
              <w:tcPr>
                <w:tcW w:w="4531" w:type="dxa"/>
              </w:tcPr>
            </w:tcPrChange>
          </w:tcPr>
          <w:p w14:paraId="577E516D" w14:textId="6F8A9177" w:rsidR="009E6E7E" w:rsidRDefault="00586042">
            <w:pPr>
              <w:ind w:firstLine="0"/>
              <w:rPr>
                <w:ins w:id="6609" w:author="Okot" w:date="2019-12-10T17:02:00Z"/>
              </w:rPr>
            </w:pPr>
            <w:ins w:id="6610" w:author="Okot" w:date="2019-12-10T17:05:00Z">
              <w:r>
                <w:t>-</w:t>
              </w:r>
            </w:ins>
          </w:p>
        </w:tc>
      </w:tr>
      <w:tr w:rsidR="009E6E7E" w14:paraId="14B79BB1" w14:textId="77777777" w:rsidTr="00B03609">
        <w:trPr>
          <w:ins w:id="6611" w:author="Okot" w:date="2019-12-10T17:02:00Z"/>
        </w:trPr>
        <w:tc>
          <w:tcPr>
            <w:tcW w:w="3397" w:type="dxa"/>
            <w:tcPrChange w:id="6612" w:author="Okot" w:date="2019-12-10T17:05:00Z">
              <w:tcPr>
                <w:tcW w:w="4530" w:type="dxa"/>
                <w:gridSpan w:val="2"/>
              </w:tcPr>
            </w:tcPrChange>
          </w:tcPr>
          <w:p w14:paraId="30527C54" w14:textId="378B6567" w:rsidR="009E6E7E" w:rsidRPr="0079256D" w:rsidRDefault="009E6E7E" w:rsidP="009E6E7E">
            <w:pPr>
              <w:ind w:firstLine="0"/>
              <w:rPr>
                <w:ins w:id="6613" w:author="Okot" w:date="2019-12-10T17:02:00Z"/>
                <w:b/>
                <w:rPrChange w:id="6614" w:author="Okot" w:date="2019-12-12T11:42:00Z">
                  <w:rPr>
                    <w:ins w:id="6615" w:author="Okot" w:date="2019-12-10T17:02:00Z"/>
                  </w:rPr>
                </w:rPrChange>
              </w:rPr>
            </w:pPr>
            <w:ins w:id="6616" w:author="Okot" w:date="2019-12-10T17:03:00Z">
              <w:r w:rsidRPr="0079256D">
                <w:rPr>
                  <w:b/>
                  <w:rPrChange w:id="6617" w:author="Okot" w:date="2019-12-12T11:42:00Z">
                    <w:rPr/>
                  </w:rPrChange>
                </w:rPr>
                <w:t>Inicjacja</w:t>
              </w:r>
            </w:ins>
          </w:p>
        </w:tc>
        <w:tc>
          <w:tcPr>
            <w:tcW w:w="5664" w:type="dxa"/>
            <w:tcPrChange w:id="6618" w:author="Okot" w:date="2019-12-10T17:05:00Z">
              <w:tcPr>
                <w:tcW w:w="4531" w:type="dxa"/>
              </w:tcPr>
            </w:tcPrChange>
          </w:tcPr>
          <w:p w14:paraId="67787F46" w14:textId="74E986D3" w:rsidR="009E6E7E" w:rsidRDefault="00586042">
            <w:pPr>
              <w:ind w:firstLine="0"/>
              <w:rPr>
                <w:ins w:id="6619" w:author="Okot" w:date="2019-12-10T17:02:00Z"/>
              </w:rPr>
            </w:pPr>
            <w:ins w:id="6620" w:author="Okot" w:date="2019-12-10T17:05:00Z">
              <w:r>
                <w:t>Przypadek użycia rozpoczyna się w momencie klikni</w:t>
              </w:r>
            </w:ins>
            <w:ins w:id="6621" w:author="Okot" w:date="2019-12-10T17:06:00Z">
              <w:r>
                <w:t>ęcia linku do rejestracji na stronie aplikacji</w:t>
              </w:r>
            </w:ins>
          </w:p>
        </w:tc>
      </w:tr>
      <w:tr w:rsidR="009E6E7E" w14:paraId="21FE5479" w14:textId="77777777" w:rsidTr="00B03609">
        <w:trPr>
          <w:ins w:id="6622" w:author="Okot" w:date="2019-12-10T17:03:00Z"/>
        </w:trPr>
        <w:tc>
          <w:tcPr>
            <w:tcW w:w="3397" w:type="dxa"/>
            <w:tcPrChange w:id="6623" w:author="Okot" w:date="2019-12-10T17:05:00Z">
              <w:tcPr>
                <w:tcW w:w="4530" w:type="dxa"/>
                <w:gridSpan w:val="2"/>
              </w:tcPr>
            </w:tcPrChange>
          </w:tcPr>
          <w:p w14:paraId="56BC2D78" w14:textId="7105A0D9" w:rsidR="009E6E7E" w:rsidRPr="0079256D" w:rsidRDefault="009E6E7E" w:rsidP="009E6E7E">
            <w:pPr>
              <w:ind w:firstLine="0"/>
              <w:rPr>
                <w:ins w:id="6624" w:author="Okot" w:date="2019-12-10T17:03:00Z"/>
                <w:b/>
                <w:rPrChange w:id="6625" w:author="Okot" w:date="2019-12-12T11:42:00Z">
                  <w:rPr>
                    <w:ins w:id="6626" w:author="Okot" w:date="2019-12-10T17:03:00Z"/>
                  </w:rPr>
                </w:rPrChange>
              </w:rPr>
            </w:pPr>
            <w:ins w:id="6627" w:author="Okot" w:date="2019-12-10T17:03:00Z">
              <w:r w:rsidRPr="0079256D">
                <w:rPr>
                  <w:b/>
                  <w:rPrChange w:id="6628" w:author="Okot" w:date="2019-12-12T11:42:00Z">
                    <w:rPr/>
                  </w:rPrChange>
                </w:rPr>
                <w:t>Warunki końcowe</w:t>
              </w:r>
            </w:ins>
          </w:p>
        </w:tc>
        <w:tc>
          <w:tcPr>
            <w:tcW w:w="5664" w:type="dxa"/>
            <w:tcPrChange w:id="6629" w:author="Okot" w:date="2019-12-10T17:05:00Z">
              <w:tcPr>
                <w:tcW w:w="4531" w:type="dxa"/>
              </w:tcPr>
            </w:tcPrChange>
          </w:tcPr>
          <w:p w14:paraId="0C29285E" w14:textId="75FEF7F7" w:rsidR="009E6E7E" w:rsidRDefault="005C4BBD">
            <w:pPr>
              <w:ind w:firstLine="0"/>
              <w:rPr>
                <w:ins w:id="6630" w:author="Okot" w:date="2019-12-10T17:03:00Z"/>
              </w:rPr>
            </w:pPr>
            <w:ins w:id="6631" w:author="Okot" w:date="2019-12-10T17:06:00Z">
              <w:r>
                <w:t>Zosta</w:t>
              </w:r>
            </w:ins>
            <w:ins w:id="6632" w:author="Okot" w:date="2019-12-12T11:43:00Z">
              <w:r>
                <w:t>ł</w:t>
              </w:r>
            </w:ins>
            <w:ins w:id="6633" w:author="Okot" w:date="2019-12-10T17:06:00Z">
              <w:r w:rsidR="00586042">
                <w:t xml:space="preserve"> wyświetlony komunikat informujący o poprawnym zarejestrowaniu nowego użytkownika</w:t>
              </w:r>
            </w:ins>
            <w:ins w:id="6634" w:author="Okot" w:date="2019-12-13T11:47:00Z">
              <w:r w:rsidR="00992396">
                <w:t>.</w:t>
              </w:r>
            </w:ins>
          </w:p>
        </w:tc>
      </w:tr>
      <w:tr w:rsidR="00586042" w14:paraId="4D649502" w14:textId="77777777" w:rsidTr="00B03609">
        <w:trPr>
          <w:ins w:id="6635" w:author="Okot" w:date="2019-12-10T17:07:00Z"/>
        </w:trPr>
        <w:tc>
          <w:tcPr>
            <w:tcW w:w="3397" w:type="dxa"/>
          </w:tcPr>
          <w:p w14:paraId="2C783A9D" w14:textId="652D5064" w:rsidR="00586042" w:rsidRPr="0079256D" w:rsidRDefault="00586042" w:rsidP="009E6E7E">
            <w:pPr>
              <w:ind w:firstLine="0"/>
              <w:rPr>
                <w:ins w:id="6636" w:author="Okot" w:date="2019-12-10T17:07:00Z"/>
                <w:b/>
                <w:rPrChange w:id="6637" w:author="Okot" w:date="2019-12-12T11:42:00Z">
                  <w:rPr>
                    <w:ins w:id="6638" w:author="Okot" w:date="2019-12-10T17:07:00Z"/>
                  </w:rPr>
                </w:rPrChange>
              </w:rPr>
            </w:pPr>
            <w:ins w:id="6639" w:author="Okot" w:date="2019-12-10T17:07:00Z">
              <w:r w:rsidRPr="0079256D">
                <w:rPr>
                  <w:b/>
                  <w:rPrChange w:id="6640" w:author="Okot" w:date="2019-12-12T11:42:00Z">
                    <w:rPr/>
                  </w:rPrChange>
                </w:rPr>
                <w:t>Scenariusz główny</w:t>
              </w:r>
            </w:ins>
          </w:p>
        </w:tc>
        <w:tc>
          <w:tcPr>
            <w:tcW w:w="5664" w:type="dxa"/>
          </w:tcPr>
          <w:p w14:paraId="4D069F34" w14:textId="417AA650" w:rsidR="00971961" w:rsidRDefault="00971961">
            <w:pPr>
              <w:ind w:firstLine="0"/>
              <w:rPr>
                <w:ins w:id="6641" w:author="Okot" w:date="2019-12-26T15:14:00Z"/>
              </w:rPr>
            </w:pPr>
            <w:ins w:id="6642" w:author="Okot" w:date="2019-12-26T15:14:00Z">
              <w:r>
                <w:t>1. Wyświetlone zostaje okno modalne zawierające formularz rejestracji.</w:t>
              </w:r>
            </w:ins>
          </w:p>
          <w:p w14:paraId="3049F418" w14:textId="740435E1" w:rsidR="00586042" w:rsidRDefault="00971961">
            <w:pPr>
              <w:ind w:firstLine="0"/>
              <w:rPr>
                <w:ins w:id="6643" w:author="Okot" w:date="2019-12-10T17:07:00Z"/>
              </w:rPr>
            </w:pPr>
            <w:ins w:id="6644" w:author="Okot" w:date="2019-12-10T17:07:00Z">
              <w:r>
                <w:t>2</w:t>
              </w:r>
              <w:r w:rsidR="00992396">
                <w:t>.</w:t>
              </w:r>
            </w:ins>
            <w:ins w:id="6645" w:author="Okot" w:date="2019-12-13T11:47:00Z">
              <w:r w:rsidR="00992396">
                <w:t> </w:t>
              </w:r>
            </w:ins>
            <w:ins w:id="6646" w:author="Okot" w:date="2019-12-10T17:07:00Z">
              <w:r w:rsidR="00586042">
                <w:t>Użytkownik wprowadza swój adres e-mail w polu „adres e-mail”</w:t>
              </w:r>
            </w:ins>
            <w:ins w:id="6647" w:author="Okot" w:date="2019-12-13T11:47:00Z">
              <w:r w:rsidR="00992396">
                <w:t>.</w:t>
              </w:r>
            </w:ins>
          </w:p>
          <w:p w14:paraId="6FD4C551" w14:textId="2577A1AF" w:rsidR="00586042" w:rsidRDefault="00971961">
            <w:pPr>
              <w:ind w:firstLine="0"/>
              <w:rPr>
                <w:ins w:id="6648" w:author="Okot" w:date="2019-12-10T17:08:00Z"/>
              </w:rPr>
            </w:pPr>
            <w:ins w:id="6649" w:author="Okot" w:date="2019-12-10T17:08:00Z">
              <w:r>
                <w:t>3</w:t>
              </w:r>
              <w:r w:rsidR="00992396">
                <w:t>.</w:t>
              </w:r>
            </w:ins>
            <w:ins w:id="6650" w:author="Okot" w:date="2019-12-13T11:47:00Z">
              <w:r w:rsidR="00992396">
                <w:t> </w:t>
              </w:r>
            </w:ins>
            <w:ins w:id="6651" w:author="Okot" w:date="2019-12-10T17:08:00Z">
              <w:r w:rsidR="00586042">
                <w:t>Użytkownik wprowadza hasło w polu „hasło”</w:t>
              </w:r>
            </w:ins>
            <w:ins w:id="6652" w:author="Okot" w:date="2019-12-13T11:47:00Z">
              <w:r w:rsidR="00992396">
                <w:t>.</w:t>
              </w:r>
            </w:ins>
          </w:p>
          <w:p w14:paraId="3C5DD848" w14:textId="1BA6E0D6" w:rsidR="00586042" w:rsidRDefault="00971961">
            <w:pPr>
              <w:ind w:firstLine="0"/>
              <w:rPr>
                <w:ins w:id="6653" w:author="Okot" w:date="2019-12-10T17:08:00Z"/>
              </w:rPr>
            </w:pPr>
            <w:ins w:id="6654" w:author="Okot" w:date="2019-12-10T17:08:00Z">
              <w:r>
                <w:t>4</w:t>
              </w:r>
              <w:r w:rsidR="00992396">
                <w:t>.</w:t>
              </w:r>
            </w:ins>
            <w:ins w:id="6655" w:author="Okot" w:date="2019-12-13T11:48:00Z">
              <w:r w:rsidR="00992396">
                <w:t> </w:t>
              </w:r>
            </w:ins>
            <w:ins w:id="6656" w:author="Okot" w:date="2019-12-10T17:08:00Z">
              <w:r w:rsidR="00586042">
                <w:t>Użytkownik wprowadza jeszcze raz to samo ha</w:t>
              </w:r>
              <w:r w:rsidR="00992396">
                <w:t>sło w</w:t>
              </w:r>
            </w:ins>
            <w:ins w:id="6657" w:author="Okot" w:date="2019-12-13T11:48:00Z">
              <w:r w:rsidR="00992396">
                <w:t> </w:t>
              </w:r>
            </w:ins>
            <w:ins w:id="6658" w:author="Okot" w:date="2019-12-10T17:08:00Z">
              <w:r w:rsidR="00586042">
                <w:t>polu „powtórz hasło”</w:t>
              </w:r>
            </w:ins>
            <w:ins w:id="6659" w:author="Okot" w:date="2019-12-13T11:48:00Z">
              <w:r w:rsidR="00992396">
                <w:t>.</w:t>
              </w:r>
            </w:ins>
          </w:p>
          <w:p w14:paraId="6FE78344" w14:textId="2B1ECE72" w:rsidR="00586042" w:rsidRDefault="00971961">
            <w:pPr>
              <w:ind w:firstLine="0"/>
              <w:rPr>
                <w:ins w:id="6660" w:author="Okot" w:date="2019-12-12T11:40:00Z"/>
              </w:rPr>
            </w:pPr>
            <w:ins w:id="6661" w:author="Okot" w:date="2019-12-10T17:08:00Z">
              <w:r>
                <w:lastRenderedPageBreak/>
                <w:t>5</w:t>
              </w:r>
              <w:r w:rsidR="00992396">
                <w:t>.</w:t>
              </w:r>
            </w:ins>
            <w:ins w:id="6662" w:author="Okot" w:date="2019-12-13T11:48:00Z">
              <w:r w:rsidR="00992396">
                <w:t> </w:t>
              </w:r>
            </w:ins>
            <w:ins w:id="6663" w:author="Okot" w:date="2019-12-10T17:08:00Z">
              <w:r w:rsidR="00586042">
                <w:t>Użytkownik zatwierdza rejestracj</w:t>
              </w:r>
            </w:ins>
            <w:ins w:id="6664" w:author="Okot" w:date="2019-12-10T17:09:00Z">
              <w:r w:rsidR="00586042">
                <w:t>ę przyciskiem „zarejestruj”</w:t>
              </w:r>
            </w:ins>
            <w:ins w:id="6665" w:author="Okot" w:date="2019-12-13T11:48:00Z">
              <w:r w:rsidR="00992396">
                <w:t>.</w:t>
              </w:r>
            </w:ins>
          </w:p>
          <w:p w14:paraId="2EF335C4" w14:textId="2F493C39" w:rsidR="0079256D" w:rsidRDefault="00971961">
            <w:pPr>
              <w:ind w:firstLine="0"/>
              <w:rPr>
                <w:ins w:id="6666" w:author="Okot" w:date="2019-12-10T17:09:00Z"/>
              </w:rPr>
            </w:pPr>
            <w:ins w:id="6667" w:author="Okot" w:date="2019-12-12T11:40:00Z">
              <w:r>
                <w:t>6</w:t>
              </w:r>
              <w:r w:rsidR="00992396">
                <w:t>.</w:t>
              </w:r>
            </w:ins>
            <w:ins w:id="6668" w:author="Okot" w:date="2019-12-13T11:48:00Z">
              <w:r w:rsidR="00992396">
                <w:t> </w:t>
              </w:r>
            </w:ins>
            <w:ins w:id="6669" w:author="Okot" w:date="2019-12-12T11:40:00Z">
              <w:r w:rsidR="0079256D">
                <w:t>System weryfikuje e-mail i hasło</w:t>
              </w:r>
            </w:ins>
            <w:ins w:id="6670" w:author="Okot" w:date="2019-12-13T11:48:00Z">
              <w:r w:rsidR="00992396">
                <w:t>.</w:t>
              </w:r>
            </w:ins>
          </w:p>
          <w:p w14:paraId="1A34D5A5" w14:textId="0FE53213" w:rsidR="00586042" w:rsidRDefault="00971961">
            <w:pPr>
              <w:ind w:firstLine="0"/>
              <w:rPr>
                <w:ins w:id="6671" w:author="Okot" w:date="2019-12-10T17:09:00Z"/>
              </w:rPr>
            </w:pPr>
            <w:ins w:id="6672" w:author="Okot" w:date="2019-12-10T17:09:00Z">
              <w:r>
                <w:t>7</w:t>
              </w:r>
              <w:r w:rsidR="00992396">
                <w:t>.</w:t>
              </w:r>
            </w:ins>
            <w:ins w:id="6673" w:author="Okot" w:date="2019-12-13T11:48:00Z">
              <w:r w:rsidR="00992396">
                <w:t> </w:t>
              </w:r>
            </w:ins>
            <w:ins w:id="6674" w:author="Okot" w:date="2019-12-10T17:09:00Z">
              <w:r w:rsidR="00586042">
                <w:t>Dane rejestracji trafiają do bazy danych</w:t>
              </w:r>
            </w:ins>
            <w:ins w:id="6675" w:author="Okot" w:date="2019-12-13T11:48:00Z">
              <w:r w:rsidR="00992396">
                <w:t>.</w:t>
              </w:r>
            </w:ins>
          </w:p>
          <w:p w14:paraId="1B6D5BB9" w14:textId="400DDA64" w:rsidR="00586042" w:rsidRDefault="00971961">
            <w:pPr>
              <w:ind w:firstLine="0"/>
              <w:rPr>
                <w:ins w:id="6676" w:author="Okot" w:date="2019-12-10T17:07:00Z"/>
              </w:rPr>
            </w:pPr>
            <w:ins w:id="6677" w:author="Okot" w:date="2019-12-10T17:09:00Z">
              <w:r>
                <w:t>8</w:t>
              </w:r>
              <w:r w:rsidR="00992396">
                <w:t>.</w:t>
              </w:r>
            </w:ins>
            <w:ins w:id="6678" w:author="Okot" w:date="2019-12-13T11:48:00Z">
              <w:r w:rsidR="00992396">
                <w:t> </w:t>
              </w:r>
            </w:ins>
            <w:ins w:id="6679" w:author="Okot" w:date="2019-12-10T17:10:00Z">
              <w:r w:rsidR="00586042">
                <w:t>Wyświetla</w:t>
              </w:r>
              <w:r w:rsidR="00992396">
                <w:t>ny jest komunikat informujący o</w:t>
              </w:r>
            </w:ins>
            <w:ins w:id="6680" w:author="Okot" w:date="2019-12-13T11:48:00Z">
              <w:r w:rsidR="00992396">
                <w:t> </w:t>
              </w:r>
            </w:ins>
            <w:ins w:id="6681" w:author="Okot" w:date="2019-12-10T17:10:00Z">
              <w:r w:rsidR="00586042">
                <w:t>poprawnym przebiegu rejestracji</w:t>
              </w:r>
            </w:ins>
            <w:ins w:id="6682" w:author="Okot" w:date="2019-12-10T17:08:00Z">
              <w:r w:rsidR="00992396">
                <w:t>.</w:t>
              </w:r>
            </w:ins>
          </w:p>
        </w:tc>
      </w:tr>
      <w:tr w:rsidR="009E6E7E" w14:paraId="741DBB6D" w14:textId="77777777" w:rsidTr="00B03609">
        <w:trPr>
          <w:ins w:id="6683" w:author="Okot" w:date="2019-12-10T17:03:00Z"/>
        </w:trPr>
        <w:tc>
          <w:tcPr>
            <w:tcW w:w="3397" w:type="dxa"/>
            <w:tcPrChange w:id="6684" w:author="Okot" w:date="2019-12-10T17:05:00Z">
              <w:tcPr>
                <w:tcW w:w="4530" w:type="dxa"/>
                <w:gridSpan w:val="2"/>
              </w:tcPr>
            </w:tcPrChange>
          </w:tcPr>
          <w:p w14:paraId="34FB73E2" w14:textId="77F4C952" w:rsidR="009E6E7E" w:rsidRPr="0079256D" w:rsidRDefault="009E6E7E" w:rsidP="009E6E7E">
            <w:pPr>
              <w:ind w:firstLine="0"/>
              <w:rPr>
                <w:ins w:id="6685" w:author="Okot" w:date="2019-12-10T17:03:00Z"/>
                <w:b/>
                <w:rPrChange w:id="6686" w:author="Okot" w:date="2019-12-12T11:42:00Z">
                  <w:rPr>
                    <w:ins w:id="6687" w:author="Okot" w:date="2019-12-10T17:03:00Z"/>
                  </w:rPr>
                </w:rPrChange>
              </w:rPr>
            </w:pPr>
            <w:ins w:id="6688" w:author="Okot" w:date="2019-12-10T17:03:00Z">
              <w:r w:rsidRPr="0079256D">
                <w:rPr>
                  <w:b/>
                  <w:rPrChange w:id="6689" w:author="Okot" w:date="2019-12-12T11:42:00Z">
                    <w:rPr/>
                  </w:rPrChange>
                </w:rPr>
                <w:lastRenderedPageBreak/>
                <w:t>Scenariusze alternatywne</w:t>
              </w:r>
            </w:ins>
          </w:p>
        </w:tc>
        <w:tc>
          <w:tcPr>
            <w:tcW w:w="5664" w:type="dxa"/>
            <w:tcPrChange w:id="6690" w:author="Okot" w:date="2019-12-10T17:05:00Z">
              <w:tcPr>
                <w:tcW w:w="4531" w:type="dxa"/>
              </w:tcPr>
            </w:tcPrChange>
          </w:tcPr>
          <w:p w14:paraId="77AFEA2A" w14:textId="11FFB940" w:rsidR="00A70518" w:rsidRDefault="00A70518" w:rsidP="00A70518">
            <w:pPr>
              <w:ind w:firstLine="0"/>
              <w:rPr>
                <w:ins w:id="6691" w:author="Okot" w:date="2019-12-26T15:16:00Z"/>
              </w:rPr>
            </w:pPr>
            <w:ins w:id="6692" w:author="Okot" w:date="2019-12-26T15:16:00Z">
              <w:r>
                <w:t>(1-6).1. Użytkownik używa przycisku do zamknięcia okna.</w:t>
              </w:r>
            </w:ins>
          </w:p>
          <w:p w14:paraId="32B73EC6" w14:textId="677D7E3A" w:rsidR="00A70518" w:rsidRDefault="00A70518" w:rsidP="00A70518">
            <w:pPr>
              <w:ind w:firstLine="0"/>
              <w:rPr>
                <w:ins w:id="6693" w:author="Okot" w:date="2019-12-26T15:16:00Z"/>
              </w:rPr>
            </w:pPr>
            <w:ins w:id="6694" w:author="Okot" w:date="2019-12-26T15:16:00Z">
              <w:r>
                <w:t>(1-6).1.1. Pojawia okno dialogowe służące do potwierdzenia zamknięcia okna bez zapisywania danych.</w:t>
              </w:r>
            </w:ins>
          </w:p>
          <w:p w14:paraId="3AF012F6" w14:textId="6D24CB82" w:rsidR="00A70518" w:rsidRDefault="00A70518" w:rsidP="00A70518">
            <w:pPr>
              <w:ind w:firstLine="0"/>
              <w:rPr>
                <w:ins w:id="6695" w:author="Okot" w:date="2019-12-26T15:16:00Z"/>
              </w:rPr>
            </w:pPr>
            <w:ins w:id="6696" w:author="Okot" w:date="2019-12-26T15:16:00Z">
              <w:r>
                <w:t>(1-6</w:t>
              </w:r>
            </w:ins>
            <w:ins w:id="6697" w:author="Okot" w:date="2019-12-26T15:17:00Z">
              <w:r>
                <w:t>)</w:t>
              </w:r>
            </w:ins>
            <w:ins w:id="6698" w:author="Okot" w:date="2019-12-26T15:16:00Z">
              <w:r>
                <w:t>.1.2.1. Użytkownik potwierdza zamknięcie okna.</w:t>
              </w:r>
            </w:ins>
          </w:p>
          <w:p w14:paraId="271449D3" w14:textId="27BD2875" w:rsidR="00A70518" w:rsidRDefault="00A70518" w:rsidP="00A70518">
            <w:pPr>
              <w:ind w:firstLine="0"/>
              <w:rPr>
                <w:ins w:id="6699" w:author="Okot" w:date="2019-12-26T15:16:00Z"/>
              </w:rPr>
            </w:pPr>
            <w:ins w:id="6700" w:author="Okot" w:date="2019-12-26T15:17:00Z">
              <w:r>
                <w:t>(1-</w:t>
              </w:r>
            </w:ins>
            <w:ins w:id="6701" w:author="Okot" w:date="2019-12-26T15:16:00Z">
              <w:r>
                <w:t>6</w:t>
              </w:r>
            </w:ins>
            <w:ins w:id="6702" w:author="Okot" w:date="2019-12-26T15:17:00Z">
              <w:r>
                <w:t>)</w:t>
              </w:r>
            </w:ins>
            <w:ins w:id="6703" w:author="Okot" w:date="2019-12-26T15:16:00Z">
              <w:r>
                <w:t xml:space="preserve">.1.2.1.1. Okno modalne z formularzem </w:t>
              </w:r>
            </w:ins>
            <w:ins w:id="6704" w:author="Okot" w:date="2019-12-26T15:23:00Z">
              <w:r w:rsidR="00E83416">
                <w:t xml:space="preserve">rejestracji </w:t>
              </w:r>
            </w:ins>
            <w:ins w:id="6705" w:author="Okot" w:date="2019-12-26T15:16:00Z">
              <w:r>
                <w:t>zostaje zamknięte.</w:t>
              </w:r>
            </w:ins>
          </w:p>
          <w:p w14:paraId="5060F10D" w14:textId="35F1032E" w:rsidR="00A70518" w:rsidRDefault="00A70518" w:rsidP="00A70518">
            <w:pPr>
              <w:ind w:firstLine="0"/>
              <w:rPr>
                <w:ins w:id="6706" w:author="Okot" w:date="2019-12-26T15:16:00Z"/>
              </w:rPr>
            </w:pPr>
            <w:ins w:id="6707" w:author="Okot" w:date="2019-12-26T15:17:00Z">
              <w:r>
                <w:t>(1-</w:t>
              </w:r>
            </w:ins>
            <w:ins w:id="6708" w:author="Okot" w:date="2019-12-26T15:16:00Z">
              <w:r>
                <w:t>6</w:t>
              </w:r>
            </w:ins>
            <w:ins w:id="6709" w:author="Okot" w:date="2019-12-26T15:18:00Z">
              <w:r>
                <w:t>)</w:t>
              </w:r>
            </w:ins>
            <w:ins w:id="6710" w:author="Okot" w:date="2019-12-26T15:16:00Z">
              <w:r w:rsidR="00F27147">
                <w:t>.1.2.</w:t>
              </w:r>
            </w:ins>
            <w:ins w:id="6711" w:author="Okot" w:date="2019-12-26T15:21:00Z">
              <w:r w:rsidR="00F27147">
                <w:t>2.</w:t>
              </w:r>
            </w:ins>
            <w:ins w:id="6712" w:author="Okot" w:date="2019-12-26T15:16:00Z">
              <w:r>
                <w:t xml:space="preserve"> Uż</w:t>
              </w:r>
            </w:ins>
            <w:ins w:id="6713" w:author="Okot" w:date="2019-12-26T15:17:00Z">
              <w:r>
                <w:t>ytkownik rezygnuje z akcji</w:t>
              </w:r>
            </w:ins>
          </w:p>
          <w:p w14:paraId="320C71EA" w14:textId="1D9FC46D" w:rsidR="00A70518" w:rsidRDefault="00A70518" w:rsidP="00A70518">
            <w:pPr>
              <w:ind w:firstLine="0"/>
              <w:rPr>
                <w:ins w:id="6714" w:author="Okot" w:date="2019-12-26T15:16:00Z"/>
              </w:rPr>
            </w:pPr>
            <w:ins w:id="6715" w:author="Okot" w:date="2019-12-26T15:18:00Z">
              <w:r>
                <w:t>(1-</w:t>
              </w:r>
            </w:ins>
            <w:ins w:id="6716" w:author="Okot" w:date="2019-12-26T15:16:00Z">
              <w:r>
                <w:t>6</w:t>
              </w:r>
            </w:ins>
            <w:ins w:id="6717" w:author="Okot" w:date="2019-12-26T15:18:00Z">
              <w:r>
                <w:t>)</w:t>
              </w:r>
            </w:ins>
            <w:ins w:id="6718" w:author="Okot" w:date="2019-12-26T15:16:00Z">
              <w:r>
                <w:t>.1.2.2.</w:t>
              </w:r>
            </w:ins>
            <w:ins w:id="6719" w:author="Okot" w:date="2019-12-26T15:22:00Z">
              <w:r w:rsidR="00F27147">
                <w:t>1.</w:t>
              </w:r>
            </w:ins>
            <w:ins w:id="6720" w:author="Okot" w:date="2019-12-26T15:16:00Z">
              <w:r>
                <w:t xml:space="preserve"> </w:t>
              </w:r>
            </w:ins>
            <w:ins w:id="6721" w:author="Okot" w:date="2019-12-26T15:22:00Z">
              <w:r w:rsidR="00F27147">
                <w:t xml:space="preserve">Okno dialogowe zostaje zamknięte. </w:t>
              </w:r>
            </w:ins>
          </w:p>
          <w:p w14:paraId="1A876F41" w14:textId="15B4692B" w:rsidR="00A70518" w:rsidRDefault="00A70518">
            <w:pPr>
              <w:ind w:firstLine="0"/>
              <w:rPr>
                <w:ins w:id="6722" w:author="Okot" w:date="2019-12-26T15:15:00Z"/>
              </w:rPr>
            </w:pPr>
            <w:ins w:id="6723" w:author="Okot" w:date="2019-12-26T15:18:00Z">
              <w:r>
                <w:t>(1-</w:t>
              </w:r>
            </w:ins>
            <w:ins w:id="6724" w:author="Okot" w:date="2019-12-26T15:16:00Z">
              <w:r>
                <w:t>6</w:t>
              </w:r>
            </w:ins>
            <w:ins w:id="6725" w:author="Okot" w:date="2019-12-26T15:18:00Z">
              <w:r>
                <w:t>)</w:t>
              </w:r>
            </w:ins>
            <w:ins w:id="6726" w:author="Okot" w:date="2019-12-26T15:16:00Z">
              <w:r>
                <w:t>.1.2.</w:t>
              </w:r>
              <w:r w:rsidR="00E83416">
                <w:t>2.2</w:t>
              </w:r>
              <w:r w:rsidR="00C4028F">
                <w:t>. Powrót do pkt</w:t>
              </w:r>
              <w:r>
                <w:t> </w:t>
              </w:r>
            </w:ins>
            <w:ins w:id="6727" w:author="Okot" w:date="2019-12-26T15:22:00Z">
              <w:r w:rsidR="00F27147">
                <w:t>(1-</w:t>
              </w:r>
            </w:ins>
            <w:ins w:id="6728" w:author="Okot" w:date="2019-12-26T15:16:00Z">
              <w:r>
                <w:t>6</w:t>
              </w:r>
            </w:ins>
            <w:ins w:id="6729" w:author="Okot" w:date="2019-12-26T15:22:00Z">
              <w:r w:rsidR="00F27147">
                <w:t>)</w:t>
              </w:r>
            </w:ins>
            <w:ins w:id="6730" w:author="Okot" w:date="2019-12-26T15:16:00Z">
              <w:r>
                <w:t>.</w:t>
              </w:r>
            </w:ins>
          </w:p>
          <w:p w14:paraId="2E0E4151" w14:textId="617F4861" w:rsidR="009E6E7E" w:rsidRDefault="00971961">
            <w:pPr>
              <w:ind w:firstLine="0"/>
              <w:rPr>
                <w:ins w:id="6731" w:author="Okot" w:date="2019-12-13T10:10:00Z"/>
              </w:rPr>
            </w:pPr>
            <w:ins w:id="6732" w:author="Okot" w:date="2019-12-12T11:40:00Z">
              <w:r>
                <w:t>6</w:t>
              </w:r>
            </w:ins>
            <w:ins w:id="6733" w:author="Okot" w:date="2019-12-10T17:10:00Z">
              <w:r w:rsidR="00A70518">
                <w:t>.2</w:t>
              </w:r>
              <w:r w:rsidR="00992396">
                <w:t>.</w:t>
              </w:r>
            </w:ins>
            <w:ins w:id="6734" w:author="Okot" w:date="2019-12-13T11:48:00Z">
              <w:r w:rsidR="00992396">
                <w:t> </w:t>
              </w:r>
            </w:ins>
            <w:ins w:id="6735" w:author="Okot" w:date="2019-12-10T17:10:00Z">
              <w:r w:rsidR="00586042">
                <w:t>Istnieje już konto</w:t>
              </w:r>
              <w:r w:rsidR="0079256D">
                <w:t xml:space="preserve"> założone na podany adres e-</w:t>
              </w:r>
            </w:ins>
            <w:ins w:id="6736" w:author="Okot" w:date="2019-12-12T11:40:00Z">
              <w:r w:rsidR="00481CEA">
                <w:t>m</w:t>
              </w:r>
            </w:ins>
            <w:ins w:id="6737" w:author="Okot" w:date="2019-12-13T10:09:00Z">
              <w:r w:rsidR="00481CEA">
                <w:t>a</w:t>
              </w:r>
            </w:ins>
            <w:ins w:id="6738" w:author="Okot" w:date="2019-12-12T11:40:00Z">
              <w:r w:rsidR="00481CEA">
                <w:t>i</w:t>
              </w:r>
              <w:r w:rsidR="005C4BBD">
                <w:t>l</w:t>
              </w:r>
            </w:ins>
            <w:ins w:id="6739" w:author="Okot" w:date="2019-12-13T11:48:00Z">
              <w:r w:rsidR="00992396">
                <w:t>.</w:t>
              </w:r>
            </w:ins>
            <w:ins w:id="6740" w:author="Okot" w:date="2019-12-12T11:40:00Z">
              <w:r w:rsidR="0079256D">
                <w:t xml:space="preserve"> </w:t>
              </w:r>
            </w:ins>
            <w:ins w:id="6741" w:author="Okot" w:date="2019-12-13T10:10:00Z">
              <w:r>
                <w:t>6</w:t>
              </w:r>
              <w:r w:rsidR="00A70518">
                <w:t>.2</w:t>
              </w:r>
              <w:r w:rsidR="00992396">
                <w:t>.1.</w:t>
              </w:r>
            </w:ins>
            <w:ins w:id="6742" w:author="Okot" w:date="2019-12-13T11:48:00Z">
              <w:r w:rsidR="00992396">
                <w:t> </w:t>
              </w:r>
            </w:ins>
            <w:ins w:id="6743" w:author="Okot" w:date="2019-12-13T10:10:00Z">
              <w:r w:rsidR="00481CEA">
                <w:t>W</w:t>
              </w:r>
            </w:ins>
            <w:ins w:id="6744" w:author="Okot" w:date="2019-12-12T11:40:00Z">
              <w:r w:rsidR="0079256D">
                <w:t>yświetlony zostaje stosowny komunikat</w:t>
              </w:r>
            </w:ins>
            <w:ins w:id="6745" w:author="Okot" w:date="2019-12-28T16:12:00Z">
              <w:r w:rsidR="008C45EA">
                <w:t xml:space="preserve"> błędu</w:t>
              </w:r>
            </w:ins>
            <w:ins w:id="6746" w:author="Okot" w:date="2019-12-13T11:48:00Z">
              <w:r w:rsidR="00992396">
                <w:t>.</w:t>
              </w:r>
            </w:ins>
          </w:p>
          <w:p w14:paraId="6170514E" w14:textId="5B35B82F" w:rsidR="00481CEA" w:rsidRDefault="00971961">
            <w:pPr>
              <w:ind w:firstLine="0"/>
              <w:rPr>
                <w:ins w:id="6747" w:author="Okot" w:date="2019-12-10T17:10:00Z"/>
              </w:rPr>
            </w:pPr>
            <w:ins w:id="6748" w:author="Okot" w:date="2019-12-13T10:10:00Z">
              <w:r>
                <w:t>6</w:t>
              </w:r>
              <w:r w:rsidR="00A70518">
                <w:t>.2</w:t>
              </w:r>
              <w:r w:rsidR="00992396">
                <w:t>.2.</w:t>
              </w:r>
            </w:ins>
            <w:ins w:id="6749" w:author="Okot" w:date="2019-12-13T11:48:00Z">
              <w:r w:rsidR="00992396">
                <w:t> </w:t>
              </w:r>
            </w:ins>
            <w:ins w:id="6750" w:author="Okot" w:date="2019-12-13T10:10:00Z">
              <w:r w:rsidR="00C4028F">
                <w:t>Powrót do pkt</w:t>
              </w:r>
              <w:r w:rsidR="00481CEA">
                <w:t> 1</w:t>
              </w:r>
            </w:ins>
            <w:ins w:id="6751" w:author="Okot" w:date="2019-12-13T11:48:00Z">
              <w:r w:rsidR="00992396">
                <w:t>.</w:t>
              </w:r>
            </w:ins>
          </w:p>
          <w:p w14:paraId="36C33248" w14:textId="0091B821" w:rsidR="00586042" w:rsidRDefault="00971961">
            <w:pPr>
              <w:ind w:firstLine="0"/>
              <w:rPr>
                <w:ins w:id="6752" w:author="Okot" w:date="2019-12-10T17:11:00Z"/>
              </w:rPr>
            </w:pPr>
            <w:ins w:id="6753" w:author="Okot" w:date="2019-12-12T11:40:00Z">
              <w:r>
                <w:t>6</w:t>
              </w:r>
            </w:ins>
            <w:ins w:id="6754" w:author="Okot" w:date="2019-12-10T17:10:00Z">
              <w:r w:rsidR="00A70518">
                <w:t>.</w:t>
              </w:r>
            </w:ins>
            <w:ins w:id="6755" w:author="Okot" w:date="2019-12-26T15:18:00Z">
              <w:r w:rsidR="00A70518">
                <w:t>3</w:t>
              </w:r>
            </w:ins>
            <w:ins w:id="6756" w:author="Okot" w:date="2019-12-13T10:11:00Z">
              <w:r w:rsidR="00481CEA">
                <w:t>(</w:t>
              </w:r>
            </w:ins>
            <w:ins w:id="6757" w:author="Okot" w:date="2019-12-13T10:10:00Z">
              <w:r w:rsidR="00481CEA">
                <w:t>a</w:t>
              </w:r>
            </w:ins>
            <w:ins w:id="6758" w:author="Okot" w:date="2019-12-13T10:11:00Z">
              <w:r w:rsidR="00481CEA">
                <w:t>)</w:t>
              </w:r>
            </w:ins>
            <w:ins w:id="6759" w:author="Okot" w:date="2019-12-13T11:48:00Z">
              <w:r w:rsidR="00992396">
                <w:t> </w:t>
              </w:r>
            </w:ins>
            <w:ins w:id="6760" w:author="Okot" w:date="2019-12-10T17:10:00Z">
              <w:r w:rsidR="00586042">
                <w:t>Hasło nie spełnia wymog</w:t>
              </w:r>
            </w:ins>
            <w:ins w:id="6761" w:author="Okot" w:date="2019-12-10T17:11:00Z">
              <w:r w:rsidR="00586042">
                <w:t>ów bezpieczeństwa</w:t>
              </w:r>
            </w:ins>
            <w:ins w:id="6762" w:author="Okot" w:date="2019-12-12T11:40:00Z">
              <w:r w:rsidR="00992396">
                <w:t>.</w:t>
              </w:r>
              <w:r w:rsidR="0079256D">
                <w:t xml:space="preserve"> </w:t>
              </w:r>
            </w:ins>
          </w:p>
          <w:p w14:paraId="571A0345" w14:textId="31AFDC33" w:rsidR="00481CEA" w:rsidRDefault="00971961">
            <w:pPr>
              <w:ind w:firstLine="0"/>
              <w:rPr>
                <w:ins w:id="6763" w:author="Okot" w:date="2019-12-13T10:11:00Z"/>
              </w:rPr>
            </w:pPr>
            <w:ins w:id="6764" w:author="Okot" w:date="2019-12-26T15:15:00Z">
              <w:r>
                <w:t>6</w:t>
              </w:r>
            </w:ins>
            <w:ins w:id="6765" w:author="Okot" w:date="2019-12-10T17:11:00Z">
              <w:r w:rsidR="00A70518">
                <w:t>.</w:t>
              </w:r>
            </w:ins>
            <w:ins w:id="6766" w:author="Okot" w:date="2019-12-26T15:18:00Z">
              <w:r w:rsidR="00A70518">
                <w:t>3</w:t>
              </w:r>
            </w:ins>
            <w:ins w:id="6767" w:author="Okot" w:date="2019-12-13T10:11:00Z">
              <w:r w:rsidR="00481CEA">
                <w:t>(b)</w:t>
              </w:r>
            </w:ins>
            <w:ins w:id="6768" w:author="Okot" w:date="2019-12-13T11:48:00Z">
              <w:r w:rsidR="00992396">
                <w:t> </w:t>
              </w:r>
            </w:ins>
            <w:ins w:id="6769" w:author="Okot" w:date="2019-12-10T17:11:00Z">
              <w:r w:rsidR="00586042">
                <w:t>Hasła wprowadzone w polach „hasło” i „powtórz hasło” nie s</w:t>
              </w:r>
            </w:ins>
            <w:ins w:id="6770" w:author="Okot" w:date="2019-12-10T17:12:00Z">
              <w:r w:rsidR="00586042">
                <w:t>ą identyczne</w:t>
              </w:r>
            </w:ins>
            <w:ins w:id="6771" w:author="Okot" w:date="2019-12-13T11:48:00Z">
              <w:r w:rsidR="00992396">
                <w:t>.</w:t>
              </w:r>
            </w:ins>
            <w:ins w:id="6772" w:author="Okot" w:date="2019-12-12T11:41:00Z">
              <w:r w:rsidR="0079256D">
                <w:t xml:space="preserve"> </w:t>
              </w:r>
            </w:ins>
          </w:p>
          <w:p w14:paraId="77815DD7" w14:textId="479C2410" w:rsidR="00586042" w:rsidRDefault="00971961">
            <w:pPr>
              <w:ind w:firstLine="0"/>
              <w:rPr>
                <w:ins w:id="6773" w:author="Okot" w:date="2019-12-13T10:11:00Z"/>
              </w:rPr>
            </w:pPr>
            <w:ins w:id="6774" w:author="Okot" w:date="2019-12-13T10:11:00Z">
              <w:r>
                <w:t>6</w:t>
              </w:r>
              <w:r w:rsidR="00A70518">
                <w:t>.3</w:t>
              </w:r>
              <w:r w:rsidR="00481CEA">
                <w:t>.1.</w:t>
              </w:r>
            </w:ins>
            <w:ins w:id="6775" w:author="Okot" w:date="2019-12-13T11:49:00Z">
              <w:r w:rsidR="00992396">
                <w:t> </w:t>
              </w:r>
            </w:ins>
            <w:ins w:id="6776" w:author="Okot" w:date="2019-12-13T10:11:00Z">
              <w:r w:rsidR="00481CEA">
                <w:t>W</w:t>
              </w:r>
            </w:ins>
            <w:ins w:id="6777" w:author="Okot" w:date="2019-12-12T11:41:00Z">
              <w:r w:rsidR="0079256D">
                <w:t>yświetlony zostaje stosowny komunikat</w:t>
              </w:r>
            </w:ins>
            <w:ins w:id="6778" w:author="Okot" w:date="2019-12-28T16:12:00Z">
              <w:r w:rsidR="008C45EA">
                <w:t xml:space="preserve"> błędu</w:t>
              </w:r>
            </w:ins>
            <w:ins w:id="6779" w:author="Okot" w:date="2019-12-13T11:49:00Z">
              <w:r w:rsidR="00992396">
                <w:t>.</w:t>
              </w:r>
            </w:ins>
          </w:p>
          <w:p w14:paraId="2D997B58" w14:textId="76270D92" w:rsidR="00481CEA" w:rsidRDefault="00971961">
            <w:pPr>
              <w:ind w:firstLine="0"/>
              <w:rPr>
                <w:ins w:id="6780" w:author="Okot" w:date="2019-12-10T17:03:00Z"/>
              </w:rPr>
            </w:pPr>
            <w:ins w:id="6781" w:author="Okot" w:date="2019-12-13T10:11:00Z">
              <w:r>
                <w:t>6</w:t>
              </w:r>
              <w:r w:rsidR="00A70518">
                <w:t>.3</w:t>
              </w:r>
              <w:r w:rsidR="00481CEA">
                <w:t>.2.</w:t>
              </w:r>
            </w:ins>
            <w:ins w:id="6782" w:author="Okot" w:date="2019-12-13T11:49:00Z">
              <w:r w:rsidR="00992396">
                <w:t> </w:t>
              </w:r>
            </w:ins>
            <w:ins w:id="6783" w:author="Okot" w:date="2019-12-13T10:11:00Z">
              <w:r w:rsidR="00C4028F">
                <w:t>Powrót do pkt</w:t>
              </w:r>
              <w:r w:rsidR="00481CEA">
                <w:t> 2</w:t>
              </w:r>
            </w:ins>
            <w:ins w:id="6784" w:author="Okot" w:date="2019-12-13T11:49:00Z">
              <w:r w:rsidR="00992396">
                <w:t>.</w:t>
              </w:r>
            </w:ins>
          </w:p>
        </w:tc>
      </w:tr>
    </w:tbl>
    <w:p w14:paraId="6C6CCC43" w14:textId="796CD39D" w:rsidR="009E6E7E" w:rsidRDefault="009E6E7E">
      <w:pPr>
        <w:ind w:firstLine="0"/>
        <w:rPr>
          <w:ins w:id="6785" w:author="Okot" w:date="2019-12-10T16:59:00Z"/>
        </w:rPr>
        <w:pPrChange w:id="6786" w:author="Okot" w:date="2019-12-10T16:58:00Z">
          <w:pPr>
            <w:pStyle w:val="Podtytu"/>
          </w:pPr>
        </w:pPrChange>
      </w:pPr>
    </w:p>
    <w:p w14:paraId="0EFC4F5C" w14:textId="3D16BF3A" w:rsidR="009E6E7E" w:rsidRDefault="0079256D">
      <w:pPr>
        <w:ind w:firstLine="0"/>
        <w:rPr>
          <w:ins w:id="6787" w:author="Okot" w:date="2019-12-12T11:42:00Z"/>
        </w:rPr>
        <w:pPrChange w:id="6788" w:author="Okot" w:date="2019-12-10T16:58:00Z">
          <w:pPr>
            <w:pStyle w:val="Podtytu"/>
          </w:pPr>
        </w:pPrChange>
      </w:pPr>
      <w:ins w:id="6789" w:author="Okot" w:date="2019-12-12T11:41:00Z">
        <w:r>
          <w:t>Tabela 4.2.</w:t>
        </w:r>
      </w:ins>
    </w:p>
    <w:p w14:paraId="54F908E4" w14:textId="4DCEB0E5" w:rsidR="0079256D" w:rsidRDefault="0079256D" w:rsidP="0079256D">
      <w:pPr>
        <w:ind w:firstLine="0"/>
        <w:rPr>
          <w:ins w:id="6790" w:author="Okot" w:date="2019-12-12T11:42:00Z"/>
        </w:rPr>
      </w:pPr>
      <w:ins w:id="6791" w:author="Okot" w:date="2019-12-12T11:42:00Z">
        <w:r>
          <w:t>Opis scenariusza przypadku użycia „L</w:t>
        </w:r>
        <w:r w:rsidR="005C4BBD">
          <w:t>ogowan</w:t>
        </w:r>
      </w:ins>
      <w:ins w:id="6792" w:author="Okot" w:date="2019-12-12T11:50:00Z">
        <w:r w:rsidR="005C4BBD">
          <w:t>ie</w:t>
        </w:r>
      </w:ins>
      <w:ins w:id="679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94" w:author="Okot" w:date="2019-12-12T11:42:00Z"/>
        </w:trPr>
        <w:tc>
          <w:tcPr>
            <w:tcW w:w="3397" w:type="dxa"/>
          </w:tcPr>
          <w:p w14:paraId="0D2FACC7" w14:textId="77777777" w:rsidR="0079256D" w:rsidRPr="005C4BBD" w:rsidRDefault="0079256D" w:rsidP="005C4BBD">
            <w:pPr>
              <w:ind w:firstLine="0"/>
              <w:rPr>
                <w:ins w:id="6795" w:author="Okot" w:date="2019-12-12T11:42:00Z"/>
                <w:b/>
                <w:rPrChange w:id="6796" w:author="Okot" w:date="2019-12-12T11:43:00Z">
                  <w:rPr>
                    <w:ins w:id="6797" w:author="Okot" w:date="2019-12-12T11:42:00Z"/>
                  </w:rPr>
                </w:rPrChange>
              </w:rPr>
            </w:pPr>
            <w:ins w:id="6798" w:author="Okot" w:date="2019-12-12T11:42:00Z">
              <w:r w:rsidRPr="005C4BBD">
                <w:rPr>
                  <w:b/>
                  <w:rPrChange w:id="6799" w:author="Okot" w:date="2019-12-12T11:43:00Z">
                    <w:rPr/>
                  </w:rPrChange>
                </w:rPr>
                <w:t>Nazwa</w:t>
              </w:r>
            </w:ins>
          </w:p>
        </w:tc>
        <w:tc>
          <w:tcPr>
            <w:tcW w:w="5664" w:type="dxa"/>
          </w:tcPr>
          <w:p w14:paraId="7903FA1F" w14:textId="2FCA8009" w:rsidR="0079256D" w:rsidRPr="005C4BBD" w:rsidRDefault="005C4BBD" w:rsidP="005C4BBD">
            <w:pPr>
              <w:ind w:firstLine="0"/>
              <w:rPr>
                <w:ins w:id="6800" w:author="Okot" w:date="2019-12-12T11:42:00Z"/>
                <w:b/>
                <w:i/>
                <w:rPrChange w:id="6801" w:author="Okot" w:date="2019-12-12T11:43:00Z">
                  <w:rPr>
                    <w:ins w:id="6802" w:author="Okot" w:date="2019-12-12T11:42:00Z"/>
                  </w:rPr>
                </w:rPrChange>
              </w:rPr>
            </w:pPr>
            <w:ins w:id="6803" w:author="Okot" w:date="2019-12-12T11:42:00Z">
              <w:r>
                <w:rPr>
                  <w:b/>
                  <w:i/>
                </w:rPr>
                <w:t>PU002</w:t>
              </w:r>
              <w:r w:rsidR="0079256D" w:rsidRPr="005C4BBD">
                <w:rPr>
                  <w:b/>
                  <w:i/>
                  <w:rPrChange w:id="6804" w:author="Okot" w:date="2019-12-12T11:43:00Z">
                    <w:rPr/>
                  </w:rPrChange>
                </w:rPr>
                <w:t xml:space="preserve">: </w:t>
              </w:r>
            </w:ins>
            <w:ins w:id="6805" w:author="Okot" w:date="2019-12-12T11:43:00Z">
              <w:r>
                <w:rPr>
                  <w:b/>
                  <w:i/>
                </w:rPr>
                <w:t>Logowanie</w:t>
              </w:r>
            </w:ins>
          </w:p>
        </w:tc>
      </w:tr>
      <w:tr w:rsidR="0079256D" w14:paraId="785A33E4" w14:textId="77777777" w:rsidTr="005C4BBD">
        <w:trPr>
          <w:ins w:id="6806" w:author="Okot" w:date="2019-12-12T11:42:00Z"/>
        </w:trPr>
        <w:tc>
          <w:tcPr>
            <w:tcW w:w="3397" w:type="dxa"/>
          </w:tcPr>
          <w:p w14:paraId="0A3530B5" w14:textId="77777777" w:rsidR="0079256D" w:rsidRPr="005C4BBD" w:rsidRDefault="0079256D" w:rsidP="005C4BBD">
            <w:pPr>
              <w:ind w:firstLine="0"/>
              <w:rPr>
                <w:ins w:id="6807" w:author="Okot" w:date="2019-12-12T11:42:00Z"/>
                <w:b/>
                <w:rPrChange w:id="6808" w:author="Okot" w:date="2019-12-12T11:43:00Z">
                  <w:rPr>
                    <w:ins w:id="6809" w:author="Okot" w:date="2019-12-12T11:42:00Z"/>
                  </w:rPr>
                </w:rPrChange>
              </w:rPr>
            </w:pPr>
            <w:ins w:id="6810" w:author="Okot" w:date="2019-12-12T11:42:00Z">
              <w:r w:rsidRPr="005C4BBD">
                <w:rPr>
                  <w:b/>
                  <w:rPrChange w:id="6811" w:author="Okot" w:date="2019-12-12T11:43:00Z">
                    <w:rPr/>
                  </w:rPrChange>
                </w:rPr>
                <w:t>Opis</w:t>
              </w:r>
            </w:ins>
          </w:p>
        </w:tc>
        <w:tc>
          <w:tcPr>
            <w:tcW w:w="5664" w:type="dxa"/>
          </w:tcPr>
          <w:p w14:paraId="359A37C4" w14:textId="7BCF8814" w:rsidR="0079256D" w:rsidRDefault="0079256D" w:rsidP="005C4BBD">
            <w:pPr>
              <w:ind w:firstLine="0"/>
              <w:rPr>
                <w:ins w:id="6812" w:author="Okot" w:date="2019-12-12T11:42:00Z"/>
              </w:rPr>
            </w:pPr>
            <w:ins w:id="6813" w:author="Okot" w:date="2019-12-12T11:42:00Z">
              <w:r>
                <w:t>Przypadek użycia umożliw</w:t>
              </w:r>
              <w:r w:rsidR="005C4BBD">
                <w:t>ia użytkownikowi niezalogowanemu zalogowanie</w:t>
              </w:r>
              <w:r>
                <w:t xml:space="preserve"> się w systemie</w:t>
              </w:r>
            </w:ins>
            <w:ins w:id="6814" w:author="Okot" w:date="2019-12-13T11:49:00Z">
              <w:r w:rsidR="00992396">
                <w:t>.</w:t>
              </w:r>
            </w:ins>
          </w:p>
        </w:tc>
      </w:tr>
      <w:tr w:rsidR="0079256D" w14:paraId="0B11376A" w14:textId="77777777" w:rsidTr="005C4BBD">
        <w:trPr>
          <w:ins w:id="6815" w:author="Okot" w:date="2019-12-12T11:42:00Z"/>
        </w:trPr>
        <w:tc>
          <w:tcPr>
            <w:tcW w:w="3397" w:type="dxa"/>
          </w:tcPr>
          <w:p w14:paraId="37859BED" w14:textId="77777777" w:rsidR="0079256D" w:rsidRPr="005C4BBD" w:rsidRDefault="0079256D" w:rsidP="005C4BBD">
            <w:pPr>
              <w:ind w:firstLine="0"/>
              <w:rPr>
                <w:ins w:id="6816" w:author="Okot" w:date="2019-12-12T11:42:00Z"/>
                <w:b/>
                <w:rPrChange w:id="6817" w:author="Okot" w:date="2019-12-12T11:43:00Z">
                  <w:rPr>
                    <w:ins w:id="6818" w:author="Okot" w:date="2019-12-12T11:42:00Z"/>
                  </w:rPr>
                </w:rPrChange>
              </w:rPr>
            </w:pPr>
            <w:ins w:id="6819" w:author="Okot" w:date="2019-12-12T11:42:00Z">
              <w:r w:rsidRPr="005C4BBD">
                <w:rPr>
                  <w:b/>
                  <w:rPrChange w:id="6820" w:author="Okot" w:date="2019-12-12T11:43:00Z">
                    <w:rPr/>
                  </w:rPrChange>
                </w:rPr>
                <w:t>Warunki początkowe</w:t>
              </w:r>
            </w:ins>
          </w:p>
        </w:tc>
        <w:tc>
          <w:tcPr>
            <w:tcW w:w="5664" w:type="dxa"/>
          </w:tcPr>
          <w:p w14:paraId="1BBBB4BB" w14:textId="77777777" w:rsidR="0079256D" w:rsidRDefault="0079256D" w:rsidP="005C4BBD">
            <w:pPr>
              <w:ind w:firstLine="0"/>
              <w:rPr>
                <w:ins w:id="6821" w:author="Okot" w:date="2019-12-12T11:42:00Z"/>
              </w:rPr>
            </w:pPr>
            <w:ins w:id="6822" w:author="Okot" w:date="2019-12-12T11:42:00Z">
              <w:r>
                <w:t>-</w:t>
              </w:r>
            </w:ins>
          </w:p>
        </w:tc>
      </w:tr>
      <w:tr w:rsidR="0079256D" w14:paraId="0E788D04" w14:textId="77777777" w:rsidTr="005C4BBD">
        <w:trPr>
          <w:ins w:id="6823" w:author="Okot" w:date="2019-12-12T11:42:00Z"/>
        </w:trPr>
        <w:tc>
          <w:tcPr>
            <w:tcW w:w="3397" w:type="dxa"/>
          </w:tcPr>
          <w:p w14:paraId="2E8789F1" w14:textId="77777777" w:rsidR="0079256D" w:rsidRPr="005C4BBD" w:rsidRDefault="0079256D" w:rsidP="005C4BBD">
            <w:pPr>
              <w:ind w:firstLine="0"/>
              <w:rPr>
                <w:ins w:id="6824" w:author="Okot" w:date="2019-12-12T11:42:00Z"/>
                <w:b/>
                <w:rPrChange w:id="6825" w:author="Okot" w:date="2019-12-12T11:43:00Z">
                  <w:rPr>
                    <w:ins w:id="6826" w:author="Okot" w:date="2019-12-12T11:42:00Z"/>
                  </w:rPr>
                </w:rPrChange>
              </w:rPr>
            </w:pPr>
            <w:ins w:id="6827" w:author="Okot" w:date="2019-12-12T11:42:00Z">
              <w:r w:rsidRPr="005C4BBD">
                <w:rPr>
                  <w:b/>
                  <w:rPrChange w:id="6828" w:author="Okot" w:date="2019-12-12T11:43:00Z">
                    <w:rPr/>
                  </w:rPrChange>
                </w:rPr>
                <w:t>Inicjacja</w:t>
              </w:r>
            </w:ins>
          </w:p>
        </w:tc>
        <w:tc>
          <w:tcPr>
            <w:tcW w:w="5664" w:type="dxa"/>
          </w:tcPr>
          <w:p w14:paraId="20C3B161" w14:textId="63A47135" w:rsidR="0079256D" w:rsidRDefault="0079256D">
            <w:pPr>
              <w:ind w:firstLine="0"/>
              <w:rPr>
                <w:ins w:id="6829" w:author="Okot" w:date="2019-12-12T11:42:00Z"/>
              </w:rPr>
            </w:pPr>
            <w:ins w:id="6830" w:author="Okot" w:date="2019-12-12T11:42:00Z">
              <w:r>
                <w:t xml:space="preserve">Przypadek użycia rozpoczyna się w </w:t>
              </w:r>
            </w:ins>
            <w:ins w:id="6831" w:author="Okot" w:date="2019-12-12T11:45:00Z">
              <w:r w:rsidR="005C4BBD">
                <w:t>momencie, gdy</w:t>
              </w:r>
            </w:ins>
            <w:ins w:id="6832" w:author="Okot" w:date="2019-12-12T11:44:00Z">
              <w:r w:rsidR="005C4BBD">
                <w:t xml:space="preserve"> użytkownik rozpoczyna wypełnianie</w:t>
              </w:r>
            </w:ins>
            <w:ins w:id="6833" w:author="Okot" w:date="2019-12-12T11:42:00Z">
              <w:r>
                <w:t xml:space="preserve"> </w:t>
              </w:r>
            </w:ins>
            <w:ins w:id="6834" w:author="Okot" w:date="2019-12-12T11:44:00Z">
              <w:r w:rsidR="005C4BBD">
                <w:t xml:space="preserve">formularza </w:t>
              </w:r>
            </w:ins>
            <w:ins w:id="6835" w:author="Okot" w:date="2019-12-12T11:51:00Z">
              <w:r w:rsidR="005C4BBD">
                <w:t xml:space="preserve">Przypadek użycia umożliwia użytkownikowi </w:t>
              </w:r>
              <w:r w:rsidR="005C4BBD">
                <w:lastRenderedPageBreak/>
                <w:t xml:space="preserve">niezalogowanemu zalogowanie się w systemie </w:t>
              </w:r>
            </w:ins>
            <w:ins w:id="6836" w:author="Okot" w:date="2019-12-12T11:44:00Z">
              <w:r w:rsidR="005C4BBD">
                <w:t xml:space="preserve">logowania </w:t>
              </w:r>
            </w:ins>
            <w:ins w:id="6837" w:author="Okot" w:date="2019-12-12T11:42:00Z">
              <w:r>
                <w:t>na stronie aplikacji</w:t>
              </w:r>
            </w:ins>
            <w:ins w:id="6838" w:author="Okot" w:date="2019-12-13T11:49:00Z">
              <w:r w:rsidR="00992396">
                <w:t>.</w:t>
              </w:r>
            </w:ins>
          </w:p>
        </w:tc>
      </w:tr>
      <w:tr w:rsidR="0079256D" w14:paraId="7111AD18" w14:textId="77777777" w:rsidTr="005C4BBD">
        <w:trPr>
          <w:ins w:id="6839" w:author="Okot" w:date="2019-12-12T11:42:00Z"/>
        </w:trPr>
        <w:tc>
          <w:tcPr>
            <w:tcW w:w="3397" w:type="dxa"/>
          </w:tcPr>
          <w:p w14:paraId="41C67D76" w14:textId="77777777" w:rsidR="0079256D" w:rsidRPr="005C4BBD" w:rsidRDefault="0079256D" w:rsidP="005C4BBD">
            <w:pPr>
              <w:ind w:firstLine="0"/>
              <w:rPr>
                <w:ins w:id="6840" w:author="Okot" w:date="2019-12-12T11:42:00Z"/>
                <w:b/>
                <w:rPrChange w:id="6841" w:author="Okot" w:date="2019-12-12T11:43:00Z">
                  <w:rPr>
                    <w:ins w:id="6842" w:author="Okot" w:date="2019-12-12T11:42:00Z"/>
                  </w:rPr>
                </w:rPrChange>
              </w:rPr>
            </w:pPr>
            <w:ins w:id="6843" w:author="Okot" w:date="2019-12-12T11:42:00Z">
              <w:r w:rsidRPr="005C4BBD">
                <w:rPr>
                  <w:b/>
                  <w:rPrChange w:id="6844"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45" w:author="Okot" w:date="2019-12-12T11:42:00Z"/>
              </w:rPr>
            </w:pPr>
            <w:ins w:id="6846" w:author="Okot" w:date="2019-12-12T11:45:00Z">
              <w:r>
                <w:t>Po pozytywnej weryfikacji danych użytkownik został zalogowany i przeniesiony na stronę startową aplikacji</w:t>
              </w:r>
            </w:ins>
            <w:ins w:id="6847" w:author="Okot" w:date="2019-12-13T11:49:00Z">
              <w:r w:rsidR="00992396">
                <w:t>.</w:t>
              </w:r>
            </w:ins>
          </w:p>
        </w:tc>
      </w:tr>
      <w:tr w:rsidR="0079256D" w14:paraId="03C5CA96" w14:textId="77777777" w:rsidTr="005C4BBD">
        <w:trPr>
          <w:ins w:id="6848" w:author="Okot" w:date="2019-12-12T11:42:00Z"/>
        </w:trPr>
        <w:tc>
          <w:tcPr>
            <w:tcW w:w="3397" w:type="dxa"/>
          </w:tcPr>
          <w:p w14:paraId="4E2A6256" w14:textId="77777777" w:rsidR="0079256D" w:rsidRPr="005C4BBD" w:rsidRDefault="0079256D" w:rsidP="005C4BBD">
            <w:pPr>
              <w:ind w:firstLine="0"/>
              <w:rPr>
                <w:ins w:id="6849" w:author="Okot" w:date="2019-12-12T11:42:00Z"/>
                <w:b/>
                <w:rPrChange w:id="6850" w:author="Okot" w:date="2019-12-12T11:43:00Z">
                  <w:rPr>
                    <w:ins w:id="6851" w:author="Okot" w:date="2019-12-12T11:42:00Z"/>
                  </w:rPr>
                </w:rPrChange>
              </w:rPr>
            </w:pPr>
            <w:ins w:id="6852" w:author="Okot" w:date="2019-12-12T11:42:00Z">
              <w:r w:rsidRPr="005C4BBD">
                <w:rPr>
                  <w:b/>
                  <w:rPrChange w:id="6853" w:author="Okot" w:date="2019-12-12T11:43:00Z">
                    <w:rPr/>
                  </w:rPrChange>
                </w:rPr>
                <w:t>Scenariusz główny</w:t>
              </w:r>
            </w:ins>
          </w:p>
        </w:tc>
        <w:tc>
          <w:tcPr>
            <w:tcW w:w="5664" w:type="dxa"/>
          </w:tcPr>
          <w:p w14:paraId="4B0B5761" w14:textId="6EAD902C" w:rsidR="0079256D" w:rsidRDefault="00992396" w:rsidP="005C4BBD">
            <w:pPr>
              <w:ind w:firstLine="0"/>
              <w:rPr>
                <w:ins w:id="6854" w:author="Okot" w:date="2019-12-12T11:42:00Z"/>
              </w:rPr>
            </w:pPr>
            <w:ins w:id="6855" w:author="Okot" w:date="2019-12-12T11:42:00Z">
              <w:r>
                <w:t>1.</w:t>
              </w:r>
            </w:ins>
            <w:ins w:id="6856" w:author="Okot" w:date="2019-12-13T11:49:00Z">
              <w:r>
                <w:t> </w:t>
              </w:r>
            </w:ins>
            <w:ins w:id="6857" w:author="Okot" w:date="2019-12-12T11:42:00Z">
              <w:r w:rsidR="0079256D">
                <w:t>Użytkownik wprowadza swój adres e-mail w polu „adres e-mail”</w:t>
              </w:r>
            </w:ins>
            <w:ins w:id="6858" w:author="Okot" w:date="2019-12-13T11:49:00Z">
              <w:r>
                <w:t>.</w:t>
              </w:r>
            </w:ins>
          </w:p>
          <w:p w14:paraId="0D2411C9" w14:textId="423C2313" w:rsidR="0079256D" w:rsidRDefault="00992396" w:rsidP="005C4BBD">
            <w:pPr>
              <w:ind w:firstLine="0"/>
              <w:rPr>
                <w:ins w:id="6859" w:author="Okot" w:date="2019-12-12T11:42:00Z"/>
              </w:rPr>
            </w:pPr>
            <w:ins w:id="6860" w:author="Okot" w:date="2019-12-12T11:42:00Z">
              <w:r>
                <w:t>2.</w:t>
              </w:r>
            </w:ins>
            <w:ins w:id="6861" w:author="Okot" w:date="2019-12-13T11:49:00Z">
              <w:r>
                <w:t> </w:t>
              </w:r>
            </w:ins>
            <w:ins w:id="6862" w:author="Okot" w:date="2019-12-12T11:42:00Z">
              <w:r w:rsidR="0079256D">
                <w:t>Użytkownik wprowadza hasło w polu „hasło”</w:t>
              </w:r>
            </w:ins>
            <w:ins w:id="6863" w:author="Okot" w:date="2019-12-13T11:49:00Z">
              <w:r>
                <w:t>.</w:t>
              </w:r>
            </w:ins>
          </w:p>
          <w:p w14:paraId="3BCB14ED" w14:textId="0CDCEF31" w:rsidR="0079256D" w:rsidRDefault="0079256D" w:rsidP="005C4BBD">
            <w:pPr>
              <w:ind w:firstLine="0"/>
              <w:rPr>
                <w:ins w:id="6864" w:author="Okot" w:date="2019-12-12T11:42:00Z"/>
              </w:rPr>
            </w:pPr>
            <w:ins w:id="6865" w:author="Okot" w:date="2019-12-12T11:42:00Z">
              <w:r>
                <w:t>3.</w:t>
              </w:r>
            </w:ins>
            <w:ins w:id="6866" w:author="Okot" w:date="2019-12-13T11:49:00Z">
              <w:r w:rsidR="00992396">
                <w:t> </w:t>
              </w:r>
            </w:ins>
            <w:ins w:id="6867" w:author="Okot" w:date="2019-12-12T11:45:00Z">
              <w:r w:rsidR="005C4BBD">
                <w:t>Użytkownik zatwierdza rejestrację przyciskiem „zaloguj”</w:t>
              </w:r>
            </w:ins>
            <w:ins w:id="6868" w:author="Okot" w:date="2019-12-13T11:49:00Z">
              <w:r w:rsidR="00992396">
                <w:t>.</w:t>
              </w:r>
            </w:ins>
          </w:p>
          <w:p w14:paraId="74433751" w14:textId="3BF36166" w:rsidR="0079256D" w:rsidRDefault="00992396" w:rsidP="005C4BBD">
            <w:pPr>
              <w:ind w:firstLine="0"/>
              <w:rPr>
                <w:ins w:id="6869" w:author="Okot" w:date="2019-12-12T11:42:00Z"/>
              </w:rPr>
            </w:pPr>
            <w:ins w:id="6870" w:author="Okot" w:date="2019-12-12T11:42:00Z">
              <w:r>
                <w:t>4.</w:t>
              </w:r>
            </w:ins>
            <w:ins w:id="6871" w:author="Okot" w:date="2019-12-13T11:49:00Z">
              <w:r>
                <w:t> </w:t>
              </w:r>
            </w:ins>
            <w:ins w:id="6872" w:author="Okot" w:date="2019-12-12T11:46:00Z">
              <w:r w:rsidR="005C4BBD">
                <w:t>System weryfikuje podany e-mail i hasło</w:t>
              </w:r>
            </w:ins>
            <w:ins w:id="6873" w:author="Okot" w:date="2019-12-12T11:42:00Z">
              <w:r>
                <w:t>.</w:t>
              </w:r>
            </w:ins>
          </w:p>
          <w:p w14:paraId="51AE0B25" w14:textId="0F924DEA" w:rsidR="0079256D" w:rsidRDefault="00992396" w:rsidP="005C4BBD">
            <w:pPr>
              <w:ind w:firstLine="0"/>
              <w:rPr>
                <w:ins w:id="6874" w:author="Okot" w:date="2019-12-12T11:42:00Z"/>
              </w:rPr>
            </w:pPr>
            <w:ins w:id="6875" w:author="Okot" w:date="2019-12-12T11:42:00Z">
              <w:r>
                <w:t>5.</w:t>
              </w:r>
            </w:ins>
            <w:ins w:id="6876" w:author="Okot" w:date="2019-12-13T11:49:00Z">
              <w:r>
                <w:t> </w:t>
              </w:r>
            </w:ins>
            <w:ins w:id="6877" w:author="Okot" w:date="2019-12-12T11:46:00Z">
              <w:r w:rsidR="005C4BBD">
                <w:t>Użytkownik zostaje zalogowany do aplikacji</w:t>
              </w:r>
            </w:ins>
            <w:ins w:id="6878" w:author="Okot" w:date="2019-12-13T11:49:00Z">
              <w:r>
                <w:t>.</w:t>
              </w:r>
            </w:ins>
          </w:p>
          <w:p w14:paraId="1CEE79DD" w14:textId="525C15BE" w:rsidR="0079256D" w:rsidRDefault="00992396">
            <w:pPr>
              <w:ind w:firstLine="0"/>
              <w:rPr>
                <w:ins w:id="6879" w:author="Okot" w:date="2019-12-12T11:42:00Z"/>
              </w:rPr>
            </w:pPr>
            <w:ins w:id="6880" w:author="Okot" w:date="2019-12-12T11:42:00Z">
              <w:r>
                <w:t>6.</w:t>
              </w:r>
            </w:ins>
            <w:ins w:id="6881" w:author="Okot" w:date="2019-12-13T11:50:00Z">
              <w:r>
                <w:t> </w:t>
              </w:r>
            </w:ins>
            <w:ins w:id="6882" w:author="Okot" w:date="2019-12-12T11:47:00Z">
              <w:r w:rsidR="005C4BBD">
                <w:t>Użytkownik zostaje przekierowany na stronę startową aplikacji</w:t>
              </w:r>
            </w:ins>
            <w:ins w:id="6883" w:author="Okot" w:date="2019-12-12T11:42:00Z">
              <w:r>
                <w:t>.</w:t>
              </w:r>
            </w:ins>
          </w:p>
        </w:tc>
      </w:tr>
      <w:tr w:rsidR="0079256D" w14:paraId="21557FC3" w14:textId="77777777" w:rsidTr="005C4BBD">
        <w:trPr>
          <w:ins w:id="6884" w:author="Okot" w:date="2019-12-12T11:42:00Z"/>
        </w:trPr>
        <w:tc>
          <w:tcPr>
            <w:tcW w:w="3397" w:type="dxa"/>
          </w:tcPr>
          <w:p w14:paraId="55F991EA" w14:textId="77777777" w:rsidR="0079256D" w:rsidRPr="005C4BBD" w:rsidRDefault="0079256D" w:rsidP="005C4BBD">
            <w:pPr>
              <w:ind w:firstLine="0"/>
              <w:rPr>
                <w:ins w:id="6885" w:author="Okot" w:date="2019-12-12T11:42:00Z"/>
                <w:b/>
                <w:rPrChange w:id="6886" w:author="Okot" w:date="2019-12-12T11:43:00Z">
                  <w:rPr>
                    <w:ins w:id="6887" w:author="Okot" w:date="2019-12-12T11:42:00Z"/>
                  </w:rPr>
                </w:rPrChange>
              </w:rPr>
            </w:pPr>
            <w:ins w:id="6888" w:author="Okot" w:date="2019-12-12T11:42:00Z">
              <w:r w:rsidRPr="005C4BBD">
                <w:rPr>
                  <w:b/>
                  <w:rPrChange w:id="6889" w:author="Okot" w:date="2019-12-12T11:43:00Z">
                    <w:rPr/>
                  </w:rPrChange>
                </w:rPr>
                <w:t>Scenariusze alternatywne</w:t>
              </w:r>
            </w:ins>
          </w:p>
        </w:tc>
        <w:tc>
          <w:tcPr>
            <w:tcW w:w="5664" w:type="dxa"/>
          </w:tcPr>
          <w:p w14:paraId="625FAB67" w14:textId="0CD1BAE4" w:rsidR="0079256D" w:rsidRDefault="005C4BBD" w:rsidP="005C4BBD">
            <w:pPr>
              <w:ind w:firstLine="0"/>
              <w:rPr>
                <w:ins w:id="6890" w:author="Okot" w:date="2019-12-13T10:20:00Z"/>
              </w:rPr>
            </w:pPr>
            <w:ins w:id="6891" w:author="Okot" w:date="2019-12-12T11:42:00Z">
              <w:r>
                <w:t>4</w:t>
              </w:r>
              <w:r w:rsidR="0079256D">
                <w:t>.1</w:t>
              </w:r>
              <w:r w:rsidR="00992396">
                <w:t>.</w:t>
              </w:r>
            </w:ins>
            <w:ins w:id="6892" w:author="Okot" w:date="2019-12-13T11:50:00Z">
              <w:r w:rsidR="00992396">
                <w:t> </w:t>
              </w:r>
            </w:ins>
            <w:ins w:id="6893" w:author="Okot" w:date="2019-12-12T11:47:00Z">
              <w:r>
                <w:t>Nie istnieje konto założone na podany adres e-mail</w:t>
              </w:r>
            </w:ins>
            <w:ins w:id="6894" w:author="Okot" w:date="2019-12-13T11:50:00Z">
              <w:r w:rsidR="00992396">
                <w:t>.</w:t>
              </w:r>
            </w:ins>
            <w:ins w:id="6895" w:author="Okot" w:date="2019-12-12T11:47:00Z">
              <w:r>
                <w:t xml:space="preserve">  </w:t>
              </w:r>
            </w:ins>
            <w:ins w:id="6896" w:author="Okot" w:date="2019-12-13T10:20:00Z">
              <w:r w:rsidR="00E37BC7">
                <w:t>4.1.1.</w:t>
              </w:r>
            </w:ins>
            <w:ins w:id="6897" w:author="Okot" w:date="2019-12-13T11:50:00Z">
              <w:r w:rsidR="00992396">
                <w:t> </w:t>
              </w:r>
            </w:ins>
            <w:ins w:id="6898" w:author="Okot" w:date="2019-12-13T10:20:00Z">
              <w:r w:rsidR="00E37BC7">
                <w:t>W</w:t>
              </w:r>
            </w:ins>
            <w:ins w:id="6899" w:author="Okot" w:date="2019-12-12T11:48:00Z">
              <w:r>
                <w:t>yświetlony zostaje stosowny komunikat</w:t>
              </w:r>
            </w:ins>
            <w:ins w:id="6900" w:author="Okot" w:date="2019-12-28T16:12:00Z">
              <w:r w:rsidR="008C45EA">
                <w:t xml:space="preserve"> błędu</w:t>
              </w:r>
            </w:ins>
            <w:ins w:id="6901" w:author="Okot" w:date="2019-12-13T11:50:00Z">
              <w:r w:rsidR="00992396">
                <w:t>.</w:t>
              </w:r>
            </w:ins>
          </w:p>
          <w:p w14:paraId="066908C9" w14:textId="6D78F027" w:rsidR="00E37BC7" w:rsidRDefault="00992396" w:rsidP="005C4BBD">
            <w:pPr>
              <w:ind w:firstLine="0"/>
              <w:rPr>
                <w:ins w:id="6902" w:author="Okot" w:date="2019-12-12T11:42:00Z"/>
              </w:rPr>
            </w:pPr>
            <w:ins w:id="6903" w:author="Okot" w:date="2019-12-13T10:20:00Z">
              <w:r>
                <w:t>4.1.2.</w:t>
              </w:r>
            </w:ins>
            <w:ins w:id="6904" w:author="Okot" w:date="2019-12-13T11:50:00Z">
              <w:r>
                <w:t> </w:t>
              </w:r>
            </w:ins>
            <w:ins w:id="6905" w:author="Okot" w:date="2019-12-13T10:20:00Z">
              <w:r w:rsidR="00C4028F">
                <w:t>Powrót do pkt</w:t>
              </w:r>
              <w:r w:rsidR="00E37BC7">
                <w:t> 1</w:t>
              </w:r>
            </w:ins>
            <w:ins w:id="6906" w:author="Okot" w:date="2019-12-13T11:50:00Z">
              <w:r>
                <w:t>.</w:t>
              </w:r>
            </w:ins>
          </w:p>
          <w:p w14:paraId="1D34D5E0" w14:textId="790015E5" w:rsidR="00E37BC7" w:rsidRDefault="005C4BBD">
            <w:pPr>
              <w:ind w:firstLine="0"/>
              <w:rPr>
                <w:ins w:id="6907" w:author="Okot" w:date="2019-12-13T10:21:00Z"/>
              </w:rPr>
            </w:pPr>
            <w:ins w:id="6908" w:author="Okot" w:date="2019-12-12T11:42:00Z">
              <w:r>
                <w:t>4</w:t>
              </w:r>
              <w:r w:rsidR="00992396">
                <w:t>.2.</w:t>
              </w:r>
            </w:ins>
            <w:ins w:id="6909" w:author="Okot" w:date="2019-12-13T11:50:00Z">
              <w:r w:rsidR="00992396">
                <w:t> </w:t>
              </w:r>
            </w:ins>
            <w:ins w:id="6910" w:author="Okot" w:date="2019-12-12T11:42:00Z">
              <w:r w:rsidR="0079256D">
                <w:t xml:space="preserve">Hasło </w:t>
              </w:r>
            </w:ins>
            <w:ins w:id="6911" w:author="Okot" w:date="2019-12-12T11:48:00Z">
              <w:r>
                <w:t>podane p</w:t>
              </w:r>
              <w:r w:rsidR="00992396">
                <w:t>rzy logowaniu nie jest zgodne z</w:t>
              </w:r>
            </w:ins>
            <w:ins w:id="6912" w:author="Okot" w:date="2019-12-13T11:50:00Z">
              <w:r w:rsidR="00992396">
                <w:t> </w:t>
              </w:r>
            </w:ins>
            <w:ins w:id="6913" w:author="Okot" w:date="2019-12-12T11:48:00Z">
              <w:r>
                <w:t>hasłem podanym przy rejestracji</w:t>
              </w:r>
            </w:ins>
            <w:ins w:id="6914" w:author="Okot" w:date="2019-12-13T11:50:00Z">
              <w:r w:rsidR="00992396">
                <w:t>.</w:t>
              </w:r>
            </w:ins>
          </w:p>
          <w:p w14:paraId="11D8E1E8" w14:textId="1C4F9AAD" w:rsidR="0079256D" w:rsidRDefault="00E37BC7">
            <w:pPr>
              <w:ind w:firstLine="0"/>
              <w:rPr>
                <w:ins w:id="6915" w:author="Okot" w:date="2019-12-13T10:21:00Z"/>
              </w:rPr>
            </w:pPr>
            <w:ins w:id="6916" w:author="Okot" w:date="2019-12-13T10:21:00Z">
              <w:r>
                <w:t>4.2.1.</w:t>
              </w:r>
            </w:ins>
            <w:ins w:id="6917" w:author="Okot" w:date="2019-12-13T11:50:00Z">
              <w:r w:rsidR="00992396">
                <w:t> </w:t>
              </w:r>
            </w:ins>
            <w:ins w:id="6918" w:author="Okot" w:date="2019-12-13T10:21:00Z">
              <w:r>
                <w:t>W</w:t>
              </w:r>
            </w:ins>
            <w:ins w:id="6919" w:author="Okot" w:date="2019-12-12T11:48:00Z">
              <w:r w:rsidR="005C4BBD">
                <w:t>yświetlony zostaje stosowny komunikat</w:t>
              </w:r>
            </w:ins>
            <w:ins w:id="6920" w:author="Okot" w:date="2019-12-28T16:12:00Z">
              <w:r w:rsidR="008C45EA">
                <w:t xml:space="preserve"> błędu</w:t>
              </w:r>
            </w:ins>
            <w:ins w:id="6921" w:author="Okot" w:date="2019-12-13T11:50:00Z">
              <w:r w:rsidR="00992396">
                <w:t>.</w:t>
              </w:r>
            </w:ins>
          </w:p>
          <w:p w14:paraId="1BAEF0B8" w14:textId="06370395" w:rsidR="00E37BC7" w:rsidRDefault="00992396">
            <w:pPr>
              <w:ind w:firstLine="0"/>
              <w:rPr>
                <w:ins w:id="6922" w:author="Okot" w:date="2019-12-12T11:42:00Z"/>
              </w:rPr>
            </w:pPr>
            <w:ins w:id="6923" w:author="Okot" w:date="2019-12-13T10:21:00Z">
              <w:r>
                <w:t>4.2.2.</w:t>
              </w:r>
            </w:ins>
            <w:ins w:id="6924" w:author="Okot" w:date="2019-12-13T11:50:00Z">
              <w:r>
                <w:t> </w:t>
              </w:r>
            </w:ins>
            <w:ins w:id="6925" w:author="Okot" w:date="2019-12-13T10:21:00Z">
              <w:r w:rsidR="00C4028F">
                <w:t>Powrót do pkt</w:t>
              </w:r>
              <w:r w:rsidR="00E37BC7">
                <w:t xml:space="preserve"> 2</w:t>
              </w:r>
            </w:ins>
            <w:ins w:id="6926" w:author="Okot" w:date="2019-12-13T11:50:00Z">
              <w:r>
                <w:t>.</w:t>
              </w:r>
            </w:ins>
          </w:p>
        </w:tc>
      </w:tr>
    </w:tbl>
    <w:p w14:paraId="2B7667C6" w14:textId="77777777" w:rsidR="0079256D" w:rsidRDefault="0079256D" w:rsidP="0079256D">
      <w:pPr>
        <w:ind w:firstLine="0"/>
        <w:rPr>
          <w:ins w:id="6927" w:author="Okot" w:date="2019-12-12T11:42:00Z"/>
        </w:rPr>
      </w:pPr>
    </w:p>
    <w:p w14:paraId="71063A89" w14:textId="236BE887" w:rsidR="005C4BBD" w:rsidRDefault="005C4BBD" w:rsidP="005C4BBD">
      <w:pPr>
        <w:ind w:firstLine="0"/>
        <w:rPr>
          <w:ins w:id="6928" w:author="Okot" w:date="2019-12-12T11:48:00Z"/>
        </w:rPr>
      </w:pPr>
      <w:ins w:id="6929" w:author="Okot" w:date="2019-12-12T11:48:00Z">
        <w:r>
          <w:t>Tabela 4.3.</w:t>
        </w:r>
      </w:ins>
    </w:p>
    <w:p w14:paraId="6813292A" w14:textId="43A42312" w:rsidR="0079256D" w:rsidRDefault="005C4BBD">
      <w:pPr>
        <w:ind w:firstLine="0"/>
        <w:rPr>
          <w:ins w:id="6930" w:author="Okot" w:date="2019-12-12T11:42:00Z"/>
        </w:rPr>
        <w:pPrChange w:id="6931" w:author="Okot" w:date="2019-12-10T16:58:00Z">
          <w:pPr>
            <w:pStyle w:val="Podtytu"/>
          </w:pPr>
        </w:pPrChange>
      </w:pPr>
      <w:ins w:id="6932" w:author="Okot" w:date="2019-12-12T11:48:00Z">
        <w:r>
          <w:t>Opis scenariusza przypadku</w:t>
        </w:r>
        <w:r w:rsidR="00CC0B2D">
          <w:t xml:space="preserve"> użycia „</w:t>
        </w:r>
      </w:ins>
      <w:ins w:id="6933" w:author="Okot" w:date="2019-12-13T10:21:00Z">
        <w:r w:rsidR="00CC0B2D">
          <w:t>Reset hasła</w:t>
        </w:r>
      </w:ins>
      <w:ins w:id="693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35" w:author="Okot" w:date="2019-12-12T11:42:00Z"/>
        </w:trPr>
        <w:tc>
          <w:tcPr>
            <w:tcW w:w="3397" w:type="dxa"/>
          </w:tcPr>
          <w:p w14:paraId="3E6E14C0" w14:textId="77777777" w:rsidR="0079256D" w:rsidRPr="005C4BBD" w:rsidRDefault="0079256D" w:rsidP="005C4BBD">
            <w:pPr>
              <w:ind w:firstLine="0"/>
              <w:rPr>
                <w:ins w:id="6936" w:author="Okot" w:date="2019-12-12T11:42:00Z"/>
                <w:b/>
                <w:rPrChange w:id="6937" w:author="Okot" w:date="2019-12-12T11:50:00Z">
                  <w:rPr>
                    <w:ins w:id="6938" w:author="Okot" w:date="2019-12-12T11:42:00Z"/>
                  </w:rPr>
                </w:rPrChange>
              </w:rPr>
            </w:pPr>
            <w:ins w:id="6939" w:author="Okot" w:date="2019-12-12T11:42:00Z">
              <w:r w:rsidRPr="005C4BBD">
                <w:rPr>
                  <w:b/>
                  <w:rPrChange w:id="6940" w:author="Okot" w:date="2019-12-12T11:50:00Z">
                    <w:rPr/>
                  </w:rPrChange>
                </w:rPr>
                <w:t>Nazwa</w:t>
              </w:r>
            </w:ins>
          </w:p>
        </w:tc>
        <w:tc>
          <w:tcPr>
            <w:tcW w:w="5664" w:type="dxa"/>
          </w:tcPr>
          <w:p w14:paraId="201EE624" w14:textId="4EA933A4" w:rsidR="0079256D" w:rsidRPr="005C4BBD" w:rsidRDefault="005C4BBD" w:rsidP="005C4BBD">
            <w:pPr>
              <w:ind w:firstLine="0"/>
              <w:rPr>
                <w:ins w:id="6941" w:author="Okot" w:date="2019-12-12T11:42:00Z"/>
                <w:b/>
                <w:i/>
                <w:rPrChange w:id="6942" w:author="Okot" w:date="2019-12-12T11:51:00Z">
                  <w:rPr>
                    <w:ins w:id="6943" w:author="Okot" w:date="2019-12-12T11:42:00Z"/>
                  </w:rPr>
                </w:rPrChange>
              </w:rPr>
            </w:pPr>
            <w:ins w:id="6944" w:author="Okot" w:date="2019-12-12T11:42:00Z">
              <w:r w:rsidRPr="005C4BBD">
                <w:rPr>
                  <w:b/>
                  <w:i/>
                  <w:rPrChange w:id="6945" w:author="Okot" w:date="2019-12-12T11:51:00Z">
                    <w:rPr/>
                  </w:rPrChange>
                </w:rPr>
                <w:t>PU003</w:t>
              </w:r>
              <w:r w:rsidR="0079256D" w:rsidRPr="005C4BBD">
                <w:rPr>
                  <w:b/>
                  <w:i/>
                  <w:rPrChange w:id="6946" w:author="Okot" w:date="2019-12-12T11:51:00Z">
                    <w:rPr/>
                  </w:rPrChange>
                </w:rPr>
                <w:t>:</w:t>
              </w:r>
            </w:ins>
            <w:ins w:id="6947" w:author="Okot" w:date="2019-12-12T11:50:00Z">
              <w:r w:rsidRPr="005C4BBD">
                <w:rPr>
                  <w:b/>
                  <w:i/>
                  <w:rPrChange w:id="6948" w:author="Okot" w:date="2019-12-12T11:51:00Z">
                    <w:rPr/>
                  </w:rPrChange>
                </w:rPr>
                <w:t xml:space="preserve"> Reset hasła</w:t>
              </w:r>
            </w:ins>
          </w:p>
        </w:tc>
      </w:tr>
      <w:tr w:rsidR="0079256D" w14:paraId="0EDA7886" w14:textId="77777777" w:rsidTr="005C4BBD">
        <w:trPr>
          <w:ins w:id="6949" w:author="Okot" w:date="2019-12-12T11:42:00Z"/>
        </w:trPr>
        <w:tc>
          <w:tcPr>
            <w:tcW w:w="3397" w:type="dxa"/>
          </w:tcPr>
          <w:p w14:paraId="421EC9B7" w14:textId="77777777" w:rsidR="0079256D" w:rsidRPr="005C4BBD" w:rsidRDefault="0079256D" w:rsidP="005C4BBD">
            <w:pPr>
              <w:ind w:firstLine="0"/>
              <w:rPr>
                <w:ins w:id="6950" w:author="Okot" w:date="2019-12-12T11:42:00Z"/>
                <w:b/>
                <w:rPrChange w:id="6951" w:author="Okot" w:date="2019-12-12T11:50:00Z">
                  <w:rPr>
                    <w:ins w:id="6952" w:author="Okot" w:date="2019-12-12T11:42:00Z"/>
                  </w:rPr>
                </w:rPrChange>
              </w:rPr>
            </w:pPr>
            <w:ins w:id="6953" w:author="Okot" w:date="2019-12-12T11:42:00Z">
              <w:r w:rsidRPr="005C4BBD">
                <w:rPr>
                  <w:b/>
                  <w:rPrChange w:id="6954" w:author="Okot" w:date="2019-12-12T11:50:00Z">
                    <w:rPr/>
                  </w:rPrChange>
                </w:rPr>
                <w:t>Opis</w:t>
              </w:r>
            </w:ins>
          </w:p>
        </w:tc>
        <w:tc>
          <w:tcPr>
            <w:tcW w:w="5664" w:type="dxa"/>
          </w:tcPr>
          <w:p w14:paraId="322D4C72" w14:textId="7D935F1E" w:rsidR="0079256D" w:rsidRDefault="005C4BBD">
            <w:pPr>
              <w:ind w:firstLine="0"/>
              <w:rPr>
                <w:ins w:id="6955" w:author="Okot" w:date="2019-12-12T11:42:00Z"/>
              </w:rPr>
            </w:pPr>
            <w:ins w:id="695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57" w:author="Okot" w:date="2019-12-12T11:42:00Z"/>
        </w:trPr>
        <w:tc>
          <w:tcPr>
            <w:tcW w:w="3397" w:type="dxa"/>
          </w:tcPr>
          <w:p w14:paraId="6E4E6E9D" w14:textId="77777777" w:rsidR="0079256D" w:rsidRPr="005C4BBD" w:rsidRDefault="0079256D" w:rsidP="005C4BBD">
            <w:pPr>
              <w:ind w:firstLine="0"/>
              <w:rPr>
                <w:ins w:id="6958" w:author="Okot" w:date="2019-12-12T11:42:00Z"/>
                <w:b/>
                <w:rPrChange w:id="6959" w:author="Okot" w:date="2019-12-12T11:50:00Z">
                  <w:rPr>
                    <w:ins w:id="6960" w:author="Okot" w:date="2019-12-12T11:42:00Z"/>
                  </w:rPr>
                </w:rPrChange>
              </w:rPr>
            </w:pPr>
            <w:ins w:id="6961" w:author="Okot" w:date="2019-12-12T11:42:00Z">
              <w:r w:rsidRPr="005C4BBD">
                <w:rPr>
                  <w:b/>
                  <w:rPrChange w:id="6962" w:author="Okot" w:date="2019-12-12T11:50:00Z">
                    <w:rPr/>
                  </w:rPrChange>
                </w:rPr>
                <w:t>Warunki początkowe</w:t>
              </w:r>
            </w:ins>
          </w:p>
        </w:tc>
        <w:tc>
          <w:tcPr>
            <w:tcW w:w="5664" w:type="dxa"/>
          </w:tcPr>
          <w:p w14:paraId="51F6773E" w14:textId="2BF76D52" w:rsidR="0079256D" w:rsidRDefault="00647B5D" w:rsidP="005C4BBD">
            <w:pPr>
              <w:ind w:firstLine="0"/>
              <w:rPr>
                <w:ins w:id="6963" w:author="Okot" w:date="2019-12-12T11:42:00Z"/>
              </w:rPr>
            </w:pPr>
            <w:ins w:id="6964" w:author="Okot" w:date="2019-12-12T11:52:00Z">
              <w:r>
                <w:t>-</w:t>
              </w:r>
            </w:ins>
          </w:p>
        </w:tc>
      </w:tr>
      <w:tr w:rsidR="0079256D" w14:paraId="2622DAED" w14:textId="77777777" w:rsidTr="005C4BBD">
        <w:trPr>
          <w:ins w:id="6965" w:author="Okot" w:date="2019-12-12T11:42:00Z"/>
        </w:trPr>
        <w:tc>
          <w:tcPr>
            <w:tcW w:w="3397" w:type="dxa"/>
          </w:tcPr>
          <w:p w14:paraId="5657B363" w14:textId="77777777" w:rsidR="0079256D" w:rsidRPr="005C4BBD" w:rsidRDefault="0079256D" w:rsidP="005C4BBD">
            <w:pPr>
              <w:ind w:firstLine="0"/>
              <w:rPr>
                <w:ins w:id="6966" w:author="Okot" w:date="2019-12-12T11:42:00Z"/>
                <w:b/>
                <w:rPrChange w:id="6967" w:author="Okot" w:date="2019-12-12T11:50:00Z">
                  <w:rPr>
                    <w:ins w:id="6968" w:author="Okot" w:date="2019-12-12T11:42:00Z"/>
                  </w:rPr>
                </w:rPrChange>
              </w:rPr>
            </w:pPr>
            <w:ins w:id="6969" w:author="Okot" w:date="2019-12-12T11:42:00Z">
              <w:r w:rsidRPr="005C4BBD">
                <w:rPr>
                  <w:b/>
                  <w:rPrChange w:id="6970" w:author="Okot" w:date="2019-12-12T11:50:00Z">
                    <w:rPr/>
                  </w:rPrChange>
                </w:rPr>
                <w:t>Inicjacja</w:t>
              </w:r>
            </w:ins>
          </w:p>
        </w:tc>
        <w:tc>
          <w:tcPr>
            <w:tcW w:w="5664" w:type="dxa"/>
          </w:tcPr>
          <w:p w14:paraId="7D89AF9B" w14:textId="19B4FC09" w:rsidR="0079256D" w:rsidRDefault="00647B5D">
            <w:pPr>
              <w:ind w:firstLine="0"/>
              <w:rPr>
                <w:ins w:id="6971" w:author="Okot" w:date="2019-12-12T11:42:00Z"/>
              </w:rPr>
            </w:pPr>
            <w:ins w:id="6972" w:author="Okot" w:date="2019-12-12T11:52:00Z">
              <w:r>
                <w:t>Przypadek użycia rozpoczyna się w momencie kliknięcia linku „zapomniano hasła” na stronie aplikacji</w:t>
              </w:r>
            </w:ins>
            <w:ins w:id="6973" w:author="Okot" w:date="2019-12-13T11:50:00Z">
              <w:r w:rsidR="00992396">
                <w:t>.</w:t>
              </w:r>
            </w:ins>
          </w:p>
        </w:tc>
      </w:tr>
      <w:tr w:rsidR="0079256D" w14:paraId="774B7F3B" w14:textId="77777777" w:rsidTr="005C4BBD">
        <w:trPr>
          <w:ins w:id="6974" w:author="Okot" w:date="2019-12-12T11:42:00Z"/>
        </w:trPr>
        <w:tc>
          <w:tcPr>
            <w:tcW w:w="3397" w:type="dxa"/>
          </w:tcPr>
          <w:p w14:paraId="22357544" w14:textId="77777777" w:rsidR="0079256D" w:rsidRPr="005C4BBD" w:rsidRDefault="0079256D" w:rsidP="005C4BBD">
            <w:pPr>
              <w:ind w:firstLine="0"/>
              <w:rPr>
                <w:ins w:id="6975" w:author="Okot" w:date="2019-12-12T11:42:00Z"/>
                <w:b/>
                <w:rPrChange w:id="6976" w:author="Okot" w:date="2019-12-12T11:50:00Z">
                  <w:rPr>
                    <w:ins w:id="6977" w:author="Okot" w:date="2019-12-12T11:42:00Z"/>
                  </w:rPr>
                </w:rPrChange>
              </w:rPr>
            </w:pPr>
            <w:ins w:id="6978" w:author="Okot" w:date="2019-12-12T11:42:00Z">
              <w:r w:rsidRPr="005C4BBD">
                <w:rPr>
                  <w:b/>
                  <w:rPrChange w:id="6979" w:author="Okot" w:date="2019-12-12T11:50:00Z">
                    <w:rPr/>
                  </w:rPrChange>
                </w:rPr>
                <w:t>Warunki końcowe</w:t>
              </w:r>
            </w:ins>
          </w:p>
        </w:tc>
        <w:tc>
          <w:tcPr>
            <w:tcW w:w="5664" w:type="dxa"/>
          </w:tcPr>
          <w:p w14:paraId="77E069E5" w14:textId="4F359BBE" w:rsidR="0079256D" w:rsidRDefault="00647B5D" w:rsidP="005C4BBD">
            <w:pPr>
              <w:ind w:firstLine="0"/>
              <w:rPr>
                <w:ins w:id="6980" w:author="Okot" w:date="2019-12-12T11:42:00Z"/>
              </w:rPr>
            </w:pPr>
            <w:ins w:id="6981" w:author="Okot" w:date="2019-12-12T11:52:00Z">
              <w:r>
                <w:t>Został wyświetlony komunikat informujący o poprawnym ustanowieniu nowego has</w:t>
              </w:r>
            </w:ins>
            <w:ins w:id="6982" w:author="Okot" w:date="2019-12-12T11:53:00Z">
              <w:r>
                <w:t>ła</w:t>
              </w:r>
            </w:ins>
            <w:ins w:id="6983" w:author="Okot" w:date="2019-12-13T11:50:00Z">
              <w:r w:rsidR="00992396">
                <w:t>.</w:t>
              </w:r>
            </w:ins>
          </w:p>
        </w:tc>
      </w:tr>
      <w:tr w:rsidR="0079256D" w14:paraId="0616EED1" w14:textId="77777777" w:rsidTr="005C4BBD">
        <w:trPr>
          <w:ins w:id="6984" w:author="Okot" w:date="2019-12-12T11:42:00Z"/>
        </w:trPr>
        <w:tc>
          <w:tcPr>
            <w:tcW w:w="3397" w:type="dxa"/>
          </w:tcPr>
          <w:p w14:paraId="265D032E" w14:textId="77777777" w:rsidR="0079256D" w:rsidRPr="005C4BBD" w:rsidRDefault="0079256D" w:rsidP="005C4BBD">
            <w:pPr>
              <w:ind w:firstLine="0"/>
              <w:rPr>
                <w:ins w:id="6985" w:author="Okot" w:date="2019-12-12T11:42:00Z"/>
                <w:b/>
                <w:rPrChange w:id="6986" w:author="Okot" w:date="2019-12-12T11:50:00Z">
                  <w:rPr>
                    <w:ins w:id="6987" w:author="Okot" w:date="2019-12-12T11:42:00Z"/>
                  </w:rPr>
                </w:rPrChange>
              </w:rPr>
            </w:pPr>
            <w:ins w:id="6988" w:author="Okot" w:date="2019-12-12T11:42:00Z">
              <w:r w:rsidRPr="005C4BBD">
                <w:rPr>
                  <w:b/>
                  <w:rPrChange w:id="698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90" w:author="Okot" w:date="2019-12-26T15:24:00Z"/>
              </w:rPr>
            </w:pPr>
            <w:ins w:id="6991" w:author="Okot" w:date="2019-12-26T15:24:00Z">
              <w:r>
                <w:t>1. Wyświetlone zostaje okno modalne z formularzem resetu hasła.</w:t>
              </w:r>
            </w:ins>
          </w:p>
          <w:p w14:paraId="50595A5F" w14:textId="3C2D0CBC" w:rsidR="00647B5D" w:rsidRDefault="00E83416" w:rsidP="00647B5D">
            <w:pPr>
              <w:ind w:firstLine="0"/>
              <w:rPr>
                <w:ins w:id="6992" w:author="Okot" w:date="2019-12-12T11:53:00Z"/>
              </w:rPr>
            </w:pPr>
            <w:ins w:id="6993" w:author="Okot" w:date="2019-12-12T11:53:00Z">
              <w:r>
                <w:t>2</w:t>
              </w:r>
              <w:r w:rsidR="00992396">
                <w:t>.</w:t>
              </w:r>
            </w:ins>
            <w:ins w:id="6994" w:author="Okot" w:date="2019-12-13T11:50:00Z">
              <w:r w:rsidR="00992396">
                <w:t> </w:t>
              </w:r>
            </w:ins>
            <w:ins w:id="6995" w:author="Okot" w:date="2019-12-12T11:53:00Z">
              <w:r w:rsidR="00647B5D">
                <w:t>Użytkownik wprowadza swój adres e-mail w polu „adres e-mail”</w:t>
              </w:r>
            </w:ins>
            <w:ins w:id="6996" w:author="Okot" w:date="2019-12-13T11:50:00Z">
              <w:r w:rsidR="00992396">
                <w:t>.</w:t>
              </w:r>
            </w:ins>
          </w:p>
          <w:p w14:paraId="3B9BE251" w14:textId="0698D910" w:rsidR="0079256D" w:rsidRDefault="00E83416" w:rsidP="005C4BBD">
            <w:pPr>
              <w:ind w:firstLine="0"/>
              <w:rPr>
                <w:ins w:id="6997" w:author="Okot" w:date="2019-12-12T11:53:00Z"/>
              </w:rPr>
            </w:pPr>
            <w:ins w:id="6998" w:author="Okot" w:date="2019-12-12T11:53:00Z">
              <w:r>
                <w:t>3</w:t>
              </w:r>
              <w:r w:rsidR="00992396">
                <w:t>.</w:t>
              </w:r>
            </w:ins>
            <w:ins w:id="6999" w:author="Okot" w:date="2019-12-13T11:50:00Z">
              <w:r w:rsidR="00992396">
                <w:t> </w:t>
              </w:r>
            </w:ins>
            <w:ins w:id="7000" w:author="Okot" w:date="2019-12-12T11:53:00Z">
              <w:r w:rsidR="00647B5D">
                <w:t>Użytkownik zatwierdza zlecenie resetu hasła przyciskiem „zresetuj hasło”</w:t>
              </w:r>
            </w:ins>
            <w:ins w:id="7001" w:author="Okot" w:date="2019-12-13T11:50:00Z">
              <w:r w:rsidR="00992396">
                <w:t>.</w:t>
              </w:r>
            </w:ins>
          </w:p>
          <w:p w14:paraId="08790579" w14:textId="182B7975" w:rsidR="00647B5D" w:rsidRDefault="00E83416" w:rsidP="005C4BBD">
            <w:pPr>
              <w:ind w:firstLine="0"/>
              <w:rPr>
                <w:ins w:id="7002" w:author="Okot" w:date="2019-12-12T11:54:00Z"/>
              </w:rPr>
            </w:pPr>
            <w:ins w:id="7003" w:author="Okot" w:date="2019-12-12T11:53:00Z">
              <w:r>
                <w:t>4</w:t>
              </w:r>
              <w:r w:rsidR="00992396">
                <w:t>.</w:t>
              </w:r>
            </w:ins>
            <w:ins w:id="7004" w:author="Okot" w:date="2019-12-13T11:51:00Z">
              <w:r w:rsidR="00992396">
                <w:t> </w:t>
              </w:r>
            </w:ins>
            <w:ins w:id="7005" w:author="Okot" w:date="2019-12-12T11:54:00Z">
              <w:r w:rsidR="00647B5D">
                <w:t>System weryfikuje adres e-mail</w:t>
              </w:r>
            </w:ins>
            <w:ins w:id="7006" w:author="Okot" w:date="2019-12-13T11:51:00Z">
              <w:r w:rsidR="00992396">
                <w:t>.</w:t>
              </w:r>
            </w:ins>
          </w:p>
          <w:p w14:paraId="30FD5B81" w14:textId="4D4F88DF" w:rsidR="00647B5D" w:rsidRDefault="00E83416" w:rsidP="005C4BBD">
            <w:pPr>
              <w:ind w:firstLine="0"/>
              <w:rPr>
                <w:ins w:id="7007" w:author="Okot" w:date="2019-12-12T11:54:00Z"/>
              </w:rPr>
            </w:pPr>
            <w:ins w:id="7008" w:author="Okot" w:date="2019-12-12T11:54:00Z">
              <w:r>
                <w:t>5</w:t>
              </w:r>
              <w:r w:rsidR="00992396">
                <w:t>.</w:t>
              </w:r>
            </w:ins>
            <w:ins w:id="7009" w:author="Okot" w:date="2019-12-13T11:51:00Z">
              <w:r w:rsidR="00992396">
                <w:t> </w:t>
              </w:r>
            </w:ins>
            <w:ins w:id="7010" w:author="Okot" w:date="2019-12-12T11:54:00Z">
              <w:r w:rsidR="00647B5D">
                <w:t>System wysyła link do ponownego ustanowienia hasła na podany adres e-mail</w:t>
              </w:r>
            </w:ins>
            <w:ins w:id="7011" w:author="Okot" w:date="2019-12-13T11:51:00Z">
              <w:r w:rsidR="00992396">
                <w:t>.</w:t>
              </w:r>
            </w:ins>
          </w:p>
          <w:p w14:paraId="298A420E" w14:textId="3A5B8AF9" w:rsidR="00647B5D" w:rsidRDefault="00E83416" w:rsidP="005C4BBD">
            <w:pPr>
              <w:ind w:firstLine="0"/>
              <w:rPr>
                <w:ins w:id="7012" w:author="Okot" w:date="2019-12-12T11:54:00Z"/>
              </w:rPr>
            </w:pPr>
            <w:ins w:id="7013" w:author="Okot" w:date="2019-12-12T11:54:00Z">
              <w:r>
                <w:t>6</w:t>
              </w:r>
              <w:r w:rsidR="00992396">
                <w:t>.</w:t>
              </w:r>
            </w:ins>
            <w:ins w:id="7014" w:author="Okot" w:date="2019-12-13T11:51:00Z">
              <w:r w:rsidR="00992396">
                <w:t> </w:t>
              </w:r>
            </w:ins>
            <w:ins w:id="7015" w:author="Okot" w:date="2019-12-12T11:54:00Z">
              <w:r w:rsidR="00647B5D">
                <w:t>Użytkownik skorzystał z wysłanego linka</w:t>
              </w:r>
            </w:ins>
            <w:ins w:id="7016" w:author="Okot" w:date="2019-12-13T11:51:00Z">
              <w:r w:rsidR="00992396">
                <w:t>.</w:t>
              </w:r>
            </w:ins>
          </w:p>
          <w:p w14:paraId="4C20CEEC" w14:textId="4B7CCF36" w:rsidR="00647B5D" w:rsidRDefault="00E83416" w:rsidP="005C4BBD">
            <w:pPr>
              <w:ind w:firstLine="0"/>
              <w:rPr>
                <w:ins w:id="7017" w:author="Okot" w:date="2019-12-12T11:55:00Z"/>
              </w:rPr>
            </w:pPr>
            <w:ins w:id="7018" w:author="Okot" w:date="2019-12-12T11:54:00Z">
              <w:r>
                <w:t>7</w:t>
              </w:r>
              <w:r w:rsidR="00992396">
                <w:t>.</w:t>
              </w:r>
            </w:ins>
            <w:ins w:id="7019" w:author="Okot" w:date="2019-12-13T11:51:00Z">
              <w:r w:rsidR="00992396">
                <w:t> </w:t>
              </w:r>
            </w:ins>
            <w:ins w:id="7020" w:author="Okot" w:date="2019-12-12T11:54:00Z">
              <w:r w:rsidR="00647B5D">
                <w:t>Użytkownik został przekierowany na stron</w:t>
              </w:r>
            </w:ins>
            <w:ins w:id="7021" w:author="Okot" w:date="2019-12-12T11:55:00Z">
              <w:r w:rsidR="00992396">
                <w:t>ę z</w:t>
              </w:r>
            </w:ins>
            <w:ins w:id="7022" w:author="Okot" w:date="2019-12-13T11:51:00Z">
              <w:r w:rsidR="00992396">
                <w:t> </w:t>
              </w:r>
            </w:ins>
            <w:ins w:id="7023" w:author="Okot" w:date="2019-12-12T11:55:00Z">
              <w:r w:rsidR="00647B5D">
                <w:t>formularzem do ponownego ustanawiania hasła</w:t>
              </w:r>
            </w:ins>
            <w:ins w:id="7024" w:author="Okot" w:date="2019-12-13T11:51:00Z">
              <w:r w:rsidR="00992396">
                <w:t>.</w:t>
              </w:r>
            </w:ins>
          </w:p>
          <w:p w14:paraId="1D744DC4" w14:textId="69DE1C54" w:rsidR="00647B5D" w:rsidRDefault="00E83416" w:rsidP="00647B5D">
            <w:pPr>
              <w:ind w:firstLine="0"/>
              <w:rPr>
                <w:ins w:id="7025" w:author="Okot" w:date="2019-12-12T11:55:00Z"/>
              </w:rPr>
            </w:pPr>
            <w:ins w:id="7026" w:author="Okot" w:date="2019-12-12T11:55:00Z">
              <w:r>
                <w:t>8</w:t>
              </w:r>
              <w:r w:rsidR="00992396">
                <w:t>.</w:t>
              </w:r>
            </w:ins>
            <w:ins w:id="7027" w:author="Okot" w:date="2019-12-13T11:51:00Z">
              <w:r w:rsidR="00992396">
                <w:t> </w:t>
              </w:r>
            </w:ins>
            <w:ins w:id="7028" w:author="Okot" w:date="2019-12-12T11:55:00Z">
              <w:r w:rsidR="00647B5D">
                <w:t>Użytkownik wprowadza hasło w polu „hasło”</w:t>
              </w:r>
            </w:ins>
            <w:ins w:id="7029" w:author="Okot" w:date="2019-12-13T11:51:00Z">
              <w:r w:rsidR="00992396">
                <w:t>.</w:t>
              </w:r>
            </w:ins>
          </w:p>
          <w:p w14:paraId="11D81C64" w14:textId="38F995DE" w:rsidR="00647B5D" w:rsidRDefault="00E83416" w:rsidP="00647B5D">
            <w:pPr>
              <w:ind w:firstLine="0"/>
              <w:rPr>
                <w:ins w:id="7030" w:author="Okot" w:date="2019-12-12T11:55:00Z"/>
              </w:rPr>
            </w:pPr>
            <w:ins w:id="7031" w:author="Okot" w:date="2019-12-12T11:55:00Z">
              <w:r>
                <w:t>9</w:t>
              </w:r>
              <w:r w:rsidR="00992396">
                <w:t>.</w:t>
              </w:r>
            </w:ins>
            <w:ins w:id="7032" w:author="Okot" w:date="2019-12-13T11:51:00Z">
              <w:r w:rsidR="00992396">
                <w:t> </w:t>
              </w:r>
            </w:ins>
            <w:ins w:id="7033" w:author="Okot" w:date="2019-12-12T11:55:00Z">
              <w:r w:rsidR="00647B5D">
                <w:t>Użytkownik wprowadza jeszcze raz to samo hasło w polu „powtórz hasło”</w:t>
              </w:r>
            </w:ins>
            <w:ins w:id="7034" w:author="Okot" w:date="2019-12-13T11:51:00Z">
              <w:r w:rsidR="00992396">
                <w:t>.</w:t>
              </w:r>
            </w:ins>
          </w:p>
          <w:p w14:paraId="0144750B" w14:textId="7D17B268" w:rsidR="00647B5D" w:rsidRDefault="00E83416" w:rsidP="00647B5D">
            <w:pPr>
              <w:ind w:firstLine="0"/>
              <w:rPr>
                <w:ins w:id="7035" w:author="Okot" w:date="2019-12-12T11:55:00Z"/>
              </w:rPr>
            </w:pPr>
            <w:ins w:id="7036" w:author="Okot" w:date="2019-12-26T15:25:00Z">
              <w:r>
                <w:t>10</w:t>
              </w:r>
            </w:ins>
            <w:ins w:id="7037" w:author="Okot" w:date="2019-12-12T11:55:00Z">
              <w:r w:rsidR="00992396">
                <w:t>.</w:t>
              </w:r>
            </w:ins>
            <w:ins w:id="7038" w:author="Okot" w:date="2019-12-13T11:51:00Z">
              <w:r w:rsidR="00992396">
                <w:t> </w:t>
              </w:r>
            </w:ins>
            <w:ins w:id="7039" w:author="Okot" w:date="2019-12-12T11:55:00Z">
              <w:r w:rsidR="00647B5D">
                <w:t>System weryfikuje podane hasło</w:t>
              </w:r>
            </w:ins>
            <w:ins w:id="7040" w:author="Okot" w:date="2019-12-13T11:51:00Z">
              <w:r w:rsidR="00992396">
                <w:t>.</w:t>
              </w:r>
            </w:ins>
          </w:p>
          <w:p w14:paraId="5111BFED" w14:textId="36447D78" w:rsidR="00647B5D" w:rsidRDefault="00E83416" w:rsidP="00647B5D">
            <w:pPr>
              <w:ind w:firstLine="0"/>
              <w:rPr>
                <w:ins w:id="7041" w:author="Okot" w:date="2019-12-12T11:55:00Z"/>
              </w:rPr>
            </w:pPr>
            <w:ins w:id="7042" w:author="Okot" w:date="2019-12-12T11:55:00Z">
              <w:r>
                <w:t>11</w:t>
              </w:r>
              <w:r w:rsidR="00992396">
                <w:t>.</w:t>
              </w:r>
            </w:ins>
            <w:ins w:id="7043" w:author="Okot" w:date="2019-12-13T11:51:00Z">
              <w:r w:rsidR="00992396">
                <w:t> </w:t>
              </w:r>
            </w:ins>
            <w:ins w:id="7044" w:author="Okot" w:date="2019-12-12T11:56:00Z">
              <w:r w:rsidR="00647B5D">
                <w:t xml:space="preserve">System </w:t>
              </w:r>
            </w:ins>
            <w:ins w:id="7045" w:author="Okot" w:date="2019-12-12T11:58:00Z">
              <w:r w:rsidR="00647B5D">
                <w:t>aktualizuje hasło w bazie danych</w:t>
              </w:r>
            </w:ins>
            <w:ins w:id="7046" w:author="Okot" w:date="2019-12-13T11:51:00Z">
              <w:r w:rsidR="00992396">
                <w:t>.</w:t>
              </w:r>
            </w:ins>
          </w:p>
          <w:p w14:paraId="0578CB2B" w14:textId="74ED3D4D" w:rsidR="00647B5D" w:rsidRDefault="00E83416" w:rsidP="005C4BBD">
            <w:pPr>
              <w:ind w:firstLine="0"/>
              <w:rPr>
                <w:ins w:id="7047" w:author="Okot" w:date="2019-12-12T11:42:00Z"/>
              </w:rPr>
            </w:pPr>
            <w:ins w:id="7048" w:author="Okot" w:date="2019-12-12T11:57:00Z">
              <w:r>
                <w:t>12</w:t>
              </w:r>
              <w:r w:rsidR="00992396">
                <w:t>.</w:t>
              </w:r>
            </w:ins>
            <w:ins w:id="7049" w:author="Okot" w:date="2019-12-13T11:51:00Z">
              <w:r w:rsidR="00992396">
                <w:t> </w:t>
              </w:r>
            </w:ins>
            <w:ins w:id="7050" w:author="Okot" w:date="2019-12-12T11:57:00Z">
              <w:r w:rsidR="00647B5D">
                <w:t>Wyświetla</w:t>
              </w:r>
              <w:r w:rsidR="00992396">
                <w:t>ny jest komunikat informujący o</w:t>
              </w:r>
            </w:ins>
            <w:ins w:id="7051" w:author="Okot" w:date="2019-12-13T11:51:00Z">
              <w:r w:rsidR="00992396">
                <w:t> </w:t>
              </w:r>
            </w:ins>
            <w:ins w:id="7052" w:author="Okot" w:date="2019-12-12T11:57:00Z">
              <w:r w:rsidR="00647B5D">
                <w:t>poprawnym przebiegu zmiany hasła</w:t>
              </w:r>
            </w:ins>
            <w:ins w:id="7053" w:author="Okot" w:date="2019-12-13T11:51:00Z">
              <w:r w:rsidR="00992396">
                <w:t>.</w:t>
              </w:r>
            </w:ins>
          </w:p>
        </w:tc>
      </w:tr>
      <w:tr w:rsidR="0079256D" w14:paraId="232CDBC6" w14:textId="77777777" w:rsidTr="005C4BBD">
        <w:trPr>
          <w:ins w:id="7054" w:author="Okot" w:date="2019-12-12T11:42:00Z"/>
        </w:trPr>
        <w:tc>
          <w:tcPr>
            <w:tcW w:w="3397" w:type="dxa"/>
          </w:tcPr>
          <w:p w14:paraId="38D47243" w14:textId="30FCB699" w:rsidR="0079256D" w:rsidRPr="005C4BBD" w:rsidRDefault="0079256D" w:rsidP="005C4BBD">
            <w:pPr>
              <w:ind w:firstLine="0"/>
              <w:rPr>
                <w:ins w:id="7055" w:author="Okot" w:date="2019-12-12T11:42:00Z"/>
                <w:b/>
                <w:rPrChange w:id="7056" w:author="Okot" w:date="2019-12-12T11:50:00Z">
                  <w:rPr>
                    <w:ins w:id="7057" w:author="Okot" w:date="2019-12-12T11:42:00Z"/>
                  </w:rPr>
                </w:rPrChange>
              </w:rPr>
            </w:pPr>
            <w:ins w:id="7058" w:author="Okot" w:date="2019-12-12T11:42:00Z">
              <w:r w:rsidRPr="005C4BBD">
                <w:rPr>
                  <w:b/>
                  <w:rPrChange w:id="7059" w:author="Okot" w:date="2019-12-12T11:50:00Z">
                    <w:rPr/>
                  </w:rPrChange>
                </w:rPr>
                <w:t>Scenariusze alternatywne</w:t>
              </w:r>
            </w:ins>
          </w:p>
        </w:tc>
        <w:tc>
          <w:tcPr>
            <w:tcW w:w="5664" w:type="dxa"/>
          </w:tcPr>
          <w:p w14:paraId="1FF45B31" w14:textId="4AB8FDAB" w:rsidR="00E83416" w:rsidRDefault="00E83416" w:rsidP="00E83416">
            <w:pPr>
              <w:ind w:firstLine="0"/>
              <w:rPr>
                <w:ins w:id="7060" w:author="Okot" w:date="2019-12-26T15:23:00Z"/>
              </w:rPr>
            </w:pPr>
            <w:ins w:id="7061" w:author="Okot" w:date="2019-12-26T15:23:00Z">
              <w:r>
                <w:t>(1-</w:t>
              </w:r>
              <w:r w:rsidR="00E45ED7">
                <w:t>3</w:t>
              </w:r>
              <w:r>
                <w:t>).1. Użytkownik używa przycisku do zamknięcia okna.</w:t>
              </w:r>
            </w:ins>
          </w:p>
          <w:p w14:paraId="7C5B2C55" w14:textId="309378BF" w:rsidR="00E83416" w:rsidRDefault="00E83416" w:rsidP="00E83416">
            <w:pPr>
              <w:ind w:firstLine="0"/>
              <w:rPr>
                <w:ins w:id="7062" w:author="Okot" w:date="2019-12-26T15:23:00Z"/>
              </w:rPr>
            </w:pPr>
            <w:ins w:id="706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64" w:author="Okot" w:date="2019-12-26T15:23:00Z"/>
              </w:rPr>
            </w:pPr>
            <w:ins w:id="7065" w:author="Okot" w:date="2019-12-26T15:23:00Z">
              <w:r>
                <w:t>(1-</w:t>
              </w:r>
              <w:r w:rsidR="00E45ED7">
                <w:t>3</w:t>
              </w:r>
              <w:r>
                <w:t>).1.2.1. Użytkownik potwierdza zamknięcie okna.</w:t>
              </w:r>
            </w:ins>
          </w:p>
          <w:p w14:paraId="0A054959" w14:textId="49B528F5" w:rsidR="00E83416" w:rsidRDefault="00E83416" w:rsidP="00E83416">
            <w:pPr>
              <w:ind w:firstLine="0"/>
              <w:rPr>
                <w:ins w:id="7066" w:author="Okot" w:date="2019-12-26T15:23:00Z"/>
              </w:rPr>
            </w:pPr>
            <w:ins w:id="7067" w:author="Okot" w:date="2019-12-26T15:23:00Z">
              <w:r>
                <w:t>(1-</w:t>
              </w:r>
              <w:r w:rsidR="00E45ED7">
                <w:t>3</w:t>
              </w:r>
              <w:r>
                <w:t>).1.2.1.1. Okno modalne z formularzem zostaje zamknięte.</w:t>
              </w:r>
            </w:ins>
          </w:p>
          <w:p w14:paraId="07DB97BA" w14:textId="23FDBE64" w:rsidR="00E83416" w:rsidRDefault="00E83416" w:rsidP="00E83416">
            <w:pPr>
              <w:ind w:firstLine="0"/>
              <w:rPr>
                <w:ins w:id="7068" w:author="Okot" w:date="2019-12-26T15:23:00Z"/>
              </w:rPr>
            </w:pPr>
            <w:ins w:id="7069" w:author="Okot" w:date="2019-12-26T15:23:00Z">
              <w:r>
                <w:t>(1-</w:t>
              </w:r>
              <w:r w:rsidR="00E45ED7">
                <w:t>3</w:t>
              </w:r>
              <w:r>
                <w:t>).1.2.2. Użytkownik rezygnuje z akcji</w:t>
              </w:r>
            </w:ins>
            <w:ins w:id="7070" w:author="Okot" w:date="2019-12-26T15:26:00Z">
              <w:r w:rsidR="00E45ED7">
                <w:t>.</w:t>
              </w:r>
            </w:ins>
          </w:p>
          <w:p w14:paraId="0E587D7C" w14:textId="60995AB1" w:rsidR="00E83416" w:rsidRDefault="00E83416" w:rsidP="00E83416">
            <w:pPr>
              <w:ind w:firstLine="0"/>
              <w:rPr>
                <w:ins w:id="7071" w:author="Okot" w:date="2019-12-26T15:23:00Z"/>
              </w:rPr>
            </w:pPr>
            <w:ins w:id="7072" w:author="Okot" w:date="2019-12-26T15:23:00Z">
              <w:r>
                <w:t>(1-</w:t>
              </w:r>
              <w:r w:rsidR="00E45ED7">
                <w:t>3</w:t>
              </w:r>
              <w:r>
                <w:t xml:space="preserve">).1.2.2.1. Okno dialogowe zostaje zamknięte. </w:t>
              </w:r>
            </w:ins>
          </w:p>
          <w:p w14:paraId="29C905E8" w14:textId="079112D8" w:rsidR="00E83416" w:rsidRDefault="00E83416" w:rsidP="00E83416">
            <w:pPr>
              <w:ind w:firstLine="0"/>
              <w:rPr>
                <w:ins w:id="7073" w:author="Okot" w:date="2019-12-26T15:23:00Z"/>
              </w:rPr>
            </w:pPr>
            <w:ins w:id="7074" w:author="Okot" w:date="2019-12-26T15:23:00Z">
              <w:r>
                <w:t>(1-</w:t>
              </w:r>
              <w:r w:rsidR="00E45ED7">
                <w:t>3</w:t>
              </w:r>
              <w:r>
                <w:t>).1.2.2.2. Powrót do pkt (1</w:t>
              </w:r>
            </w:ins>
            <w:ins w:id="7075" w:author="Okot" w:date="2019-12-26T15:26:00Z">
              <w:r w:rsidR="00E45ED7">
                <w:t>-3).</w:t>
              </w:r>
            </w:ins>
          </w:p>
          <w:p w14:paraId="16F1CF74" w14:textId="731FDF18" w:rsidR="00647B5D" w:rsidRDefault="00E45ED7" w:rsidP="005C4BBD">
            <w:pPr>
              <w:ind w:firstLine="0"/>
              <w:rPr>
                <w:ins w:id="7076" w:author="Okot" w:date="2019-12-12T11:59:00Z"/>
              </w:rPr>
            </w:pPr>
            <w:ins w:id="7077" w:author="Okot" w:date="2019-12-12T11:58:00Z">
              <w:r>
                <w:t>4</w:t>
              </w:r>
              <w:r w:rsidR="00992396">
                <w:t>.1.</w:t>
              </w:r>
            </w:ins>
            <w:ins w:id="7078" w:author="Okot" w:date="2019-12-13T11:51:00Z">
              <w:r w:rsidR="00992396">
                <w:t> </w:t>
              </w:r>
            </w:ins>
            <w:ins w:id="7079" w:author="Okot" w:date="2019-12-12T11:58:00Z">
              <w:r w:rsidR="00647B5D">
                <w:t xml:space="preserve">Nie istnieje konto zarejestrowane na podany adres </w:t>
              </w:r>
            </w:ins>
          </w:p>
          <w:p w14:paraId="4D387B5A" w14:textId="642563D8" w:rsidR="00CC0B2D" w:rsidRDefault="00CC0B2D" w:rsidP="005C4BBD">
            <w:pPr>
              <w:ind w:firstLine="0"/>
              <w:rPr>
                <w:ins w:id="7080" w:author="Okot" w:date="2019-12-12T11:58:00Z"/>
              </w:rPr>
            </w:pPr>
            <w:ins w:id="7081" w:author="Okot" w:date="2019-12-12T11:58:00Z">
              <w:r>
                <w:t>e-mail</w:t>
              </w:r>
            </w:ins>
            <w:ins w:id="7082" w:author="Okot" w:date="2019-12-13T11:52:00Z">
              <w:r w:rsidR="00992396">
                <w:t>.</w:t>
              </w:r>
            </w:ins>
          </w:p>
          <w:p w14:paraId="687F7451" w14:textId="1A245F8A" w:rsidR="0079256D" w:rsidRDefault="00E45ED7" w:rsidP="005C4BBD">
            <w:pPr>
              <w:ind w:firstLine="0"/>
              <w:rPr>
                <w:ins w:id="7083" w:author="Okot" w:date="2019-12-13T10:22:00Z"/>
              </w:rPr>
            </w:pPr>
            <w:ins w:id="7084" w:author="Okot" w:date="2019-12-13T10:21:00Z">
              <w:r>
                <w:t>4</w:t>
              </w:r>
              <w:r w:rsidR="00992396">
                <w:t>.1.1.</w:t>
              </w:r>
            </w:ins>
            <w:ins w:id="7085" w:author="Okot" w:date="2019-12-13T11:52:00Z">
              <w:r w:rsidR="00992396">
                <w:t> </w:t>
              </w:r>
            </w:ins>
            <w:ins w:id="7086" w:author="Okot" w:date="2019-12-13T10:22:00Z">
              <w:r w:rsidR="00CC0B2D">
                <w:t>Z</w:t>
              </w:r>
            </w:ins>
            <w:ins w:id="7087" w:author="Okot" w:date="2019-12-12T11:58:00Z">
              <w:r w:rsidR="00647B5D">
                <w:t xml:space="preserve">ostaje </w:t>
              </w:r>
            </w:ins>
            <w:ins w:id="7088" w:author="Okot" w:date="2019-12-12T11:59:00Z">
              <w:r w:rsidR="00647B5D">
                <w:t>wyświetlony stosowny komunikat</w:t>
              </w:r>
            </w:ins>
            <w:ins w:id="7089" w:author="Okot" w:date="2019-12-28T16:12:00Z">
              <w:r w:rsidR="008C45EA">
                <w:t xml:space="preserve"> błędu</w:t>
              </w:r>
            </w:ins>
            <w:ins w:id="7090" w:author="Okot" w:date="2019-12-13T11:52:00Z">
              <w:r w:rsidR="00992396">
                <w:t>.</w:t>
              </w:r>
            </w:ins>
          </w:p>
          <w:p w14:paraId="0DED8D5F" w14:textId="25D412BE" w:rsidR="00CC0B2D" w:rsidRDefault="00E45ED7" w:rsidP="005C4BBD">
            <w:pPr>
              <w:ind w:firstLine="0"/>
              <w:rPr>
                <w:ins w:id="7091" w:author="Okot" w:date="2019-12-12T11:59:00Z"/>
              </w:rPr>
            </w:pPr>
            <w:ins w:id="7092" w:author="Okot" w:date="2019-12-13T10:22:00Z">
              <w:r>
                <w:t>4</w:t>
              </w:r>
              <w:r w:rsidR="00992396">
                <w:t>.1.2.</w:t>
              </w:r>
            </w:ins>
            <w:ins w:id="7093" w:author="Okot" w:date="2019-12-13T11:52:00Z">
              <w:r w:rsidR="00992396">
                <w:t> </w:t>
              </w:r>
            </w:ins>
            <w:ins w:id="7094" w:author="Okot" w:date="2019-12-13T10:22:00Z">
              <w:r w:rsidR="00C4028F">
                <w:t>Powrót do pkt</w:t>
              </w:r>
              <w:r w:rsidR="00CC0B2D">
                <w:t> 1</w:t>
              </w:r>
            </w:ins>
            <w:ins w:id="7095" w:author="Okot" w:date="2019-12-13T11:52:00Z">
              <w:r w:rsidR="00992396">
                <w:t>.</w:t>
              </w:r>
            </w:ins>
          </w:p>
          <w:p w14:paraId="6BFC266B" w14:textId="6253F6AC" w:rsidR="00647B5D" w:rsidRDefault="00E45ED7" w:rsidP="00647B5D">
            <w:pPr>
              <w:ind w:firstLine="0"/>
              <w:rPr>
                <w:ins w:id="7096" w:author="Okot" w:date="2019-12-12T12:00:00Z"/>
              </w:rPr>
            </w:pPr>
            <w:ins w:id="7097" w:author="Okot" w:date="2019-12-12T12:00:00Z">
              <w:r>
                <w:t>10</w:t>
              </w:r>
              <w:r w:rsidR="00647B5D">
                <w:t>.1</w:t>
              </w:r>
            </w:ins>
            <w:ins w:id="7098" w:author="Okot" w:date="2019-12-13T10:22:00Z">
              <w:r w:rsidR="00CC0B2D">
                <w:t>(a)</w:t>
              </w:r>
            </w:ins>
            <w:ins w:id="7099" w:author="Okot" w:date="2019-12-13T11:52:00Z">
              <w:r w:rsidR="00992396">
                <w:t> </w:t>
              </w:r>
            </w:ins>
            <w:ins w:id="7100" w:author="Okot" w:date="2019-12-12T12:00:00Z">
              <w:r w:rsidR="00647B5D">
                <w:t>Hasło nie s</w:t>
              </w:r>
              <w:r w:rsidR="00CC0B2D">
                <w:t>pełnia wymogów bezpieczeństwa</w:t>
              </w:r>
            </w:ins>
            <w:ins w:id="7101" w:author="Okot" w:date="2019-12-13T11:52:00Z">
              <w:r w:rsidR="00992396">
                <w:t>.</w:t>
              </w:r>
            </w:ins>
          </w:p>
          <w:p w14:paraId="251EFD68" w14:textId="71E97F9A" w:rsidR="00CC0B2D" w:rsidRDefault="00E45ED7">
            <w:pPr>
              <w:ind w:firstLine="0"/>
              <w:rPr>
                <w:ins w:id="7102" w:author="Okot" w:date="2019-12-12T12:00:00Z"/>
              </w:rPr>
            </w:pPr>
            <w:ins w:id="7103" w:author="Okot" w:date="2019-12-12T12:00:00Z">
              <w:r>
                <w:lastRenderedPageBreak/>
                <w:t>10</w:t>
              </w:r>
              <w:r w:rsidR="00CC0B2D">
                <w:t>.1</w:t>
              </w:r>
            </w:ins>
            <w:ins w:id="7104" w:author="Okot" w:date="2019-12-13T10:22:00Z">
              <w:r w:rsidR="00CC0B2D">
                <w:t>(b)</w:t>
              </w:r>
            </w:ins>
            <w:ins w:id="7105" w:author="Okot" w:date="2019-12-13T11:52:00Z">
              <w:r w:rsidR="00992396">
                <w:t> </w:t>
              </w:r>
            </w:ins>
            <w:ins w:id="7106" w:author="Okot" w:date="2019-12-12T12:00:00Z">
              <w:r w:rsidR="00647B5D">
                <w:t>Hasła wprowadzone w polach „hasło” i „pow</w:t>
              </w:r>
              <w:r w:rsidR="00992396">
                <w:t>tórz hasło” nie są identyczne.</w:t>
              </w:r>
            </w:ins>
          </w:p>
          <w:p w14:paraId="297DAFDD" w14:textId="30DCB27C" w:rsidR="00647B5D" w:rsidRDefault="00E45ED7">
            <w:pPr>
              <w:ind w:firstLine="0"/>
              <w:rPr>
                <w:ins w:id="7107" w:author="Okot" w:date="2019-12-13T10:22:00Z"/>
              </w:rPr>
            </w:pPr>
            <w:ins w:id="7108" w:author="Okot" w:date="2019-12-13T10:22:00Z">
              <w:r>
                <w:t>10</w:t>
              </w:r>
              <w:r w:rsidR="00992396">
                <w:t>.1.1.</w:t>
              </w:r>
            </w:ins>
            <w:ins w:id="7109" w:author="Okot" w:date="2019-12-13T11:52:00Z">
              <w:r w:rsidR="00992396">
                <w:t> </w:t>
              </w:r>
            </w:ins>
            <w:ins w:id="7110" w:author="Okot" w:date="2019-12-13T10:22:00Z">
              <w:r w:rsidR="00CC0B2D">
                <w:t>W</w:t>
              </w:r>
            </w:ins>
            <w:ins w:id="7111" w:author="Okot" w:date="2019-12-12T12:00:00Z">
              <w:r w:rsidR="00647B5D">
                <w:t>yświetlony zostaje stosowny komunikat</w:t>
              </w:r>
            </w:ins>
            <w:ins w:id="7112" w:author="Okot" w:date="2019-12-28T16:12:00Z">
              <w:r w:rsidR="008C45EA">
                <w:t xml:space="preserve"> błędu</w:t>
              </w:r>
            </w:ins>
            <w:ins w:id="7113" w:author="Okot" w:date="2019-12-13T11:52:00Z">
              <w:r w:rsidR="00992396">
                <w:t>.</w:t>
              </w:r>
            </w:ins>
          </w:p>
          <w:p w14:paraId="6A42E3DF" w14:textId="495A934F" w:rsidR="00CC0B2D" w:rsidRDefault="00E45ED7">
            <w:pPr>
              <w:ind w:firstLine="0"/>
              <w:rPr>
                <w:ins w:id="7114" w:author="Okot" w:date="2019-12-12T11:42:00Z"/>
              </w:rPr>
            </w:pPr>
            <w:ins w:id="7115" w:author="Okot" w:date="2019-12-13T10:22:00Z">
              <w:r>
                <w:t>10</w:t>
              </w:r>
              <w:r w:rsidR="00992396">
                <w:t>.1.2.</w:t>
              </w:r>
            </w:ins>
            <w:ins w:id="7116" w:author="Okot" w:date="2019-12-13T11:52:00Z">
              <w:r w:rsidR="00992396">
                <w:t> </w:t>
              </w:r>
            </w:ins>
            <w:ins w:id="7117" w:author="Okot" w:date="2019-12-13T10:22:00Z">
              <w:r w:rsidR="00C4028F">
                <w:t>Powrót do pkt</w:t>
              </w:r>
            </w:ins>
            <w:ins w:id="7118" w:author="Okot" w:date="2019-12-13T10:23:00Z">
              <w:r w:rsidR="00CC0B2D">
                <w:t> 7</w:t>
              </w:r>
            </w:ins>
            <w:ins w:id="7119" w:author="Okot" w:date="2019-12-13T11:52:00Z">
              <w:r w:rsidR="00992396">
                <w:t>.</w:t>
              </w:r>
            </w:ins>
          </w:p>
        </w:tc>
      </w:tr>
    </w:tbl>
    <w:p w14:paraId="587DBA4C" w14:textId="77777777" w:rsidR="00E45ED7" w:rsidRDefault="00E45ED7" w:rsidP="00732A9A">
      <w:pPr>
        <w:ind w:firstLine="0"/>
        <w:rPr>
          <w:ins w:id="7120" w:author="Okot" w:date="2020-01-20T14:12:00Z"/>
        </w:rPr>
      </w:pPr>
    </w:p>
    <w:p w14:paraId="333F8B71" w14:textId="0463AFD7" w:rsidR="00FD3085" w:rsidRDefault="00AE5D24">
      <w:pPr>
        <w:ind w:firstLine="0"/>
        <w:jc w:val="center"/>
        <w:rPr>
          <w:ins w:id="7121" w:author="Okot" w:date="2020-01-20T14:12:00Z"/>
        </w:rPr>
        <w:pPrChange w:id="7122" w:author="Okot" w:date="2020-01-20T14:20:00Z">
          <w:pPr>
            <w:ind w:firstLine="0"/>
          </w:pPr>
        </w:pPrChange>
      </w:pPr>
      <w:ins w:id="712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24" w:author="Okot" w:date="2020-01-20T14:20:00Z"/>
        </w:rPr>
        <w:pPrChange w:id="7125" w:author="Okot" w:date="2020-01-20T14:20:00Z">
          <w:pPr>
            <w:ind w:firstLine="0"/>
          </w:pPr>
        </w:pPrChange>
      </w:pPr>
    </w:p>
    <w:p w14:paraId="2834736C" w14:textId="3A966F3A" w:rsidR="00AE5D24" w:rsidRDefault="00AE5D24">
      <w:pPr>
        <w:ind w:firstLine="0"/>
        <w:jc w:val="center"/>
        <w:rPr>
          <w:ins w:id="7126" w:author="Okot" w:date="2020-01-20T14:26:00Z"/>
        </w:rPr>
        <w:pPrChange w:id="7127" w:author="Okot" w:date="2020-01-20T14:20:00Z">
          <w:pPr>
            <w:ind w:firstLine="0"/>
          </w:pPr>
        </w:pPrChange>
      </w:pPr>
      <w:ins w:id="7128" w:author="Okot" w:date="2020-01-20T14:20:00Z">
        <w:r>
          <w:t xml:space="preserve">Rys. 4.4. Diagram przypadków użycia związanych z </w:t>
        </w:r>
      </w:ins>
      <w:ins w:id="7129" w:author="Okot" w:date="2020-01-20T14:21:00Z">
        <w:r>
          <w:t>pracą na danych użytkownika dla użytkownika zalogowanego.</w:t>
        </w:r>
      </w:ins>
    </w:p>
    <w:p w14:paraId="055B287A" w14:textId="77777777" w:rsidR="004C257C" w:rsidRDefault="004C257C">
      <w:pPr>
        <w:ind w:firstLine="0"/>
        <w:jc w:val="center"/>
        <w:rPr>
          <w:ins w:id="7130" w:author="Okot" w:date="2019-12-26T15:26:00Z"/>
        </w:rPr>
        <w:pPrChange w:id="7131" w:author="Okot" w:date="2020-01-20T14:20:00Z">
          <w:pPr>
            <w:ind w:firstLine="0"/>
          </w:pPr>
        </w:pPrChange>
      </w:pPr>
    </w:p>
    <w:p w14:paraId="507640EC" w14:textId="50E62582" w:rsidR="00732A9A" w:rsidRDefault="00732A9A" w:rsidP="00732A9A">
      <w:pPr>
        <w:ind w:firstLine="0"/>
        <w:rPr>
          <w:ins w:id="7132" w:author="Okot" w:date="2019-12-18T14:46:00Z"/>
        </w:rPr>
      </w:pPr>
      <w:ins w:id="7133" w:author="Okot" w:date="2019-12-18T14:46:00Z">
        <w:r>
          <w:t>Tabela 4.4.</w:t>
        </w:r>
      </w:ins>
    </w:p>
    <w:p w14:paraId="63A58E5A" w14:textId="5F114057" w:rsidR="00732A9A" w:rsidRDefault="00732A9A" w:rsidP="00732A9A">
      <w:pPr>
        <w:ind w:firstLine="0"/>
        <w:rPr>
          <w:ins w:id="7134" w:author="Okot" w:date="2020-01-20T14:28:00Z"/>
        </w:rPr>
      </w:pPr>
      <w:ins w:id="7135" w:author="Okot" w:date="2019-12-18T14:46:00Z">
        <w:r>
          <w:t xml:space="preserve">Opis scenariusza przypadku użycia </w:t>
        </w:r>
      </w:ins>
      <w:ins w:id="7136" w:author="Okot" w:date="2019-12-18T14:47:00Z">
        <w:r w:rsidR="004C257C">
          <w:t xml:space="preserve">„Przeglądanie podstrony </w:t>
        </w:r>
      </w:ins>
      <w:ins w:id="7137" w:author="Okot" w:date="2020-01-20T14:28:00Z">
        <w:r w:rsidR="004C257C">
          <w:t>Moje dane</w:t>
        </w:r>
      </w:ins>
      <w:ins w:id="713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39" w:author="Okot" w:date="2020-01-20T14:28:00Z"/>
        </w:trPr>
        <w:tc>
          <w:tcPr>
            <w:tcW w:w="3397" w:type="dxa"/>
          </w:tcPr>
          <w:p w14:paraId="3E08F1C8" w14:textId="77777777" w:rsidR="004C257C" w:rsidRPr="009E0555" w:rsidRDefault="004C257C" w:rsidP="00645B77">
            <w:pPr>
              <w:ind w:firstLine="0"/>
              <w:rPr>
                <w:ins w:id="7140" w:author="Okot" w:date="2020-01-20T14:28:00Z"/>
                <w:b/>
              </w:rPr>
            </w:pPr>
            <w:ins w:id="7141" w:author="Okot" w:date="2020-01-20T14:28:00Z">
              <w:r w:rsidRPr="009E0555">
                <w:rPr>
                  <w:b/>
                </w:rPr>
                <w:t>Nazwa</w:t>
              </w:r>
            </w:ins>
          </w:p>
        </w:tc>
        <w:tc>
          <w:tcPr>
            <w:tcW w:w="5664" w:type="dxa"/>
          </w:tcPr>
          <w:p w14:paraId="783058C0" w14:textId="70132F44" w:rsidR="004C257C" w:rsidRPr="007A0FF6" w:rsidRDefault="004C257C" w:rsidP="00645B77">
            <w:pPr>
              <w:ind w:firstLine="0"/>
              <w:rPr>
                <w:ins w:id="7142" w:author="Okot" w:date="2020-01-20T14:28:00Z"/>
                <w:b/>
                <w:i/>
              </w:rPr>
            </w:pPr>
            <w:ins w:id="714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44" w:author="Okot" w:date="2020-01-20T14:28:00Z"/>
        </w:trPr>
        <w:tc>
          <w:tcPr>
            <w:tcW w:w="3397" w:type="dxa"/>
          </w:tcPr>
          <w:p w14:paraId="6050106D" w14:textId="77777777" w:rsidR="004C257C" w:rsidRPr="009E0555" w:rsidRDefault="004C257C" w:rsidP="00645B77">
            <w:pPr>
              <w:ind w:firstLine="0"/>
              <w:rPr>
                <w:ins w:id="7145" w:author="Okot" w:date="2020-01-20T14:28:00Z"/>
                <w:b/>
              </w:rPr>
            </w:pPr>
            <w:ins w:id="7146" w:author="Okot" w:date="2020-01-20T14:28:00Z">
              <w:r w:rsidRPr="009E0555">
                <w:rPr>
                  <w:b/>
                </w:rPr>
                <w:t>Opis</w:t>
              </w:r>
            </w:ins>
          </w:p>
        </w:tc>
        <w:tc>
          <w:tcPr>
            <w:tcW w:w="5664" w:type="dxa"/>
          </w:tcPr>
          <w:p w14:paraId="7A931EE7" w14:textId="77777777" w:rsidR="004C257C" w:rsidRDefault="004C257C" w:rsidP="00645B77">
            <w:pPr>
              <w:ind w:firstLine="0"/>
              <w:rPr>
                <w:ins w:id="7147" w:author="Okot" w:date="2020-01-20T14:28:00Z"/>
              </w:rPr>
            </w:pPr>
            <w:ins w:id="7148" w:author="Okot" w:date="2020-01-20T14:28:00Z">
              <w:r>
                <w:t>Przypadek użycia umożliwia zalogowanemu użytkownikowi przeglądanie strony, na której zgromadzone są dane użytkownika.</w:t>
              </w:r>
            </w:ins>
          </w:p>
        </w:tc>
      </w:tr>
      <w:tr w:rsidR="004C257C" w14:paraId="398DF3C4" w14:textId="77777777" w:rsidTr="00645B77">
        <w:trPr>
          <w:ins w:id="7149" w:author="Okot" w:date="2020-01-20T14:28:00Z"/>
        </w:trPr>
        <w:tc>
          <w:tcPr>
            <w:tcW w:w="3397" w:type="dxa"/>
          </w:tcPr>
          <w:p w14:paraId="49EA860A" w14:textId="77777777" w:rsidR="004C257C" w:rsidRPr="009E0555" w:rsidRDefault="004C257C" w:rsidP="00645B77">
            <w:pPr>
              <w:ind w:firstLine="0"/>
              <w:rPr>
                <w:ins w:id="7150" w:author="Okot" w:date="2020-01-20T14:28:00Z"/>
                <w:b/>
              </w:rPr>
            </w:pPr>
            <w:ins w:id="715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52" w:author="Okot" w:date="2020-01-20T14:28:00Z"/>
              </w:rPr>
            </w:pPr>
            <w:ins w:id="7153" w:author="Okot" w:date="2020-01-20T14:28:00Z">
              <w:r>
                <w:t>Użytkownik poprawnie zrealizował PU002.</w:t>
              </w:r>
            </w:ins>
          </w:p>
        </w:tc>
      </w:tr>
      <w:tr w:rsidR="004C257C" w14:paraId="29F7C27B" w14:textId="77777777" w:rsidTr="00645B77">
        <w:trPr>
          <w:ins w:id="7154" w:author="Okot" w:date="2020-01-20T14:28:00Z"/>
        </w:trPr>
        <w:tc>
          <w:tcPr>
            <w:tcW w:w="3397" w:type="dxa"/>
          </w:tcPr>
          <w:p w14:paraId="15CD7EB2" w14:textId="77777777" w:rsidR="004C257C" w:rsidRPr="009E0555" w:rsidRDefault="004C257C" w:rsidP="00645B77">
            <w:pPr>
              <w:ind w:firstLine="0"/>
              <w:rPr>
                <w:ins w:id="7155" w:author="Okot" w:date="2020-01-20T14:28:00Z"/>
                <w:b/>
              </w:rPr>
            </w:pPr>
            <w:ins w:id="7156" w:author="Okot" w:date="2020-01-20T14:28:00Z">
              <w:r w:rsidRPr="009E0555">
                <w:rPr>
                  <w:b/>
                </w:rPr>
                <w:t>Inicjacja</w:t>
              </w:r>
            </w:ins>
          </w:p>
        </w:tc>
        <w:tc>
          <w:tcPr>
            <w:tcW w:w="5664" w:type="dxa"/>
          </w:tcPr>
          <w:p w14:paraId="07823A00" w14:textId="77777777" w:rsidR="004C257C" w:rsidRDefault="004C257C" w:rsidP="00645B77">
            <w:pPr>
              <w:ind w:firstLine="0"/>
              <w:rPr>
                <w:ins w:id="7157" w:author="Okot" w:date="2020-01-20T14:28:00Z"/>
              </w:rPr>
            </w:pPr>
            <w:ins w:id="7158" w:author="Okot" w:date="2020-01-20T14:28:00Z">
              <w:r>
                <w:t>Użytkownik wybrał opcję „Moje dane” w menu aplikacji.</w:t>
              </w:r>
            </w:ins>
          </w:p>
        </w:tc>
      </w:tr>
      <w:tr w:rsidR="004C257C" w14:paraId="31ECDEE0" w14:textId="77777777" w:rsidTr="00645B77">
        <w:trPr>
          <w:ins w:id="7159" w:author="Okot" w:date="2020-01-20T14:28:00Z"/>
        </w:trPr>
        <w:tc>
          <w:tcPr>
            <w:tcW w:w="3397" w:type="dxa"/>
          </w:tcPr>
          <w:p w14:paraId="20ECB02B" w14:textId="77777777" w:rsidR="004C257C" w:rsidRPr="009E0555" w:rsidRDefault="004C257C" w:rsidP="00645B77">
            <w:pPr>
              <w:ind w:firstLine="0"/>
              <w:rPr>
                <w:ins w:id="7160" w:author="Okot" w:date="2020-01-20T14:28:00Z"/>
                <w:b/>
              </w:rPr>
            </w:pPr>
            <w:ins w:id="7161" w:author="Okot" w:date="2020-01-20T14:28:00Z">
              <w:r w:rsidRPr="009E0555">
                <w:rPr>
                  <w:b/>
                </w:rPr>
                <w:t>Warunki końcowe</w:t>
              </w:r>
            </w:ins>
          </w:p>
        </w:tc>
        <w:tc>
          <w:tcPr>
            <w:tcW w:w="5664" w:type="dxa"/>
          </w:tcPr>
          <w:p w14:paraId="332F200A" w14:textId="77777777" w:rsidR="004C257C" w:rsidRDefault="004C257C" w:rsidP="00645B77">
            <w:pPr>
              <w:ind w:firstLine="0"/>
              <w:rPr>
                <w:ins w:id="7162" w:author="Okot" w:date="2020-01-20T14:28:00Z"/>
              </w:rPr>
            </w:pPr>
            <w:ins w:id="7163" w:author="Okot" w:date="2020-01-20T14:28:00Z">
              <w:r>
                <w:t>Podstrona „Moje dane” została poprawnie załadowana i wyświetlona.</w:t>
              </w:r>
            </w:ins>
          </w:p>
        </w:tc>
      </w:tr>
      <w:tr w:rsidR="004C257C" w14:paraId="4DC1017D" w14:textId="77777777" w:rsidTr="00645B77">
        <w:trPr>
          <w:ins w:id="7164" w:author="Okot" w:date="2020-01-20T14:28:00Z"/>
        </w:trPr>
        <w:tc>
          <w:tcPr>
            <w:tcW w:w="3397" w:type="dxa"/>
          </w:tcPr>
          <w:p w14:paraId="672EF68A" w14:textId="77777777" w:rsidR="004C257C" w:rsidRPr="009E0555" w:rsidRDefault="004C257C" w:rsidP="00645B77">
            <w:pPr>
              <w:ind w:firstLine="0"/>
              <w:rPr>
                <w:ins w:id="7165" w:author="Okot" w:date="2020-01-20T14:28:00Z"/>
                <w:b/>
              </w:rPr>
            </w:pPr>
            <w:ins w:id="7166" w:author="Okot" w:date="2020-01-20T14:28:00Z">
              <w:r w:rsidRPr="009E0555">
                <w:rPr>
                  <w:b/>
                </w:rPr>
                <w:t>Scenariusz główny</w:t>
              </w:r>
            </w:ins>
          </w:p>
        </w:tc>
        <w:tc>
          <w:tcPr>
            <w:tcW w:w="5664" w:type="dxa"/>
          </w:tcPr>
          <w:p w14:paraId="0FB4EAB2" w14:textId="77777777" w:rsidR="004C257C" w:rsidRDefault="004C257C" w:rsidP="00645B77">
            <w:pPr>
              <w:ind w:firstLine="0"/>
              <w:rPr>
                <w:ins w:id="7167" w:author="Okot" w:date="2020-01-20T14:28:00Z"/>
              </w:rPr>
            </w:pPr>
            <w:ins w:id="7168" w:author="Okot" w:date="2020-01-20T14:28:00Z">
              <w:r>
                <w:t>1. Użytkownik wybiera opcję „Moje dane” w menu aplikacji.</w:t>
              </w:r>
            </w:ins>
          </w:p>
          <w:p w14:paraId="2A9C6AFC" w14:textId="77777777" w:rsidR="004C257C" w:rsidRDefault="004C257C" w:rsidP="00645B77">
            <w:pPr>
              <w:ind w:firstLine="0"/>
              <w:rPr>
                <w:ins w:id="7169" w:author="Okot" w:date="2020-01-20T14:28:00Z"/>
              </w:rPr>
            </w:pPr>
            <w:ins w:id="7170" w:author="Okot" w:date="2020-01-20T14:28:00Z">
              <w:r>
                <w:t>2. System wyświetla podstronę „Moje dane”.</w:t>
              </w:r>
            </w:ins>
          </w:p>
        </w:tc>
      </w:tr>
      <w:tr w:rsidR="004C257C" w14:paraId="1A202FA2" w14:textId="77777777" w:rsidTr="00645B77">
        <w:trPr>
          <w:trHeight w:val="54"/>
          <w:ins w:id="7171" w:author="Okot" w:date="2020-01-20T14:28:00Z"/>
        </w:trPr>
        <w:tc>
          <w:tcPr>
            <w:tcW w:w="3397" w:type="dxa"/>
          </w:tcPr>
          <w:p w14:paraId="0062FE3E" w14:textId="77777777" w:rsidR="004C257C" w:rsidRPr="009E0555" w:rsidRDefault="004C257C" w:rsidP="00645B77">
            <w:pPr>
              <w:ind w:firstLine="0"/>
              <w:rPr>
                <w:ins w:id="7172" w:author="Okot" w:date="2020-01-20T14:28:00Z"/>
                <w:b/>
              </w:rPr>
            </w:pPr>
            <w:ins w:id="7173" w:author="Okot" w:date="2020-01-20T14:28:00Z">
              <w:r w:rsidRPr="009E0555">
                <w:rPr>
                  <w:b/>
                </w:rPr>
                <w:t>Scenariusze alternatywne</w:t>
              </w:r>
            </w:ins>
          </w:p>
        </w:tc>
        <w:tc>
          <w:tcPr>
            <w:tcW w:w="5664" w:type="dxa"/>
          </w:tcPr>
          <w:p w14:paraId="70C03E3A" w14:textId="77777777" w:rsidR="004C257C" w:rsidRDefault="004C257C" w:rsidP="00645B77">
            <w:pPr>
              <w:ind w:firstLine="0"/>
              <w:rPr>
                <w:ins w:id="7174" w:author="Okot" w:date="2020-01-20T14:28:00Z"/>
              </w:rPr>
            </w:pPr>
            <w:ins w:id="7175" w:author="Okot" w:date="2020-01-20T14:28:00Z">
              <w:r>
                <w:t>-</w:t>
              </w:r>
            </w:ins>
          </w:p>
        </w:tc>
      </w:tr>
    </w:tbl>
    <w:p w14:paraId="518291B0" w14:textId="77777777" w:rsidR="004C257C" w:rsidRDefault="004C257C" w:rsidP="00732A9A">
      <w:pPr>
        <w:ind w:firstLine="0"/>
        <w:rPr>
          <w:ins w:id="7176" w:author="Okot" w:date="2020-01-20T14:28:00Z"/>
        </w:rPr>
      </w:pPr>
    </w:p>
    <w:p w14:paraId="56EE9088" w14:textId="105E93F7" w:rsidR="00451DCE" w:rsidRDefault="00451DCE" w:rsidP="00451DCE">
      <w:pPr>
        <w:ind w:firstLine="0"/>
        <w:rPr>
          <w:ins w:id="7177" w:author="Okot" w:date="2020-01-20T14:29:00Z"/>
        </w:rPr>
      </w:pPr>
      <w:ins w:id="7178" w:author="Okot" w:date="2020-01-20T14:29:00Z">
        <w:r>
          <w:t>Tabela 4.5.</w:t>
        </w:r>
      </w:ins>
    </w:p>
    <w:p w14:paraId="191BF996" w14:textId="192BA58C" w:rsidR="004C257C" w:rsidRDefault="00451DCE" w:rsidP="00451DCE">
      <w:pPr>
        <w:ind w:firstLine="0"/>
        <w:rPr>
          <w:ins w:id="7179" w:author="Okot" w:date="2020-01-20T14:28:00Z"/>
        </w:rPr>
      </w:pPr>
      <w:ins w:id="718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81" w:author="Okot" w:date="2020-01-20T14:29:00Z"/>
        </w:trPr>
        <w:tc>
          <w:tcPr>
            <w:tcW w:w="3397" w:type="dxa"/>
          </w:tcPr>
          <w:p w14:paraId="36173584" w14:textId="77777777" w:rsidR="00451DCE" w:rsidRPr="00541155" w:rsidRDefault="00451DCE" w:rsidP="00645B77">
            <w:pPr>
              <w:ind w:firstLine="0"/>
              <w:rPr>
                <w:ins w:id="7182" w:author="Okot" w:date="2020-01-20T14:29:00Z"/>
                <w:b/>
              </w:rPr>
            </w:pPr>
            <w:ins w:id="7183" w:author="Okot" w:date="2020-01-20T14:29:00Z">
              <w:r w:rsidRPr="00541155">
                <w:rPr>
                  <w:b/>
                </w:rPr>
                <w:t>Nazwa</w:t>
              </w:r>
            </w:ins>
          </w:p>
        </w:tc>
        <w:tc>
          <w:tcPr>
            <w:tcW w:w="5664" w:type="dxa"/>
          </w:tcPr>
          <w:p w14:paraId="336CE262" w14:textId="4E7BC646" w:rsidR="00451DCE" w:rsidRPr="00A12070" w:rsidRDefault="00451DCE" w:rsidP="00645B77">
            <w:pPr>
              <w:ind w:firstLine="0"/>
              <w:rPr>
                <w:ins w:id="7184" w:author="Okot" w:date="2020-01-20T14:29:00Z"/>
                <w:b/>
                <w:i/>
              </w:rPr>
            </w:pPr>
            <w:ins w:id="7185" w:author="Okot" w:date="2020-01-20T14:29:00Z">
              <w:r>
                <w:rPr>
                  <w:b/>
                  <w:i/>
                </w:rPr>
                <w:t>PU005</w:t>
              </w:r>
              <w:r w:rsidRPr="00A12070">
                <w:rPr>
                  <w:b/>
                  <w:i/>
                </w:rPr>
                <w:t>: Wprowadzanie danych użytkownika</w:t>
              </w:r>
            </w:ins>
          </w:p>
        </w:tc>
      </w:tr>
      <w:tr w:rsidR="00451DCE" w14:paraId="4C413AAB" w14:textId="77777777" w:rsidTr="00645B77">
        <w:trPr>
          <w:ins w:id="7186" w:author="Okot" w:date="2020-01-20T14:29:00Z"/>
        </w:trPr>
        <w:tc>
          <w:tcPr>
            <w:tcW w:w="3397" w:type="dxa"/>
          </w:tcPr>
          <w:p w14:paraId="67B2C6ED" w14:textId="77777777" w:rsidR="00451DCE" w:rsidRPr="00541155" w:rsidRDefault="00451DCE" w:rsidP="00645B77">
            <w:pPr>
              <w:ind w:firstLine="0"/>
              <w:rPr>
                <w:ins w:id="7187" w:author="Okot" w:date="2020-01-20T14:29:00Z"/>
                <w:b/>
              </w:rPr>
            </w:pPr>
            <w:ins w:id="7188" w:author="Okot" w:date="2020-01-20T14:29:00Z">
              <w:r w:rsidRPr="00541155">
                <w:rPr>
                  <w:b/>
                </w:rPr>
                <w:t>Opis</w:t>
              </w:r>
            </w:ins>
          </w:p>
        </w:tc>
        <w:tc>
          <w:tcPr>
            <w:tcW w:w="5664" w:type="dxa"/>
          </w:tcPr>
          <w:p w14:paraId="50865394" w14:textId="77777777" w:rsidR="00451DCE" w:rsidRDefault="00451DCE" w:rsidP="00645B77">
            <w:pPr>
              <w:ind w:firstLine="0"/>
              <w:rPr>
                <w:ins w:id="7189" w:author="Okot" w:date="2020-01-20T14:29:00Z"/>
              </w:rPr>
            </w:pPr>
            <w:ins w:id="7190" w:author="Okot" w:date="2020-01-20T14:29:00Z">
              <w:r>
                <w:t>Przypadek użycia umożliwia zalogowanemu użytkownikowi wprowadzanie do system swoich danych: daty urodzenia, wzrostu i płci.</w:t>
              </w:r>
            </w:ins>
          </w:p>
        </w:tc>
      </w:tr>
      <w:tr w:rsidR="00451DCE" w14:paraId="009BAD6D" w14:textId="77777777" w:rsidTr="00645B77">
        <w:trPr>
          <w:ins w:id="7191" w:author="Okot" w:date="2020-01-20T14:29:00Z"/>
        </w:trPr>
        <w:tc>
          <w:tcPr>
            <w:tcW w:w="3397" w:type="dxa"/>
          </w:tcPr>
          <w:p w14:paraId="7D748D28" w14:textId="77777777" w:rsidR="00451DCE" w:rsidRPr="00541155" w:rsidRDefault="00451DCE" w:rsidP="00645B77">
            <w:pPr>
              <w:ind w:firstLine="0"/>
              <w:rPr>
                <w:ins w:id="7192" w:author="Okot" w:date="2020-01-20T14:29:00Z"/>
                <w:b/>
              </w:rPr>
            </w:pPr>
            <w:ins w:id="7193" w:author="Okot" w:date="2020-01-20T14:29:00Z">
              <w:r w:rsidRPr="00541155">
                <w:rPr>
                  <w:b/>
                </w:rPr>
                <w:t>Warunki początkowe</w:t>
              </w:r>
            </w:ins>
          </w:p>
        </w:tc>
        <w:tc>
          <w:tcPr>
            <w:tcW w:w="5664" w:type="dxa"/>
          </w:tcPr>
          <w:p w14:paraId="7B582BF7" w14:textId="77777777" w:rsidR="00451DCE" w:rsidRDefault="00451DCE" w:rsidP="00645B77">
            <w:pPr>
              <w:ind w:firstLine="0"/>
              <w:rPr>
                <w:ins w:id="7194" w:author="Okot" w:date="2020-01-20T14:29:00Z"/>
              </w:rPr>
            </w:pPr>
            <w:ins w:id="7195" w:author="Okot" w:date="2020-01-20T14:29:00Z">
              <w:r>
                <w:t>Użytkownik poprawnie zrealizował PU002.</w:t>
              </w:r>
            </w:ins>
          </w:p>
        </w:tc>
      </w:tr>
      <w:tr w:rsidR="00451DCE" w14:paraId="2B817416" w14:textId="77777777" w:rsidTr="00645B77">
        <w:trPr>
          <w:ins w:id="7196" w:author="Okot" w:date="2020-01-20T14:29:00Z"/>
        </w:trPr>
        <w:tc>
          <w:tcPr>
            <w:tcW w:w="3397" w:type="dxa"/>
          </w:tcPr>
          <w:p w14:paraId="6F58EA76" w14:textId="77777777" w:rsidR="00451DCE" w:rsidRPr="00541155" w:rsidRDefault="00451DCE" w:rsidP="00645B77">
            <w:pPr>
              <w:ind w:firstLine="0"/>
              <w:rPr>
                <w:ins w:id="7197" w:author="Okot" w:date="2020-01-20T14:29:00Z"/>
                <w:b/>
              </w:rPr>
            </w:pPr>
            <w:ins w:id="7198" w:author="Okot" w:date="2020-01-20T14:29:00Z">
              <w:r w:rsidRPr="00541155">
                <w:rPr>
                  <w:b/>
                </w:rPr>
                <w:t>Inicjacja</w:t>
              </w:r>
            </w:ins>
          </w:p>
        </w:tc>
        <w:tc>
          <w:tcPr>
            <w:tcW w:w="5664" w:type="dxa"/>
          </w:tcPr>
          <w:p w14:paraId="4127B617" w14:textId="77777777" w:rsidR="00451DCE" w:rsidRDefault="00451DCE" w:rsidP="00645B77">
            <w:pPr>
              <w:ind w:firstLine="0"/>
              <w:rPr>
                <w:ins w:id="7199" w:author="Okot" w:date="2020-01-20T14:29:00Z"/>
              </w:rPr>
            </w:pPr>
            <w:ins w:id="720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201" w:author="Okot" w:date="2020-01-20T14:29:00Z"/>
        </w:trPr>
        <w:tc>
          <w:tcPr>
            <w:tcW w:w="3397" w:type="dxa"/>
          </w:tcPr>
          <w:p w14:paraId="204F40C4" w14:textId="77777777" w:rsidR="00451DCE" w:rsidRPr="00541155" w:rsidRDefault="00451DCE" w:rsidP="00645B77">
            <w:pPr>
              <w:ind w:firstLine="0"/>
              <w:rPr>
                <w:ins w:id="7202" w:author="Okot" w:date="2020-01-20T14:29:00Z"/>
                <w:b/>
              </w:rPr>
            </w:pPr>
            <w:ins w:id="7203" w:author="Okot" w:date="2020-01-20T14:29:00Z">
              <w:r w:rsidRPr="00541155">
                <w:rPr>
                  <w:b/>
                </w:rPr>
                <w:t>Warunki końcowe</w:t>
              </w:r>
            </w:ins>
          </w:p>
        </w:tc>
        <w:tc>
          <w:tcPr>
            <w:tcW w:w="5664" w:type="dxa"/>
          </w:tcPr>
          <w:p w14:paraId="1B7471B4" w14:textId="77777777" w:rsidR="00451DCE" w:rsidRDefault="00451DCE" w:rsidP="00645B77">
            <w:pPr>
              <w:ind w:firstLine="0"/>
              <w:rPr>
                <w:ins w:id="7204" w:author="Okot" w:date="2020-01-20T14:29:00Z"/>
              </w:rPr>
            </w:pPr>
            <w:ins w:id="7205" w:author="Okot" w:date="2020-01-20T14:29:00Z">
              <w:r>
                <w:t>Został wyświetlony komunikat informujący o poprawnym zapisaniu danych użytkownika.</w:t>
              </w:r>
            </w:ins>
          </w:p>
        </w:tc>
      </w:tr>
      <w:tr w:rsidR="00451DCE" w14:paraId="4F753116" w14:textId="77777777" w:rsidTr="00645B77">
        <w:trPr>
          <w:ins w:id="7206" w:author="Okot" w:date="2020-01-20T14:29:00Z"/>
        </w:trPr>
        <w:tc>
          <w:tcPr>
            <w:tcW w:w="3397" w:type="dxa"/>
          </w:tcPr>
          <w:p w14:paraId="30E52C3A" w14:textId="77777777" w:rsidR="00451DCE" w:rsidRPr="00541155" w:rsidRDefault="00451DCE" w:rsidP="00645B77">
            <w:pPr>
              <w:ind w:firstLine="0"/>
              <w:rPr>
                <w:ins w:id="7207" w:author="Okot" w:date="2020-01-20T14:29:00Z"/>
                <w:b/>
              </w:rPr>
            </w:pPr>
            <w:ins w:id="7208" w:author="Okot" w:date="2020-01-20T14:29:00Z">
              <w:r w:rsidRPr="00541155">
                <w:rPr>
                  <w:b/>
                </w:rPr>
                <w:t>Scenariusz główny</w:t>
              </w:r>
            </w:ins>
          </w:p>
        </w:tc>
        <w:tc>
          <w:tcPr>
            <w:tcW w:w="5664" w:type="dxa"/>
          </w:tcPr>
          <w:p w14:paraId="62DE7CF1" w14:textId="77777777" w:rsidR="00451DCE" w:rsidRDefault="00451DCE" w:rsidP="00645B77">
            <w:pPr>
              <w:ind w:firstLine="0"/>
              <w:rPr>
                <w:ins w:id="7209" w:author="Okot" w:date="2020-01-20T14:29:00Z"/>
              </w:rPr>
            </w:pPr>
            <w:ins w:id="721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11" w:author="Okot" w:date="2020-01-20T14:29:00Z"/>
              </w:rPr>
            </w:pPr>
            <w:ins w:id="7212" w:author="Okot" w:date="2020-01-20T14:29:00Z">
              <w:r>
                <w:t>2. Użytkownik wprowadza swój wzrost w centymetrach.</w:t>
              </w:r>
            </w:ins>
          </w:p>
          <w:p w14:paraId="2A687B5C" w14:textId="77777777" w:rsidR="00451DCE" w:rsidRDefault="00451DCE" w:rsidP="00645B77">
            <w:pPr>
              <w:ind w:firstLine="0"/>
              <w:rPr>
                <w:ins w:id="7213" w:author="Okot" w:date="2020-01-20T14:29:00Z"/>
              </w:rPr>
            </w:pPr>
            <w:ins w:id="7214" w:author="Okot" w:date="2020-01-20T14:29:00Z">
              <w:r>
                <w:t xml:space="preserve">3. Użytkownik wybiera swoją datę urodzenia. </w:t>
              </w:r>
            </w:ins>
          </w:p>
          <w:p w14:paraId="05513B30" w14:textId="77777777" w:rsidR="00451DCE" w:rsidRDefault="00451DCE" w:rsidP="00645B77">
            <w:pPr>
              <w:ind w:firstLine="0"/>
              <w:rPr>
                <w:ins w:id="7215" w:author="Okot" w:date="2020-01-20T14:29:00Z"/>
              </w:rPr>
            </w:pPr>
            <w:ins w:id="7216" w:author="Okot" w:date="2020-01-20T14:29:00Z">
              <w:r>
                <w:t>4. Użytkownik wybiera swoją płeć.</w:t>
              </w:r>
            </w:ins>
          </w:p>
          <w:p w14:paraId="18584DD9" w14:textId="77777777" w:rsidR="00451DCE" w:rsidRDefault="00451DCE" w:rsidP="00645B77">
            <w:pPr>
              <w:ind w:firstLine="0"/>
              <w:rPr>
                <w:ins w:id="7217" w:author="Okot" w:date="2020-01-20T14:29:00Z"/>
              </w:rPr>
            </w:pPr>
            <w:ins w:id="7218" w:author="Okot" w:date="2020-01-20T14:29:00Z">
              <w:r>
                <w:t>5. Użytkownik używa przycisku do zapisu danych.</w:t>
              </w:r>
            </w:ins>
          </w:p>
          <w:p w14:paraId="0EAF3429" w14:textId="77777777" w:rsidR="00451DCE" w:rsidRDefault="00451DCE" w:rsidP="00645B77">
            <w:pPr>
              <w:ind w:firstLine="0"/>
              <w:rPr>
                <w:ins w:id="7219" w:author="Okot" w:date="2020-01-20T14:29:00Z"/>
              </w:rPr>
            </w:pPr>
            <w:ins w:id="7220" w:author="Okot" w:date="2020-01-20T14:29:00Z">
              <w:r>
                <w:t>6. System weryfikuje wprowadzone dane.</w:t>
              </w:r>
            </w:ins>
          </w:p>
          <w:p w14:paraId="7270B074" w14:textId="77777777" w:rsidR="00451DCE" w:rsidRDefault="00451DCE" w:rsidP="00645B77">
            <w:pPr>
              <w:ind w:firstLine="0"/>
              <w:rPr>
                <w:ins w:id="7221" w:author="Okot" w:date="2020-01-20T14:29:00Z"/>
              </w:rPr>
            </w:pPr>
            <w:ins w:id="7222" w:author="Okot" w:date="2020-01-20T14:29:00Z">
              <w:r>
                <w:t>7. Dane zostają zapisane w bazie danych.</w:t>
              </w:r>
            </w:ins>
          </w:p>
          <w:p w14:paraId="682E4EBF" w14:textId="77777777" w:rsidR="00451DCE" w:rsidRDefault="00451DCE" w:rsidP="00645B77">
            <w:pPr>
              <w:ind w:firstLine="0"/>
              <w:rPr>
                <w:ins w:id="7223" w:author="Okot" w:date="2020-01-20T14:29:00Z"/>
              </w:rPr>
            </w:pPr>
            <w:ins w:id="7224" w:author="Okot" w:date="2020-01-20T14:29:00Z">
              <w:r>
                <w:t>8. Dane zostają wyświetlone na stronie „Moje dane”.</w:t>
              </w:r>
            </w:ins>
          </w:p>
          <w:p w14:paraId="538FD1EC" w14:textId="77777777" w:rsidR="00451DCE" w:rsidRDefault="00451DCE" w:rsidP="00645B77">
            <w:pPr>
              <w:ind w:firstLine="0"/>
              <w:rPr>
                <w:ins w:id="7225" w:author="Okot" w:date="2020-01-20T14:29:00Z"/>
              </w:rPr>
            </w:pPr>
            <w:ins w:id="7226" w:author="Okot" w:date="2020-01-20T14:29:00Z">
              <w:r>
                <w:lastRenderedPageBreak/>
                <w:t>9. Zostaje wyświetlony komunikat informujący o poprawnym zapisaniu danych użytkownika.</w:t>
              </w:r>
            </w:ins>
          </w:p>
        </w:tc>
      </w:tr>
      <w:tr w:rsidR="00451DCE" w14:paraId="305E2F28" w14:textId="77777777" w:rsidTr="00645B77">
        <w:trPr>
          <w:trHeight w:val="54"/>
          <w:ins w:id="7227" w:author="Okot" w:date="2020-01-20T14:29:00Z"/>
        </w:trPr>
        <w:tc>
          <w:tcPr>
            <w:tcW w:w="3397" w:type="dxa"/>
          </w:tcPr>
          <w:p w14:paraId="5DE8F77A" w14:textId="77777777" w:rsidR="00451DCE" w:rsidRPr="00541155" w:rsidRDefault="00451DCE" w:rsidP="00645B77">
            <w:pPr>
              <w:ind w:firstLine="0"/>
              <w:rPr>
                <w:ins w:id="7228" w:author="Okot" w:date="2020-01-20T14:29:00Z"/>
                <w:b/>
              </w:rPr>
            </w:pPr>
            <w:ins w:id="722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30" w:author="Okot" w:date="2020-01-20T14:29:00Z"/>
              </w:rPr>
            </w:pPr>
            <w:ins w:id="7231" w:author="Okot" w:date="2020-01-20T14:29:00Z">
              <w:r>
                <w:t>(1-5).1. Użytkownika używa przycisku do zamknięcia okna.</w:t>
              </w:r>
            </w:ins>
          </w:p>
          <w:p w14:paraId="17FB1C56" w14:textId="77777777" w:rsidR="00451DCE" w:rsidRDefault="00451DCE" w:rsidP="00645B77">
            <w:pPr>
              <w:ind w:firstLine="0"/>
              <w:rPr>
                <w:ins w:id="7232" w:author="Okot" w:date="2020-01-20T14:29:00Z"/>
              </w:rPr>
            </w:pPr>
            <w:ins w:id="7233" w:author="Okot" w:date="2020-01-20T14:29:00Z">
              <w:r>
                <w:t>(1-5).1.1. Pojawia okno dialogowe służące do potwierdzenia zamknięcia okna bez zapisywania danych.</w:t>
              </w:r>
            </w:ins>
          </w:p>
          <w:p w14:paraId="177ACE56" w14:textId="77777777" w:rsidR="00451DCE" w:rsidRDefault="00451DCE" w:rsidP="00645B77">
            <w:pPr>
              <w:ind w:firstLine="0"/>
              <w:rPr>
                <w:ins w:id="7234" w:author="Okot" w:date="2020-01-20T14:29:00Z"/>
              </w:rPr>
            </w:pPr>
            <w:ins w:id="7235" w:author="Okot" w:date="2020-01-20T14:29:00Z">
              <w:r>
                <w:t>(1-5).1.2.1. Użytkownik potwierdza zamknięcie okna.</w:t>
              </w:r>
            </w:ins>
          </w:p>
          <w:p w14:paraId="5D4A6A78" w14:textId="77777777" w:rsidR="00451DCE" w:rsidRDefault="00451DCE" w:rsidP="00645B77">
            <w:pPr>
              <w:ind w:firstLine="0"/>
              <w:rPr>
                <w:ins w:id="7236" w:author="Okot" w:date="2020-01-20T14:29:00Z"/>
              </w:rPr>
            </w:pPr>
            <w:ins w:id="7237" w:author="Okot" w:date="2020-01-20T14:29:00Z">
              <w:r>
                <w:t>(1-5).1.2.1.1. Okno modalne z formularzem zostaje zamknięte.</w:t>
              </w:r>
            </w:ins>
          </w:p>
          <w:p w14:paraId="0AE36466" w14:textId="77777777" w:rsidR="00451DCE" w:rsidRDefault="00451DCE" w:rsidP="00645B77">
            <w:pPr>
              <w:ind w:firstLine="0"/>
              <w:rPr>
                <w:ins w:id="7238" w:author="Okot" w:date="2020-01-20T14:29:00Z"/>
              </w:rPr>
            </w:pPr>
            <w:ins w:id="7239" w:author="Okot" w:date="2020-01-20T14:29:00Z">
              <w:r>
                <w:t>(1-5).1.2.1.2. Użytkownik rezygnuje z akcji.</w:t>
              </w:r>
            </w:ins>
          </w:p>
          <w:p w14:paraId="508F589F" w14:textId="77777777" w:rsidR="00451DCE" w:rsidRDefault="00451DCE" w:rsidP="00645B77">
            <w:pPr>
              <w:ind w:firstLine="0"/>
              <w:rPr>
                <w:ins w:id="7240" w:author="Okot" w:date="2020-01-20T14:29:00Z"/>
              </w:rPr>
            </w:pPr>
            <w:ins w:id="7241" w:author="Okot" w:date="2020-01-20T14:29:00Z">
              <w:r>
                <w:t xml:space="preserve">(1-5).1.2.2. Użytkownik zostaje przekierowany na stronę „Moje dane”. </w:t>
              </w:r>
            </w:ins>
          </w:p>
          <w:p w14:paraId="2647B51D" w14:textId="40AA1D22" w:rsidR="00451DCE" w:rsidRDefault="00C4028F" w:rsidP="00645B77">
            <w:pPr>
              <w:ind w:firstLine="0"/>
              <w:rPr>
                <w:ins w:id="7242" w:author="Okot" w:date="2020-01-20T14:29:00Z"/>
              </w:rPr>
            </w:pPr>
            <w:ins w:id="7243" w:author="Okot" w:date="2020-01-20T14:29:00Z">
              <w:r>
                <w:t>(1-5).1.2.2.1. Powrót do pkt</w:t>
              </w:r>
              <w:r w:rsidR="00451DCE">
                <w:t> (1-6).</w:t>
              </w:r>
            </w:ins>
          </w:p>
          <w:p w14:paraId="27FBDBD9" w14:textId="77777777" w:rsidR="00451DCE" w:rsidRDefault="00451DCE" w:rsidP="00645B77">
            <w:pPr>
              <w:ind w:firstLine="0"/>
              <w:rPr>
                <w:ins w:id="7244" w:author="Okot" w:date="2020-01-20T14:29:00Z"/>
              </w:rPr>
            </w:pPr>
            <w:ins w:id="7245" w:author="Okot" w:date="2020-01-20T14:29:00Z">
              <w:r>
                <w:t>6.1(a) Wprowadzono nieprawidłowy wzrost</w:t>
              </w:r>
            </w:ins>
          </w:p>
          <w:p w14:paraId="042DE429" w14:textId="77777777" w:rsidR="00451DCE" w:rsidRDefault="00451DCE" w:rsidP="00645B77">
            <w:pPr>
              <w:ind w:firstLine="0"/>
              <w:rPr>
                <w:ins w:id="7246" w:author="Okot" w:date="2020-01-20T14:29:00Z"/>
              </w:rPr>
            </w:pPr>
            <w:ins w:id="7247" w:author="Okot" w:date="2020-01-20T14:29:00Z">
              <w:r>
                <w:t>6.1(b) Pole wzrost pozostało puste</w:t>
              </w:r>
            </w:ins>
          </w:p>
          <w:p w14:paraId="6F96A194" w14:textId="77777777" w:rsidR="00451DCE" w:rsidRDefault="00451DCE" w:rsidP="00645B77">
            <w:pPr>
              <w:ind w:firstLine="0"/>
              <w:rPr>
                <w:ins w:id="7248" w:author="Okot" w:date="2020-01-20T14:29:00Z"/>
              </w:rPr>
            </w:pPr>
            <w:ins w:id="7249" w:author="Okot" w:date="2020-01-20T14:29:00Z">
              <w:r>
                <w:t>6.1.1. Wyświetlony zostaje stosowny komunikat błędu.</w:t>
              </w:r>
            </w:ins>
          </w:p>
          <w:p w14:paraId="00C19CD0" w14:textId="592C7831" w:rsidR="00451DCE" w:rsidRDefault="00451DCE" w:rsidP="00645B77">
            <w:pPr>
              <w:ind w:firstLine="0"/>
              <w:rPr>
                <w:ins w:id="7250" w:author="Okot" w:date="2020-01-20T14:29:00Z"/>
              </w:rPr>
            </w:pPr>
            <w:ins w:id="7251" w:author="Okot" w:date="2020-01-20T14:29:00Z">
              <w:r>
                <w:t>6.1.2. Powrót do pkt 3.</w:t>
              </w:r>
            </w:ins>
          </w:p>
          <w:p w14:paraId="1EA9765C" w14:textId="77777777" w:rsidR="00451DCE" w:rsidRDefault="00451DCE" w:rsidP="00645B77">
            <w:pPr>
              <w:ind w:firstLine="0"/>
              <w:rPr>
                <w:ins w:id="7252" w:author="Okot" w:date="2020-01-20T14:29:00Z"/>
              </w:rPr>
            </w:pPr>
            <w:ins w:id="7253" w:author="Okot" w:date="2020-01-20T14:29:00Z">
              <w:r>
                <w:t>6.2(a). Nie wybrano daty urodzenia.</w:t>
              </w:r>
            </w:ins>
          </w:p>
          <w:p w14:paraId="662E73FF" w14:textId="77777777" w:rsidR="00451DCE" w:rsidRDefault="00451DCE" w:rsidP="00645B77">
            <w:pPr>
              <w:ind w:firstLine="0"/>
              <w:rPr>
                <w:ins w:id="7254" w:author="Okot" w:date="2020-01-20T14:29:00Z"/>
              </w:rPr>
            </w:pPr>
            <w:ins w:id="7255" w:author="Okot" w:date="2020-01-20T14:29:00Z">
              <w:r>
                <w:t>6.2(b). Nie wybrano płci.</w:t>
              </w:r>
            </w:ins>
          </w:p>
          <w:p w14:paraId="1F24FB68" w14:textId="77777777" w:rsidR="00451DCE" w:rsidRDefault="00451DCE" w:rsidP="00645B77">
            <w:pPr>
              <w:ind w:firstLine="0"/>
              <w:rPr>
                <w:ins w:id="7256" w:author="Okot" w:date="2020-01-20T14:29:00Z"/>
              </w:rPr>
            </w:pPr>
            <w:ins w:id="7257" w:author="Okot" w:date="2020-01-20T14:29:00Z">
              <w:r>
                <w:t>6.2.1. Wyświetlony zostaje stosowny komunikat błędu.</w:t>
              </w:r>
            </w:ins>
          </w:p>
          <w:p w14:paraId="68CD8704" w14:textId="5442E7B8" w:rsidR="00451DCE" w:rsidRDefault="00C4028F" w:rsidP="00645B77">
            <w:pPr>
              <w:ind w:firstLine="0"/>
              <w:rPr>
                <w:ins w:id="7258" w:author="Okot" w:date="2020-01-20T14:29:00Z"/>
              </w:rPr>
            </w:pPr>
            <w:ins w:id="7259" w:author="Okot" w:date="2020-01-20T14:29:00Z">
              <w:r>
                <w:t>6.2.2(a) Powrót do pkt</w:t>
              </w:r>
              <w:r w:rsidR="00451DCE">
                <w:t> 4.</w:t>
              </w:r>
            </w:ins>
          </w:p>
          <w:p w14:paraId="2FC1942C" w14:textId="60B3F1F1" w:rsidR="00451DCE" w:rsidRDefault="00C4028F" w:rsidP="00645B77">
            <w:pPr>
              <w:ind w:firstLine="0"/>
              <w:rPr>
                <w:ins w:id="7260" w:author="Okot" w:date="2020-01-20T14:29:00Z"/>
              </w:rPr>
            </w:pPr>
            <w:ins w:id="7261" w:author="Okot" w:date="2020-01-20T14:29:00Z">
              <w:r>
                <w:t>6.2.2(b) Powrót do pkt</w:t>
              </w:r>
              <w:r w:rsidR="00451DCE">
                <w:t> 5.</w:t>
              </w:r>
            </w:ins>
          </w:p>
        </w:tc>
      </w:tr>
    </w:tbl>
    <w:p w14:paraId="6142B181" w14:textId="77777777" w:rsidR="004C257C" w:rsidRDefault="004C257C" w:rsidP="00732A9A">
      <w:pPr>
        <w:ind w:firstLine="0"/>
        <w:rPr>
          <w:ins w:id="7262" w:author="Okot" w:date="2020-01-20T14:28:00Z"/>
        </w:rPr>
      </w:pPr>
    </w:p>
    <w:p w14:paraId="64BDADBF" w14:textId="468DFC94" w:rsidR="00B645CD" w:rsidRDefault="00B645CD" w:rsidP="00B645CD">
      <w:pPr>
        <w:ind w:firstLine="0"/>
        <w:rPr>
          <w:ins w:id="7263" w:author="Okot" w:date="2020-01-20T14:30:00Z"/>
        </w:rPr>
      </w:pPr>
      <w:ins w:id="7264" w:author="Okot" w:date="2020-01-20T14:30:00Z">
        <w:r>
          <w:t>Tabela 4.6.</w:t>
        </w:r>
      </w:ins>
    </w:p>
    <w:p w14:paraId="5BBF682E" w14:textId="77777777" w:rsidR="00B645CD" w:rsidRDefault="00B645CD" w:rsidP="00B645CD">
      <w:pPr>
        <w:ind w:firstLine="0"/>
        <w:rPr>
          <w:ins w:id="7265" w:author="Okot" w:date="2020-01-20T14:30:00Z"/>
        </w:rPr>
      </w:pPr>
      <w:ins w:id="726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67" w:author="Okot" w:date="2020-01-20T14:30:00Z"/>
        </w:trPr>
        <w:tc>
          <w:tcPr>
            <w:tcW w:w="3397" w:type="dxa"/>
          </w:tcPr>
          <w:p w14:paraId="590C86D9" w14:textId="77777777" w:rsidR="00B645CD" w:rsidRPr="00541155" w:rsidRDefault="00B645CD" w:rsidP="00645B77">
            <w:pPr>
              <w:ind w:firstLine="0"/>
              <w:rPr>
                <w:ins w:id="7268" w:author="Okot" w:date="2020-01-20T14:30:00Z"/>
                <w:b/>
              </w:rPr>
            </w:pPr>
            <w:ins w:id="7269" w:author="Okot" w:date="2020-01-20T14:30:00Z">
              <w:r w:rsidRPr="00541155">
                <w:rPr>
                  <w:b/>
                </w:rPr>
                <w:t>Nazwa</w:t>
              </w:r>
            </w:ins>
          </w:p>
        </w:tc>
        <w:tc>
          <w:tcPr>
            <w:tcW w:w="5664" w:type="dxa"/>
          </w:tcPr>
          <w:p w14:paraId="509E2060" w14:textId="31569A08" w:rsidR="00B645CD" w:rsidRPr="00A12070" w:rsidRDefault="0003217F" w:rsidP="00645B77">
            <w:pPr>
              <w:ind w:firstLine="0"/>
              <w:rPr>
                <w:ins w:id="7270" w:author="Okot" w:date="2020-01-20T14:30:00Z"/>
                <w:b/>
                <w:i/>
              </w:rPr>
            </w:pPr>
            <w:ins w:id="7271" w:author="Okot" w:date="2020-01-20T14:30:00Z">
              <w:r>
                <w:rPr>
                  <w:b/>
                  <w:i/>
                </w:rPr>
                <w:t>PU006</w:t>
              </w:r>
              <w:r w:rsidR="00B645CD" w:rsidRPr="00A12070">
                <w:rPr>
                  <w:b/>
                  <w:i/>
                </w:rPr>
                <w:t>: Edycja daty urodzenia</w:t>
              </w:r>
            </w:ins>
          </w:p>
        </w:tc>
      </w:tr>
      <w:tr w:rsidR="00B645CD" w14:paraId="63331D3D" w14:textId="77777777" w:rsidTr="00645B77">
        <w:trPr>
          <w:ins w:id="7272" w:author="Okot" w:date="2020-01-20T14:30:00Z"/>
        </w:trPr>
        <w:tc>
          <w:tcPr>
            <w:tcW w:w="3397" w:type="dxa"/>
          </w:tcPr>
          <w:p w14:paraId="6BF2452A" w14:textId="77777777" w:rsidR="00B645CD" w:rsidRPr="00541155" w:rsidRDefault="00B645CD" w:rsidP="00645B77">
            <w:pPr>
              <w:ind w:firstLine="0"/>
              <w:rPr>
                <w:ins w:id="7273" w:author="Okot" w:date="2020-01-20T14:30:00Z"/>
                <w:b/>
              </w:rPr>
            </w:pPr>
            <w:ins w:id="7274" w:author="Okot" w:date="2020-01-20T14:30:00Z">
              <w:r w:rsidRPr="00541155">
                <w:rPr>
                  <w:b/>
                </w:rPr>
                <w:t>Opis</w:t>
              </w:r>
            </w:ins>
          </w:p>
        </w:tc>
        <w:tc>
          <w:tcPr>
            <w:tcW w:w="5664" w:type="dxa"/>
          </w:tcPr>
          <w:p w14:paraId="48544049" w14:textId="77777777" w:rsidR="00B645CD" w:rsidRDefault="00B645CD" w:rsidP="00645B77">
            <w:pPr>
              <w:ind w:firstLine="0"/>
              <w:rPr>
                <w:ins w:id="7275" w:author="Okot" w:date="2020-01-20T14:30:00Z"/>
              </w:rPr>
            </w:pPr>
            <w:ins w:id="7276" w:author="Okot" w:date="2020-01-20T14:30:00Z">
              <w:r>
                <w:t>Przypadek użycia umożliwia zalogowanemu użytkownikowi zmianę wprowadzonej daty urodzenia.</w:t>
              </w:r>
            </w:ins>
          </w:p>
        </w:tc>
      </w:tr>
      <w:tr w:rsidR="00B645CD" w14:paraId="3F37427F" w14:textId="77777777" w:rsidTr="00645B77">
        <w:trPr>
          <w:ins w:id="7277" w:author="Okot" w:date="2020-01-20T14:30:00Z"/>
        </w:trPr>
        <w:tc>
          <w:tcPr>
            <w:tcW w:w="3397" w:type="dxa"/>
          </w:tcPr>
          <w:p w14:paraId="3AF59C81" w14:textId="77777777" w:rsidR="00B645CD" w:rsidRPr="00541155" w:rsidRDefault="00B645CD" w:rsidP="00645B77">
            <w:pPr>
              <w:ind w:firstLine="0"/>
              <w:rPr>
                <w:ins w:id="7278" w:author="Okot" w:date="2020-01-20T14:30:00Z"/>
                <w:b/>
              </w:rPr>
            </w:pPr>
            <w:ins w:id="7279" w:author="Okot" w:date="2020-01-20T14:30:00Z">
              <w:r w:rsidRPr="00541155">
                <w:rPr>
                  <w:b/>
                </w:rPr>
                <w:t>Warunki początkowe</w:t>
              </w:r>
            </w:ins>
          </w:p>
        </w:tc>
        <w:tc>
          <w:tcPr>
            <w:tcW w:w="5664" w:type="dxa"/>
          </w:tcPr>
          <w:p w14:paraId="7B81D78D" w14:textId="141F20B4" w:rsidR="00B645CD" w:rsidRDefault="00B645CD" w:rsidP="00645B77">
            <w:pPr>
              <w:ind w:firstLine="0"/>
              <w:rPr>
                <w:ins w:id="7280" w:author="Okot" w:date="2020-01-20T14:30:00Z"/>
              </w:rPr>
            </w:pPr>
            <w:ins w:id="728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82" w:author="Okot" w:date="2020-01-20T14:30:00Z"/>
        </w:trPr>
        <w:tc>
          <w:tcPr>
            <w:tcW w:w="3397" w:type="dxa"/>
          </w:tcPr>
          <w:p w14:paraId="45FEC8CB" w14:textId="77777777" w:rsidR="00B645CD" w:rsidRPr="00541155" w:rsidRDefault="00B645CD" w:rsidP="00645B77">
            <w:pPr>
              <w:ind w:firstLine="0"/>
              <w:rPr>
                <w:ins w:id="7283" w:author="Okot" w:date="2020-01-20T14:30:00Z"/>
                <w:b/>
              </w:rPr>
            </w:pPr>
            <w:ins w:id="7284" w:author="Okot" w:date="2020-01-20T14:30:00Z">
              <w:r w:rsidRPr="00541155">
                <w:rPr>
                  <w:b/>
                </w:rPr>
                <w:t>Inicjacja</w:t>
              </w:r>
            </w:ins>
          </w:p>
        </w:tc>
        <w:tc>
          <w:tcPr>
            <w:tcW w:w="5664" w:type="dxa"/>
          </w:tcPr>
          <w:p w14:paraId="5A69F899" w14:textId="77777777" w:rsidR="00B645CD" w:rsidRDefault="00B645CD" w:rsidP="00645B77">
            <w:pPr>
              <w:ind w:firstLine="0"/>
              <w:rPr>
                <w:ins w:id="7285" w:author="Okot" w:date="2020-01-20T14:30:00Z"/>
              </w:rPr>
            </w:pPr>
            <w:ins w:id="7286" w:author="Okot" w:date="2020-01-20T14:30:00Z">
              <w:r>
                <w:t>Użytkownik użył przycisku „Edycja” znajdującego się przy wprowadzonej dacie urodzenia.</w:t>
              </w:r>
            </w:ins>
          </w:p>
        </w:tc>
      </w:tr>
      <w:tr w:rsidR="00B645CD" w14:paraId="6B824B66" w14:textId="77777777" w:rsidTr="00645B77">
        <w:trPr>
          <w:ins w:id="7287" w:author="Okot" w:date="2020-01-20T14:30:00Z"/>
        </w:trPr>
        <w:tc>
          <w:tcPr>
            <w:tcW w:w="3397" w:type="dxa"/>
          </w:tcPr>
          <w:p w14:paraId="0AC0A394" w14:textId="77777777" w:rsidR="00B645CD" w:rsidRPr="00541155" w:rsidRDefault="00B645CD" w:rsidP="00645B77">
            <w:pPr>
              <w:ind w:firstLine="0"/>
              <w:rPr>
                <w:ins w:id="7288" w:author="Okot" w:date="2020-01-20T14:30:00Z"/>
                <w:b/>
              </w:rPr>
            </w:pPr>
            <w:ins w:id="7289" w:author="Okot" w:date="2020-01-20T14:30:00Z">
              <w:r w:rsidRPr="00541155">
                <w:rPr>
                  <w:b/>
                </w:rPr>
                <w:t>Warunki końcowe</w:t>
              </w:r>
            </w:ins>
          </w:p>
        </w:tc>
        <w:tc>
          <w:tcPr>
            <w:tcW w:w="5664" w:type="dxa"/>
          </w:tcPr>
          <w:p w14:paraId="1B501D57" w14:textId="77777777" w:rsidR="00B645CD" w:rsidRDefault="00B645CD" w:rsidP="00645B77">
            <w:pPr>
              <w:ind w:firstLine="0"/>
              <w:rPr>
                <w:ins w:id="7290" w:author="Okot" w:date="2020-01-20T14:30:00Z"/>
              </w:rPr>
            </w:pPr>
            <w:ins w:id="7291" w:author="Okot" w:date="2020-01-20T14:30:00Z">
              <w:r>
                <w:t>Został wyświetlony komunikat informujący o zmianie wprowadzonej daty urodzenia użytkownika.</w:t>
              </w:r>
            </w:ins>
          </w:p>
        </w:tc>
      </w:tr>
      <w:tr w:rsidR="00B645CD" w14:paraId="565756AC" w14:textId="77777777" w:rsidTr="00645B77">
        <w:trPr>
          <w:ins w:id="7292" w:author="Okot" w:date="2020-01-20T14:30:00Z"/>
        </w:trPr>
        <w:tc>
          <w:tcPr>
            <w:tcW w:w="3397" w:type="dxa"/>
          </w:tcPr>
          <w:p w14:paraId="00937C1F" w14:textId="77777777" w:rsidR="00B645CD" w:rsidRPr="00541155" w:rsidRDefault="00B645CD" w:rsidP="00645B77">
            <w:pPr>
              <w:ind w:firstLine="0"/>
              <w:rPr>
                <w:ins w:id="7293" w:author="Okot" w:date="2020-01-20T14:30:00Z"/>
                <w:b/>
              </w:rPr>
            </w:pPr>
            <w:ins w:id="729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95" w:author="Okot" w:date="2020-01-20T14:30:00Z"/>
              </w:rPr>
            </w:pPr>
            <w:ins w:id="729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97" w:author="Okot" w:date="2020-01-20T14:30:00Z"/>
              </w:rPr>
            </w:pPr>
            <w:ins w:id="7298" w:author="Okot" w:date="2020-01-20T14:30:00Z">
              <w:r>
                <w:t>2. Użytkownik wybiera z kalendarza datę urodzenia.</w:t>
              </w:r>
            </w:ins>
          </w:p>
          <w:p w14:paraId="59E4296F" w14:textId="77777777" w:rsidR="00B645CD" w:rsidRDefault="00B645CD" w:rsidP="00645B77">
            <w:pPr>
              <w:ind w:firstLine="0"/>
              <w:rPr>
                <w:ins w:id="7299" w:author="Okot" w:date="2020-01-20T14:30:00Z"/>
              </w:rPr>
            </w:pPr>
            <w:ins w:id="7300" w:author="Okot" w:date="2020-01-20T14:30:00Z">
              <w:r>
                <w:t>3. Użytkownik zatwierdza zmiany przyciskiem „Zapisz”.</w:t>
              </w:r>
            </w:ins>
          </w:p>
          <w:p w14:paraId="21165D32" w14:textId="77777777" w:rsidR="00B645CD" w:rsidRDefault="00B645CD" w:rsidP="00645B77">
            <w:pPr>
              <w:ind w:firstLine="0"/>
              <w:rPr>
                <w:ins w:id="7301" w:author="Okot" w:date="2020-01-20T14:30:00Z"/>
              </w:rPr>
            </w:pPr>
            <w:ins w:id="7302" w:author="Okot" w:date="2020-01-20T14:30:00Z">
              <w:r>
                <w:t>4. Data urodzenia zostaje zaktualizowana w bazie danych.</w:t>
              </w:r>
            </w:ins>
          </w:p>
          <w:p w14:paraId="720200C8" w14:textId="77777777" w:rsidR="00B645CD" w:rsidRDefault="00B645CD" w:rsidP="00645B77">
            <w:pPr>
              <w:ind w:firstLine="0"/>
              <w:rPr>
                <w:ins w:id="7303" w:author="Okot" w:date="2020-01-20T14:30:00Z"/>
              </w:rPr>
            </w:pPr>
            <w:ins w:id="7304" w:author="Okot" w:date="2020-01-20T14:30:00Z">
              <w:r>
                <w:t>5. Data urodzenia zostaje podmieniona na stronie „Moje dane”.</w:t>
              </w:r>
            </w:ins>
          </w:p>
          <w:p w14:paraId="51E4ECA5" w14:textId="77777777" w:rsidR="00B645CD" w:rsidRDefault="00B645CD" w:rsidP="00645B77">
            <w:pPr>
              <w:ind w:firstLine="0"/>
              <w:rPr>
                <w:ins w:id="7305" w:author="Okot" w:date="2020-01-20T14:30:00Z"/>
              </w:rPr>
            </w:pPr>
            <w:ins w:id="7306" w:author="Okot" w:date="2020-01-20T14:30:00Z">
              <w:r>
                <w:t>6. Wyświetlony zostaje komunikat informujący o poprawnej zmianie daty urodzenia.</w:t>
              </w:r>
            </w:ins>
          </w:p>
        </w:tc>
      </w:tr>
      <w:tr w:rsidR="00B645CD" w14:paraId="2115D23F" w14:textId="77777777" w:rsidTr="00645B77">
        <w:trPr>
          <w:trHeight w:val="4083"/>
          <w:ins w:id="7307" w:author="Okot" w:date="2020-01-20T14:30:00Z"/>
        </w:trPr>
        <w:tc>
          <w:tcPr>
            <w:tcW w:w="3397" w:type="dxa"/>
          </w:tcPr>
          <w:p w14:paraId="6FA4F16D" w14:textId="77777777" w:rsidR="00B645CD" w:rsidRPr="00541155" w:rsidRDefault="00B645CD" w:rsidP="00645B77">
            <w:pPr>
              <w:ind w:firstLine="0"/>
              <w:rPr>
                <w:ins w:id="7308" w:author="Okot" w:date="2020-01-20T14:30:00Z"/>
                <w:b/>
              </w:rPr>
            </w:pPr>
            <w:ins w:id="7309" w:author="Okot" w:date="2020-01-20T14:30:00Z">
              <w:r w:rsidRPr="00541155">
                <w:rPr>
                  <w:b/>
                </w:rPr>
                <w:t>Scenariusze alternatywne</w:t>
              </w:r>
            </w:ins>
          </w:p>
        </w:tc>
        <w:tc>
          <w:tcPr>
            <w:tcW w:w="5664" w:type="dxa"/>
          </w:tcPr>
          <w:p w14:paraId="25CEE6D9" w14:textId="77777777" w:rsidR="00B645CD" w:rsidRDefault="00B645CD" w:rsidP="00645B77">
            <w:pPr>
              <w:ind w:firstLine="0"/>
              <w:rPr>
                <w:ins w:id="7310" w:author="Okot" w:date="2020-01-20T14:30:00Z"/>
              </w:rPr>
            </w:pPr>
            <w:ins w:id="7311" w:author="Okot" w:date="2020-01-20T14:30:00Z">
              <w:r>
                <w:t>(1-3).1. Użytkownik zamyka okno bez zapisywania danych.</w:t>
              </w:r>
            </w:ins>
          </w:p>
          <w:p w14:paraId="0D7ADD3D" w14:textId="77777777" w:rsidR="00B645CD" w:rsidRDefault="00B645CD" w:rsidP="00645B77">
            <w:pPr>
              <w:ind w:firstLine="0"/>
              <w:rPr>
                <w:ins w:id="7312" w:author="Okot" w:date="2020-01-20T14:30:00Z"/>
              </w:rPr>
            </w:pPr>
            <w:ins w:id="7313" w:author="Okot" w:date="2020-01-20T14:30:00Z">
              <w:r>
                <w:t>(1-3).1.1. Pojawia okno dialogowe służące do potwierdzenia zamknięcia okna bez zapisywania danych.</w:t>
              </w:r>
            </w:ins>
          </w:p>
          <w:p w14:paraId="3D862ECC" w14:textId="77777777" w:rsidR="00B645CD" w:rsidRDefault="00B645CD" w:rsidP="00645B77">
            <w:pPr>
              <w:ind w:firstLine="0"/>
              <w:rPr>
                <w:ins w:id="7314" w:author="Okot" w:date="2020-01-20T14:30:00Z"/>
              </w:rPr>
            </w:pPr>
            <w:ins w:id="7315" w:author="Okot" w:date="2020-01-20T14:30:00Z">
              <w:r>
                <w:t>(1-3).1.2.1. Użytkownik potwierdza zamknięcie okna.</w:t>
              </w:r>
            </w:ins>
          </w:p>
          <w:p w14:paraId="5FBE2671" w14:textId="77777777" w:rsidR="00B645CD" w:rsidRDefault="00B645CD" w:rsidP="00645B77">
            <w:pPr>
              <w:ind w:firstLine="0"/>
              <w:rPr>
                <w:ins w:id="7316" w:author="Okot" w:date="2020-01-20T14:30:00Z"/>
              </w:rPr>
            </w:pPr>
            <w:ins w:id="7317" w:author="Okot" w:date="2020-01-20T14:30:00Z">
              <w:r>
                <w:t>(1-3).1.2.1.1. Okno modalne z formularzem zostaje zamknięte.</w:t>
              </w:r>
            </w:ins>
          </w:p>
          <w:p w14:paraId="1CD5B131" w14:textId="77777777" w:rsidR="00B645CD" w:rsidRDefault="00B645CD" w:rsidP="00645B77">
            <w:pPr>
              <w:ind w:firstLine="0"/>
              <w:rPr>
                <w:ins w:id="7318" w:author="Okot" w:date="2020-01-20T14:30:00Z"/>
              </w:rPr>
            </w:pPr>
            <w:ins w:id="7319" w:author="Okot" w:date="2020-01-20T14:30:00Z">
              <w:r>
                <w:t>(1-3).1.2.1.2. Użytkownik zostaje przekierowany na stronę „Moje dane”.</w:t>
              </w:r>
            </w:ins>
          </w:p>
          <w:p w14:paraId="4CFB6D1B" w14:textId="77777777" w:rsidR="00B645CD" w:rsidRDefault="00B645CD" w:rsidP="00645B77">
            <w:pPr>
              <w:ind w:firstLine="0"/>
              <w:rPr>
                <w:ins w:id="7320" w:author="Okot" w:date="2020-01-20T14:30:00Z"/>
              </w:rPr>
            </w:pPr>
            <w:ins w:id="7321" w:author="Okot" w:date="2020-01-20T14:30:00Z">
              <w:r>
                <w:t>(1-3).1.2.2. Użytkownik rezygnuje z akcji.</w:t>
              </w:r>
            </w:ins>
          </w:p>
          <w:p w14:paraId="64958983" w14:textId="5679D9DA" w:rsidR="00B645CD" w:rsidRDefault="00C4028F" w:rsidP="00645B77">
            <w:pPr>
              <w:ind w:firstLine="0"/>
              <w:rPr>
                <w:ins w:id="7322" w:author="Okot" w:date="2020-01-20T14:30:00Z"/>
              </w:rPr>
            </w:pPr>
            <w:ins w:id="7323" w:author="Okot" w:date="2020-01-20T14:30:00Z">
              <w:r>
                <w:t>(1-3).1.2.2.1. Powrót do pkt</w:t>
              </w:r>
              <w:r w:rsidR="00B645CD">
                <w:t> (1-3).</w:t>
              </w:r>
            </w:ins>
          </w:p>
          <w:p w14:paraId="57C94539" w14:textId="77777777" w:rsidR="00B645CD" w:rsidRDefault="00B645CD" w:rsidP="00645B77">
            <w:pPr>
              <w:ind w:firstLine="0"/>
              <w:rPr>
                <w:ins w:id="7324" w:author="Okot" w:date="2020-01-20T14:30:00Z"/>
              </w:rPr>
            </w:pPr>
            <w:ins w:id="7325" w:author="Okot" w:date="2020-01-20T14:30:00Z">
              <w:r>
                <w:t>6.1. Jeśli zostało wcześniej wyliczone zapotrzebowanie kaloryczne użytkownika, system przelicza je ponownie.</w:t>
              </w:r>
            </w:ins>
          </w:p>
          <w:p w14:paraId="5F71855B" w14:textId="5DA31F7F" w:rsidR="00B645CD" w:rsidRDefault="00B645CD">
            <w:pPr>
              <w:ind w:firstLine="0"/>
              <w:rPr>
                <w:ins w:id="7326" w:author="Okot" w:date="2020-01-20T14:30:00Z"/>
              </w:rPr>
            </w:pPr>
            <w:ins w:id="7327" w:author="Okot" w:date="2020-01-20T14:30:00Z">
              <w:r>
                <w:t xml:space="preserve">6.1.2. </w:t>
              </w:r>
              <w:r w:rsidRPr="00D97A3D">
                <w:t>Przejście do PU01</w:t>
              </w:r>
            </w:ins>
            <w:ins w:id="7328" w:author="Okot" w:date="2020-01-21T13:50:00Z">
              <w:r w:rsidR="006A72CE">
                <w:t>4</w:t>
              </w:r>
            </w:ins>
            <w:ins w:id="7329" w:author="Okot" w:date="2020-01-20T14:30:00Z">
              <w:r w:rsidR="00C4028F">
                <w:t xml:space="preserve"> pkt</w:t>
              </w:r>
              <w:r w:rsidRPr="00D97A3D">
                <w:t xml:space="preserve"> 3.</w:t>
              </w:r>
            </w:ins>
          </w:p>
        </w:tc>
      </w:tr>
    </w:tbl>
    <w:p w14:paraId="5D2F7AB9" w14:textId="77777777" w:rsidR="00B645CD" w:rsidRDefault="00B645CD" w:rsidP="00B645CD">
      <w:pPr>
        <w:ind w:firstLine="0"/>
        <w:rPr>
          <w:ins w:id="7330" w:author="Okot" w:date="2020-01-20T14:30:00Z"/>
        </w:rPr>
      </w:pPr>
    </w:p>
    <w:p w14:paraId="0184021F" w14:textId="168FEEF7" w:rsidR="00B645CD" w:rsidRDefault="00D73EAA" w:rsidP="00B645CD">
      <w:pPr>
        <w:ind w:firstLine="0"/>
        <w:rPr>
          <w:ins w:id="7331" w:author="Okot" w:date="2020-01-20T14:30:00Z"/>
        </w:rPr>
      </w:pPr>
      <w:ins w:id="7332" w:author="Okot" w:date="2020-01-20T14:30:00Z">
        <w:r>
          <w:t>Tabela 4.7</w:t>
        </w:r>
        <w:r w:rsidR="00B645CD">
          <w:t>.</w:t>
        </w:r>
      </w:ins>
    </w:p>
    <w:p w14:paraId="40521CDA" w14:textId="77777777" w:rsidR="00B645CD" w:rsidRDefault="00B645CD" w:rsidP="00B645CD">
      <w:pPr>
        <w:ind w:firstLine="0"/>
        <w:rPr>
          <w:ins w:id="7333" w:author="Okot" w:date="2020-01-20T14:30:00Z"/>
        </w:rPr>
      </w:pPr>
      <w:ins w:id="733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35" w:author="Okot" w:date="2020-01-20T14:30:00Z"/>
        </w:trPr>
        <w:tc>
          <w:tcPr>
            <w:tcW w:w="3397" w:type="dxa"/>
          </w:tcPr>
          <w:p w14:paraId="2929BCE0" w14:textId="77777777" w:rsidR="00B645CD" w:rsidRPr="00541155" w:rsidRDefault="00B645CD" w:rsidP="00645B77">
            <w:pPr>
              <w:ind w:firstLine="0"/>
              <w:rPr>
                <w:ins w:id="7336" w:author="Okot" w:date="2020-01-20T14:30:00Z"/>
                <w:b/>
              </w:rPr>
            </w:pPr>
            <w:ins w:id="7337" w:author="Okot" w:date="2020-01-20T14:30:00Z">
              <w:r w:rsidRPr="00541155">
                <w:rPr>
                  <w:b/>
                </w:rPr>
                <w:t>Nazwa</w:t>
              </w:r>
            </w:ins>
          </w:p>
        </w:tc>
        <w:tc>
          <w:tcPr>
            <w:tcW w:w="5664" w:type="dxa"/>
          </w:tcPr>
          <w:p w14:paraId="413FAEF9" w14:textId="7AF21659" w:rsidR="00B645CD" w:rsidRDefault="00D73EAA" w:rsidP="00645B77">
            <w:pPr>
              <w:ind w:firstLine="0"/>
              <w:rPr>
                <w:ins w:id="7338" w:author="Okot" w:date="2020-01-20T14:30:00Z"/>
              </w:rPr>
            </w:pPr>
            <w:ins w:id="733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40" w:author="Okot" w:date="2020-01-20T14:30:00Z"/>
              </w:rPr>
            </w:pPr>
          </w:p>
        </w:tc>
      </w:tr>
      <w:tr w:rsidR="00B645CD" w14:paraId="4D1DDF68" w14:textId="77777777" w:rsidTr="00645B77">
        <w:trPr>
          <w:ins w:id="7341" w:author="Okot" w:date="2020-01-20T14:30:00Z"/>
        </w:trPr>
        <w:tc>
          <w:tcPr>
            <w:tcW w:w="3397" w:type="dxa"/>
          </w:tcPr>
          <w:p w14:paraId="0F195160" w14:textId="77777777" w:rsidR="00B645CD" w:rsidRPr="00541155" w:rsidRDefault="00B645CD" w:rsidP="00645B77">
            <w:pPr>
              <w:ind w:firstLine="0"/>
              <w:rPr>
                <w:ins w:id="7342" w:author="Okot" w:date="2020-01-20T14:30:00Z"/>
                <w:b/>
              </w:rPr>
            </w:pPr>
            <w:ins w:id="7343" w:author="Okot" w:date="2020-01-20T14:30:00Z">
              <w:r w:rsidRPr="00541155">
                <w:rPr>
                  <w:b/>
                </w:rPr>
                <w:t>Opis</w:t>
              </w:r>
            </w:ins>
          </w:p>
        </w:tc>
        <w:tc>
          <w:tcPr>
            <w:tcW w:w="5664" w:type="dxa"/>
          </w:tcPr>
          <w:p w14:paraId="59537929" w14:textId="77777777" w:rsidR="00B645CD" w:rsidRDefault="00B645CD" w:rsidP="00645B77">
            <w:pPr>
              <w:ind w:firstLine="0"/>
              <w:rPr>
                <w:ins w:id="7344" w:author="Okot" w:date="2020-01-20T14:30:00Z"/>
              </w:rPr>
            </w:pPr>
            <w:ins w:id="734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46" w:author="Okot" w:date="2020-01-20T14:30:00Z"/>
              </w:rPr>
            </w:pPr>
          </w:p>
        </w:tc>
      </w:tr>
      <w:tr w:rsidR="00B645CD" w14:paraId="55BC373B" w14:textId="77777777" w:rsidTr="00645B77">
        <w:trPr>
          <w:ins w:id="7347" w:author="Okot" w:date="2020-01-20T14:30:00Z"/>
        </w:trPr>
        <w:tc>
          <w:tcPr>
            <w:tcW w:w="3397" w:type="dxa"/>
          </w:tcPr>
          <w:p w14:paraId="0E1080DC" w14:textId="77777777" w:rsidR="00B645CD" w:rsidRPr="00541155" w:rsidRDefault="00B645CD" w:rsidP="00645B77">
            <w:pPr>
              <w:ind w:firstLine="0"/>
              <w:rPr>
                <w:ins w:id="7348" w:author="Okot" w:date="2020-01-20T14:30:00Z"/>
                <w:b/>
              </w:rPr>
            </w:pPr>
            <w:ins w:id="7349" w:author="Okot" w:date="2020-01-20T14:30:00Z">
              <w:r w:rsidRPr="00541155">
                <w:rPr>
                  <w:b/>
                </w:rPr>
                <w:t>Warunki początkowe</w:t>
              </w:r>
            </w:ins>
          </w:p>
        </w:tc>
        <w:tc>
          <w:tcPr>
            <w:tcW w:w="5664" w:type="dxa"/>
          </w:tcPr>
          <w:p w14:paraId="2A2C36DD" w14:textId="0785EC01" w:rsidR="00B645CD" w:rsidRDefault="00B645CD" w:rsidP="00645B77">
            <w:pPr>
              <w:ind w:firstLine="0"/>
              <w:rPr>
                <w:ins w:id="7350" w:author="Okot" w:date="2020-01-20T14:30:00Z"/>
              </w:rPr>
            </w:pPr>
            <w:ins w:id="735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52" w:author="Okot" w:date="2020-01-20T14:30:00Z"/>
              </w:rPr>
            </w:pPr>
          </w:p>
        </w:tc>
      </w:tr>
      <w:tr w:rsidR="00B645CD" w14:paraId="17639D52" w14:textId="77777777" w:rsidTr="00645B77">
        <w:trPr>
          <w:ins w:id="7353" w:author="Okot" w:date="2020-01-20T14:30:00Z"/>
        </w:trPr>
        <w:tc>
          <w:tcPr>
            <w:tcW w:w="3397" w:type="dxa"/>
          </w:tcPr>
          <w:p w14:paraId="309FB3C4" w14:textId="77777777" w:rsidR="00B645CD" w:rsidRPr="00541155" w:rsidRDefault="00B645CD" w:rsidP="00645B77">
            <w:pPr>
              <w:ind w:firstLine="0"/>
              <w:rPr>
                <w:ins w:id="7354" w:author="Okot" w:date="2020-01-20T14:30:00Z"/>
                <w:b/>
              </w:rPr>
            </w:pPr>
            <w:ins w:id="735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56" w:author="Okot" w:date="2020-01-20T14:30:00Z"/>
              </w:rPr>
            </w:pPr>
            <w:ins w:id="735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58" w:author="Okot" w:date="2020-01-20T14:30:00Z"/>
              </w:rPr>
            </w:pPr>
          </w:p>
        </w:tc>
      </w:tr>
      <w:tr w:rsidR="00B645CD" w14:paraId="4EF34CD4" w14:textId="77777777" w:rsidTr="00645B77">
        <w:trPr>
          <w:ins w:id="7359" w:author="Okot" w:date="2020-01-20T14:30:00Z"/>
        </w:trPr>
        <w:tc>
          <w:tcPr>
            <w:tcW w:w="3397" w:type="dxa"/>
          </w:tcPr>
          <w:p w14:paraId="63971E9D" w14:textId="77777777" w:rsidR="00B645CD" w:rsidRPr="00541155" w:rsidRDefault="00B645CD" w:rsidP="00645B77">
            <w:pPr>
              <w:ind w:firstLine="0"/>
              <w:rPr>
                <w:ins w:id="7360" w:author="Okot" w:date="2020-01-20T14:30:00Z"/>
                <w:b/>
              </w:rPr>
            </w:pPr>
            <w:ins w:id="7361" w:author="Okot" w:date="2020-01-20T14:30:00Z">
              <w:r w:rsidRPr="00541155">
                <w:rPr>
                  <w:b/>
                </w:rPr>
                <w:t>Warunki końcowe</w:t>
              </w:r>
            </w:ins>
          </w:p>
        </w:tc>
        <w:tc>
          <w:tcPr>
            <w:tcW w:w="5664" w:type="dxa"/>
          </w:tcPr>
          <w:p w14:paraId="377E6658" w14:textId="77777777" w:rsidR="00B645CD" w:rsidRDefault="00B645CD" w:rsidP="00645B77">
            <w:pPr>
              <w:ind w:firstLine="0"/>
              <w:rPr>
                <w:ins w:id="7362" w:author="Okot" w:date="2020-01-20T14:30:00Z"/>
              </w:rPr>
            </w:pPr>
            <w:ins w:id="736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64" w:author="Okot" w:date="2020-01-20T14:30:00Z"/>
              </w:rPr>
            </w:pPr>
          </w:p>
        </w:tc>
      </w:tr>
      <w:tr w:rsidR="00B645CD" w14:paraId="3161D4A5" w14:textId="77777777" w:rsidTr="00645B77">
        <w:trPr>
          <w:ins w:id="7365" w:author="Okot" w:date="2020-01-20T14:30:00Z"/>
        </w:trPr>
        <w:tc>
          <w:tcPr>
            <w:tcW w:w="3397" w:type="dxa"/>
          </w:tcPr>
          <w:p w14:paraId="66D73323" w14:textId="77777777" w:rsidR="00B645CD" w:rsidRPr="00541155" w:rsidRDefault="00B645CD" w:rsidP="00645B77">
            <w:pPr>
              <w:ind w:firstLine="0"/>
              <w:rPr>
                <w:ins w:id="7366" w:author="Okot" w:date="2020-01-20T14:30:00Z"/>
                <w:b/>
              </w:rPr>
            </w:pPr>
            <w:ins w:id="7367" w:author="Okot" w:date="2020-01-20T14:30:00Z">
              <w:r w:rsidRPr="00541155">
                <w:rPr>
                  <w:b/>
                </w:rPr>
                <w:t>Scenariusz główny</w:t>
              </w:r>
            </w:ins>
          </w:p>
        </w:tc>
        <w:tc>
          <w:tcPr>
            <w:tcW w:w="5664" w:type="dxa"/>
          </w:tcPr>
          <w:p w14:paraId="68D1A28D" w14:textId="77777777" w:rsidR="00B645CD" w:rsidRDefault="00B645CD" w:rsidP="00645B77">
            <w:pPr>
              <w:ind w:firstLine="0"/>
              <w:rPr>
                <w:ins w:id="7368" w:author="Okot" w:date="2020-01-20T14:30:00Z"/>
              </w:rPr>
            </w:pPr>
            <w:ins w:id="7369" w:author="Okot" w:date="2020-01-20T14:30:00Z">
              <w:r>
                <w:t>1. Pojawia się okno modalne zawierające formularz zmiany wzrostu.</w:t>
              </w:r>
            </w:ins>
          </w:p>
          <w:p w14:paraId="4D55D716" w14:textId="77777777" w:rsidR="00B645CD" w:rsidRDefault="00B645CD" w:rsidP="00645B77">
            <w:pPr>
              <w:ind w:firstLine="0"/>
              <w:rPr>
                <w:ins w:id="7370" w:author="Okot" w:date="2020-01-20T14:30:00Z"/>
              </w:rPr>
            </w:pPr>
            <w:ins w:id="7371" w:author="Okot" w:date="2020-01-20T14:30:00Z">
              <w:r>
                <w:t>2. Użytkownik wprowadza swój wzrost w cm.</w:t>
              </w:r>
            </w:ins>
          </w:p>
          <w:p w14:paraId="712934FD" w14:textId="77777777" w:rsidR="00B645CD" w:rsidRDefault="00B645CD" w:rsidP="00645B77">
            <w:pPr>
              <w:ind w:firstLine="0"/>
              <w:rPr>
                <w:ins w:id="7372" w:author="Okot" w:date="2020-01-20T14:30:00Z"/>
              </w:rPr>
            </w:pPr>
            <w:ins w:id="7373" w:author="Okot" w:date="2020-01-20T14:30:00Z">
              <w:r>
                <w:t>3. Użytkownik zatwierdza zmiany przyciskiem „Zapisz”.</w:t>
              </w:r>
            </w:ins>
          </w:p>
          <w:p w14:paraId="54E2D17C" w14:textId="77777777" w:rsidR="00B645CD" w:rsidRDefault="00B645CD" w:rsidP="00645B77">
            <w:pPr>
              <w:ind w:firstLine="0"/>
              <w:rPr>
                <w:ins w:id="7374" w:author="Okot" w:date="2020-01-20T14:30:00Z"/>
              </w:rPr>
            </w:pPr>
            <w:ins w:id="7375" w:author="Okot" w:date="2020-01-20T14:30:00Z">
              <w:r>
                <w:t>4. System weryfikuje poprawność wprowadzonej wartości.</w:t>
              </w:r>
            </w:ins>
          </w:p>
          <w:p w14:paraId="1C8B5A64" w14:textId="77777777" w:rsidR="00B645CD" w:rsidRDefault="00B645CD" w:rsidP="00645B77">
            <w:pPr>
              <w:ind w:firstLine="0"/>
              <w:rPr>
                <w:ins w:id="7376" w:author="Okot" w:date="2020-01-20T14:30:00Z"/>
              </w:rPr>
            </w:pPr>
            <w:ins w:id="7377" w:author="Okot" w:date="2020-01-20T14:30:00Z">
              <w:r>
                <w:t>5. Wzrost zostaje zaktualizowany w bazie danych.</w:t>
              </w:r>
            </w:ins>
          </w:p>
          <w:p w14:paraId="291767BA" w14:textId="77777777" w:rsidR="00B645CD" w:rsidRDefault="00B645CD" w:rsidP="00645B77">
            <w:pPr>
              <w:ind w:firstLine="0"/>
              <w:rPr>
                <w:ins w:id="7378" w:author="Okot" w:date="2020-01-20T14:30:00Z"/>
              </w:rPr>
            </w:pPr>
            <w:ins w:id="7379" w:author="Okot" w:date="2020-01-20T14:30:00Z">
              <w:r>
                <w:t>6. Wzrost zostaje podmieniony na stronie „Moje dane”.</w:t>
              </w:r>
            </w:ins>
          </w:p>
          <w:p w14:paraId="01F3034C" w14:textId="77777777" w:rsidR="00B645CD" w:rsidRDefault="00B645CD" w:rsidP="00645B77">
            <w:pPr>
              <w:ind w:firstLine="0"/>
              <w:rPr>
                <w:ins w:id="7380" w:author="Okot" w:date="2020-01-20T14:30:00Z"/>
              </w:rPr>
            </w:pPr>
            <w:ins w:id="738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82" w:author="Okot" w:date="2020-01-20T14:30:00Z"/>
              </w:rPr>
            </w:pPr>
          </w:p>
        </w:tc>
      </w:tr>
      <w:tr w:rsidR="00B645CD" w14:paraId="691D6103" w14:textId="77777777" w:rsidTr="00645B77">
        <w:trPr>
          <w:trHeight w:val="54"/>
          <w:ins w:id="7383" w:author="Okot" w:date="2020-01-20T14:30:00Z"/>
        </w:trPr>
        <w:tc>
          <w:tcPr>
            <w:tcW w:w="3397" w:type="dxa"/>
          </w:tcPr>
          <w:p w14:paraId="11279709" w14:textId="77777777" w:rsidR="00B645CD" w:rsidRPr="00541155" w:rsidRDefault="00B645CD" w:rsidP="00645B77">
            <w:pPr>
              <w:ind w:firstLine="0"/>
              <w:rPr>
                <w:ins w:id="7384" w:author="Okot" w:date="2020-01-20T14:30:00Z"/>
                <w:b/>
              </w:rPr>
            </w:pPr>
            <w:ins w:id="7385" w:author="Okot" w:date="2020-01-20T14:30:00Z">
              <w:r w:rsidRPr="00541155">
                <w:rPr>
                  <w:b/>
                </w:rPr>
                <w:t>Scenariusze alternatywne</w:t>
              </w:r>
            </w:ins>
          </w:p>
        </w:tc>
        <w:tc>
          <w:tcPr>
            <w:tcW w:w="5664" w:type="dxa"/>
          </w:tcPr>
          <w:p w14:paraId="36D9E69F" w14:textId="77777777" w:rsidR="00B645CD" w:rsidRDefault="00B645CD" w:rsidP="00645B77">
            <w:pPr>
              <w:ind w:firstLine="0"/>
              <w:rPr>
                <w:ins w:id="7386" w:author="Okot" w:date="2020-01-20T14:30:00Z"/>
              </w:rPr>
            </w:pPr>
            <w:ins w:id="7387" w:author="Okot" w:date="2020-01-20T14:30:00Z">
              <w:r>
                <w:t>(1-3).1. Użytkownik zamyka okno bez zapisywania danych.</w:t>
              </w:r>
            </w:ins>
          </w:p>
          <w:p w14:paraId="60713DFF" w14:textId="77777777" w:rsidR="00B645CD" w:rsidRDefault="00B645CD" w:rsidP="00645B77">
            <w:pPr>
              <w:ind w:firstLine="0"/>
              <w:rPr>
                <w:ins w:id="7388" w:author="Okot" w:date="2020-01-20T14:30:00Z"/>
              </w:rPr>
            </w:pPr>
            <w:ins w:id="7389" w:author="Okot" w:date="2020-01-20T14:30:00Z">
              <w:r>
                <w:t>(1-3).1.1. Pojawia okno dialogowe służące do potwierdzenia zamknięcia okna bez zapisywania danych.</w:t>
              </w:r>
            </w:ins>
          </w:p>
          <w:p w14:paraId="7364507A" w14:textId="77777777" w:rsidR="00B645CD" w:rsidRDefault="00B645CD" w:rsidP="00645B77">
            <w:pPr>
              <w:ind w:firstLine="0"/>
              <w:rPr>
                <w:ins w:id="7390" w:author="Okot" w:date="2020-01-20T14:30:00Z"/>
              </w:rPr>
            </w:pPr>
            <w:ins w:id="7391" w:author="Okot" w:date="2020-01-20T14:30:00Z">
              <w:r>
                <w:t>(1-3).1.2.1. Użytkownik potwierdza zamknięcie okna.</w:t>
              </w:r>
            </w:ins>
          </w:p>
          <w:p w14:paraId="6A704749" w14:textId="77777777" w:rsidR="00B645CD" w:rsidRDefault="00B645CD" w:rsidP="00645B77">
            <w:pPr>
              <w:ind w:firstLine="0"/>
              <w:rPr>
                <w:ins w:id="7392" w:author="Okot" w:date="2020-01-20T14:30:00Z"/>
              </w:rPr>
            </w:pPr>
            <w:ins w:id="7393" w:author="Okot" w:date="2020-01-20T14:30:00Z">
              <w:r>
                <w:t>(1-3).1.2.1.1. Okno modalne z formularzem zostaje zamknięte.</w:t>
              </w:r>
            </w:ins>
          </w:p>
          <w:p w14:paraId="706BBC2B" w14:textId="77777777" w:rsidR="00B645CD" w:rsidRDefault="00B645CD" w:rsidP="00645B77">
            <w:pPr>
              <w:ind w:firstLine="0"/>
              <w:rPr>
                <w:ins w:id="7394" w:author="Okot" w:date="2020-01-20T14:30:00Z"/>
              </w:rPr>
            </w:pPr>
            <w:ins w:id="7395" w:author="Okot" w:date="2020-01-20T14:30:00Z">
              <w:r>
                <w:t>(1-3).1.2.1.2. Użytkownik zostaje przekierowany na stronę „Moje dane”.</w:t>
              </w:r>
            </w:ins>
          </w:p>
          <w:p w14:paraId="701EB91A" w14:textId="77777777" w:rsidR="00B645CD" w:rsidRDefault="00B645CD" w:rsidP="00645B77">
            <w:pPr>
              <w:ind w:firstLine="0"/>
              <w:rPr>
                <w:ins w:id="7396" w:author="Okot" w:date="2020-01-20T14:30:00Z"/>
              </w:rPr>
            </w:pPr>
            <w:ins w:id="7397" w:author="Okot" w:date="2020-01-20T14:30:00Z">
              <w:r>
                <w:t>(1-3).1.2.2. Użytkownik rezygnuje z akcji.</w:t>
              </w:r>
            </w:ins>
          </w:p>
          <w:p w14:paraId="65B00178" w14:textId="7AA4BEB3" w:rsidR="00B645CD" w:rsidRDefault="00975867" w:rsidP="00645B77">
            <w:pPr>
              <w:ind w:firstLine="0"/>
              <w:rPr>
                <w:ins w:id="7398" w:author="Okot" w:date="2020-01-20T14:30:00Z"/>
              </w:rPr>
            </w:pPr>
            <w:ins w:id="7399" w:author="Okot" w:date="2020-01-20T14:30:00Z">
              <w:r>
                <w:t>(1-3).1.2.2.1. Powrót do pkt</w:t>
              </w:r>
            </w:ins>
            <w:ins w:id="7400" w:author="Okot" w:date="2020-01-21T13:26:00Z">
              <w:r>
                <w:t> </w:t>
              </w:r>
            </w:ins>
            <w:ins w:id="7401" w:author="Okot" w:date="2020-01-20T14:30:00Z">
              <w:r w:rsidR="00B645CD">
                <w:t>(1-3).</w:t>
              </w:r>
            </w:ins>
          </w:p>
          <w:p w14:paraId="2C354F82" w14:textId="77777777" w:rsidR="00B645CD" w:rsidRDefault="00B645CD" w:rsidP="00645B77">
            <w:pPr>
              <w:ind w:firstLine="0"/>
              <w:rPr>
                <w:ins w:id="7402" w:author="Okot" w:date="2020-01-20T14:30:00Z"/>
              </w:rPr>
            </w:pPr>
            <w:ins w:id="7403" w:author="Okot" w:date="2020-01-20T14:30:00Z">
              <w:r>
                <w:t>4.1(a) Wprowadzono nieprawidłowy wzrost.</w:t>
              </w:r>
            </w:ins>
          </w:p>
          <w:p w14:paraId="1437EBD2" w14:textId="77777777" w:rsidR="00B645CD" w:rsidRDefault="00B645CD" w:rsidP="00645B77">
            <w:pPr>
              <w:ind w:firstLine="0"/>
              <w:rPr>
                <w:ins w:id="7404" w:author="Okot" w:date="2020-01-20T14:30:00Z"/>
              </w:rPr>
            </w:pPr>
            <w:ins w:id="7405" w:author="Okot" w:date="2020-01-20T14:30:00Z">
              <w:r>
                <w:t>4.1(b) Pole wzrost pozostało puste.</w:t>
              </w:r>
            </w:ins>
          </w:p>
          <w:p w14:paraId="405E969B" w14:textId="77777777" w:rsidR="00B645CD" w:rsidRDefault="00B645CD" w:rsidP="00645B77">
            <w:pPr>
              <w:ind w:firstLine="0"/>
              <w:rPr>
                <w:ins w:id="7406" w:author="Okot" w:date="2020-01-20T14:30:00Z"/>
              </w:rPr>
            </w:pPr>
            <w:ins w:id="7407" w:author="Okot" w:date="2020-01-20T14:30:00Z">
              <w:r>
                <w:t>4.1.1. Wyświetlony zostaje stosowny komunikat błędu.</w:t>
              </w:r>
            </w:ins>
          </w:p>
          <w:p w14:paraId="07C47E72" w14:textId="77777777" w:rsidR="00B645CD" w:rsidRDefault="00B645CD" w:rsidP="00645B77">
            <w:pPr>
              <w:ind w:firstLine="0"/>
              <w:rPr>
                <w:ins w:id="7408" w:author="Okot" w:date="2020-01-20T14:30:00Z"/>
              </w:rPr>
            </w:pPr>
            <w:ins w:id="7409" w:author="Okot" w:date="2020-01-20T14:30:00Z">
              <w:r>
                <w:t>7.1. Jeśli zostało wcześniej wyliczone zapotrzebowanie kaloryczne użytkownika, system przelicza je ponownie.</w:t>
              </w:r>
            </w:ins>
          </w:p>
          <w:p w14:paraId="18338F7E" w14:textId="2D8EAB69" w:rsidR="00B645CD" w:rsidRDefault="00B645CD">
            <w:pPr>
              <w:ind w:firstLine="0"/>
              <w:rPr>
                <w:ins w:id="7410" w:author="Okot" w:date="2020-01-20T14:30:00Z"/>
              </w:rPr>
            </w:pPr>
            <w:ins w:id="7411" w:author="Okot" w:date="2020-01-20T14:30:00Z">
              <w:r>
                <w:t xml:space="preserve">7.1.2. Przejście </w:t>
              </w:r>
              <w:r w:rsidRPr="006076CC">
                <w:t xml:space="preserve">do </w:t>
              </w:r>
              <w:r w:rsidRPr="00D97A3D">
                <w:t>PU01</w:t>
              </w:r>
            </w:ins>
            <w:ins w:id="7412" w:author="Okot" w:date="2020-01-21T13:50:00Z">
              <w:r w:rsidR="006A72CE">
                <w:t>4</w:t>
              </w:r>
            </w:ins>
            <w:ins w:id="7413" w:author="Okot" w:date="2020-01-20T14:30:00Z">
              <w:r w:rsidRPr="00D97A3D">
                <w:t xml:space="preserve"> pkt 3.</w:t>
              </w:r>
            </w:ins>
          </w:p>
        </w:tc>
        <w:tc>
          <w:tcPr>
            <w:tcW w:w="5664" w:type="dxa"/>
          </w:tcPr>
          <w:p w14:paraId="0D149178" w14:textId="77777777" w:rsidR="00B645CD" w:rsidRDefault="00B645CD" w:rsidP="00645B77">
            <w:pPr>
              <w:ind w:firstLine="0"/>
              <w:rPr>
                <w:ins w:id="7414" w:author="Okot" w:date="2020-01-20T14:30:00Z"/>
              </w:rPr>
            </w:pPr>
          </w:p>
        </w:tc>
      </w:tr>
    </w:tbl>
    <w:p w14:paraId="271FA7AD" w14:textId="77777777" w:rsidR="00B645CD" w:rsidRDefault="00B645CD" w:rsidP="00B645CD">
      <w:pPr>
        <w:ind w:firstLine="0"/>
        <w:rPr>
          <w:ins w:id="7415" w:author="Okot" w:date="2020-01-20T14:30:00Z"/>
        </w:rPr>
      </w:pPr>
    </w:p>
    <w:p w14:paraId="549973F1" w14:textId="77777777" w:rsidR="00887205" w:rsidRDefault="00887205">
      <w:pPr>
        <w:spacing w:after="160" w:line="259" w:lineRule="auto"/>
        <w:ind w:firstLine="0"/>
        <w:jc w:val="left"/>
        <w:rPr>
          <w:ins w:id="7416" w:author="Okot" w:date="2020-01-20T14:33:00Z"/>
        </w:rPr>
      </w:pPr>
      <w:ins w:id="7417" w:author="Okot" w:date="2020-01-20T14:33:00Z">
        <w:r>
          <w:br w:type="page"/>
        </w:r>
      </w:ins>
    </w:p>
    <w:p w14:paraId="04706DCB" w14:textId="47DA26FF" w:rsidR="00B645CD" w:rsidRDefault="0003217F" w:rsidP="00B645CD">
      <w:pPr>
        <w:ind w:firstLine="0"/>
        <w:rPr>
          <w:ins w:id="7418" w:author="Okot" w:date="2020-01-20T14:30:00Z"/>
        </w:rPr>
      </w:pPr>
      <w:ins w:id="7419" w:author="Okot" w:date="2020-01-20T14:30:00Z">
        <w:r>
          <w:lastRenderedPageBreak/>
          <w:t>Tabela 4.</w:t>
        </w:r>
      </w:ins>
      <w:ins w:id="7420" w:author="Okot" w:date="2020-01-20T14:32:00Z">
        <w:r w:rsidR="00887205">
          <w:t>8</w:t>
        </w:r>
      </w:ins>
      <w:ins w:id="7421" w:author="Okot" w:date="2020-01-20T14:30:00Z">
        <w:r w:rsidR="00B645CD">
          <w:t>.</w:t>
        </w:r>
      </w:ins>
    </w:p>
    <w:p w14:paraId="6830C555" w14:textId="77777777" w:rsidR="00B645CD" w:rsidRDefault="00B645CD" w:rsidP="00B645CD">
      <w:pPr>
        <w:ind w:firstLine="0"/>
        <w:rPr>
          <w:ins w:id="7422" w:author="Okot" w:date="2020-01-20T14:30:00Z"/>
        </w:rPr>
      </w:pPr>
      <w:ins w:id="742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24" w:author="Okot" w:date="2020-01-20T14:30:00Z"/>
        </w:trPr>
        <w:tc>
          <w:tcPr>
            <w:tcW w:w="3397" w:type="dxa"/>
          </w:tcPr>
          <w:p w14:paraId="320F3DBF" w14:textId="77777777" w:rsidR="00B645CD" w:rsidRPr="00541155" w:rsidRDefault="00B645CD" w:rsidP="00645B77">
            <w:pPr>
              <w:ind w:firstLine="0"/>
              <w:rPr>
                <w:ins w:id="7425" w:author="Okot" w:date="2020-01-20T14:30:00Z"/>
                <w:b/>
              </w:rPr>
            </w:pPr>
            <w:ins w:id="7426" w:author="Okot" w:date="2020-01-20T14:30:00Z">
              <w:r w:rsidRPr="00541155">
                <w:rPr>
                  <w:b/>
                </w:rPr>
                <w:t>Nazwa</w:t>
              </w:r>
            </w:ins>
          </w:p>
        </w:tc>
        <w:tc>
          <w:tcPr>
            <w:tcW w:w="5664" w:type="dxa"/>
          </w:tcPr>
          <w:p w14:paraId="0DC0A97F" w14:textId="611D1A1D" w:rsidR="00B645CD" w:rsidRDefault="00887205" w:rsidP="00645B77">
            <w:pPr>
              <w:ind w:firstLine="0"/>
              <w:rPr>
                <w:ins w:id="7427" w:author="Okot" w:date="2020-01-20T14:30:00Z"/>
              </w:rPr>
            </w:pPr>
            <w:ins w:id="742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29" w:author="Okot" w:date="2020-01-20T14:30:00Z"/>
              </w:rPr>
            </w:pPr>
          </w:p>
        </w:tc>
      </w:tr>
      <w:tr w:rsidR="00B645CD" w14:paraId="2A70CEE5" w14:textId="77777777" w:rsidTr="00645B77">
        <w:trPr>
          <w:ins w:id="7430" w:author="Okot" w:date="2020-01-20T14:30:00Z"/>
        </w:trPr>
        <w:tc>
          <w:tcPr>
            <w:tcW w:w="3397" w:type="dxa"/>
          </w:tcPr>
          <w:p w14:paraId="47661A67" w14:textId="77777777" w:rsidR="00B645CD" w:rsidRPr="00541155" w:rsidRDefault="00B645CD" w:rsidP="00645B77">
            <w:pPr>
              <w:ind w:firstLine="0"/>
              <w:rPr>
                <w:ins w:id="7431" w:author="Okot" w:date="2020-01-20T14:30:00Z"/>
                <w:b/>
              </w:rPr>
            </w:pPr>
            <w:ins w:id="7432" w:author="Okot" w:date="2020-01-20T14:30:00Z">
              <w:r w:rsidRPr="00541155">
                <w:rPr>
                  <w:b/>
                </w:rPr>
                <w:t>Opis</w:t>
              </w:r>
            </w:ins>
          </w:p>
        </w:tc>
        <w:tc>
          <w:tcPr>
            <w:tcW w:w="5664" w:type="dxa"/>
          </w:tcPr>
          <w:p w14:paraId="330FB0D8" w14:textId="77777777" w:rsidR="00B645CD" w:rsidRDefault="00B645CD" w:rsidP="00645B77">
            <w:pPr>
              <w:ind w:firstLine="0"/>
              <w:rPr>
                <w:ins w:id="7433" w:author="Okot" w:date="2020-01-20T14:30:00Z"/>
              </w:rPr>
            </w:pPr>
            <w:ins w:id="743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35" w:author="Okot" w:date="2020-01-20T14:30:00Z"/>
              </w:rPr>
            </w:pPr>
          </w:p>
        </w:tc>
      </w:tr>
      <w:tr w:rsidR="00B645CD" w14:paraId="04203CA1" w14:textId="77777777" w:rsidTr="00645B77">
        <w:trPr>
          <w:ins w:id="7436" w:author="Okot" w:date="2020-01-20T14:30:00Z"/>
        </w:trPr>
        <w:tc>
          <w:tcPr>
            <w:tcW w:w="3397" w:type="dxa"/>
          </w:tcPr>
          <w:p w14:paraId="44BDE7DB" w14:textId="77777777" w:rsidR="00B645CD" w:rsidRPr="00541155" w:rsidRDefault="00B645CD" w:rsidP="00645B77">
            <w:pPr>
              <w:ind w:firstLine="0"/>
              <w:rPr>
                <w:ins w:id="7437" w:author="Okot" w:date="2020-01-20T14:30:00Z"/>
                <w:b/>
              </w:rPr>
            </w:pPr>
            <w:ins w:id="7438" w:author="Okot" w:date="2020-01-20T14:30:00Z">
              <w:r w:rsidRPr="00541155">
                <w:rPr>
                  <w:b/>
                </w:rPr>
                <w:t>Warunki początkowe</w:t>
              </w:r>
            </w:ins>
          </w:p>
        </w:tc>
        <w:tc>
          <w:tcPr>
            <w:tcW w:w="5664" w:type="dxa"/>
          </w:tcPr>
          <w:p w14:paraId="44748D08" w14:textId="243D05DC" w:rsidR="00B645CD" w:rsidRDefault="00B645CD">
            <w:pPr>
              <w:ind w:firstLine="0"/>
              <w:rPr>
                <w:ins w:id="7439" w:author="Okot" w:date="2020-01-20T14:30:00Z"/>
              </w:rPr>
            </w:pPr>
            <w:ins w:id="7440" w:author="Okot" w:date="2020-01-20T14:30:00Z">
              <w:r>
                <w:t>Użytkownik poprawnie zrealizował PU002 oraz PU00</w:t>
              </w:r>
            </w:ins>
            <w:ins w:id="7441" w:author="Okot" w:date="2020-01-20T14:32:00Z">
              <w:r w:rsidR="0003217F">
                <w:t>5</w:t>
              </w:r>
            </w:ins>
            <w:ins w:id="7442"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43" w:author="Okot" w:date="2020-01-20T14:30:00Z"/>
              </w:rPr>
            </w:pPr>
          </w:p>
        </w:tc>
      </w:tr>
      <w:tr w:rsidR="00B645CD" w14:paraId="6744C4E6" w14:textId="77777777" w:rsidTr="00645B77">
        <w:trPr>
          <w:ins w:id="7444" w:author="Okot" w:date="2020-01-20T14:30:00Z"/>
        </w:trPr>
        <w:tc>
          <w:tcPr>
            <w:tcW w:w="3397" w:type="dxa"/>
          </w:tcPr>
          <w:p w14:paraId="63C2B23F" w14:textId="77777777" w:rsidR="00B645CD" w:rsidRPr="00541155" w:rsidRDefault="00B645CD" w:rsidP="00645B77">
            <w:pPr>
              <w:ind w:firstLine="0"/>
              <w:rPr>
                <w:ins w:id="7445" w:author="Okot" w:date="2020-01-20T14:30:00Z"/>
                <w:b/>
              </w:rPr>
            </w:pPr>
            <w:ins w:id="7446" w:author="Okot" w:date="2020-01-20T14:30:00Z">
              <w:r w:rsidRPr="00541155">
                <w:rPr>
                  <w:b/>
                </w:rPr>
                <w:t>Inicjacja</w:t>
              </w:r>
            </w:ins>
          </w:p>
        </w:tc>
        <w:tc>
          <w:tcPr>
            <w:tcW w:w="5664" w:type="dxa"/>
          </w:tcPr>
          <w:p w14:paraId="3F3CF8D9" w14:textId="77777777" w:rsidR="00B645CD" w:rsidRDefault="00B645CD" w:rsidP="00645B77">
            <w:pPr>
              <w:ind w:firstLine="0"/>
              <w:rPr>
                <w:ins w:id="7447" w:author="Okot" w:date="2020-01-20T14:30:00Z"/>
              </w:rPr>
            </w:pPr>
            <w:ins w:id="744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49" w:author="Okot" w:date="2020-01-20T14:30:00Z"/>
              </w:rPr>
            </w:pPr>
          </w:p>
        </w:tc>
      </w:tr>
      <w:tr w:rsidR="00B645CD" w14:paraId="2DB556E8" w14:textId="77777777" w:rsidTr="00645B77">
        <w:trPr>
          <w:ins w:id="7450" w:author="Okot" w:date="2020-01-20T14:30:00Z"/>
        </w:trPr>
        <w:tc>
          <w:tcPr>
            <w:tcW w:w="3397" w:type="dxa"/>
          </w:tcPr>
          <w:p w14:paraId="54428E62" w14:textId="77777777" w:rsidR="00B645CD" w:rsidRPr="00541155" w:rsidRDefault="00B645CD" w:rsidP="00645B77">
            <w:pPr>
              <w:ind w:firstLine="0"/>
              <w:rPr>
                <w:ins w:id="7451" w:author="Okot" w:date="2020-01-20T14:30:00Z"/>
                <w:b/>
              </w:rPr>
            </w:pPr>
            <w:ins w:id="7452" w:author="Okot" w:date="2020-01-20T14:30:00Z">
              <w:r w:rsidRPr="00541155">
                <w:rPr>
                  <w:b/>
                </w:rPr>
                <w:t>Warunki końcowe</w:t>
              </w:r>
            </w:ins>
          </w:p>
        </w:tc>
        <w:tc>
          <w:tcPr>
            <w:tcW w:w="5664" w:type="dxa"/>
          </w:tcPr>
          <w:p w14:paraId="185D35D9" w14:textId="77777777" w:rsidR="00B645CD" w:rsidRDefault="00B645CD" w:rsidP="00645B77">
            <w:pPr>
              <w:ind w:firstLine="0"/>
              <w:rPr>
                <w:ins w:id="7453" w:author="Okot" w:date="2020-01-20T14:30:00Z"/>
              </w:rPr>
            </w:pPr>
            <w:ins w:id="745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55" w:author="Okot" w:date="2020-01-20T14:30:00Z"/>
              </w:rPr>
            </w:pPr>
          </w:p>
        </w:tc>
      </w:tr>
      <w:tr w:rsidR="00B645CD" w14:paraId="430AADB1" w14:textId="77777777" w:rsidTr="00645B77">
        <w:trPr>
          <w:ins w:id="7456" w:author="Okot" w:date="2020-01-20T14:30:00Z"/>
        </w:trPr>
        <w:tc>
          <w:tcPr>
            <w:tcW w:w="3397" w:type="dxa"/>
          </w:tcPr>
          <w:p w14:paraId="20D3CD70" w14:textId="77777777" w:rsidR="00B645CD" w:rsidRPr="00541155" w:rsidRDefault="00B645CD" w:rsidP="00645B77">
            <w:pPr>
              <w:ind w:firstLine="0"/>
              <w:rPr>
                <w:ins w:id="7457" w:author="Okot" w:date="2020-01-20T14:30:00Z"/>
                <w:b/>
              </w:rPr>
            </w:pPr>
            <w:ins w:id="7458" w:author="Okot" w:date="2020-01-20T14:30:00Z">
              <w:r w:rsidRPr="00541155">
                <w:rPr>
                  <w:b/>
                </w:rPr>
                <w:t>Scenariusz główny</w:t>
              </w:r>
            </w:ins>
          </w:p>
        </w:tc>
        <w:tc>
          <w:tcPr>
            <w:tcW w:w="5664" w:type="dxa"/>
          </w:tcPr>
          <w:p w14:paraId="787CFC47" w14:textId="77777777" w:rsidR="00B645CD" w:rsidRDefault="00B645CD" w:rsidP="00645B77">
            <w:pPr>
              <w:ind w:firstLine="0"/>
              <w:rPr>
                <w:ins w:id="7459" w:author="Okot" w:date="2020-01-20T14:30:00Z"/>
              </w:rPr>
            </w:pPr>
            <w:ins w:id="7460" w:author="Okot" w:date="2020-01-20T14:30:00Z">
              <w:r>
                <w:t>1. Pojawia się okno modalne zawierające formularz zmiany płci.</w:t>
              </w:r>
            </w:ins>
          </w:p>
          <w:p w14:paraId="6DE731A4" w14:textId="77777777" w:rsidR="00B645CD" w:rsidRDefault="00B645CD" w:rsidP="00645B77">
            <w:pPr>
              <w:ind w:firstLine="0"/>
              <w:rPr>
                <w:ins w:id="7461" w:author="Okot" w:date="2020-01-20T14:30:00Z"/>
              </w:rPr>
            </w:pPr>
            <w:ins w:id="7462" w:author="Okot" w:date="2020-01-20T14:30:00Z">
              <w:r>
                <w:t>2. Użytkownik wybiera płeć.</w:t>
              </w:r>
            </w:ins>
          </w:p>
          <w:p w14:paraId="59685889" w14:textId="77777777" w:rsidR="00B645CD" w:rsidRDefault="00B645CD" w:rsidP="00645B77">
            <w:pPr>
              <w:ind w:firstLine="0"/>
              <w:rPr>
                <w:ins w:id="7463" w:author="Okot" w:date="2020-01-20T14:30:00Z"/>
              </w:rPr>
            </w:pPr>
            <w:ins w:id="7464" w:author="Okot" w:date="2020-01-20T14:30:00Z">
              <w:r>
                <w:t>3. Użytkownik zatwierdza zmiany przyciskiem „Zapisz”.</w:t>
              </w:r>
            </w:ins>
          </w:p>
          <w:p w14:paraId="131978A2" w14:textId="77777777" w:rsidR="00B645CD" w:rsidRDefault="00B645CD" w:rsidP="00645B77">
            <w:pPr>
              <w:ind w:firstLine="0"/>
              <w:rPr>
                <w:ins w:id="7465" w:author="Okot" w:date="2020-01-20T14:30:00Z"/>
              </w:rPr>
            </w:pPr>
            <w:ins w:id="7466" w:author="Okot" w:date="2020-01-20T14:30:00Z">
              <w:r>
                <w:t>4. System weryfikuje poprawność danych formularza.</w:t>
              </w:r>
            </w:ins>
          </w:p>
          <w:p w14:paraId="533591CD" w14:textId="77777777" w:rsidR="00B645CD" w:rsidRDefault="00B645CD" w:rsidP="00645B77">
            <w:pPr>
              <w:ind w:firstLine="0"/>
              <w:rPr>
                <w:ins w:id="7467" w:author="Okot" w:date="2020-01-20T14:30:00Z"/>
              </w:rPr>
            </w:pPr>
            <w:ins w:id="7468" w:author="Okot" w:date="2020-01-20T14:30:00Z">
              <w:r>
                <w:t>5. Płeć użytkownika zostaje zaktualizowana w bazie danych.</w:t>
              </w:r>
            </w:ins>
          </w:p>
          <w:p w14:paraId="49275318" w14:textId="77777777" w:rsidR="00B645CD" w:rsidRDefault="00B645CD" w:rsidP="00645B77">
            <w:pPr>
              <w:ind w:firstLine="0"/>
              <w:rPr>
                <w:ins w:id="7469" w:author="Okot" w:date="2020-01-20T14:30:00Z"/>
              </w:rPr>
            </w:pPr>
            <w:ins w:id="7470" w:author="Okot" w:date="2020-01-20T14:30:00Z">
              <w:r>
                <w:t>6. 5. Płeć użytkownika zostaje podmieniona na stronie „Moje dane”.</w:t>
              </w:r>
            </w:ins>
          </w:p>
          <w:p w14:paraId="04AB8F99" w14:textId="77777777" w:rsidR="00B645CD" w:rsidRDefault="00B645CD" w:rsidP="00645B77">
            <w:pPr>
              <w:ind w:firstLine="0"/>
              <w:rPr>
                <w:ins w:id="7471" w:author="Okot" w:date="2020-01-20T14:30:00Z"/>
              </w:rPr>
            </w:pPr>
            <w:ins w:id="747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73" w:author="Okot" w:date="2020-01-20T14:30:00Z"/>
              </w:rPr>
            </w:pPr>
          </w:p>
        </w:tc>
      </w:tr>
      <w:tr w:rsidR="00B645CD" w14:paraId="1D6FC513" w14:textId="77777777" w:rsidTr="00645B77">
        <w:trPr>
          <w:trHeight w:val="54"/>
          <w:ins w:id="7474" w:author="Okot" w:date="2020-01-20T14:30:00Z"/>
        </w:trPr>
        <w:tc>
          <w:tcPr>
            <w:tcW w:w="3397" w:type="dxa"/>
          </w:tcPr>
          <w:p w14:paraId="0BB6486E" w14:textId="77777777" w:rsidR="00B645CD" w:rsidRPr="00541155" w:rsidRDefault="00B645CD" w:rsidP="00645B77">
            <w:pPr>
              <w:ind w:firstLine="0"/>
              <w:rPr>
                <w:ins w:id="7475" w:author="Okot" w:date="2020-01-20T14:30:00Z"/>
                <w:b/>
              </w:rPr>
            </w:pPr>
            <w:ins w:id="7476" w:author="Okot" w:date="2020-01-20T14:30:00Z">
              <w:r w:rsidRPr="00541155">
                <w:rPr>
                  <w:b/>
                </w:rPr>
                <w:t>Scenariusze alternatywne</w:t>
              </w:r>
            </w:ins>
          </w:p>
        </w:tc>
        <w:tc>
          <w:tcPr>
            <w:tcW w:w="5664" w:type="dxa"/>
          </w:tcPr>
          <w:p w14:paraId="6B05515D" w14:textId="77777777" w:rsidR="00B645CD" w:rsidRDefault="00B645CD" w:rsidP="00645B77">
            <w:pPr>
              <w:ind w:firstLine="0"/>
              <w:rPr>
                <w:ins w:id="7477" w:author="Okot" w:date="2020-01-20T14:30:00Z"/>
              </w:rPr>
            </w:pPr>
            <w:ins w:id="7478" w:author="Okot" w:date="2020-01-20T14:30:00Z">
              <w:r>
                <w:t>(1-3).1. Użytkownik zamyka okno bez zapisywania danych.</w:t>
              </w:r>
            </w:ins>
          </w:p>
          <w:p w14:paraId="460F5FD6" w14:textId="77777777" w:rsidR="00B645CD" w:rsidRDefault="00B645CD" w:rsidP="00645B77">
            <w:pPr>
              <w:ind w:firstLine="0"/>
              <w:rPr>
                <w:ins w:id="7479" w:author="Okot" w:date="2020-01-20T14:30:00Z"/>
              </w:rPr>
            </w:pPr>
            <w:ins w:id="7480" w:author="Okot" w:date="2020-01-20T14:30:00Z">
              <w:r>
                <w:t>(1-3).1.1. Pojawia okno dialogowe służące do potwierdzenia zamknięcia okna bez zapisywania danych.</w:t>
              </w:r>
            </w:ins>
          </w:p>
          <w:p w14:paraId="56DC62BE" w14:textId="77777777" w:rsidR="00B645CD" w:rsidRDefault="00B645CD" w:rsidP="00645B77">
            <w:pPr>
              <w:ind w:firstLine="0"/>
              <w:rPr>
                <w:ins w:id="7481" w:author="Okot" w:date="2020-01-20T14:30:00Z"/>
              </w:rPr>
            </w:pPr>
            <w:ins w:id="7482" w:author="Okot" w:date="2020-01-20T14:30:00Z">
              <w:r>
                <w:t>(1-3).1.2.1. Użytkownik potwierdza zamknięcie okna.</w:t>
              </w:r>
            </w:ins>
          </w:p>
          <w:p w14:paraId="5FC4F03C" w14:textId="77777777" w:rsidR="00B645CD" w:rsidRDefault="00B645CD" w:rsidP="00645B77">
            <w:pPr>
              <w:ind w:firstLine="0"/>
              <w:rPr>
                <w:ins w:id="7483" w:author="Okot" w:date="2020-01-20T14:30:00Z"/>
              </w:rPr>
            </w:pPr>
            <w:ins w:id="7484" w:author="Okot" w:date="2020-01-20T14:30:00Z">
              <w:r>
                <w:t>(1-3).1.2.1.1. Okno modalne z formularzem zostaje zamknięte.</w:t>
              </w:r>
            </w:ins>
          </w:p>
          <w:p w14:paraId="21410624" w14:textId="77777777" w:rsidR="00B645CD" w:rsidRDefault="00B645CD" w:rsidP="00645B77">
            <w:pPr>
              <w:ind w:firstLine="0"/>
              <w:rPr>
                <w:ins w:id="7485" w:author="Okot" w:date="2020-01-20T14:30:00Z"/>
              </w:rPr>
            </w:pPr>
            <w:ins w:id="7486" w:author="Okot" w:date="2020-01-20T14:30:00Z">
              <w:r>
                <w:t>(1-3).1.2.1.2. Użytkownik zostaje przekierowany na stronę „Moje dane”.</w:t>
              </w:r>
            </w:ins>
          </w:p>
          <w:p w14:paraId="56954C79" w14:textId="77777777" w:rsidR="00B645CD" w:rsidRDefault="00B645CD" w:rsidP="00645B77">
            <w:pPr>
              <w:ind w:firstLine="0"/>
              <w:rPr>
                <w:ins w:id="7487" w:author="Okot" w:date="2020-01-20T14:30:00Z"/>
              </w:rPr>
            </w:pPr>
            <w:ins w:id="7488" w:author="Okot" w:date="2020-01-20T14:30:00Z">
              <w:r>
                <w:t>(1-3).1.2.2. Użytkownik rezygnuje z akcji.</w:t>
              </w:r>
            </w:ins>
          </w:p>
          <w:p w14:paraId="38A39D0B" w14:textId="2EA6F32A" w:rsidR="00B645CD" w:rsidRDefault="00975867" w:rsidP="00645B77">
            <w:pPr>
              <w:ind w:firstLine="0"/>
              <w:rPr>
                <w:ins w:id="7489" w:author="Okot" w:date="2020-01-20T14:30:00Z"/>
              </w:rPr>
            </w:pPr>
            <w:ins w:id="7490" w:author="Okot" w:date="2020-01-20T14:30:00Z">
              <w:r>
                <w:t>(1-3).1.2.2.1. Powrót do pkt</w:t>
              </w:r>
              <w:r w:rsidR="00B645CD">
                <w:t> (1-3).</w:t>
              </w:r>
            </w:ins>
          </w:p>
          <w:p w14:paraId="77CC75BA" w14:textId="77777777" w:rsidR="00B645CD" w:rsidRDefault="00B645CD" w:rsidP="00645B77">
            <w:pPr>
              <w:ind w:firstLine="0"/>
              <w:rPr>
                <w:ins w:id="7491" w:author="Okot" w:date="2020-01-20T14:30:00Z"/>
              </w:rPr>
            </w:pPr>
            <w:ins w:id="7492" w:author="Okot" w:date="2020-01-20T14:30:00Z">
              <w:r>
                <w:t>4.1. Nie wybrano żadnej wartości</w:t>
              </w:r>
            </w:ins>
          </w:p>
          <w:p w14:paraId="79CD4C64" w14:textId="77777777" w:rsidR="00B645CD" w:rsidRDefault="00B645CD" w:rsidP="00645B77">
            <w:pPr>
              <w:ind w:firstLine="0"/>
              <w:rPr>
                <w:ins w:id="7493" w:author="Okot" w:date="2020-01-20T14:30:00Z"/>
              </w:rPr>
            </w:pPr>
            <w:ins w:id="7494" w:author="Okot" w:date="2020-01-20T14:30:00Z">
              <w:r>
                <w:lastRenderedPageBreak/>
                <w:t>4.1.1. Wyświetlony zostaje stosowny komunikat błędu.</w:t>
              </w:r>
            </w:ins>
          </w:p>
          <w:p w14:paraId="53F880DA" w14:textId="74B1B2C6" w:rsidR="00B645CD" w:rsidRDefault="00975867" w:rsidP="00645B77">
            <w:pPr>
              <w:ind w:firstLine="0"/>
              <w:rPr>
                <w:ins w:id="7495" w:author="Okot" w:date="2020-01-20T14:30:00Z"/>
              </w:rPr>
            </w:pPr>
            <w:ins w:id="7496" w:author="Okot" w:date="2020-01-20T14:30:00Z">
              <w:r>
                <w:t>4.1.2. Powrót do pkt</w:t>
              </w:r>
              <w:r w:rsidR="00B645CD">
                <w:t> 2.</w:t>
              </w:r>
            </w:ins>
          </w:p>
          <w:p w14:paraId="7F741404" w14:textId="77777777" w:rsidR="00B645CD" w:rsidRDefault="00B645CD" w:rsidP="00645B77">
            <w:pPr>
              <w:ind w:firstLine="0"/>
              <w:rPr>
                <w:ins w:id="7497" w:author="Okot" w:date="2020-01-20T14:30:00Z"/>
              </w:rPr>
            </w:pPr>
            <w:ins w:id="7498" w:author="Okot" w:date="2020-01-20T14:30:00Z">
              <w:r>
                <w:t>7.1. Jeśli zostało wcześniej wyliczone zapotrzebowanie kaloryczne użytkownika, system przelicza je ponownie.</w:t>
              </w:r>
            </w:ins>
          </w:p>
          <w:p w14:paraId="2330E214" w14:textId="3E74C9FF" w:rsidR="00B645CD" w:rsidRDefault="00B645CD">
            <w:pPr>
              <w:ind w:firstLine="0"/>
              <w:rPr>
                <w:ins w:id="7499" w:author="Okot" w:date="2020-01-20T14:30:00Z"/>
              </w:rPr>
            </w:pPr>
            <w:ins w:id="7500" w:author="Okot" w:date="2020-01-20T14:30:00Z">
              <w:r>
                <w:t xml:space="preserve">7.1.2. </w:t>
              </w:r>
              <w:r w:rsidRPr="00D97A3D">
                <w:t>Przejście do PU01</w:t>
              </w:r>
            </w:ins>
            <w:ins w:id="7501" w:author="Okot" w:date="2020-01-21T13:50:00Z">
              <w:r w:rsidR="006A72CE">
                <w:t>4</w:t>
              </w:r>
            </w:ins>
            <w:ins w:id="750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503" w:author="Okot" w:date="2020-01-20T14:30:00Z"/>
              </w:rPr>
            </w:pPr>
          </w:p>
        </w:tc>
      </w:tr>
    </w:tbl>
    <w:p w14:paraId="63E81FA0" w14:textId="77777777" w:rsidR="00B645CD" w:rsidRDefault="00B645CD" w:rsidP="00B645CD">
      <w:pPr>
        <w:ind w:firstLine="0"/>
        <w:rPr>
          <w:ins w:id="7504" w:author="Okot" w:date="2020-01-20T14:30:00Z"/>
        </w:rPr>
      </w:pPr>
    </w:p>
    <w:p w14:paraId="16E8C208" w14:textId="7FB1AD90" w:rsidR="00DE5D77" w:rsidRDefault="00DE5D77" w:rsidP="00DE5D77">
      <w:pPr>
        <w:ind w:firstLine="0"/>
        <w:rPr>
          <w:ins w:id="7505" w:author="Okot" w:date="2020-01-20T14:34:00Z"/>
        </w:rPr>
      </w:pPr>
      <w:ins w:id="7506" w:author="Okot" w:date="2020-01-20T14:34:00Z">
        <w:r>
          <w:t>Tabela 4.9.</w:t>
        </w:r>
      </w:ins>
    </w:p>
    <w:p w14:paraId="7A686A92" w14:textId="77777777" w:rsidR="00DE5D77" w:rsidRDefault="00DE5D77" w:rsidP="00DE5D77">
      <w:pPr>
        <w:ind w:firstLine="0"/>
        <w:rPr>
          <w:ins w:id="7507" w:author="Okot" w:date="2020-01-20T14:34:00Z"/>
        </w:rPr>
      </w:pPr>
      <w:ins w:id="750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509" w:author="Okot" w:date="2020-01-20T14:34:00Z"/>
        </w:trPr>
        <w:tc>
          <w:tcPr>
            <w:tcW w:w="3397" w:type="dxa"/>
          </w:tcPr>
          <w:p w14:paraId="12CD4FB0" w14:textId="77777777" w:rsidR="00DE5D77" w:rsidRPr="006076CC" w:rsidRDefault="00DE5D77" w:rsidP="00645B77">
            <w:pPr>
              <w:ind w:firstLine="0"/>
              <w:rPr>
                <w:ins w:id="7510" w:author="Okot" w:date="2020-01-20T14:34:00Z"/>
                <w:b/>
              </w:rPr>
            </w:pPr>
            <w:ins w:id="7511" w:author="Okot" w:date="2020-01-20T14:34:00Z">
              <w:r w:rsidRPr="006076CC">
                <w:rPr>
                  <w:b/>
                </w:rPr>
                <w:t>Nazwa</w:t>
              </w:r>
            </w:ins>
          </w:p>
        </w:tc>
        <w:tc>
          <w:tcPr>
            <w:tcW w:w="5664" w:type="dxa"/>
          </w:tcPr>
          <w:p w14:paraId="6976D519" w14:textId="08C68FED" w:rsidR="00DE5D77" w:rsidRPr="00A12070" w:rsidRDefault="00DE5D77" w:rsidP="00645B77">
            <w:pPr>
              <w:ind w:firstLine="0"/>
              <w:rPr>
                <w:ins w:id="7512" w:author="Okot" w:date="2020-01-20T14:34:00Z"/>
                <w:b/>
                <w:i/>
              </w:rPr>
            </w:pPr>
            <w:ins w:id="7513" w:author="Okot" w:date="2020-01-20T14:34:00Z">
              <w:r>
                <w:rPr>
                  <w:b/>
                  <w:i/>
                </w:rPr>
                <w:t>PU009</w:t>
              </w:r>
              <w:r w:rsidRPr="00A12070">
                <w:rPr>
                  <w:b/>
                  <w:i/>
                </w:rPr>
                <w:t>: Wprowadzenie wymiarów.</w:t>
              </w:r>
            </w:ins>
          </w:p>
        </w:tc>
      </w:tr>
      <w:tr w:rsidR="00DE5D77" w14:paraId="0985D590" w14:textId="77777777" w:rsidTr="00645B77">
        <w:trPr>
          <w:ins w:id="7514" w:author="Okot" w:date="2020-01-20T14:34:00Z"/>
        </w:trPr>
        <w:tc>
          <w:tcPr>
            <w:tcW w:w="3397" w:type="dxa"/>
          </w:tcPr>
          <w:p w14:paraId="5D91AAAB" w14:textId="77777777" w:rsidR="00DE5D77" w:rsidRPr="006076CC" w:rsidRDefault="00DE5D77" w:rsidP="00645B77">
            <w:pPr>
              <w:ind w:firstLine="0"/>
              <w:rPr>
                <w:ins w:id="7515" w:author="Okot" w:date="2020-01-20T14:34:00Z"/>
                <w:b/>
              </w:rPr>
            </w:pPr>
            <w:ins w:id="7516" w:author="Okot" w:date="2020-01-20T14:34:00Z">
              <w:r w:rsidRPr="006076CC">
                <w:rPr>
                  <w:b/>
                </w:rPr>
                <w:t>Opis</w:t>
              </w:r>
            </w:ins>
          </w:p>
        </w:tc>
        <w:tc>
          <w:tcPr>
            <w:tcW w:w="5664" w:type="dxa"/>
          </w:tcPr>
          <w:p w14:paraId="384D536A" w14:textId="77777777" w:rsidR="00DE5D77" w:rsidRDefault="00DE5D77" w:rsidP="00645B77">
            <w:pPr>
              <w:ind w:firstLine="0"/>
              <w:rPr>
                <w:ins w:id="7517" w:author="Okot" w:date="2020-01-20T14:34:00Z"/>
              </w:rPr>
            </w:pPr>
            <w:ins w:id="7518" w:author="Okot" w:date="2020-01-20T14:34:00Z">
              <w:r>
                <w:t>Przypadek użycia umożliwia zalogowanemu użytkownikowi wprowadzenie jego wagi oraz obwodów pasa i bioder.</w:t>
              </w:r>
            </w:ins>
          </w:p>
        </w:tc>
      </w:tr>
      <w:tr w:rsidR="00DE5D77" w14:paraId="4EE98F1B" w14:textId="77777777" w:rsidTr="00645B77">
        <w:trPr>
          <w:ins w:id="7519" w:author="Okot" w:date="2020-01-20T14:34:00Z"/>
        </w:trPr>
        <w:tc>
          <w:tcPr>
            <w:tcW w:w="3397" w:type="dxa"/>
          </w:tcPr>
          <w:p w14:paraId="6E5EB6CC" w14:textId="77777777" w:rsidR="00DE5D77" w:rsidRPr="006076CC" w:rsidRDefault="00DE5D77" w:rsidP="00645B77">
            <w:pPr>
              <w:ind w:firstLine="0"/>
              <w:rPr>
                <w:ins w:id="7520" w:author="Okot" w:date="2020-01-20T14:34:00Z"/>
                <w:b/>
              </w:rPr>
            </w:pPr>
            <w:ins w:id="7521" w:author="Okot" w:date="2020-01-20T14:34:00Z">
              <w:r w:rsidRPr="006076CC">
                <w:rPr>
                  <w:b/>
                </w:rPr>
                <w:t>Warunki początkowe</w:t>
              </w:r>
            </w:ins>
          </w:p>
        </w:tc>
        <w:tc>
          <w:tcPr>
            <w:tcW w:w="5664" w:type="dxa"/>
          </w:tcPr>
          <w:p w14:paraId="4297A6DF" w14:textId="77777777" w:rsidR="00DE5D77" w:rsidRDefault="00DE5D77" w:rsidP="00645B77">
            <w:pPr>
              <w:ind w:firstLine="0"/>
              <w:rPr>
                <w:ins w:id="7522" w:author="Okot" w:date="2020-01-20T14:34:00Z"/>
              </w:rPr>
            </w:pPr>
            <w:ins w:id="7523" w:author="Okot" w:date="2020-01-20T14:34:00Z">
              <w:r>
                <w:t>Użytkownik poprawnie zrealizował PU002 i znajduje się na podstronie „Moje dane”.</w:t>
              </w:r>
            </w:ins>
          </w:p>
        </w:tc>
      </w:tr>
      <w:tr w:rsidR="00DE5D77" w14:paraId="783DBFCB" w14:textId="77777777" w:rsidTr="00645B77">
        <w:trPr>
          <w:ins w:id="7524" w:author="Okot" w:date="2020-01-20T14:34:00Z"/>
        </w:trPr>
        <w:tc>
          <w:tcPr>
            <w:tcW w:w="3397" w:type="dxa"/>
          </w:tcPr>
          <w:p w14:paraId="7123CD55" w14:textId="77777777" w:rsidR="00DE5D77" w:rsidRPr="006076CC" w:rsidRDefault="00DE5D77" w:rsidP="00645B77">
            <w:pPr>
              <w:ind w:firstLine="0"/>
              <w:rPr>
                <w:ins w:id="7525" w:author="Okot" w:date="2020-01-20T14:34:00Z"/>
                <w:b/>
              </w:rPr>
            </w:pPr>
            <w:ins w:id="7526" w:author="Okot" w:date="2020-01-20T14:34:00Z">
              <w:r w:rsidRPr="006076CC">
                <w:rPr>
                  <w:b/>
                </w:rPr>
                <w:t>Inicjacja</w:t>
              </w:r>
            </w:ins>
          </w:p>
        </w:tc>
        <w:tc>
          <w:tcPr>
            <w:tcW w:w="5664" w:type="dxa"/>
          </w:tcPr>
          <w:p w14:paraId="05891D82" w14:textId="77777777" w:rsidR="00DE5D77" w:rsidRDefault="00DE5D77" w:rsidP="00645B77">
            <w:pPr>
              <w:ind w:firstLine="0"/>
              <w:rPr>
                <w:ins w:id="7527" w:author="Okot" w:date="2020-01-20T14:34:00Z"/>
              </w:rPr>
            </w:pPr>
            <w:ins w:id="7528" w:author="Okot" w:date="2020-01-20T14:34:00Z">
              <w:r>
                <w:t>Użytkownik skorzystał z przycisku „Wprowadź wymiary”.</w:t>
              </w:r>
            </w:ins>
          </w:p>
        </w:tc>
      </w:tr>
      <w:tr w:rsidR="00DE5D77" w14:paraId="247A07D5" w14:textId="77777777" w:rsidTr="00645B77">
        <w:trPr>
          <w:ins w:id="7529" w:author="Okot" w:date="2020-01-20T14:34:00Z"/>
        </w:trPr>
        <w:tc>
          <w:tcPr>
            <w:tcW w:w="3397" w:type="dxa"/>
          </w:tcPr>
          <w:p w14:paraId="73F3B818" w14:textId="77777777" w:rsidR="00DE5D77" w:rsidRPr="006076CC" w:rsidRDefault="00DE5D77" w:rsidP="00645B77">
            <w:pPr>
              <w:ind w:firstLine="0"/>
              <w:rPr>
                <w:ins w:id="7530" w:author="Okot" w:date="2020-01-20T14:34:00Z"/>
                <w:b/>
              </w:rPr>
            </w:pPr>
            <w:ins w:id="7531" w:author="Okot" w:date="2020-01-20T14:34:00Z">
              <w:r w:rsidRPr="006076CC">
                <w:rPr>
                  <w:b/>
                </w:rPr>
                <w:t>Warunki końcowe</w:t>
              </w:r>
            </w:ins>
          </w:p>
        </w:tc>
        <w:tc>
          <w:tcPr>
            <w:tcW w:w="5664" w:type="dxa"/>
          </w:tcPr>
          <w:p w14:paraId="67EA598B" w14:textId="77777777" w:rsidR="00DE5D77" w:rsidRDefault="00DE5D77" w:rsidP="00645B77">
            <w:pPr>
              <w:ind w:firstLine="0"/>
              <w:rPr>
                <w:ins w:id="7532" w:author="Okot" w:date="2020-01-20T14:34:00Z"/>
              </w:rPr>
            </w:pPr>
            <w:ins w:id="7533" w:author="Okot" w:date="2020-01-20T14:34:00Z">
              <w:r>
                <w:t>Został wyświetlony komunikat informujący o zapisaniu wymiarów użytkownika.</w:t>
              </w:r>
            </w:ins>
          </w:p>
        </w:tc>
      </w:tr>
      <w:tr w:rsidR="00DE5D77" w14:paraId="288A95D2" w14:textId="77777777" w:rsidTr="00645B77">
        <w:trPr>
          <w:ins w:id="7534" w:author="Okot" w:date="2020-01-20T14:34:00Z"/>
        </w:trPr>
        <w:tc>
          <w:tcPr>
            <w:tcW w:w="3397" w:type="dxa"/>
          </w:tcPr>
          <w:p w14:paraId="788B4427" w14:textId="77777777" w:rsidR="00DE5D77" w:rsidRPr="006076CC" w:rsidRDefault="00DE5D77" w:rsidP="00645B77">
            <w:pPr>
              <w:ind w:firstLine="0"/>
              <w:rPr>
                <w:ins w:id="7535" w:author="Okot" w:date="2020-01-20T14:34:00Z"/>
                <w:b/>
              </w:rPr>
            </w:pPr>
            <w:ins w:id="7536" w:author="Okot" w:date="2020-01-20T14:34:00Z">
              <w:r w:rsidRPr="006076CC">
                <w:rPr>
                  <w:b/>
                </w:rPr>
                <w:t>Scenariusz główny</w:t>
              </w:r>
            </w:ins>
          </w:p>
        </w:tc>
        <w:tc>
          <w:tcPr>
            <w:tcW w:w="5664" w:type="dxa"/>
          </w:tcPr>
          <w:p w14:paraId="11C27AD7" w14:textId="77777777" w:rsidR="00DE5D77" w:rsidRDefault="00DE5D77" w:rsidP="00645B77">
            <w:pPr>
              <w:ind w:firstLine="0"/>
              <w:rPr>
                <w:ins w:id="7537" w:author="Okot" w:date="2020-01-20T14:34:00Z"/>
              </w:rPr>
            </w:pPr>
            <w:ins w:id="7538" w:author="Okot" w:date="2020-01-20T14:34:00Z">
              <w:r>
                <w:t>1. Pojawia się okno modalne zawierające formularz zmiany płci.</w:t>
              </w:r>
            </w:ins>
          </w:p>
          <w:p w14:paraId="6CEF4885" w14:textId="77777777" w:rsidR="00DE5D77" w:rsidRDefault="00DE5D77" w:rsidP="00645B77">
            <w:pPr>
              <w:ind w:firstLine="0"/>
              <w:rPr>
                <w:ins w:id="7539" w:author="Okot" w:date="2020-01-20T14:34:00Z"/>
              </w:rPr>
            </w:pPr>
            <w:ins w:id="7540" w:author="Okot" w:date="2020-01-20T14:34:00Z">
              <w:r>
                <w:t>2. Użytkownik wprowadza swoją wagę w kg.</w:t>
              </w:r>
            </w:ins>
          </w:p>
          <w:p w14:paraId="32BDFBEC" w14:textId="77777777" w:rsidR="00DE5D77" w:rsidRDefault="00DE5D77" w:rsidP="00645B77">
            <w:pPr>
              <w:ind w:firstLine="0"/>
              <w:rPr>
                <w:ins w:id="7541" w:author="Okot" w:date="2020-01-20T14:34:00Z"/>
              </w:rPr>
            </w:pPr>
            <w:ins w:id="7542" w:author="Okot" w:date="2020-01-20T14:34:00Z">
              <w:r>
                <w:t>3. Użytkownik wprowadza swój obwód pasa w cm.</w:t>
              </w:r>
            </w:ins>
          </w:p>
          <w:p w14:paraId="3D764BE6" w14:textId="77777777" w:rsidR="00DE5D77" w:rsidRDefault="00DE5D77" w:rsidP="00645B77">
            <w:pPr>
              <w:ind w:firstLine="0"/>
              <w:rPr>
                <w:ins w:id="7543" w:author="Okot" w:date="2020-01-20T14:34:00Z"/>
              </w:rPr>
            </w:pPr>
            <w:ins w:id="7544" w:author="Okot" w:date="2020-01-20T14:34:00Z">
              <w:r>
                <w:t>4. Użytkownik wprowadza swój obwód bioder w cm.</w:t>
              </w:r>
            </w:ins>
          </w:p>
          <w:p w14:paraId="7E4A951C" w14:textId="77777777" w:rsidR="00DE5D77" w:rsidRDefault="00DE5D77" w:rsidP="00645B77">
            <w:pPr>
              <w:ind w:firstLine="0"/>
              <w:rPr>
                <w:ins w:id="7545" w:author="Okot" w:date="2020-01-20T14:34:00Z"/>
              </w:rPr>
            </w:pPr>
            <w:ins w:id="7546" w:author="Okot" w:date="2020-01-20T14:34:00Z">
              <w:r>
                <w:t>5. Użytkownik korzysta z przycisku „Zapisz”.</w:t>
              </w:r>
            </w:ins>
          </w:p>
          <w:p w14:paraId="0E475C38" w14:textId="77777777" w:rsidR="00DE5D77" w:rsidRDefault="00DE5D77" w:rsidP="00645B77">
            <w:pPr>
              <w:ind w:firstLine="0"/>
              <w:rPr>
                <w:ins w:id="7547" w:author="Okot" w:date="2020-01-20T14:34:00Z"/>
              </w:rPr>
            </w:pPr>
            <w:ins w:id="7548" w:author="Okot" w:date="2020-01-20T14:34:00Z">
              <w:r>
                <w:t>6. System weryfikuje poprawność danych.</w:t>
              </w:r>
            </w:ins>
          </w:p>
          <w:p w14:paraId="62A98C5C" w14:textId="77777777" w:rsidR="00DE5D77" w:rsidRDefault="00DE5D77" w:rsidP="00645B77">
            <w:pPr>
              <w:ind w:firstLine="0"/>
              <w:rPr>
                <w:ins w:id="7549" w:author="Okot" w:date="2020-01-20T14:34:00Z"/>
              </w:rPr>
            </w:pPr>
            <w:ins w:id="7550" w:author="Okot" w:date="2020-01-20T14:34:00Z">
              <w:r>
                <w:t>7. Dane zostają zapisane w bazie danych.</w:t>
              </w:r>
            </w:ins>
          </w:p>
          <w:p w14:paraId="1D7A9238" w14:textId="77777777" w:rsidR="00DE5D77" w:rsidRDefault="00DE5D77" w:rsidP="00645B77">
            <w:pPr>
              <w:ind w:firstLine="0"/>
              <w:rPr>
                <w:ins w:id="7551" w:author="Okot" w:date="2020-01-20T14:34:00Z"/>
              </w:rPr>
            </w:pPr>
            <w:ins w:id="7552" w:author="Okot" w:date="2020-01-20T14:34:00Z">
              <w:r>
                <w:t>8. Dane zostają wyświetlone się na stronie „Moje dane” w kolumnie „Twoje wymiary”.</w:t>
              </w:r>
            </w:ins>
          </w:p>
          <w:p w14:paraId="02483E4C" w14:textId="77777777" w:rsidR="00DE5D77" w:rsidRDefault="00DE5D77" w:rsidP="00645B77">
            <w:pPr>
              <w:ind w:firstLine="0"/>
              <w:rPr>
                <w:ins w:id="7553" w:author="Okot" w:date="2020-01-20T14:34:00Z"/>
              </w:rPr>
            </w:pPr>
            <w:ins w:id="7554" w:author="Okot" w:date="2020-01-20T14:34:00Z">
              <w:r>
                <w:t>9. Wyświetlony zostaje komunikat informujący o zapisaniu wymiarów użytkownika.</w:t>
              </w:r>
            </w:ins>
          </w:p>
        </w:tc>
      </w:tr>
      <w:tr w:rsidR="00DE5D77" w14:paraId="4E963122" w14:textId="77777777" w:rsidTr="00645B77">
        <w:trPr>
          <w:trHeight w:val="54"/>
          <w:ins w:id="7555" w:author="Okot" w:date="2020-01-20T14:34:00Z"/>
        </w:trPr>
        <w:tc>
          <w:tcPr>
            <w:tcW w:w="3397" w:type="dxa"/>
          </w:tcPr>
          <w:p w14:paraId="67A25335" w14:textId="77777777" w:rsidR="00DE5D77" w:rsidRPr="006076CC" w:rsidRDefault="00DE5D77" w:rsidP="00645B77">
            <w:pPr>
              <w:ind w:firstLine="0"/>
              <w:rPr>
                <w:ins w:id="7556" w:author="Okot" w:date="2020-01-20T14:34:00Z"/>
                <w:b/>
              </w:rPr>
            </w:pPr>
            <w:ins w:id="7557" w:author="Okot" w:date="2020-01-20T14:34:00Z">
              <w:r w:rsidRPr="006076CC">
                <w:rPr>
                  <w:b/>
                </w:rPr>
                <w:t>Scenariusze alternatywne</w:t>
              </w:r>
            </w:ins>
          </w:p>
        </w:tc>
        <w:tc>
          <w:tcPr>
            <w:tcW w:w="5664" w:type="dxa"/>
          </w:tcPr>
          <w:p w14:paraId="595F18C1" w14:textId="77777777" w:rsidR="00DE5D77" w:rsidRDefault="00DE5D77" w:rsidP="00645B77">
            <w:pPr>
              <w:ind w:firstLine="0"/>
              <w:rPr>
                <w:ins w:id="7558" w:author="Okot" w:date="2020-01-20T14:34:00Z"/>
              </w:rPr>
            </w:pPr>
            <w:ins w:id="7559" w:author="Okot" w:date="2020-01-20T14:34:00Z">
              <w:r>
                <w:t>(1-5).1. Użytkownik zamyka okno bez zapisywania danych.</w:t>
              </w:r>
            </w:ins>
          </w:p>
          <w:p w14:paraId="304591A9" w14:textId="77777777" w:rsidR="00DE5D77" w:rsidRDefault="00DE5D77" w:rsidP="00645B77">
            <w:pPr>
              <w:ind w:firstLine="0"/>
              <w:rPr>
                <w:ins w:id="7560" w:author="Okot" w:date="2020-01-20T14:34:00Z"/>
              </w:rPr>
            </w:pPr>
            <w:ins w:id="756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62" w:author="Okot" w:date="2020-01-20T14:34:00Z"/>
              </w:rPr>
            </w:pPr>
            <w:ins w:id="7563" w:author="Okot" w:date="2020-01-20T14:34:00Z">
              <w:r>
                <w:t>(1-5).1.2.1. Użytkownik potwierdza zamknięcie okna.</w:t>
              </w:r>
            </w:ins>
          </w:p>
          <w:p w14:paraId="11C45EB3" w14:textId="77777777" w:rsidR="00DE5D77" w:rsidRDefault="00DE5D77" w:rsidP="00645B77">
            <w:pPr>
              <w:ind w:firstLine="0"/>
              <w:rPr>
                <w:ins w:id="7564" w:author="Okot" w:date="2020-01-20T14:34:00Z"/>
              </w:rPr>
            </w:pPr>
            <w:ins w:id="7565" w:author="Okot" w:date="2020-01-20T14:34:00Z">
              <w:r>
                <w:t>(1-5).1.2.1.1. Okno modalne z formularzem zostaje zamknięte.</w:t>
              </w:r>
            </w:ins>
          </w:p>
          <w:p w14:paraId="3571B6B2" w14:textId="77777777" w:rsidR="00DE5D77" w:rsidRDefault="00DE5D77" w:rsidP="00645B77">
            <w:pPr>
              <w:ind w:firstLine="0"/>
              <w:rPr>
                <w:ins w:id="7566" w:author="Okot" w:date="2020-01-20T14:34:00Z"/>
              </w:rPr>
            </w:pPr>
            <w:ins w:id="7567" w:author="Okot" w:date="2020-01-20T14:34:00Z">
              <w:r>
                <w:t>(1-5).1.2.1.2. Użytkownik zostaje przekierowany na stronę „Moje dane”.</w:t>
              </w:r>
            </w:ins>
          </w:p>
          <w:p w14:paraId="667A90F2" w14:textId="77777777" w:rsidR="00DE5D77" w:rsidRDefault="00DE5D77" w:rsidP="00645B77">
            <w:pPr>
              <w:ind w:firstLine="0"/>
              <w:rPr>
                <w:ins w:id="7568" w:author="Okot" w:date="2020-01-20T14:34:00Z"/>
              </w:rPr>
            </w:pPr>
            <w:ins w:id="7569" w:author="Okot" w:date="2020-01-20T14:34:00Z">
              <w:r>
                <w:t>(1-5).1.2.2. Użytkownik rezygnuje z akcji.</w:t>
              </w:r>
            </w:ins>
          </w:p>
          <w:p w14:paraId="07177C4B" w14:textId="48E4F78C" w:rsidR="00DE5D77" w:rsidRDefault="00975867" w:rsidP="00645B77">
            <w:pPr>
              <w:ind w:firstLine="0"/>
              <w:rPr>
                <w:ins w:id="7570" w:author="Okot" w:date="2020-01-20T14:34:00Z"/>
              </w:rPr>
            </w:pPr>
            <w:ins w:id="7571" w:author="Okot" w:date="2020-01-20T14:34:00Z">
              <w:r>
                <w:t>(1-5).1.2.2.1. Powrót do pkt</w:t>
              </w:r>
              <w:r w:rsidR="00DE5D77">
                <w:t> (1-5).</w:t>
              </w:r>
            </w:ins>
          </w:p>
          <w:p w14:paraId="2B07FDB3" w14:textId="77777777" w:rsidR="00DE5D77" w:rsidRDefault="00DE5D77" w:rsidP="00645B77">
            <w:pPr>
              <w:ind w:firstLine="0"/>
              <w:rPr>
                <w:ins w:id="7572" w:author="Okot" w:date="2020-01-20T14:34:00Z"/>
              </w:rPr>
            </w:pPr>
            <w:ins w:id="7573" w:author="Okot" w:date="2020-01-20T14:34:00Z">
              <w:r>
                <w:t>6.1(a) Wprowadzono nieprawidłową wagę.</w:t>
              </w:r>
            </w:ins>
          </w:p>
          <w:p w14:paraId="6C9C7532" w14:textId="77777777" w:rsidR="00DE5D77" w:rsidRDefault="00DE5D77" w:rsidP="00645B77">
            <w:pPr>
              <w:ind w:firstLine="0"/>
              <w:rPr>
                <w:ins w:id="7574" w:author="Okot" w:date="2020-01-20T14:34:00Z"/>
              </w:rPr>
            </w:pPr>
            <w:ins w:id="7575" w:author="Okot" w:date="2020-01-20T14:34:00Z">
              <w:r>
                <w:t>6.1(b) Pole wzrost pozostało puste.</w:t>
              </w:r>
            </w:ins>
          </w:p>
          <w:p w14:paraId="4948EFB5" w14:textId="77777777" w:rsidR="00DE5D77" w:rsidRDefault="00DE5D77" w:rsidP="00645B77">
            <w:pPr>
              <w:ind w:firstLine="0"/>
              <w:rPr>
                <w:ins w:id="7576" w:author="Okot" w:date="2020-01-20T14:34:00Z"/>
              </w:rPr>
            </w:pPr>
            <w:ins w:id="7577" w:author="Okot" w:date="2020-01-20T14:34:00Z">
              <w:r>
                <w:t>6.1.1. Wyświetlony zostaje stosowny komunikat błędu.</w:t>
              </w:r>
            </w:ins>
          </w:p>
          <w:p w14:paraId="0E20C601" w14:textId="0A1C0270" w:rsidR="00DE5D77" w:rsidRDefault="00DE5D77" w:rsidP="00645B77">
            <w:pPr>
              <w:ind w:firstLine="0"/>
              <w:rPr>
                <w:ins w:id="7578" w:author="Okot" w:date="2020-01-20T14:34:00Z"/>
              </w:rPr>
            </w:pPr>
            <w:ins w:id="7579" w:author="Okot" w:date="2020-01-20T14:34:00Z">
              <w:r>
                <w:t xml:space="preserve">6.1.2. Powrót do </w:t>
              </w:r>
              <w:r w:rsidR="00975867">
                <w:t>pkt</w:t>
              </w:r>
              <w:r>
                <w:t> 2.</w:t>
              </w:r>
            </w:ins>
          </w:p>
          <w:p w14:paraId="1A58C046" w14:textId="77777777" w:rsidR="00DE5D77" w:rsidRDefault="00DE5D77" w:rsidP="00645B77">
            <w:pPr>
              <w:ind w:firstLine="0"/>
              <w:rPr>
                <w:ins w:id="7580" w:author="Okot" w:date="2020-01-20T14:34:00Z"/>
              </w:rPr>
            </w:pPr>
            <w:ins w:id="7581" w:author="Okot" w:date="2020-01-20T14:34:00Z">
              <w:r>
                <w:t>6.2(a). Wprowadzono nieprawidłowy obwód pasa.</w:t>
              </w:r>
            </w:ins>
          </w:p>
          <w:p w14:paraId="59D501D7" w14:textId="77777777" w:rsidR="00DE5D77" w:rsidRDefault="00DE5D77" w:rsidP="00645B77">
            <w:pPr>
              <w:ind w:firstLine="0"/>
              <w:rPr>
                <w:ins w:id="7582" w:author="Okot" w:date="2020-01-20T14:34:00Z"/>
              </w:rPr>
            </w:pPr>
            <w:ins w:id="7583" w:author="Okot" w:date="2020-01-20T14:34:00Z">
              <w:r>
                <w:t>6.2(b). Pole obwód pasa pozostało puste.</w:t>
              </w:r>
            </w:ins>
          </w:p>
          <w:p w14:paraId="5BB468B9" w14:textId="77777777" w:rsidR="00DE5D77" w:rsidRDefault="00DE5D77" w:rsidP="00645B77">
            <w:pPr>
              <w:ind w:firstLine="0"/>
              <w:rPr>
                <w:ins w:id="7584" w:author="Okot" w:date="2020-01-20T14:34:00Z"/>
              </w:rPr>
            </w:pPr>
            <w:ins w:id="7585" w:author="Okot" w:date="2020-01-20T14:34:00Z">
              <w:r>
                <w:t>6.2.1. Wyświetlony zostaje stosowny komunikat błędu.</w:t>
              </w:r>
            </w:ins>
          </w:p>
          <w:p w14:paraId="33227652" w14:textId="6F96327D" w:rsidR="00DE5D77" w:rsidRDefault="00DE5D77" w:rsidP="00645B77">
            <w:pPr>
              <w:ind w:firstLine="0"/>
              <w:rPr>
                <w:ins w:id="7586" w:author="Okot" w:date="2020-01-20T14:34:00Z"/>
              </w:rPr>
            </w:pPr>
            <w:ins w:id="7587" w:author="Okot" w:date="2020-01-20T14:34:00Z">
              <w:r>
                <w:t>6.2.2(a) Powrót do pkt 3</w:t>
              </w:r>
            </w:ins>
          </w:p>
          <w:p w14:paraId="4C21FDF5" w14:textId="77777777" w:rsidR="00DE5D77" w:rsidRDefault="00DE5D77" w:rsidP="00645B77">
            <w:pPr>
              <w:ind w:firstLine="0"/>
              <w:rPr>
                <w:ins w:id="7588" w:author="Okot" w:date="2020-01-20T14:34:00Z"/>
              </w:rPr>
            </w:pPr>
            <w:ins w:id="7589" w:author="Okot" w:date="2020-01-20T14:34:00Z">
              <w:r>
                <w:t>6.3(a). Wprowadzono nieprawidłowy obwód bioder.</w:t>
              </w:r>
            </w:ins>
          </w:p>
          <w:p w14:paraId="4F18757F" w14:textId="77777777" w:rsidR="00DE5D77" w:rsidRDefault="00DE5D77" w:rsidP="00645B77">
            <w:pPr>
              <w:ind w:firstLine="0"/>
              <w:rPr>
                <w:ins w:id="7590" w:author="Okot" w:date="2020-01-20T14:34:00Z"/>
              </w:rPr>
            </w:pPr>
            <w:ins w:id="7591" w:author="Okot" w:date="2020-01-20T14:34:00Z">
              <w:r>
                <w:t>6.3(b). Pole obwód bioder pozostało puste.</w:t>
              </w:r>
            </w:ins>
          </w:p>
          <w:p w14:paraId="78606CA3" w14:textId="77777777" w:rsidR="00DE5D77" w:rsidRDefault="00DE5D77" w:rsidP="00645B77">
            <w:pPr>
              <w:ind w:firstLine="0"/>
              <w:rPr>
                <w:ins w:id="7592" w:author="Okot" w:date="2020-01-20T14:34:00Z"/>
              </w:rPr>
            </w:pPr>
            <w:ins w:id="7593" w:author="Okot" w:date="2020-01-20T14:34:00Z">
              <w:r>
                <w:t>6.3.1. Wyświetlony zostaje stosowny komunikat błędu.</w:t>
              </w:r>
            </w:ins>
          </w:p>
          <w:p w14:paraId="2634B1D0" w14:textId="789DD148" w:rsidR="00DE5D77" w:rsidRDefault="00975867" w:rsidP="00645B77">
            <w:pPr>
              <w:ind w:firstLine="0"/>
              <w:rPr>
                <w:ins w:id="7594" w:author="Okot" w:date="2020-01-20T14:34:00Z"/>
              </w:rPr>
            </w:pPr>
            <w:ins w:id="7595" w:author="Okot" w:date="2020-01-20T14:34:00Z">
              <w:r>
                <w:t>6.3.2(b) Powrót do pkt</w:t>
              </w:r>
              <w:r w:rsidR="00DE5D77">
                <w:t> 4.</w:t>
              </w:r>
            </w:ins>
          </w:p>
        </w:tc>
      </w:tr>
    </w:tbl>
    <w:p w14:paraId="72E7C482" w14:textId="77777777" w:rsidR="00DE5D77" w:rsidRDefault="00DE5D77" w:rsidP="00DE5D77">
      <w:pPr>
        <w:ind w:firstLine="0"/>
        <w:rPr>
          <w:ins w:id="7596" w:author="Okot" w:date="2020-01-20T14:34:00Z"/>
        </w:rPr>
      </w:pPr>
    </w:p>
    <w:p w14:paraId="406AA34A" w14:textId="06D08561" w:rsidR="00DE5D77" w:rsidRDefault="006B6403" w:rsidP="00DE5D77">
      <w:pPr>
        <w:ind w:firstLine="0"/>
        <w:rPr>
          <w:ins w:id="7597" w:author="Okot" w:date="2020-01-20T14:34:00Z"/>
        </w:rPr>
      </w:pPr>
      <w:ins w:id="7598" w:author="Okot" w:date="2020-01-20T14:34:00Z">
        <w:r>
          <w:t>Tabela 4.10</w:t>
        </w:r>
        <w:r w:rsidR="00DE5D77">
          <w:t>.</w:t>
        </w:r>
      </w:ins>
    </w:p>
    <w:p w14:paraId="560735A8" w14:textId="77777777" w:rsidR="00DE5D77" w:rsidRDefault="00DE5D77" w:rsidP="00DE5D77">
      <w:pPr>
        <w:ind w:firstLine="0"/>
        <w:rPr>
          <w:ins w:id="7599" w:author="Okot" w:date="2020-01-20T14:34:00Z"/>
        </w:rPr>
      </w:pPr>
      <w:ins w:id="760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601" w:author="Okot" w:date="2020-01-20T14:34:00Z"/>
        </w:trPr>
        <w:tc>
          <w:tcPr>
            <w:tcW w:w="3397" w:type="dxa"/>
          </w:tcPr>
          <w:p w14:paraId="6DA25DD2" w14:textId="77777777" w:rsidR="00DE5D77" w:rsidRPr="00541155" w:rsidRDefault="00DE5D77" w:rsidP="00645B77">
            <w:pPr>
              <w:ind w:firstLine="0"/>
              <w:rPr>
                <w:ins w:id="7602" w:author="Okot" w:date="2020-01-20T14:34:00Z"/>
                <w:b/>
              </w:rPr>
            </w:pPr>
            <w:ins w:id="7603" w:author="Okot" w:date="2020-01-20T14:34:00Z">
              <w:r w:rsidRPr="00541155">
                <w:rPr>
                  <w:b/>
                </w:rPr>
                <w:t>Nazwa</w:t>
              </w:r>
            </w:ins>
          </w:p>
        </w:tc>
        <w:tc>
          <w:tcPr>
            <w:tcW w:w="5664" w:type="dxa"/>
          </w:tcPr>
          <w:p w14:paraId="08F641CB" w14:textId="04185717" w:rsidR="00DE5D77" w:rsidRPr="00A12070" w:rsidRDefault="00DE5D77">
            <w:pPr>
              <w:ind w:firstLine="0"/>
              <w:rPr>
                <w:ins w:id="7604" w:author="Okot" w:date="2020-01-20T14:34:00Z"/>
                <w:b/>
                <w:i/>
              </w:rPr>
            </w:pPr>
            <w:ins w:id="760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606" w:author="Okot" w:date="2020-01-20T14:34:00Z"/>
        </w:trPr>
        <w:tc>
          <w:tcPr>
            <w:tcW w:w="3397" w:type="dxa"/>
          </w:tcPr>
          <w:p w14:paraId="39A6863D" w14:textId="77777777" w:rsidR="00DE5D77" w:rsidRPr="00541155" w:rsidRDefault="00DE5D77" w:rsidP="00645B77">
            <w:pPr>
              <w:ind w:firstLine="0"/>
              <w:rPr>
                <w:ins w:id="7607" w:author="Okot" w:date="2020-01-20T14:34:00Z"/>
                <w:b/>
              </w:rPr>
            </w:pPr>
            <w:ins w:id="7608" w:author="Okot" w:date="2020-01-20T14:34:00Z">
              <w:r w:rsidRPr="00541155">
                <w:rPr>
                  <w:b/>
                </w:rPr>
                <w:t>Opis</w:t>
              </w:r>
            </w:ins>
          </w:p>
        </w:tc>
        <w:tc>
          <w:tcPr>
            <w:tcW w:w="5664" w:type="dxa"/>
          </w:tcPr>
          <w:p w14:paraId="44789DC3" w14:textId="77777777" w:rsidR="00DE5D77" w:rsidRDefault="00DE5D77" w:rsidP="00645B77">
            <w:pPr>
              <w:ind w:firstLine="0"/>
              <w:rPr>
                <w:ins w:id="7609" w:author="Okot" w:date="2020-01-20T14:34:00Z"/>
              </w:rPr>
            </w:pPr>
            <w:ins w:id="7610" w:author="Okot" w:date="2020-01-20T14:34:00Z">
              <w:r>
                <w:t>Przypadek użycia pozwala użytkownikowi wybrać cel, jaki chce osiągnąć korzystając z aplikacji.</w:t>
              </w:r>
            </w:ins>
          </w:p>
        </w:tc>
      </w:tr>
      <w:tr w:rsidR="00DE5D77" w14:paraId="28ACE297" w14:textId="77777777" w:rsidTr="00645B77">
        <w:trPr>
          <w:ins w:id="7611" w:author="Okot" w:date="2020-01-20T14:34:00Z"/>
        </w:trPr>
        <w:tc>
          <w:tcPr>
            <w:tcW w:w="3397" w:type="dxa"/>
          </w:tcPr>
          <w:p w14:paraId="2B4D01A6" w14:textId="77777777" w:rsidR="00DE5D77" w:rsidRPr="00541155" w:rsidRDefault="00DE5D77" w:rsidP="00645B77">
            <w:pPr>
              <w:ind w:firstLine="0"/>
              <w:rPr>
                <w:ins w:id="7612" w:author="Okot" w:date="2020-01-20T14:34:00Z"/>
                <w:b/>
              </w:rPr>
            </w:pPr>
            <w:ins w:id="7613" w:author="Okot" w:date="2020-01-20T14:34:00Z">
              <w:r w:rsidRPr="00541155">
                <w:rPr>
                  <w:b/>
                </w:rPr>
                <w:t>Warunki początkowe</w:t>
              </w:r>
            </w:ins>
          </w:p>
        </w:tc>
        <w:tc>
          <w:tcPr>
            <w:tcW w:w="5664" w:type="dxa"/>
          </w:tcPr>
          <w:p w14:paraId="44451113" w14:textId="77777777" w:rsidR="00DE5D77" w:rsidRDefault="00DE5D77" w:rsidP="00645B77">
            <w:pPr>
              <w:ind w:firstLine="0"/>
              <w:rPr>
                <w:ins w:id="7614" w:author="Okot" w:date="2020-01-20T14:34:00Z"/>
              </w:rPr>
            </w:pPr>
            <w:ins w:id="7615" w:author="Okot" w:date="2020-01-20T14:34:00Z">
              <w:r>
                <w:t>Użytkownik poprawnie zrealizował PU002 oraz znajduje się na podstronie „Moje dane”.</w:t>
              </w:r>
            </w:ins>
          </w:p>
        </w:tc>
      </w:tr>
      <w:tr w:rsidR="00DE5D77" w14:paraId="7F47F203" w14:textId="77777777" w:rsidTr="00645B77">
        <w:trPr>
          <w:ins w:id="7616" w:author="Okot" w:date="2020-01-20T14:34:00Z"/>
        </w:trPr>
        <w:tc>
          <w:tcPr>
            <w:tcW w:w="3397" w:type="dxa"/>
          </w:tcPr>
          <w:p w14:paraId="0B7D88C9" w14:textId="77777777" w:rsidR="00DE5D77" w:rsidRPr="00541155" w:rsidRDefault="00DE5D77" w:rsidP="00645B77">
            <w:pPr>
              <w:ind w:firstLine="0"/>
              <w:rPr>
                <w:ins w:id="7617" w:author="Okot" w:date="2020-01-20T14:34:00Z"/>
                <w:b/>
              </w:rPr>
            </w:pPr>
            <w:ins w:id="7618" w:author="Okot" w:date="2020-01-20T14:34:00Z">
              <w:r w:rsidRPr="00541155">
                <w:rPr>
                  <w:b/>
                </w:rPr>
                <w:t>Inicjacja</w:t>
              </w:r>
            </w:ins>
          </w:p>
        </w:tc>
        <w:tc>
          <w:tcPr>
            <w:tcW w:w="5664" w:type="dxa"/>
          </w:tcPr>
          <w:p w14:paraId="69F536E5" w14:textId="77777777" w:rsidR="00DE5D77" w:rsidRDefault="00DE5D77" w:rsidP="00645B77">
            <w:pPr>
              <w:ind w:firstLine="0"/>
              <w:rPr>
                <w:ins w:id="7619" w:author="Okot" w:date="2020-01-20T14:34:00Z"/>
              </w:rPr>
            </w:pPr>
            <w:ins w:id="7620" w:author="Okot" w:date="2020-01-20T14:34:00Z">
              <w:r>
                <w:t>Użytkownik zaznaczył wybrany cel.</w:t>
              </w:r>
            </w:ins>
          </w:p>
        </w:tc>
      </w:tr>
      <w:tr w:rsidR="00DE5D77" w14:paraId="054CA78B" w14:textId="77777777" w:rsidTr="00645B77">
        <w:trPr>
          <w:ins w:id="7621" w:author="Okot" w:date="2020-01-20T14:34:00Z"/>
        </w:trPr>
        <w:tc>
          <w:tcPr>
            <w:tcW w:w="3397" w:type="dxa"/>
          </w:tcPr>
          <w:p w14:paraId="061C62D7" w14:textId="77777777" w:rsidR="00DE5D77" w:rsidRPr="00541155" w:rsidRDefault="00DE5D77" w:rsidP="00645B77">
            <w:pPr>
              <w:ind w:firstLine="0"/>
              <w:rPr>
                <w:ins w:id="7622" w:author="Okot" w:date="2020-01-20T14:34:00Z"/>
                <w:b/>
              </w:rPr>
            </w:pPr>
            <w:ins w:id="7623" w:author="Okot" w:date="2020-01-20T14:34:00Z">
              <w:r w:rsidRPr="00541155">
                <w:rPr>
                  <w:b/>
                </w:rPr>
                <w:t>Warunki końcowe</w:t>
              </w:r>
            </w:ins>
          </w:p>
        </w:tc>
        <w:tc>
          <w:tcPr>
            <w:tcW w:w="5664" w:type="dxa"/>
          </w:tcPr>
          <w:p w14:paraId="0A088E6D" w14:textId="77777777" w:rsidR="00DE5D77" w:rsidRDefault="00DE5D77" w:rsidP="00645B77">
            <w:pPr>
              <w:ind w:firstLine="0"/>
              <w:rPr>
                <w:ins w:id="7624" w:author="Okot" w:date="2020-01-20T14:34:00Z"/>
              </w:rPr>
            </w:pPr>
            <w:ins w:id="7625" w:author="Okot" w:date="2020-01-20T14:34:00Z">
              <w:r>
                <w:t>Został wyświetlony komunikat informujący o zapisaniu celu użytkownika.</w:t>
              </w:r>
            </w:ins>
          </w:p>
        </w:tc>
      </w:tr>
      <w:tr w:rsidR="00DE5D77" w14:paraId="24BB6B6D" w14:textId="77777777" w:rsidTr="00645B77">
        <w:trPr>
          <w:ins w:id="7626" w:author="Okot" w:date="2020-01-20T14:34:00Z"/>
        </w:trPr>
        <w:tc>
          <w:tcPr>
            <w:tcW w:w="3397" w:type="dxa"/>
          </w:tcPr>
          <w:p w14:paraId="68C43EF5" w14:textId="77777777" w:rsidR="00DE5D77" w:rsidRPr="00541155" w:rsidRDefault="00DE5D77" w:rsidP="00645B77">
            <w:pPr>
              <w:ind w:firstLine="0"/>
              <w:rPr>
                <w:ins w:id="7627" w:author="Okot" w:date="2020-01-20T14:34:00Z"/>
                <w:b/>
              </w:rPr>
            </w:pPr>
            <w:ins w:id="7628" w:author="Okot" w:date="2020-01-20T14:34:00Z">
              <w:r w:rsidRPr="00541155">
                <w:rPr>
                  <w:b/>
                </w:rPr>
                <w:t>Scenariusz główny</w:t>
              </w:r>
            </w:ins>
          </w:p>
        </w:tc>
        <w:tc>
          <w:tcPr>
            <w:tcW w:w="5664" w:type="dxa"/>
          </w:tcPr>
          <w:p w14:paraId="4BB03770" w14:textId="77777777" w:rsidR="00DE5D77" w:rsidRDefault="00DE5D77" w:rsidP="00645B77">
            <w:pPr>
              <w:ind w:firstLine="0"/>
              <w:rPr>
                <w:ins w:id="7629" w:author="Okot" w:date="2020-01-20T14:34:00Z"/>
              </w:rPr>
            </w:pPr>
            <w:ins w:id="7630" w:author="Okot" w:date="2020-01-20T14:34:00Z">
              <w:r>
                <w:t>1. Użytkownik zaznacza wybrany cel.</w:t>
              </w:r>
            </w:ins>
          </w:p>
          <w:p w14:paraId="424B95E2" w14:textId="77777777" w:rsidR="00DE5D77" w:rsidRDefault="00DE5D77" w:rsidP="00645B77">
            <w:pPr>
              <w:ind w:firstLine="0"/>
              <w:rPr>
                <w:ins w:id="7631" w:author="Okot" w:date="2020-01-20T14:34:00Z"/>
              </w:rPr>
            </w:pPr>
            <w:ins w:id="7632" w:author="Okot" w:date="2020-01-20T14:34:00Z">
              <w:r>
                <w:t xml:space="preserve">2. Użytkownik naciska przycisk „Zapisz.” </w:t>
              </w:r>
            </w:ins>
          </w:p>
          <w:p w14:paraId="68C1E2E7" w14:textId="77777777" w:rsidR="00DE5D77" w:rsidRDefault="00DE5D77" w:rsidP="00645B77">
            <w:pPr>
              <w:ind w:firstLine="0"/>
              <w:rPr>
                <w:ins w:id="7633" w:author="Okot" w:date="2020-01-20T14:34:00Z"/>
              </w:rPr>
            </w:pPr>
            <w:ins w:id="7634" w:author="Okot" w:date="2020-01-20T14:34:00Z">
              <w:r>
                <w:lastRenderedPageBreak/>
                <w:t>3. System weryfikuje przesyłany formularz.</w:t>
              </w:r>
            </w:ins>
          </w:p>
          <w:p w14:paraId="712AB605" w14:textId="77777777" w:rsidR="00DE5D77" w:rsidRDefault="00DE5D77" w:rsidP="00645B77">
            <w:pPr>
              <w:ind w:firstLine="0"/>
              <w:rPr>
                <w:ins w:id="7635" w:author="Okot" w:date="2020-01-20T14:34:00Z"/>
              </w:rPr>
            </w:pPr>
            <w:ins w:id="7636" w:author="Okot" w:date="2020-01-20T14:34:00Z">
              <w:r>
                <w:t>4. Cel zostaje zapisany w bazie danych.</w:t>
              </w:r>
            </w:ins>
          </w:p>
          <w:p w14:paraId="0E95D28F" w14:textId="77777777" w:rsidR="00DE5D77" w:rsidRDefault="00DE5D77" w:rsidP="00645B77">
            <w:pPr>
              <w:ind w:firstLine="0"/>
              <w:rPr>
                <w:ins w:id="7637" w:author="Okot" w:date="2020-01-20T14:34:00Z"/>
              </w:rPr>
            </w:pPr>
            <w:ins w:id="7638" w:author="Okot" w:date="2020-01-20T14:34:00Z">
              <w:r>
                <w:t>5.Wyświetlony zostaje komunikat informujący o zapisaniu celu użytkownika.</w:t>
              </w:r>
            </w:ins>
          </w:p>
        </w:tc>
      </w:tr>
      <w:tr w:rsidR="00DE5D77" w14:paraId="32D874EA" w14:textId="77777777" w:rsidTr="00645B77">
        <w:trPr>
          <w:trHeight w:val="54"/>
          <w:ins w:id="7639" w:author="Okot" w:date="2020-01-20T14:34:00Z"/>
        </w:trPr>
        <w:tc>
          <w:tcPr>
            <w:tcW w:w="3397" w:type="dxa"/>
          </w:tcPr>
          <w:p w14:paraId="45150645" w14:textId="77777777" w:rsidR="00DE5D77" w:rsidRPr="00541155" w:rsidRDefault="00DE5D77" w:rsidP="00645B77">
            <w:pPr>
              <w:ind w:firstLine="0"/>
              <w:rPr>
                <w:ins w:id="7640" w:author="Okot" w:date="2020-01-20T14:34:00Z"/>
                <w:b/>
              </w:rPr>
            </w:pPr>
            <w:ins w:id="764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42" w:author="Okot" w:date="2020-01-20T14:34:00Z"/>
              </w:rPr>
            </w:pPr>
            <w:ins w:id="7643" w:author="Okot" w:date="2020-01-20T14:34:00Z">
              <w:r>
                <w:t>3.1. Nie wybrano żadnego celu.</w:t>
              </w:r>
            </w:ins>
          </w:p>
          <w:p w14:paraId="209A7CBB" w14:textId="77777777" w:rsidR="00DE5D77" w:rsidRDefault="00DE5D77" w:rsidP="00645B77">
            <w:pPr>
              <w:ind w:firstLine="0"/>
              <w:rPr>
                <w:ins w:id="7644" w:author="Okot" w:date="2020-01-20T14:34:00Z"/>
              </w:rPr>
            </w:pPr>
            <w:ins w:id="7645" w:author="Okot" w:date="2020-01-20T14:34:00Z">
              <w:r>
                <w:t>3.1.1. Wyświetlony zostaje stosowny komunikat błędu.</w:t>
              </w:r>
            </w:ins>
          </w:p>
          <w:p w14:paraId="61AFDDAF" w14:textId="1D817DBF" w:rsidR="00DE5D77" w:rsidRDefault="00975867" w:rsidP="00645B77">
            <w:pPr>
              <w:ind w:firstLine="0"/>
              <w:rPr>
                <w:ins w:id="7646" w:author="Okot" w:date="2020-01-20T14:34:00Z"/>
              </w:rPr>
            </w:pPr>
            <w:ins w:id="7647" w:author="Okot" w:date="2020-01-20T14:34:00Z">
              <w:r>
                <w:t>3.1.2. Powrót do pkt</w:t>
              </w:r>
              <w:r w:rsidR="00DE5D77">
                <w:t> 1.</w:t>
              </w:r>
            </w:ins>
          </w:p>
        </w:tc>
      </w:tr>
    </w:tbl>
    <w:p w14:paraId="350A15E4" w14:textId="77777777" w:rsidR="00DE5D77" w:rsidRDefault="00DE5D77" w:rsidP="00DE5D77">
      <w:pPr>
        <w:ind w:firstLine="0"/>
        <w:rPr>
          <w:ins w:id="7648" w:author="Okot" w:date="2020-01-20T14:34:00Z"/>
        </w:rPr>
      </w:pPr>
    </w:p>
    <w:p w14:paraId="5EF6A058" w14:textId="6FD7F65A" w:rsidR="00DE5D77" w:rsidRDefault="006B6403" w:rsidP="00DE5D77">
      <w:pPr>
        <w:ind w:firstLine="0"/>
        <w:rPr>
          <w:ins w:id="7649" w:author="Okot" w:date="2020-01-20T14:34:00Z"/>
        </w:rPr>
      </w:pPr>
      <w:ins w:id="7650" w:author="Okot" w:date="2020-01-20T14:34:00Z">
        <w:r>
          <w:t>Tabela 4.11</w:t>
        </w:r>
        <w:r w:rsidR="00DE5D77">
          <w:t>.</w:t>
        </w:r>
      </w:ins>
    </w:p>
    <w:p w14:paraId="36724BFA" w14:textId="77777777" w:rsidR="00DE5D77" w:rsidRDefault="00DE5D77" w:rsidP="00DE5D77">
      <w:pPr>
        <w:ind w:firstLine="0"/>
        <w:rPr>
          <w:ins w:id="7651" w:author="Okot" w:date="2020-01-20T14:34:00Z"/>
        </w:rPr>
      </w:pPr>
      <w:ins w:id="765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53" w:author="Okot" w:date="2020-01-20T14:34:00Z"/>
        </w:trPr>
        <w:tc>
          <w:tcPr>
            <w:tcW w:w="3397" w:type="dxa"/>
          </w:tcPr>
          <w:p w14:paraId="59D980E6" w14:textId="77777777" w:rsidR="00DE5D77" w:rsidRPr="00541155" w:rsidRDefault="00DE5D77" w:rsidP="00645B77">
            <w:pPr>
              <w:ind w:firstLine="0"/>
              <w:rPr>
                <w:ins w:id="7654" w:author="Okot" w:date="2020-01-20T14:34:00Z"/>
                <w:b/>
              </w:rPr>
            </w:pPr>
            <w:ins w:id="7655" w:author="Okot" w:date="2020-01-20T14:34:00Z">
              <w:r w:rsidRPr="00541155">
                <w:rPr>
                  <w:b/>
                </w:rPr>
                <w:t>Nazwa</w:t>
              </w:r>
            </w:ins>
          </w:p>
        </w:tc>
        <w:tc>
          <w:tcPr>
            <w:tcW w:w="5664" w:type="dxa"/>
          </w:tcPr>
          <w:p w14:paraId="0832D18C" w14:textId="2B4C6376" w:rsidR="00DE5D77" w:rsidRPr="00A12070" w:rsidRDefault="00DE5D77">
            <w:pPr>
              <w:ind w:firstLine="0"/>
              <w:rPr>
                <w:ins w:id="7656" w:author="Okot" w:date="2020-01-20T14:34:00Z"/>
                <w:b/>
                <w:i/>
              </w:rPr>
            </w:pPr>
            <w:ins w:id="765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58" w:author="Okot" w:date="2020-01-20T14:34:00Z"/>
        </w:trPr>
        <w:tc>
          <w:tcPr>
            <w:tcW w:w="3397" w:type="dxa"/>
          </w:tcPr>
          <w:p w14:paraId="5A3A59F4" w14:textId="77777777" w:rsidR="00DE5D77" w:rsidRPr="00541155" w:rsidRDefault="00DE5D77" w:rsidP="00645B77">
            <w:pPr>
              <w:ind w:firstLine="0"/>
              <w:rPr>
                <w:ins w:id="7659" w:author="Okot" w:date="2020-01-20T14:34:00Z"/>
                <w:b/>
              </w:rPr>
            </w:pPr>
            <w:ins w:id="7660" w:author="Okot" w:date="2020-01-20T14:34:00Z">
              <w:r w:rsidRPr="00541155">
                <w:rPr>
                  <w:b/>
                </w:rPr>
                <w:t>Opis</w:t>
              </w:r>
            </w:ins>
          </w:p>
        </w:tc>
        <w:tc>
          <w:tcPr>
            <w:tcW w:w="5664" w:type="dxa"/>
          </w:tcPr>
          <w:p w14:paraId="0B99DAFB" w14:textId="77777777" w:rsidR="00DE5D77" w:rsidRDefault="00DE5D77" w:rsidP="00645B77">
            <w:pPr>
              <w:ind w:firstLine="0"/>
              <w:rPr>
                <w:ins w:id="7661" w:author="Okot" w:date="2020-01-20T14:34:00Z"/>
              </w:rPr>
            </w:pPr>
            <w:ins w:id="7662" w:author="Okot" w:date="2020-01-20T14:34:00Z">
              <w:r>
                <w:t>Przypadek użycia pozwala użytkownikowi zmienić cel, jaki chce osiągnąć korzystając z aplikacji.</w:t>
              </w:r>
            </w:ins>
          </w:p>
        </w:tc>
      </w:tr>
      <w:tr w:rsidR="00DE5D77" w14:paraId="2A58DF8A" w14:textId="77777777" w:rsidTr="00645B77">
        <w:trPr>
          <w:ins w:id="7663" w:author="Okot" w:date="2020-01-20T14:34:00Z"/>
        </w:trPr>
        <w:tc>
          <w:tcPr>
            <w:tcW w:w="3397" w:type="dxa"/>
          </w:tcPr>
          <w:p w14:paraId="4EA08152" w14:textId="77777777" w:rsidR="00DE5D77" w:rsidRPr="00541155" w:rsidRDefault="00DE5D77" w:rsidP="00645B77">
            <w:pPr>
              <w:ind w:firstLine="0"/>
              <w:rPr>
                <w:ins w:id="7664" w:author="Okot" w:date="2020-01-20T14:34:00Z"/>
                <w:b/>
              </w:rPr>
            </w:pPr>
            <w:ins w:id="7665" w:author="Okot" w:date="2020-01-20T14:34:00Z">
              <w:r w:rsidRPr="00541155">
                <w:rPr>
                  <w:b/>
                </w:rPr>
                <w:t>Warunki początkowe</w:t>
              </w:r>
            </w:ins>
          </w:p>
        </w:tc>
        <w:tc>
          <w:tcPr>
            <w:tcW w:w="5664" w:type="dxa"/>
          </w:tcPr>
          <w:p w14:paraId="7E8E0B6A" w14:textId="3A72631D" w:rsidR="00DE5D77" w:rsidRDefault="00DE5D77">
            <w:pPr>
              <w:ind w:firstLine="0"/>
              <w:rPr>
                <w:ins w:id="7666" w:author="Okot" w:date="2020-01-20T14:34:00Z"/>
              </w:rPr>
            </w:pPr>
            <w:ins w:id="766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68" w:author="Okot" w:date="2020-01-20T14:34:00Z"/>
        </w:trPr>
        <w:tc>
          <w:tcPr>
            <w:tcW w:w="3397" w:type="dxa"/>
          </w:tcPr>
          <w:p w14:paraId="2E8478B1" w14:textId="77777777" w:rsidR="00DE5D77" w:rsidRPr="00541155" w:rsidRDefault="00DE5D77" w:rsidP="00645B77">
            <w:pPr>
              <w:ind w:firstLine="0"/>
              <w:rPr>
                <w:ins w:id="7669" w:author="Okot" w:date="2020-01-20T14:34:00Z"/>
                <w:b/>
              </w:rPr>
            </w:pPr>
            <w:ins w:id="7670" w:author="Okot" w:date="2020-01-20T14:34:00Z">
              <w:r w:rsidRPr="00541155">
                <w:rPr>
                  <w:b/>
                </w:rPr>
                <w:t>Inicjacja</w:t>
              </w:r>
            </w:ins>
          </w:p>
        </w:tc>
        <w:tc>
          <w:tcPr>
            <w:tcW w:w="5664" w:type="dxa"/>
          </w:tcPr>
          <w:p w14:paraId="2B16E3B0" w14:textId="77777777" w:rsidR="00DE5D77" w:rsidRDefault="00DE5D77" w:rsidP="00645B77">
            <w:pPr>
              <w:ind w:firstLine="0"/>
              <w:rPr>
                <w:ins w:id="7671" w:author="Okot" w:date="2020-01-20T14:34:00Z"/>
              </w:rPr>
            </w:pPr>
            <w:ins w:id="7672" w:author="Okot" w:date="2020-01-20T14:34:00Z">
              <w:r>
                <w:t>Użytkownik użył przycisku „Edycja” znajdującego się przy wybranym wcześniej celu.</w:t>
              </w:r>
            </w:ins>
          </w:p>
        </w:tc>
      </w:tr>
      <w:tr w:rsidR="00DE5D77" w14:paraId="70E5B45A" w14:textId="77777777" w:rsidTr="00645B77">
        <w:trPr>
          <w:ins w:id="7673" w:author="Okot" w:date="2020-01-20T14:34:00Z"/>
        </w:trPr>
        <w:tc>
          <w:tcPr>
            <w:tcW w:w="3397" w:type="dxa"/>
          </w:tcPr>
          <w:p w14:paraId="5DD508FD" w14:textId="77777777" w:rsidR="00DE5D77" w:rsidRPr="00541155" w:rsidRDefault="00DE5D77" w:rsidP="00645B77">
            <w:pPr>
              <w:ind w:firstLine="0"/>
              <w:rPr>
                <w:ins w:id="7674" w:author="Okot" w:date="2020-01-20T14:34:00Z"/>
                <w:b/>
              </w:rPr>
            </w:pPr>
            <w:ins w:id="7675" w:author="Okot" w:date="2020-01-20T14:34:00Z">
              <w:r w:rsidRPr="00541155">
                <w:rPr>
                  <w:b/>
                </w:rPr>
                <w:t>Warunki końcowe</w:t>
              </w:r>
            </w:ins>
          </w:p>
        </w:tc>
        <w:tc>
          <w:tcPr>
            <w:tcW w:w="5664" w:type="dxa"/>
          </w:tcPr>
          <w:p w14:paraId="50C6ACF3" w14:textId="77777777" w:rsidR="00DE5D77" w:rsidRDefault="00DE5D77" w:rsidP="00645B77">
            <w:pPr>
              <w:ind w:firstLine="0"/>
              <w:rPr>
                <w:ins w:id="7676" w:author="Okot" w:date="2020-01-20T14:34:00Z"/>
              </w:rPr>
            </w:pPr>
            <w:ins w:id="7677" w:author="Okot" w:date="2020-01-20T14:34:00Z">
              <w:r>
                <w:t>Został wyświetlony komunikat informujący o zmianie celu użytkownika.</w:t>
              </w:r>
            </w:ins>
          </w:p>
        </w:tc>
      </w:tr>
      <w:tr w:rsidR="00DE5D77" w14:paraId="1BB88CF8" w14:textId="77777777" w:rsidTr="00645B77">
        <w:trPr>
          <w:ins w:id="7678" w:author="Okot" w:date="2020-01-20T14:34:00Z"/>
        </w:trPr>
        <w:tc>
          <w:tcPr>
            <w:tcW w:w="3397" w:type="dxa"/>
          </w:tcPr>
          <w:p w14:paraId="3744C4E0" w14:textId="77777777" w:rsidR="00DE5D77" w:rsidRPr="00541155" w:rsidRDefault="00DE5D77" w:rsidP="00645B77">
            <w:pPr>
              <w:ind w:firstLine="0"/>
              <w:rPr>
                <w:ins w:id="7679" w:author="Okot" w:date="2020-01-20T14:34:00Z"/>
                <w:b/>
              </w:rPr>
            </w:pPr>
            <w:ins w:id="7680" w:author="Okot" w:date="2020-01-20T14:34:00Z">
              <w:r w:rsidRPr="00541155">
                <w:rPr>
                  <w:b/>
                </w:rPr>
                <w:t>Scenariusz główny</w:t>
              </w:r>
            </w:ins>
          </w:p>
        </w:tc>
        <w:tc>
          <w:tcPr>
            <w:tcW w:w="5664" w:type="dxa"/>
          </w:tcPr>
          <w:p w14:paraId="644199AB" w14:textId="77777777" w:rsidR="00DE5D77" w:rsidRDefault="00DE5D77" w:rsidP="00645B77">
            <w:pPr>
              <w:ind w:firstLine="0"/>
              <w:rPr>
                <w:ins w:id="7681" w:author="Okot" w:date="2020-01-20T14:34:00Z"/>
              </w:rPr>
            </w:pPr>
            <w:ins w:id="7682" w:author="Okot" w:date="2020-01-20T14:34:00Z">
              <w:r>
                <w:t>1. Pojawia się okno modalne zawierające formularz zmiany celu.</w:t>
              </w:r>
            </w:ins>
          </w:p>
          <w:p w14:paraId="43B11C39" w14:textId="77777777" w:rsidR="00DE5D77" w:rsidRDefault="00DE5D77" w:rsidP="00645B77">
            <w:pPr>
              <w:ind w:firstLine="0"/>
              <w:rPr>
                <w:ins w:id="7683" w:author="Okot" w:date="2020-01-20T14:34:00Z"/>
              </w:rPr>
            </w:pPr>
            <w:ins w:id="7684" w:author="Okot" w:date="2020-01-20T14:34:00Z">
              <w:r>
                <w:t>2. Użytkownik zaznacza wybrany cel.</w:t>
              </w:r>
            </w:ins>
          </w:p>
          <w:p w14:paraId="7C948E25" w14:textId="77777777" w:rsidR="00DE5D77" w:rsidRDefault="00DE5D77" w:rsidP="00645B77">
            <w:pPr>
              <w:ind w:firstLine="0"/>
              <w:rPr>
                <w:ins w:id="7685" w:author="Okot" w:date="2020-01-20T14:34:00Z"/>
              </w:rPr>
            </w:pPr>
            <w:ins w:id="7686" w:author="Okot" w:date="2020-01-20T14:34:00Z">
              <w:r>
                <w:t xml:space="preserve">3. Użytkownik naciska przycisk „Zapisz.” </w:t>
              </w:r>
            </w:ins>
          </w:p>
          <w:p w14:paraId="6A1E20AB" w14:textId="77777777" w:rsidR="00DE5D77" w:rsidRDefault="00DE5D77" w:rsidP="00645B77">
            <w:pPr>
              <w:ind w:firstLine="0"/>
              <w:rPr>
                <w:ins w:id="7687" w:author="Okot" w:date="2020-01-20T14:34:00Z"/>
              </w:rPr>
            </w:pPr>
            <w:ins w:id="7688" w:author="Okot" w:date="2020-01-20T14:34:00Z">
              <w:r>
                <w:t>4. System weryfikuje przesyłany formularz.</w:t>
              </w:r>
            </w:ins>
          </w:p>
          <w:p w14:paraId="20D82A72" w14:textId="77777777" w:rsidR="00DE5D77" w:rsidRDefault="00DE5D77" w:rsidP="00645B77">
            <w:pPr>
              <w:ind w:firstLine="0"/>
              <w:rPr>
                <w:ins w:id="7689" w:author="Okot" w:date="2020-01-20T14:34:00Z"/>
              </w:rPr>
            </w:pPr>
            <w:ins w:id="7690" w:author="Okot" w:date="2020-01-20T14:34:00Z">
              <w:r>
                <w:t>5. Cel zostaje zapisany w bazie danych.</w:t>
              </w:r>
            </w:ins>
          </w:p>
          <w:p w14:paraId="1FE12797" w14:textId="77777777" w:rsidR="00DE5D77" w:rsidRDefault="00DE5D77" w:rsidP="00645B77">
            <w:pPr>
              <w:ind w:firstLine="0"/>
              <w:rPr>
                <w:ins w:id="7691" w:author="Okot" w:date="2020-01-20T14:34:00Z"/>
              </w:rPr>
            </w:pPr>
            <w:ins w:id="7692" w:author="Okot" w:date="2020-01-20T14:34:00Z">
              <w:r>
                <w:t>6.Wyświetlony zostaje komunikat informujący o zapisaniu celu użytkownika.</w:t>
              </w:r>
            </w:ins>
          </w:p>
        </w:tc>
      </w:tr>
      <w:tr w:rsidR="00DE5D77" w14:paraId="147B5FDC" w14:textId="77777777" w:rsidTr="00645B77">
        <w:trPr>
          <w:trHeight w:val="54"/>
          <w:ins w:id="7693" w:author="Okot" w:date="2020-01-20T14:34:00Z"/>
        </w:trPr>
        <w:tc>
          <w:tcPr>
            <w:tcW w:w="3397" w:type="dxa"/>
          </w:tcPr>
          <w:p w14:paraId="1204DA04" w14:textId="77777777" w:rsidR="00DE5D77" w:rsidRPr="00541155" w:rsidRDefault="00DE5D77" w:rsidP="00645B77">
            <w:pPr>
              <w:ind w:firstLine="0"/>
              <w:rPr>
                <w:ins w:id="7694" w:author="Okot" w:date="2020-01-20T14:34:00Z"/>
                <w:b/>
              </w:rPr>
            </w:pPr>
            <w:ins w:id="7695" w:author="Okot" w:date="2020-01-20T14:34:00Z">
              <w:r w:rsidRPr="00541155">
                <w:rPr>
                  <w:b/>
                </w:rPr>
                <w:t>Scenariusze alternatywne</w:t>
              </w:r>
            </w:ins>
          </w:p>
        </w:tc>
        <w:tc>
          <w:tcPr>
            <w:tcW w:w="5664" w:type="dxa"/>
          </w:tcPr>
          <w:p w14:paraId="5F2C8FB6" w14:textId="77777777" w:rsidR="00DE5D77" w:rsidRDefault="00DE5D77" w:rsidP="00645B77">
            <w:pPr>
              <w:ind w:firstLine="0"/>
              <w:rPr>
                <w:ins w:id="7696" w:author="Okot" w:date="2020-01-20T14:34:00Z"/>
              </w:rPr>
            </w:pPr>
            <w:ins w:id="7697" w:author="Okot" w:date="2020-01-20T14:34:00Z">
              <w:r>
                <w:t>(1-3).1. Użytkownika używa przycisku do zamknięcia okna.</w:t>
              </w:r>
            </w:ins>
          </w:p>
          <w:p w14:paraId="4B92252A" w14:textId="77777777" w:rsidR="00DE5D77" w:rsidRDefault="00DE5D77" w:rsidP="00645B77">
            <w:pPr>
              <w:ind w:firstLine="0"/>
              <w:rPr>
                <w:ins w:id="7698" w:author="Okot" w:date="2020-01-20T14:34:00Z"/>
              </w:rPr>
            </w:pPr>
            <w:ins w:id="7699" w:author="Okot" w:date="2020-01-20T14:34:00Z">
              <w:r>
                <w:t>(1-3).1.1. Pojawia okno dialogowe służące do potwierdzenia zamknięcia okna bez zapisywania danych.</w:t>
              </w:r>
            </w:ins>
          </w:p>
          <w:p w14:paraId="40A89340" w14:textId="77777777" w:rsidR="00DE5D77" w:rsidRDefault="00DE5D77" w:rsidP="00645B77">
            <w:pPr>
              <w:ind w:firstLine="0"/>
              <w:rPr>
                <w:ins w:id="7700" w:author="Okot" w:date="2020-01-20T14:34:00Z"/>
              </w:rPr>
            </w:pPr>
            <w:ins w:id="7701" w:author="Okot" w:date="2020-01-20T14:34:00Z">
              <w:r>
                <w:t>(1-3).1.2.1. Użytkownik potwierdza zamknięcie okna.</w:t>
              </w:r>
            </w:ins>
          </w:p>
          <w:p w14:paraId="1E25D3AC" w14:textId="77777777" w:rsidR="00DE5D77" w:rsidRDefault="00DE5D77" w:rsidP="00645B77">
            <w:pPr>
              <w:ind w:firstLine="0"/>
              <w:rPr>
                <w:ins w:id="7702" w:author="Okot" w:date="2020-01-20T14:34:00Z"/>
              </w:rPr>
            </w:pPr>
            <w:ins w:id="7703" w:author="Okot" w:date="2020-01-20T14:34:00Z">
              <w:r>
                <w:lastRenderedPageBreak/>
                <w:t>(1-3).1.2.1.1. Okno modalne z formularzem zostaje zamknięte.</w:t>
              </w:r>
            </w:ins>
          </w:p>
          <w:p w14:paraId="2C3623A9" w14:textId="77777777" w:rsidR="00DE5D77" w:rsidRDefault="00DE5D77" w:rsidP="00645B77">
            <w:pPr>
              <w:ind w:firstLine="0"/>
              <w:rPr>
                <w:ins w:id="7704" w:author="Okot" w:date="2020-01-20T14:34:00Z"/>
              </w:rPr>
            </w:pPr>
            <w:ins w:id="7705" w:author="Okot" w:date="2020-01-20T14:34:00Z">
              <w:r>
                <w:t>(1-3).1.2.1.2. Użytkownik zostaje przekierowany na stronę „Moje dane”.</w:t>
              </w:r>
            </w:ins>
          </w:p>
          <w:p w14:paraId="3402CA62" w14:textId="77777777" w:rsidR="00DE5D77" w:rsidRDefault="00DE5D77" w:rsidP="00645B77">
            <w:pPr>
              <w:ind w:firstLine="0"/>
              <w:rPr>
                <w:ins w:id="7706" w:author="Okot" w:date="2020-01-20T14:34:00Z"/>
              </w:rPr>
            </w:pPr>
            <w:ins w:id="7707" w:author="Okot" w:date="2020-01-20T14:34:00Z">
              <w:r>
                <w:t>(1-3).1.2.2. Użytkownik rezygnuje z akcji.</w:t>
              </w:r>
            </w:ins>
          </w:p>
          <w:p w14:paraId="6A1AF015" w14:textId="0BC1BD71" w:rsidR="00DE5D77" w:rsidRDefault="00DE5D77" w:rsidP="00645B77">
            <w:pPr>
              <w:ind w:firstLine="0"/>
              <w:rPr>
                <w:ins w:id="7708" w:author="Okot" w:date="2020-01-20T14:34:00Z"/>
              </w:rPr>
            </w:pPr>
            <w:ins w:id="7709" w:author="Okot" w:date="2020-01-20T14:34:00Z">
              <w:r>
                <w:t>(1-3).1.2.2.1. Powrót do pkt 4.</w:t>
              </w:r>
            </w:ins>
          </w:p>
          <w:p w14:paraId="267957B5" w14:textId="77777777" w:rsidR="00DE5D77" w:rsidRDefault="00DE5D77" w:rsidP="00645B77">
            <w:pPr>
              <w:ind w:firstLine="0"/>
              <w:rPr>
                <w:ins w:id="7710" w:author="Okot" w:date="2020-01-20T14:34:00Z"/>
              </w:rPr>
            </w:pPr>
            <w:ins w:id="7711" w:author="Okot" w:date="2020-01-20T14:34:00Z">
              <w:r>
                <w:t>4.1. Nie wybrano żadnego celu.</w:t>
              </w:r>
            </w:ins>
          </w:p>
          <w:p w14:paraId="18267AD2" w14:textId="77777777" w:rsidR="00DE5D77" w:rsidRDefault="00DE5D77" w:rsidP="00645B77">
            <w:pPr>
              <w:ind w:firstLine="0"/>
              <w:rPr>
                <w:ins w:id="7712" w:author="Okot" w:date="2020-01-20T14:34:00Z"/>
              </w:rPr>
            </w:pPr>
            <w:ins w:id="7713" w:author="Okot" w:date="2020-01-20T14:34:00Z">
              <w:r>
                <w:t>4.1.1. Wyświetlony zostaje stosowny komunikat błędu.</w:t>
              </w:r>
            </w:ins>
          </w:p>
          <w:p w14:paraId="17428962" w14:textId="1F4CE619" w:rsidR="00DE5D77" w:rsidRDefault="00975867" w:rsidP="00645B77">
            <w:pPr>
              <w:ind w:firstLine="0"/>
              <w:rPr>
                <w:ins w:id="7714" w:author="Okot" w:date="2020-01-20T14:34:00Z"/>
              </w:rPr>
            </w:pPr>
            <w:ins w:id="7715" w:author="Okot" w:date="2020-01-20T14:34:00Z">
              <w:r>
                <w:t>4.1.2. Powrót do pkt</w:t>
              </w:r>
              <w:r w:rsidR="00DE5D77">
                <w:t> 2.</w:t>
              </w:r>
            </w:ins>
          </w:p>
          <w:p w14:paraId="6E9D25D4" w14:textId="77777777" w:rsidR="00DE5D77" w:rsidRDefault="00DE5D77" w:rsidP="00645B77">
            <w:pPr>
              <w:ind w:firstLine="0"/>
              <w:rPr>
                <w:ins w:id="7716" w:author="Okot" w:date="2020-01-20T14:34:00Z"/>
              </w:rPr>
            </w:pPr>
            <w:ins w:id="7717" w:author="Okot" w:date="2020-01-20T14:34:00Z">
              <w:r>
                <w:t>6.1. Jeśli zostało wcześniej wyliczone zapotrzebowanie kaloryczne użytkownika, system przelicza je ponownie.</w:t>
              </w:r>
            </w:ins>
          </w:p>
          <w:p w14:paraId="1DC11CD2" w14:textId="1EE61932" w:rsidR="00DE5D77" w:rsidRDefault="00DE5D77">
            <w:pPr>
              <w:ind w:firstLine="0"/>
              <w:rPr>
                <w:ins w:id="7718" w:author="Okot" w:date="2020-01-20T14:34:00Z"/>
              </w:rPr>
            </w:pPr>
            <w:ins w:id="7719" w:author="Okot" w:date="2020-01-20T14:34:00Z">
              <w:r>
                <w:t xml:space="preserve">6.1.2. Przejście do </w:t>
              </w:r>
              <w:r w:rsidRPr="00D97A3D">
                <w:t>PU01</w:t>
              </w:r>
            </w:ins>
            <w:ins w:id="7720" w:author="Okot" w:date="2020-01-20T14:47:00Z">
              <w:r w:rsidR="006A72CE">
                <w:t>4</w:t>
              </w:r>
            </w:ins>
            <w:ins w:id="7721" w:author="Okot" w:date="2020-01-20T14:34:00Z">
              <w:r w:rsidR="00975867">
                <w:t xml:space="preserve"> pkt</w:t>
              </w:r>
              <w:r w:rsidRPr="00D97A3D">
                <w:t> 3.</w:t>
              </w:r>
              <w:r w:rsidRPr="00D97A3D">
                <w:rPr>
                  <w:rPrChange w:id="7722" w:author="Okot" w:date="2020-01-20T19:25:00Z">
                    <w:rPr>
                      <w:highlight w:val="yellow"/>
                    </w:rPr>
                  </w:rPrChange>
                </w:rPr>
                <w:t xml:space="preserve"> </w:t>
              </w:r>
            </w:ins>
          </w:p>
        </w:tc>
      </w:tr>
    </w:tbl>
    <w:p w14:paraId="5C193DE8" w14:textId="77777777" w:rsidR="00DE5D77" w:rsidRDefault="00DE5D77" w:rsidP="00DE5D77">
      <w:pPr>
        <w:ind w:firstLine="0"/>
        <w:rPr>
          <w:ins w:id="7723" w:author="Okot" w:date="2020-01-20T14:34:00Z"/>
        </w:rPr>
      </w:pPr>
    </w:p>
    <w:p w14:paraId="5665DD0C" w14:textId="6EDB3A95" w:rsidR="00D52BCF" w:rsidRDefault="00D52BCF" w:rsidP="00D52BCF">
      <w:pPr>
        <w:ind w:firstLine="0"/>
        <w:rPr>
          <w:ins w:id="7724" w:author="Okot" w:date="2020-01-20T14:35:00Z"/>
        </w:rPr>
      </w:pPr>
      <w:ins w:id="7725" w:author="Okot" w:date="2020-01-20T14:35:00Z">
        <w:r>
          <w:t>Tabela 4.12.</w:t>
        </w:r>
      </w:ins>
    </w:p>
    <w:p w14:paraId="1CDDFE7C" w14:textId="77777777" w:rsidR="00D52BCF" w:rsidRDefault="00D52BCF" w:rsidP="00D52BCF">
      <w:pPr>
        <w:ind w:firstLine="0"/>
        <w:rPr>
          <w:ins w:id="7726" w:author="Okot" w:date="2020-01-20T14:35:00Z"/>
        </w:rPr>
      </w:pPr>
      <w:ins w:id="772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28" w:author="Okot" w:date="2020-01-20T14:35:00Z"/>
        </w:trPr>
        <w:tc>
          <w:tcPr>
            <w:tcW w:w="3397" w:type="dxa"/>
          </w:tcPr>
          <w:p w14:paraId="0B78AED2" w14:textId="77777777" w:rsidR="00D52BCF" w:rsidRPr="00541155" w:rsidRDefault="00D52BCF" w:rsidP="00645B77">
            <w:pPr>
              <w:ind w:firstLine="0"/>
              <w:rPr>
                <w:ins w:id="7729" w:author="Okot" w:date="2020-01-20T14:35:00Z"/>
                <w:b/>
              </w:rPr>
            </w:pPr>
            <w:ins w:id="7730" w:author="Okot" w:date="2020-01-20T14:35:00Z">
              <w:r w:rsidRPr="00541155">
                <w:rPr>
                  <w:b/>
                </w:rPr>
                <w:t>Nazwa</w:t>
              </w:r>
            </w:ins>
          </w:p>
        </w:tc>
        <w:tc>
          <w:tcPr>
            <w:tcW w:w="5664" w:type="dxa"/>
          </w:tcPr>
          <w:p w14:paraId="2FD7649D" w14:textId="5BD5E52E" w:rsidR="00D52BCF" w:rsidRPr="00A12070" w:rsidRDefault="00D52BCF">
            <w:pPr>
              <w:ind w:firstLine="0"/>
              <w:rPr>
                <w:ins w:id="7731" w:author="Okot" w:date="2020-01-20T14:35:00Z"/>
                <w:b/>
                <w:i/>
              </w:rPr>
            </w:pPr>
            <w:ins w:id="773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33" w:author="Okot" w:date="2020-01-20T14:35:00Z"/>
        </w:trPr>
        <w:tc>
          <w:tcPr>
            <w:tcW w:w="3397" w:type="dxa"/>
          </w:tcPr>
          <w:p w14:paraId="0CCDBB9D" w14:textId="77777777" w:rsidR="00D52BCF" w:rsidRPr="00541155" w:rsidRDefault="00D52BCF" w:rsidP="00645B77">
            <w:pPr>
              <w:ind w:firstLine="0"/>
              <w:rPr>
                <w:ins w:id="7734" w:author="Okot" w:date="2020-01-20T14:35:00Z"/>
                <w:b/>
              </w:rPr>
            </w:pPr>
            <w:ins w:id="7735" w:author="Okot" w:date="2020-01-20T14:35:00Z">
              <w:r w:rsidRPr="00541155">
                <w:rPr>
                  <w:b/>
                </w:rPr>
                <w:t>Opis</w:t>
              </w:r>
            </w:ins>
          </w:p>
        </w:tc>
        <w:tc>
          <w:tcPr>
            <w:tcW w:w="5664" w:type="dxa"/>
          </w:tcPr>
          <w:p w14:paraId="4BA32C35" w14:textId="77777777" w:rsidR="00D52BCF" w:rsidRDefault="00D52BCF" w:rsidP="00645B77">
            <w:pPr>
              <w:ind w:firstLine="0"/>
              <w:rPr>
                <w:ins w:id="7736" w:author="Okot" w:date="2020-01-20T14:35:00Z"/>
              </w:rPr>
            </w:pPr>
            <w:ins w:id="7737" w:author="Okot" w:date="2020-01-20T14:35:00Z">
              <w:r>
                <w:t>Przypadek użycia pozwala użytkownikowi określić, jaki jest jego stopień aktywności fizycznej.</w:t>
              </w:r>
            </w:ins>
          </w:p>
        </w:tc>
      </w:tr>
      <w:tr w:rsidR="00D52BCF" w14:paraId="2EBB30EF" w14:textId="77777777" w:rsidTr="00645B77">
        <w:trPr>
          <w:ins w:id="7738" w:author="Okot" w:date="2020-01-20T14:35:00Z"/>
        </w:trPr>
        <w:tc>
          <w:tcPr>
            <w:tcW w:w="3397" w:type="dxa"/>
          </w:tcPr>
          <w:p w14:paraId="3839BFCB" w14:textId="77777777" w:rsidR="00D52BCF" w:rsidRPr="00541155" w:rsidRDefault="00D52BCF" w:rsidP="00645B77">
            <w:pPr>
              <w:ind w:firstLine="0"/>
              <w:rPr>
                <w:ins w:id="7739" w:author="Okot" w:date="2020-01-20T14:35:00Z"/>
                <w:b/>
              </w:rPr>
            </w:pPr>
            <w:ins w:id="7740" w:author="Okot" w:date="2020-01-20T14:35:00Z">
              <w:r w:rsidRPr="00541155">
                <w:rPr>
                  <w:b/>
                </w:rPr>
                <w:t>Warunki początkowe</w:t>
              </w:r>
            </w:ins>
          </w:p>
        </w:tc>
        <w:tc>
          <w:tcPr>
            <w:tcW w:w="5664" w:type="dxa"/>
          </w:tcPr>
          <w:p w14:paraId="1A7FAA76" w14:textId="77777777" w:rsidR="00D52BCF" w:rsidRDefault="00D52BCF" w:rsidP="00645B77">
            <w:pPr>
              <w:ind w:firstLine="0"/>
              <w:rPr>
                <w:ins w:id="7741" w:author="Okot" w:date="2020-01-20T14:35:00Z"/>
              </w:rPr>
            </w:pPr>
            <w:ins w:id="7742" w:author="Okot" w:date="2020-01-20T14:35:00Z">
              <w:r>
                <w:t>Użytkownik poprawnie zrealizował PU002 oraz znajduje się na podstronie „Moje dane”.</w:t>
              </w:r>
            </w:ins>
          </w:p>
        </w:tc>
      </w:tr>
      <w:tr w:rsidR="00D52BCF" w14:paraId="32D65363" w14:textId="77777777" w:rsidTr="00645B77">
        <w:trPr>
          <w:ins w:id="7743" w:author="Okot" w:date="2020-01-20T14:35:00Z"/>
        </w:trPr>
        <w:tc>
          <w:tcPr>
            <w:tcW w:w="3397" w:type="dxa"/>
          </w:tcPr>
          <w:p w14:paraId="5E50FFEA" w14:textId="77777777" w:rsidR="00D52BCF" w:rsidRPr="00541155" w:rsidRDefault="00D52BCF" w:rsidP="00645B77">
            <w:pPr>
              <w:ind w:firstLine="0"/>
              <w:rPr>
                <w:ins w:id="7744" w:author="Okot" w:date="2020-01-20T14:35:00Z"/>
                <w:b/>
              </w:rPr>
            </w:pPr>
            <w:ins w:id="7745" w:author="Okot" w:date="2020-01-20T14:35:00Z">
              <w:r w:rsidRPr="00541155">
                <w:rPr>
                  <w:b/>
                </w:rPr>
                <w:t>Inicjacja</w:t>
              </w:r>
            </w:ins>
          </w:p>
        </w:tc>
        <w:tc>
          <w:tcPr>
            <w:tcW w:w="5664" w:type="dxa"/>
          </w:tcPr>
          <w:p w14:paraId="64768B99" w14:textId="77777777" w:rsidR="00D52BCF" w:rsidRDefault="00D52BCF" w:rsidP="00645B77">
            <w:pPr>
              <w:ind w:firstLine="0"/>
              <w:rPr>
                <w:ins w:id="7746" w:author="Okot" w:date="2020-01-20T14:35:00Z"/>
              </w:rPr>
            </w:pPr>
            <w:ins w:id="7747" w:author="Okot" w:date="2020-01-20T14:35:00Z">
              <w:r>
                <w:t>Użytkownik zaznaczył aktywuje suwak wyboru stopnia aktywności fizycznej.</w:t>
              </w:r>
            </w:ins>
          </w:p>
        </w:tc>
      </w:tr>
      <w:tr w:rsidR="00D52BCF" w14:paraId="10F72ECB" w14:textId="77777777" w:rsidTr="00645B77">
        <w:trPr>
          <w:ins w:id="7748" w:author="Okot" w:date="2020-01-20T14:35:00Z"/>
        </w:trPr>
        <w:tc>
          <w:tcPr>
            <w:tcW w:w="3397" w:type="dxa"/>
          </w:tcPr>
          <w:p w14:paraId="6349B888" w14:textId="77777777" w:rsidR="00D52BCF" w:rsidRPr="00541155" w:rsidRDefault="00D52BCF" w:rsidP="00645B77">
            <w:pPr>
              <w:ind w:firstLine="0"/>
              <w:rPr>
                <w:ins w:id="7749" w:author="Okot" w:date="2020-01-20T14:35:00Z"/>
                <w:b/>
              </w:rPr>
            </w:pPr>
            <w:ins w:id="7750" w:author="Okot" w:date="2020-01-20T14:35:00Z">
              <w:r w:rsidRPr="00541155">
                <w:rPr>
                  <w:b/>
                </w:rPr>
                <w:t>Warunki końcowe</w:t>
              </w:r>
            </w:ins>
          </w:p>
        </w:tc>
        <w:tc>
          <w:tcPr>
            <w:tcW w:w="5664" w:type="dxa"/>
          </w:tcPr>
          <w:p w14:paraId="1E3922C2" w14:textId="77777777" w:rsidR="00D52BCF" w:rsidRDefault="00D52BCF" w:rsidP="00645B77">
            <w:pPr>
              <w:ind w:firstLine="0"/>
              <w:rPr>
                <w:ins w:id="7751" w:author="Okot" w:date="2020-01-20T14:35:00Z"/>
              </w:rPr>
            </w:pPr>
            <w:ins w:id="7752" w:author="Okot" w:date="2020-01-20T14:35:00Z">
              <w:r>
                <w:t>Został wyświetlony komunikat informujący o zapisaniu stopnia aktywności fizycznej użytkownika.</w:t>
              </w:r>
            </w:ins>
          </w:p>
        </w:tc>
      </w:tr>
      <w:tr w:rsidR="00D52BCF" w14:paraId="6B20931F" w14:textId="77777777" w:rsidTr="00645B77">
        <w:trPr>
          <w:ins w:id="7753" w:author="Okot" w:date="2020-01-20T14:35:00Z"/>
        </w:trPr>
        <w:tc>
          <w:tcPr>
            <w:tcW w:w="3397" w:type="dxa"/>
          </w:tcPr>
          <w:p w14:paraId="75CACBB4" w14:textId="77777777" w:rsidR="00D52BCF" w:rsidRPr="00541155" w:rsidRDefault="00D52BCF" w:rsidP="00645B77">
            <w:pPr>
              <w:ind w:firstLine="0"/>
              <w:rPr>
                <w:ins w:id="7754" w:author="Okot" w:date="2020-01-20T14:35:00Z"/>
                <w:b/>
              </w:rPr>
            </w:pPr>
            <w:ins w:id="7755" w:author="Okot" w:date="2020-01-20T14:35:00Z">
              <w:r w:rsidRPr="00541155">
                <w:rPr>
                  <w:b/>
                </w:rPr>
                <w:t>Scenariusz główny</w:t>
              </w:r>
            </w:ins>
          </w:p>
        </w:tc>
        <w:tc>
          <w:tcPr>
            <w:tcW w:w="5664" w:type="dxa"/>
          </w:tcPr>
          <w:p w14:paraId="7FF5ADCD" w14:textId="77777777" w:rsidR="00D52BCF" w:rsidRDefault="00D52BCF" w:rsidP="00645B77">
            <w:pPr>
              <w:ind w:firstLine="0"/>
              <w:rPr>
                <w:ins w:id="7756" w:author="Okot" w:date="2020-01-20T14:35:00Z"/>
              </w:rPr>
            </w:pPr>
            <w:ins w:id="7757" w:author="Okot" w:date="2020-01-20T14:35:00Z">
              <w:r>
                <w:t>1. Użytkownik aktywuje suwak wyboru stopnia aktywności fizycznej.</w:t>
              </w:r>
            </w:ins>
          </w:p>
          <w:p w14:paraId="0F198397" w14:textId="77777777" w:rsidR="00D52BCF" w:rsidRDefault="00D52BCF" w:rsidP="00645B77">
            <w:pPr>
              <w:ind w:firstLine="0"/>
              <w:rPr>
                <w:ins w:id="7758" w:author="Okot" w:date="2020-01-20T14:35:00Z"/>
              </w:rPr>
            </w:pPr>
            <w:ins w:id="7759" w:author="Okot" w:date="2020-01-20T14:35:00Z">
              <w:r>
                <w:t>2. Użytkownik ustawia właściwy dla niego stopień aktywności fizycznej.</w:t>
              </w:r>
            </w:ins>
          </w:p>
          <w:p w14:paraId="60DA03E8" w14:textId="77777777" w:rsidR="00D52BCF" w:rsidRDefault="00D52BCF" w:rsidP="00645B77">
            <w:pPr>
              <w:ind w:firstLine="0"/>
              <w:rPr>
                <w:ins w:id="7760" w:author="Okot" w:date="2020-01-20T14:35:00Z"/>
              </w:rPr>
            </w:pPr>
            <w:ins w:id="7761" w:author="Okot" w:date="2020-01-20T14:35:00Z">
              <w:r>
                <w:t xml:space="preserve">3. Użytkownik naciska przycisk „Zapisz.” </w:t>
              </w:r>
            </w:ins>
          </w:p>
          <w:p w14:paraId="26D4C322" w14:textId="77777777" w:rsidR="00D52BCF" w:rsidRDefault="00D52BCF" w:rsidP="00645B77">
            <w:pPr>
              <w:ind w:firstLine="0"/>
              <w:rPr>
                <w:ins w:id="7762" w:author="Okot" w:date="2020-01-20T14:35:00Z"/>
              </w:rPr>
            </w:pPr>
            <w:ins w:id="7763" w:author="Okot" w:date="2020-01-20T14:35:00Z">
              <w:r>
                <w:t>4. System weryfikuje przesyłany formularz.</w:t>
              </w:r>
            </w:ins>
          </w:p>
          <w:p w14:paraId="4B4EBFC0" w14:textId="77777777" w:rsidR="00D52BCF" w:rsidRDefault="00D52BCF" w:rsidP="00645B77">
            <w:pPr>
              <w:ind w:firstLine="0"/>
              <w:rPr>
                <w:ins w:id="7764" w:author="Okot" w:date="2020-01-20T14:35:00Z"/>
              </w:rPr>
            </w:pPr>
            <w:ins w:id="7765" w:author="Okot" w:date="2020-01-20T14:35:00Z">
              <w:r>
                <w:t>5. Stopień aktywności fizycznej użytkownika zostaje zapisany w bazie danych.</w:t>
              </w:r>
            </w:ins>
          </w:p>
          <w:p w14:paraId="271EFEC5" w14:textId="77777777" w:rsidR="00D52BCF" w:rsidRDefault="00D52BCF" w:rsidP="00645B77">
            <w:pPr>
              <w:ind w:firstLine="0"/>
              <w:rPr>
                <w:ins w:id="7766" w:author="Okot" w:date="2020-01-20T14:35:00Z"/>
              </w:rPr>
            </w:pPr>
            <w:ins w:id="7767" w:author="Okot" w:date="2020-01-20T14:35:00Z">
              <w:r>
                <w:t>6.Wyświetlony zostaje komunikat informujący o zapisaniu stopnia aktywności fizycznej użytkownika.</w:t>
              </w:r>
            </w:ins>
          </w:p>
        </w:tc>
      </w:tr>
      <w:tr w:rsidR="00D52BCF" w14:paraId="5DDE5198" w14:textId="77777777" w:rsidTr="00645B77">
        <w:trPr>
          <w:trHeight w:val="54"/>
          <w:ins w:id="7768" w:author="Okot" w:date="2020-01-20T14:35:00Z"/>
        </w:trPr>
        <w:tc>
          <w:tcPr>
            <w:tcW w:w="3397" w:type="dxa"/>
          </w:tcPr>
          <w:p w14:paraId="5BB8F802" w14:textId="77777777" w:rsidR="00D52BCF" w:rsidRPr="00541155" w:rsidRDefault="00D52BCF" w:rsidP="00645B77">
            <w:pPr>
              <w:ind w:firstLine="0"/>
              <w:rPr>
                <w:ins w:id="7769" w:author="Okot" w:date="2020-01-20T14:35:00Z"/>
                <w:b/>
              </w:rPr>
            </w:pPr>
            <w:ins w:id="777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71" w:author="Okot" w:date="2020-01-20T14:35:00Z"/>
              </w:rPr>
            </w:pPr>
            <w:ins w:id="7772" w:author="Okot" w:date="2020-01-20T14:35:00Z">
              <w:r>
                <w:t>4.1. Nie wybrano żadnej wartości.</w:t>
              </w:r>
            </w:ins>
          </w:p>
          <w:p w14:paraId="7F0B04E5" w14:textId="77777777" w:rsidR="00D52BCF" w:rsidRDefault="00D52BCF" w:rsidP="00645B77">
            <w:pPr>
              <w:ind w:firstLine="0"/>
              <w:rPr>
                <w:ins w:id="7773" w:author="Okot" w:date="2020-01-20T14:35:00Z"/>
              </w:rPr>
            </w:pPr>
            <w:ins w:id="7774" w:author="Okot" w:date="2020-01-20T14:35:00Z">
              <w:r>
                <w:t>4.1.1. Wyświetlony zostaje stosowny komunikat błędu.</w:t>
              </w:r>
            </w:ins>
          </w:p>
          <w:p w14:paraId="64C7BE59" w14:textId="08E6B413" w:rsidR="00D52BCF" w:rsidRDefault="00975867" w:rsidP="00645B77">
            <w:pPr>
              <w:ind w:firstLine="0"/>
              <w:rPr>
                <w:ins w:id="7775" w:author="Okot" w:date="2020-01-20T14:35:00Z"/>
              </w:rPr>
            </w:pPr>
            <w:ins w:id="7776" w:author="Okot" w:date="2020-01-20T14:35:00Z">
              <w:r>
                <w:t>4.1.2. Powrót do pkt</w:t>
              </w:r>
              <w:r w:rsidR="00D52BCF">
                <w:t> 1.</w:t>
              </w:r>
            </w:ins>
          </w:p>
        </w:tc>
      </w:tr>
    </w:tbl>
    <w:p w14:paraId="34ED1853" w14:textId="77777777" w:rsidR="00D52BCF" w:rsidRDefault="00D52BCF" w:rsidP="00D52BCF">
      <w:pPr>
        <w:ind w:firstLine="0"/>
        <w:rPr>
          <w:ins w:id="7777" w:author="Okot" w:date="2020-01-20T14:35:00Z"/>
        </w:rPr>
      </w:pPr>
    </w:p>
    <w:p w14:paraId="06CAF568" w14:textId="3F614772" w:rsidR="00D52BCF" w:rsidRDefault="00D52BCF" w:rsidP="00D52BCF">
      <w:pPr>
        <w:spacing w:after="160" w:line="259" w:lineRule="auto"/>
        <w:ind w:firstLine="0"/>
        <w:jc w:val="left"/>
        <w:rPr>
          <w:ins w:id="7778" w:author="Okot" w:date="2020-01-20T14:35:00Z"/>
        </w:rPr>
      </w:pPr>
      <w:ins w:id="7779" w:author="Okot" w:date="2020-01-20T14:35:00Z">
        <w:r>
          <w:t>Tabela 4.13.</w:t>
        </w:r>
      </w:ins>
    </w:p>
    <w:p w14:paraId="333554AC" w14:textId="77777777" w:rsidR="00D52BCF" w:rsidRDefault="00D52BCF" w:rsidP="00D52BCF">
      <w:pPr>
        <w:ind w:firstLine="0"/>
        <w:rPr>
          <w:ins w:id="7780" w:author="Okot" w:date="2020-01-20T14:35:00Z"/>
        </w:rPr>
      </w:pPr>
      <w:ins w:id="778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82" w:author="Okot" w:date="2020-01-20T14:35:00Z"/>
        </w:trPr>
        <w:tc>
          <w:tcPr>
            <w:tcW w:w="3397" w:type="dxa"/>
          </w:tcPr>
          <w:p w14:paraId="1FFE25AD" w14:textId="77777777" w:rsidR="00D52BCF" w:rsidRPr="00541155" w:rsidRDefault="00D52BCF" w:rsidP="00645B77">
            <w:pPr>
              <w:ind w:firstLine="0"/>
              <w:rPr>
                <w:ins w:id="7783" w:author="Okot" w:date="2020-01-20T14:35:00Z"/>
                <w:b/>
              </w:rPr>
            </w:pPr>
            <w:ins w:id="7784" w:author="Okot" w:date="2020-01-20T14:35:00Z">
              <w:r w:rsidRPr="00541155">
                <w:rPr>
                  <w:b/>
                </w:rPr>
                <w:t>Nazwa</w:t>
              </w:r>
            </w:ins>
          </w:p>
        </w:tc>
        <w:tc>
          <w:tcPr>
            <w:tcW w:w="5664" w:type="dxa"/>
          </w:tcPr>
          <w:p w14:paraId="73F8137E" w14:textId="75D44EEB" w:rsidR="00D52BCF" w:rsidRDefault="00D52BCF">
            <w:pPr>
              <w:ind w:firstLine="0"/>
              <w:rPr>
                <w:ins w:id="7785" w:author="Okot" w:date="2020-01-20T14:35:00Z"/>
              </w:rPr>
            </w:pPr>
            <w:ins w:id="7786" w:author="Okot" w:date="2020-01-20T14:35:00Z">
              <w:r w:rsidRPr="006076CC">
                <w:rPr>
                  <w:b/>
                  <w:i/>
                </w:rPr>
                <w:t>PU</w:t>
              </w:r>
              <w:r>
                <w:rPr>
                  <w:b/>
                  <w:i/>
                </w:rPr>
                <w:t>013: Zmiana stopnia aktywności fizycznej</w:t>
              </w:r>
            </w:ins>
          </w:p>
        </w:tc>
      </w:tr>
      <w:tr w:rsidR="00D52BCF" w14:paraId="6731A80D" w14:textId="77777777" w:rsidTr="00645B77">
        <w:trPr>
          <w:ins w:id="7787" w:author="Okot" w:date="2020-01-20T14:35:00Z"/>
        </w:trPr>
        <w:tc>
          <w:tcPr>
            <w:tcW w:w="3397" w:type="dxa"/>
          </w:tcPr>
          <w:p w14:paraId="124B6CF3" w14:textId="77777777" w:rsidR="00D52BCF" w:rsidRPr="00541155" w:rsidRDefault="00D52BCF" w:rsidP="00645B77">
            <w:pPr>
              <w:ind w:firstLine="0"/>
              <w:rPr>
                <w:ins w:id="7788" w:author="Okot" w:date="2020-01-20T14:35:00Z"/>
                <w:b/>
              </w:rPr>
            </w:pPr>
            <w:ins w:id="7789" w:author="Okot" w:date="2020-01-20T14:35:00Z">
              <w:r w:rsidRPr="00541155">
                <w:rPr>
                  <w:b/>
                </w:rPr>
                <w:t>Opis</w:t>
              </w:r>
            </w:ins>
          </w:p>
        </w:tc>
        <w:tc>
          <w:tcPr>
            <w:tcW w:w="5664" w:type="dxa"/>
          </w:tcPr>
          <w:p w14:paraId="729F5FF8" w14:textId="77777777" w:rsidR="00D52BCF" w:rsidRDefault="00D52BCF" w:rsidP="00645B77">
            <w:pPr>
              <w:ind w:firstLine="0"/>
              <w:rPr>
                <w:ins w:id="7790" w:author="Okot" w:date="2020-01-20T14:35:00Z"/>
              </w:rPr>
            </w:pPr>
            <w:ins w:id="7791" w:author="Okot" w:date="2020-01-20T14:35:00Z">
              <w:r>
                <w:t>Przypadek użycia pozwala użytkownikowi zmienić swój stopień aktywności fizycznej.</w:t>
              </w:r>
            </w:ins>
          </w:p>
        </w:tc>
      </w:tr>
      <w:tr w:rsidR="00D52BCF" w14:paraId="169579C9" w14:textId="77777777" w:rsidTr="00645B77">
        <w:trPr>
          <w:ins w:id="7792" w:author="Okot" w:date="2020-01-20T14:35:00Z"/>
        </w:trPr>
        <w:tc>
          <w:tcPr>
            <w:tcW w:w="3397" w:type="dxa"/>
          </w:tcPr>
          <w:p w14:paraId="7708D768" w14:textId="77777777" w:rsidR="00D52BCF" w:rsidRPr="00541155" w:rsidRDefault="00D52BCF" w:rsidP="00645B77">
            <w:pPr>
              <w:ind w:firstLine="0"/>
              <w:rPr>
                <w:ins w:id="7793" w:author="Okot" w:date="2020-01-20T14:35:00Z"/>
                <w:b/>
              </w:rPr>
            </w:pPr>
            <w:ins w:id="7794" w:author="Okot" w:date="2020-01-20T14:35:00Z">
              <w:r w:rsidRPr="00541155">
                <w:rPr>
                  <w:b/>
                </w:rPr>
                <w:t>Warunki początkowe</w:t>
              </w:r>
            </w:ins>
          </w:p>
        </w:tc>
        <w:tc>
          <w:tcPr>
            <w:tcW w:w="5664" w:type="dxa"/>
          </w:tcPr>
          <w:p w14:paraId="293CA512" w14:textId="159123BE" w:rsidR="00D52BCF" w:rsidRDefault="00D52BCF">
            <w:pPr>
              <w:ind w:firstLine="0"/>
              <w:rPr>
                <w:ins w:id="7795" w:author="Okot" w:date="2020-01-20T14:35:00Z"/>
              </w:rPr>
            </w:pPr>
            <w:ins w:id="7796" w:author="Okot" w:date="2020-01-20T14:35:00Z">
              <w:r>
                <w:t>Użytkownik poprawnie zrealizował PU002 oraz PU012 i znajduje się na podstronie „Moje dane”.</w:t>
              </w:r>
            </w:ins>
          </w:p>
        </w:tc>
      </w:tr>
      <w:tr w:rsidR="00D52BCF" w14:paraId="55B06CD6" w14:textId="77777777" w:rsidTr="00645B77">
        <w:trPr>
          <w:ins w:id="7797" w:author="Okot" w:date="2020-01-20T14:35:00Z"/>
        </w:trPr>
        <w:tc>
          <w:tcPr>
            <w:tcW w:w="3397" w:type="dxa"/>
          </w:tcPr>
          <w:p w14:paraId="7F6DCA1D" w14:textId="77777777" w:rsidR="00D52BCF" w:rsidRPr="00541155" w:rsidRDefault="00D52BCF" w:rsidP="00645B77">
            <w:pPr>
              <w:ind w:firstLine="0"/>
              <w:rPr>
                <w:ins w:id="7798" w:author="Okot" w:date="2020-01-20T14:35:00Z"/>
                <w:b/>
              </w:rPr>
            </w:pPr>
            <w:ins w:id="7799" w:author="Okot" w:date="2020-01-20T14:35:00Z">
              <w:r w:rsidRPr="00541155">
                <w:rPr>
                  <w:b/>
                </w:rPr>
                <w:t>Inicjacja</w:t>
              </w:r>
            </w:ins>
          </w:p>
        </w:tc>
        <w:tc>
          <w:tcPr>
            <w:tcW w:w="5664" w:type="dxa"/>
          </w:tcPr>
          <w:p w14:paraId="31EFC049" w14:textId="77777777" w:rsidR="00D52BCF" w:rsidRDefault="00D52BCF" w:rsidP="00645B77">
            <w:pPr>
              <w:ind w:firstLine="0"/>
              <w:rPr>
                <w:ins w:id="7800" w:author="Okot" w:date="2020-01-20T14:35:00Z"/>
              </w:rPr>
            </w:pPr>
            <w:ins w:id="7801" w:author="Okot" w:date="2020-01-20T14:35:00Z">
              <w:r>
                <w:t>Użytkownik użył przycisku „Edycja” znajdującego się przy informacji o aktualnie ustawionym stopniu aktywności fizycznej.</w:t>
              </w:r>
            </w:ins>
          </w:p>
        </w:tc>
      </w:tr>
      <w:tr w:rsidR="00D52BCF" w14:paraId="35185F95" w14:textId="77777777" w:rsidTr="00645B77">
        <w:trPr>
          <w:ins w:id="7802" w:author="Okot" w:date="2020-01-20T14:35:00Z"/>
        </w:trPr>
        <w:tc>
          <w:tcPr>
            <w:tcW w:w="3397" w:type="dxa"/>
          </w:tcPr>
          <w:p w14:paraId="6C4C300C" w14:textId="77777777" w:rsidR="00D52BCF" w:rsidRPr="00541155" w:rsidRDefault="00D52BCF" w:rsidP="00645B77">
            <w:pPr>
              <w:ind w:firstLine="0"/>
              <w:rPr>
                <w:ins w:id="7803" w:author="Okot" w:date="2020-01-20T14:35:00Z"/>
                <w:b/>
              </w:rPr>
            </w:pPr>
            <w:ins w:id="7804" w:author="Okot" w:date="2020-01-20T14:35:00Z">
              <w:r w:rsidRPr="00541155">
                <w:rPr>
                  <w:b/>
                </w:rPr>
                <w:t>Warunki końcowe</w:t>
              </w:r>
            </w:ins>
          </w:p>
        </w:tc>
        <w:tc>
          <w:tcPr>
            <w:tcW w:w="5664" w:type="dxa"/>
          </w:tcPr>
          <w:p w14:paraId="41DC2230" w14:textId="77777777" w:rsidR="00D52BCF" w:rsidRDefault="00D52BCF" w:rsidP="00645B77">
            <w:pPr>
              <w:ind w:firstLine="0"/>
              <w:rPr>
                <w:ins w:id="7805" w:author="Okot" w:date="2020-01-20T14:35:00Z"/>
              </w:rPr>
            </w:pPr>
            <w:ins w:id="7806" w:author="Okot" w:date="2020-01-20T14:35:00Z">
              <w:r>
                <w:t>Został wyświetlony komunikat informujący o zmianie stopnia aktywności użytkownika.</w:t>
              </w:r>
            </w:ins>
          </w:p>
        </w:tc>
      </w:tr>
      <w:tr w:rsidR="00D52BCF" w14:paraId="6DD36BB9" w14:textId="77777777" w:rsidTr="00645B77">
        <w:trPr>
          <w:ins w:id="7807" w:author="Okot" w:date="2020-01-20T14:35:00Z"/>
        </w:trPr>
        <w:tc>
          <w:tcPr>
            <w:tcW w:w="3397" w:type="dxa"/>
          </w:tcPr>
          <w:p w14:paraId="0317B04C" w14:textId="77777777" w:rsidR="00D52BCF" w:rsidRPr="00541155" w:rsidRDefault="00D52BCF" w:rsidP="00645B77">
            <w:pPr>
              <w:ind w:firstLine="0"/>
              <w:rPr>
                <w:ins w:id="7808" w:author="Okot" w:date="2020-01-20T14:35:00Z"/>
                <w:b/>
              </w:rPr>
            </w:pPr>
            <w:ins w:id="7809" w:author="Okot" w:date="2020-01-20T14:35:00Z">
              <w:r w:rsidRPr="00541155">
                <w:rPr>
                  <w:b/>
                </w:rPr>
                <w:t>Scenariusz główny</w:t>
              </w:r>
            </w:ins>
          </w:p>
        </w:tc>
        <w:tc>
          <w:tcPr>
            <w:tcW w:w="5664" w:type="dxa"/>
          </w:tcPr>
          <w:p w14:paraId="3ED30CEE" w14:textId="77777777" w:rsidR="00D52BCF" w:rsidRDefault="00D52BCF" w:rsidP="00645B77">
            <w:pPr>
              <w:ind w:firstLine="0"/>
              <w:rPr>
                <w:ins w:id="7810" w:author="Okot" w:date="2020-01-20T14:35:00Z"/>
              </w:rPr>
            </w:pPr>
            <w:ins w:id="7811" w:author="Okot" w:date="2020-01-20T14:35:00Z">
              <w:r>
                <w:t>1. Pojawia się okno modalne zawierające formularz zmiany stopnia aktywności fizycznej.</w:t>
              </w:r>
            </w:ins>
          </w:p>
          <w:p w14:paraId="41A3DE94" w14:textId="77777777" w:rsidR="00D52BCF" w:rsidRDefault="00D52BCF" w:rsidP="00645B77">
            <w:pPr>
              <w:ind w:firstLine="0"/>
              <w:rPr>
                <w:ins w:id="7812" w:author="Okot" w:date="2020-01-20T14:35:00Z"/>
              </w:rPr>
            </w:pPr>
            <w:ins w:id="7813" w:author="Okot" w:date="2020-01-20T14:35:00Z">
              <w:r>
                <w:t>2. Użytkownik ustawia właściwy dla niego stopień aktywności fizycznej.</w:t>
              </w:r>
            </w:ins>
          </w:p>
          <w:p w14:paraId="469EB59F" w14:textId="77777777" w:rsidR="00D52BCF" w:rsidRDefault="00D52BCF" w:rsidP="00645B77">
            <w:pPr>
              <w:ind w:firstLine="0"/>
              <w:rPr>
                <w:ins w:id="7814" w:author="Okot" w:date="2020-01-20T14:35:00Z"/>
              </w:rPr>
            </w:pPr>
            <w:ins w:id="7815" w:author="Okot" w:date="2020-01-20T14:35:00Z">
              <w:r>
                <w:t xml:space="preserve">3. Użytkownik naciska przycisk „Zapisz.” </w:t>
              </w:r>
            </w:ins>
          </w:p>
          <w:p w14:paraId="51AA7724" w14:textId="77777777" w:rsidR="00D52BCF" w:rsidRDefault="00D52BCF" w:rsidP="00645B77">
            <w:pPr>
              <w:ind w:firstLine="0"/>
              <w:rPr>
                <w:ins w:id="7816" w:author="Okot" w:date="2020-01-20T14:35:00Z"/>
              </w:rPr>
            </w:pPr>
            <w:ins w:id="7817" w:author="Okot" w:date="2020-01-20T14:35:00Z">
              <w:r>
                <w:t>4. System weryfikuje przesyłany formularz.</w:t>
              </w:r>
            </w:ins>
          </w:p>
          <w:p w14:paraId="13A98CE1" w14:textId="77777777" w:rsidR="00D52BCF" w:rsidRDefault="00D52BCF" w:rsidP="00645B77">
            <w:pPr>
              <w:ind w:firstLine="0"/>
              <w:rPr>
                <w:ins w:id="7818" w:author="Okot" w:date="2020-01-20T14:35:00Z"/>
              </w:rPr>
            </w:pPr>
            <w:ins w:id="7819" w:author="Okot" w:date="2020-01-20T14:35:00Z">
              <w:r>
                <w:t>5. Stopień aktywności fizycznej użytkownika zostaje zapisany w bazie danych.</w:t>
              </w:r>
            </w:ins>
          </w:p>
          <w:p w14:paraId="6A8E3D52" w14:textId="77777777" w:rsidR="00D52BCF" w:rsidRDefault="00D52BCF" w:rsidP="00645B77">
            <w:pPr>
              <w:ind w:firstLine="0"/>
              <w:rPr>
                <w:ins w:id="7820" w:author="Okot" w:date="2020-01-20T14:35:00Z"/>
              </w:rPr>
            </w:pPr>
            <w:ins w:id="7821" w:author="Okot" w:date="2020-01-20T14:35:00Z">
              <w:r>
                <w:t>6.Wyświetlony zostaje komunikat informujący o zapisaniu stopnia aktywności fizycznej użytkownika.</w:t>
              </w:r>
            </w:ins>
          </w:p>
        </w:tc>
      </w:tr>
      <w:tr w:rsidR="00D52BCF" w14:paraId="1EDE2527" w14:textId="77777777" w:rsidTr="00645B77">
        <w:trPr>
          <w:trHeight w:val="54"/>
          <w:ins w:id="7822" w:author="Okot" w:date="2020-01-20T14:35:00Z"/>
        </w:trPr>
        <w:tc>
          <w:tcPr>
            <w:tcW w:w="3397" w:type="dxa"/>
          </w:tcPr>
          <w:p w14:paraId="62D8787D" w14:textId="77777777" w:rsidR="00D52BCF" w:rsidRPr="00541155" w:rsidRDefault="00D52BCF" w:rsidP="00645B77">
            <w:pPr>
              <w:ind w:firstLine="0"/>
              <w:rPr>
                <w:ins w:id="7823" w:author="Okot" w:date="2020-01-20T14:35:00Z"/>
                <w:b/>
              </w:rPr>
            </w:pPr>
            <w:ins w:id="7824" w:author="Okot" w:date="2020-01-20T14:35:00Z">
              <w:r w:rsidRPr="00541155">
                <w:rPr>
                  <w:b/>
                </w:rPr>
                <w:t>Scenariusze alternatywne</w:t>
              </w:r>
            </w:ins>
          </w:p>
        </w:tc>
        <w:tc>
          <w:tcPr>
            <w:tcW w:w="5664" w:type="dxa"/>
          </w:tcPr>
          <w:p w14:paraId="25933CFC" w14:textId="77777777" w:rsidR="00D52BCF" w:rsidRDefault="00D52BCF" w:rsidP="00645B77">
            <w:pPr>
              <w:ind w:firstLine="0"/>
              <w:rPr>
                <w:ins w:id="7825" w:author="Okot" w:date="2020-01-20T14:35:00Z"/>
              </w:rPr>
            </w:pPr>
            <w:ins w:id="7826" w:author="Okot" w:date="2020-01-20T14:35:00Z">
              <w:r>
                <w:t>(1-3).1. Użytkownika używa przycisku do zamknięcia okna.</w:t>
              </w:r>
            </w:ins>
          </w:p>
          <w:p w14:paraId="1C9766C4" w14:textId="77777777" w:rsidR="00D52BCF" w:rsidRDefault="00D52BCF" w:rsidP="00645B77">
            <w:pPr>
              <w:ind w:firstLine="0"/>
              <w:rPr>
                <w:ins w:id="7827" w:author="Okot" w:date="2020-01-20T14:35:00Z"/>
              </w:rPr>
            </w:pPr>
            <w:ins w:id="7828" w:author="Okot" w:date="2020-01-20T14:35:00Z">
              <w:r>
                <w:t>(1-3).1.1. Pojawia okno dialogowe służące do potwierdzenia zamknięcia okna bez zapisywania danych.</w:t>
              </w:r>
            </w:ins>
          </w:p>
          <w:p w14:paraId="774E3129" w14:textId="77777777" w:rsidR="00D52BCF" w:rsidRDefault="00D52BCF" w:rsidP="00645B77">
            <w:pPr>
              <w:ind w:firstLine="0"/>
              <w:rPr>
                <w:ins w:id="7829" w:author="Okot" w:date="2020-01-20T14:35:00Z"/>
              </w:rPr>
            </w:pPr>
            <w:ins w:id="7830" w:author="Okot" w:date="2020-01-20T14:35:00Z">
              <w:r>
                <w:t>(1-3).1.2.1. Użytkownik potwierdza zamknięcie okna.</w:t>
              </w:r>
            </w:ins>
          </w:p>
          <w:p w14:paraId="0DC0E86F" w14:textId="77777777" w:rsidR="00D52BCF" w:rsidRDefault="00D52BCF" w:rsidP="00645B77">
            <w:pPr>
              <w:ind w:firstLine="0"/>
              <w:rPr>
                <w:ins w:id="7831" w:author="Okot" w:date="2020-01-20T14:35:00Z"/>
              </w:rPr>
            </w:pPr>
            <w:ins w:id="7832" w:author="Okot" w:date="2020-01-20T14:35:00Z">
              <w:r>
                <w:t>(1-3).1.2.1.1. Okno modalne z formularzem zostaje zamknięte.</w:t>
              </w:r>
            </w:ins>
          </w:p>
          <w:p w14:paraId="3CA1AB96" w14:textId="77777777" w:rsidR="00D52BCF" w:rsidRDefault="00D52BCF" w:rsidP="00645B77">
            <w:pPr>
              <w:ind w:firstLine="0"/>
              <w:rPr>
                <w:ins w:id="7833" w:author="Okot" w:date="2020-01-20T14:35:00Z"/>
              </w:rPr>
            </w:pPr>
            <w:ins w:id="7834" w:author="Okot" w:date="2020-01-20T14:35:00Z">
              <w:r>
                <w:lastRenderedPageBreak/>
                <w:t>(1-3).1.2.1.2. Użytkownik zostaje przekierowany na stronę „Moje dane”.</w:t>
              </w:r>
            </w:ins>
          </w:p>
          <w:p w14:paraId="21407B5A" w14:textId="77777777" w:rsidR="00D52BCF" w:rsidRDefault="00D52BCF" w:rsidP="00645B77">
            <w:pPr>
              <w:ind w:firstLine="0"/>
              <w:rPr>
                <w:ins w:id="7835" w:author="Okot" w:date="2020-01-20T14:35:00Z"/>
              </w:rPr>
            </w:pPr>
            <w:ins w:id="7836" w:author="Okot" w:date="2020-01-20T14:35:00Z">
              <w:r>
                <w:t>(1-3).1.2.2. Użytkownik rezygnuje z akcji.</w:t>
              </w:r>
            </w:ins>
          </w:p>
          <w:p w14:paraId="41C8E7B7" w14:textId="5BD83C2A" w:rsidR="00D52BCF" w:rsidRDefault="00975867" w:rsidP="00645B77">
            <w:pPr>
              <w:ind w:firstLine="0"/>
              <w:rPr>
                <w:ins w:id="7837" w:author="Okot" w:date="2020-01-20T14:35:00Z"/>
              </w:rPr>
            </w:pPr>
            <w:ins w:id="7838" w:author="Okot" w:date="2020-01-20T14:35:00Z">
              <w:r>
                <w:t>(1-3).1.2.2.1. Powrót do pkt</w:t>
              </w:r>
              <w:r w:rsidR="00D52BCF">
                <w:t> (1-3).</w:t>
              </w:r>
            </w:ins>
          </w:p>
          <w:p w14:paraId="536E1DEA" w14:textId="77777777" w:rsidR="00D52BCF" w:rsidRDefault="00D52BCF" w:rsidP="00645B77">
            <w:pPr>
              <w:ind w:firstLine="0"/>
              <w:rPr>
                <w:ins w:id="7839" w:author="Okot" w:date="2020-01-20T14:35:00Z"/>
              </w:rPr>
            </w:pPr>
            <w:ins w:id="7840" w:author="Okot" w:date="2020-01-20T14:35:00Z">
              <w:r>
                <w:t>4.1. Nie wybrano żadnego celu.</w:t>
              </w:r>
            </w:ins>
          </w:p>
          <w:p w14:paraId="427E69F5" w14:textId="77777777" w:rsidR="00D52BCF" w:rsidRDefault="00D52BCF" w:rsidP="00645B77">
            <w:pPr>
              <w:ind w:firstLine="0"/>
              <w:rPr>
                <w:ins w:id="7841" w:author="Okot" w:date="2020-01-20T14:35:00Z"/>
              </w:rPr>
            </w:pPr>
            <w:ins w:id="7842" w:author="Okot" w:date="2020-01-20T14:35:00Z">
              <w:r>
                <w:t>4.1.1. Wyświetlony zostaje stosowny komunikat błędu.</w:t>
              </w:r>
            </w:ins>
          </w:p>
          <w:p w14:paraId="06B3AE94" w14:textId="51DA6C9C" w:rsidR="00D52BCF" w:rsidRDefault="00975867" w:rsidP="00645B77">
            <w:pPr>
              <w:ind w:firstLine="0"/>
              <w:rPr>
                <w:ins w:id="7843" w:author="Okot" w:date="2020-01-20T14:35:00Z"/>
              </w:rPr>
            </w:pPr>
            <w:ins w:id="7844" w:author="Okot" w:date="2020-01-20T14:35:00Z">
              <w:r>
                <w:t>4.1.2. Powrót do pkt</w:t>
              </w:r>
              <w:r w:rsidR="00D52BCF">
                <w:t> 2.</w:t>
              </w:r>
            </w:ins>
          </w:p>
          <w:p w14:paraId="363D1DB0" w14:textId="77777777" w:rsidR="00D52BCF" w:rsidRDefault="00D52BCF" w:rsidP="00645B77">
            <w:pPr>
              <w:ind w:firstLine="0"/>
              <w:rPr>
                <w:ins w:id="7845" w:author="Okot" w:date="2020-01-20T14:35:00Z"/>
              </w:rPr>
            </w:pPr>
            <w:ins w:id="7846" w:author="Okot" w:date="2020-01-20T14:35:00Z">
              <w:r>
                <w:t>6.1. Jeśli zostało wcześniej wyliczone zapotrzebowanie kaloryczne użytkownika, system przelicza je ponownie.</w:t>
              </w:r>
            </w:ins>
          </w:p>
          <w:p w14:paraId="61A8AC12" w14:textId="7309FA45" w:rsidR="00D52BCF" w:rsidRDefault="00D52BCF">
            <w:pPr>
              <w:ind w:firstLine="0"/>
              <w:rPr>
                <w:ins w:id="7847" w:author="Okot" w:date="2020-01-20T14:35:00Z"/>
              </w:rPr>
            </w:pPr>
            <w:ins w:id="7848" w:author="Okot" w:date="2020-01-20T14:35:00Z">
              <w:r>
                <w:t xml:space="preserve">6.2. </w:t>
              </w:r>
              <w:r w:rsidRPr="00D97A3D">
                <w:t>Przejście do PU01</w:t>
              </w:r>
            </w:ins>
            <w:ins w:id="7849" w:author="Okot" w:date="2020-01-20T14:47:00Z">
              <w:r w:rsidR="006A72CE">
                <w:t>4</w:t>
              </w:r>
            </w:ins>
            <w:ins w:id="7850" w:author="Okot" w:date="2020-01-20T14:35:00Z">
              <w:r w:rsidR="00356F46">
                <w:t xml:space="preserve"> pkt</w:t>
              </w:r>
              <w:r w:rsidRPr="00D97A3D">
                <w:t> 3.</w:t>
              </w:r>
            </w:ins>
          </w:p>
        </w:tc>
      </w:tr>
    </w:tbl>
    <w:p w14:paraId="4B441140" w14:textId="77777777" w:rsidR="00D52BCF" w:rsidRDefault="00D52BCF" w:rsidP="00D52BCF">
      <w:pPr>
        <w:ind w:firstLine="0"/>
        <w:rPr>
          <w:ins w:id="7851" w:author="Okot" w:date="2020-01-20T14:35:00Z"/>
        </w:rPr>
      </w:pPr>
    </w:p>
    <w:p w14:paraId="59008B3C" w14:textId="3F2135B1" w:rsidR="003248D9" w:rsidRDefault="006A72CE" w:rsidP="003248D9">
      <w:pPr>
        <w:ind w:firstLine="0"/>
        <w:rPr>
          <w:ins w:id="7852" w:author="Okot" w:date="2020-01-20T14:37:00Z"/>
        </w:rPr>
      </w:pPr>
      <w:ins w:id="7853" w:author="Okot" w:date="2020-01-20T14:37:00Z">
        <w:r>
          <w:t>Tabela 4.14</w:t>
        </w:r>
        <w:r w:rsidR="003248D9">
          <w:t>.</w:t>
        </w:r>
      </w:ins>
    </w:p>
    <w:p w14:paraId="04EA57C4" w14:textId="77777777" w:rsidR="003248D9" w:rsidRDefault="003248D9" w:rsidP="003248D9">
      <w:pPr>
        <w:ind w:firstLine="0"/>
        <w:rPr>
          <w:ins w:id="7854" w:author="Okot" w:date="2020-01-20T19:26:00Z"/>
        </w:rPr>
      </w:pPr>
      <w:ins w:id="785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56" w:author="Okot" w:date="2020-01-20T19:26:00Z"/>
        </w:trPr>
        <w:tc>
          <w:tcPr>
            <w:tcW w:w="3397" w:type="dxa"/>
          </w:tcPr>
          <w:p w14:paraId="1CA116A4" w14:textId="77777777" w:rsidR="00356F46" w:rsidRPr="00A12070" w:rsidRDefault="00356F46" w:rsidP="00D36059">
            <w:pPr>
              <w:ind w:firstLine="0"/>
              <w:rPr>
                <w:ins w:id="7857" w:author="Okot" w:date="2020-01-20T19:26:00Z"/>
                <w:b/>
              </w:rPr>
            </w:pPr>
            <w:ins w:id="7858" w:author="Okot" w:date="2020-01-20T19:26:00Z">
              <w:r w:rsidRPr="00A12070">
                <w:rPr>
                  <w:b/>
                </w:rPr>
                <w:t>Nazwa</w:t>
              </w:r>
            </w:ins>
          </w:p>
        </w:tc>
        <w:tc>
          <w:tcPr>
            <w:tcW w:w="5664" w:type="dxa"/>
          </w:tcPr>
          <w:p w14:paraId="6AEE5589" w14:textId="25531EE5" w:rsidR="00356F46" w:rsidRPr="00A12070" w:rsidRDefault="00356F46" w:rsidP="00D36059">
            <w:pPr>
              <w:ind w:firstLine="0"/>
              <w:rPr>
                <w:ins w:id="7859" w:author="Okot" w:date="2020-01-20T19:26:00Z"/>
                <w:b/>
                <w:i/>
              </w:rPr>
            </w:pPr>
            <w:ins w:id="7860" w:author="Okot" w:date="2020-01-20T19:26:00Z">
              <w:r w:rsidRPr="00A12070">
                <w:rPr>
                  <w:b/>
                  <w:i/>
                </w:rPr>
                <w:t>PU</w:t>
              </w:r>
              <w:r>
                <w:rPr>
                  <w:b/>
                  <w:i/>
                </w:rPr>
                <w:t>01</w:t>
              </w:r>
            </w:ins>
            <w:r w:rsidR="00EB1ADF">
              <w:rPr>
                <w:b/>
                <w:i/>
              </w:rPr>
              <w:t>4</w:t>
            </w:r>
            <w:ins w:id="7861" w:author="Okot" w:date="2020-01-20T19:26:00Z">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62" w:author="Okot" w:date="2020-01-20T19:26:00Z"/>
        </w:trPr>
        <w:tc>
          <w:tcPr>
            <w:tcW w:w="3397" w:type="dxa"/>
          </w:tcPr>
          <w:p w14:paraId="43D91AF6" w14:textId="77777777" w:rsidR="00356F46" w:rsidRPr="00A12070" w:rsidRDefault="00356F46" w:rsidP="00D36059">
            <w:pPr>
              <w:ind w:firstLine="0"/>
              <w:rPr>
                <w:ins w:id="7863" w:author="Okot" w:date="2020-01-20T19:26:00Z"/>
                <w:b/>
              </w:rPr>
            </w:pPr>
            <w:ins w:id="7864" w:author="Okot" w:date="2020-01-20T19:26:00Z">
              <w:r w:rsidRPr="00A12070">
                <w:rPr>
                  <w:b/>
                </w:rPr>
                <w:t>Opis</w:t>
              </w:r>
            </w:ins>
          </w:p>
        </w:tc>
        <w:tc>
          <w:tcPr>
            <w:tcW w:w="5664" w:type="dxa"/>
          </w:tcPr>
          <w:p w14:paraId="7AEC3138" w14:textId="77777777" w:rsidR="00356F46" w:rsidRDefault="00356F46" w:rsidP="00D36059">
            <w:pPr>
              <w:ind w:firstLine="0"/>
              <w:rPr>
                <w:ins w:id="7865" w:author="Okot" w:date="2020-01-20T19:26:00Z"/>
              </w:rPr>
            </w:pPr>
            <w:ins w:id="7866"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67" w:author="Okot" w:date="2020-01-20T19:26:00Z"/>
        </w:trPr>
        <w:tc>
          <w:tcPr>
            <w:tcW w:w="3397" w:type="dxa"/>
          </w:tcPr>
          <w:p w14:paraId="12A64ADE" w14:textId="77777777" w:rsidR="00356F46" w:rsidRPr="00A12070" w:rsidRDefault="00356F46" w:rsidP="00D36059">
            <w:pPr>
              <w:ind w:firstLine="0"/>
              <w:rPr>
                <w:ins w:id="7868" w:author="Okot" w:date="2020-01-20T19:26:00Z"/>
                <w:b/>
              </w:rPr>
            </w:pPr>
            <w:ins w:id="7869" w:author="Okot" w:date="2020-01-20T19:26:00Z">
              <w:r w:rsidRPr="00A12070">
                <w:rPr>
                  <w:b/>
                </w:rPr>
                <w:t>Warunki początkowe</w:t>
              </w:r>
            </w:ins>
          </w:p>
        </w:tc>
        <w:tc>
          <w:tcPr>
            <w:tcW w:w="5664" w:type="dxa"/>
          </w:tcPr>
          <w:p w14:paraId="1092D735" w14:textId="77777777" w:rsidR="00356F46" w:rsidRDefault="00356F46" w:rsidP="00D36059">
            <w:pPr>
              <w:ind w:firstLine="0"/>
              <w:rPr>
                <w:ins w:id="7870" w:author="Okot" w:date="2020-01-20T19:26:00Z"/>
              </w:rPr>
            </w:pPr>
            <w:ins w:id="7871" w:author="Okot" w:date="2020-01-20T19:26:00Z">
              <w:r>
                <w:t>Użytkownik poprawnie zrealizował PU002 oraz znajduje się na podstronie „Moje dane”.</w:t>
              </w:r>
            </w:ins>
          </w:p>
        </w:tc>
      </w:tr>
      <w:tr w:rsidR="00356F46" w14:paraId="0F80332D" w14:textId="77777777" w:rsidTr="00D36059">
        <w:trPr>
          <w:ins w:id="7872" w:author="Okot" w:date="2020-01-20T19:26:00Z"/>
        </w:trPr>
        <w:tc>
          <w:tcPr>
            <w:tcW w:w="3397" w:type="dxa"/>
          </w:tcPr>
          <w:p w14:paraId="55514E43" w14:textId="77777777" w:rsidR="00356F46" w:rsidRPr="00A12070" w:rsidRDefault="00356F46" w:rsidP="00D36059">
            <w:pPr>
              <w:ind w:firstLine="0"/>
              <w:rPr>
                <w:ins w:id="7873" w:author="Okot" w:date="2020-01-20T19:26:00Z"/>
                <w:b/>
              </w:rPr>
            </w:pPr>
            <w:ins w:id="7874" w:author="Okot" w:date="2020-01-20T19:26:00Z">
              <w:r w:rsidRPr="00A12070">
                <w:rPr>
                  <w:b/>
                </w:rPr>
                <w:t>Inicjacja</w:t>
              </w:r>
            </w:ins>
          </w:p>
        </w:tc>
        <w:tc>
          <w:tcPr>
            <w:tcW w:w="5664" w:type="dxa"/>
          </w:tcPr>
          <w:p w14:paraId="2B344678" w14:textId="77777777" w:rsidR="00356F46" w:rsidRDefault="00356F46" w:rsidP="00D36059">
            <w:pPr>
              <w:ind w:firstLine="0"/>
              <w:rPr>
                <w:ins w:id="7875" w:author="Okot" w:date="2020-01-20T19:26:00Z"/>
              </w:rPr>
            </w:pPr>
            <w:ins w:id="7876" w:author="Okot" w:date="2020-01-20T19:26:00Z">
              <w:r>
                <w:t>Użytkownik aktywuje przycisk „Wylicz zapotrzebowanie”.</w:t>
              </w:r>
            </w:ins>
          </w:p>
        </w:tc>
      </w:tr>
      <w:tr w:rsidR="00356F46" w14:paraId="552A48C4" w14:textId="77777777" w:rsidTr="00D36059">
        <w:trPr>
          <w:ins w:id="7877" w:author="Okot" w:date="2020-01-20T19:26:00Z"/>
        </w:trPr>
        <w:tc>
          <w:tcPr>
            <w:tcW w:w="3397" w:type="dxa"/>
          </w:tcPr>
          <w:p w14:paraId="4438070F" w14:textId="77777777" w:rsidR="00356F46" w:rsidRPr="00A12070" w:rsidRDefault="00356F46" w:rsidP="00D36059">
            <w:pPr>
              <w:ind w:firstLine="0"/>
              <w:rPr>
                <w:ins w:id="7878" w:author="Okot" w:date="2020-01-20T19:26:00Z"/>
                <w:b/>
              </w:rPr>
            </w:pPr>
            <w:ins w:id="7879" w:author="Okot" w:date="2020-01-20T19:26:00Z">
              <w:r w:rsidRPr="00A12070">
                <w:rPr>
                  <w:b/>
                </w:rPr>
                <w:t>Warunki końcowe</w:t>
              </w:r>
            </w:ins>
          </w:p>
        </w:tc>
        <w:tc>
          <w:tcPr>
            <w:tcW w:w="5664" w:type="dxa"/>
          </w:tcPr>
          <w:p w14:paraId="3473AFC1" w14:textId="60E135FE" w:rsidR="00356F46" w:rsidRDefault="00356F46">
            <w:pPr>
              <w:ind w:firstLine="0"/>
              <w:rPr>
                <w:ins w:id="7880" w:author="Okot" w:date="2020-01-20T19:26:00Z"/>
              </w:rPr>
            </w:pPr>
            <w:ins w:id="7881" w:author="Okot" w:date="2020-01-20T19:26:00Z">
              <w:r>
                <w:t xml:space="preserve">Przejście do </w:t>
              </w:r>
            </w:ins>
            <w:ins w:id="7882" w:author="Okot" w:date="2020-01-20T19:27:00Z">
              <w:r w:rsidR="006A72CE">
                <w:t>PU015</w:t>
              </w:r>
              <w:r>
                <w:t xml:space="preserve"> pkt 1 lub PU01</w:t>
              </w:r>
            </w:ins>
            <w:ins w:id="7883" w:author="Okot" w:date="2020-01-21T13:51:00Z">
              <w:r w:rsidR="006A72CE">
                <w:t>6</w:t>
              </w:r>
            </w:ins>
            <w:ins w:id="7884" w:author="Okot" w:date="2020-01-20T19:27:00Z">
              <w:r>
                <w:t xml:space="preserve"> pkt 1.</w:t>
              </w:r>
            </w:ins>
          </w:p>
        </w:tc>
      </w:tr>
      <w:tr w:rsidR="00356F46" w14:paraId="0459EE17" w14:textId="77777777" w:rsidTr="00D36059">
        <w:trPr>
          <w:ins w:id="7885" w:author="Okot" w:date="2020-01-20T19:26:00Z"/>
        </w:trPr>
        <w:tc>
          <w:tcPr>
            <w:tcW w:w="3397" w:type="dxa"/>
          </w:tcPr>
          <w:p w14:paraId="5236763F" w14:textId="77777777" w:rsidR="00356F46" w:rsidRPr="00A12070" w:rsidRDefault="00356F46" w:rsidP="00D36059">
            <w:pPr>
              <w:ind w:firstLine="0"/>
              <w:rPr>
                <w:ins w:id="7886" w:author="Okot" w:date="2020-01-20T19:26:00Z"/>
                <w:b/>
              </w:rPr>
            </w:pPr>
            <w:ins w:id="7887" w:author="Okot" w:date="2020-01-20T19:26:00Z">
              <w:r w:rsidRPr="00A12070">
                <w:rPr>
                  <w:b/>
                </w:rPr>
                <w:t>Scenariusz główny</w:t>
              </w:r>
            </w:ins>
          </w:p>
        </w:tc>
        <w:tc>
          <w:tcPr>
            <w:tcW w:w="5664" w:type="dxa"/>
          </w:tcPr>
          <w:p w14:paraId="0E633012" w14:textId="77777777" w:rsidR="00356F46" w:rsidRDefault="00356F46" w:rsidP="00D36059">
            <w:pPr>
              <w:ind w:firstLine="0"/>
              <w:rPr>
                <w:ins w:id="7888" w:author="Okot" w:date="2020-01-20T19:26:00Z"/>
              </w:rPr>
            </w:pPr>
            <w:ins w:id="7889" w:author="Okot" w:date="2020-01-20T19:26:00Z">
              <w:r>
                <w:t>1. Użytkownik aktywuje przycisk „Wylicz zapotrzebowanie”.</w:t>
              </w:r>
            </w:ins>
          </w:p>
          <w:p w14:paraId="0E37EC92" w14:textId="77777777" w:rsidR="00356F46" w:rsidRDefault="00356F46" w:rsidP="00D36059">
            <w:pPr>
              <w:ind w:firstLine="0"/>
              <w:rPr>
                <w:ins w:id="7890" w:author="Okot" w:date="2020-01-20T19:26:00Z"/>
              </w:rPr>
            </w:pPr>
            <w:ins w:id="7891" w:author="Okot" w:date="2020-01-20T19:26:00Z">
              <w:r>
                <w:t>2. System weryfikuje zgłoszenie.</w:t>
              </w:r>
            </w:ins>
          </w:p>
          <w:p w14:paraId="127B6233" w14:textId="77777777" w:rsidR="00356F46" w:rsidRDefault="00356F46" w:rsidP="00D36059">
            <w:pPr>
              <w:ind w:firstLine="0"/>
              <w:rPr>
                <w:ins w:id="7892" w:author="Okot" w:date="2020-01-20T19:26:00Z"/>
              </w:rPr>
            </w:pPr>
            <w:ins w:id="7893" w:author="Okot" w:date="2020-01-20T19:26:00Z">
              <w:r>
                <w:t>3. Wyświetlona zostaje propozycja dziennego zapotrzebowania na kalorie.</w:t>
              </w:r>
            </w:ins>
          </w:p>
          <w:p w14:paraId="22730B1B" w14:textId="77777777" w:rsidR="00356F46" w:rsidRDefault="00356F46" w:rsidP="00D36059">
            <w:pPr>
              <w:ind w:firstLine="0"/>
              <w:rPr>
                <w:ins w:id="7894" w:author="Okot" w:date="2020-01-20T19:26:00Z"/>
              </w:rPr>
            </w:pPr>
            <w:ins w:id="7895" w:author="Okot" w:date="2020-01-20T19:26:00Z">
              <w:r>
                <w:t>4. Użytkownik dokonuje wyboru.</w:t>
              </w:r>
            </w:ins>
          </w:p>
          <w:p w14:paraId="327DD6B6" w14:textId="6F72D8D6" w:rsidR="00356F46" w:rsidRDefault="00356F46" w:rsidP="00D36059">
            <w:pPr>
              <w:ind w:firstLine="0"/>
              <w:rPr>
                <w:ins w:id="7896" w:author="Okot" w:date="2020-01-20T19:26:00Z"/>
              </w:rPr>
            </w:pPr>
            <w:ins w:id="7897" w:author="Okot" w:date="2020-01-20T19:26:00Z">
              <w:r>
                <w:t xml:space="preserve">4.1. </w:t>
              </w:r>
            </w:ins>
            <w:ins w:id="7898" w:author="Okot" w:date="2020-01-20T19:27:00Z">
              <w:r>
                <w:t>Przejście do</w:t>
              </w:r>
            </w:ins>
            <w:ins w:id="7899" w:author="Okot" w:date="2020-01-20T19:26:00Z">
              <w:r w:rsidR="006A72CE">
                <w:t xml:space="preserve"> PU015</w:t>
              </w:r>
              <w:r>
                <w:t>.</w:t>
              </w:r>
            </w:ins>
          </w:p>
          <w:p w14:paraId="20A2DE09" w14:textId="77777777" w:rsidR="00356F46" w:rsidRDefault="00356F46" w:rsidP="00D36059">
            <w:pPr>
              <w:ind w:firstLine="0"/>
              <w:rPr>
                <w:ins w:id="7900" w:author="Okot" w:date="2020-01-20T19:26:00Z"/>
              </w:rPr>
            </w:pPr>
            <w:ins w:id="7901" w:author="Okot" w:date="2020-01-20T19:26:00Z">
              <w:r>
                <w:t>lub</w:t>
              </w:r>
            </w:ins>
          </w:p>
          <w:p w14:paraId="26FE4997" w14:textId="65FE6DFF" w:rsidR="00356F46" w:rsidRDefault="00356F46">
            <w:pPr>
              <w:ind w:firstLine="0"/>
              <w:rPr>
                <w:ins w:id="7902" w:author="Okot" w:date="2020-01-20T19:26:00Z"/>
              </w:rPr>
            </w:pPr>
            <w:ins w:id="7903" w:author="Okot" w:date="2020-01-20T19:26:00Z">
              <w:r>
                <w:t>4.2. </w:t>
              </w:r>
            </w:ins>
            <w:ins w:id="7904" w:author="Okot" w:date="2020-01-20T19:27:00Z">
              <w:r w:rsidR="00A12DB0">
                <w:t xml:space="preserve">Przejście </w:t>
              </w:r>
              <w:r>
                <w:t>do</w:t>
              </w:r>
            </w:ins>
            <w:ins w:id="7905" w:author="Okot" w:date="2020-01-20T19:26:00Z">
              <w:r>
                <w:t xml:space="preserve"> PU01</w:t>
              </w:r>
            </w:ins>
            <w:ins w:id="7906" w:author="Okot" w:date="2020-01-21T13:51:00Z">
              <w:r w:rsidR="006A72CE">
                <w:t>6.</w:t>
              </w:r>
            </w:ins>
          </w:p>
        </w:tc>
      </w:tr>
      <w:tr w:rsidR="00356F46" w14:paraId="18355847" w14:textId="77777777" w:rsidTr="00D36059">
        <w:trPr>
          <w:trHeight w:val="54"/>
          <w:ins w:id="7907" w:author="Okot" w:date="2020-01-20T19:26:00Z"/>
        </w:trPr>
        <w:tc>
          <w:tcPr>
            <w:tcW w:w="3397" w:type="dxa"/>
          </w:tcPr>
          <w:p w14:paraId="090F9FBB" w14:textId="77777777" w:rsidR="00356F46" w:rsidRPr="00A12070" w:rsidRDefault="00356F46" w:rsidP="00D36059">
            <w:pPr>
              <w:ind w:firstLine="0"/>
              <w:rPr>
                <w:ins w:id="7908" w:author="Okot" w:date="2020-01-20T19:26:00Z"/>
                <w:b/>
              </w:rPr>
            </w:pPr>
            <w:ins w:id="7909"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910" w:author="Okot" w:date="2020-01-20T19:26:00Z"/>
              </w:rPr>
            </w:pPr>
            <w:ins w:id="7911" w:author="Okot" w:date="2020-01-20T19:26:00Z">
              <w:r>
                <w:t>2.1. Nie wprowadzono danych użytkownika (nie zrealizowano PU005).</w:t>
              </w:r>
            </w:ins>
          </w:p>
          <w:p w14:paraId="4C5AAA6D" w14:textId="77777777" w:rsidR="00356F46" w:rsidRDefault="00356F46" w:rsidP="00D36059">
            <w:pPr>
              <w:ind w:firstLine="0"/>
              <w:rPr>
                <w:ins w:id="7912" w:author="Okot" w:date="2020-01-20T19:26:00Z"/>
              </w:rPr>
            </w:pPr>
            <w:ins w:id="7913"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14" w:author="Okot" w:date="2020-01-20T19:26:00Z"/>
              </w:rPr>
            </w:pPr>
            <w:ins w:id="7915" w:author="Okot" w:date="2020-01-20T19:26:00Z">
              <w:r>
                <w:t>2.1.1.1. Użytkownik odmawia uzupełnienia danych.</w:t>
              </w:r>
            </w:ins>
          </w:p>
          <w:p w14:paraId="0390F9C9" w14:textId="77777777" w:rsidR="00356F46" w:rsidRDefault="00356F46" w:rsidP="00D36059">
            <w:pPr>
              <w:ind w:firstLine="0"/>
              <w:rPr>
                <w:ins w:id="7916" w:author="Okot" w:date="2020-01-20T19:26:00Z"/>
              </w:rPr>
            </w:pPr>
            <w:ins w:id="7917"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18" w:author="Okot" w:date="2020-01-20T19:26:00Z"/>
              </w:rPr>
            </w:pPr>
            <w:ins w:id="7919" w:author="Okot" w:date="2020-01-20T19:26:00Z">
              <w:r>
                <w:t>2.1.1.2. Użytkownik wyraża zgodę na uzupełnienie danych.</w:t>
              </w:r>
            </w:ins>
          </w:p>
          <w:p w14:paraId="6ED65813" w14:textId="77777777" w:rsidR="00356F46" w:rsidRDefault="00356F46" w:rsidP="00D36059">
            <w:pPr>
              <w:ind w:firstLine="0"/>
              <w:rPr>
                <w:ins w:id="7920" w:author="Okot" w:date="2020-01-20T19:26:00Z"/>
              </w:rPr>
            </w:pPr>
            <w:ins w:id="7921"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22" w:author="Okot" w:date="2020-01-20T19:26:00Z"/>
              </w:rPr>
            </w:pPr>
            <w:ins w:id="7923" w:author="Okot" w:date="2020-01-20T19:26:00Z">
              <w:r>
                <w:t>2.2. Nie określono celu (nie zrealizowano PU010).</w:t>
              </w:r>
            </w:ins>
          </w:p>
          <w:p w14:paraId="37460AD1" w14:textId="77777777" w:rsidR="00356F46" w:rsidRDefault="00356F46" w:rsidP="00D36059">
            <w:pPr>
              <w:ind w:firstLine="0"/>
              <w:rPr>
                <w:ins w:id="7924" w:author="Okot" w:date="2020-01-20T19:26:00Z"/>
              </w:rPr>
            </w:pPr>
            <w:ins w:id="7925"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26" w:author="Okot" w:date="2020-01-20T19:26:00Z"/>
              </w:rPr>
            </w:pPr>
            <w:ins w:id="7927" w:author="Okot" w:date="2020-01-20T19:26:00Z">
              <w:r>
                <w:t>2.2.1.1. Użytkownik odmawia uzupełnienia danych.</w:t>
              </w:r>
            </w:ins>
          </w:p>
          <w:p w14:paraId="166E329E" w14:textId="77777777" w:rsidR="00356F46" w:rsidRDefault="00356F46" w:rsidP="00D36059">
            <w:pPr>
              <w:ind w:firstLine="0"/>
              <w:rPr>
                <w:ins w:id="7928" w:author="Okot" w:date="2020-01-20T19:26:00Z"/>
              </w:rPr>
            </w:pPr>
            <w:ins w:id="7929"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30" w:author="Okot" w:date="2020-01-20T19:26:00Z"/>
              </w:rPr>
            </w:pPr>
            <w:ins w:id="7931" w:author="Okot" w:date="2020-01-20T19:26:00Z">
              <w:r>
                <w:t>2.2.1.2. Użytkownik wyraża zgodę na uzupełnienie danych.</w:t>
              </w:r>
            </w:ins>
          </w:p>
          <w:p w14:paraId="2214B08F" w14:textId="77777777" w:rsidR="00356F46" w:rsidRDefault="00356F46" w:rsidP="00D36059">
            <w:pPr>
              <w:ind w:firstLine="0"/>
              <w:rPr>
                <w:ins w:id="7932" w:author="Okot" w:date="2020-01-20T19:26:00Z"/>
              </w:rPr>
            </w:pPr>
            <w:ins w:id="7933" w:author="Okot" w:date="2020-01-20T19:26:00Z">
              <w:r>
                <w:t>2.2.1.2.1. Użytkownik zostaje przekierowany na stronę „Moje dane” – rozpoczyna się realizacja PU010.</w:t>
              </w:r>
            </w:ins>
          </w:p>
          <w:p w14:paraId="0EC6267C" w14:textId="77777777" w:rsidR="00356F46" w:rsidRDefault="00356F46" w:rsidP="00D36059">
            <w:pPr>
              <w:ind w:firstLine="0"/>
              <w:rPr>
                <w:ins w:id="7934" w:author="Okot" w:date="2020-01-20T19:26:00Z"/>
              </w:rPr>
            </w:pPr>
            <w:ins w:id="7935" w:author="Okot" w:date="2020-01-20T19:26:00Z">
              <w:r>
                <w:t>2.3. Nie określono stopnia aktywności fizycznej (nie zrealizowano PU012).</w:t>
              </w:r>
            </w:ins>
          </w:p>
          <w:p w14:paraId="62BF0FED" w14:textId="77777777" w:rsidR="00356F46" w:rsidRDefault="00356F46" w:rsidP="00D36059">
            <w:pPr>
              <w:ind w:firstLine="0"/>
              <w:rPr>
                <w:ins w:id="7936" w:author="Okot" w:date="2020-01-20T19:26:00Z"/>
              </w:rPr>
            </w:pPr>
            <w:ins w:id="7937"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38" w:author="Okot" w:date="2020-01-20T19:26:00Z"/>
              </w:rPr>
            </w:pPr>
            <w:ins w:id="7939" w:author="Okot" w:date="2020-01-20T19:26:00Z">
              <w:r>
                <w:t>2.3.1.1. Użytkownik odmawia uzupełnienia danych.</w:t>
              </w:r>
            </w:ins>
          </w:p>
          <w:p w14:paraId="7543C3B4" w14:textId="77777777" w:rsidR="00356F46" w:rsidRDefault="00356F46" w:rsidP="00D36059">
            <w:pPr>
              <w:ind w:firstLine="0"/>
              <w:rPr>
                <w:ins w:id="7940" w:author="Okot" w:date="2020-01-20T19:26:00Z"/>
              </w:rPr>
            </w:pPr>
            <w:ins w:id="7941"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42" w:author="Okot" w:date="2020-01-20T19:26:00Z"/>
              </w:rPr>
            </w:pPr>
            <w:ins w:id="7943" w:author="Okot" w:date="2020-01-20T19:26:00Z">
              <w:r>
                <w:t>2.3.1.2. Użytkownik wyraża zgodę na uzupełnienie danych.</w:t>
              </w:r>
            </w:ins>
          </w:p>
          <w:p w14:paraId="7CDB939F" w14:textId="77777777" w:rsidR="00356F46" w:rsidRDefault="00356F46" w:rsidP="00D36059">
            <w:pPr>
              <w:ind w:firstLine="0"/>
              <w:rPr>
                <w:ins w:id="7944" w:author="Okot" w:date="2020-01-20T19:26:00Z"/>
              </w:rPr>
            </w:pPr>
            <w:ins w:id="7945"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46" w:author="Okot" w:date="2020-01-20T19:26:00Z"/>
              </w:rPr>
            </w:pPr>
            <w:ins w:id="7947" w:author="Okot" w:date="2020-01-20T19:26:00Z">
              <w:r>
                <w:t>2.4. Nie wprowadzono wymiarów użytkownika (nie zrealizowano PU009).</w:t>
              </w:r>
            </w:ins>
          </w:p>
          <w:p w14:paraId="3F450DE4" w14:textId="77777777" w:rsidR="00356F46" w:rsidRDefault="00356F46" w:rsidP="00D36059">
            <w:pPr>
              <w:ind w:firstLine="0"/>
              <w:rPr>
                <w:ins w:id="7948" w:author="Okot" w:date="2020-01-20T19:26:00Z"/>
              </w:rPr>
            </w:pPr>
            <w:ins w:id="7949"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50" w:author="Okot" w:date="2020-01-20T19:26:00Z"/>
              </w:rPr>
            </w:pPr>
            <w:ins w:id="7951" w:author="Okot" w:date="2020-01-20T19:26:00Z">
              <w:r>
                <w:t>2.4.1.1. Użytkownik odmawia uzupełnienia danych.</w:t>
              </w:r>
            </w:ins>
          </w:p>
          <w:p w14:paraId="4E6CD445" w14:textId="77777777" w:rsidR="00356F46" w:rsidRDefault="00356F46" w:rsidP="00D36059">
            <w:pPr>
              <w:ind w:firstLine="0"/>
              <w:rPr>
                <w:ins w:id="7952" w:author="Okot" w:date="2020-01-20T19:26:00Z"/>
              </w:rPr>
            </w:pPr>
            <w:ins w:id="7953"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54" w:author="Okot" w:date="2020-01-20T19:26:00Z"/>
              </w:rPr>
            </w:pPr>
            <w:ins w:id="7955" w:author="Okot" w:date="2020-01-20T19:26:00Z">
              <w:r>
                <w:t>2.4.1.2. Użytkownik wyraża zgodę na uzupełnienie danych.</w:t>
              </w:r>
            </w:ins>
          </w:p>
          <w:p w14:paraId="7C8FCFFE" w14:textId="77777777" w:rsidR="00356F46" w:rsidRDefault="00356F46" w:rsidP="00D36059">
            <w:pPr>
              <w:ind w:firstLine="0"/>
              <w:rPr>
                <w:ins w:id="7956" w:author="Okot" w:date="2020-01-20T19:26:00Z"/>
              </w:rPr>
            </w:pPr>
            <w:ins w:id="7957"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58" w:author="Okot" w:date="2020-01-20T19:26:00Z"/>
              </w:rPr>
            </w:pPr>
            <w:ins w:id="7959" w:author="Okot" w:date="2020-01-20T19:26:00Z">
              <w:r>
                <w:t>4.1. Użytkownik używa przycisku do zamknięcia okna.</w:t>
              </w:r>
            </w:ins>
          </w:p>
          <w:p w14:paraId="7927A3E4" w14:textId="77777777" w:rsidR="00356F46" w:rsidRDefault="00356F46" w:rsidP="00D36059">
            <w:pPr>
              <w:ind w:firstLine="0"/>
              <w:rPr>
                <w:ins w:id="7960" w:author="Okot" w:date="2020-01-20T19:26:00Z"/>
              </w:rPr>
            </w:pPr>
            <w:ins w:id="7961" w:author="Okot" w:date="2020-01-20T19:26:00Z">
              <w:r>
                <w:t>4.1.1. Pojawia okno dialogowe służące do potwierdzenia zamknięcia okna bez zapisywania danych.</w:t>
              </w:r>
            </w:ins>
          </w:p>
          <w:p w14:paraId="00C75F43" w14:textId="77777777" w:rsidR="00356F46" w:rsidRDefault="00356F46" w:rsidP="00D36059">
            <w:pPr>
              <w:ind w:firstLine="0"/>
              <w:rPr>
                <w:ins w:id="7962" w:author="Okot" w:date="2020-01-20T19:26:00Z"/>
              </w:rPr>
            </w:pPr>
            <w:ins w:id="7963" w:author="Okot" w:date="2020-01-20T19:26:00Z">
              <w:r>
                <w:t>4.1.2.1. Użytkownik potwierdza zamknięcie okna.</w:t>
              </w:r>
            </w:ins>
          </w:p>
          <w:p w14:paraId="7B9E4382" w14:textId="77777777" w:rsidR="00356F46" w:rsidRDefault="00356F46" w:rsidP="00D36059">
            <w:pPr>
              <w:ind w:firstLine="0"/>
              <w:rPr>
                <w:ins w:id="7964" w:author="Okot" w:date="2020-01-20T19:26:00Z"/>
              </w:rPr>
            </w:pPr>
            <w:ins w:id="7965" w:author="Okot" w:date="2020-01-20T19:26:00Z">
              <w:r>
                <w:t>4.1.2.1.1. Okno modalne z formularzem zostaje zamknięte.</w:t>
              </w:r>
            </w:ins>
          </w:p>
          <w:p w14:paraId="0190DEF2" w14:textId="77777777" w:rsidR="00356F46" w:rsidRDefault="00356F46" w:rsidP="00D36059">
            <w:pPr>
              <w:ind w:firstLine="0"/>
              <w:rPr>
                <w:ins w:id="7966" w:author="Okot" w:date="2020-01-20T19:26:00Z"/>
              </w:rPr>
            </w:pPr>
            <w:ins w:id="7967" w:author="Okot" w:date="2020-01-20T19:26:00Z">
              <w:r>
                <w:t>4.1.2.1.2. Użytkownik zostaje przekierowany na stronę „Moje dane”.</w:t>
              </w:r>
            </w:ins>
          </w:p>
          <w:p w14:paraId="2DC5AD93" w14:textId="77777777" w:rsidR="00356F46" w:rsidRDefault="00356F46" w:rsidP="00D36059">
            <w:pPr>
              <w:ind w:firstLine="0"/>
              <w:rPr>
                <w:ins w:id="7968" w:author="Okot" w:date="2020-01-20T19:26:00Z"/>
              </w:rPr>
            </w:pPr>
            <w:ins w:id="7969" w:author="Okot" w:date="2020-01-20T19:26:00Z">
              <w:r>
                <w:t>4.1.2.2. Użytkownik rezygnuje z akcji.</w:t>
              </w:r>
            </w:ins>
          </w:p>
          <w:p w14:paraId="13A0BB12" w14:textId="73178623" w:rsidR="00356F46" w:rsidRDefault="00975867" w:rsidP="00D36059">
            <w:pPr>
              <w:ind w:firstLine="0"/>
              <w:rPr>
                <w:ins w:id="7970" w:author="Okot" w:date="2020-01-20T19:26:00Z"/>
              </w:rPr>
            </w:pPr>
            <w:ins w:id="7971" w:author="Okot" w:date="2020-01-20T19:26:00Z">
              <w:r>
                <w:t>4.1.2.2.1. Powrót do pkt</w:t>
              </w:r>
              <w:r w:rsidR="00356F46">
                <w:t> 4.</w:t>
              </w:r>
            </w:ins>
          </w:p>
        </w:tc>
      </w:tr>
    </w:tbl>
    <w:p w14:paraId="7D073B84" w14:textId="618D95A6" w:rsidR="003248D9" w:rsidRDefault="003248D9" w:rsidP="003248D9">
      <w:pPr>
        <w:ind w:firstLine="0"/>
        <w:rPr>
          <w:ins w:id="7972" w:author="Okot" w:date="2020-01-20T14:37:00Z"/>
        </w:rPr>
      </w:pPr>
    </w:p>
    <w:p w14:paraId="19832F84" w14:textId="523A54F5" w:rsidR="003248D9" w:rsidRDefault="006A72CE" w:rsidP="003248D9">
      <w:pPr>
        <w:ind w:firstLine="0"/>
        <w:rPr>
          <w:ins w:id="7973" w:author="Okot" w:date="2020-01-20T14:37:00Z"/>
        </w:rPr>
      </w:pPr>
      <w:ins w:id="7974" w:author="Okot" w:date="2020-01-20T14:37:00Z">
        <w:r>
          <w:t>Tabela 4.15</w:t>
        </w:r>
        <w:r w:rsidR="003248D9">
          <w:t>.</w:t>
        </w:r>
      </w:ins>
    </w:p>
    <w:p w14:paraId="58C29878" w14:textId="77777777" w:rsidR="003248D9" w:rsidRDefault="003248D9" w:rsidP="003248D9">
      <w:pPr>
        <w:ind w:firstLine="0"/>
        <w:rPr>
          <w:ins w:id="7975" w:author="Okot" w:date="2020-01-20T14:37:00Z"/>
        </w:rPr>
      </w:pPr>
      <w:ins w:id="7976"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77" w:author="Okot" w:date="2020-01-20T14:37:00Z"/>
        </w:trPr>
        <w:tc>
          <w:tcPr>
            <w:tcW w:w="3397" w:type="dxa"/>
          </w:tcPr>
          <w:p w14:paraId="3C60124E" w14:textId="77777777" w:rsidR="003248D9" w:rsidRPr="006076CC" w:rsidRDefault="003248D9" w:rsidP="00645B77">
            <w:pPr>
              <w:ind w:firstLine="0"/>
              <w:rPr>
                <w:ins w:id="7978" w:author="Okot" w:date="2020-01-20T14:37:00Z"/>
                <w:b/>
              </w:rPr>
            </w:pPr>
            <w:ins w:id="7979" w:author="Okot" w:date="2020-01-20T14:37:00Z">
              <w:r w:rsidRPr="006076CC">
                <w:rPr>
                  <w:b/>
                </w:rPr>
                <w:t>Nazwa</w:t>
              </w:r>
            </w:ins>
          </w:p>
        </w:tc>
        <w:tc>
          <w:tcPr>
            <w:tcW w:w="5664" w:type="dxa"/>
          </w:tcPr>
          <w:p w14:paraId="4CAB0497" w14:textId="71C097FF" w:rsidR="003248D9" w:rsidRPr="00A12070" w:rsidRDefault="003248D9">
            <w:pPr>
              <w:ind w:firstLine="0"/>
              <w:rPr>
                <w:ins w:id="7980" w:author="Okot" w:date="2020-01-20T14:37:00Z"/>
                <w:b/>
                <w:i/>
              </w:rPr>
            </w:pPr>
            <w:ins w:id="7981"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82" w:author="Okot" w:date="2020-01-20T14:37:00Z"/>
        </w:trPr>
        <w:tc>
          <w:tcPr>
            <w:tcW w:w="3397" w:type="dxa"/>
          </w:tcPr>
          <w:p w14:paraId="2B6993F3" w14:textId="77777777" w:rsidR="003248D9" w:rsidRPr="006076CC" w:rsidRDefault="003248D9" w:rsidP="00645B77">
            <w:pPr>
              <w:ind w:firstLine="0"/>
              <w:rPr>
                <w:ins w:id="7983" w:author="Okot" w:date="2020-01-20T14:37:00Z"/>
                <w:b/>
              </w:rPr>
            </w:pPr>
            <w:ins w:id="7984" w:author="Okot" w:date="2020-01-20T14:37:00Z">
              <w:r w:rsidRPr="006076CC">
                <w:rPr>
                  <w:b/>
                </w:rPr>
                <w:t>Opis</w:t>
              </w:r>
            </w:ins>
          </w:p>
        </w:tc>
        <w:tc>
          <w:tcPr>
            <w:tcW w:w="5664" w:type="dxa"/>
          </w:tcPr>
          <w:p w14:paraId="0C5D9E4F" w14:textId="3CF67407" w:rsidR="003248D9" w:rsidRDefault="003248D9" w:rsidP="00645B77">
            <w:pPr>
              <w:ind w:firstLine="0"/>
              <w:rPr>
                <w:ins w:id="7985" w:author="Okot" w:date="2020-01-20T14:37:00Z"/>
              </w:rPr>
            </w:pPr>
            <w:ins w:id="7986"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87" w:author="Okot" w:date="2020-01-20T14:37:00Z"/>
        </w:trPr>
        <w:tc>
          <w:tcPr>
            <w:tcW w:w="3397" w:type="dxa"/>
          </w:tcPr>
          <w:p w14:paraId="4B0E5220" w14:textId="77777777" w:rsidR="003248D9" w:rsidRPr="006076CC" w:rsidRDefault="003248D9" w:rsidP="00645B77">
            <w:pPr>
              <w:ind w:firstLine="0"/>
              <w:rPr>
                <w:ins w:id="7988" w:author="Okot" w:date="2020-01-20T14:37:00Z"/>
                <w:b/>
              </w:rPr>
            </w:pPr>
            <w:ins w:id="7989" w:author="Okot" w:date="2020-01-20T14:37:00Z">
              <w:r w:rsidRPr="006076CC">
                <w:rPr>
                  <w:b/>
                </w:rPr>
                <w:t>Warunki początkowe</w:t>
              </w:r>
            </w:ins>
          </w:p>
        </w:tc>
        <w:tc>
          <w:tcPr>
            <w:tcW w:w="5664" w:type="dxa"/>
          </w:tcPr>
          <w:p w14:paraId="7F7170A9" w14:textId="71E65B72" w:rsidR="003248D9" w:rsidRDefault="003248D9">
            <w:pPr>
              <w:ind w:firstLine="0"/>
              <w:rPr>
                <w:ins w:id="7990" w:author="Okot" w:date="2020-01-20T14:37:00Z"/>
              </w:rPr>
            </w:pPr>
            <w:ins w:id="7991" w:author="Okot" w:date="2020-01-20T14:37:00Z">
              <w:r>
                <w:t>Użytkown</w:t>
              </w:r>
              <w:r w:rsidR="006A61EC">
                <w:t xml:space="preserve">ik poprawnie zrealizował PU002 oraz </w:t>
              </w:r>
            </w:ins>
            <w:ins w:id="7992" w:author="Okot" w:date="2020-01-20T19:30:00Z">
              <w:r w:rsidR="006A61EC">
                <w:t>PU01</w:t>
              </w:r>
            </w:ins>
            <w:ins w:id="7993" w:author="Okot" w:date="2020-01-20T19:31:00Z">
              <w:r w:rsidR="006A61EC">
                <w:t>5</w:t>
              </w:r>
            </w:ins>
          </w:p>
        </w:tc>
      </w:tr>
      <w:tr w:rsidR="003248D9" w14:paraId="68C37989" w14:textId="77777777" w:rsidTr="00645B77">
        <w:trPr>
          <w:ins w:id="7994" w:author="Okot" w:date="2020-01-20T14:37:00Z"/>
        </w:trPr>
        <w:tc>
          <w:tcPr>
            <w:tcW w:w="3397" w:type="dxa"/>
          </w:tcPr>
          <w:p w14:paraId="065F8AB6" w14:textId="77777777" w:rsidR="003248D9" w:rsidRPr="006076CC" w:rsidRDefault="003248D9" w:rsidP="00645B77">
            <w:pPr>
              <w:ind w:firstLine="0"/>
              <w:rPr>
                <w:ins w:id="7995" w:author="Okot" w:date="2020-01-20T14:37:00Z"/>
                <w:b/>
              </w:rPr>
            </w:pPr>
            <w:ins w:id="7996" w:author="Okot" w:date="2020-01-20T14:37:00Z">
              <w:r w:rsidRPr="006076CC">
                <w:rPr>
                  <w:b/>
                </w:rPr>
                <w:t>Inicjacja</w:t>
              </w:r>
            </w:ins>
          </w:p>
        </w:tc>
        <w:tc>
          <w:tcPr>
            <w:tcW w:w="5664" w:type="dxa"/>
          </w:tcPr>
          <w:p w14:paraId="1A5923EA" w14:textId="59B0E2F5" w:rsidR="003248D9" w:rsidRDefault="003248D9">
            <w:pPr>
              <w:ind w:firstLine="0"/>
              <w:rPr>
                <w:ins w:id="7997" w:author="Okot" w:date="2020-01-20T14:37:00Z"/>
              </w:rPr>
            </w:pPr>
            <w:ins w:id="7998" w:author="Okot" w:date="2020-01-20T14:37:00Z">
              <w:r>
                <w:t>Użytkownik</w:t>
              </w:r>
              <w:r w:rsidR="00975867">
                <w:t xml:space="preserve"> wybiera opcję „Akceptuj” w pkt</w:t>
              </w:r>
              <w:r>
                <w:t> 4 PU01</w:t>
              </w:r>
            </w:ins>
            <w:ins w:id="7999" w:author="Okot" w:date="2020-01-21T13:52:00Z">
              <w:r w:rsidR="006A72CE">
                <w:t>4</w:t>
              </w:r>
            </w:ins>
            <w:ins w:id="8000" w:author="Okot" w:date="2020-01-20T14:37:00Z">
              <w:r>
                <w:t>.</w:t>
              </w:r>
            </w:ins>
          </w:p>
        </w:tc>
      </w:tr>
      <w:tr w:rsidR="003248D9" w14:paraId="5BEB5FC0" w14:textId="77777777" w:rsidTr="00645B77">
        <w:trPr>
          <w:ins w:id="8001" w:author="Okot" w:date="2020-01-20T14:37:00Z"/>
        </w:trPr>
        <w:tc>
          <w:tcPr>
            <w:tcW w:w="3397" w:type="dxa"/>
          </w:tcPr>
          <w:p w14:paraId="2E1A5915" w14:textId="77777777" w:rsidR="003248D9" w:rsidRPr="006076CC" w:rsidRDefault="003248D9" w:rsidP="00645B77">
            <w:pPr>
              <w:ind w:firstLine="0"/>
              <w:rPr>
                <w:ins w:id="8002" w:author="Okot" w:date="2020-01-20T14:37:00Z"/>
                <w:b/>
              </w:rPr>
            </w:pPr>
            <w:ins w:id="8003" w:author="Okot" w:date="2020-01-20T14:37:00Z">
              <w:r w:rsidRPr="006076CC">
                <w:rPr>
                  <w:b/>
                </w:rPr>
                <w:lastRenderedPageBreak/>
                <w:t>Warunki końcowe</w:t>
              </w:r>
            </w:ins>
          </w:p>
        </w:tc>
        <w:tc>
          <w:tcPr>
            <w:tcW w:w="5664" w:type="dxa"/>
          </w:tcPr>
          <w:p w14:paraId="43D84C13" w14:textId="34071239" w:rsidR="003248D9" w:rsidRDefault="006A61EC">
            <w:pPr>
              <w:ind w:firstLine="0"/>
              <w:rPr>
                <w:ins w:id="8004" w:author="Okot" w:date="2020-01-20T14:37:00Z"/>
              </w:rPr>
            </w:pPr>
            <w:ins w:id="8005" w:author="Okot" w:date="2020-01-20T19:30:00Z">
              <w:r>
                <w:t>Został wyświetlony komunikat informujący o poprawnym ustaleniu zapotrzebowania użytkownika.</w:t>
              </w:r>
            </w:ins>
          </w:p>
        </w:tc>
      </w:tr>
      <w:tr w:rsidR="003248D9" w14:paraId="3F7D02A7" w14:textId="77777777" w:rsidTr="00645B77">
        <w:trPr>
          <w:ins w:id="8006" w:author="Okot" w:date="2020-01-20T14:37:00Z"/>
        </w:trPr>
        <w:tc>
          <w:tcPr>
            <w:tcW w:w="3397" w:type="dxa"/>
          </w:tcPr>
          <w:p w14:paraId="6FC52356" w14:textId="77777777" w:rsidR="003248D9" w:rsidRPr="006076CC" w:rsidRDefault="003248D9" w:rsidP="00645B77">
            <w:pPr>
              <w:ind w:firstLine="0"/>
              <w:rPr>
                <w:ins w:id="8007" w:author="Okot" w:date="2020-01-20T14:37:00Z"/>
                <w:b/>
              </w:rPr>
            </w:pPr>
            <w:ins w:id="8008" w:author="Okot" w:date="2020-01-20T14:37:00Z">
              <w:r w:rsidRPr="006076CC">
                <w:rPr>
                  <w:b/>
                </w:rPr>
                <w:t>Scenariusz główny</w:t>
              </w:r>
            </w:ins>
          </w:p>
        </w:tc>
        <w:tc>
          <w:tcPr>
            <w:tcW w:w="5664" w:type="dxa"/>
          </w:tcPr>
          <w:p w14:paraId="78E98B3B" w14:textId="7A0D3DD5" w:rsidR="003248D9" w:rsidRDefault="003248D9" w:rsidP="00645B77">
            <w:pPr>
              <w:ind w:firstLine="0"/>
              <w:rPr>
                <w:ins w:id="8009" w:author="Okot" w:date="2020-01-20T14:37:00Z"/>
              </w:rPr>
            </w:pPr>
            <w:ins w:id="8010"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11" w:author="Okot" w:date="2020-01-20T19:31:00Z"/>
              </w:rPr>
            </w:pPr>
            <w:ins w:id="8012" w:author="Okot" w:date="2020-01-20T19:32:00Z">
              <w:r>
                <w:t>2</w:t>
              </w:r>
            </w:ins>
            <w:ins w:id="8013" w:author="Okot" w:date="2020-01-20T19:31:00Z">
              <w:r>
                <w:t>. Ustalone zapotrzebowania zostają zapisane w bazie danych.</w:t>
              </w:r>
            </w:ins>
          </w:p>
          <w:p w14:paraId="328F5357" w14:textId="4CC217B9" w:rsidR="006A61EC" w:rsidRDefault="006A61EC" w:rsidP="006A61EC">
            <w:pPr>
              <w:ind w:firstLine="0"/>
              <w:rPr>
                <w:ins w:id="8014" w:author="Okot" w:date="2020-01-20T14:37:00Z"/>
              </w:rPr>
            </w:pPr>
            <w:ins w:id="8015"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16" w:author="Okot" w:date="2020-01-20T14:37:00Z"/>
        </w:trPr>
        <w:tc>
          <w:tcPr>
            <w:tcW w:w="3397" w:type="dxa"/>
          </w:tcPr>
          <w:p w14:paraId="39DB9689" w14:textId="77777777" w:rsidR="003248D9" w:rsidRPr="006076CC" w:rsidRDefault="003248D9" w:rsidP="00645B77">
            <w:pPr>
              <w:ind w:firstLine="0"/>
              <w:rPr>
                <w:ins w:id="8017" w:author="Okot" w:date="2020-01-20T14:37:00Z"/>
                <w:b/>
              </w:rPr>
            </w:pPr>
            <w:ins w:id="8018" w:author="Okot" w:date="2020-01-20T14:37:00Z">
              <w:r w:rsidRPr="006076CC">
                <w:rPr>
                  <w:b/>
                </w:rPr>
                <w:t>Scenariusze alternatywne</w:t>
              </w:r>
            </w:ins>
          </w:p>
        </w:tc>
        <w:tc>
          <w:tcPr>
            <w:tcW w:w="5664" w:type="dxa"/>
          </w:tcPr>
          <w:p w14:paraId="382AE5C1" w14:textId="77777777" w:rsidR="003248D9" w:rsidRDefault="003248D9" w:rsidP="00645B77">
            <w:pPr>
              <w:ind w:firstLine="0"/>
              <w:rPr>
                <w:ins w:id="8019" w:author="Okot" w:date="2020-01-20T14:37:00Z"/>
              </w:rPr>
            </w:pPr>
            <w:ins w:id="8020" w:author="Okot" w:date="2020-01-20T14:37:00Z">
              <w:r>
                <w:t>-</w:t>
              </w:r>
            </w:ins>
          </w:p>
        </w:tc>
      </w:tr>
    </w:tbl>
    <w:p w14:paraId="4A863564" w14:textId="77777777" w:rsidR="003248D9" w:rsidRDefault="003248D9" w:rsidP="003248D9">
      <w:pPr>
        <w:ind w:firstLine="0"/>
        <w:rPr>
          <w:ins w:id="8021" w:author="Okot" w:date="2020-01-20T14:37:00Z"/>
        </w:rPr>
      </w:pPr>
    </w:p>
    <w:p w14:paraId="19BB2A47" w14:textId="437C6199" w:rsidR="003248D9" w:rsidRDefault="00E50689" w:rsidP="003248D9">
      <w:pPr>
        <w:ind w:firstLine="0"/>
        <w:rPr>
          <w:ins w:id="8022" w:author="Okot" w:date="2020-01-20T14:37:00Z"/>
        </w:rPr>
      </w:pPr>
      <w:ins w:id="8023" w:author="Okot" w:date="2020-01-20T14:37:00Z">
        <w:r>
          <w:t>Tabela 4.1</w:t>
        </w:r>
      </w:ins>
      <w:ins w:id="8024" w:author="Okot" w:date="2020-01-20T14:43:00Z">
        <w:r w:rsidR="006A72CE">
          <w:t>6</w:t>
        </w:r>
      </w:ins>
      <w:ins w:id="8025" w:author="Okot" w:date="2020-01-20T14:37:00Z">
        <w:r w:rsidR="003248D9">
          <w:t>.</w:t>
        </w:r>
      </w:ins>
    </w:p>
    <w:p w14:paraId="3C519D51" w14:textId="77777777" w:rsidR="003248D9" w:rsidRDefault="003248D9" w:rsidP="003248D9">
      <w:pPr>
        <w:ind w:firstLine="0"/>
        <w:rPr>
          <w:ins w:id="8026" w:author="Okot" w:date="2020-01-20T14:37:00Z"/>
        </w:rPr>
      </w:pPr>
      <w:ins w:id="8027"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28" w:author="Okot" w:date="2020-01-20T14:37:00Z"/>
        </w:trPr>
        <w:tc>
          <w:tcPr>
            <w:tcW w:w="3397" w:type="dxa"/>
          </w:tcPr>
          <w:p w14:paraId="220CF6C2" w14:textId="77777777" w:rsidR="003248D9" w:rsidRPr="006076CC" w:rsidRDefault="003248D9" w:rsidP="00645B77">
            <w:pPr>
              <w:ind w:firstLine="0"/>
              <w:rPr>
                <w:ins w:id="8029" w:author="Okot" w:date="2020-01-20T14:37:00Z"/>
                <w:b/>
              </w:rPr>
            </w:pPr>
            <w:ins w:id="8030" w:author="Okot" w:date="2020-01-20T14:37:00Z">
              <w:r w:rsidRPr="006076CC">
                <w:rPr>
                  <w:b/>
                </w:rPr>
                <w:t>Nazwa</w:t>
              </w:r>
            </w:ins>
          </w:p>
        </w:tc>
        <w:tc>
          <w:tcPr>
            <w:tcW w:w="5664" w:type="dxa"/>
          </w:tcPr>
          <w:p w14:paraId="66632B25" w14:textId="779D8160" w:rsidR="003248D9" w:rsidRPr="00A12070" w:rsidRDefault="003248D9">
            <w:pPr>
              <w:ind w:firstLine="0"/>
              <w:rPr>
                <w:ins w:id="8031" w:author="Okot" w:date="2020-01-20T14:37:00Z"/>
                <w:b/>
                <w:i/>
              </w:rPr>
            </w:pPr>
            <w:ins w:id="8032" w:author="Okot" w:date="2020-01-20T14:37:00Z">
              <w:r w:rsidRPr="00A12070">
                <w:rPr>
                  <w:b/>
                  <w:i/>
                </w:rPr>
                <w:t>PU0</w:t>
              </w:r>
              <w:r w:rsidR="00E50689">
                <w:rPr>
                  <w:b/>
                  <w:i/>
                </w:rPr>
                <w:t>1</w:t>
              </w:r>
            </w:ins>
            <w:ins w:id="8033" w:author="Okot" w:date="2020-01-21T13:52:00Z">
              <w:r w:rsidR="006A72CE">
                <w:rPr>
                  <w:b/>
                  <w:i/>
                </w:rPr>
                <w:t>6</w:t>
              </w:r>
            </w:ins>
            <w:ins w:id="8034" w:author="Okot" w:date="2020-01-20T14:37:00Z">
              <w:r w:rsidRPr="00A12070">
                <w:rPr>
                  <w:b/>
                  <w:i/>
                </w:rPr>
                <w:t>: Modyfikacja wyniku wyliczeń</w:t>
              </w:r>
            </w:ins>
          </w:p>
        </w:tc>
      </w:tr>
      <w:tr w:rsidR="003248D9" w14:paraId="6F8C9852" w14:textId="77777777" w:rsidTr="00645B77">
        <w:trPr>
          <w:ins w:id="8035" w:author="Okot" w:date="2020-01-20T14:37:00Z"/>
        </w:trPr>
        <w:tc>
          <w:tcPr>
            <w:tcW w:w="3397" w:type="dxa"/>
          </w:tcPr>
          <w:p w14:paraId="5CAAA0F4" w14:textId="77777777" w:rsidR="003248D9" w:rsidRPr="006076CC" w:rsidRDefault="003248D9" w:rsidP="00645B77">
            <w:pPr>
              <w:ind w:firstLine="0"/>
              <w:rPr>
                <w:ins w:id="8036" w:author="Okot" w:date="2020-01-20T14:37:00Z"/>
                <w:b/>
              </w:rPr>
            </w:pPr>
            <w:ins w:id="8037" w:author="Okot" w:date="2020-01-20T14:37:00Z">
              <w:r w:rsidRPr="006076CC">
                <w:rPr>
                  <w:b/>
                </w:rPr>
                <w:t>Opis</w:t>
              </w:r>
            </w:ins>
          </w:p>
        </w:tc>
        <w:tc>
          <w:tcPr>
            <w:tcW w:w="5664" w:type="dxa"/>
          </w:tcPr>
          <w:p w14:paraId="18EDA2D6" w14:textId="75460053" w:rsidR="003248D9" w:rsidRDefault="003248D9">
            <w:pPr>
              <w:ind w:firstLine="0"/>
              <w:rPr>
                <w:ins w:id="8038" w:author="Okot" w:date="2020-01-20T14:37:00Z"/>
              </w:rPr>
            </w:pPr>
            <w:ins w:id="8039"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40" w:author="Okot" w:date="2020-01-20T14:37:00Z"/>
        </w:trPr>
        <w:tc>
          <w:tcPr>
            <w:tcW w:w="3397" w:type="dxa"/>
          </w:tcPr>
          <w:p w14:paraId="7FBC84E9" w14:textId="77777777" w:rsidR="006A61EC" w:rsidRPr="006076CC" w:rsidRDefault="006A61EC" w:rsidP="006A61EC">
            <w:pPr>
              <w:ind w:firstLine="0"/>
              <w:rPr>
                <w:ins w:id="8041" w:author="Okot" w:date="2020-01-20T14:37:00Z"/>
                <w:b/>
              </w:rPr>
            </w:pPr>
            <w:ins w:id="8042" w:author="Okot" w:date="2020-01-20T14:37:00Z">
              <w:r w:rsidRPr="006076CC">
                <w:rPr>
                  <w:b/>
                </w:rPr>
                <w:t>Warunki początkowe</w:t>
              </w:r>
            </w:ins>
          </w:p>
        </w:tc>
        <w:tc>
          <w:tcPr>
            <w:tcW w:w="5664" w:type="dxa"/>
          </w:tcPr>
          <w:p w14:paraId="7E43DA0C" w14:textId="03F33E56" w:rsidR="006A61EC" w:rsidRDefault="006A61EC" w:rsidP="006A61EC">
            <w:pPr>
              <w:ind w:firstLine="0"/>
              <w:rPr>
                <w:ins w:id="8043" w:author="Okot" w:date="2020-01-20T14:37:00Z"/>
              </w:rPr>
            </w:pPr>
            <w:ins w:id="8044" w:author="Okot" w:date="2020-01-20T19:31:00Z">
              <w:r>
                <w:t>Użytkownik popraw</w:t>
              </w:r>
              <w:r w:rsidR="006A72CE">
                <w:t>nie zrealizował PU002 oraz PU014</w:t>
              </w:r>
            </w:ins>
          </w:p>
        </w:tc>
      </w:tr>
      <w:tr w:rsidR="006A61EC" w14:paraId="6D636F55" w14:textId="77777777" w:rsidTr="00645B77">
        <w:trPr>
          <w:ins w:id="8045" w:author="Okot" w:date="2020-01-20T14:37:00Z"/>
        </w:trPr>
        <w:tc>
          <w:tcPr>
            <w:tcW w:w="3397" w:type="dxa"/>
          </w:tcPr>
          <w:p w14:paraId="03F42133" w14:textId="77777777" w:rsidR="006A61EC" w:rsidRPr="006076CC" w:rsidRDefault="006A61EC" w:rsidP="006A61EC">
            <w:pPr>
              <w:ind w:firstLine="0"/>
              <w:rPr>
                <w:ins w:id="8046" w:author="Okot" w:date="2020-01-20T14:37:00Z"/>
                <w:b/>
              </w:rPr>
            </w:pPr>
            <w:ins w:id="8047" w:author="Okot" w:date="2020-01-20T14:37:00Z">
              <w:r w:rsidRPr="006076CC">
                <w:rPr>
                  <w:b/>
                </w:rPr>
                <w:t>Inicjacja</w:t>
              </w:r>
            </w:ins>
          </w:p>
        </w:tc>
        <w:tc>
          <w:tcPr>
            <w:tcW w:w="5664" w:type="dxa"/>
          </w:tcPr>
          <w:p w14:paraId="47AA5A9F" w14:textId="744C97E5" w:rsidR="006A61EC" w:rsidRDefault="006A61EC" w:rsidP="006A61EC">
            <w:pPr>
              <w:ind w:firstLine="0"/>
              <w:rPr>
                <w:ins w:id="8048" w:author="Okot" w:date="2020-01-20T14:37:00Z"/>
              </w:rPr>
            </w:pPr>
            <w:ins w:id="8049" w:author="Okot" w:date="2020-01-20T14:37:00Z">
              <w:r>
                <w:t xml:space="preserve">Użytkownik </w:t>
              </w:r>
              <w:r w:rsidR="00975867">
                <w:t>wybiera opcję „Modyfikuj” w pkt</w:t>
              </w:r>
              <w:r>
                <w:t> 4 PU01</w:t>
              </w:r>
            </w:ins>
            <w:ins w:id="8050" w:author="Okot" w:date="2020-01-20T14:43:00Z">
              <w:r w:rsidR="006A72CE">
                <w:t>4</w:t>
              </w:r>
            </w:ins>
            <w:ins w:id="8051" w:author="Okot" w:date="2020-01-20T14:37:00Z">
              <w:r>
                <w:t>.</w:t>
              </w:r>
            </w:ins>
          </w:p>
        </w:tc>
      </w:tr>
      <w:tr w:rsidR="006A61EC" w14:paraId="54563430" w14:textId="77777777" w:rsidTr="00645B77">
        <w:trPr>
          <w:ins w:id="8052" w:author="Okot" w:date="2020-01-20T14:37:00Z"/>
        </w:trPr>
        <w:tc>
          <w:tcPr>
            <w:tcW w:w="3397" w:type="dxa"/>
          </w:tcPr>
          <w:p w14:paraId="1AB30D76" w14:textId="77777777" w:rsidR="006A61EC" w:rsidRPr="006076CC" w:rsidRDefault="006A61EC" w:rsidP="006A61EC">
            <w:pPr>
              <w:ind w:firstLine="0"/>
              <w:rPr>
                <w:ins w:id="8053" w:author="Okot" w:date="2020-01-20T14:37:00Z"/>
                <w:b/>
              </w:rPr>
            </w:pPr>
            <w:ins w:id="8054" w:author="Okot" w:date="2020-01-20T14:37:00Z">
              <w:r w:rsidRPr="006076CC">
                <w:rPr>
                  <w:b/>
                </w:rPr>
                <w:t>Warunki końcowe</w:t>
              </w:r>
            </w:ins>
          </w:p>
        </w:tc>
        <w:tc>
          <w:tcPr>
            <w:tcW w:w="5664" w:type="dxa"/>
          </w:tcPr>
          <w:p w14:paraId="62182BD3" w14:textId="6EC91B9E" w:rsidR="006A61EC" w:rsidRDefault="006A61EC" w:rsidP="006A61EC">
            <w:pPr>
              <w:ind w:firstLine="0"/>
              <w:rPr>
                <w:ins w:id="8055" w:author="Okot" w:date="2020-01-20T14:37:00Z"/>
              </w:rPr>
            </w:pPr>
            <w:ins w:id="8056" w:author="Okot" w:date="2020-01-20T19:31:00Z">
              <w:r>
                <w:t>Został wyświetlony komunikat informujący o poprawnym ustaleniu zapotrzebowania użytkownika.</w:t>
              </w:r>
            </w:ins>
          </w:p>
        </w:tc>
      </w:tr>
      <w:tr w:rsidR="006A61EC" w14:paraId="6C408638" w14:textId="77777777" w:rsidTr="00645B77">
        <w:trPr>
          <w:ins w:id="8057" w:author="Okot" w:date="2020-01-20T14:37:00Z"/>
        </w:trPr>
        <w:tc>
          <w:tcPr>
            <w:tcW w:w="3397" w:type="dxa"/>
          </w:tcPr>
          <w:p w14:paraId="0A1CFCEB" w14:textId="77777777" w:rsidR="006A61EC" w:rsidRPr="006076CC" w:rsidRDefault="006A61EC" w:rsidP="006A61EC">
            <w:pPr>
              <w:ind w:firstLine="0"/>
              <w:rPr>
                <w:ins w:id="8058" w:author="Okot" w:date="2020-01-20T14:37:00Z"/>
                <w:b/>
              </w:rPr>
            </w:pPr>
            <w:ins w:id="8059" w:author="Okot" w:date="2020-01-20T14:37:00Z">
              <w:r w:rsidRPr="006076CC">
                <w:rPr>
                  <w:b/>
                </w:rPr>
                <w:t>Scenariusz główny</w:t>
              </w:r>
            </w:ins>
          </w:p>
        </w:tc>
        <w:tc>
          <w:tcPr>
            <w:tcW w:w="5664" w:type="dxa"/>
          </w:tcPr>
          <w:p w14:paraId="151F70EE" w14:textId="68057B7B" w:rsidR="006A61EC" w:rsidRDefault="006A61EC" w:rsidP="006A61EC">
            <w:pPr>
              <w:ind w:firstLine="0"/>
              <w:rPr>
                <w:ins w:id="8060" w:author="Okot" w:date="2020-01-20T14:37:00Z"/>
              </w:rPr>
            </w:pPr>
            <w:ins w:id="8061" w:author="Okot" w:date="2020-01-20T14:37:00Z">
              <w:r>
                <w:t>1. Wyświetlone zostaje</w:t>
              </w:r>
            </w:ins>
            <w:ins w:id="8062" w:author="Okot" w:date="2020-01-20T19:32:00Z">
              <w:r>
                <w:t xml:space="preserve"> okno modalne zawierające</w:t>
              </w:r>
            </w:ins>
            <w:ins w:id="8063" w:author="Okot" w:date="2020-01-20T14:37:00Z">
              <w:r>
                <w:t xml:space="preserve"> formularz wprowadzania proponowanego zapotrzebowania.</w:t>
              </w:r>
            </w:ins>
          </w:p>
          <w:p w14:paraId="723C1EB8" w14:textId="77777777" w:rsidR="006A61EC" w:rsidRDefault="006A61EC" w:rsidP="006A61EC">
            <w:pPr>
              <w:ind w:firstLine="0"/>
              <w:rPr>
                <w:ins w:id="8064" w:author="Okot" w:date="2020-01-20T14:37:00Z"/>
              </w:rPr>
            </w:pPr>
            <w:ins w:id="8065" w:author="Okot" w:date="2020-01-20T14:37:00Z">
              <w:r>
                <w:t>2. Użytkownik wprowadza proponowaną przez siebie wartość dziennej kaloryczności.</w:t>
              </w:r>
            </w:ins>
          </w:p>
          <w:p w14:paraId="077364E5" w14:textId="77777777" w:rsidR="006A61EC" w:rsidRDefault="006A61EC" w:rsidP="006A61EC">
            <w:pPr>
              <w:ind w:firstLine="0"/>
              <w:rPr>
                <w:ins w:id="8066" w:author="Okot" w:date="2020-01-20T14:37:00Z"/>
              </w:rPr>
            </w:pPr>
            <w:ins w:id="8067" w:author="Okot" w:date="2020-01-20T14:37:00Z">
              <w:r>
                <w:t>3. Użytkownik używa przycisku „Zapisz”.</w:t>
              </w:r>
            </w:ins>
          </w:p>
          <w:p w14:paraId="70F255F8" w14:textId="77777777" w:rsidR="006A61EC" w:rsidRDefault="006A61EC" w:rsidP="006A61EC">
            <w:pPr>
              <w:ind w:firstLine="0"/>
              <w:rPr>
                <w:ins w:id="8068" w:author="Okot" w:date="2020-01-20T14:37:00Z"/>
              </w:rPr>
            </w:pPr>
            <w:ins w:id="8069" w:author="Okot" w:date="2020-01-20T14:37:00Z">
              <w:r>
                <w:t>4. System weryfikuje proponowaną wartość.</w:t>
              </w:r>
            </w:ins>
          </w:p>
          <w:p w14:paraId="0704D515" w14:textId="77777777" w:rsidR="006A61EC" w:rsidRDefault="006A61EC" w:rsidP="006A61EC">
            <w:pPr>
              <w:ind w:firstLine="0"/>
              <w:rPr>
                <w:ins w:id="8070" w:author="Okot" w:date="2020-01-20T19:33:00Z"/>
              </w:rPr>
            </w:pPr>
            <w:ins w:id="8071" w:author="Okot" w:date="2020-01-20T19:33:00Z">
              <w:r>
                <w:t>5. Ustalone zapotrzebowania zostają zapisane w bazie danych.</w:t>
              </w:r>
            </w:ins>
          </w:p>
          <w:p w14:paraId="1BD8EE74" w14:textId="5F6F3109" w:rsidR="006A61EC" w:rsidRDefault="006A61EC" w:rsidP="006A61EC">
            <w:pPr>
              <w:ind w:firstLine="0"/>
              <w:rPr>
                <w:ins w:id="8072" w:author="Okot" w:date="2020-01-20T14:37:00Z"/>
              </w:rPr>
            </w:pPr>
            <w:ins w:id="8073"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74" w:author="Okot" w:date="2020-01-20T14:37:00Z"/>
        </w:trPr>
        <w:tc>
          <w:tcPr>
            <w:tcW w:w="3397" w:type="dxa"/>
          </w:tcPr>
          <w:p w14:paraId="026A0763" w14:textId="77777777" w:rsidR="006A61EC" w:rsidRPr="006076CC" w:rsidRDefault="006A61EC" w:rsidP="006A61EC">
            <w:pPr>
              <w:ind w:firstLine="0"/>
              <w:rPr>
                <w:ins w:id="8075" w:author="Okot" w:date="2020-01-20T14:37:00Z"/>
                <w:b/>
              </w:rPr>
            </w:pPr>
            <w:ins w:id="8076"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77" w:author="Okot" w:date="2020-01-20T14:37:00Z"/>
              </w:rPr>
            </w:pPr>
            <w:ins w:id="8078" w:author="Okot" w:date="2020-01-20T14:37:00Z">
              <w:r>
                <w:t>(1-3).1. Użytkownik używa przycisku do zamknięcia okna.</w:t>
              </w:r>
            </w:ins>
          </w:p>
          <w:p w14:paraId="6E4C96D4" w14:textId="77777777" w:rsidR="006A61EC" w:rsidRDefault="006A61EC" w:rsidP="006A61EC">
            <w:pPr>
              <w:ind w:firstLine="0"/>
              <w:rPr>
                <w:ins w:id="8079" w:author="Okot" w:date="2020-01-20T14:37:00Z"/>
              </w:rPr>
            </w:pPr>
            <w:ins w:id="8080" w:author="Okot" w:date="2020-01-20T14:37:00Z">
              <w:r>
                <w:t>(1-3).1.1. Pojawia okno dialogowe służące do potwierdzenia zamknięcia okna bez zapisywania danych.</w:t>
              </w:r>
            </w:ins>
          </w:p>
          <w:p w14:paraId="0B4334E9" w14:textId="77777777" w:rsidR="006A61EC" w:rsidRDefault="006A61EC" w:rsidP="006A61EC">
            <w:pPr>
              <w:ind w:firstLine="0"/>
              <w:rPr>
                <w:ins w:id="8081" w:author="Okot" w:date="2020-01-20T14:37:00Z"/>
              </w:rPr>
            </w:pPr>
            <w:ins w:id="8082" w:author="Okot" w:date="2020-01-20T14:37:00Z">
              <w:r>
                <w:t>(1-3).1.2.1. Użytkownik potwierdza zamknięcie okna.</w:t>
              </w:r>
            </w:ins>
          </w:p>
          <w:p w14:paraId="2C5185B8" w14:textId="77777777" w:rsidR="006A61EC" w:rsidRDefault="006A61EC" w:rsidP="006A61EC">
            <w:pPr>
              <w:ind w:firstLine="0"/>
              <w:rPr>
                <w:ins w:id="8083" w:author="Okot" w:date="2020-01-20T14:37:00Z"/>
              </w:rPr>
            </w:pPr>
            <w:ins w:id="8084" w:author="Okot" w:date="2020-01-20T14:37:00Z">
              <w:r>
                <w:t>(1-3).1.2.1.1. Okno modalne z formularzem zostaje zamknięte.</w:t>
              </w:r>
            </w:ins>
          </w:p>
          <w:p w14:paraId="4E83AABA" w14:textId="207CEBD4" w:rsidR="006A61EC" w:rsidRDefault="00975867" w:rsidP="006A61EC">
            <w:pPr>
              <w:ind w:firstLine="0"/>
              <w:rPr>
                <w:ins w:id="8085" w:author="Okot" w:date="2020-01-20T14:37:00Z"/>
              </w:rPr>
            </w:pPr>
            <w:ins w:id="8086" w:author="Okot" w:date="2020-01-20T14:37:00Z">
              <w:r>
                <w:t>(1-3).1.2.1.2. Powrót do pkt</w:t>
              </w:r>
              <w:r w:rsidR="006A61EC">
                <w:t> 4 PU01</w:t>
              </w:r>
            </w:ins>
            <w:ins w:id="8087" w:author="Okot" w:date="2020-01-20T14:43:00Z">
              <w:r w:rsidR="00CF0D9F">
                <w:t>4</w:t>
              </w:r>
            </w:ins>
            <w:ins w:id="8088" w:author="Okot" w:date="2020-01-20T14:37:00Z">
              <w:r w:rsidR="006A61EC">
                <w:t>.</w:t>
              </w:r>
            </w:ins>
          </w:p>
          <w:p w14:paraId="2C3974F8" w14:textId="77777777" w:rsidR="006A61EC" w:rsidRDefault="006A61EC" w:rsidP="006A61EC">
            <w:pPr>
              <w:ind w:firstLine="0"/>
              <w:rPr>
                <w:ins w:id="8089" w:author="Okot" w:date="2020-01-20T14:37:00Z"/>
              </w:rPr>
            </w:pPr>
            <w:ins w:id="8090" w:author="Okot" w:date="2020-01-20T14:37:00Z">
              <w:r>
                <w:t>(1-3).1.2.2. Użytkownik rezygnuje z akcji.</w:t>
              </w:r>
            </w:ins>
          </w:p>
          <w:p w14:paraId="334907F1" w14:textId="360A345E" w:rsidR="006A61EC" w:rsidRDefault="00975867" w:rsidP="006A61EC">
            <w:pPr>
              <w:ind w:firstLine="0"/>
              <w:rPr>
                <w:ins w:id="8091" w:author="Okot" w:date="2020-01-20T14:37:00Z"/>
              </w:rPr>
            </w:pPr>
            <w:ins w:id="8092" w:author="Okot" w:date="2020-01-20T14:37:00Z">
              <w:r>
                <w:t>(1-3).1.2.2.1. Powrót do pkt</w:t>
              </w:r>
              <w:r w:rsidR="006A61EC">
                <w:t> (1-3).</w:t>
              </w:r>
            </w:ins>
          </w:p>
          <w:p w14:paraId="13C264B9" w14:textId="77777777" w:rsidR="006A61EC" w:rsidRDefault="006A61EC" w:rsidP="006A61EC">
            <w:pPr>
              <w:ind w:firstLine="0"/>
              <w:rPr>
                <w:ins w:id="8093" w:author="Okot" w:date="2020-01-20T14:37:00Z"/>
              </w:rPr>
            </w:pPr>
            <w:ins w:id="8094" w:author="Okot" w:date="2020-01-20T14:37:00Z">
              <w:r>
                <w:t>4.1(a) Użytkownik pozostawił pole „Proponowana kaloryczność” puste.</w:t>
              </w:r>
            </w:ins>
          </w:p>
          <w:p w14:paraId="239EBB37" w14:textId="77777777" w:rsidR="006A61EC" w:rsidRDefault="006A61EC" w:rsidP="006A61EC">
            <w:pPr>
              <w:ind w:firstLine="0"/>
              <w:rPr>
                <w:ins w:id="8095" w:author="Okot" w:date="2020-01-20T14:37:00Z"/>
              </w:rPr>
            </w:pPr>
            <w:ins w:id="8096" w:author="Okot" w:date="2020-01-20T14:37:00Z">
              <w:r>
                <w:t>4.1(b) Użytkownik wprowadził nieprawidłową wartość proponowanej dziennej kaloryczności.</w:t>
              </w:r>
            </w:ins>
          </w:p>
          <w:p w14:paraId="1B80F4B0" w14:textId="77777777" w:rsidR="006A61EC" w:rsidRDefault="006A61EC" w:rsidP="006A61EC">
            <w:pPr>
              <w:ind w:firstLine="0"/>
              <w:rPr>
                <w:ins w:id="8097" w:author="Okot" w:date="2020-01-20T14:37:00Z"/>
              </w:rPr>
            </w:pPr>
            <w:ins w:id="8098"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99" w:author="Okot" w:date="2020-01-20T14:37:00Z"/>
              </w:rPr>
            </w:pPr>
            <w:ins w:id="8100" w:author="Okot" w:date="2020-01-20T14:37:00Z">
              <w:r>
                <w:t>4.1.1. Wyświetlony zostaje stosowny komunikat błędu.</w:t>
              </w:r>
            </w:ins>
          </w:p>
          <w:p w14:paraId="2249D838" w14:textId="4087D3EA" w:rsidR="006A61EC" w:rsidRDefault="006A61EC">
            <w:pPr>
              <w:ind w:firstLine="0"/>
              <w:rPr>
                <w:ins w:id="8101" w:author="Okot" w:date="2020-01-20T14:37:00Z"/>
              </w:rPr>
            </w:pPr>
            <w:ins w:id="8102" w:author="Okot" w:date="2020-01-20T14:37:00Z">
              <w:r>
                <w:t>4.1.2. Powrót do pkt 2.</w:t>
              </w:r>
            </w:ins>
          </w:p>
        </w:tc>
      </w:tr>
    </w:tbl>
    <w:p w14:paraId="2D9DC6D9" w14:textId="77777777" w:rsidR="003248D9" w:rsidRDefault="003248D9" w:rsidP="003248D9">
      <w:pPr>
        <w:ind w:firstLine="0"/>
        <w:rPr>
          <w:ins w:id="8103" w:author="Okot" w:date="2020-01-20T14:37:00Z"/>
        </w:rPr>
      </w:pPr>
    </w:p>
    <w:p w14:paraId="18E23E10" w14:textId="26EF7453" w:rsidR="003248D9" w:rsidRDefault="00CF0D9F" w:rsidP="003248D9">
      <w:pPr>
        <w:ind w:firstLine="0"/>
        <w:rPr>
          <w:ins w:id="8104" w:author="Okot" w:date="2020-01-20T14:37:00Z"/>
        </w:rPr>
      </w:pPr>
      <w:ins w:id="8105" w:author="Okot" w:date="2020-01-20T14:37:00Z">
        <w:r>
          <w:t>Tabela 4.17</w:t>
        </w:r>
        <w:r w:rsidR="003248D9">
          <w:t>.</w:t>
        </w:r>
      </w:ins>
    </w:p>
    <w:p w14:paraId="3A73AD60" w14:textId="77777777" w:rsidR="003248D9" w:rsidRDefault="003248D9" w:rsidP="003248D9">
      <w:pPr>
        <w:ind w:firstLine="0"/>
        <w:rPr>
          <w:ins w:id="8106" w:author="Okot" w:date="2020-01-20T14:37:00Z"/>
        </w:rPr>
      </w:pPr>
      <w:ins w:id="8107"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108" w:author="Okot" w:date="2020-01-20T14:37:00Z"/>
        </w:trPr>
        <w:tc>
          <w:tcPr>
            <w:tcW w:w="3397" w:type="dxa"/>
          </w:tcPr>
          <w:p w14:paraId="02CF133F" w14:textId="77777777" w:rsidR="003248D9" w:rsidRPr="00E522BA" w:rsidRDefault="003248D9" w:rsidP="00645B77">
            <w:pPr>
              <w:ind w:firstLine="0"/>
              <w:rPr>
                <w:ins w:id="8109" w:author="Okot" w:date="2020-01-20T14:37:00Z"/>
                <w:b/>
              </w:rPr>
            </w:pPr>
            <w:ins w:id="8110" w:author="Okot" w:date="2020-01-20T14:37:00Z">
              <w:r w:rsidRPr="00E522BA">
                <w:rPr>
                  <w:b/>
                </w:rPr>
                <w:t>Nazwa</w:t>
              </w:r>
            </w:ins>
          </w:p>
        </w:tc>
        <w:tc>
          <w:tcPr>
            <w:tcW w:w="5664" w:type="dxa"/>
          </w:tcPr>
          <w:p w14:paraId="5D22036B" w14:textId="16C82A06" w:rsidR="003248D9" w:rsidRPr="00E522BA" w:rsidRDefault="003248D9">
            <w:pPr>
              <w:ind w:firstLine="0"/>
              <w:rPr>
                <w:ins w:id="8111" w:author="Okot" w:date="2020-01-20T14:37:00Z"/>
                <w:b/>
                <w:i/>
              </w:rPr>
            </w:pPr>
            <w:ins w:id="8112" w:author="Okot" w:date="2020-01-20T14:37:00Z">
              <w:r w:rsidRPr="00E522BA">
                <w:rPr>
                  <w:b/>
                  <w:i/>
                </w:rPr>
                <w:t>PU</w:t>
              </w:r>
              <w:r w:rsidR="00E50689">
                <w:rPr>
                  <w:b/>
                  <w:i/>
                </w:rPr>
                <w:t>01</w:t>
              </w:r>
            </w:ins>
            <w:ins w:id="8113" w:author="Okot" w:date="2020-01-21T13:53:00Z">
              <w:r w:rsidR="00CF0D9F">
                <w:rPr>
                  <w:b/>
                  <w:i/>
                </w:rPr>
                <w:t>7</w:t>
              </w:r>
            </w:ins>
            <w:ins w:id="8114" w:author="Okot" w:date="2020-01-20T14:37:00Z">
              <w:r w:rsidRPr="00C940F5">
                <w:rPr>
                  <w:b/>
                  <w:i/>
                </w:rPr>
                <w:t>:</w:t>
              </w:r>
              <w:r>
                <w:rPr>
                  <w:b/>
                  <w:i/>
                </w:rPr>
                <w:t xml:space="preserve"> Zmiana docelowej dobowej kaloryczności</w:t>
              </w:r>
            </w:ins>
          </w:p>
        </w:tc>
      </w:tr>
      <w:tr w:rsidR="003248D9" w14:paraId="2DAF8FB0" w14:textId="77777777" w:rsidTr="00645B77">
        <w:trPr>
          <w:ins w:id="8115" w:author="Okot" w:date="2020-01-20T14:37:00Z"/>
        </w:trPr>
        <w:tc>
          <w:tcPr>
            <w:tcW w:w="3397" w:type="dxa"/>
          </w:tcPr>
          <w:p w14:paraId="3A2E607D" w14:textId="77777777" w:rsidR="003248D9" w:rsidRPr="00E522BA" w:rsidRDefault="003248D9" w:rsidP="00645B77">
            <w:pPr>
              <w:ind w:firstLine="0"/>
              <w:rPr>
                <w:ins w:id="8116" w:author="Okot" w:date="2020-01-20T14:37:00Z"/>
                <w:b/>
              </w:rPr>
            </w:pPr>
            <w:ins w:id="8117" w:author="Okot" w:date="2020-01-20T14:37:00Z">
              <w:r w:rsidRPr="00E522BA">
                <w:rPr>
                  <w:b/>
                </w:rPr>
                <w:t>Opis</w:t>
              </w:r>
            </w:ins>
          </w:p>
        </w:tc>
        <w:tc>
          <w:tcPr>
            <w:tcW w:w="5664" w:type="dxa"/>
          </w:tcPr>
          <w:p w14:paraId="20385F5F" w14:textId="77777777" w:rsidR="003248D9" w:rsidRDefault="003248D9" w:rsidP="00645B77">
            <w:pPr>
              <w:ind w:firstLine="0"/>
              <w:rPr>
                <w:ins w:id="8118" w:author="Okot" w:date="2020-01-20T14:37:00Z"/>
              </w:rPr>
            </w:pPr>
            <w:ins w:id="8119"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20" w:author="Okot" w:date="2020-01-20T14:37:00Z"/>
        </w:trPr>
        <w:tc>
          <w:tcPr>
            <w:tcW w:w="3397" w:type="dxa"/>
          </w:tcPr>
          <w:p w14:paraId="4328140D" w14:textId="77777777" w:rsidR="003248D9" w:rsidRPr="00E522BA" w:rsidRDefault="003248D9" w:rsidP="00645B77">
            <w:pPr>
              <w:ind w:firstLine="0"/>
              <w:rPr>
                <w:ins w:id="8121" w:author="Okot" w:date="2020-01-20T14:37:00Z"/>
                <w:b/>
              </w:rPr>
            </w:pPr>
            <w:ins w:id="8122" w:author="Okot" w:date="2020-01-20T14:37:00Z">
              <w:r w:rsidRPr="00E522BA">
                <w:rPr>
                  <w:b/>
                </w:rPr>
                <w:t>Warunki początkowe</w:t>
              </w:r>
            </w:ins>
          </w:p>
        </w:tc>
        <w:tc>
          <w:tcPr>
            <w:tcW w:w="5664" w:type="dxa"/>
          </w:tcPr>
          <w:p w14:paraId="73960AA4" w14:textId="747BC7C0" w:rsidR="003248D9" w:rsidRDefault="003248D9">
            <w:pPr>
              <w:ind w:firstLine="0"/>
              <w:rPr>
                <w:ins w:id="8123" w:author="Okot" w:date="2020-01-20T14:37:00Z"/>
              </w:rPr>
            </w:pPr>
            <w:ins w:id="8124" w:author="Okot" w:date="2020-01-20T14:37:00Z">
              <w:r>
                <w:t>Użytkownik poprawnie zrealizował PU002, PU01</w:t>
              </w:r>
            </w:ins>
            <w:ins w:id="8125" w:author="Okot" w:date="2020-01-21T13:53:00Z">
              <w:r w:rsidR="00CF0D9F">
                <w:t>4</w:t>
              </w:r>
            </w:ins>
            <w:ins w:id="8126" w:author="Okot" w:date="2020-01-20T14:37:00Z">
              <w:r>
                <w:t xml:space="preserve"> oraz znajduje się na podstronie „Moje dane”.</w:t>
              </w:r>
            </w:ins>
          </w:p>
        </w:tc>
      </w:tr>
      <w:tr w:rsidR="003248D9" w14:paraId="1B25B801" w14:textId="77777777" w:rsidTr="00645B77">
        <w:trPr>
          <w:ins w:id="8127" w:author="Okot" w:date="2020-01-20T14:37:00Z"/>
        </w:trPr>
        <w:tc>
          <w:tcPr>
            <w:tcW w:w="3397" w:type="dxa"/>
          </w:tcPr>
          <w:p w14:paraId="049730A7" w14:textId="77777777" w:rsidR="003248D9" w:rsidRPr="00E522BA" w:rsidRDefault="003248D9" w:rsidP="00645B77">
            <w:pPr>
              <w:ind w:firstLine="0"/>
              <w:rPr>
                <w:ins w:id="8128" w:author="Okot" w:date="2020-01-20T14:37:00Z"/>
                <w:b/>
              </w:rPr>
            </w:pPr>
            <w:ins w:id="8129" w:author="Okot" w:date="2020-01-20T14:37:00Z">
              <w:r w:rsidRPr="00E522BA">
                <w:rPr>
                  <w:b/>
                </w:rPr>
                <w:t>Inicjacja</w:t>
              </w:r>
            </w:ins>
          </w:p>
        </w:tc>
        <w:tc>
          <w:tcPr>
            <w:tcW w:w="5664" w:type="dxa"/>
          </w:tcPr>
          <w:p w14:paraId="37322E44" w14:textId="77777777" w:rsidR="003248D9" w:rsidRDefault="003248D9" w:rsidP="00645B77">
            <w:pPr>
              <w:ind w:firstLine="0"/>
              <w:rPr>
                <w:ins w:id="8130" w:author="Okot" w:date="2020-01-20T14:37:00Z"/>
              </w:rPr>
            </w:pPr>
            <w:ins w:id="8131" w:author="Okot" w:date="2020-01-20T14:37:00Z">
              <w:r>
                <w:t>Użytkownik aktywuje przycisk „Zmień kaloryczność”.</w:t>
              </w:r>
            </w:ins>
          </w:p>
        </w:tc>
      </w:tr>
      <w:tr w:rsidR="003248D9" w14:paraId="1AEBDF34" w14:textId="77777777" w:rsidTr="00645B77">
        <w:trPr>
          <w:ins w:id="8132" w:author="Okot" w:date="2020-01-20T14:37:00Z"/>
        </w:trPr>
        <w:tc>
          <w:tcPr>
            <w:tcW w:w="3397" w:type="dxa"/>
          </w:tcPr>
          <w:p w14:paraId="1110B4EA" w14:textId="77777777" w:rsidR="003248D9" w:rsidRPr="00E522BA" w:rsidRDefault="003248D9" w:rsidP="00645B77">
            <w:pPr>
              <w:ind w:firstLine="0"/>
              <w:rPr>
                <w:ins w:id="8133" w:author="Okot" w:date="2020-01-20T14:37:00Z"/>
                <w:b/>
              </w:rPr>
            </w:pPr>
            <w:ins w:id="8134" w:author="Okot" w:date="2020-01-20T14:37:00Z">
              <w:r w:rsidRPr="00E522BA">
                <w:rPr>
                  <w:b/>
                </w:rPr>
                <w:t>Warunki końcowe</w:t>
              </w:r>
            </w:ins>
          </w:p>
        </w:tc>
        <w:tc>
          <w:tcPr>
            <w:tcW w:w="5664" w:type="dxa"/>
          </w:tcPr>
          <w:p w14:paraId="48F9317A" w14:textId="77777777" w:rsidR="003248D9" w:rsidRDefault="003248D9" w:rsidP="00645B77">
            <w:pPr>
              <w:ind w:firstLine="0"/>
              <w:rPr>
                <w:ins w:id="8135" w:author="Okot" w:date="2020-01-20T14:37:00Z"/>
              </w:rPr>
            </w:pPr>
            <w:ins w:id="8136" w:author="Okot" w:date="2020-01-20T14:37:00Z">
              <w:r>
                <w:t>Został wyświetlony komunikat informujący o zmianie ustalonej kaloryczności.</w:t>
              </w:r>
            </w:ins>
          </w:p>
        </w:tc>
      </w:tr>
      <w:tr w:rsidR="003248D9" w14:paraId="6736183F" w14:textId="77777777" w:rsidTr="00645B77">
        <w:trPr>
          <w:ins w:id="8137" w:author="Okot" w:date="2020-01-20T14:37:00Z"/>
        </w:trPr>
        <w:tc>
          <w:tcPr>
            <w:tcW w:w="3397" w:type="dxa"/>
          </w:tcPr>
          <w:p w14:paraId="65DE851C" w14:textId="77777777" w:rsidR="003248D9" w:rsidRPr="00E522BA" w:rsidRDefault="003248D9" w:rsidP="00645B77">
            <w:pPr>
              <w:ind w:firstLine="0"/>
              <w:rPr>
                <w:ins w:id="8138" w:author="Okot" w:date="2020-01-20T14:37:00Z"/>
                <w:b/>
              </w:rPr>
            </w:pPr>
            <w:ins w:id="8139" w:author="Okot" w:date="2020-01-20T14:37:00Z">
              <w:r w:rsidRPr="00E522BA">
                <w:rPr>
                  <w:b/>
                </w:rPr>
                <w:t>Scenariusz główny</w:t>
              </w:r>
            </w:ins>
          </w:p>
        </w:tc>
        <w:tc>
          <w:tcPr>
            <w:tcW w:w="5664" w:type="dxa"/>
          </w:tcPr>
          <w:p w14:paraId="24A57E5B" w14:textId="77777777" w:rsidR="003248D9" w:rsidRDefault="003248D9" w:rsidP="00645B77">
            <w:pPr>
              <w:ind w:firstLine="0"/>
              <w:rPr>
                <w:ins w:id="8140" w:author="Okot" w:date="2020-01-20T14:37:00Z"/>
              </w:rPr>
            </w:pPr>
            <w:ins w:id="8141" w:author="Okot" w:date="2020-01-20T14:37:00Z">
              <w:r>
                <w:t>1. Użytkownik aktywuje przycisk „Zmień kaloryczność”.</w:t>
              </w:r>
            </w:ins>
          </w:p>
          <w:p w14:paraId="7BED3435" w14:textId="77777777" w:rsidR="003248D9" w:rsidRDefault="003248D9" w:rsidP="00645B77">
            <w:pPr>
              <w:ind w:firstLine="0"/>
              <w:rPr>
                <w:ins w:id="8142" w:author="Okot" w:date="2020-01-20T14:37:00Z"/>
              </w:rPr>
            </w:pPr>
            <w:ins w:id="8143"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44" w:author="Okot" w:date="2020-01-20T14:37:00Z"/>
              </w:rPr>
            </w:pPr>
            <w:ins w:id="8145" w:author="Okot" w:date="2020-01-20T14:37:00Z">
              <w:r>
                <w:t>3. Użytkownik wprowadza proponowaną przez siebie wartość dziennej kaloryczności.</w:t>
              </w:r>
            </w:ins>
          </w:p>
          <w:p w14:paraId="4732CF0A" w14:textId="77777777" w:rsidR="003248D9" w:rsidRDefault="003248D9" w:rsidP="00645B77">
            <w:pPr>
              <w:ind w:firstLine="0"/>
              <w:rPr>
                <w:ins w:id="8146" w:author="Okot" w:date="2020-01-20T14:37:00Z"/>
              </w:rPr>
            </w:pPr>
            <w:ins w:id="8147" w:author="Okot" w:date="2020-01-20T14:37:00Z">
              <w:r>
                <w:t>4. Użytkownik używa przycisku „Zapisz”.</w:t>
              </w:r>
            </w:ins>
          </w:p>
          <w:p w14:paraId="033D9218" w14:textId="77777777" w:rsidR="003248D9" w:rsidRDefault="003248D9" w:rsidP="00645B77">
            <w:pPr>
              <w:ind w:firstLine="0"/>
              <w:rPr>
                <w:ins w:id="8148" w:author="Okot" w:date="2020-01-20T14:37:00Z"/>
              </w:rPr>
            </w:pPr>
            <w:ins w:id="8149" w:author="Okot" w:date="2020-01-20T14:37:00Z">
              <w:r>
                <w:t>5. System weryfikuje proponowaną wartość.</w:t>
              </w:r>
            </w:ins>
          </w:p>
          <w:p w14:paraId="6C1A65ED" w14:textId="77777777" w:rsidR="003248D9" w:rsidRDefault="003248D9" w:rsidP="00645B77">
            <w:pPr>
              <w:ind w:firstLine="0"/>
              <w:rPr>
                <w:ins w:id="8150" w:author="Okot" w:date="2020-01-20T14:37:00Z"/>
              </w:rPr>
            </w:pPr>
            <w:ins w:id="8151" w:author="Okot" w:date="2020-01-20T14:37:00Z">
              <w:r>
                <w:t>6. Ustalone zapotrzebowanie zostaje zapisane w bazie danych.</w:t>
              </w:r>
            </w:ins>
          </w:p>
          <w:p w14:paraId="4BC532AE" w14:textId="77777777" w:rsidR="003248D9" w:rsidRDefault="003248D9" w:rsidP="00645B77">
            <w:pPr>
              <w:ind w:firstLine="0"/>
              <w:rPr>
                <w:ins w:id="8152" w:author="Okot" w:date="2020-01-20T14:37:00Z"/>
              </w:rPr>
            </w:pPr>
            <w:ins w:id="8153" w:author="Okot" w:date="2020-01-20T14:37:00Z">
              <w:r>
                <w:t>7. Wyświetlony zostaje komunikat informujący o poprawnym dokonaniu zmiany.</w:t>
              </w:r>
            </w:ins>
          </w:p>
        </w:tc>
      </w:tr>
      <w:tr w:rsidR="003248D9" w14:paraId="30D98AA0" w14:textId="77777777" w:rsidTr="00645B77">
        <w:trPr>
          <w:trHeight w:val="54"/>
          <w:ins w:id="8154" w:author="Okot" w:date="2020-01-20T14:37:00Z"/>
        </w:trPr>
        <w:tc>
          <w:tcPr>
            <w:tcW w:w="3397" w:type="dxa"/>
          </w:tcPr>
          <w:p w14:paraId="214D1D54" w14:textId="77777777" w:rsidR="003248D9" w:rsidRPr="00E522BA" w:rsidRDefault="003248D9" w:rsidP="00645B77">
            <w:pPr>
              <w:ind w:firstLine="0"/>
              <w:rPr>
                <w:ins w:id="8155" w:author="Okot" w:date="2020-01-20T14:37:00Z"/>
                <w:b/>
              </w:rPr>
            </w:pPr>
            <w:ins w:id="8156"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57" w:author="Okot" w:date="2020-01-20T14:37:00Z"/>
              </w:rPr>
            </w:pPr>
            <w:ins w:id="8158" w:author="Okot" w:date="2020-01-20T14:37:00Z">
              <w:r>
                <w:t>(2-4).1. Użytkownik używa przycisku do zamknięcia okna.</w:t>
              </w:r>
            </w:ins>
          </w:p>
          <w:p w14:paraId="6CB9DA19" w14:textId="77777777" w:rsidR="003248D9" w:rsidRDefault="003248D9" w:rsidP="00645B77">
            <w:pPr>
              <w:ind w:firstLine="0"/>
              <w:rPr>
                <w:ins w:id="8159" w:author="Okot" w:date="2020-01-20T14:37:00Z"/>
              </w:rPr>
            </w:pPr>
            <w:ins w:id="8160"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61" w:author="Okot" w:date="2020-01-20T14:37:00Z"/>
              </w:rPr>
            </w:pPr>
            <w:ins w:id="8162" w:author="Okot" w:date="2020-01-20T14:37:00Z">
              <w:r>
                <w:t>(2-4).1.2.1. Użytkownik potwierdza zamknięcie okna.</w:t>
              </w:r>
            </w:ins>
          </w:p>
          <w:p w14:paraId="2197069F" w14:textId="77777777" w:rsidR="003248D9" w:rsidRDefault="003248D9" w:rsidP="00645B77">
            <w:pPr>
              <w:ind w:firstLine="0"/>
              <w:rPr>
                <w:ins w:id="8163" w:author="Okot" w:date="2020-01-20T14:37:00Z"/>
              </w:rPr>
            </w:pPr>
            <w:ins w:id="8164" w:author="Okot" w:date="2020-01-20T14:37:00Z">
              <w:r>
                <w:t>(2-4).1.2.1.1. Okno modalne z formularzem zostaje zamknięte.</w:t>
              </w:r>
            </w:ins>
          </w:p>
          <w:p w14:paraId="39E5BADC" w14:textId="77777777" w:rsidR="003248D9" w:rsidRDefault="003248D9" w:rsidP="00645B77">
            <w:pPr>
              <w:ind w:firstLine="0"/>
              <w:rPr>
                <w:ins w:id="8165" w:author="Okot" w:date="2020-01-20T14:37:00Z"/>
              </w:rPr>
            </w:pPr>
            <w:ins w:id="8166" w:author="Okot" w:date="2020-01-20T14:37:00Z">
              <w:r>
                <w:t>(2-4).1.2.1.2. Powrót do strony „Moje dane”.</w:t>
              </w:r>
            </w:ins>
          </w:p>
          <w:p w14:paraId="3D3E4D22" w14:textId="77777777" w:rsidR="003248D9" w:rsidRDefault="003248D9" w:rsidP="00645B77">
            <w:pPr>
              <w:ind w:firstLine="0"/>
              <w:rPr>
                <w:ins w:id="8167" w:author="Okot" w:date="2020-01-20T14:37:00Z"/>
              </w:rPr>
            </w:pPr>
            <w:ins w:id="8168" w:author="Okot" w:date="2020-01-20T14:37:00Z">
              <w:r>
                <w:t>(2-4).1.2.2. Użytkownik rezygnuje z akcji.</w:t>
              </w:r>
            </w:ins>
          </w:p>
          <w:p w14:paraId="1A21E892" w14:textId="74785DA0" w:rsidR="003248D9" w:rsidRDefault="00975867" w:rsidP="00645B77">
            <w:pPr>
              <w:ind w:firstLine="0"/>
              <w:rPr>
                <w:ins w:id="8169" w:author="Okot" w:date="2020-01-20T14:37:00Z"/>
              </w:rPr>
            </w:pPr>
            <w:ins w:id="8170" w:author="Okot" w:date="2020-01-20T14:37:00Z">
              <w:r>
                <w:t>(2-4).1.2.2.1. Powrót do pkt</w:t>
              </w:r>
              <w:r w:rsidR="003248D9">
                <w:t> (2-4).</w:t>
              </w:r>
            </w:ins>
          </w:p>
          <w:p w14:paraId="21E3ED00" w14:textId="77777777" w:rsidR="003248D9" w:rsidRDefault="003248D9" w:rsidP="00645B77">
            <w:pPr>
              <w:ind w:firstLine="0"/>
              <w:rPr>
                <w:ins w:id="8171" w:author="Okot" w:date="2020-01-20T14:37:00Z"/>
              </w:rPr>
            </w:pPr>
            <w:ins w:id="8172" w:author="Okot" w:date="2020-01-20T14:37:00Z">
              <w:r>
                <w:t>4.1(a) Użytkownik pozostawił pole „Proponowana kaloryczność” puste.</w:t>
              </w:r>
            </w:ins>
          </w:p>
          <w:p w14:paraId="4007E92C" w14:textId="77777777" w:rsidR="003248D9" w:rsidRDefault="003248D9" w:rsidP="00645B77">
            <w:pPr>
              <w:ind w:firstLine="0"/>
              <w:rPr>
                <w:ins w:id="8173" w:author="Okot" w:date="2020-01-20T14:37:00Z"/>
              </w:rPr>
            </w:pPr>
            <w:ins w:id="8174" w:author="Okot" w:date="2020-01-20T14:37:00Z">
              <w:r>
                <w:t>4.1(b) Użytkownik wprowadził nieprawidłową wartość proponowanej dziennej kaloryczności.</w:t>
              </w:r>
            </w:ins>
          </w:p>
          <w:p w14:paraId="0A892477" w14:textId="77777777" w:rsidR="003248D9" w:rsidRDefault="003248D9" w:rsidP="00645B77">
            <w:pPr>
              <w:ind w:firstLine="0"/>
              <w:rPr>
                <w:ins w:id="8175" w:author="Okot" w:date="2020-01-20T14:37:00Z"/>
              </w:rPr>
            </w:pPr>
            <w:ins w:id="8176"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77" w:author="Okot" w:date="2020-01-20T14:37:00Z"/>
              </w:rPr>
            </w:pPr>
            <w:ins w:id="8178" w:author="Okot" w:date="2020-01-20T14:37:00Z">
              <w:r>
                <w:t>4.1.1. Wyświetlony zostaje stosowny komunikat błędu.</w:t>
              </w:r>
            </w:ins>
          </w:p>
          <w:p w14:paraId="5DCD87A4" w14:textId="250253F5" w:rsidR="003248D9" w:rsidRDefault="00975867" w:rsidP="00645B77">
            <w:pPr>
              <w:ind w:firstLine="0"/>
              <w:rPr>
                <w:ins w:id="8179" w:author="Okot" w:date="2020-01-20T14:37:00Z"/>
              </w:rPr>
            </w:pPr>
            <w:ins w:id="8180" w:author="Okot" w:date="2020-01-20T14:37:00Z">
              <w:r>
                <w:t>4.1.2. Powrót do pkt</w:t>
              </w:r>
              <w:r w:rsidR="003248D9">
                <w:t> 2.</w:t>
              </w:r>
            </w:ins>
          </w:p>
        </w:tc>
      </w:tr>
    </w:tbl>
    <w:p w14:paraId="24A7F31E" w14:textId="77777777" w:rsidR="003248D9" w:rsidRDefault="003248D9" w:rsidP="003248D9">
      <w:pPr>
        <w:ind w:firstLine="0"/>
        <w:rPr>
          <w:ins w:id="8181" w:author="Okot" w:date="2020-01-20T14:37:00Z"/>
        </w:rPr>
      </w:pPr>
    </w:p>
    <w:p w14:paraId="66E22214" w14:textId="77777777" w:rsidR="00723C68" w:rsidRDefault="00723C68">
      <w:pPr>
        <w:spacing w:after="160" w:line="259" w:lineRule="auto"/>
        <w:ind w:firstLine="0"/>
        <w:jc w:val="left"/>
        <w:rPr>
          <w:ins w:id="8182" w:author="Okot" w:date="2020-01-20T19:33:00Z"/>
        </w:rPr>
      </w:pPr>
      <w:ins w:id="8183" w:author="Okot" w:date="2020-01-20T19:33:00Z">
        <w:r>
          <w:br w:type="page"/>
        </w:r>
      </w:ins>
    </w:p>
    <w:p w14:paraId="636718F2" w14:textId="7CFB2F48" w:rsidR="007B59F3" w:rsidRDefault="00CF0D9F" w:rsidP="007B59F3">
      <w:pPr>
        <w:ind w:firstLine="0"/>
        <w:rPr>
          <w:ins w:id="8184" w:author="Okot" w:date="2020-01-20T14:44:00Z"/>
        </w:rPr>
      </w:pPr>
      <w:ins w:id="8185" w:author="Okot" w:date="2020-01-20T14:44:00Z">
        <w:r>
          <w:lastRenderedPageBreak/>
          <w:t>Tabela 4.18</w:t>
        </w:r>
        <w:r w:rsidR="007B59F3">
          <w:t>.</w:t>
        </w:r>
      </w:ins>
    </w:p>
    <w:p w14:paraId="0534E7AA" w14:textId="77777777" w:rsidR="007B59F3" w:rsidRDefault="007B59F3" w:rsidP="007B59F3">
      <w:pPr>
        <w:ind w:firstLine="0"/>
        <w:rPr>
          <w:ins w:id="8186" w:author="Okot" w:date="2020-01-20T14:44:00Z"/>
        </w:rPr>
      </w:pPr>
      <w:ins w:id="8187"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88" w:author="Okot" w:date="2020-01-20T14:44:00Z"/>
        </w:trPr>
        <w:tc>
          <w:tcPr>
            <w:tcW w:w="3397" w:type="dxa"/>
          </w:tcPr>
          <w:p w14:paraId="59A81FE0" w14:textId="77777777" w:rsidR="007B59F3" w:rsidRPr="006076CC" w:rsidRDefault="007B59F3" w:rsidP="00645B77">
            <w:pPr>
              <w:ind w:firstLine="0"/>
              <w:rPr>
                <w:ins w:id="8189" w:author="Okot" w:date="2020-01-20T14:44:00Z"/>
                <w:b/>
              </w:rPr>
            </w:pPr>
            <w:ins w:id="8190" w:author="Okot" w:date="2020-01-20T14:44:00Z">
              <w:r w:rsidRPr="006076CC">
                <w:rPr>
                  <w:b/>
                </w:rPr>
                <w:t>Nazwa</w:t>
              </w:r>
            </w:ins>
          </w:p>
        </w:tc>
        <w:tc>
          <w:tcPr>
            <w:tcW w:w="5664" w:type="dxa"/>
          </w:tcPr>
          <w:p w14:paraId="21DBBA48" w14:textId="1C4D1F46" w:rsidR="007B59F3" w:rsidRPr="00A12070" w:rsidRDefault="00CF0D9F" w:rsidP="00645B77">
            <w:pPr>
              <w:ind w:firstLine="0"/>
              <w:rPr>
                <w:ins w:id="8191" w:author="Okot" w:date="2020-01-20T14:44:00Z"/>
                <w:b/>
                <w:i/>
              </w:rPr>
            </w:pPr>
            <w:ins w:id="8192" w:author="Okot" w:date="2020-01-20T14:44:00Z">
              <w:r>
                <w:rPr>
                  <w:b/>
                  <w:i/>
                </w:rPr>
                <w:t>PU018</w:t>
              </w:r>
              <w:r w:rsidR="007B59F3" w:rsidRPr="00A12070">
                <w:rPr>
                  <w:b/>
                  <w:i/>
                </w:rPr>
                <w:t>: Dodanie nowego pomiaru wagi</w:t>
              </w:r>
            </w:ins>
          </w:p>
        </w:tc>
      </w:tr>
      <w:tr w:rsidR="007B59F3" w14:paraId="5D4D1D02" w14:textId="77777777" w:rsidTr="00645B77">
        <w:trPr>
          <w:ins w:id="8193" w:author="Okot" w:date="2020-01-20T14:44:00Z"/>
        </w:trPr>
        <w:tc>
          <w:tcPr>
            <w:tcW w:w="3397" w:type="dxa"/>
          </w:tcPr>
          <w:p w14:paraId="03408975" w14:textId="77777777" w:rsidR="007B59F3" w:rsidRPr="006076CC" w:rsidRDefault="007B59F3" w:rsidP="00645B77">
            <w:pPr>
              <w:ind w:firstLine="0"/>
              <w:rPr>
                <w:ins w:id="8194" w:author="Okot" w:date="2020-01-20T14:44:00Z"/>
                <w:b/>
              </w:rPr>
            </w:pPr>
            <w:ins w:id="8195" w:author="Okot" w:date="2020-01-20T14:44:00Z">
              <w:r w:rsidRPr="006076CC">
                <w:rPr>
                  <w:b/>
                </w:rPr>
                <w:t>Opis</w:t>
              </w:r>
            </w:ins>
          </w:p>
        </w:tc>
        <w:tc>
          <w:tcPr>
            <w:tcW w:w="5664" w:type="dxa"/>
          </w:tcPr>
          <w:p w14:paraId="5DE60B51" w14:textId="77777777" w:rsidR="007B59F3" w:rsidRDefault="007B59F3" w:rsidP="00645B77">
            <w:pPr>
              <w:ind w:firstLine="0"/>
              <w:rPr>
                <w:ins w:id="8196" w:author="Okot" w:date="2020-01-20T14:44:00Z"/>
              </w:rPr>
            </w:pPr>
            <w:ins w:id="8197" w:author="Okot" w:date="2020-01-20T14:44:00Z">
              <w:r>
                <w:t>Przypadek użycia pozwala użytkownikowi zaktualizować jego wagę.</w:t>
              </w:r>
            </w:ins>
          </w:p>
        </w:tc>
      </w:tr>
      <w:tr w:rsidR="007B59F3" w14:paraId="49852E0C" w14:textId="77777777" w:rsidTr="00645B77">
        <w:trPr>
          <w:ins w:id="8198" w:author="Okot" w:date="2020-01-20T14:44:00Z"/>
        </w:trPr>
        <w:tc>
          <w:tcPr>
            <w:tcW w:w="3397" w:type="dxa"/>
          </w:tcPr>
          <w:p w14:paraId="725ECCDC" w14:textId="77777777" w:rsidR="007B59F3" w:rsidRPr="006076CC" w:rsidRDefault="007B59F3" w:rsidP="00645B77">
            <w:pPr>
              <w:ind w:firstLine="0"/>
              <w:rPr>
                <w:ins w:id="8199" w:author="Okot" w:date="2020-01-20T14:44:00Z"/>
                <w:b/>
              </w:rPr>
            </w:pPr>
            <w:ins w:id="8200" w:author="Okot" w:date="2020-01-20T14:44:00Z">
              <w:r w:rsidRPr="006076CC">
                <w:rPr>
                  <w:b/>
                </w:rPr>
                <w:t>Warunki początkowe</w:t>
              </w:r>
            </w:ins>
          </w:p>
        </w:tc>
        <w:tc>
          <w:tcPr>
            <w:tcW w:w="5664" w:type="dxa"/>
          </w:tcPr>
          <w:p w14:paraId="39E60CC8" w14:textId="43593083" w:rsidR="007B59F3" w:rsidRDefault="007B59F3" w:rsidP="00645B77">
            <w:pPr>
              <w:ind w:firstLine="0"/>
              <w:rPr>
                <w:ins w:id="8201" w:author="Okot" w:date="2020-01-20T14:44:00Z"/>
              </w:rPr>
            </w:pPr>
            <w:ins w:id="8202" w:author="Okot" w:date="2020-01-20T14:44:00Z">
              <w:r>
                <w:t>Użytkownik poprawnie zrealizował PU002 oraz PU009 i znajduje się na podstronie „Moje dane”.</w:t>
              </w:r>
            </w:ins>
          </w:p>
        </w:tc>
      </w:tr>
      <w:tr w:rsidR="007B59F3" w14:paraId="04FD7ADE" w14:textId="77777777" w:rsidTr="00645B77">
        <w:trPr>
          <w:ins w:id="8203" w:author="Okot" w:date="2020-01-20T14:44:00Z"/>
        </w:trPr>
        <w:tc>
          <w:tcPr>
            <w:tcW w:w="3397" w:type="dxa"/>
          </w:tcPr>
          <w:p w14:paraId="15445096" w14:textId="77777777" w:rsidR="007B59F3" w:rsidRPr="006076CC" w:rsidRDefault="007B59F3" w:rsidP="00645B77">
            <w:pPr>
              <w:ind w:firstLine="0"/>
              <w:rPr>
                <w:ins w:id="8204" w:author="Okot" w:date="2020-01-20T14:44:00Z"/>
                <w:b/>
              </w:rPr>
            </w:pPr>
            <w:ins w:id="8205" w:author="Okot" w:date="2020-01-20T14:44:00Z">
              <w:r w:rsidRPr="006076CC">
                <w:rPr>
                  <w:b/>
                </w:rPr>
                <w:t>Inicjacja</w:t>
              </w:r>
            </w:ins>
          </w:p>
        </w:tc>
        <w:tc>
          <w:tcPr>
            <w:tcW w:w="5664" w:type="dxa"/>
          </w:tcPr>
          <w:p w14:paraId="78D4563E" w14:textId="77777777" w:rsidR="007B59F3" w:rsidRDefault="007B59F3" w:rsidP="00645B77">
            <w:pPr>
              <w:ind w:firstLine="0"/>
              <w:rPr>
                <w:ins w:id="8206" w:author="Okot" w:date="2020-01-20T14:44:00Z"/>
              </w:rPr>
            </w:pPr>
            <w:ins w:id="8207" w:author="Okot" w:date="2020-01-20T14:44:00Z">
              <w:r>
                <w:t>Użytkownik nacisnął przycisk „Dodaj nowy pomiar” przy wykresie zmian wagi.</w:t>
              </w:r>
            </w:ins>
          </w:p>
        </w:tc>
      </w:tr>
      <w:tr w:rsidR="007B59F3" w14:paraId="65A71580" w14:textId="77777777" w:rsidTr="00645B77">
        <w:trPr>
          <w:ins w:id="8208" w:author="Okot" w:date="2020-01-20T14:44:00Z"/>
        </w:trPr>
        <w:tc>
          <w:tcPr>
            <w:tcW w:w="3397" w:type="dxa"/>
          </w:tcPr>
          <w:p w14:paraId="0B5F5152" w14:textId="77777777" w:rsidR="007B59F3" w:rsidRPr="006076CC" w:rsidRDefault="007B59F3" w:rsidP="00645B77">
            <w:pPr>
              <w:ind w:firstLine="0"/>
              <w:rPr>
                <w:ins w:id="8209" w:author="Okot" w:date="2020-01-20T14:44:00Z"/>
                <w:b/>
              </w:rPr>
            </w:pPr>
            <w:ins w:id="8210" w:author="Okot" w:date="2020-01-20T14:44:00Z">
              <w:r w:rsidRPr="006076CC">
                <w:rPr>
                  <w:b/>
                </w:rPr>
                <w:t>Warunki końcowe</w:t>
              </w:r>
            </w:ins>
          </w:p>
        </w:tc>
        <w:tc>
          <w:tcPr>
            <w:tcW w:w="5664" w:type="dxa"/>
          </w:tcPr>
          <w:p w14:paraId="62BF72E1" w14:textId="77777777" w:rsidR="007B59F3" w:rsidRDefault="007B59F3" w:rsidP="00645B77">
            <w:pPr>
              <w:ind w:firstLine="0"/>
              <w:rPr>
                <w:ins w:id="8211" w:author="Okot" w:date="2020-01-20T14:44:00Z"/>
              </w:rPr>
            </w:pPr>
            <w:ins w:id="8212" w:author="Okot" w:date="2020-01-20T14:44:00Z">
              <w:r>
                <w:t xml:space="preserve">Na wykresie pojawia się nowy punkt. Dane nad wykresem zostają zaktualizowane. </w:t>
              </w:r>
            </w:ins>
          </w:p>
        </w:tc>
      </w:tr>
      <w:tr w:rsidR="007B59F3" w14:paraId="5F75686F" w14:textId="77777777" w:rsidTr="00645B77">
        <w:trPr>
          <w:ins w:id="8213" w:author="Okot" w:date="2020-01-20T14:44:00Z"/>
        </w:trPr>
        <w:tc>
          <w:tcPr>
            <w:tcW w:w="3397" w:type="dxa"/>
          </w:tcPr>
          <w:p w14:paraId="55F0C1B1" w14:textId="77777777" w:rsidR="007B59F3" w:rsidRPr="006076CC" w:rsidRDefault="007B59F3" w:rsidP="00645B77">
            <w:pPr>
              <w:ind w:firstLine="0"/>
              <w:rPr>
                <w:ins w:id="8214" w:author="Okot" w:date="2020-01-20T14:44:00Z"/>
                <w:b/>
              </w:rPr>
            </w:pPr>
            <w:ins w:id="8215" w:author="Okot" w:date="2020-01-20T14:44:00Z">
              <w:r w:rsidRPr="006076CC">
                <w:rPr>
                  <w:b/>
                </w:rPr>
                <w:t>Scenariusz główny</w:t>
              </w:r>
            </w:ins>
          </w:p>
        </w:tc>
        <w:tc>
          <w:tcPr>
            <w:tcW w:w="5664" w:type="dxa"/>
          </w:tcPr>
          <w:p w14:paraId="10437640" w14:textId="77777777" w:rsidR="007B59F3" w:rsidRDefault="007B59F3" w:rsidP="00645B77">
            <w:pPr>
              <w:ind w:firstLine="0"/>
              <w:rPr>
                <w:ins w:id="8216" w:author="Okot" w:date="2020-01-20T14:44:00Z"/>
              </w:rPr>
            </w:pPr>
            <w:ins w:id="8217" w:author="Okot" w:date="2020-01-20T14:44:00Z">
              <w:r>
                <w:t>1. Pojawia się okno modalne zawierające formularz dodawania nowego pomiaru.</w:t>
              </w:r>
            </w:ins>
          </w:p>
          <w:p w14:paraId="071C2BA7" w14:textId="77777777" w:rsidR="007B59F3" w:rsidRDefault="007B59F3" w:rsidP="00645B77">
            <w:pPr>
              <w:ind w:firstLine="0"/>
              <w:rPr>
                <w:ins w:id="8218" w:author="Okot" w:date="2020-01-20T14:44:00Z"/>
              </w:rPr>
            </w:pPr>
            <w:ins w:id="8219" w:author="Okot" w:date="2020-01-20T14:44:00Z">
              <w:r>
                <w:t>2. Użytkownik wprowadza wartość nowego pomiaru.</w:t>
              </w:r>
            </w:ins>
          </w:p>
          <w:p w14:paraId="5EC35432" w14:textId="77777777" w:rsidR="007B59F3" w:rsidRDefault="007B59F3" w:rsidP="00645B77">
            <w:pPr>
              <w:ind w:firstLine="0"/>
              <w:rPr>
                <w:ins w:id="8220" w:author="Okot" w:date="2020-01-20T14:44:00Z"/>
              </w:rPr>
            </w:pPr>
            <w:ins w:id="8221" w:author="Okot" w:date="2020-01-20T14:44:00Z">
              <w:r>
                <w:t>3. Użytkownik korzysta z przycisku „Zapisz”.</w:t>
              </w:r>
            </w:ins>
          </w:p>
          <w:p w14:paraId="0681FAA7" w14:textId="77777777" w:rsidR="007B59F3" w:rsidRDefault="007B59F3" w:rsidP="00645B77">
            <w:pPr>
              <w:ind w:firstLine="0"/>
              <w:rPr>
                <w:ins w:id="8222" w:author="Okot" w:date="2020-01-20T14:44:00Z"/>
              </w:rPr>
            </w:pPr>
            <w:ins w:id="8223" w:author="Okot" w:date="2020-01-20T14:44:00Z">
              <w:r>
                <w:t>4. System weryfikuje poprawność przesyłanych danych.</w:t>
              </w:r>
            </w:ins>
          </w:p>
          <w:p w14:paraId="43798F24" w14:textId="77777777" w:rsidR="007B59F3" w:rsidRDefault="007B59F3" w:rsidP="00645B77">
            <w:pPr>
              <w:ind w:firstLine="0"/>
              <w:rPr>
                <w:ins w:id="8224" w:author="Okot" w:date="2020-01-20T14:44:00Z"/>
              </w:rPr>
            </w:pPr>
            <w:ins w:id="8225" w:author="Okot" w:date="2020-01-20T14:44:00Z">
              <w:r>
                <w:t>5. Pomiar zostaje dodany do bazy danych.</w:t>
              </w:r>
            </w:ins>
          </w:p>
          <w:p w14:paraId="297533F1" w14:textId="77777777" w:rsidR="007B59F3" w:rsidRDefault="007B59F3" w:rsidP="00645B77">
            <w:pPr>
              <w:ind w:firstLine="0"/>
              <w:rPr>
                <w:ins w:id="8226" w:author="Okot" w:date="2020-01-20T14:44:00Z"/>
              </w:rPr>
            </w:pPr>
            <w:ins w:id="8227" w:author="Okot" w:date="2020-01-20T14:44:00Z">
              <w:r>
                <w:t>6. Wartość wagi w sekcji „Twoje wymiary” strony „Moje dane” zostaje zaktualizowana.</w:t>
              </w:r>
            </w:ins>
          </w:p>
          <w:p w14:paraId="1056728E" w14:textId="77777777" w:rsidR="007B59F3" w:rsidRDefault="007B59F3" w:rsidP="00645B77">
            <w:pPr>
              <w:ind w:firstLine="0"/>
              <w:rPr>
                <w:ins w:id="8228" w:author="Okot" w:date="2020-01-20T14:44:00Z"/>
              </w:rPr>
            </w:pPr>
            <w:ins w:id="8229"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30" w:author="Okot" w:date="2020-01-20T14:44:00Z"/>
        </w:trPr>
        <w:tc>
          <w:tcPr>
            <w:tcW w:w="3397" w:type="dxa"/>
          </w:tcPr>
          <w:p w14:paraId="363442AA" w14:textId="77777777" w:rsidR="007B59F3" w:rsidRPr="006076CC" w:rsidRDefault="007B59F3" w:rsidP="00645B77">
            <w:pPr>
              <w:ind w:firstLine="0"/>
              <w:rPr>
                <w:ins w:id="8231" w:author="Okot" w:date="2020-01-20T14:44:00Z"/>
                <w:b/>
              </w:rPr>
            </w:pPr>
            <w:ins w:id="8232" w:author="Okot" w:date="2020-01-20T14:44:00Z">
              <w:r w:rsidRPr="006076CC">
                <w:rPr>
                  <w:b/>
                </w:rPr>
                <w:t>Scenariusze alternatywne</w:t>
              </w:r>
            </w:ins>
          </w:p>
        </w:tc>
        <w:tc>
          <w:tcPr>
            <w:tcW w:w="5664" w:type="dxa"/>
          </w:tcPr>
          <w:p w14:paraId="0DEE5385" w14:textId="77777777" w:rsidR="007B59F3" w:rsidRDefault="007B59F3" w:rsidP="00645B77">
            <w:pPr>
              <w:ind w:firstLine="0"/>
              <w:rPr>
                <w:ins w:id="8233" w:author="Okot" w:date="2020-01-20T14:44:00Z"/>
              </w:rPr>
            </w:pPr>
            <w:ins w:id="8234" w:author="Okot" w:date="2020-01-20T14:44:00Z">
              <w:r>
                <w:t>(1-3).1. Użytkownik używa przycisku do zamknięcia okna.</w:t>
              </w:r>
            </w:ins>
          </w:p>
          <w:p w14:paraId="0B06CE0A" w14:textId="77777777" w:rsidR="007B59F3" w:rsidRDefault="007B59F3" w:rsidP="00645B77">
            <w:pPr>
              <w:ind w:firstLine="0"/>
              <w:rPr>
                <w:ins w:id="8235" w:author="Okot" w:date="2020-01-20T14:44:00Z"/>
              </w:rPr>
            </w:pPr>
            <w:ins w:id="8236" w:author="Okot" w:date="2020-01-20T14:44:00Z">
              <w:r>
                <w:t>(1-3).1.1. Pojawia okno dialogowe służące do potwierdzenia zamknięcia okna bez zapisywania danych.</w:t>
              </w:r>
            </w:ins>
          </w:p>
          <w:p w14:paraId="1F1B1C5E" w14:textId="77777777" w:rsidR="007B59F3" w:rsidRDefault="007B59F3" w:rsidP="00645B77">
            <w:pPr>
              <w:ind w:firstLine="0"/>
              <w:rPr>
                <w:ins w:id="8237" w:author="Okot" w:date="2020-01-20T14:44:00Z"/>
              </w:rPr>
            </w:pPr>
            <w:ins w:id="8238" w:author="Okot" w:date="2020-01-20T14:44:00Z">
              <w:r>
                <w:t>(1-3).1.2.1. Użytkownik potwierdza zamknięcie okna.</w:t>
              </w:r>
            </w:ins>
          </w:p>
          <w:p w14:paraId="6E1C079B" w14:textId="77777777" w:rsidR="007B59F3" w:rsidRDefault="007B59F3" w:rsidP="00645B77">
            <w:pPr>
              <w:ind w:firstLine="0"/>
              <w:rPr>
                <w:ins w:id="8239" w:author="Okot" w:date="2020-01-20T14:44:00Z"/>
              </w:rPr>
            </w:pPr>
            <w:ins w:id="8240" w:author="Okot" w:date="2020-01-20T14:44:00Z">
              <w:r>
                <w:t>(1-3).1.2.1.1. Okno modalne z formularzem zostaje zamknięte.</w:t>
              </w:r>
            </w:ins>
          </w:p>
          <w:p w14:paraId="445CADC2" w14:textId="77777777" w:rsidR="007B59F3" w:rsidRDefault="007B59F3" w:rsidP="00645B77">
            <w:pPr>
              <w:ind w:firstLine="0"/>
              <w:rPr>
                <w:ins w:id="8241" w:author="Okot" w:date="2020-01-20T14:44:00Z"/>
              </w:rPr>
            </w:pPr>
            <w:ins w:id="8242" w:author="Okot" w:date="2020-01-20T14:44:00Z">
              <w:r>
                <w:t>(1-3).1.2.1.2. Powrót do podstrony „Moje dane”.</w:t>
              </w:r>
            </w:ins>
          </w:p>
          <w:p w14:paraId="3282CD69" w14:textId="77777777" w:rsidR="007B59F3" w:rsidRDefault="007B59F3" w:rsidP="00645B77">
            <w:pPr>
              <w:ind w:firstLine="0"/>
              <w:rPr>
                <w:ins w:id="8243" w:author="Okot" w:date="2020-01-20T14:44:00Z"/>
              </w:rPr>
            </w:pPr>
            <w:ins w:id="8244" w:author="Okot" w:date="2020-01-20T14:44:00Z">
              <w:r>
                <w:t>(1-3).1.2.2. Użytkownik rezygnuje z akcji.</w:t>
              </w:r>
            </w:ins>
          </w:p>
          <w:p w14:paraId="5F0EF821" w14:textId="06F6F5B1" w:rsidR="007B59F3" w:rsidRDefault="00975867" w:rsidP="00645B77">
            <w:pPr>
              <w:ind w:firstLine="0"/>
              <w:rPr>
                <w:ins w:id="8245" w:author="Okot" w:date="2020-01-20T14:44:00Z"/>
              </w:rPr>
            </w:pPr>
            <w:ins w:id="8246" w:author="Okot" w:date="2020-01-20T14:44:00Z">
              <w:r>
                <w:t>(1-3).1.2.2.1. Powrót do pkt</w:t>
              </w:r>
              <w:r w:rsidR="007B59F3">
                <w:t> (1-3).</w:t>
              </w:r>
            </w:ins>
          </w:p>
          <w:p w14:paraId="5C51F2A9" w14:textId="77777777" w:rsidR="007B59F3" w:rsidRDefault="007B59F3" w:rsidP="00645B77">
            <w:pPr>
              <w:ind w:firstLine="0"/>
              <w:rPr>
                <w:ins w:id="8247" w:author="Okot" w:date="2020-01-20T14:44:00Z"/>
              </w:rPr>
            </w:pPr>
            <w:ins w:id="8248" w:author="Okot" w:date="2020-01-20T14:44:00Z">
              <w:r>
                <w:t>4.1(a) Pozostawiona pole „Wprowadź wartość” puste.</w:t>
              </w:r>
            </w:ins>
          </w:p>
          <w:p w14:paraId="4ED73415" w14:textId="77777777" w:rsidR="007B59F3" w:rsidRDefault="007B59F3" w:rsidP="00645B77">
            <w:pPr>
              <w:ind w:firstLine="0"/>
              <w:rPr>
                <w:ins w:id="8249" w:author="Okot" w:date="2020-01-20T14:44:00Z"/>
              </w:rPr>
            </w:pPr>
            <w:ins w:id="8250" w:author="Okot" w:date="2020-01-20T14:44:00Z">
              <w:r>
                <w:t>4.1(b) Wprowadzono niepoprawną wartość pomiaru.</w:t>
              </w:r>
            </w:ins>
          </w:p>
          <w:p w14:paraId="30F5D8AE" w14:textId="77777777" w:rsidR="007B59F3" w:rsidRDefault="007B59F3" w:rsidP="00645B77">
            <w:pPr>
              <w:ind w:firstLine="0"/>
              <w:rPr>
                <w:ins w:id="8251" w:author="Okot" w:date="2020-01-20T14:44:00Z"/>
              </w:rPr>
            </w:pPr>
            <w:ins w:id="8252" w:author="Okot" w:date="2020-01-20T14:44:00Z">
              <w:r>
                <w:lastRenderedPageBreak/>
                <w:t>4.1.1. Wyświetlony zostaje stosowny komunikat błędu.</w:t>
              </w:r>
            </w:ins>
          </w:p>
          <w:p w14:paraId="628656E3" w14:textId="697885A4" w:rsidR="007B59F3" w:rsidRDefault="00975867">
            <w:pPr>
              <w:ind w:firstLine="0"/>
              <w:rPr>
                <w:ins w:id="8253" w:author="Okot" w:date="2020-01-20T14:44:00Z"/>
              </w:rPr>
            </w:pPr>
            <w:ins w:id="8254" w:author="Okot" w:date="2020-01-20T14:44:00Z">
              <w:r>
                <w:t>4.1.2. Powrót do pkt</w:t>
              </w:r>
              <w:r w:rsidR="007B59F3">
                <w:t> 2.</w:t>
              </w:r>
            </w:ins>
          </w:p>
        </w:tc>
      </w:tr>
    </w:tbl>
    <w:p w14:paraId="25AB4FBF" w14:textId="77777777" w:rsidR="007B59F3" w:rsidRDefault="007B59F3" w:rsidP="007B59F3">
      <w:pPr>
        <w:ind w:firstLine="0"/>
        <w:rPr>
          <w:ins w:id="8255" w:author="Okot" w:date="2020-01-20T14:44:00Z"/>
        </w:rPr>
      </w:pPr>
    </w:p>
    <w:p w14:paraId="381F2688" w14:textId="2502D718" w:rsidR="007B59F3" w:rsidRDefault="00CF0D9F" w:rsidP="007B59F3">
      <w:pPr>
        <w:ind w:firstLine="0"/>
        <w:rPr>
          <w:ins w:id="8256" w:author="Okot" w:date="2020-01-20T14:44:00Z"/>
        </w:rPr>
      </w:pPr>
      <w:ins w:id="8257" w:author="Okot" w:date="2020-01-20T14:44:00Z">
        <w:r>
          <w:t>Tabela 4.19</w:t>
        </w:r>
        <w:r w:rsidR="007B59F3">
          <w:t>.</w:t>
        </w:r>
      </w:ins>
    </w:p>
    <w:p w14:paraId="1E160893" w14:textId="77777777" w:rsidR="007B59F3" w:rsidRDefault="007B59F3" w:rsidP="007B59F3">
      <w:pPr>
        <w:ind w:firstLine="0"/>
        <w:rPr>
          <w:ins w:id="8258" w:author="Okot" w:date="2020-01-20T14:44:00Z"/>
        </w:rPr>
      </w:pPr>
      <w:ins w:id="8259"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60" w:author="Okot" w:date="2020-01-20T14:44:00Z"/>
        </w:trPr>
        <w:tc>
          <w:tcPr>
            <w:tcW w:w="3397" w:type="dxa"/>
          </w:tcPr>
          <w:p w14:paraId="4E53A8B9" w14:textId="77777777" w:rsidR="007B59F3" w:rsidRPr="006076CC" w:rsidRDefault="007B59F3" w:rsidP="00645B77">
            <w:pPr>
              <w:ind w:firstLine="0"/>
              <w:rPr>
                <w:ins w:id="8261" w:author="Okot" w:date="2020-01-20T14:44:00Z"/>
                <w:b/>
              </w:rPr>
            </w:pPr>
            <w:ins w:id="8262" w:author="Okot" w:date="2020-01-20T14:44:00Z">
              <w:r w:rsidRPr="006076CC">
                <w:rPr>
                  <w:b/>
                </w:rPr>
                <w:t>Nazwa</w:t>
              </w:r>
            </w:ins>
          </w:p>
        </w:tc>
        <w:tc>
          <w:tcPr>
            <w:tcW w:w="5664" w:type="dxa"/>
          </w:tcPr>
          <w:p w14:paraId="7A7C9952" w14:textId="63540D7B" w:rsidR="007B59F3" w:rsidRDefault="00CF0D9F">
            <w:pPr>
              <w:ind w:firstLine="0"/>
              <w:rPr>
                <w:ins w:id="8263" w:author="Okot" w:date="2020-01-20T14:44:00Z"/>
              </w:rPr>
            </w:pPr>
            <w:ins w:id="8264"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65" w:author="Okot" w:date="2020-01-20T14:44:00Z"/>
        </w:trPr>
        <w:tc>
          <w:tcPr>
            <w:tcW w:w="3397" w:type="dxa"/>
          </w:tcPr>
          <w:p w14:paraId="01C2A1E4" w14:textId="77777777" w:rsidR="007B59F3" w:rsidRPr="006076CC" w:rsidRDefault="007B59F3" w:rsidP="00645B77">
            <w:pPr>
              <w:ind w:firstLine="0"/>
              <w:rPr>
                <w:ins w:id="8266" w:author="Okot" w:date="2020-01-20T14:44:00Z"/>
                <w:b/>
              </w:rPr>
            </w:pPr>
            <w:ins w:id="8267" w:author="Okot" w:date="2020-01-20T14:44:00Z">
              <w:r w:rsidRPr="006076CC">
                <w:rPr>
                  <w:b/>
                </w:rPr>
                <w:t>Opis</w:t>
              </w:r>
            </w:ins>
          </w:p>
        </w:tc>
        <w:tc>
          <w:tcPr>
            <w:tcW w:w="5664" w:type="dxa"/>
          </w:tcPr>
          <w:p w14:paraId="22C94E0B" w14:textId="77777777" w:rsidR="007B59F3" w:rsidRDefault="007B59F3" w:rsidP="00645B77">
            <w:pPr>
              <w:ind w:firstLine="0"/>
              <w:rPr>
                <w:ins w:id="8268" w:author="Okot" w:date="2020-01-20T14:44:00Z"/>
              </w:rPr>
            </w:pPr>
            <w:ins w:id="8269" w:author="Okot" w:date="2020-01-20T14:44:00Z">
              <w:r>
                <w:t>Przypadek użycia pozwala użytkownikowi zaktualizować wartość jego obwodu pasa.</w:t>
              </w:r>
            </w:ins>
          </w:p>
        </w:tc>
      </w:tr>
      <w:tr w:rsidR="007B59F3" w14:paraId="14704F80" w14:textId="77777777" w:rsidTr="00645B77">
        <w:trPr>
          <w:ins w:id="8270" w:author="Okot" w:date="2020-01-20T14:44:00Z"/>
        </w:trPr>
        <w:tc>
          <w:tcPr>
            <w:tcW w:w="3397" w:type="dxa"/>
          </w:tcPr>
          <w:p w14:paraId="34D8B379" w14:textId="77777777" w:rsidR="007B59F3" w:rsidRPr="006076CC" w:rsidRDefault="007B59F3" w:rsidP="00645B77">
            <w:pPr>
              <w:ind w:firstLine="0"/>
              <w:rPr>
                <w:ins w:id="8271" w:author="Okot" w:date="2020-01-20T14:44:00Z"/>
                <w:b/>
              </w:rPr>
            </w:pPr>
            <w:ins w:id="8272" w:author="Okot" w:date="2020-01-20T14:44:00Z">
              <w:r w:rsidRPr="006076CC">
                <w:rPr>
                  <w:b/>
                </w:rPr>
                <w:t>Warunki początkowe</w:t>
              </w:r>
            </w:ins>
          </w:p>
        </w:tc>
        <w:tc>
          <w:tcPr>
            <w:tcW w:w="5664" w:type="dxa"/>
          </w:tcPr>
          <w:p w14:paraId="7869F887" w14:textId="51AFBCCC" w:rsidR="007B59F3" w:rsidRDefault="007B59F3" w:rsidP="00645B77">
            <w:pPr>
              <w:ind w:firstLine="0"/>
              <w:rPr>
                <w:ins w:id="8273" w:author="Okot" w:date="2020-01-20T14:44:00Z"/>
              </w:rPr>
            </w:pPr>
            <w:ins w:id="8274" w:author="Okot" w:date="2020-01-20T14:44:00Z">
              <w:r>
                <w:t>Użytkownik poprawnie zrealizował PU002 oraz PU009 i znajduje się na podstronie „Moje dane”.</w:t>
              </w:r>
            </w:ins>
          </w:p>
        </w:tc>
      </w:tr>
      <w:tr w:rsidR="007B59F3" w14:paraId="57B3D395" w14:textId="77777777" w:rsidTr="00645B77">
        <w:trPr>
          <w:ins w:id="8275" w:author="Okot" w:date="2020-01-20T14:44:00Z"/>
        </w:trPr>
        <w:tc>
          <w:tcPr>
            <w:tcW w:w="3397" w:type="dxa"/>
          </w:tcPr>
          <w:p w14:paraId="33A6B01A" w14:textId="77777777" w:rsidR="007B59F3" w:rsidRPr="006076CC" w:rsidRDefault="007B59F3" w:rsidP="00645B77">
            <w:pPr>
              <w:ind w:firstLine="0"/>
              <w:rPr>
                <w:ins w:id="8276" w:author="Okot" w:date="2020-01-20T14:44:00Z"/>
                <w:b/>
              </w:rPr>
            </w:pPr>
            <w:ins w:id="8277" w:author="Okot" w:date="2020-01-20T14:44:00Z">
              <w:r w:rsidRPr="006076CC">
                <w:rPr>
                  <w:b/>
                </w:rPr>
                <w:t>Inicjacja</w:t>
              </w:r>
            </w:ins>
          </w:p>
        </w:tc>
        <w:tc>
          <w:tcPr>
            <w:tcW w:w="5664" w:type="dxa"/>
          </w:tcPr>
          <w:p w14:paraId="1CBE9DAE" w14:textId="77777777" w:rsidR="007B59F3" w:rsidRDefault="007B59F3" w:rsidP="00645B77">
            <w:pPr>
              <w:ind w:firstLine="0"/>
              <w:rPr>
                <w:ins w:id="8278" w:author="Okot" w:date="2020-01-20T14:44:00Z"/>
              </w:rPr>
            </w:pPr>
            <w:ins w:id="8279" w:author="Okot" w:date="2020-01-20T14:44:00Z">
              <w:r>
                <w:t>Użytkownik nacisnął przycisk „Dodaj nowy pomiar” przy wykresie zmian obwodu pasa.</w:t>
              </w:r>
            </w:ins>
          </w:p>
        </w:tc>
      </w:tr>
      <w:tr w:rsidR="007B59F3" w14:paraId="20821495" w14:textId="77777777" w:rsidTr="00645B77">
        <w:trPr>
          <w:ins w:id="8280" w:author="Okot" w:date="2020-01-20T14:44:00Z"/>
        </w:trPr>
        <w:tc>
          <w:tcPr>
            <w:tcW w:w="3397" w:type="dxa"/>
          </w:tcPr>
          <w:p w14:paraId="28C8DDE3" w14:textId="77777777" w:rsidR="007B59F3" w:rsidRPr="006076CC" w:rsidRDefault="007B59F3" w:rsidP="00645B77">
            <w:pPr>
              <w:ind w:firstLine="0"/>
              <w:rPr>
                <w:ins w:id="8281" w:author="Okot" w:date="2020-01-20T14:44:00Z"/>
                <w:b/>
              </w:rPr>
            </w:pPr>
            <w:ins w:id="8282" w:author="Okot" w:date="2020-01-20T14:44:00Z">
              <w:r w:rsidRPr="006076CC">
                <w:rPr>
                  <w:b/>
                </w:rPr>
                <w:t>Warunki końcowe</w:t>
              </w:r>
            </w:ins>
          </w:p>
        </w:tc>
        <w:tc>
          <w:tcPr>
            <w:tcW w:w="5664" w:type="dxa"/>
          </w:tcPr>
          <w:p w14:paraId="3CF51060" w14:textId="77777777" w:rsidR="007B59F3" w:rsidRDefault="007B59F3" w:rsidP="00645B77">
            <w:pPr>
              <w:ind w:firstLine="0"/>
              <w:rPr>
                <w:ins w:id="8283" w:author="Okot" w:date="2020-01-20T14:44:00Z"/>
              </w:rPr>
            </w:pPr>
            <w:ins w:id="8284" w:author="Okot" w:date="2020-01-20T14:44:00Z">
              <w:r>
                <w:t>Na wykresie pojawia się nowy punkt. Dane nad wykresem zostają zaktualizowane.</w:t>
              </w:r>
            </w:ins>
          </w:p>
        </w:tc>
      </w:tr>
      <w:tr w:rsidR="007B59F3" w14:paraId="4E71EFD2" w14:textId="77777777" w:rsidTr="00645B77">
        <w:trPr>
          <w:ins w:id="8285" w:author="Okot" w:date="2020-01-20T14:44:00Z"/>
        </w:trPr>
        <w:tc>
          <w:tcPr>
            <w:tcW w:w="3397" w:type="dxa"/>
          </w:tcPr>
          <w:p w14:paraId="395C6C93" w14:textId="77777777" w:rsidR="007B59F3" w:rsidRPr="006076CC" w:rsidRDefault="007B59F3" w:rsidP="00645B77">
            <w:pPr>
              <w:ind w:firstLine="0"/>
              <w:rPr>
                <w:ins w:id="8286" w:author="Okot" w:date="2020-01-20T14:44:00Z"/>
                <w:b/>
              </w:rPr>
            </w:pPr>
            <w:ins w:id="8287" w:author="Okot" w:date="2020-01-20T14:44:00Z">
              <w:r w:rsidRPr="006076CC">
                <w:rPr>
                  <w:b/>
                </w:rPr>
                <w:t>Scenariusz główny</w:t>
              </w:r>
            </w:ins>
          </w:p>
        </w:tc>
        <w:tc>
          <w:tcPr>
            <w:tcW w:w="5664" w:type="dxa"/>
          </w:tcPr>
          <w:p w14:paraId="29BE1214" w14:textId="77777777" w:rsidR="007B59F3" w:rsidRDefault="007B59F3" w:rsidP="00645B77">
            <w:pPr>
              <w:ind w:firstLine="0"/>
              <w:rPr>
                <w:ins w:id="8288" w:author="Okot" w:date="2020-01-20T14:44:00Z"/>
              </w:rPr>
            </w:pPr>
            <w:ins w:id="8289" w:author="Okot" w:date="2020-01-20T14:44:00Z">
              <w:r>
                <w:t>1. Pojawia się okno modalne zawierające formularz dodawania nowego pomiaru.</w:t>
              </w:r>
            </w:ins>
          </w:p>
          <w:p w14:paraId="7BC85876" w14:textId="77777777" w:rsidR="007B59F3" w:rsidRDefault="007B59F3" w:rsidP="00645B77">
            <w:pPr>
              <w:ind w:firstLine="0"/>
              <w:rPr>
                <w:ins w:id="8290" w:author="Okot" w:date="2020-01-20T14:44:00Z"/>
              </w:rPr>
            </w:pPr>
            <w:ins w:id="8291" w:author="Okot" w:date="2020-01-20T14:44:00Z">
              <w:r>
                <w:t>2. Użytkownik wprowadza wartość nowego pomiaru.</w:t>
              </w:r>
            </w:ins>
          </w:p>
          <w:p w14:paraId="4FF6A6D8" w14:textId="77777777" w:rsidR="007B59F3" w:rsidRDefault="007B59F3" w:rsidP="00645B77">
            <w:pPr>
              <w:ind w:firstLine="0"/>
              <w:rPr>
                <w:ins w:id="8292" w:author="Okot" w:date="2020-01-20T14:44:00Z"/>
              </w:rPr>
            </w:pPr>
            <w:ins w:id="8293" w:author="Okot" w:date="2020-01-20T14:44:00Z">
              <w:r>
                <w:t>3. Użytkownik korzysta z przycisku „Zapisz”.</w:t>
              </w:r>
            </w:ins>
          </w:p>
          <w:p w14:paraId="446B8F99" w14:textId="77777777" w:rsidR="007B59F3" w:rsidRDefault="007B59F3" w:rsidP="00645B77">
            <w:pPr>
              <w:ind w:firstLine="0"/>
              <w:rPr>
                <w:ins w:id="8294" w:author="Okot" w:date="2020-01-20T14:44:00Z"/>
              </w:rPr>
            </w:pPr>
            <w:ins w:id="8295" w:author="Okot" w:date="2020-01-20T14:44:00Z">
              <w:r>
                <w:t>4. System weryfikuje poprawność przesyłanych danych.</w:t>
              </w:r>
            </w:ins>
          </w:p>
          <w:p w14:paraId="6D70C655" w14:textId="77777777" w:rsidR="007B59F3" w:rsidRDefault="007B59F3" w:rsidP="00645B77">
            <w:pPr>
              <w:ind w:firstLine="0"/>
              <w:rPr>
                <w:ins w:id="8296" w:author="Okot" w:date="2020-01-20T14:44:00Z"/>
              </w:rPr>
            </w:pPr>
            <w:ins w:id="8297" w:author="Okot" w:date="2020-01-20T14:44:00Z">
              <w:r>
                <w:t>5. Pomiar zostaje dodany do bazy danych.</w:t>
              </w:r>
            </w:ins>
          </w:p>
          <w:p w14:paraId="1A759E59" w14:textId="77777777" w:rsidR="007B59F3" w:rsidRDefault="007B59F3" w:rsidP="00645B77">
            <w:pPr>
              <w:ind w:firstLine="0"/>
              <w:rPr>
                <w:ins w:id="8298" w:author="Okot" w:date="2020-01-20T14:44:00Z"/>
              </w:rPr>
            </w:pPr>
            <w:ins w:id="8299" w:author="Okot" w:date="2020-01-20T14:44:00Z">
              <w:r>
                <w:t>6. Wartość obwodu pasa w sekcji „Twoje wymiary” na stronie „Moje dane” zostaje zaktualizowana.</w:t>
              </w:r>
            </w:ins>
          </w:p>
          <w:p w14:paraId="2D486C5D" w14:textId="77777777" w:rsidR="007B59F3" w:rsidRDefault="007B59F3" w:rsidP="00645B77">
            <w:pPr>
              <w:ind w:firstLine="0"/>
              <w:rPr>
                <w:ins w:id="8300" w:author="Okot" w:date="2020-01-20T14:44:00Z"/>
              </w:rPr>
            </w:pPr>
            <w:ins w:id="8301"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302" w:author="Okot" w:date="2020-01-20T14:44:00Z"/>
        </w:trPr>
        <w:tc>
          <w:tcPr>
            <w:tcW w:w="3397" w:type="dxa"/>
          </w:tcPr>
          <w:p w14:paraId="040A226F" w14:textId="77777777" w:rsidR="007B59F3" w:rsidRPr="006076CC" w:rsidRDefault="007B59F3" w:rsidP="00645B77">
            <w:pPr>
              <w:ind w:firstLine="0"/>
              <w:rPr>
                <w:ins w:id="8303" w:author="Okot" w:date="2020-01-20T14:44:00Z"/>
                <w:b/>
              </w:rPr>
            </w:pPr>
            <w:ins w:id="8304" w:author="Okot" w:date="2020-01-20T14:44:00Z">
              <w:r w:rsidRPr="006076CC">
                <w:rPr>
                  <w:b/>
                </w:rPr>
                <w:t>Scenariusze alternatywne</w:t>
              </w:r>
            </w:ins>
          </w:p>
        </w:tc>
        <w:tc>
          <w:tcPr>
            <w:tcW w:w="5664" w:type="dxa"/>
          </w:tcPr>
          <w:p w14:paraId="13D7B952" w14:textId="77777777" w:rsidR="007B59F3" w:rsidRDefault="007B59F3" w:rsidP="00645B77">
            <w:pPr>
              <w:ind w:firstLine="0"/>
              <w:rPr>
                <w:ins w:id="8305" w:author="Okot" w:date="2020-01-20T14:44:00Z"/>
              </w:rPr>
            </w:pPr>
            <w:ins w:id="8306" w:author="Okot" w:date="2020-01-20T14:44:00Z">
              <w:r>
                <w:t>(1-3).1. Użytkownik używa przycisku do zamknięcia okna.</w:t>
              </w:r>
            </w:ins>
          </w:p>
          <w:p w14:paraId="55ED2CB8" w14:textId="77777777" w:rsidR="007B59F3" w:rsidRDefault="007B59F3" w:rsidP="00645B77">
            <w:pPr>
              <w:ind w:firstLine="0"/>
              <w:rPr>
                <w:ins w:id="8307" w:author="Okot" w:date="2020-01-20T14:44:00Z"/>
              </w:rPr>
            </w:pPr>
            <w:ins w:id="8308" w:author="Okot" w:date="2020-01-20T14:44:00Z">
              <w:r>
                <w:t>(1-3).1.1. Pojawia okno dialogowe służące do potwierdzenia zamknięcia okna bez zapisywania danych.</w:t>
              </w:r>
            </w:ins>
          </w:p>
          <w:p w14:paraId="06D975F3" w14:textId="77777777" w:rsidR="007B59F3" w:rsidRDefault="007B59F3" w:rsidP="00645B77">
            <w:pPr>
              <w:ind w:firstLine="0"/>
              <w:rPr>
                <w:ins w:id="8309" w:author="Okot" w:date="2020-01-20T14:44:00Z"/>
              </w:rPr>
            </w:pPr>
            <w:ins w:id="8310" w:author="Okot" w:date="2020-01-20T14:44:00Z">
              <w:r>
                <w:t>(1-3).1.2.1. Użytkownik potwierdza zamknięcie okna.</w:t>
              </w:r>
            </w:ins>
          </w:p>
          <w:p w14:paraId="5F8E9C5B" w14:textId="77777777" w:rsidR="007B59F3" w:rsidRDefault="007B59F3" w:rsidP="00645B77">
            <w:pPr>
              <w:ind w:firstLine="0"/>
              <w:rPr>
                <w:ins w:id="8311" w:author="Okot" w:date="2020-01-20T14:44:00Z"/>
              </w:rPr>
            </w:pPr>
            <w:ins w:id="8312" w:author="Okot" w:date="2020-01-20T14:44:00Z">
              <w:r>
                <w:t>(1-3).1.2.1.1. Okno modalne z formularzem zostaje zamknięte.</w:t>
              </w:r>
            </w:ins>
          </w:p>
          <w:p w14:paraId="7D1127EC" w14:textId="77777777" w:rsidR="007B59F3" w:rsidRDefault="007B59F3" w:rsidP="00645B77">
            <w:pPr>
              <w:ind w:firstLine="0"/>
              <w:rPr>
                <w:ins w:id="8313" w:author="Okot" w:date="2020-01-20T14:44:00Z"/>
              </w:rPr>
            </w:pPr>
            <w:ins w:id="8314" w:author="Okot" w:date="2020-01-20T14:44:00Z">
              <w:r>
                <w:t>(1-3).1.2.1.2. Powrót do podstrony „Moje dane”.</w:t>
              </w:r>
            </w:ins>
          </w:p>
          <w:p w14:paraId="163572E9" w14:textId="77777777" w:rsidR="007B59F3" w:rsidRDefault="007B59F3" w:rsidP="00645B77">
            <w:pPr>
              <w:ind w:firstLine="0"/>
              <w:rPr>
                <w:ins w:id="8315" w:author="Okot" w:date="2020-01-20T14:44:00Z"/>
              </w:rPr>
            </w:pPr>
            <w:ins w:id="8316" w:author="Okot" w:date="2020-01-20T14:44:00Z">
              <w:r>
                <w:lastRenderedPageBreak/>
                <w:t>(1-3).1.2.2. Użytkownik rezygnuje z akcji.</w:t>
              </w:r>
            </w:ins>
          </w:p>
          <w:p w14:paraId="1B8616F5" w14:textId="0CB48987" w:rsidR="007B59F3" w:rsidRDefault="00975867" w:rsidP="00645B77">
            <w:pPr>
              <w:ind w:firstLine="0"/>
              <w:rPr>
                <w:ins w:id="8317" w:author="Okot" w:date="2020-01-20T14:44:00Z"/>
              </w:rPr>
            </w:pPr>
            <w:ins w:id="8318" w:author="Okot" w:date="2020-01-20T14:44:00Z">
              <w:r>
                <w:t>(1-3).1.2.2.1. Powrót do pkt</w:t>
              </w:r>
              <w:r w:rsidR="007B59F3">
                <w:t> (1-3).</w:t>
              </w:r>
            </w:ins>
          </w:p>
          <w:p w14:paraId="022B8555" w14:textId="77777777" w:rsidR="007B59F3" w:rsidRDefault="007B59F3" w:rsidP="00645B77">
            <w:pPr>
              <w:ind w:firstLine="0"/>
              <w:rPr>
                <w:ins w:id="8319" w:author="Okot" w:date="2020-01-20T14:44:00Z"/>
              </w:rPr>
            </w:pPr>
            <w:ins w:id="8320" w:author="Okot" w:date="2020-01-20T14:44:00Z">
              <w:r>
                <w:t>4.1(a) Pozostawiona pole „Wprowadź wartość” puste.</w:t>
              </w:r>
            </w:ins>
          </w:p>
          <w:p w14:paraId="5AA6B690" w14:textId="77777777" w:rsidR="007B59F3" w:rsidRDefault="007B59F3" w:rsidP="00645B77">
            <w:pPr>
              <w:ind w:firstLine="0"/>
              <w:rPr>
                <w:ins w:id="8321" w:author="Okot" w:date="2020-01-20T14:44:00Z"/>
              </w:rPr>
            </w:pPr>
            <w:ins w:id="8322" w:author="Okot" w:date="2020-01-20T14:44:00Z">
              <w:r>
                <w:t>4.1(b) Wprowadzono niepoprawną wartość pomiaru.</w:t>
              </w:r>
            </w:ins>
          </w:p>
          <w:p w14:paraId="48B6A45B" w14:textId="77777777" w:rsidR="007B59F3" w:rsidRDefault="007B59F3" w:rsidP="00645B77">
            <w:pPr>
              <w:ind w:firstLine="0"/>
              <w:rPr>
                <w:ins w:id="8323" w:author="Okot" w:date="2020-01-20T14:44:00Z"/>
              </w:rPr>
            </w:pPr>
            <w:ins w:id="8324" w:author="Okot" w:date="2020-01-20T14:44:00Z">
              <w:r>
                <w:t>4.1.1. Wyświetlony zostaje stosowny komunikat błędu.</w:t>
              </w:r>
            </w:ins>
          </w:p>
          <w:p w14:paraId="21CC1313" w14:textId="050CAE6D" w:rsidR="007B59F3" w:rsidRDefault="007B59F3">
            <w:pPr>
              <w:ind w:firstLine="0"/>
              <w:rPr>
                <w:ins w:id="8325" w:author="Okot" w:date="2020-01-20T14:44:00Z"/>
              </w:rPr>
            </w:pPr>
            <w:ins w:id="8326" w:author="Okot" w:date="2020-01-20T14:44:00Z">
              <w:r>
                <w:t>4.1.2. Powrót do pkt 2.</w:t>
              </w:r>
            </w:ins>
          </w:p>
        </w:tc>
      </w:tr>
    </w:tbl>
    <w:p w14:paraId="1F1B9E4B" w14:textId="77777777" w:rsidR="007B59F3" w:rsidRDefault="007B59F3" w:rsidP="007B59F3">
      <w:pPr>
        <w:ind w:firstLine="0"/>
        <w:rPr>
          <w:ins w:id="8327" w:author="Okot" w:date="2020-01-20T14:44:00Z"/>
        </w:rPr>
      </w:pPr>
    </w:p>
    <w:p w14:paraId="019455FA" w14:textId="5B519A7C" w:rsidR="007B59F3" w:rsidRDefault="007B59F3" w:rsidP="007B59F3">
      <w:pPr>
        <w:ind w:firstLine="0"/>
        <w:rPr>
          <w:ins w:id="8328" w:author="Okot" w:date="2020-01-20T14:44:00Z"/>
        </w:rPr>
      </w:pPr>
      <w:ins w:id="8329" w:author="Okot" w:date="2020-01-20T14:44:00Z">
        <w:r>
          <w:t>Tabela 4.2</w:t>
        </w:r>
      </w:ins>
      <w:ins w:id="8330" w:author="Okot" w:date="2020-01-20T14:45:00Z">
        <w:r w:rsidR="00CF0D9F">
          <w:t>0</w:t>
        </w:r>
      </w:ins>
      <w:ins w:id="8331" w:author="Okot" w:date="2020-01-20T14:44:00Z">
        <w:r>
          <w:t>.</w:t>
        </w:r>
      </w:ins>
    </w:p>
    <w:p w14:paraId="32B30A2C" w14:textId="77777777" w:rsidR="007B59F3" w:rsidRDefault="007B59F3" w:rsidP="007B59F3">
      <w:pPr>
        <w:ind w:firstLine="0"/>
        <w:rPr>
          <w:ins w:id="8332" w:author="Okot" w:date="2020-01-20T14:44:00Z"/>
        </w:rPr>
      </w:pPr>
      <w:ins w:id="8333"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34" w:author="Okot" w:date="2020-01-20T14:44:00Z"/>
        </w:trPr>
        <w:tc>
          <w:tcPr>
            <w:tcW w:w="3397" w:type="dxa"/>
          </w:tcPr>
          <w:p w14:paraId="199A163A" w14:textId="77777777" w:rsidR="007B59F3" w:rsidRPr="006076CC" w:rsidRDefault="007B59F3" w:rsidP="00645B77">
            <w:pPr>
              <w:ind w:firstLine="0"/>
              <w:rPr>
                <w:ins w:id="8335" w:author="Okot" w:date="2020-01-20T14:44:00Z"/>
                <w:b/>
              </w:rPr>
            </w:pPr>
            <w:ins w:id="8336" w:author="Okot" w:date="2020-01-20T14:44:00Z">
              <w:r w:rsidRPr="006076CC">
                <w:rPr>
                  <w:b/>
                </w:rPr>
                <w:t>Nazwa</w:t>
              </w:r>
            </w:ins>
          </w:p>
        </w:tc>
        <w:tc>
          <w:tcPr>
            <w:tcW w:w="5664" w:type="dxa"/>
          </w:tcPr>
          <w:p w14:paraId="47535EB0" w14:textId="77F0F34A" w:rsidR="007B59F3" w:rsidRDefault="007B59F3">
            <w:pPr>
              <w:ind w:firstLine="0"/>
              <w:rPr>
                <w:ins w:id="8337" w:author="Okot" w:date="2020-01-20T14:44:00Z"/>
              </w:rPr>
            </w:pPr>
            <w:ins w:id="8338" w:author="Okot" w:date="2020-01-20T14:44:00Z">
              <w:r>
                <w:rPr>
                  <w:b/>
                  <w:i/>
                </w:rPr>
                <w:t>PU02</w:t>
              </w:r>
            </w:ins>
            <w:ins w:id="8339" w:author="Okot" w:date="2020-01-21T13:54:00Z">
              <w:r w:rsidR="00CF0D9F">
                <w:rPr>
                  <w:b/>
                  <w:i/>
                </w:rPr>
                <w:t>0</w:t>
              </w:r>
            </w:ins>
            <w:ins w:id="8340" w:author="Okot" w:date="2020-01-20T14:44:00Z">
              <w:r w:rsidRPr="006076CC">
                <w:rPr>
                  <w:b/>
                  <w:i/>
                </w:rPr>
                <w:t>: D</w:t>
              </w:r>
              <w:r>
                <w:rPr>
                  <w:b/>
                  <w:i/>
                </w:rPr>
                <w:t>odanie nowego pomiaru obwodu bioder</w:t>
              </w:r>
            </w:ins>
          </w:p>
        </w:tc>
      </w:tr>
      <w:tr w:rsidR="007B59F3" w14:paraId="0155F884" w14:textId="77777777" w:rsidTr="00645B77">
        <w:trPr>
          <w:ins w:id="8341" w:author="Okot" w:date="2020-01-20T14:44:00Z"/>
        </w:trPr>
        <w:tc>
          <w:tcPr>
            <w:tcW w:w="3397" w:type="dxa"/>
          </w:tcPr>
          <w:p w14:paraId="7957FB76" w14:textId="77777777" w:rsidR="007B59F3" w:rsidRPr="006076CC" w:rsidRDefault="007B59F3" w:rsidP="00645B77">
            <w:pPr>
              <w:ind w:firstLine="0"/>
              <w:rPr>
                <w:ins w:id="8342" w:author="Okot" w:date="2020-01-20T14:44:00Z"/>
                <w:b/>
              </w:rPr>
            </w:pPr>
            <w:ins w:id="8343" w:author="Okot" w:date="2020-01-20T14:44:00Z">
              <w:r w:rsidRPr="006076CC">
                <w:rPr>
                  <w:b/>
                </w:rPr>
                <w:t>Opis</w:t>
              </w:r>
            </w:ins>
          </w:p>
        </w:tc>
        <w:tc>
          <w:tcPr>
            <w:tcW w:w="5664" w:type="dxa"/>
          </w:tcPr>
          <w:p w14:paraId="3F56D5D4" w14:textId="77777777" w:rsidR="007B59F3" w:rsidRDefault="007B59F3" w:rsidP="00645B77">
            <w:pPr>
              <w:ind w:firstLine="0"/>
              <w:rPr>
                <w:ins w:id="8344" w:author="Okot" w:date="2020-01-20T14:44:00Z"/>
              </w:rPr>
            </w:pPr>
            <w:ins w:id="8345" w:author="Okot" w:date="2020-01-20T14:44:00Z">
              <w:r>
                <w:t>Przypadek użycia pozwala użytkownikowi zaktualizować wartość jego obwodu bioder.</w:t>
              </w:r>
            </w:ins>
          </w:p>
        </w:tc>
      </w:tr>
      <w:tr w:rsidR="007B59F3" w14:paraId="6F08AA78" w14:textId="77777777" w:rsidTr="00645B77">
        <w:trPr>
          <w:ins w:id="8346" w:author="Okot" w:date="2020-01-20T14:44:00Z"/>
        </w:trPr>
        <w:tc>
          <w:tcPr>
            <w:tcW w:w="3397" w:type="dxa"/>
          </w:tcPr>
          <w:p w14:paraId="5A2B92E7" w14:textId="77777777" w:rsidR="007B59F3" w:rsidRPr="006076CC" w:rsidRDefault="007B59F3" w:rsidP="00645B77">
            <w:pPr>
              <w:ind w:firstLine="0"/>
              <w:rPr>
                <w:ins w:id="8347" w:author="Okot" w:date="2020-01-20T14:44:00Z"/>
                <w:b/>
              </w:rPr>
            </w:pPr>
            <w:ins w:id="8348" w:author="Okot" w:date="2020-01-20T14:44:00Z">
              <w:r w:rsidRPr="006076CC">
                <w:rPr>
                  <w:b/>
                </w:rPr>
                <w:t>Warunki początkowe</w:t>
              </w:r>
            </w:ins>
          </w:p>
        </w:tc>
        <w:tc>
          <w:tcPr>
            <w:tcW w:w="5664" w:type="dxa"/>
          </w:tcPr>
          <w:p w14:paraId="54AF958A" w14:textId="08D2250A" w:rsidR="007B59F3" w:rsidRDefault="007B59F3">
            <w:pPr>
              <w:ind w:firstLine="0"/>
              <w:rPr>
                <w:ins w:id="8349" w:author="Okot" w:date="2020-01-20T14:44:00Z"/>
              </w:rPr>
            </w:pPr>
            <w:ins w:id="8350" w:author="Okot" w:date="2020-01-20T14:44:00Z">
              <w:r>
                <w:t>Użytkownik poprawnie zrealizował PU002 oraz PU0</w:t>
              </w:r>
            </w:ins>
            <w:ins w:id="8351" w:author="Okot" w:date="2020-01-20T14:46:00Z">
              <w:r>
                <w:t>09</w:t>
              </w:r>
            </w:ins>
            <w:ins w:id="8352" w:author="Okot" w:date="2020-01-20T14:44:00Z">
              <w:r>
                <w:t xml:space="preserve"> i znajduje się na podstronie „Moje dane”.</w:t>
              </w:r>
            </w:ins>
          </w:p>
        </w:tc>
      </w:tr>
      <w:tr w:rsidR="007B59F3" w14:paraId="78921442" w14:textId="77777777" w:rsidTr="00645B77">
        <w:trPr>
          <w:ins w:id="8353" w:author="Okot" w:date="2020-01-20T14:44:00Z"/>
        </w:trPr>
        <w:tc>
          <w:tcPr>
            <w:tcW w:w="3397" w:type="dxa"/>
          </w:tcPr>
          <w:p w14:paraId="3A80A78B" w14:textId="77777777" w:rsidR="007B59F3" w:rsidRPr="006076CC" w:rsidRDefault="007B59F3" w:rsidP="00645B77">
            <w:pPr>
              <w:ind w:firstLine="0"/>
              <w:rPr>
                <w:ins w:id="8354" w:author="Okot" w:date="2020-01-20T14:44:00Z"/>
                <w:b/>
              </w:rPr>
            </w:pPr>
            <w:ins w:id="8355" w:author="Okot" w:date="2020-01-20T14:44:00Z">
              <w:r w:rsidRPr="006076CC">
                <w:rPr>
                  <w:b/>
                </w:rPr>
                <w:t>Inicjacja</w:t>
              </w:r>
            </w:ins>
          </w:p>
        </w:tc>
        <w:tc>
          <w:tcPr>
            <w:tcW w:w="5664" w:type="dxa"/>
          </w:tcPr>
          <w:p w14:paraId="74A85357" w14:textId="77777777" w:rsidR="007B59F3" w:rsidRDefault="007B59F3" w:rsidP="00645B77">
            <w:pPr>
              <w:ind w:firstLine="0"/>
              <w:rPr>
                <w:ins w:id="8356" w:author="Okot" w:date="2020-01-20T14:44:00Z"/>
              </w:rPr>
            </w:pPr>
            <w:ins w:id="8357" w:author="Okot" w:date="2020-01-20T14:44:00Z">
              <w:r>
                <w:t>Użytkownik nacisnął przycisk „Dodaj nowy pomiar” przy wykresie zmian obwodu bioder.</w:t>
              </w:r>
            </w:ins>
          </w:p>
        </w:tc>
      </w:tr>
      <w:tr w:rsidR="007B59F3" w14:paraId="49C33E0A" w14:textId="77777777" w:rsidTr="00645B77">
        <w:trPr>
          <w:ins w:id="8358" w:author="Okot" w:date="2020-01-20T14:44:00Z"/>
        </w:trPr>
        <w:tc>
          <w:tcPr>
            <w:tcW w:w="3397" w:type="dxa"/>
          </w:tcPr>
          <w:p w14:paraId="1720184C" w14:textId="77777777" w:rsidR="007B59F3" w:rsidRPr="006076CC" w:rsidRDefault="007B59F3" w:rsidP="00645B77">
            <w:pPr>
              <w:ind w:firstLine="0"/>
              <w:rPr>
                <w:ins w:id="8359" w:author="Okot" w:date="2020-01-20T14:44:00Z"/>
                <w:b/>
              </w:rPr>
            </w:pPr>
            <w:ins w:id="8360" w:author="Okot" w:date="2020-01-20T14:44:00Z">
              <w:r w:rsidRPr="006076CC">
                <w:rPr>
                  <w:b/>
                </w:rPr>
                <w:t>Warunki końcowe</w:t>
              </w:r>
            </w:ins>
          </w:p>
        </w:tc>
        <w:tc>
          <w:tcPr>
            <w:tcW w:w="5664" w:type="dxa"/>
          </w:tcPr>
          <w:p w14:paraId="4550D9E0" w14:textId="77777777" w:rsidR="007B59F3" w:rsidRDefault="007B59F3" w:rsidP="00645B77">
            <w:pPr>
              <w:ind w:firstLine="0"/>
              <w:rPr>
                <w:ins w:id="8361" w:author="Okot" w:date="2020-01-20T14:44:00Z"/>
              </w:rPr>
            </w:pPr>
            <w:ins w:id="8362" w:author="Okot" w:date="2020-01-20T14:44:00Z">
              <w:r>
                <w:t>Na wykresie pojawia się nowy punkt. Dane nad wykresem zostają zaktualizowane.</w:t>
              </w:r>
            </w:ins>
          </w:p>
        </w:tc>
      </w:tr>
      <w:tr w:rsidR="007B59F3" w14:paraId="3A2096BA" w14:textId="77777777" w:rsidTr="00645B77">
        <w:trPr>
          <w:ins w:id="8363" w:author="Okot" w:date="2020-01-20T14:44:00Z"/>
        </w:trPr>
        <w:tc>
          <w:tcPr>
            <w:tcW w:w="3397" w:type="dxa"/>
          </w:tcPr>
          <w:p w14:paraId="622FF367" w14:textId="77777777" w:rsidR="007B59F3" w:rsidRPr="006076CC" w:rsidRDefault="007B59F3" w:rsidP="00645B77">
            <w:pPr>
              <w:ind w:firstLine="0"/>
              <w:rPr>
                <w:ins w:id="8364" w:author="Okot" w:date="2020-01-20T14:44:00Z"/>
                <w:b/>
              </w:rPr>
            </w:pPr>
            <w:ins w:id="8365" w:author="Okot" w:date="2020-01-20T14:44:00Z">
              <w:r w:rsidRPr="006076CC">
                <w:rPr>
                  <w:b/>
                </w:rPr>
                <w:t>Scenariusz główny</w:t>
              </w:r>
            </w:ins>
          </w:p>
        </w:tc>
        <w:tc>
          <w:tcPr>
            <w:tcW w:w="5664" w:type="dxa"/>
          </w:tcPr>
          <w:p w14:paraId="6499943A" w14:textId="77777777" w:rsidR="007B59F3" w:rsidRDefault="007B59F3" w:rsidP="00645B77">
            <w:pPr>
              <w:ind w:firstLine="0"/>
              <w:rPr>
                <w:ins w:id="8366" w:author="Okot" w:date="2020-01-20T14:44:00Z"/>
              </w:rPr>
            </w:pPr>
            <w:ins w:id="8367" w:author="Okot" w:date="2020-01-20T14:44:00Z">
              <w:r>
                <w:t>1. Pojawia się okno modalne zawierające formularz dodawania nowego pomiaru.</w:t>
              </w:r>
            </w:ins>
          </w:p>
          <w:p w14:paraId="72D85ECB" w14:textId="77777777" w:rsidR="007B59F3" w:rsidRDefault="007B59F3" w:rsidP="00645B77">
            <w:pPr>
              <w:ind w:firstLine="0"/>
              <w:rPr>
                <w:ins w:id="8368" w:author="Okot" w:date="2020-01-20T14:44:00Z"/>
              </w:rPr>
            </w:pPr>
            <w:ins w:id="8369" w:author="Okot" w:date="2020-01-20T14:44:00Z">
              <w:r>
                <w:t>2. Użytkownik wprowadza wartość nowego pomiaru.</w:t>
              </w:r>
            </w:ins>
          </w:p>
          <w:p w14:paraId="71B976E6" w14:textId="77777777" w:rsidR="007B59F3" w:rsidRDefault="007B59F3" w:rsidP="00645B77">
            <w:pPr>
              <w:ind w:firstLine="0"/>
              <w:rPr>
                <w:ins w:id="8370" w:author="Okot" w:date="2020-01-20T14:44:00Z"/>
              </w:rPr>
            </w:pPr>
            <w:ins w:id="8371" w:author="Okot" w:date="2020-01-20T14:44:00Z">
              <w:r>
                <w:t>3. Użytkownik korzysta z przycisku „Zapisz”.</w:t>
              </w:r>
            </w:ins>
          </w:p>
          <w:p w14:paraId="731337C8" w14:textId="77777777" w:rsidR="007B59F3" w:rsidRDefault="007B59F3" w:rsidP="00645B77">
            <w:pPr>
              <w:ind w:firstLine="0"/>
              <w:rPr>
                <w:ins w:id="8372" w:author="Okot" w:date="2020-01-20T14:44:00Z"/>
              </w:rPr>
            </w:pPr>
            <w:ins w:id="8373" w:author="Okot" w:date="2020-01-20T14:44:00Z">
              <w:r>
                <w:t>4. System weryfikuje poprawność przesyłanych danych.</w:t>
              </w:r>
            </w:ins>
          </w:p>
          <w:p w14:paraId="434FF8F4" w14:textId="77777777" w:rsidR="007B59F3" w:rsidRDefault="007B59F3" w:rsidP="00645B77">
            <w:pPr>
              <w:ind w:firstLine="0"/>
              <w:rPr>
                <w:ins w:id="8374" w:author="Okot" w:date="2020-01-20T14:44:00Z"/>
              </w:rPr>
            </w:pPr>
            <w:ins w:id="8375" w:author="Okot" w:date="2020-01-20T14:44:00Z">
              <w:r>
                <w:t>5. Pomiar zostaje dodany do bazy danych.</w:t>
              </w:r>
            </w:ins>
          </w:p>
          <w:p w14:paraId="6E0E87DF" w14:textId="77777777" w:rsidR="007B59F3" w:rsidRDefault="007B59F3" w:rsidP="00645B77">
            <w:pPr>
              <w:ind w:firstLine="0"/>
              <w:rPr>
                <w:ins w:id="8376" w:author="Okot" w:date="2020-01-20T14:44:00Z"/>
              </w:rPr>
            </w:pPr>
            <w:ins w:id="8377" w:author="Okot" w:date="2020-01-20T14:44:00Z">
              <w:r>
                <w:t>6. Wartość obwodu bioder w sekcji „Twoje wymiary” na stronie „Moje dane” zostaje zaktualizowana.</w:t>
              </w:r>
            </w:ins>
          </w:p>
          <w:p w14:paraId="3E7F710B" w14:textId="77777777" w:rsidR="007B59F3" w:rsidRDefault="007B59F3" w:rsidP="00645B77">
            <w:pPr>
              <w:ind w:firstLine="0"/>
              <w:rPr>
                <w:ins w:id="8378" w:author="Okot" w:date="2020-01-20T14:44:00Z"/>
              </w:rPr>
            </w:pPr>
            <w:ins w:id="8379"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80" w:author="Okot" w:date="2020-01-20T14:44:00Z"/>
        </w:trPr>
        <w:tc>
          <w:tcPr>
            <w:tcW w:w="3397" w:type="dxa"/>
          </w:tcPr>
          <w:p w14:paraId="0F432E59" w14:textId="77777777" w:rsidR="007B59F3" w:rsidRPr="006076CC" w:rsidRDefault="007B59F3" w:rsidP="00645B77">
            <w:pPr>
              <w:ind w:firstLine="0"/>
              <w:rPr>
                <w:ins w:id="8381" w:author="Okot" w:date="2020-01-20T14:44:00Z"/>
                <w:b/>
              </w:rPr>
            </w:pPr>
            <w:ins w:id="8382" w:author="Okot" w:date="2020-01-20T14:44:00Z">
              <w:r w:rsidRPr="006076CC">
                <w:rPr>
                  <w:b/>
                </w:rPr>
                <w:t>Scenariusze alternatywne</w:t>
              </w:r>
            </w:ins>
          </w:p>
        </w:tc>
        <w:tc>
          <w:tcPr>
            <w:tcW w:w="5664" w:type="dxa"/>
          </w:tcPr>
          <w:p w14:paraId="1F55B878" w14:textId="77777777" w:rsidR="007B59F3" w:rsidRDefault="007B59F3" w:rsidP="00645B77">
            <w:pPr>
              <w:ind w:firstLine="0"/>
              <w:rPr>
                <w:ins w:id="8383" w:author="Okot" w:date="2020-01-20T14:44:00Z"/>
              </w:rPr>
            </w:pPr>
            <w:ins w:id="8384" w:author="Okot" w:date="2020-01-20T14:44:00Z">
              <w:r>
                <w:t>(1-3).1. Użytkownik używa przycisku do zamknięcia okna.</w:t>
              </w:r>
            </w:ins>
          </w:p>
          <w:p w14:paraId="3692868C" w14:textId="77777777" w:rsidR="007B59F3" w:rsidRDefault="007B59F3" w:rsidP="00645B77">
            <w:pPr>
              <w:ind w:firstLine="0"/>
              <w:rPr>
                <w:ins w:id="8385" w:author="Okot" w:date="2020-01-20T14:44:00Z"/>
              </w:rPr>
            </w:pPr>
            <w:ins w:id="8386" w:author="Okot" w:date="2020-01-20T14:44:00Z">
              <w:r>
                <w:t>(1-3).1.1. Pojawia okno dialogowe służące do potwierdzenia zamknięcia okna bez zapisywania danych.</w:t>
              </w:r>
            </w:ins>
          </w:p>
          <w:p w14:paraId="2E40701E" w14:textId="77777777" w:rsidR="007B59F3" w:rsidRDefault="007B59F3" w:rsidP="00645B77">
            <w:pPr>
              <w:ind w:firstLine="0"/>
              <w:rPr>
                <w:ins w:id="8387" w:author="Okot" w:date="2020-01-20T14:44:00Z"/>
              </w:rPr>
            </w:pPr>
            <w:ins w:id="8388" w:author="Okot" w:date="2020-01-20T14:44:00Z">
              <w:r>
                <w:lastRenderedPageBreak/>
                <w:t>(1-3).1.2.1. Użytkownik potwierdza zamknięcie okna.</w:t>
              </w:r>
            </w:ins>
          </w:p>
          <w:p w14:paraId="7919FEC5" w14:textId="77777777" w:rsidR="007B59F3" w:rsidRDefault="007B59F3" w:rsidP="00645B77">
            <w:pPr>
              <w:ind w:firstLine="0"/>
              <w:rPr>
                <w:ins w:id="8389" w:author="Okot" w:date="2020-01-20T14:44:00Z"/>
              </w:rPr>
            </w:pPr>
            <w:ins w:id="8390" w:author="Okot" w:date="2020-01-20T14:44:00Z">
              <w:r>
                <w:t>(1-3).1.2.1.1. Okno modalne z formularzem zostaje zamknięte.</w:t>
              </w:r>
            </w:ins>
          </w:p>
          <w:p w14:paraId="754FBD88" w14:textId="77777777" w:rsidR="007B59F3" w:rsidRDefault="007B59F3" w:rsidP="00645B77">
            <w:pPr>
              <w:ind w:firstLine="0"/>
              <w:rPr>
                <w:ins w:id="8391" w:author="Okot" w:date="2020-01-20T14:44:00Z"/>
              </w:rPr>
            </w:pPr>
            <w:ins w:id="8392" w:author="Okot" w:date="2020-01-20T14:44:00Z">
              <w:r>
                <w:t>(1-3).1.2.1.2. Powrót do podstrony „Moje dane”.</w:t>
              </w:r>
            </w:ins>
          </w:p>
          <w:p w14:paraId="0F26EEE3" w14:textId="77777777" w:rsidR="007B59F3" w:rsidRDefault="007B59F3" w:rsidP="00645B77">
            <w:pPr>
              <w:ind w:firstLine="0"/>
              <w:rPr>
                <w:ins w:id="8393" w:author="Okot" w:date="2020-01-20T14:44:00Z"/>
              </w:rPr>
            </w:pPr>
            <w:ins w:id="8394" w:author="Okot" w:date="2020-01-20T14:44:00Z">
              <w:r>
                <w:t>(1-3).1.2.2. Użytkownik rezygnuje z akcji.</w:t>
              </w:r>
            </w:ins>
          </w:p>
          <w:p w14:paraId="63A74444" w14:textId="528C4FC8" w:rsidR="007B59F3" w:rsidRDefault="007B59F3" w:rsidP="00645B77">
            <w:pPr>
              <w:ind w:firstLine="0"/>
              <w:rPr>
                <w:ins w:id="8395" w:author="Okot" w:date="2020-01-20T14:44:00Z"/>
              </w:rPr>
            </w:pPr>
            <w:ins w:id="8396" w:author="Okot" w:date="2020-01-20T14:44:00Z">
              <w:r>
                <w:t>(1-3).1.2.2.1. Powrót do pkt (1-3).</w:t>
              </w:r>
            </w:ins>
          </w:p>
          <w:p w14:paraId="22F2E1B0" w14:textId="77777777" w:rsidR="007B59F3" w:rsidRDefault="007B59F3" w:rsidP="00645B77">
            <w:pPr>
              <w:ind w:firstLine="0"/>
              <w:rPr>
                <w:ins w:id="8397" w:author="Okot" w:date="2020-01-20T14:44:00Z"/>
              </w:rPr>
            </w:pPr>
            <w:ins w:id="8398" w:author="Okot" w:date="2020-01-20T14:44:00Z">
              <w:r>
                <w:t>4.1(a) Pozostawiona pole „Wprowadź wartość” puste.</w:t>
              </w:r>
            </w:ins>
          </w:p>
          <w:p w14:paraId="5AC8CF83" w14:textId="77777777" w:rsidR="007B59F3" w:rsidRDefault="007B59F3" w:rsidP="00645B77">
            <w:pPr>
              <w:ind w:firstLine="0"/>
              <w:rPr>
                <w:ins w:id="8399" w:author="Okot" w:date="2020-01-20T14:44:00Z"/>
              </w:rPr>
            </w:pPr>
            <w:ins w:id="8400" w:author="Okot" w:date="2020-01-20T14:44:00Z">
              <w:r>
                <w:t>4.1(b) Wprowadzono niepoprawną wartość pomiaru.</w:t>
              </w:r>
            </w:ins>
          </w:p>
          <w:p w14:paraId="64CDC5BB" w14:textId="77777777" w:rsidR="007B59F3" w:rsidRDefault="007B59F3" w:rsidP="00645B77">
            <w:pPr>
              <w:ind w:firstLine="0"/>
              <w:rPr>
                <w:ins w:id="8401" w:author="Okot" w:date="2020-01-20T14:44:00Z"/>
              </w:rPr>
            </w:pPr>
            <w:ins w:id="8402" w:author="Okot" w:date="2020-01-20T14:44:00Z">
              <w:r>
                <w:t>4.1.1. Wyświetlony zostaje stosowny komunikat błędu.</w:t>
              </w:r>
            </w:ins>
          </w:p>
          <w:p w14:paraId="45277B6A" w14:textId="2E065769" w:rsidR="007B59F3" w:rsidRDefault="00975867" w:rsidP="00645B77">
            <w:pPr>
              <w:ind w:firstLine="0"/>
              <w:rPr>
                <w:ins w:id="8403" w:author="Okot" w:date="2020-01-20T14:44:00Z"/>
              </w:rPr>
            </w:pPr>
            <w:ins w:id="8404" w:author="Okot" w:date="2020-01-20T14:44:00Z">
              <w:r>
                <w:t>4.1.2. Powrót do pkt</w:t>
              </w:r>
              <w:r w:rsidR="007B59F3">
                <w:t> 2.</w:t>
              </w:r>
            </w:ins>
          </w:p>
        </w:tc>
      </w:tr>
    </w:tbl>
    <w:p w14:paraId="6CD702CE" w14:textId="77777777" w:rsidR="007B59F3" w:rsidRDefault="007B59F3" w:rsidP="007B59F3">
      <w:pPr>
        <w:ind w:firstLine="0"/>
        <w:rPr>
          <w:ins w:id="8405" w:author="Okot" w:date="2020-01-20T14:44:00Z"/>
        </w:rPr>
      </w:pPr>
    </w:p>
    <w:p w14:paraId="4BD0C857" w14:textId="60A85C91" w:rsidR="00A137F2" w:rsidRDefault="00CF0D9F" w:rsidP="00A137F2">
      <w:pPr>
        <w:ind w:firstLine="0"/>
        <w:rPr>
          <w:ins w:id="8406" w:author="Okot" w:date="2020-01-20T14:52:00Z"/>
        </w:rPr>
      </w:pPr>
      <w:ins w:id="8407" w:author="Okot" w:date="2020-01-20T14:52:00Z">
        <w:r>
          <w:t>Tabela 4.21</w:t>
        </w:r>
        <w:r w:rsidR="00A137F2">
          <w:t>.</w:t>
        </w:r>
      </w:ins>
    </w:p>
    <w:p w14:paraId="23A29796" w14:textId="77777777" w:rsidR="00A137F2" w:rsidRDefault="00A137F2" w:rsidP="00A137F2">
      <w:pPr>
        <w:ind w:firstLine="0"/>
        <w:rPr>
          <w:ins w:id="8408" w:author="Okot" w:date="2020-01-20T14:52:00Z"/>
        </w:rPr>
      </w:pPr>
      <w:ins w:id="8409"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410" w:author="Okot" w:date="2020-01-20T14:52:00Z"/>
        </w:trPr>
        <w:tc>
          <w:tcPr>
            <w:tcW w:w="3397" w:type="dxa"/>
          </w:tcPr>
          <w:p w14:paraId="2F9E1123" w14:textId="77777777" w:rsidR="00A137F2" w:rsidRPr="006076CC" w:rsidRDefault="00A137F2" w:rsidP="00645B77">
            <w:pPr>
              <w:ind w:firstLine="0"/>
              <w:rPr>
                <w:ins w:id="8411" w:author="Okot" w:date="2020-01-20T14:52:00Z"/>
                <w:b/>
              </w:rPr>
            </w:pPr>
            <w:ins w:id="8412" w:author="Okot" w:date="2020-01-20T14:52:00Z">
              <w:r w:rsidRPr="006076CC">
                <w:rPr>
                  <w:b/>
                </w:rPr>
                <w:t>Nazwa</w:t>
              </w:r>
            </w:ins>
          </w:p>
        </w:tc>
        <w:tc>
          <w:tcPr>
            <w:tcW w:w="5664" w:type="dxa"/>
          </w:tcPr>
          <w:p w14:paraId="5E0435AB" w14:textId="715964DB" w:rsidR="00A137F2" w:rsidRPr="00A12070" w:rsidRDefault="00CF0D9F" w:rsidP="00645B77">
            <w:pPr>
              <w:ind w:firstLine="0"/>
              <w:rPr>
                <w:ins w:id="8413" w:author="Okot" w:date="2020-01-20T14:52:00Z"/>
                <w:b/>
                <w:i/>
              </w:rPr>
            </w:pPr>
            <w:ins w:id="8414" w:author="Okot" w:date="2020-01-20T14:52:00Z">
              <w:r>
                <w:rPr>
                  <w:b/>
                  <w:i/>
                </w:rPr>
                <w:t>PU021</w:t>
              </w:r>
              <w:r w:rsidR="00A137F2" w:rsidRPr="00A12070">
                <w:rPr>
                  <w:b/>
                  <w:i/>
                </w:rPr>
                <w:t>: Przeglądanie wykresu wagi</w:t>
              </w:r>
            </w:ins>
          </w:p>
        </w:tc>
      </w:tr>
      <w:tr w:rsidR="00A137F2" w14:paraId="655ADF66" w14:textId="77777777" w:rsidTr="00645B77">
        <w:trPr>
          <w:ins w:id="8415" w:author="Okot" w:date="2020-01-20T14:52:00Z"/>
        </w:trPr>
        <w:tc>
          <w:tcPr>
            <w:tcW w:w="3397" w:type="dxa"/>
          </w:tcPr>
          <w:p w14:paraId="272B4E8C" w14:textId="77777777" w:rsidR="00A137F2" w:rsidRPr="006076CC" w:rsidRDefault="00A137F2" w:rsidP="00645B77">
            <w:pPr>
              <w:ind w:firstLine="0"/>
              <w:rPr>
                <w:ins w:id="8416" w:author="Okot" w:date="2020-01-20T14:52:00Z"/>
                <w:b/>
              </w:rPr>
            </w:pPr>
            <w:ins w:id="8417" w:author="Okot" w:date="2020-01-20T14:52:00Z">
              <w:r w:rsidRPr="006076CC">
                <w:rPr>
                  <w:b/>
                </w:rPr>
                <w:t>Opis</w:t>
              </w:r>
            </w:ins>
          </w:p>
        </w:tc>
        <w:tc>
          <w:tcPr>
            <w:tcW w:w="5664" w:type="dxa"/>
          </w:tcPr>
          <w:p w14:paraId="43711C63" w14:textId="77777777" w:rsidR="00A137F2" w:rsidRDefault="00A137F2" w:rsidP="00645B77">
            <w:pPr>
              <w:ind w:firstLine="0"/>
              <w:rPr>
                <w:ins w:id="8418" w:author="Okot" w:date="2020-01-20T14:52:00Z"/>
              </w:rPr>
            </w:pPr>
            <w:ins w:id="8419" w:author="Okot" w:date="2020-01-20T14:52:00Z">
              <w:r>
                <w:t>Przypadek użycia pozwala użytkownikowi śledzić zmiany jego wagi.</w:t>
              </w:r>
            </w:ins>
          </w:p>
        </w:tc>
      </w:tr>
      <w:tr w:rsidR="00A137F2" w14:paraId="3DC5805B" w14:textId="77777777" w:rsidTr="00645B77">
        <w:trPr>
          <w:ins w:id="8420" w:author="Okot" w:date="2020-01-20T14:52:00Z"/>
        </w:trPr>
        <w:tc>
          <w:tcPr>
            <w:tcW w:w="3397" w:type="dxa"/>
          </w:tcPr>
          <w:p w14:paraId="6A39394C" w14:textId="77777777" w:rsidR="00A137F2" w:rsidRPr="006076CC" w:rsidRDefault="00A137F2" w:rsidP="00645B77">
            <w:pPr>
              <w:ind w:firstLine="0"/>
              <w:rPr>
                <w:ins w:id="8421" w:author="Okot" w:date="2020-01-20T14:52:00Z"/>
                <w:b/>
              </w:rPr>
            </w:pPr>
            <w:ins w:id="8422" w:author="Okot" w:date="2020-01-20T14:52:00Z">
              <w:r w:rsidRPr="006076CC">
                <w:rPr>
                  <w:b/>
                </w:rPr>
                <w:t>Warunki początkowe</w:t>
              </w:r>
            </w:ins>
          </w:p>
        </w:tc>
        <w:tc>
          <w:tcPr>
            <w:tcW w:w="5664" w:type="dxa"/>
          </w:tcPr>
          <w:p w14:paraId="3058125E" w14:textId="38F325D9" w:rsidR="00A137F2" w:rsidRDefault="00A137F2" w:rsidP="00645B77">
            <w:pPr>
              <w:ind w:firstLine="0"/>
              <w:rPr>
                <w:ins w:id="8423" w:author="Okot" w:date="2020-01-20T14:52:00Z"/>
              </w:rPr>
            </w:pPr>
            <w:ins w:id="8424"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25" w:author="Okot" w:date="2020-01-20T14:52:00Z"/>
        </w:trPr>
        <w:tc>
          <w:tcPr>
            <w:tcW w:w="3397" w:type="dxa"/>
          </w:tcPr>
          <w:p w14:paraId="5CDA0596" w14:textId="77777777" w:rsidR="00A137F2" w:rsidRPr="006076CC" w:rsidRDefault="00A137F2" w:rsidP="00645B77">
            <w:pPr>
              <w:ind w:firstLine="0"/>
              <w:rPr>
                <w:ins w:id="8426" w:author="Okot" w:date="2020-01-20T14:52:00Z"/>
                <w:b/>
              </w:rPr>
            </w:pPr>
            <w:ins w:id="8427" w:author="Okot" w:date="2020-01-20T14:52:00Z">
              <w:r w:rsidRPr="006076CC">
                <w:rPr>
                  <w:b/>
                </w:rPr>
                <w:t>Inicjacja</w:t>
              </w:r>
            </w:ins>
          </w:p>
        </w:tc>
        <w:tc>
          <w:tcPr>
            <w:tcW w:w="5664" w:type="dxa"/>
          </w:tcPr>
          <w:p w14:paraId="3315463A" w14:textId="77777777" w:rsidR="00A137F2" w:rsidRDefault="00A137F2" w:rsidP="00645B77">
            <w:pPr>
              <w:ind w:firstLine="0"/>
              <w:rPr>
                <w:ins w:id="8428" w:author="Okot" w:date="2020-01-20T14:52:00Z"/>
              </w:rPr>
            </w:pPr>
            <w:ins w:id="8429" w:author="Okot" w:date="2020-01-20T14:52:00Z">
              <w:r>
                <w:t>Użytkownik wybiera punkt na wykresie i klika na niego.</w:t>
              </w:r>
            </w:ins>
          </w:p>
        </w:tc>
      </w:tr>
      <w:tr w:rsidR="00A137F2" w14:paraId="018E4F16" w14:textId="77777777" w:rsidTr="00645B77">
        <w:trPr>
          <w:ins w:id="8430" w:author="Okot" w:date="2020-01-20T14:52:00Z"/>
        </w:trPr>
        <w:tc>
          <w:tcPr>
            <w:tcW w:w="3397" w:type="dxa"/>
          </w:tcPr>
          <w:p w14:paraId="2C29339D" w14:textId="77777777" w:rsidR="00A137F2" w:rsidRPr="006076CC" w:rsidRDefault="00A137F2" w:rsidP="00645B77">
            <w:pPr>
              <w:ind w:firstLine="0"/>
              <w:rPr>
                <w:ins w:id="8431" w:author="Okot" w:date="2020-01-20T14:52:00Z"/>
                <w:b/>
              </w:rPr>
            </w:pPr>
            <w:ins w:id="8432" w:author="Okot" w:date="2020-01-20T14:52:00Z">
              <w:r w:rsidRPr="006076CC">
                <w:rPr>
                  <w:b/>
                </w:rPr>
                <w:t>Warunki końcowe</w:t>
              </w:r>
            </w:ins>
          </w:p>
        </w:tc>
        <w:tc>
          <w:tcPr>
            <w:tcW w:w="5664" w:type="dxa"/>
          </w:tcPr>
          <w:p w14:paraId="43ADE746" w14:textId="77777777" w:rsidR="00A137F2" w:rsidRDefault="00A137F2" w:rsidP="00645B77">
            <w:pPr>
              <w:ind w:firstLine="0"/>
              <w:rPr>
                <w:ins w:id="8433" w:author="Okot" w:date="2020-01-20T14:52:00Z"/>
              </w:rPr>
            </w:pPr>
            <w:ins w:id="8434" w:author="Okot" w:date="2020-01-20T14:52:00Z">
              <w:r>
                <w:t>Wyświetlone zostały informacje dotyczące wybranego pomiaru.</w:t>
              </w:r>
            </w:ins>
          </w:p>
        </w:tc>
      </w:tr>
      <w:tr w:rsidR="00A137F2" w14:paraId="7469D457" w14:textId="77777777" w:rsidTr="00645B77">
        <w:trPr>
          <w:ins w:id="8435" w:author="Okot" w:date="2020-01-20T14:52:00Z"/>
        </w:trPr>
        <w:tc>
          <w:tcPr>
            <w:tcW w:w="3397" w:type="dxa"/>
          </w:tcPr>
          <w:p w14:paraId="4B7CACA0" w14:textId="77777777" w:rsidR="00A137F2" w:rsidRPr="006076CC" w:rsidRDefault="00A137F2" w:rsidP="00645B77">
            <w:pPr>
              <w:ind w:firstLine="0"/>
              <w:rPr>
                <w:ins w:id="8436" w:author="Okot" w:date="2020-01-20T14:52:00Z"/>
                <w:b/>
              </w:rPr>
            </w:pPr>
            <w:ins w:id="8437" w:author="Okot" w:date="2020-01-20T14:52:00Z">
              <w:r w:rsidRPr="006076CC">
                <w:rPr>
                  <w:b/>
                </w:rPr>
                <w:t>Scenariusz główny</w:t>
              </w:r>
            </w:ins>
          </w:p>
        </w:tc>
        <w:tc>
          <w:tcPr>
            <w:tcW w:w="5664" w:type="dxa"/>
          </w:tcPr>
          <w:p w14:paraId="08F7415C" w14:textId="77777777" w:rsidR="00A137F2" w:rsidRDefault="00A137F2" w:rsidP="00645B77">
            <w:pPr>
              <w:ind w:firstLine="0"/>
              <w:rPr>
                <w:ins w:id="8438" w:author="Okot" w:date="2020-01-20T14:52:00Z"/>
              </w:rPr>
            </w:pPr>
            <w:ins w:id="8439" w:author="Okot" w:date="2020-01-20T14:52:00Z">
              <w:r>
                <w:t>1. Użytkownik wybiera punkt na wykresie i klika na niego.</w:t>
              </w:r>
            </w:ins>
          </w:p>
          <w:p w14:paraId="10930D17" w14:textId="77777777" w:rsidR="00A137F2" w:rsidRDefault="00A137F2" w:rsidP="00645B77">
            <w:pPr>
              <w:ind w:firstLine="0"/>
              <w:rPr>
                <w:ins w:id="8440" w:author="Okot" w:date="2020-01-20T14:52:00Z"/>
              </w:rPr>
            </w:pPr>
            <w:ins w:id="8441"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42" w:author="Okot" w:date="2020-01-20T14:52:00Z"/>
        </w:trPr>
        <w:tc>
          <w:tcPr>
            <w:tcW w:w="3397" w:type="dxa"/>
          </w:tcPr>
          <w:p w14:paraId="1B03F529" w14:textId="77777777" w:rsidR="00A137F2" w:rsidRPr="006076CC" w:rsidRDefault="00A137F2" w:rsidP="00645B77">
            <w:pPr>
              <w:ind w:firstLine="0"/>
              <w:rPr>
                <w:ins w:id="8443" w:author="Okot" w:date="2020-01-20T14:52:00Z"/>
                <w:b/>
              </w:rPr>
            </w:pPr>
            <w:ins w:id="8444" w:author="Okot" w:date="2020-01-20T14:52:00Z">
              <w:r w:rsidRPr="006076CC">
                <w:rPr>
                  <w:b/>
                </w:rPr>
                <w:t>Scenariusze alternatywne</w:t>
              </w:r>
            </w:ins>
          </w:p>
        </w:tc>
        <w:tc>
          <w:tcPr>
            <w:tcW w:w="5664" w:type="dxa"/>
          </w:tcPr>
          <w:p w14:paraId="01E0DA93" w14:textId="77777777" w:rsidR="00A137F2" w:rsidRDefault="00A137F2" w:rsidP="00645B77">
            <w:pPr>
              <w:ind w:firstLine="0"/>
              <w:rPr>
                <w:ins w:id="8445" w:author="Okot" w:date="2020-01-20T14:52:00Z"/>
              </w:rPr>
            </w:pPr>
            <w:ins w:id="8446" w:author="Okot" w:date="2020-01-20T14:52:00Z">
              <w:r>
                <w:t>2.1. Wybrany został najstarszy pomiar.</w:t>
              </w:r>
            </w:ins>
          </w:p>
          <w:p w14:paraId="2A2DE11E" w14:textId="77777777" w:rsidR="00A137F2" w:rsidRDefault="00A137F2" w:rsidP="00645B77">
            <w:pPr>
              <w:ind w:firstLine="0"/>
              <w:rPr>
                <w:ins w:id="8447" w:author="Okot" w:date="2020-01-20T14:52:00Z"/>
              </w:rPr>
            </w:pPr>
            <w:ins w:id="8448"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49" w:author="Okot" w:date="2020-01-20T14:52:00Z"/>
        </w:rPr>
      </w:pPr>
    </w:p>
    <w:p w14:paraId="639B19E0" w14:textId="77777777" w:rsidR="00723C68" w:rsidRDefault="00723C68">
      <w:pPr>
        <w:spacing w:after="160" w:line="259" w:lineRule="auto"/>
        <w:ind w:firstLine="0"/>
        <w:jc w:val="left"/>
        <w:rPr>
          <w:ins w:id="8450" w:author="Okot" w:date="2020-01-20T19:34:00Z"/>
        </w:rPr>
      </w:pPr>
      <w:ins w:id="8451" w:author="Okot" w:date="2020-01-20T19:34:00Z">
        <w:r>
          <w:br w:type="page"/>
        </w:r>
      </w:ins>
    </w:p>
    <w:p w14:paraId="513AEC75" w14:textId="62C430FB" w:rsidR="00A137F2" w:rsidRDefault="00A137F2" w:rsidP="00A137F2">
      <w:pPr>
        <w:spacing w:after="160" w:line="259" w:lineRule="auto"/>
        <w:ind w:firstLine="0"/>
        <w:jc w:val="left"/>
        <w:rPr>
          <w:ins w:id="8452" w:author="Okot" w:date="2020-01-20T14:52:00Z"/>
        </w:rPr>
      </w:pPr>
      <w:ins w:id="8453" w:author="Okot" w:date="2020-01-20T14:52:00Z">
        <w:r>
          <w:lastRenderedPageBreak/>
          <w:t>Tabela 4.2</w:t>
        </w:r>
      </w:ins>
      <w:ins w:id="8454" w:author="Okot" w:date="2020-01-21T13:54:00Z">
        <w:r w:rsidR="00CF0D9F">
          <w:t>2</w:t>
        </w:r>
      </w:ins>
      <w:ins w:id="8455" w:author="Okot" w:date="2020-01-20T14:52:00Z">
        <w:r>
          <w:t>.</w:t>
        </w:r>
      </w:ins>
    </w:p>
    <w:p w14:paraId="5C8E20E4" w14:textId="77777777" w:rsidR="00A137F2" w:rsidRDefault="00A137F2" w:rsidP="00A137F2">
      <w:pPr>
        <w:ind w:firstLine="0"/>
        <w:rPr>
          <w:ins w:id="8456" w:author="Okot" w:date="2020-01-20T14:52:00Z"/>
        </w:rPr>
      </w:pPr>
      <w:ins w:id="8457"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58" w:author="Okot" w:date="2020-01-20T14:52:00Z"/>
        </w:trPr>
        <w:tc>
          <w:tcPr>
            <w:tcW w:w="3397" w:type="dxa"/>
          </w:tcPr>
          <w:p w14:paraId="5390A33E" w14:textId="77777777" w:rsidR="00A137F2" w:rsidRPr="006076CC" w:rsidRDefault="00A137F2" w:rsidP="00645B77">
            <w:pPr>
              <w:ind w:firstLine="0"/>
              <w:rPr>
                <w:ins w:id="8459" w:author="Okot" w:date="2020-01-20T14:52:00Z"/>
                <w:b/>
              </w:rPr>
            </w:pPr>
            <w:ins w:id="8460" w:author="Okot" w:date="2020-01-20T14:52:00Z">
              <w:r w:rsidRPr="006076CC">
                <w:rPr>
                  <w:b/>
                </w:rPr>
                <w:t>Nazwa</w:t>
              </w:r>
            </w:ins>
          </w:p>
        </w:tc>
        <w:tc>
          <w:tcPr>
            <w:tcW w:w="5664" w:type="dxa"/>
          </w:tcPr>
          <w:p w14:paraId="6ED3683F" w14:textId="2F9A6AED" w:rsidR="00A137F2" w:rsidRPr="00A12070" w:rsidRDefault="00A137F2">
            <w:pPr>
              <w:ind w:firstLine="0"/>
              <w:rPr>
                <w:ins w:id="8461" w:author="Okot" w:date="2020-01-20T14:52:00Z"/>
                <w:b/>
                <w:i/>
              </w:rPr>
            </w:pPr>
            <w:ins w:id="8462" w:author="Okot" w:date="2020-01-20T14:52:00Z">
              <w:r>
                <w:rPr>
                  <w:b/>
                  <w:i/>
                </w:rPr>
                <w:t>PU02</w:t>
              </w:r>
            </w:ins>
            <w:ins w:id="8463" w:author="Okot" w:date="2020-01-21T13:54:00Z">
              <w:r w:rsidR="00CF0D9F">
                <w:rPr>
                  <w:b/>
                  <w:i/>
                </w:rPr>
                <w:t>2</w:t>
              </w:r>
            </w:ins>
            <w:ins w:id="8464" w:author="Okot" w:date="2020-01-20T14:52:00Z">
              <w:r w:rsidRPr="00A12070">
                <w:rPr>
                  <w:b/>
                  <w:i/>
                </w:rPr>
                <w:t>: Przeglądanie wykresu obwodu pasa</w:t>
              </w:r>
            </w:ins>
          </w:p>
        </w:tc>
      </w:tr>
      <w:tr w:rsidR="00A137F2" w14:paraId="4761D806" w14:textId="77777777" w:rsidTr="00645B77">
        <w:trPr>
          <w:ins w:id="8465" w:author="Okot" w:date="2020-01-20T14:52:00Z"/>
        </w:trPr>
        <w:tc>
          <w:tcPr>
            <w:tcW w:w="3397" w:type="dxa"/>
          </w:tcPr>
          <w:p w14:paraId="76ED173C" w14:textId="77777777" w:rsidR="00A137F2" w:rsidRPr="006076CC" w:rsidRDefault="00A137F2" w:rsidP="00645B77">
            <w:pPr>
              <w:ind w:firstLine="0"/>
              <w:rPr>
                <w:ins w:id="8466" w:author="Okot" w:date="2020-01-20T14:52:00Z"/>
                <w:b/>
              </w:rPr>
            </w:pPr>
            <w:ins w:id="8467" w:author="Okot" w:date="2020-01-20T14:52:00Z">
              <w:r w:rsidRPr="006076CC">
                <w:rPr>
                  <w:b/>
                </w:rPr>
                <w:t>Opis</w:t>
              </w:r>
            </w:ins>
          </w:p>
        </w:tc>
        <w:tc>
          <w:tcPr>
            <w:tcW w:w="5664" w:type="dxa"/>
          </w:tcPr>
          <w:p w14:paraId="00A14F0A" w14:textId="77777777" w:rsidR="00A137F2" w:rsidRDefault="00A137F2" w:rsidP="00645B77">
            <w:pPr>
              <w:ind w:firstLine="0"/>
              <w:rPr>
                <w:ins w:id="8468" w:author="Okot" w:date="2020-01-20T14:52:00Z"/>
              </w:rPr>
            </w:pPr>
            <w:ins w:id="8469" w:author="Okot" w:date="2020-01-20T14:52:00Z">
              <w:r>
                <w:t>Przypadek użycia pozwala użytkownikowi śledzić zmiany jego obwodu pasa.</w:t>
              </w:r>
            </w:ins>
          </w:p>
        </w:tc>
      </w:tr>
      <w:tr w:rsidR="00A137F2" w14:paraId="459D803D" w14:textId="77777777" w:rsidTr="00645B77">
        <w:trPr>
          <w:ins w:id="8470" w:author="Okot" w:date="2020-01-20T14:52:00Z"/>
        </w:trPr>
        <w:tc>
          <w:tcPr>
            <w:tcW w:w="3397" w:type="dxa"/>
          </w:tcPr>
          <w:p w14:paraId="0FA92A29" w14:textId="77777777" w:rsidR="00A137F2" w:rsidRPr="006076CC" w:rsidRDefault="00A137F2" w:rsidP="00645B77">
            <w:pPr>
              <w:ind w:firstLine="0"/>
              <w:rPr>
                <w:ins w:id="8471" w:author="Okot" w:date="2020-01-20T14:52:00Z"/>
                <w:b/>
              </w:rPr>
            </w:pPr>
            <w:ins w:id="8472" w:author="Okot" w:date="2020-01-20T14:52:00Z">
              <w:r w:rsidRPr="006076CC">
                <w:rPr>
                  <w:b/>
                </w:rPr>
                <w:t>Warunki początkowe</w:t>
              </w:r>
            </w:ins>
          </w:p>
        </w:tc>
        <w:tc>
          <w:tcPr>
            <w:tcW w:w="5664" w:type="dxa"/>
          </w:tcPr>
          <w:p w14:paraId="67C32CE0" w14:textId="2E0F1BC8" w:rsidR="00A137F2" w:rsidRDefault="00A137F2">
            <w:pPr>
              <w:ind w:firstLine="0"/>
              <w:rPr>
                <w:ins w:id="8473" w:author="Okot" w:date="2020-01-20T14:52:00Z"/>
              </w:rPr>
            </w:pPr>
            <w:ins w:id="8474"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75" w:author="Okot" w:date="2020-01-20T14:52:00Z"/>
        </w:trPr>
        <w:tc>
          <w:tcPr>
            <w:tcW w:w="3397" w:type="dxa"/>
          </w:tcPr>
          <w:p w14:paraId="464D8F75" w14:textId="77777777" w:rsidR="00A137F2" w:rsidRPr="006076CC" w:rsidRDefault="00A137F2" w:rsidP="00645B77">
            <w:pPr>
              <w:ind w:firstLine="0"/>
              <w:rPr>
                <w:ins w:id="8476" w:author="Okot" w:date="2020-01-20T14:52:00Z"/>
                <w:b/>
              </w:rPr>
            </w:pPr>
            <w:ins w:id="8477" w:author="Okot" w:date="2020-01-20T14:52:00Z">
              <w:r w:rsidRPr="006076CC">
                <w:rPr>
                  <w:b/>
                </w:rPr>
                <w:t>Inicjacja</w:t>
              </w:r>
            </w:ins>
          </w:p>
        </w:tc>
        <w:tc>
          <w:tcPr>
            <w:tcW w:w="5664" w:type="dxa"/>
          </w:tcPr>
          <w:p w14:paraId="2885598A" w14:textId="77777777" w:rsidR="00A137F2" w:rsidRDefault="00A137F2" w:rsidP="00645B77">
            <w:pPr>
              <w:ind w:firstLine="0"/>
              <w:rPr>
                <w:ins w:id="8478" w:author="Okot" w:date="2020-01-20T14:52:00Z"/>
              </w:rPr>
            </w:pPr>
            <w:ins w:id="8479" w:author="Okot" w:date="2020-01-20T14:52:00Z">
              <w:r>
                <w:t>Użytkownik wybiera punkt na wykresie i klika na niego.</w:t>
              </w:r>
            </w:ins>
          </w:p>
        </w:tc>
      </w:tr>
      <w:tr w:rsidR="00A137F2" w14:paraId="64B48034" w14:textId="77777777" w:rsidTr="00645B77">
        <w:trPr>
          <w:ins w:id="8480" w:author="Okot" w:date="2020-01-20T14:52:00Z"/>
        </w:trPr>
        <w:tc>
          <w:tcPr>
            <w:tcW w:w="3397" w:type="dxa"/>
          </w:tcPr>
          <w:p w14:paraId="1A95B0D9" w14:textId="77777777" w:rsidR="00A137F2" w:rsidRPr="006076CC" w:rsidRDefault="00A137F2" w:rsidP="00645B77">
            <w:pPr>
              <w:ind w:firstLine="0"/>
              <w:rPr>
                <w:ins w:id="8481" w:author="Okot" w:date="2020-01-20T14:52:00Z"/>
                <w:b/>
              </w:rPr>
            </w:pPr>
            <w:ins w:id="8482" w:author="Okot" w:date="2020-01-20T14:52:00Z">
              <w:r w:rsidRPr="006076CC">
                <w:rPr>
                  <w:b/>
                </w:rPr>
                <w:t>Warunki końcowe</w:t>
              </w:r>
            </w:ins>
          </w:p>
        </w:tc>
        <w:tc>
          <w:tcPr>
            <w:tcW w:w="5664" w:type="dxa"/>
          </w:tcPr>
          <w:p w14:paraId="7BAE31AC" w14:textId="77777777" w:rsidR="00A137F2" w:rsidRDefault="00A137F2" w:rsidP="00645B77">
            <w:pPr>
              <w:ind w:firstLine="0"/>
              <w:rPr>
                <w:ins w:id="8483" w:author="Okot" w:date="2020-01-20T14:52:00Z"/>
              </w:rPr>
            </w:pPr>
            <w:ins w:id="8484" w:author="Okot" w:date="2020-01-20T14:52:00Z">
              <w:r>
                <w:t>Wyświetlone zostały informacje dotyczące wybranego pomiaru.</w:t>
              </w:r>
            </w:ins>
          </w:p>
        </w:tc>
      </w:tr>
      <w:tr w:rsidR="00A137F2" w14:paraId="15240565" w14:textId="77777777" w:rsidTr="00645B77">
        <w:trPr>
          <w:ins w:id="8485" w:author="Okot" w:date="2020-01-20T14:52:00Z"/>
        </w:trPr>
        <w:tc>
          <w:tcPr>
            <w:tcW w:w="3397" w:type="dxa"/>
          </w:tcPr>
          <w:p w14:paraId="7BA73A4E" w14:textId="77777777" w:rsidR="00A137F2" w:rsidRPr="006076CC" w:rsidRDefault="00A137F2" w:rsidP="00645B77">
            <w:pPr>
              <w:ind w:firstLine="0"/>
              <w:rPr>
                <w:ins w:id="8486" w:author="Okot" w:date="2020-01-20T14:52:00Z"/>
                <w:b/>
              </w:rPr>
            </w:pPr>
            <w:ins w:id="8487" w:author="Okot" w:date="2020-01-20T14:52:00Z">
              <w:r w:rsidRPr="006076CC">
                <w:rPr>
                  <w:b/>
                </w:rPr>
                <w:t>Scenariusz główny</w:t>
              </w:r>
            </w:ins>
          </w:p>
        </w:tc>
        <w:tc>
          <w:tcPr>
            <w:tcW w:w="5664" w:type="dxa"/>
          </w:tcPr>
          <w:p w14:paraId="5974C65C" w14:textId="77777777" w:rsidR="00A137F2" w:rsidRDefault="00A137F2" w:rsidP="00645B77">
            <w:pPr>
              <w:ind w:firstLine="0"/>
              <w:rPr>
                <w:ins w:id="8488" w:author="Okot" w:date="2020-01-20T14:52:00Z"/>
              </w:rPr>
            </w:pPr>
            <w:ins w:id="8489" w:author="Okot" w:date="2020-01-20T14:52:00Z">
              <w:r>
                <w:t>1. Użytkownik wybiera punkt na wykresie i klika na niego.</w:t>
              </w:r>
            </w:ins>
          </w:p>
          <w:p w14:paraId="6FEA935B" w14:textId="77777777" w:rsidR="00A137F2" w:rsidRDefault="00A137F2" w:rsidP="00645B77">
            <w:pPr>
              <w:ind w:firstLine="0"/>
              <w:rPr>
                <w:ins w:id="8490" w:author="Okot" w:date="2020-01-20T14:52:00Z"/>
              </w:rPr>
            </w:pPr>
            <w:ins w:id="8491"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92" w:author="Okot" w:date="2020-01-20T14:52:00Z"/>
        </w:trPr>
        <w:tc>
          <w:tcPr>
            <w:tcW w:w="3397" w:type="dxa"/>
          </w:tcPr>
          <w:p w14:paraId="21EFA692" w14:textId="77777777" w:rsidR="00A137F2" w:rsidRPr="006076CC" w:rsidRDefault="00A137F2" w:rsidP="00645B77">
            <w:pPr>
              <w:ind w:firstLine="0"/>
              <w:rPr>
                <w:ins w:id="8493" w:author="Okot" w:date="2020-01-20T14:52:00Z"/>
                <w:b/>
              </w:rPr>
            </w:pPr>
            <w:ins w:id="8494" w:author="Okot" w:date="2020-01-20T14:52:00Z">
              <w:r w:rsidRPr="006076CC">
                <w:rPr>
                  <w:b/>
                </w:rPr>
                <w:t>Scenariusze alternatywne</w:t>
              </w:r>
            </w:ins>
          </w:p>
        </w:tc>
        <w:tc>
          <w:tcPr>
            <w:tcW w:w="5664" w:type="dxa"/>
          </w:tcPr>
          <w:p w14:paraId="01D5EF55" w14:textId="77777777" w:rsidR="00A137F2" w:rsidRDefault="00A137F2" w:rsidP="00645B77">
            <w:pPr>
              <w:ind w:firstLine="0"/>
              <w:rPr>
                <w:ins w:id="8495" w:author="Okot" w:date="2020-01-20T14:52:00Z"/>
              </w:rPr>
            </w:pPr>
            <w:ins w:id="8496" w:author="Okot" w:date="2020-01-20T14:52:00Z">
              <w:r>
                <w:t>2.1. Wybrany został najstarszy pomiar.</w:t>
              </w:r>
            </w:ins>
          </w:p>
          <w:p w14:paraId="074B3D84" w14:textId="77777777" w:rsidR="00A137F2" w:rsidRDefault="00A137F2" w:rsidP="00645B77">
            <w:pPr>
              <w:ind w:firstLine="0"/>
              <w:rPr>
                <w:ins w:id="8497" w:author="Okot" w:date="2020-01-20T14:52:00Z"/>
              </w:rPr>
            </w:pPr>
            <w:ins w:id="8498" w:author="Okot" w:date="2020-01-20T14:52:00Z">
              <w:r>
                <w:t>2.1.1. Nie wyświetla się przycisku do usunięcia pomiaru.</w:t>
              </w:r>
            </w:ins>
          </w:p>
        </w:tc>
      </w:tr>
    </w:tbl>
    <w:p w14:paraId="0F1771D9" w14:textId="77777777" w:rsidR="00A137F2" w:rsidRDefault="00A137F2" w:rsidP="00A137F2">
      <w:pPr>
        <w:ind w:firstLine="0"/>
        <w:rPr>
          <w:ins w:id="8499" w:author="Okot" w:date="2020-01-20T14:52:00Z"/>
        </w:rPr>
      </w:pPr>
    </w:p>
    <w:p w14:paraId="11775100" w14:textId="20B9643B" w:rsidR="00A137F2" w:rsidRDefault="00A137F2" w:rsidP="00A137F2">
      <w:pPr>
        <w:ind w:firstLine="0"/>
        <w:rPr>
          <w:ins w:id="8500" w:author="Okot" w:date="2020-01-20T14:52:00Z"/>
        </w:rPr>
      </w:pPr>
      <w:ins w:id="8501" w:author="Okot" w:date="2020-01-20T14:52:00Z">
        <w:r>
          <w:t>Tabela 4.2</w:t>
        </w:r>
        <w:r w:rsidR="00CF0D9F">
          <w:t>3</w:t>
        </w:r>
        <w:r>
          <w:t>.</w:t>
        </w:r>
      </w:ins>
    </w:p>
    <w:p w14:paraId="296B2533" w14:textId="77777777" w:rsidR="00A137F2" w:rsidRDefault="00A137F2" w:rsidP="00A137F2">
      <w:pPr>
        <w:ind w:firstLine="0"/>
        <w:rPr>
          <w:ins w:id="8502" w:author="Okot" w:date="2020-01-20T14:52:00Z"/>
        </w:rPr>
      </w:pPr>
      <w:ins w:id="8503"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504" w:author="Okot" w:date="2020-01-20T14:52:00Z"/>
        </w:trPr>
        <w:tc>
          <w:tcPr>
            <w:tcW w:w="3397" w:type="dxa"/>
          </w:tcPr>
          <w:p w14:paraId="0E7ED1D9" w14:textId="77777777" w:rsidR="00A137F2" w:rsidRPr="006076CC" w:rsidRDefault="00A137F2" w:rsidP="00645B77">
            <w:pPr>
              <w:ind w:firstLine="0"/>
              <w:rPr>
                <w:ins w:id="8505" w:author="Okot" w:date="2020-01-20T14:52:00Z"/>
                <w:b/>
              </w:rPr>
            </w:pPr>
            <w:ins w:id="8506" w:author="Okot" w:date="2020-01-20T14:52:00Z">
              <w:r w:rsidRPr="006076CC">
                <w:rPr>
                  <w:b/>
                </w:rPr>
                <w:t>Nazwa</w:t>
              </w:r>
            </w:ins>
          </w:p>
        </w:tc>
        <w:tc>
          <w:tcPr>
            <w:tcW w:w="5664" w:type="dxa"/>
          </w:tcPr>
          <w:p w14:paraId="32452DC7" w14:textId="549F9740" w:rsidR="00A137F2" w:rsidRPr="00A12070" w:rsidRDefault="00A137F2">
            <w:pPr>
              <w:ind w:firstLine="0"/>
              <w:rPr>
                <w:ins w:id="8507" w:author="Okot" w:date="2020-01-20T14:52:00Z"/>
                <w:b/>
                <w:i/>
              </w:rPr>
            </w:pPr>
            <w:ins w:id="8508" w:author="Okot" w:date="2020-01-20T14:52:00Z">
              <w:r w:rsidRPr="00A12070">
                <w:rPr>
                  <w:b/>
                  <w:i/>
                </w:rPr>
                <w:t>PU02</w:t>
              </w:r>
            </w:ins>
            <w:ins w:id="8509" w:author="Okot" w:date="2020-01-21T13:54:00Z">
              <w:r w:rsidR="00CF0D9F">
                <w:rPr>
                  <w:b/>
                  <w:i/>
                </w:rPr>
                <w:t>3</w:t>
              </w:r>
            </w:ins>
            <w:ins w:id="8510" w:author="Okot" w:date="2020-01-20T14:52:00Z">
              <w:r w:rsidRPr="00A12070">
                <w:rPr>
                  <w:b/>
                  <w:i/>
                </w:rPr>
                <w:t>: Przeglądanie wykresu obwodu bioder</w:t>
              </w:r>
            </w:ins>
          </w:p>
        </w:tc>
      </w:tr>
      <w:tr w:rsidR="00A137F2" w14:paraId="23299DE4" w14:textId="77777777" w:rsidTr="00645B77">
        <w:trPr>
          <w:ins w:id="8511" w:author="Okot" w:date="2020-01-20T14:52:00Z"/>
        </w:trPr>
        <w:tc>
          <w:tcPr>
            <w:tcW w:w="3397" w:type="dxa"/>
          </w:tcPr>
          <w:p w14:paraId="68AFE88B" w14:textId="77777777" w:rsidR="00A137F2" w:rsidRPr="006076CC" w:rsidRDefault="00A137F2" w:rsidP="00645B77">
            <w:pPr>
              <w:ind w:firstLine="0"/>
              <w:rPr>
                <w:ins w:id="8512" w:author="Okot" w:date="2020-01-20T14:52:00Z"/>
                <w:b/>
              </w:rPr>
            </w:pPr>
            <w:ins w:id="8513" w:author="Okot" w:date="2020-01-20T14:52:00Z">
              <w:r w:rsidRPr="006076CC">
                <w:rPr>
                  <w:b/>
                </w:rPr>
                <w:t>Opis</w:t>
              </w:r>
            </w:ins>
          </w:p>
        </w:tc>
        <w:tc>
          <w:tcPr>
            <w:tcW w:w="5664" w:type="dxa"/>
          </w:tcPr>
          <w:p w14:paraId="3F79150E" w14:textId="77777777" w:rsidR="00A137F2" w:rsidRDefault="00A137F2" w:rsidP="00645B77">
            <w:pPr>
              <w:ind w:firstLine="0"/>
              <w:rPr>
                <w:ins w:id="8514" w:author="Okot" w:date="2020-01-20T14:52:00Z"/>
              </w:rPr>
            </w:pPr>
            <w:ins w:id="8515" w:author="Okot" w:date="2020-01-20T14:52:00Z">
              <w:r>
                <w:t>Przypadek użycia pozwala użytkownikowi śledzić zmiany jego obwodu bioder.</w:t>
              </w:r>
            </w:ins>
          </w:p>
        </w:tc>
      </w:tr>
      <w:tr w:rsidR="00A137F2" w14:paraId="408AF233" w14:textId="77777777" w:rsidTr="00645B77">
        <w:trPr>
          <w:ins w:id="8516" w:author="Okot" w:date="2020-01-20T14:52:00Z"/>
        </w:trPr>
        <w:tc>
          <w:tcPr>
            <w:tcW w:w="3397" w:type="dxa"/>
          </w:tcPr>
          <w:p w14:paraId="0E9B0B93" w14:textId="77777777" w:rsidR="00A137F2" w:rsidRPr="006076CC" w:rsidRDefault="00A137F2" w:rsidP="00645B77">
            <w:pPr>
              <w:ind w:firstLine="0"/>
              <w:rPr>
                <w:ins w:id="8517" w:author="Okot" w:date="2020-01-20T14:52:00Z"/>
                <w:b/>
              </w:rPr>
            </w:pPr>
            <w:ins w:id="8518" w:author="Okot" w:date="2020-01-20T14:52:00Z">
              <w:r w:rsidRPr="006076CC">
                <w:rPr>
                  <w:b/>
                </w:rPr>
                <w:t>Warunki początkowe</w:t>
              </w:r>
            </w:ins>
          </w:p>
        </w:tc>
        <w:tc>
          <w:tcPr>
            <w:tcW w:w="5664" w:type="dxa"/>
          </w:tcPr>
          <w:p w14:paraId="6D17AE69" w14:textId="54B1BBF3" w:rsidR="00A137F2" w:rsidRDefault="00A137F2">
            <w:pPr>
              <w:ind w:firstLine="0"/>
              <w:rPr>
                <w:ins w:id="8519" w:author="Okot" w:date="2020-01-20T14:52:00Z"/>
              </w:rPr>
            </w:pPr>
            <w:ins w:id="8520"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21" w:author="Okot" w:date="2020-01-20T14:52:00Z"/>
        </w:trPr>
        <w:tc>
          <w:tcPr>
            <w:tcW w:w="3397" w:type="dxa"/>
          </w:tcPr>
          <w:p w14:paraId="2D7A5257" w14:textId="77777777" w:rsidR="00A137F2" w:rsidRPr="006076CC" w:rsidRDefault="00A137F2" w:rsidP="00645B77">
            <w:pPr>
              <w:ind w:firstLine="0"/>
              <w:rPr>
                <w:ins w:id="8522" w:author="Okot" w:date="2020-01-20T14:52:00Z"/>
                <w:b/>
              </w:rPr>
            </w:pPr>
            <w:ins w:id="8523" w:author="Okot" w:date="2020-01-20T14:52:00Z">
              <w:r w:rsidRPr="006076CC">
                <w:rPr>
                  <w:b/>
                </w:rPr>
                <w:t>Inicjacja</w:t>
              </w:r>
            </w:ins>
          </w:p>
        </w:tc>
        <w:tc>
          <w:tcPr>
            <w:tcW w:w="5664" w:type="dxa"/>
          </w:tcPr>
          <w:p w14:paraId="48B595D8" w14:textId="77777777" w:rsidR="00A137F2" w:rsidRDefault="00A137F2" w:rsidP="00645B77">
            <w:pPr>
              <w:ind w:firstLine="0"/>
              <w:rPr>
                <w:ins w:id="8524" w:author="Okot" w:date="2020-01-20T14:52:00Z"/>
              </w:rPr>
            </w:pPr>
            <w:ins w:id="8525" w:author="Okot" w:date="2020-01-20T14:52:00Z">
              <w:r>
                <w:t>Użytkownik wybiera punkt na wykresie i klika na niego.</w:t>
              </w:r>
            </w:ins>
          </w:p>
        </w:tc>
      </w:tr>
      <w:tr w:rsidR="00A137F2" w14:paraId="04CC855B" w14:textId="77777777" w:rsidTr="00645B77">
        <w:trPr>
          <w:ins w:id="8526" w:author="Okot" w:date="2020-01-20T14:52:00Z"/>
        </w:trPr>
        <w:tc>
          <w:tcPr>
            <w:tcW w:w="3397" w:type="dxa"/>
          </w:tcPr>
          <w:p w14:paraId="7EF099D2" w14:textId="77777777" w:rsidR="00A137F2" w:rsidRPr="006076CC" w:rsidRDefault="00A137F2" w:rsidP="00645B77">
            <w:pPr>
              <w:ind w:firstLine="0"/>
              <w:rPr>
                <w:ins w:id="8527" w:author="Okot" w:date="2020-01-20T14:52:00Z"/>
                <w:b/>
              </w:rPr>
            </w:pPr>
            <w:ins w:id="8528" w:author="Okot" w:date="2020-01-20T14:52:00Z">
              <w:r w:rsidRPr="006076CC">
                <w:rPr>
                  <w:b/>
                </w:rPr>
                <w:t>Warunki końcowe</w:t>
              </w:r>
            </w:ins>
          </w:p>
        </w:tc>
        <w:tc>
          <w:tcPr>
            <w:tcW w:w="5664" w:type="dxa"/>
          </w:tcPr>
          <w:p w14:paraId="6F49FF1A" w14:textId="77777777" w:rsidR="00A137F2" w:rsidRDefault="00A137F2" w:rsidP="00645B77">
            <w:pPr>
              <w:ind w:firstLine="0"/>
              <w:rPr>
                <w:ins w:id="8529" w:author="Okot" w:date="2020-01-20T14:52:00Z"/>
              </w:rPr>
            </w:pPr>
            <w:ins w:id="8530" w:author="Okot" w:date="2020-01-20T14:52:00Z">
              <w:r>
                <w:t>Wyświetlone zostały informacje dotyczące wybranego pomiaru.</w:t>
              </w:r>
            </w:ins>
          </w:p>
        </w:tc>
      </w:tr>
      <w:tr w:rsidR="00A137F2" w14:paraId="2DB1F431" w14:textId="77777777" w:rsidTr="00645B77">
        <w:trPr>
          <w:ins w:id="8531" w:author="Okot" w:date="2020-01-20T14:52:00Z"/>
        </w:trPr>
        <w:tc>
          <w:tcPr>
            <w:tcW w:w="3397" w:type="dxa"/>
          </w:tcPr>
          <w:p w14:paraId="35249FBE" w14:textId="77777777" w:rsidR="00A137F2" w:rsidRPr="006076CC" w:rsidRDefault="00A137F2" w:rsidP="00645B77">
            <w:pPr>
              <w:ind w:firstLine="0"/>
              <w:rPr>
                <w:ins w:id="8532" w:author="Okot" w:date="2020-01-20T14:52:00Z"/>
                <w:b/>
              </w:rPr>
            </w:pPr>
            <w:ins w:id="8533" w:author="Okot" w:date="2020-01-20T14:52:00Z">
              <w:r w:rsidRPr="006076CC">
                <w:rPr>
                  <w:b/>
                </w:rPr>
                <w:t>Scenariusz główny</w:t>
              </w:r>
            </w:ins>
          </w:p>
        </w:tc>
        <w:tc>
          <w:tcPr>
            <w:tcW w:w="5664" w:type="dxa"/>
          </w:tcPr>
          <w:p w14:paraId="591111E4" w14:textId="77777777" w:rsidR="00A137F2" w:rsidRDefault="00A137F2" w:rsidP="00645B77">
            <w:pPr>
              <w:ind w:firstLine="0"/>
              <w:rPr>
                <w:ins w:id="8534" w:author="Okot" w:date="2020-01-20T14:52:00Z"/>
              </w:rPr>
            </w:pPr>
            <w:ins w:id="8535" w:author="Okot" w:date="2020-01-20T14:52:00Z">
              <w:r>
                <w:t>1. Użytkownik wybiera punkt na wykresie i klika na niego.</w:t>
              </w:r>
            </w:ins>
          </w:p>
          <w:p w14:paraId="7EE837CF" w14:textId="77777777" w:rsidR="00A137F2" w:rsidRDefault="00A137F2" w:rsidP="00645B77">
            <w:pPr>
              <w:ind w:firstLine="0"/>
              <w:rPr>
                <w:ins w:id="8536" w:author="Okot" w:date="2020-01-20T14:52:00Z"/>
              </w:rPr>
            </w:pPr>
            <w:ins w:id="8537"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38" w:author="Okot" w:date="2020-01-20T14:52:00Z"/>
        </w:trPr>
        <w:tc>
          <w:tcPr>
            <w:tcW w:w="3397" w:type="dxa"/>
          </w:tcPr>
          <w:p w14:paraId="1EF1B62C" w14:textId="77777777" w:rsidR="00A137F2" w:rsidRPr="006076CC" w:rsidRDefault="00A137F2" w:rsidP="00645B77">
            <w:pPr>
              <w:ind w:firstLine="0"/>
              <w:rPr>
                <w:ins w:id="8539" w:author="Okot" w:date="2020-01-20T14:52:00Z"/>
                <w:b/>
              </w:rPr>
            </w:pPr>
            <w:ins w:id="8540"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41" w:author="Okot" w:date="2020-01-20T14:52:00Z"/>
              </w:rPr>
            </w:pPr>
            <w:ins w:id="8542" w:author="Okot" w:date="2020-01-20T14:52:00Z">
              <w:r>
                <w:t>2.1. Wybrany został najstarszy pomiar.</w:t>
              </w:r>
            </w:ins>
          </w:p>
          <w:p w14:paraId="5A45A48F" w14:textId="77777777" w:rsidR="00A137F2" w:rsidRDefault="00A137F2" w:rsidP="00645B77">
            <w:pPr>
              <w:ind w:firstLine="0"/>
              <w:rPr>
                <w:ins w:id="8543" w:author="Okot" w:date="2020-01-20T14:52:00Z"/>
              </w:rPr>
            </w:pPr>
            <w:ins w:id="8544"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45" w:author="Okot" w:date="2020-01-20T14:53:00Z"/>
        </w:rPr>
      </w:pPr>
    </w:p>
    <w:p w14:paraId="540ABA2B" w14:textId="350508AD" w:rsidR="00160FB3" w:rsidRDefault="00CF0D9F" w:rsidP="00160FB3">
      <w:pPr>
        <w:ind w:firstLine="0"/>
        <w:rPr>
          <w:ins w:id="8546" w:author="Okot" w:date="2020-01-20T14:53:00Z"/>
        </w:rPr>
      </w:pPr>
      <w:ins w:id="8547" w:author="Okot" w:date="2020-01-20T14:53:00Z">
        <w:r>
          <w:t>Tabela 4.24</w:t>
        </w:r>
        <w:r w:rsidR="00160FB3">
          <w:t>.</w:t>
        </w:r>
      </w:ins>
    </w:p>
    <w:p w14:paraId="3A94DB23" w14:textId="77777777" w:rsidR="00160FB3" w:rsidRDefault="00160FB3" w:rsidP="00160FB3">
      <w:pPr>
        <w:ind w:firstLine="0"/>
        <w:rPr>
          <w:ins w:id="8548" w:author="Okot" w:date="2020-01-20T14:53:00Z"/>
        </w:rPr>
      </w:pPr>
      <w:ins w:id="8549"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50" w:author="Okot" w:date="2020-01-20T14:53:00Z"/>
        </w:trPr>
        <w:tc>
          <w:tcPr>
            <w:tcW w:w="3397" w:type="dxa"/>
          </w:tcPr>
          <w:p w14:paraId="7BA7AD8B" w14:textId="77777777" w:rsidR="00160FB3" w:rsidRPr="006076CC" w:rsidRDefault="00160FB3" w:rsidP="00645B77">
            <w:pPr>
              <w:ind w:firstLine="0"/>
              <w:rPr>
                <w:ins w:id="8551" w:author="Okot" w:date="2020-01-20T14:53:00Z"/>
                <w:b/>
              </w:rPr>
            </w:pPr>
            <w:ins w:id="8552" w:author="Okot" w:date="2020-01-20T14:53:00Z">
              <w:r w:rsidRPr="006076CC">
                <w:rPr>
                  <w:b/>
                </w:rPr>
                <w:t>Nazwa</w:t>
              </w:r>
            </w:ins>
          </w:p>
        </w:tc>
        <w:tc>
          <w:tcPr>
            <w:tcW w:w="5664" w:type="dxa"/>
          </w:tcPr>
          <w:p w14:paraId="6AB9B9E9" w14:textId="087F72FE" w:rsidR="00160FB3" w:rsidRPr="00A12070" w:rsidRDefault="00160FB3">
            <w:pPr>
              <w:ind w:firstLine="0"/>
              <w:rPr>
                <w:ins w:id="8553" w:author="Okot" w:date="2020-01-20T14:53:00Z"/>
                <w:b/>
                <w:i/>
              </w:rPr>
            </w:pPr>
            <w:ins w:id="8554" w:author="Okot" w:date="2020-01-20T14:53:00Z">
              <w:r w:rsidRPr="00A12070">
                <w:rPr>
                  <w:b/>
                  <w:i/>
                </w:rPr>
                <w:t>PU02</w:t>
              </w:r>
            </w:ins>
            <w:ins w:id="8555" w:author="Okot" w:date="2020-01-21T13:54:00Z">
              <w:r w:rsidR="00CF0D9F">
                <w:rPr>
                  <w:b/>
                  <w:i/>
                </w:rPr>
                <w:t>4</w:t>
              </w:r>
            </w:ins>
            <w:ins w:id="8556" w:author="Okot" w:date="2020-01-20T14:53:00Z">
              <w:r w:rsidRPr="00A12070">
                <w:rPr>
                  <w:b/>
                  <w:i/>
                </w:rPr>
                <w:t>: Edycja pomiaru</w:t>
              </w:r>
            </w:ins>
          </w:p>
        </w:tc>
      </w:tr>
      <w:tr w:rsidR="00160FB3" w14:paraId="0DB5A422" w14:textId="77777777" w:rsidTr="00645B77">
        <w:trPr>
          <w:ins w:id="8557" w:author="Okot" w:date="2020-01-20T14:53:00Z"/>
        </w:trPr>
        <w:tc>
          <w:tcPr>
            <w:tcW w:w="3397" w:type="dxa"/>
          </w:tcPr>
          <w:p w14:paraId="05434157" w14:textId="77777777" w:rsidR="00160FB3" w:rsidRPr="006076CC" w:rsidRDefault="00160FB3" w:rsidP="00645B77">
            <w:pPr>
              <w:ind w:firstLine="0"/>
              <w:rPr>
                <w:ins w:id="8558" w:author="Okot" w:date="2020-01-20T14:53:00Z"/>
                <w:b/>
              </w:rPr>
            </w:pPr>
            <w:ins w:id="8559" w:author="Okot" w:date="2020-01-20T14:53:00Z">
              <w:r w:rsidRPr="006076CC">
                <w:rPr>
                  <w:b/>
                </w:rPr>
                <w:t>Opis</w:t>
              </w:r>
            </w:ins>
          </w:p>
        </w:tc>
        <w:tc>
          <w:tcPr>
            <w:tcW w:w="5664" w:type="dxa"/>
          </w:tcPr>
          <w:p w14:paraId="002E5D15" w14:textId="77777777" w:rsidR="00160FB3" w:rsidRDefault="00160FB3" w:rsidP="00645B77">
            <w:pPr>
              <w:ind w:firstLine="0"/>
              <w:rPr>
                <w:ins w:id="8560" w:author="Okot" w:date="2020-01-20T14:53:00Z"/>
              </w:rPr>
            </w:pPr>
            <w:ins w:id="8561" w:author="Okot" w:date="2020-01-20T14:53:00Z">
              <w:r>
                <w:t>Przypadek użycia pozwala użytkownikowi zmienić wartość dodanego wcześniej pomiaru wagi, obwodu bioder lub obwodu pasa.</w:t>
              </w:r>
            </w:ins>
          </w:p>
        </w:tc>
      </w:tr>
      <w:tr w:rsidR="00160FB3" w14:paraId="3CD322CE" w14:textId="77777777" w:rsidTr="00645B77">
        <w:trPr>
          <w:ins w:id="8562" w:author="Okot" w:date="2020-01-20T14:53:00Z"/>
        </w:trPr>
        <w:tc>
          <w:tcPr>
            <w:tcW w:w="3397" w:type="dxa"/>
          </w:tcPr>
          <w:p w14:paraId="0C6653FE" w14:textId="77777777" w:rsidR="00160FB3" w:rsidRPr="006076CC" w:rsidRDefault="00160FB3" w:rsidP="00645B77">
            <w:pPr>
              <w:ind w:firstLine="0"/>
              <w:rPr>
                <w:ins w:id="8563" w:author="Okot" w:date="2020-01-20T14:53:00Z"/>
                <w:b/>
              </w:rPr>
            </w:pPr>
            <w:ins w:id="8564" w:author="Okot" w:date="2020-01-20T14:53:00Z">
              <w:r w:rsidRPr="006076CC">
                <w:rPr>
                  <w:b/>
                </w:rPr>
                <w:t>Warunki początkowe</w:t>
              </w:r>
            </w:ins>
          </w:p>
        </w:tc>
        <w:tc>
          <w:tcPr>
            <w:tcW w:w="5664" w:type="dxa"/>
          </w:tcPr>
          <w:p w14:paraId="4CB0FC7D" w14:textId="615B5F6C" w:rsidR="00160FB3" w:rsidRDefault="00160FB3" w:rsidP="00645B77">
            <w:pPr>
              <w:ind w:firstLine="0"/>
              <w:rPr>
                <w:ins w:id="8565" w:author="Okot" w:date="2020-01-20T14:53:00Z"/>
              </w:rPr>
            </w:pPr>
            <w:ins w:id="8566" w:author="Okot" w:date="2020-01-20T14:53:00Z">
              <w:r>
                <w:t>Użytkownik poprawnie zrealizował PU002 oraz PU009 i znajduje się na stronie „Moje dane”.</w:t>
              </w:r>
            </w:ins>
          </w:p>
        </w:tc>
      </w:tr>
      <w:tr w:rsidR="00160FB3" w14:paraId="2007FC88" w14:textId="77777777" w:rsidTr="00645B77">
        <w:trPr>
          <w:ins w:id="8567" w:author="Okot" w:date="2020-01-20T14:53:00Z"/>
        </w:trPr>
        <w:tc>
          <w:tcPr>
            <w:tcW w:w="3397" w:type="dxa"/>
          </w:tcPr>
          <w:p w14:paraId="0AEB0B43" w14:textId="77777777" w:rsidR="00160FB3" w:rsidRPr="006076CC" w:rsidRDefault="00160FB3" w:rsidP="00645B77">
            <w:pPr>
              <w:ind w:firstLine="0"/>
              <w:rPr>
                <w:ins w:id="8568" w:author="Okot" w:date="2020-01-20T14:53:00Z"/>
                <w:b/>
              </w:rPr>
            </w:pPr>
            <w:ins w:id="8569" w:author="Okot" w:date="2020-01-20T14:53:00Z">
              <w:r w:rsidRPr="006076CC">
                <w:rPr>
                  <w:b/>
                </w:rPr>
                <w:t>Inicjacja</w:t>
              </w:r>
            </w:ins>
          </w:p>
        </w:tc>
        <w:tc>
          <w:tcPr>
            <w:tcW w:w="5664" w:type="dxa"/>
          </w:tcPr>
          <w:p w14:paraId="761BB552" w14:textId="24F5779D" w:rsidR="00160FB3" w:rsidRDefault="00160FB3" w:rsidP="00645B77">
            <w:pPr>
              <w:ind w:firstLine="0"/>
              <w:rPr>
                <w:ins w:id="8570" w:author="Okot" w:date="2020-01-20T14:53:00Z"/>
              </w:rPr>
            </w:pPr>
            <w:ins w:id="8571"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72" w:author="Okot" w:date="2020-01-20T14:53:00Z"/>
        </w:trPr>
        <w:tc>
          <w:tcPr>
            <w:tcW w:w="3397" w:type="dxa"/>
          </w:tcPr>
          <w:p w14:paraId="6D6FBD0D" w14:textId="77777777" w:rsidR="00160FB3" w:rsidRPr="006076CC" w:rsidRDefault="00160FB3" w:rsidP="00645B77">
            <w:pPr>
              <w:ind w:firstLine="0"/>
              <w:rPr>
                <w:ins w:id="8573" w:author="Okot" w:date="2020-01-20T14:53:00Z"/>
                <w:b/>
              </w:rPr>
            </w:pPr>
            <w:ins w:id="8574" w:author="Okot" w:date="2020-01-20T14:53:00Z">
              <w:r w:rsidRPr="006076CC">
                <w:rPr>
                  <w:b/>
                </w:rPr>
                <w:t>Warunki końcowe</w:t>
              </w:r>
            </w:ins>
          </w:p>
        </w:tc>
        <w:tc>
          <w:tcPr>
            <w:tcW w:w="5664" w:type="dxa"/>
          </w:tcPr>
          <w:p w14:paraId="72B49F25" w14:textId="77777777" w:rsidR="00160FB3" w:rsidRDefault="00160FB3" w:rsidP="00645B77">
            <w:pPr>
              <w:ind w:firstLine="0"/>
              <w:rPr>
                <w:ins w:id="8575" w:author="Okot" w:date="2020-01-20T14:53:00Z"/>
              </w:rPr>
            </w:pPr>
            <w:ins w:id="8576" w:author="Okot" w:date="2020-01-20T14:53:00Z">
              <w:r>
                <w:t>Wartość pomiaru w wybranym punkcie została zmieniona.</w:t>
              </w:r>
            </w:ins>
          </w:p>
        </w:tc>
      </w:tr>
      <w:tr w:rsidR="00160FB3" w14:paraId="4E25A80E" w14:textId="77777777" w:rsidTr="00645B77">
        <w:trPr>
          <w:ins w:id="8577" w:author="Okot" w:date="2020-01-20T14:53:00Z"/>
        </w:trPr>
        <w:tc>
          <w:tcPr>
            <w:tcW w:w="3397" w:type="dxa"/>
          </w:tcPr>
          <w:p w14:paraId="396D7C12" w14:textId="77777777" w:rsidR="00160FB3" w:rsidRPr="006076CC" w:rsidRDefault="00160FB3" w:rsidP="00645B77">
            <w:pPr>
              <w:ind w:firstLine="0"/>
              <w:rPr>
                <w:ins w:id="8578" w:author="Okot" w:date="2020-01-20T14:53:00Z"/>
                <w:b/>
              </w:rPr>
            </w:pPr>
            <w:ins w:id="8579" w:author="Okot" w:date="2020-01-20T14:53:00Z">
              <w:r w:rsidRPr="006076CC">
                <w:rPr>
                  <w:b/>
                </w:rPr>
                <w:t>Scenariusz główny</w:t>
              </w:r>
            </w:ins>
          </w:p>
        </w:tc>
        <w:tc>
          <w:tcPr>
            <w:tcW w:w="5664" w:type="dxa"/>
          </w:tcPr>
          <w:p w14:paraId="383D9B9A" w14:textId="77777777" w:rsidR="00160FB3" w:rsidRDefault="00160FB3" w:rsidP="00645B77">
            <w:pPr>
              <w:ind w:firstLine="0"/>
              <w:rPr>
                <w:ins w:id="8580" w:author="Okot" w:date="2020-01-20T14:53:00Z"/>
              </w:rPr>
            </w:pPr>
            <w:ins w:id="8581" w:author="Okot" w:date="2020-01-20T14:53:00Z">
              <w:r>
                <w:t>1. Pojawia się okno modalne z formularzem edycji pomiaru.</w:t>
              </w:r>
            </w:ins>
          </w:p>
          <w:p w14:paraId="2E872D5A" w14:textId="77777777" w:rsidR="00160FB3" w:rsidRDefault="00160FB3" w:rsidP="00645B77">
            <w:pPr>
              <w:ind w:firstLine="0"/>
              <w:rPr>
                <w:ins w:id="8582" w:author="Okot" w:date="2020-01-20T14:53:00Z"/>
              </w:rPr>
            </w:pPr>
            <w:ins w:id="8583" w:author="Okot" w:date="2020-01-20T14:53:00Z">
              <w:r>
                <w:t>2. Użytkownik wprowadza nową wartość pomiaru.</w:t>
              </w:r>
            </w:ins>
          </w:p>
          <w:p w14:paraId="12E39756" w14:textId="77777777" w:rsidR="00160FB3" w:rsidRDefault="00160FB3" w:rsidP="00645B77">
            <w:pPr>
              <w:ind w:firstLine="0"/>
              <w:rPr>
                <w:ins w:id="8584" w:author="Okot" w:date="2020-01-20T14:53:00Z"/>
              </w:rPr>
            </w:pPr>
            <w:ins w:id="8585" w:author="Okot" w:date="2020-01-20T14:53:00Z">
              <w:r>
                <w:t>3. Użytkownik naciska przycisk „Zapisz”.</w:t>
              </w:r>
            </w:ins>
          </w:p>
          <w:p w14:paraId="40317637" w14:textId="77777777" w:rsidR="00160FB3" w:rsidRDefault="00160FB3" w:rsidP="00645B77">
            <w:pPr>
              <w:ind w:firstLine="0"/>
              <w:rPr>
                <w:ins w:id="8586" w:author="Okot" w:date="2020-01-20T14:53:00Z"/>
              </w:rPr>
            </w:pPr>
            <w:ins w:id="8587" w:author="Okot" w:date="2020-01-20T14:53:00Z">
              <w:r>
                <w:t>4. System weryfikuje poprawność danych.</w:t>
              </w:r>
            </w:ins>
          </w:p>
          <w:p w14:paraId="4490E9C2" w14:textId="77777777" w:rsidR="00160FB3" w:rsidRDefault="00160FB3" w:rsidP="00645B77">
            <w:pPr>
              <w:ind w:firstLine="0"/>
              <w:rPr>
                <w:ins w:id="8588" w:author="Okot" w:date="2020-01-20T14:53:00Z"/>
              </w:rPr>
            </w:pPr>
            <w:ins w:id="8589" w:author="Okot" w:date="2020-01-20T14:53:00Z">
              <w:r>
                <w:t>5. Dane zostają zaktualizowane w bazie danych.</w:t>
              </w:r>
            </w:ins>
          </w:p>
          <w:p w14:paraId="06647FC9" w14:textId="77777777" w:rsidR="00160FB3" w:rsidRDefault="00160FB3" w:rsidP="00645B77">
            <w:pPr>
              <w:ind w:firstLine="0"/>
              <w:rPr>
                <w:ins w:id="8590" w:author="Okot" w:date="2020-01-20T14:53:00Z"/>
              </w:rPr>
            </w:pPr>
            <w:ins w:id="8591" w:author="Okot" w:date="2020-01-20T14:53:00Z">
              <w:r>
                <w:t>6. Wybrany punkt zmienia swoje położenie.</w:t>
              </w:r>
            </w:ins>
          </w:p>
          <w:p w14:paraId="5887005C" w14:textId="77777777" w:rsidR="00160FB3" w:rsidRDefault="00160FB3" w:rsidP="00645B77">
            <w:pPr>
              <w:ind w:firstLine="0"/>
              <w:rPr>
                <w:ins w:id="8592" w:author="Okot" w:date="2020-01-20T14:53:00Z"/>
              </w:rPr>
            </w:pPr>
            <w:ins w:id="8593" w:author="Okot" w:date="2020-01-20T14:53:00Z">
              <w:r>
                <w:t>7. Zmieniona zostaje wyświetlana wartość pomiaru w wybranym punkcie.</w:t>
              </w:r>
            </w:ins>
          </w:p>
        </w:tc>
      </w:tr>
      <w:tr w:rsidR="00160FB3" w14:paraId="617F0522" w14:textId="77777777" w:rsidTr="00645B77">
        <w:trPr>
          <w:trHeight w:val="54"/>
          <w:ins w:id="8594" w:author="Okot" w:date="2020-01-20T14:53:00Z"/>
        </w:trPr>
        <w:tc>
          <w:tcPr>
            <w:tcW w:w="3397" w:type="dxa"/>
          </w:tcPr>
          <w:p w14:paraId="15AD0ABD" w14:textId="77777777" w:rsidR="00160FB3" w:rsidRPr="006076CC" w:rsidRDefault="00160FB3" w:rsidP="00645B77">
            <w:pPr>
              <w:ind w:firstLine="0"/>
              <w:rPr>
                <w:ins w:id="8595" w:author="Okot" w:date="2020-01-20T14:53:00Z"/>
                <w:b/>
              </w:rPr>
            </w:pPr>
            <w:ins w:id="8596" w:author="Okot" w:date="2020-01-20T14:53:00Z">
              <w:r w:rsidRPr="006076CC">
                <w:rPr>
                  <w:b/>
                </w:rPr>
                <w:t>Scenariusze alternatywne</w:t>
              </w:r>
            </w:ins>
          </w:p>
        </w:tc>
        <w:tc>
          <w:tcPr>
            <w:tcW w:w="5664" w:type="dxa"/>
          </w:tcPr>
          <w:p w14:paraId="2A81AC7C" w14:textId="77777777" w:rsidR="00160FB3" w:rsidRDefault="00160FB3" w:rsidP="00645B77">
            <w:pPr>
              <w:ind w:firstLine="0"/>
              <w:rPr>
                <w:ins w:id="8597" w:author="Okot" w:date="2020-01-20T14:53:00Z"/>
              </w:rPr>
            </w:pPr>
            <w:ins w:id="8598" w:author="Okot" w:date="2020-01-20T14:53:00Z">
              <w:r>
                <w:t>(1-3).1. Użytkownik używa przycisku do zamknięcia okna.</w:t>
              </w:r>
            </w:ins>
          </w:p>
          <w:p w14:paraId="4BC2D0E3" w14:textId="77777777" w:rsidR="00160FB3" w:rsidRDefault="00160FB3" w:rsidP="00645B77">
            <w:pPr>
              <w:ind w:firstLine="0"/>
              <w:rPr>
                <w:ins w:id="8599" w:author="Okot" w:date="2020-01-20T14:53:00Z"/>
              </w:rPr>
            </w:pPr>
            <w:ins w:id="8600" w:author="Okot" w:date="2020-01-20T14:53:00Z">
              <w:r>
                <w:t>(1-3).1.1. Pojawia okno dialogowe służące do potwierdzenia zamknięcia okna bez zapisywania danych.</w:t>
              </w:r>
            </w:ins>
          </w:p>
          <w:p w14:paraId="0BD46504" w14:textId="77777777" w:rsidR="00160FB3" w:rsidRDefault="00160FB3" w:rsidP="00645B77">
            <w:pPr>
              <w:ind w:firstLine="0"/>
              <w:rPr>
                <w:ins w:id="8601" w:author="Okot" w:date="2020-01-20T14:53:00Z"/>
              </w:rPr>
            </w:pPr>
            <w:ins w:id="8602" w:author="Okot" w:date="2020-01-20T14:53:00Z">
              <w:r>
                <w:t>(1-3).1.2.1. Użytkownik potwierdza zamknięcie okna.</w:t>
              </w:r>
            </w:ins>
          </w:p>
          <w:p w14:paraId="6E34080B" w14:textId="77777777" w:rsidR="00160FB3" w:rsidRDefault="00160FB3" w:rsidP="00645B77">
            <w:pPr>
              <w:ind w:firstLine="0"/>
              <w:rPr>
                <w:ins w:id="8603" w:author="Okot" w:date="2020-01-20T14:53:00Z"/>
              </w:rPr>
            </w:pPr>
            <w:ins w:id="8604" w:author="Okot" w:date="2020-01-20T14:53:00Z">
              <w:r>
                <w:t>(1-3).1.2.1.1. Okno modalne z formularzem zostaje zamknięte.</w:t>
              </w:r>
            </w:ins>
          </w:p>
          <w:p w14:paraId="5D2573AC" w14:textId="77777777" w:rsidR="00160FB3" w:rsidRDefault="00160FB3" w:rsidP="00645B77">
            <w:pPr>
              <w:ind w:firstLine="0"/>
              <w:rPr>
                <w:ins w:id="8605" w:author="Okot" w:date="2020-01-20T14:53:00Z"/>
              </w:rPr>
            </w:pPr>
            <w:ins w:id="8606" w:author="Okot" w:date="2020-01-20T14:53:00Z">
              <w:r>
                <w:t>(1-3).1.2.1.2. Powrót do podstrony „Moje dane”.</w:t>
              </w:r>
            </w:ins>
          </w:p>
          <w:p w14:paraId="00D37A0F" w14:textId="77777777" w:rsidR="00160FB3" w:rsidRDefault="00160FB3" w:rsidP="00645B77">
            <w:pPr>
              <w:ind w:firstLine="0"/>
              <w:rPr>
                <w:ins w:id="8607" w:author="Okot" w:date="2020-01-20T14:53:00Z"/>
              </w:rPr>
            </w:pPr>
            <w:ins w:id="8608" w:author="Okot" w:date="2020-01-20T14:53:00Z">
              <w:r>
                <w:t>(1-3).1.2.2. Użytkownik rezygnuje z akcji.</w:t>
              </w:r>
            </w:ins>
          </w:p>
          <w:p w14:paraId="4BFE4C7E" w14:textId="6C300D7E" w:rsidR="00160FB3" w:rsidRDefault="00975867" w:rsidP="00645B77">
            <w:pPr>
              <w:ind w:firstLine="0"/>
              <w:rPr>
                <w:ins w:id="8609" w:author="Okot" w:date="2020-01-20T14:53:00Z"/>
              </w:rPr>
            </w:pPr>
            <w:ins w:id="8610" w:author="Okot" w:date="2020-01-20T14:53:00Z">
              <w:r>
                <w:lastRenderedPageBreak/>
                <w:t>(1-3).1.2.2.1. Powrót do pkt</w:t>
              </w:r>
              <w:r w:rsidR="00160FB3">
                <w:t> (1-3).</w:t>
              </w:r>
            </w:ins>
          </w:p>
          <w:p w14:paraId="75C95CB5" w14:textId="77777777" w:rsidR="00160FB3" w:rsidRDefault="00160FB3" w:rsidP="00645B77">
            <w:pPr>
              <w:ind w:firstLine="0"/>
              <w:rPr>
                <w:ins w:id="8611" w:author="Okot" w:date="2020-01-20T14:53:00Z"/>
              </w:rPr>
            </w:pPr>
            <w:ins w:id="8612" w:author="Okot" w:date="2020-01-20T14:53:00Z">
              <w:r>
                <w:t>4.1(a) Pole „Nowa wartość pomiaru” nie zostało wypełnione.</w:t>
              </w:r>
            </w:ins>
          </w:p>
          <w:p w14:paraId="48F67660" w14:textId="77777777" w:rsidR="00160FB3" w:rsidRDefault="00160FB3" w:rsidP="00645B77">
            <w:pPr>
              <w:ind w:firstLine="0"/>
              <w:rPr>
                <w:ins w:id="8613" w:author="Okot" w:date="2020-01-20T14:53:00Z"/>
              </w:rPr>
            </w:pPr>
            <w:ins w:id="8614" w:author="Okot" w:date="2020-01-20T14:53:00Z">
              <w:r>
                <w:t>4.1(b) Wprowadzone dane są nieprawidłowe.</w:t>
              </w:r>
            </w:ins>
          </w:p>
          <w:p w14:paraId="32282CFF" w14:textId="77777777" w:rsidR="00160FB3" w:rsidRDefault="00160FB3" w:rsidP="00645B77">
            <w:pPr>
              <w:ind w:firstLine="0"/>
              <w:rPr>
                <w:ins w:id="8615" w:author="Okot" w:date="2020-01-20T14:53:00Z"/>
              </w:rPr>
            </w:pPr>
            <w:ins w:id="8616" w:author="Okot" w:date="2020-01-20T14:53:00Z">
              <w:r>
                <w:t>4.1.1. Wyświetlony zostaje stosowny komunikat błędu.</w:t>
              </w:r>
            </w:ins>
          </w:p>
          <w:p w14:paraId="4A531099" w14:textId="4EB7039F" w:rsidR="00160FB3" w:rsidRDefault="00975867" w:rsidP="00645B77">
            <w:pPr>
              <w:ind w:firstLine="0"/>
              <w:rPr>
                <w:ins w:id="8617" w:author="Okot" w:date="2020-01-20T14:53:00Z"/>
              </w:rPr>
            </w:pPr>
            <w:ins w:id="8618" w:author="Okot" w:date="2020-01-20T14:53:00Z">
              <w:r>
                <w:t>4.1.2. Powrót do pkt</w:t>
              </w:r>
              <w:r w:rsidR="00160FB3">
                <w:t> 2.</w:t>
              </w:r>
            </w:ins>
          </w:p>
          <w:p w14:paraId="6FB08EE0" w14:textId="77777777" w:rsidR="00160FB3" w:rsidRDefault="00160FB3" w:rsidP="00645B77">
            <w:pPr>
              <w:ind w:firstLine="0"/>
              <w:rPr>
                <w:ins w:id="8619" w:author="Okot" w:date="2020-01-20T14:53:00Z"/>
              </w:rPr>
            </w:pPr>
            <w:ins w:id="8620" w:author="Okot" w:date="2020-01-20T14:53:00Z">
              <w:r>
                <w:t>4.2. Wybrany do edycji pomiar był ostatnim wprowadzonym pomiarem.</w:t>
              </w:r>
            </w:ins>
          </w:p>
          <w:p w14:paraId="63662AA6" w14:textId="77777777" w:rsidR="00160FB3" w:rsidRDefault="00160FB3" w:rsidP="00645B77">
            <w:pPr>
              <w:ind w:firstLine="0"/>
              <w:rPr>
                <w:ins w:id="8621" w:author="Okot" w:date="2020-01-20T14:53:00Z"/>
              </w:rPr>
            </w:pPr>
            <w:ins w:id="8622"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23" w:author="Okot" w:date="2020-01-20T14:53:00Z"/>
        </w:rPr>
      </w:pPr>
    </w:p>
    <w:p w14:paraId="2C4C79CE" w14:textId="6420D335" w:rsidR="00160FB3" w:rsidRDefault="00160FB3" w:rsidP="00160FB3">
      <w:pPr>
        <w:ind w:firstLine="0"/>
        <w:rPr>
          <w:ins w:id="8624" w:author="Okot" w:date="2020-01-20T14:53:00Z"/>
        </w:rPr>
      </w:pPr>
      <w:ins w:id="8625" w:author="Okot" w:date="2020-01-20T14:53:00Z">
        <w:r>
          <w:t>Tabela 4.2</w:t>
        </w:r>
      </w:ins>
      <w:ins w:id="8626" w:author="Okot" w:date="2020-01-20T14:55:00Z">
        <w:r w:rsidR="00CF0D9F">
          <w:t>5</w:t>
        </w:r>
      </w:ins>
      <w:ins w:id="8627" w:author="Okot" w:date="2020-01-20T14:53:00Z">
        <w:r>
          <w:t>.</w:t>
        </w:r>
      </w:ins>
    </w:p>
    <w:p w14:paraId="0CE9A8A9" w14:textId="77777777" w:rsidR="00160FB3" w:rsidRDefault="00160FB3" w:rsidP="00160FB3">
      <w:pPr>
        <w:ind w:firstLine="0"/>
        <w:rPr>
          <w:ins w:id="8628" w:author="Okot" w:date="2020-01-20T14:53:00Z"/>
        </w:rPr>
      </w:pPr>
      <w:ins w:id="8629"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30" w:author="Okot" w:date="2020-01-20T14:53:00Z"/>
        </w:trPr>
        <w:tc>
          <w:tcPr>
            <w:tcW w:w="3397" w:type="dxa"/>
          </w:tcPr>
          <w:p w14:paraId="7AF8002E" w14:textId="77777777" w:rsidR="00160FB3" w:rsidRPr="006076CC" w:rsidRDefault="00160FB3" w:rsidP="00645B77">
            <w:pPr>
              <w:ind w:firstLine="0"/>
              <w:rPr>
                <w:ins w:id="8631" w:author="Okot" w:date="2020-01-20T14:53:00Z"/>
                <w:b/>
              </w:rPr>
            </w:pPr>
            <w:ins w:id="8632" w:author="Okot" w:date="2020-01-20T14:53:00Z">
              <w:r w:rsidRPr="006076CC">
                <w:rPr>
                  <w:b/>
                </w:rPr>
                <w:t>Nazwa</w:t>
              </w:r>
            </w:ins>
          </w:p>
        </w:tc>
        <w:tc>
          <w:tcPr>
            <w:tcW w:w="5664" w:type="dxa"/>
          </w:tcPr>
          <w:p w14:paraId="172BEC09" w14:textId="53CD5505" w:rsidR="00160FB3" w:rsidRPr="00A12070" w:rsidRDefault="00160FB3" w:rsidP="00645B77">
            <w:pPr>
              <w:ind w:firstLine="0"/>
              <w:rPr>
                <w:ins w:id="8633" w:author="Okot" w:date="2020-01-20T14:53:00Z"/>
                <w:b/>
                <w:i/>
              </w:rPr>
            </w:pPr>
            <w:ins w:id="8634"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35" w:author="Okot" w:date="2020-01-20T14:53:00Z"/>
        </w:trPr>
        <w:tc>
          <w:tcPr>
            <w:tcW w:w="3397" w:type="dxa"/>
          </w:tcPr>
          <w:p w14:paraId="380915F5" w14:textId="77777777" w:rsidR="00160FB3" w:rsidRPr="006076CC" w:rsidRDefault="00160FB3" w:rsidP="00645B77">
            <w:pPr>
              <w:ind w:firstLine="0"/>
              <w:rPr>
                <w:ins w:id="8636" w:author="Okot" w:date="2020-01-20T14:53:00Z"/>
                <w:b/>
              </w:rPr>
            </w:pPr>
            <w:ins w:id="8637" w:author="Okot" w:date="2020-01-20T14:53:00Z">
              <w:r w:rsidRPr="006076CC">
                <w:rPr>
                  <w:b/>
                </w:rPr>
                <w:t>Opis</w:t>
              </w:r>
            </w:ins>
          </w:p>
        </w:tc>
        <w:tc>
          <w:tcPr>
            <w:tcW w:w="5664" w:type="dxa"/>
          </w:tcPr>
          <w:p w14:paraId="4F9C1B37" w14:textId="77777777" w:rsidR="00160FB3" w:rsidRDefault="00160FB3" w:rsidP="00645B77">
            <w:pPr>
              <w:ind w:firstLine="0"/>
              <w:rPr>
                <w:ins w:id="8638" w:author="Okot" w:date="2020-01-20T14:53:00Z"/>
              </w:rPr>
            </w:pPr>
            <w:ins w:id="8639" w:author="Okot" w:date="2020-01-20T14:53:00Z">
              <w:r>
                <w:t>Przypadek użycia pozwala użytkownikowi usunąć wartość dodanego wcześniej pomiaru wagi, obwodu bioder lub obwodu pasa.</w:t>
              </w:r>
            </w:ins>
          </w:p>
        </w:tc>
      </w:tr>
      <w:tr w:rsidR="00160FB3" w14:paraId="0C28D6C2" w14:textId="77777777" w:rsidTr="00645B77">
        <w:trPr>
          <w:ins w:id="8640" w:author="Okot" w:date="2020-01-20T14:53:00Z"/>
        </w:trPr>
        <w:tc>
          <w:tcPr>
            <w:tcW w:w="3397" w:type="dxa"/>
          </w:tcPr>
          <w:p w14:paraId="795B3C7C" w14:textId="77777777" w:rsidR="00160FB3" w:rsidRPr="006076CC" w:rsidRDefault="00160FB3" w:rsidP="00645B77">
            <w:pPr>
              <w:ind w:firstLine="0"/>
              <w:rPr>
                <w:ins w:id="8641" w:author="Okot" w:date="2020-01-20T14:53:00Z"/>
                <w:b/>
              </w:rPr>
            </w:pPr>
            <w:ins w:id="8642" w:author="Okot" w:date="2020-01-20T14:53:00Z">
              <w:r w:rsidRPr="006076CC">
                <w:rPr>
                  <w:b/>
                </w:rPr>
                <w:t>Warunki początkowe</w:t>
              </w:r>
            </w:ins>
          </w:p>
        </w:tc>
        <w:tc>
          <w:tcPr>
            <w:tcW w:w="5664" w:type="dxa"/>
          </w:tcPr>
          <w:p w14:paraId="3C2C5796" w14:textId="6249E4EE" w:rsidR="00160FB3" w:rsidRDefault="00160FB3" w:rsidP="00645B77">
            <w:pPr>
              <w:ind w:firstLine="0"/>
              <w:rPr>
                <w:ins w:id="8643" w:author="Okot" w:date="2020-01-20T14:53:00Z"/>
              </w:rPr>
            </w:pPr>
            <w:ins w:id="8644"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45" w:author="Okot" w:date="2020-01-20T14:53:00Z"/>
        </w:trPr>
        <w:tc>
          <w:tcPr>
            <w:tcW w:w="3397" w:type="dxa"/>
          </w:tcPr>
          <w:p w14:paraId="15C38BF9" w14:textId="77777777" w:rsidR="00160FB3" w:rsidRPr="006076CC" w:rsidRDefault="00160FB3" w:rsidP="00645B77">
            <w:pPr>
              <w:ind w:firstLine="0"/>
              <w:rPr>
                <w:ins w:id="8646" w:author="Okot" w:date="2020-01-20T14:53:00Z"/>
                <w:b/>
              </w:rPr>
            </w:pPr>
            <w:ins w:id="8647" w:author="Okot" w:date="2020-01-20T14:53:00Z">
              <w:r w:rsidRPr="006076CC">
                <w:rPr>
                  <w:b/>
                </w:rPr>
                <w:t>Inicjacja</w:t>
              </w:r>
            </w:ins>
          </w:p>
        </w:tc>
        <w:tc>
          <w:tcPr>
            <w:tcW w:w="5664" w:type="dxa"/>
          </w:tcPr>
          <w:p w14:paraId="09DD8B7A" w14:textId="12FEEDC6" w:rsidR="00160FB3" w:rsidRDefault="00160FB3">
            <w:pPr>
              <w:ind w:firstLine="0"/>
              <w:rPr>
                <w:ins w:id="8648" w:author="Okot" w:date="2020-01-20T14:53:00Z"/>
              </w:rPr>
            </w:pPr>
            <w:ins w:id="8649" w:author="Okot" w:date="2020-01-20T14:53:00Z">
              <w:r>
                <w:t>Użytkownik zrealizował jeden z przypadków użycia: PU02</w:t>
              </w:r>
            </w:ins>
            <w:ins w:id="8650" w:author="Okot" w:date="2020-01-21T13:55:00Z">
              <w:r w:rsidR="00CF0D9F">
                <w:t>1</w:t>
              </w:r>
            </w:ins>
            <w:ins w:id="8651" w:author="Okot" w:date="2020-01-20T14:53:00Z">
              <w:r>
                <w:t>, PU02</w:t>
              </w:r>
            </w:ins>
            <w:ins w:id="8652" w:author="Okot" w:date="2020-01-21T13:55:00Z">
              <w:r w:rsidR="00CF0D9F">
                <w:t>2</w:t>
              </w:r>
            </w:ins>
            <w:ins w:id="8653" w:author="Okot" w:date="2020-01-20T14:53:00Z">
              <w:r w:rsidR="00CF0D9F">
                <w:t>, PU023</w:t>
              </w:r>
              <w:r>
                <w:t xml:space="preserve"> i użył przycisku „Usuń”.</w:t>
              </w:r>
            </w:ins>
          </w:p>
        </w:tc>
      </w:tr>
      <w:tr w:rsidR="00160FB3" w14:paraId="7EDA44E2" w14:textId="77777777" w:rsidTr="00645B77">
        <w:trPr>
          <w:ins w:id="8654" w:author="Okot" w:date="2020-01-20T14:53:00Z"/>
        </w:trPr>
        <w:tc>
          <w:tcPr>
            <w:tcW w:w="3397" w:type="dxa"/>
          </w:tcPr>
          <w:p w14:paraId="1516F511" w14:textId="77777777" w:rsidR="00160FB3" w:rsidRPr="006076CC" w:rsidRDefault="00160FB3" w:rsidP="00645B77">
            <w:pPr>
              <w:ind w:firstLine="0"/>
              <w:rPr>
                <w:ins w:id="8655" w:author="Okot" w:date="2020-01-20T14:53:00Z"/>
                <w:b/>
              </w:rPr>
            </w:pPr>
            <w:ins w:id="8656" w:author="Okot" w:date="2020-01-20T14:53:00Z">
              <w:r w:rsidRPr="006076CC">
                <w:rPr>
                  <w:b/>
                </w:rPr>
                <w:t>Warunki końcowe</w:t>
              </w:r>
            </w:ins>
          </w:p>
        </w:tc>
        <w:tc>
          <w:tcPr>
            <w:tcW w:w="5664" w:type="dxa"/>
          </w:tcPr>
          <w:p w14:paraId="2CC43963" w14:textId="77777777" w:rsidR="00160FB3" w:rsidRDefault="00160FB3" w:rsidP="00645B77">
            <w:pPr>
              <w:ind w:firstLine="0"/>
              <w:rPr>
                <w:ins w:id="8657" w:author="Okot" w:date="2020-01-20T14:53:00Z"/>
              </w:rPr>
            </w:pPr>
            <w:ins w:id="8658" w:author="Okot" w:date="2020-01-20T14:53:00Z">
              <w:r>
                <w:t>Wybrany punkt został usunięty z wykresu. Wyświetlony został komunikat informujący o usunięciu pomiaru.</w:t>
              </w:r>
            </w:ins>
          </w:p>
        </w:tc>
      </w:tr>
      <w:tr w:rsidR="00160FB3" w14:paraId="6D79941A" w14:textId="77777777" w:rsidTr="00645B77">
        <w:trPr>
          <w:ins w:id="8659" w:author="Okot" w:date="2020-01-20T14:53:00Z"/>
        </w:trPr>
        <w:tc>
          <w:tcPr>
            <w:tcW w:w="3397" w:type="dxa"/>
          </w:tcPr>
          <w:p w14:paraId="16917B9A" w14:textId="77777777" w:rsidR="00160FB3" w:rsidRPr="006076CC" w:rsidRDefault="00160FB3" w:rsidP="00645B77">
            <w:pPr>
              <w:ind w:firstLine="0"/>
              <w:rPr>
                <w:ins w:id="8660" w:author="Okot" w:date="2020-01-20T14:53:00Z"/>
                <w:b/>
              </w:rPr>
            </w:pPr>
            <w:ins w:id="8661" w:author="Okot" w:date="2020-01-20T14:53:00Z">
              <w:r w:rsidRPr="006076CC">
                <w:rPr>
                  <w:b/>
                </w:rPr>
                <w:t>Scenariusz główny</w:t>
              </w:r>
            </w:ins>
          </w:p>
        </w:tc>
        <w:tc>
          <w:tcPr>
            <w:tcW w:w="5664" w:type="dxa"/>
          </w:tcPr>
          <w:p w14:paraId="663F9331" w14:textId="77777777" w:rsidR="00160FB3" w:rsidRDefault="00160FB3" w:rsidP="00645B77">
            <w:pPr>
              <w:ind w:firstLine="0"/>
              <w:rPr>
                <w:ins w:id="8662" w:author="Okot" w:date="2020-01-20T14:53:00Z"/>
              </w:rPr>
            </w:pPr>
            <w:ins w:id="8663" w:author="Okot" w:date="2020-01-20T14:53:00Z">
              <w:r>
                <w:t>1. Pojawia się okno dialogowe z zapytaniem czy na pewno usunąć wybrany pomiaru.</w:t>
              </w:r>
            </w:ins>
          </w:p>
          <w:p w14:paraId="2FFEAD3F" w14:textId="77777777" w:rsidR="00160FB3" w:rsidRDefault="00160FB3" w:rsidP="00645B77">
            <w:pPr>
              <w:ind w:firstLine="0"/>
              <w:rPr>
                <w:ins w:id="8664" w:author="Okot" w:date="2020-01-20T14:53:00Z"/>
              </w:rPr>
            </w:pPr>
            <w:ins w:id="8665" w:author="Okot" w:date="2020-01-20T14:53:00Z">
              <w:r>
                <w:t>2. Użytkownik zatwierdza usunięcie pomiaru.</w:t>
              </w:r>
            </w:ins>
          </w:p>
          <w:p w14:paraId="584919AF" w14:textId="77777777" w:rsidR="00160FB3" w:rsidRDefault="00160FB3" w:rsidP="00645B77">
            <w:pPr>
              <w:ind w:firstLine="0"/>
              <w:rPr>
                <w:ins w:id="8666" w:author="Okot" w:date="2020-01-20T14:53:00Z"/>
              </w:rPr>
            </w:pPr>
            <w:ins w:id="8667" w:author="Okot" w:date="2020-01-20T14:53:00Z">
              <w:r>
                <w:t>3. System przetwarza zgłoszenie.</w:t>
              </w:r>
            </w:ins>
          </w:p>
          <w:p w14:paraId="076B3993" w14:textId="77777777" w:rsidR="00160FB3" w:rsidRDefault="00160FB3" w:rsidP="00645B77">
            <w:pPr>
              <w:ind w:firstLine="0"/>
              <w:rPr>
                <w:ins w:id="8668" w:author="Okot" w:date="2020-01-20T14:53:00Z"/>
              </w:rPr>
            </w:pPr>
            <w:ins w:id="8669" w:author="Okot" w:date="2020-01-20T14:53:00Z">
              <w:r>
                <w:t>4. Dane zostają usunięte z bazy danych.</w:t>
              </w:r>
            </w:ins>
          </w:p>
          <w:p w14:paraId="378C7E91" w14:textId="77777777" w:rsidR="00160FB3" w:rsidRDefault="00160FB3" w:rsidP="00645B77">
            <w:pPr>
              <w:ind w:firstLine="0"/>
              <w:rPr>
                <w:ins w:id="8670" w:author="Okot" w:date="2020-01-20T14:53:00Z"/>
              </w:rPr>
            </w:pPr>
            <w:ins w:id="8671" w:author="Okot" w:date="2020-01-20T14:53:00Z">
              <w:r>
                <w:t>5. Wybrany punkt został usunięty z wykresu.</w:t>
              </w:r>
            </w:ins>
          </w:p>
          <w:p w14:paraId="23E04310" w14:textId="77777777" w:rsidR="00160FB3" w:rsidRDefault="00160FB3" w:rsidP="00645B77">
            <w:pPr>
              <w:ind w:firstLine="0"/>
              <w:rPr>
                <w:ins w:id="8672" w:author="Okot" w:date="2020-01-20T14:53:00Z"/>
              </w:rPr>
            </w:pPr>
            <w:ins w:id="8673" w:author="Okot" w:date="2020-01-20T14:53:00Z">
              <w:r>
                <w:t>6. Wyświetlony został komunikat informujący o usunięciu pomiaru.</w:t>
              </w:r>
            </w:ins>
          </w:p>
        </w:tc>
      </w:tr>
      <w:tr w:rsidR="00160FB3" w14:paraId="286BFB48" w14:textId="77777777" w:rsidTr="00645B77">
        <w:trPr>
          <w:trHeight w:val="54"/>
          <w:ins w:id="8674" w:author="Okot" w:date="2020-01-20T14:53:00Z"/>
        </w:trPr>
        <w:tc>
          <w:tcPr>
            <w:tcW w:w="3397" w:type="dxa"/>
          </w:tcPr>
          <w:p w14:paraId="6C339ABC" w14:textId="77777777" w:rsidR="00160FB3" w:rsidRPr="006076CC" w:rsidRDefault="00160FB3" w:rsidP="00645B77">
            <w:pPr>
              <w:ind w:firstLine="0"/>
              <w:rPr>
                <w:ins w:id="8675" w:author="Okot" w:date="2020-01-20T14:53:00Z"/>
                <w:b/>
              </w:rPr>
            </w:pPr>
            <w:ins w:id="8676"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77" w:author="Okot" w:date="2020-01-20T14:53:00Z"/>
              </w:rPr>
            </w:pPr>
            <w:ins w:id="8678" w:author="Okot" w:date="2020-01-20T14:53:00Z">
              <w:r>
                <w:t>(1-3).1. Użytkownik używa przycisku do zamknięcia okna.</w:t>
              </w:r>
            </w:ins>
          </w:p>
          <w:p w14:paraId="06C1FE0C" w14:textId="77777777" w:rsidR="00160FB3" w:rsidRDefault="00160FB3" w:rsidP="00645B77">
            <w:pPr>
              <w:ind w:firstLine="0"/>
              <w:rPr>
                <w:ins w:id="8679" w:author="Okot" w:date="2020-01-20T14:53:00Z"/>
              </w:rPr>
            </w:pPr>
            <w:ins w:id="8680" w:author="Okot" w:date="2020-01-20T14:53:00Z">
              <w:r>
                <w:t>(1-3).1.1. Pojawia okno dialogowe służące do potwierdzenia zamknięcia okna bez zapisywania danych.</w:t>
              </w:r>
            </w:ins>
          </w:p>
          <w:p w14:paraId="5B3BC35C" w14:textId="77777777" w:rsidR="00160FB3" w:rsidRDefault="00160FB3" w:rsidP="00645B77">
            <w:pPr>
              <w:ind w:firstLine="0"/>
              <w:rPr>
                <w:ins w:id="8681" w:author="Okot" w:date="2020-01-20T14:53:00Z"/>
              </w:rPr>
            </w:pPr>
            <w:ins w:id="8682" w:author="Okot" w:date="2020-01-20T14:53:00Z">
              <w:r>
                <w:t>(1-3).1.2.1. Użytkownik potwierdza zamknięcie okna.</w:t>
              </w:r>
            </w:ins>
          </w:p>
          <w:p w14:paraId="1EC298AF" w14:textId="77777777" w:rsidR="00160FB3" w:rsidRDefault="00160FB3" w:rsidP="00645B77">
            <w:pPr>
              <w:ind w:firstLine="0"/>
              <w:rPr>
                <w:ins w:id="8683" w:author="Okot" w:date="2020-01-20T14:53:00Z"/>
              </w:rPr>
            </w:pPr>
            <w:ins w:id="8684" w:author="Okot" w:date="2020-01-20T14:53:00Z">
              <w:r>
                <w:t>(1-3).1.2.1.1. Okno modalne z formularzem zostaje zamknięte.</w:t>
              </w:r>
            </w:ins>
          </w:p>
          <w:p w14:paraId="2A683982" w14:textId="77777777" w:rsidR="00160FB3" w:rsidRDefault="00160FB3" w:rsidP="00645B77">
            <w:pPr>
              <w:ind w:firstLine="0"/>
              <w:rPr>
                <w:ins w:id="8685" w:author="Okot" w:date="2020-01-20T14:53:00Z"/>
              </w:rPr>
            </w:pPr>
            <w:ins w:id="8686" w:author="Okot" w:date="2020-01-20T14:53:00Z">
              <w:r>
                <w:t>(1-3).1.2.1.2. Powrót do podstrony „Moje dane”.</w:t>
              </w:r>
            </w:ins>
          </w:p>
          <w:p w14:paraId="7B72F216" w14:textId="77777777" w:rsidR="00160FB3" w:rsidRDefault="00160FB3" w:rsidP="00645B77">
            <w:pPr>
              <w:ind w:firstLine="0"/>
              <w:rPr>
                <w:ins w:id="8687" w:author="Okot" w:date="2020-01-20T14:53:00Z"/>
              </w:rPr>
            </w:pPr>
            <w:ins w:id="8688" w:author="Okot" w:date="2020-01-20T14:53:00Z">
              <w:r>
                <w:t>(1-3).1.2.2. Użytkownik rezygnuje z akcji.</w:t>
              </w:r>
            </w:ins>
          </w:p>
          <w:p w14:paraId="03BE293C" w14:textId="0F440E2F" w:rsidR="00160FB3" w:rsidRDefault="00160FB3" w:rsidP="00645B77">
            <w:pPr>
              <w:ind w:firstLine="0"/>
              <w:rPr>
                <w:ins w:id="8689" w:author="Okot" w:date="2020-01-20T14:53:00Z"/>
              </w:rPr>
            </w:pPr>
            <w:ins w:id="8690" w:author="Okot" w:date="2020-01-20T14:53:00Z">
              <w:r>
                <w:t xml:space="preserve">(1-3).1.2.2.1. </w:t>
              </w:r>
              <w:r w:rsidR="00975867">
                <w:t>Powrót do pkt</w:t>
              </w:r>
              <w:r>
                <w:t> (1-3).</w:t>
              </w:r>
            </w:ins>
          </w:p>
          <w:p w14:paraId="3140A45C" w14:textId="77777777" w:rsidR="00160FB3" w:rsidRDefault="00160FB3" w:rsidP="00645B77">
            <w:pPr>
              <w:ind w:firstLine="0"/>
              <w:rPr>
                <w:ins w:id="8691" w:author="Okot" w:date="2020-01-20T14:53:00Z"/>
              </w:rPr>
            </w:pPr>
            <w:ins w:id="8692" w:author="Okot" w:date="2020-01-20T14:53:00Z">
              <w:r>
                <w:t>3.2. Wybrany do edycji pomiar był ostatnim wprowadzonym pomiarem.</w:t>
              </w:r>
            </w:ins>
          </w:p>
          <w:p w14:paraId="17EE34CB" w14:textId="77777777" w:rsidR="00160FB3" w:rsidRDefault="00160FB3" w:rsidP="00645B77">
            <w:pPr>
              <w:ind w:firstLine="0"/>
              <w:rPr>
                <w:ins w:id="8693" w:author="Okot" w:date="2020-01-20T14:53:00Z"/>
              </w:rPr>
            </w:pPr>
            <w:ins w:id="8694"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95" w:author="Okot" w:date="2020-01-20T14:53:00Z"/>
        </w:rPr>
      </w:pPr>
    </w:p>
    <w:p w14:paraId="3323D4B1" w14:textId="77777777" w:rsidR="00A3379B" w:rsidRDefault="00A3379B">
      <w:pPr>
        <w:spacing w:after="160" w:line="259" w:lineRule="auto"/>
        <w:ind w:firstLine="0"/>
        <w:jc w:val="center"/>
        <w:rPr>
          <w:ins w:id="8696" w:author="Okot" w:date="2020-01-20T15:04:00Z"/>
        </w:rPr>
        <w:pPrChange w:id="8697" w:author="Okot" w:date="2020-01-20T15:03:00Z">
          <w:pPr>
            <w:spacing w:after="160" w:line="259" w:lineRule="auto"/>
            <w:ind w:firstLine="0"/>
            <w:jc w:val="left"/>
          </w:pPr>
        </w:pPrChange>
      </w:pPr>
      <w:ins w:id="8698"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99" w:author="Okot" w:date="2020-01-20T14:29:00Z"/>
        </w:rPr>
        <w:pPrChange w:id="8700" w:author="Okot" w:date="2020-01-20T19:34:00Z">
          <w:pPr>
            <w:spacing w:after="160" w:line="259" w:lineRule="auto"/>
            <w:ind w:firstLine="0"/>
            <w:jc w:val="left"/>
          </w:pPr>
        </w:pPrChange>
      </w:pPr>
      <w:ins w:id="8701" w:author="Okot" w:date="2020-01-20T15:03:00Z">
        <w:r>
          <w:t xml:space="preserve">Rys. 4.5. Diagram przypadków użycia związanych z tworzeniem przepisów oraz przeglądaniem wbudowanej bazy produktów </w:t>
        </w:r>
      </w:ins>
      <w:ins w:id="8702" w:author="Okot" w:date="2020-01-20T15:04:00Z">
        <w:r>
          <w:t>przez zalogowanego użytkownika.</w:t>
        </w:r>
      </w:ins>
    </w:p>
    <w:p w14:paraId="17D3C201" w14:textId="1C49665A" w:rsidR="00AA0FAF" w:rsidRDefault="00AA0FAF" w:rsidP="00AA0FAF">
      <w:pPr>
        <w:ind w:firstLine="0"/>
        <w:rPr>
          <w:ins w:id="8703" w:author="Okot" w:date="2020-01-20T15:05:00Z"/>
        </w:rPr>
      </w:pPr>
      <w:ins w:id="8704" w:author="Okot" w:date="2020-01-20T15:05:00Z">
        <w:r>
          <w:lastRenderedPageBreak/>
          <w:t>Tabela 4.2</w:t>
        </w:r>
      </w:ins>
      <w:ins w:id="8705" w:author="Okot" w:date="2020-01-21T13:55:00Z">
        <w:r w:rsidR="002E2CD4">
          <w:t>6</w:t>
        </w:r>
      </w:ins>
      <w:ins w:id="8706" w:author="Okot" w:date="2020-01-20T15:05:00Z">
        <w:r>
          <w:t>.</w:t>
        </w:r>
      </w:ins>
    </w:p>
    <w:p w14:paraId="31C67063" w14:textId="77777777" w:rsidR="00AA0FAF" w:rsidRDefault="00AA0FAF" w:rsidP="00AA0FAF">
      <w:pPr>
        <w:ind w:firstLine="0"/>
        <w:rPr>
          <w:ins w:id="8707" w:author="Okot" w:date="2020-01-20T15:05:00Z"/>
        </w:rPr>
      </w:pPr>
      <w:ins w:id="8708"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709" w:author="Okot" w:date="2020-01-20T15:05:00Z"/>
        </w:trPr>
        <w:tc>
          <w:tcPr>
            <w:tcW w:w="3397" w:type="dxa"/>
          </w:tcPr>
          <w:p w14:paraId="24D25F82" w14:textId="77777777" w:rsidR="00AA0FAF" w:rsidRPr="009E0555" w:rsidRDefault="00AA0FAF" w:rsidP="00645B77">
            <w:pPr>
              <w:ind w:firstLine="0"/>
              <w:rPr>
                <w:ins w:id="8710" w:author="Okot" w:date="2020-01-20T15:05:00Z"/>
                <w:b/>
              </w:rPr>
            </w:pPr>
            <w:ins w:id="8711" w:author="Okot" w:date="2020-01-20T15:05:00Z">
              <w:r w:rsidRPr="009E0555">
                <w:rPr>
                  <w:b/>
                </w:rPr>
                <w:t>Nazwa</w:t>
              </w:r>
            </w:ins>
          </w:p>
        </w:tc>
        <w:tc>
          <w:tcPr>
            <w:tcW w:w="5664" w:type="dxa"/>
          </w:tcPr>
          <w:p w14:paraId="35A6B407" w14:textId="57807CD4" w:rsidR="00AA0FAF" w:rsidRPr="007A0FF6" w:rsidRDefault="002E2CD4" w:rsidP="00645B77">
            <w:pPr>
              <w:ind w:firstLine="0"/>
              <w:rPr>
                <w:ins w:id="8712" w:author="Okot" w:date="2020-01-20T15:05:00Z"/>
                <w:b/>
                <w:i/>
              </w:rPr>
            </w:pPr>
            <w:ins w:id="8713"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14" w:author="Okot" w:date="2020-01-20T15:05:00Z"/>
        </w:trPr>
        <w:tc>
          <w:tcPr>
            <w:tcW w:w="3397" w:type="dxa"/>
          </w:tcPr>
          <w:p w14:paraId="7ABAC9CF" w14:textId="77777777" w:rsidR="00AA0FAF" w:rsidRPr="009E0555" w:rsidRDefault="00AA0FAF" w:rsidP="00645B77">
            <w:pPr>
              <w:ind w:firstLine="0"/>
              <w:rPr>
                <w:ins w:id="8715" w:author="Okot" w:date="2020-01-20T15:05:00Z"/>
                <w:b/>
              </w:rPr>
            </w:pPr>
            <w:ins w:id="8716" w:author="Okot" w:date="2020-01-20T15:05:00Z">
              <w:r w:rsidRPr="009E0555">
                <w:rPr>
                  <w:b/>
                </w:rPr>
                <w:t>Opis</w:t>
              </w:r>
            </w:ins>
          </w:p>
        </w:tc>
        <w:tc>
          <w:tcPr>
            <w:tcW w:w="5664" w:type="dxa"/>
          </w:tcPr>
          <w:p w14:paraId="6ADD0A66" w14:textId="77777777" w:rsidR="00AA0FAF" w:rsidRDefault="00AA0FAF" w:rsidP="00645B77">
            <w:pPr>
              <w:ind w:firstLine="0"/>
              <w:rPr>
                <w:ins w:id="8717" w:author="Okot" w:date="2020-01-20T15:05:00Z"/>
              </w:rPr>
            </w:pPr>
            <w:ins w:id="8718"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19" w:author="Okot" w:date="2020-01-20T15:05:00Z"/>
        </w:trPr>
        <w:tc>
          <w:tcPr>
            <w:tcW w:w="3397" w:type="dxa"/>
          </w:tcPr>
          <w:p w14:paraId="33EBA2B1" w14:textId="77777777" w:rsidR="00AA0FAF" w:rsidRPr="009E0555" w:rsidRDefault="00AA0FAF" w:rsidP="00645B77">
            <w:pPr>
              <w:ind w:firstLine="0"/>
              <w:rPr>
                <w:ins w:id="8720" w:author="Okot" w:date="2020-01-20T15:05:00Z"/>
                <w:b/>
              </w:rPr>
            </w:pPr>
            <w:ins w:id="8721" w:author="Okot" w:date="2020-01-20T15:05:00Z">
              <w:r w:rsidRPr="009E0555">
                <w:rPr>
                  <w:b/>
                </w:rPr>
                <w:t>Warunki początkowe</w:t>
              </w:r>
            </w:ins>
          </w:p>
        </w:tc>
        <w:tc>
          <w:tcPr>
            <w:tcW w:w="5664" w:type="dxa"/>
          </w:tcPr>
          <w:p w14:paraId="71CD315F" w14:textId="77777777" w:rsidR="00AA0FAF" w:rsidRDefault="00AA0FAF" w:rsidP="00645B77">
            <w:pPr>
              <w:ind w:firstLine="0"/>
              <w:rPr>
                <w:ins w:id="8722" w:author="Okot" w:date="2020-01-20T15:05:00Z"/>
              </w:rPr>
            </w:pPr>
            <w:ins w:id="8723" w:author="Okot" w:date="2020-01-20T15:05:00Z">
              <w:r>
                <w:t>Użytkownik poprawnie zrealizował PU002.</w:t>
              </w:r>
            </w:ins>
          </w:p>
        </w:tc>
      </w:tr>
      <w:tr w:rsidR="00AA0FAF" w14:paraId="38893DCF" w14:textId="77777777" w:rsidTr="00645B77">
        <w:trPr>
          <w:ins w:id="8724" w:author="Okot" w:date="2020-01-20T15:05:00Z"/>
        </w:trPr>
        <w:tc>
          <w:tcPr>
            <w:tcW w:w="3397" w:type="dxa"/>
          </w:tcPr>
          <w:p w14:paraId="62916201" w14:textId="77777777" w:rsidR="00AA0FAF" w:rsidRPr="009E0555" w:rsidRDefault="00AA0FAF" w:rsidP="00645B77">
            <w:pPr>
              <w:ind w:firstLine="0"/>
              <w:rPr>
                <w:ins w:id="8725" w:author="Okot" w:date="2020-01-20T15:05:00Z"/>
                <w:b/>
              </w:rPr>
            </w:pPr>
            <w:ins w:id="8726" w:author="Okot" w:date="2020-01-20T15:05:00Z">
              <w:r w:rsidRPr="009E0555">
                <w:rPr>
                  <w:b/>
                </w:rPr>
                <w:t>Inicjacja</w:t>
              </w:r>
            </w:ins>
          </w:p>
        </w:tc>
        <w:tc>
          <w:tcPr>
            <w:tcW w:w="5664" w:type="dxa"/>
          </w:tcPr>
          <w:p w14:paraId="7E69B672" w14:textId="77777777" w:rsidR="00AA0FAF" w:rsidRDefault="00AA0FAF" w:rsidP="00645B77">
            <w:pPr>
              <w:ind w:firstLine="0"/>
              <w:rPr>
                <w:ins w:id="8727" w:author="Okot" w:date="2020-01-20T15:05:00Z"/>
              </w:rPr>
            </w:pPr>
            <w:ins w:id="8728" w:author="Okot" w:date="2020-01-20T15:05:00Z">
              <w:r>
                <w:t>Użytkownik wybrał opcję „Przepisy” w menu aplikacji.</w:t>
              </w:r>
            </w:ins>
          </w:p>
        </w:tc>
      </w:tr>
      <w:tr w:rsidR="00AA0FAF" w14:paraId="4339B327" w14:textId="77777777" w:rsidTr="00645B77">
        <w:trPr>
          <w:ins w:id="8729" w:author="Okot" w:date="2020-01-20T15:05:00Z"/>
        </w:trPr>
        <w:tc>
          <w:tcPr>
            <w:tcW w:w="3397" w:type="dxa"/>
          </w:tcPr>
          <w:p w14:paraId="0414F490" w14:textId="77777777" w:rsidR="00AA0FAF" w:rsidRPr="009E0555" w:rsidRDefault="00AA0FAF" w:rsidP="00645B77">
            <w:pPr>
              <w:ind w:firstLine="0"/>
              <w:rPr>
                <w:ins w:id="8730" w:author="Okot" w:date="2020-01-20T15:05:00Z"/>
                <w:b/>
              </w:rPr>
            </w:pPr>
            <w:ins w:id="8731" w:author="Okot" w:date="2020-01-20T15:05:00Z">
              <w:r w:rsidRPr="009E0555">
                <w:rPr>
                  <w:b/>
                </w:rPr>
                <w:t>Warunki końcowe</w:t>
              </w:r>
            </w:ins>
          </w:p>
        </w:tc>
        <w:tc>
          <w:tcPr>
            <w:tcW w:w="5664" w:type="dxa"/>
          </w:tcPr>
          <w:p w14:paraId="32F6DAEE" w14:textId="77777777" w:rsidR="00AA0FAF" w:rsidRDefault="00AA0FAF" w:rsidP="00645B77">
            <w:pPr>
              <w:ind w:firstLine="0"/>
              <w:rPr>
                <w:ins w:id="8732" w:author="Okot" w:date="2020-01-20T15:05:00Z"/>
              </w:rPr>
            </w:pPr>
            <w:ins w:id="8733" w:author="Okot" w:date="2020-01-20T15:05:00Z">
              <w:r>
                <w:t>Podstrona „Przepisy” została poprawnie załadowana i wyświetlona.</w:t>
              </w:r>
            </w:ins>
          </w:p>
        </w:tc>
      </w:tr>
      <w:tr w:rsidR="00AA0FAF" w14:paraId="4C87C910" w14:textId="77777777" w:rsidTr="00645B77">
        <w:trPr>
          <w:ins w:id="8734" w:author="Okot" w:date="2020-01-20T15:05:00Z"/>
        </w:trPr>
        <w:tc>
          <w:tcPr>
            <w:tcW w:w="3397" w:type="dxa"/>
          </w:tcPr>
          <w:p w14:paraId="179ABF14" w14:textId="77777777" w:rsidR="00AA0FAF" w:rsidRPr="009E0555" w:rsidRDefault="00AA0FAF" w:rsidP="00645B77">
            <w:pPr>
              <w:ind w:firstLine="0"/>
              <w:rPr>
                <w:ins w:id="8735" w:author="Okot" w:date="2020-01-20T15:05:00Z"/>
                <w:b/>
              </w:rPr>
            </w:pPr>
            <w:ins w:id="8736" w:author="Okot" w:date="2020-01-20T15:05:00Z">
              <w:r w:rsidRPr="009E0555">
                <w:rPr>
                  <w:b/>
                </w:rPr>
                <w:t>Scenariusz główny</w:t>
              </w:r>
            </w:ins>
          </w:p>
        </w:tc>
        <w:tc>
          <w:tcPr>
            <w:tcW w:w="5664" w:type="dxa"/>
          </w:tcPr>
          <w:p w14:paraId="26A128ED" w14:textId="77777777" w:rsidR="00AA0FAF" w:rsidRDefault="00AA0FAF" w:rsidP="00645B77">
            <w:pPr>
              <w:ind w:firstLine="0"/>
              <w:rPr>
                <w:ins w:id="8737" w:author="Okot" w:date="2020-01-20T15:05:00Z"/>
              </w:rPr>
            </w:pPr>
            <w:ins w:id="8738" w:author="Okot" w:date="2020-01-20T15:05:00Z">
              <w:r>
                <w:t>1. Użytkownik wybiera opcję „Przepisy” w menu aplikacji.</w:t>
              </w:r>
            </w:ins>
          </w:p>
          <w:p w14:paraId="0FABCA97" w14:textId="77777777" w:rsidR="00AA0FAF" w:rsidRDefault="00AA0FAF" w:rsidP="00645B77">
            <w:pPr>
              <w:ind w:firstLine="0"/>
              <w:rPr>
                <w:ins w:id="8739" w:author="Okot" w:date="2020-01-20T15:05:00Z"/>
              </w:rPr>
            </w:pPr>
            <w:ins w:id="8740" w:author="Okot" w:date="2020-01-20T15:05:00Z">
              <w:r>
                <w:t>2. System wyświetla podstronę „Przepisy”.</w:t>
              </w:r>
            </w:ins>
          </w:p>
        </w:tc>
      </w:tr>
      <w:tr w:rsidR="00AA0FAF" w14:paraId="57DB85F3" w14:textId="77777777" w:rsidTr="00645B77">
        <w:trPr>
          <w:trHeight w:val="54"/>
          <w:ins w:id="8741" w:author="Okot" w:date="2020-01-20T15:05:00Z"/>
        </w:trPr>
        <w:tc>
          <w:tcPr>
            <w:tcW w:w="3397" w:type="dxa"/>
          </w:tcPr>
          <w:p w14:paraId="10394C39" w14:textId="77777777" w:rsidR="00AA0FAF" w:rsidRPr="009E0555" w:rsidRDefault="00AA0FAF" w:rsidP="00645B77">
            <w:pPr>
              <w:ind w:firstLine="0"/>
              <w:rPr>
                <w:ins w:id="8742" w:author="Okot" w:date="2020-01-20T15:05:00Z"/>
                <w:b/>
              </w:rPr>
            </w:pPr>
            <w:ins w:id="8743" w:author="Okot" w:date="2020-01-20T15:05:00Z">
              <w:r w:rsidRPr="009E0555">
                <w:rPr>
                  <w:b/>
                </w:rPr>
                <w:t>Scenariusze alternatywne</w:t>
              </w:r>
            </w:ins>
          </w:p>
        </w:tc>
        <w:tc>
          <w:tcPr>
            <w:tcW w:w="5664" w:type="dxa"/>
          </w:tcPr>
          <w:p w14:paraId="012DDF48" w14:textId="77777777" w:rsidR="00AA0FAF" w:rsidRDefault="00AA0FAF" w:rsidP="00645B77">
            <w:pPr>
              <w:ind w:firstLine="0"/>
              <w:rPr>
                <w:ins w:id="8744" w:author="Okot" w:date="2020-01-20T15:05:00Z"/>
              </w:rPr>
            </w:pPr>
            <w:ins w:id="8745" w:author="Okot" w:date="2020-01-20T15:05:00Z">
              <w:r>
                <w:t>-</w:t>
              </w:r>
            </w:ins>
          </w:p>
        </w:tc>
      </w:tr>
    </w:tbl>
    <w:p w14:paraId="4617BDA8" w14:textId="77777777" w:rsidR="00AA0FAF" w:rsidRDefault="00AA0FAF">
      <w:pPr>
        <w:spacing w:after="160" w:line="259" w:lineRule="auto"/>
        <w:ind w:firstLine="0"/>
        <w:jc w:val="left"/>
        <w:rPr>
          <w:ins w:id="8746" w:author="Okot" w:date="2020-01-20T15:17:00Z"/>
        </w:rPr>
      </w:pPr>
    </w:p>
    <w:p w14:paraId="6CAF4793" w14:textId="30A59E4E" w:rsidR="0007340D" w:rsidRDefault="002E2CD4" w:rsidP="0007340D">
      <w:pPr>
        <w:ind w:firstLine="0"/>
        <w:rPr>
          <w:ins w:id="8747" w:author="Okot" w:date="2020-01-20T15:17:00Z"/>
        </w:rPr>
      </w:pPr>
      <w:ins w:id="8748" w:author="Okot" w:date="2020-01-20T15:17:00Z">
        <w:r>
          <w:t>Tabela 4.27</w:t>
        </w:r>
        <w:r w:rsidR="0007340D">
          <w:t>. </w:t>
        </w:r>
      </w:ins>
    </w:p>
    <w:p w14:paraId="1B59D574" w14:textId="77777777" w:rsidR="0007340D" w:rsidRDefault="0007340D" w:rsidP="0007340D">
      <w:pPr>
        <w:ind w:firstLine="0"/>
        <w:rPr>
          <w:ins w:id="8749" w:author="Okot" w:date="2020-01-20T15:17:00Z"/>
        </w:rPr>
      </w:pPr>
      <w:ins w:id="8750"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51" w:author="Okot" w:date="2020-01-20T15:17:00Z"/>
        </w:trPr>
        <w:tc>
          <w:tcPr>
            <w:tcW w:w="3397" w:type="dxa"/>
          </w:tcPr>
          <w:p w14:paraId="605E9124" w14:textId="77777777" w:rsidR="0007340D" w:rsidRPr="006076CC" w:rsidRDefault="0007340D" w:rsidP="00645B77">
            <w:pPr>
              <w:ind w:firstLine="0"/>
              <w:rPr>
                <w:ins w:id="8752" w:author="Okot" w:date="2020-01-20T15:17:00Z"/>
                <w:b/>
              </w:rPr>
            </w:pPr>
            <w:ins w:id="8753" w:author="Okot" w:date="2020-01-20T15:17:00Z">
              <w:r w:rsidRPr="006076CC">
                <w:rPr>
                  <w:b/>
                </w:rPr>
                <w:t>Nazwa</w:t>
              </w:r>
            </w:ins>
          </w:p>
        </w:tc>
        <w:tc>
          <w:tcPr>
            <w:tcW w:w="5664" w:type="dxa"/>
          </w:tcPr>
          <w:p w14:paraId="26F2EF4A" w14:textId="6F2ED6C7" w:rsidR="0007340D" w:rsidRPr="00B57571" w:rsidRDefault="002E2CD4" w:rsidP="00645B77">
            <w:pPr>
              <w:ind w:firstLine="0"/>
              <w:rPr>
                <w:ins w:id="8754" w:author="Okot" w:date="2020-01-20T15:17:00Z"/>
                <w:b/>
                <w:i/>
              </w:rPr>
            </w:pPr>
            <w:ins w:id="8755"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56" w:author="Okot" w:date="2020-01-20T15:17:00Z"/>
        </w:trPr>
        <w:tc>
          <w:tcPr>
            <w:tcW w:w="3397" w:type="dxa"/>
          </w:tcPr>
          <w:p w14:paraId="4071E477" w14:textId="77777777" w:rsidR="0007340D" w:rsidRPr="006076CC" w:rsidRDefault="0007340D" w:rsidP="00645B77">
            <w:pPr>
              <w:ind w:firstLine="0"/>
              <w:rPr>
                <w:ins w:id="8757" w:author="Okot" w:date="2020-01-20T15:17:00Z"/>
                <w:b/>
              </w:rPr>
            </w:pPr>
            <w:ins w:id="8758" w:author="Okot" w:date="2020-01-20T15:17:00Z">
              <w:r w:rsidRPr="006076CC">
                <w:rPr>
                  <w:b/>
                </w:rPr>
                <w:t>Opis</w:t>
              </w:r>
            </w:ins>
          </w:p>
        </w:tc>
        <w:tc>
          <w:tcPr>
            <w:tcW w:w="5664" w:type="dxa"/>
          </w:tcPr>
          <w:p w14:paraId="6C568850" w14:textId="77777777" w:rsidR="0007340D" w:rsidRDefault="0007340D" w:rsidP="00645B77">
            <w:pPr>
              <w:ind w:firstLine="0"/>
              <w:rPr>
                <w:ins w:id="8759" w:author="Okot" w:date="2020-01-20T15:17:00Z"/>
              </w:rPr>
            </w:pPr>
            <w:ins w:id="8760" w:author="Okot" w:date="2020-01-20T15:17:00Z">
              <w:r>
                <w:t>Przypadek użycia pozwala użytkownikowi dodać nowy przepis.</w:t>
              </w:r>
            </w:ins>
          </w:p>
        </w:tc>
      </w:tr>
      <w:tr w:rsidR="0007340D" w14:paraId="4CEC7239" w14:textId="77777777" w:rsidTr="00645B77">
        <w:trPr>
          <w:ins w:id="8761" w:author="Okot" w:date="2020-01-20T15:17:00Z"/>
        </w:trPr>
        <w:tc>
          <w:tcPr>
            <w:tcW w:w="3397" w:type="dxa"/>
          </w:tcPr>
          <w:p w14:paraId="1034B45B" w14:textId="77777777" w:rsidR="0007340D" w:rsidRPr="006076CC" w:rsidRDefault="0007340D" w:rsidP="00645B77">
            <w:pPr>
              <w:ind w:firstLine="0"/>
              <w:rPr>
                <w:ins w:id="8762" w:author="Okot" w:date="2020-01-20T15:17:00Z"/>
                <w:b/>
              </w:rPr>
            </w:pPr>
            <w:ins w:id="8763" w:author="Okot" w:date="2020-01-20T15:17:00Z">
              <w:r w:rsidRPr="006076CC">
                <w:rPr>
                  <w:b/>
                </w:rPr>
                <w:t>Warunki początkowe</w:t>
              </w:r>
            </w:ins>
          </w:p>
        </w:tc>
        <w:tc>
          <w:tcPr>
            <w:tcW w:w="5664" w:type="dxa"/>
          </w:tcPr>
          <w:p w14:paraId="50F7C925" w14:textId="77777777" w:rsidR="0007340D" w:rsidRDefault="0007340D" w:rsidP="00645B77">
            <w:pPr>
              <w:ind w:firstLine="0"/>
              <w:rPr>
                <w:ins w:id="8764" w:author="Okot" w:date="2020-01-20T15:17:00Z"/>
              </w:rPr>
            </w:pPr>
            <w:ins w:id="8765" w:author="Okot" w:date="2020-01-20T15:17:00Z">
              <w:r>
                <w:t>Użytkownik poprawnie zrealizował PU002 i znajduje się na podstronie „Przepisy”.</w:t>
              </w:r>
            </w:ins>
          </w:p>
        </w:tc>
      </w:tr>
      <w:tr w:rsidR="0007340D" w14:paraId="60C4C47F" w14:textId="77777777" w:rsidTr="00645B77">
        <w:trPr>
          <w:ins w:id="8766" w:author="Okot" w:date="2020-01-20T15:17:00Z"/>
        </w:trPr>
        <w:tc>
          <w:tcPr>
            <w:tcW w:w="3397" w:type="dxa"/>
          </w:tcPr>
          <w:p w14:paraId="25E6D01F" w14:textId="77777777" w:rsidR="0007340D" w:rsidRPr="006076CC" w:rsidRDefault="0007340D" w:rsidP="00645B77">
            <w:pPr>
              <w:ind w:firstLine="0"/>
              <w:rPr>
                <w:ins w:id="8767" w:author="Okot" w:date="2020-01-20T15:17:00Z"/>
                <w:b/>
              </w:rPr>
            </w:pPr>
            <w:ins w:id="8768" w:author="Okot" w:date="2020-01-20T15:17:00Z">
              <w:r w:rsidRPr="006076CC">
                <w:rPr>
                  <w:b/>
                </w:rPr>
                <w:t>Inicjacja</w:t>
              </w:r>
            </w:ins>
          </w:p>
        </w:tc>
        <w:tc>
          <w:tcPr>
            <w:tcW w:w="5664" w:type="dxa"/>
          </w:tcPr>
          <w:p w14:paraId="22CAFFD1" w14:textId="77777777" w:rsidR="0007340D" w:rsidRDefault="0007340D" w:rsidP="00645B77">
            <w:pPr>
              <w:ind w:firstLine="0"/>
              <w:rPr>
                <w:ins w:id="8769" w:author="Okot" w:date="2020-01-20T15:17:00Z"/>
              </w:rPr>
            </w:pPr>
            <w:ins w:id="8770" w:author="Okot" w:date="2020-01-20T15:17:00Z">
              <w:r>
                <w:t>Użytkownik naciska przycisk „Dodaj przepis” na stronie „Wyszukiwarka produktów”.</w:t>
              </w:r>
            </w:ins>
          </w:p>
        </w:tc>
      </w:tr>
      <w:tr w:rsidR="0007340D" w14:paraId="534379A6" w14:textId="77777777" w:rsidTr="00645B77">
        <w:trPr>
          <w:ins w:id="8771" w:author="Okot" w:date="2020-01-20T15:17:00Z"/>
        </w:trPr>
        <w:tc>
          <w:tcPr>
            <w:tcW w:w="3397" w:type="dxa"/>
          </w:tcPr>
          <w:p w14:paraId="77B33897" w14:textId="77777777" w:rsidR="0007340D" w:rsidRPr="006076CC" w:rsidRDefault="0007340D" w:rsidP="00645B77">
            <w:pPr>
              <w:ind w:firstLine="0"/>
              <w:rPr>
                <w:ins w:id="8772" w:author="Okot" w:date="2020-01-20T15:17:00Z"/>
                <w:b/>
              </w:rPr>
            </w:pPr>
            <w:ins w:id="8773" w:author="Okot" w:date="2020-01-20T15:17:00Z">
              <w:r w:rsidRPr="006076CC">
                <w:rPr>
                  <w:b/>
                </w:rPr>
                <w:t>Warunki końcowe</w:t>
              </w:r>
            </w:ins>
          </w:p>
        </w:tc>
        <w:tc>
          <w:tcPr>
            <w:tcW w:w="5664" w:type="dxa"/>
          </w:tcPr>
          <w:p w14:paraId="318EEDBF" w14:textId="77777777" w:rsidR="0007340D" w:rsidRDefault="0007340D" w:rsidP="00645B77">
            <w:pPr>
              <w:ind w:firstLine="0"/>
              <w:rPr>
                <w:ins w:id="8774" w:author="Okot" w:date="2020-01-20T15:17:00Z"/>
              </w:rPr>
            </w:pPr>
            <w:ins w:id="8775" w:author="Okot" w:date="2020-01-20T15:17:00Z">
              <w:r>
                <w:t>Wyświetlony został komunikat informujący o dodaniu przepisu do bazy danych.</w:t>
              </w:r>
            </w:ins>
          </w:p>
        </w:tc>
      </w:tr>
      <w:tr w:rsidR="0007340D" w14:paraId="74111D15" w14:textId="77777777" w:rsidTr="00645B77">
        <w:trPr>
          <w:ins w:id="8776" w:author="Okot" w:date="2020-01-20T15:17:00Z"/>
        </w:trPr>
        <w:tc>
          <w:tcPr>
            <w:tcW w:w="3397" w:type="dxa"/>
          </w:tcPr>
          <w:p w14:paraId="5E9EB729" w14:textId="77777777" w:rsidR="0007340D" w:rsidRPr="006076CC" w:rsidRDefault="0007340D" w:rsidP="00645B77">
            <w:pPr>
              <w:ind w:firstLine="0"/>
              <w:rPr>
                <w:ins w:id="8777" w:author="Okot" w:date="2020-01-20T15:17:00Z"/>
                <w:b/>
              </w:rPr>
            </w:pPr>
            <w:ins w:id="8778" w:author="Okot" w:date="2020-01-20T15:17:00Z">
              <w:r w:rsidRPr="006076CC">
                <w:rPr>
                  <w:b/>
                </w:rPr>
                <w:t>Scenariusz główny</w:t>
              </w:r>
            </w:ins>
          </w:p>
        </w:tc>
        <w:tc>
          <w:tcPr>
            <w:tcW w:w="5664" w:type="dxa"/>
          </w:tcPr>
          <w:p w14:paraId="09E58247" w14:textId="77777777" w:rsidR="0007340D" w:rsidRDefault="0007340D" w:rsidP="00645B77">
            <w:pPr>
              <w:ind w:firstLine="0"/>
              <w:rPr>
                <w:ins w:id="8779" w:author="Okot" w:date="2020-01-20T15:17:00Z"/>
              </w:rPr>
            </w:pPr>
            <w:ins w:id="8780" w:author="Okot" w:date="2020-01-20T15:17:00Z">
              <w:r>
                <w:t>1. Pojawia się okno modalne z formularzem dodawania nowego przepisu.</w:t>
              </w:r>
            </w:ins>
          </w:p>
          <w:p w14:paraId="44C3A43A" w14:textId="77777777" w:rsidR="0007340D" w:rsidRDefault="0007340D" w:rsidP="00645B77">
            <w:pPr>
              <w:ind w:firstLine="0"/>
              <w:rPr>
                <w:ins w:id="8781" w:author="Okot" w:date="2020-01-20T15:17:00Z"/>
              </w:rPr>
            </w:pPr>
            <w:ins w:id="8782" w:author="Okot" w:date="2020-01-20T15:17:00Z">
              <w:r>
                <w:t>2. Użytkownik wypełnia formularz.</w:t>
              </w:r>
            </w:ins>
          </w:p>
          <w:p w14:paraId="20801505" w14:textId="77777777" w:rsidR="0007340D" w:rsidRDefault="0007340D" w:rsidP="00645B77">
            <w:pPr>
              <w:ind w:firstLine="0"/>
              <w:rPr>
                <w:ins w:id="8783" w:author="Okot" w:date="2020-01-20T15:17:00Z"/>
              </w:rPr>
            </w:pPr>
            <w:ins w:id="8784" w:author="Okot" w:date="2020-01-20T15:17:00Z">
              <w:r>
                <w:t>3. Użytkownik naciska przycisk zapisz.</w:t>
              </w:r>
            </w:ins>
          </w:p>
          <w:p w14:paraId="6CB33363" w14:textId="77777777" w:rsidR="0007340D" w:rsidRDefault="0007340D" w:rsidP="00645B77">
            <w:pPr>
              <w:ind w:firstLine="0"/>
              <w:rPr>
                <w:ins w:id="8785" w:author="Okot" w:date="2020-01-20T15:17:00Z"/>
              </w:rPr>
            </w:pPr>
            <w:ins w:id="8786" w:author="Okot" w:date="2020-01-20T15:17:00Z">
              <w:r>
                <w:t>4. System sprawdza poprawność przesyłanych danych.</w:t>
              </w:r>
            </w:ins>
          </w:p>
          <w:p w14:paraId="31C73D40" w14:textId="77777777" w:rsidR="0007340D" w:rsidRDefault="0007340D" w:rsidP="00645B77">
            <w:pPr>
              <w:ind w:firstLine="0"/>
              <w:rPr>
                <w:ins w:id="8787" w:author="Okot" w:date="2020-01-20T15:17:00Z"/>
              </w:rPr>
            </w:pPr>
            <w:ins w:id="8788" w:author="Okot" w:date="2020-01-20T15:17:00Z">
              <w:r>
                <w:t>5. Przepis zostaje zapisane w bazie danych.</w:t>
              </w:r>
            </w:ins>
          </w:p>
          <w:p w14:paraId="43858376" w14:textId="77777777" w:rsidR="0007340D" w:rsidRDefault="0007340D" w:rsidP="00645B77">
            <w:pPr>
              <w:ind w:firstLine="0"/>
              <w:rPr>
                <w:ins w:id="8789" w:author="Okot" w:date="2020-01-20T15:17:00Z"/>
              </w:rPr>
            </w:pPr>
            <w:ins w:id="8790" w:author="Okot" w:date="2020-01-20T15:17:00Z">
              <w:r>
                <w:lastRenderedPageBreak/>
                <w:t>6. Wyświetlony zostaje komunikat informujący o dodaniu przepisu do bazy danych.</w:t>
              </w:r>
            </w:ins>
          </w:p>
        </w:tc>
      </w:tr>
      <w:tr w:rsidR="0007340D" w14:paraId="187CA9A7" w14:textId="77777777" w:rsidTr="00645B77">
        <w:trPr>
          <w:trHeight w:val="54"/>
          <w:ins w:id="8791" w:author="Okot" w:date="2020-01-20T15:17:00Z"/>
        </w:trPr>
        <w:tc>
          <w:tcPr>
            <w:tcW w:w="3397" w:type="dxa"/>
          </w:tcPr>
          <w:p w14:paraId="4F9598F4" w14:textId="77777777" w:rsidR="0007340D" w:rsidRPr="006076CC" w:rsidRDefault="0007340D" w:rsidP="00645B77">
            <w:pPr>
              <w:ind w:firstLine="0"/>
              <w:rPr>
                <w:ins w:id="8792" w:author="Okot" w:date="2020-01-20T15:17:00Z"/>
                <w:b/>
              </w:rPr>
            </w:pPr>
            <w:ins w:id="8793"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94" w:author="Okot" w:date="2020-01-20T15:17:00Z"/>
              </w:rPr>
            </w:pPr>
            <w:ins w:id="8795" w:author="Okot" w:date="2020-01-20T15:17:00Z">
              <w:r>
                <w:t>(1-3).1. Użytkownik używa przycisku do zamknięcia okna.</w:t>
              </w:r>
            </w:ins>
          </w:p>
          <w:p w14:paraId="260B2AE9" w14:textId="77777777" w:rsidR="0007340D" w:rsidRDefault="0007340D" w:rsidP="00645B77">
            <w:pPr>
              <w:ind w:firstLine="0"/>
              <w:rPr>
                <w:ins w:id="8796" w:author="Okot" w:date="2020-01-20T15:17:00Z"/>
              </w:rPr>
            </w:pPr>
            <w:ins w:id="8797" w:author="Okot" w:date="2020-01-20T15:17:00Z">
              <w:r>
                <w:t>(1-3).1.1. Pojawia okno dialogowe służące do potwierdzenia zamknięcia okna bez zapisywania danych.</w:t>
              </w:r>
            </w:ins>
          </w:p>
          <w:p w14:paraId="1579FC72" w14:textId="77777777" w:rsidR="0007340D" w:rsidRDefault="0007340D" w:rsidP="00645B77">
            <w:pPr>
              <w:ind w:firstLine="0"/>
              <w:rPr>
                <w:ins w:id="8798" w:author="Okot" w:date="2020-01-20T15:17:00Z"/>
              </w:rPr>
            </w:pPr>
            <w:ins w:id="8799" w:author="Okot" w:date="2020-01-20T15:17:00Z">
              <w:r>
                <w:t>(1-3).1.2.1. Użytkownik potwierdza zamknięcie okna.</w:t>
              </w:r>
            </w:ins>
          </w:p>
          <w:p w14:paraId="03D6660D" w14:textId="77777777" w:rsidR="0007340D" w:rsidRDefault="0007340D" w:rsidP="00645B77">
            <w:pPr>
              <w:ind w:firstLine="0"/>
              <w:rPr>
                <w:ins w:id="8800" w:author="Okot" w:date="2020-01-20T15:17:00Z"/>
              </w:rPr>
            </w:pPr>
            <w:ins w:id="8801" w:author="Okot" w:date="2020-01-20T15:17:00Z">
              <w:r>
                <w:t>(1-3).1.2.1.1. Okno modalne z formularzem zostaje zamknięte.</w:t>
              </w:r>
            </w:ins>
          </w:p>
          <w:p w14:paraId="5315C2E2" w14:textId="77777777" w:rsidR="0007340D" w:rsidRDefault="0007340D" w:rsidP="00645B77">
            <w:pPr>
              <w:ind w:firstLine="0"/>
              <w:rPr>
                <w:ins w:id="8802" w:author="Okot" w:date="2020-01-20T15:17:00Z"/>
              </w:rPr>
            </w:pPr>
            <w:ins w:id="8803" w:author="Okot" w:date="2020-01-20T15:17:00Z">
              <w:r>
                <w:t>(1-3).1.2.1.2. Powrót do podstrony „Przepisy”.</w:t>
              </w:r>
            </w:ins>
          </w:p>
          <w:p w14:paraId="04E240DB" w14:textId="77777777" w:rsidR="0007340D" w:rsidRDefault="0007340D" w:rsidP="00645B77">
            <w:pPr>
              <w:ind w:firstLine="0"/>
              <w:rPr>
                <w:ins w:id="8804" w:author="Okot" w:date="2020-01-20T15:17:00Z"/>
              </w:rPr>
            </w:pPr>
            <w:ins w:id="8805" w:author="Okot" w:date="2020-01-20T15:17:00Z">
              <w:r>
                <w:t>(1-3).1.2.2. Użytkownik rezygnuje z akcji.</w:t>
              </w:r>
            </w:ins>
          </w:p>
          <w:p w14:paraId="76DEC27C" w14:textId="730570D6" w:rsidR="0007340D" w:rsidRDefault="00D36059" w:rsidP="00645B77">
            <w:pPr>
              <w:ind w:firstLine="0"/>
              <w:rPr>
                <w:ins w:id="8806" w:author="Okot" w:date="2020-01-20T15:17:00Z"/>
              </w:rPr>
            </w:pPr>
            <w:ins w:id="8807" w:author="Okot" w:date="2020-01-20T15:17:00Z">
              <w:r>
                <w:t>(1-3).1.2.2.1. Powrót do pkt</w:t>
              </w:r>
              <w:r w:rsidR="0007340D">
                <w:t> (1-3).</w:t>
              </w:r>
            </w:ins>
          </w:p>
          <w:p w14:paraId="5AD80056" w14:textId="77777777" w:rsidR="0007340D" w:rsidRDefault="0007340D" w:rsidP="00645B77">
            <w:pPr>
              <w:ind w:firstLine="0"/>
              <w:rPr>
                <w:ins w:id="8808" w:author="Okot" w:date="2020-01-20T15:17:00Z"/>
              </w:rPr>
            </w:pPr>
            <w:ins w:id="8809" w:author="Okot" w:date="2020-01-20T15:17:00Z">
              <w:r>
                <w:t>4.1(a) Pole formularza „Nazwa przepisu” nie zostało uzupełnione.</w:t>
              </w:r>
            </w:ins>
          </w:p>
          <w:p w14:paraId="2B91D5A9" w14:textId="77777777" w:rsidR="0007340D" w:rsidRDefault="0007340D" w:rsidP="00645B77">
            <w:pPr>
              <w:ind w:firstLine="0"/>
              <w:rPr>
                <w:ins w:id="8810" w:author="Okot" w:date="2020-01-20T15:17:00Z"/>
              </w:rPr>
            </w:pPr>
            <w:ins w:id="8811" w:author="Okot" w:date="2020-01-20T15:17:00Z">
              <w:r>
                <w:t>4.1(b) Istnieje już w systemie aktywny przepis o takiej samej nazwie.</w:t>
              </w:r>
            </w:ins>
          </w:p>
          <w:p w14:paraId="14BE75E3" w14:textId="77777777" w:rsidR="0007340D" w:rsidRDefault="0007340D" w:rsidP="00645B77">
            <w:pPr>
              <w:ind w:firstLine="0"/>
              <w:rPr>
                <w:ins w:id="8812" w:author="Okot" w:date="2020-01-20T15:17:00Z"/>
              </w:rPr>
            </w:pPr>
            <w:ins w:id="8813" w:author="Okot" w:date="2020-01-20T15:17:00Z">
              <w:r>
                <w:t>4.1.1. Wyświetlony zostaje stosowny komunikat błędu.</w:t>
              </w:r>
            </w:ins>
          </w:p>
          <w:p w14:paraId="69BD2F7F" w14:textId="0A4B1DDC" w:rsidR="0007340D" w:rsidRDefault="0007340D" w:rsidP="00645B77">
            <w:pPr>
              <w:ind w:firstLine="0"/>
              <w:rPr>
                <w:ins w:id="8814" w:author="Okot" w:date="2020-01-20T15:17:00Z"/>
              </w:rPr>
            </w:pPr>
            <w:ins w:id="8815" w:author="Okot" w:date="2020-01-20T15:17:00Z">
              <w:r>
                <w:t xml:space="preserve">4.1.2. Powrót </w:t>
              </w:r>
              <w:r w:rsidR="00D36059">
                <w:t>do pkt</w:t>
              </w:r>
              <w:r>
                <w:t> 2.</w:t>
              </w:r>
            </w:ins>
          </w:p>
          <w:p w14:paraId="19D41785" w14:textId="77777777" w:rsidR="0007340D" w:rsidRDefault="0007340D" w:rsidP="00645B77">
            <w:pPr>
              <w:ind w:firstLine="0"/>
              <w:rPr>
                <w:ins w:id="8816" w:author="Okot" w:date="2020-01-20T15:17:00Z"/>
              </w:rPr>
            </w:pPr>
            <w:ins w:id="8817" w:author="Okot" w:date="2020-01-20T15:17:00Z">
              <w:r>
                <w:t>4.2. Nie dodano żadnych składników.</w:t>
              </w:r>
            </w:ins>
          </w:p>
          <w:p w14:paraId="789710DF" w14:textId="77777777" w:rsidR="0007340D" w:rsidRDefault="0007340D" w:rsidP="00645B77">
            <w:pPr>
              <w:ind w:firstLine="0"/>
              <w:rPr>
                <w:ins w:id="8818" w:author="Okot" w:date="2020-01-20T15:17:00Z"/>
              </w:rPr>
            </w:pPr>
            <w:ins w:id="8819" w:author="Okot" w:date="2020-01-20T15:17:00Z">
              <w:r>
                <w:t>4.2.1. Wyświetlone zostaje okno dialogowe z zapytaniem czy zapisać przepis bez składników.</w:t>
              </w:r>
            </w:ins>
          </w:p>
          <w:p w14:paraId="566F26C2" w14:textId="77777777" w:rsidR="0007340D" w:rsidRDefault="0007340D" w:rsidP="00645B77">
            <w:pPr>
              <w:ind w:firstLine="0"/>
              <w:rPr>
                <w:ins w:id="8820" w:author="Okot" w:date="2020-01-20T15:17:00Z"/>
              </w:rPr>
            </w:pPr>
            <w:ins w:id="8821" w:author="Okot" w:date="2020-01-20T15:17:00Z">
              <w:r>
                <w:t>4.2.1.1. Użytkownik zatwierdza.</w:t>
              </w:r>
            </w:ins>
          </w:p>
          <w:p w14:paraId="012EC21D" w14:textId="6EBFDB7E" w:rsidR="0007340D" w:rsidRDefault="00D36059" w:rsidP="00645B77">
            <w:pPr>
              <w:ind w:firstLine="0"/>
              <w:rPr>
                <w:ins w:id="8822" w:author="Okot" w:date="2020-01-20T15:17:00Z"/>
              </w:rPr>
            </w:pPr>
            <w:ins w:id="8823" w:author="Okot" w:date="2020-01-20T15:17:00Z">
              <w:r>
                <w:t>4.2.1.1.1. Powrót do pkt</w:t>
              </w:r>
              <w:r w:rsidR="0007340D">
                <w:t> 5.</w:t>
              </w:r>
            </w:ins>
          </w:p>
          <w:p w14:paraId="79D979A5" w14:textId="77777777" w:rsidR="0007340D" w:rsidRDefault="0007340D" w:rsidP="00645B77">
            <w:pPr>
              <w:ind w:firstLine="0"/>
              <w:rPr>
                <w:ins w:id="8824" w:author="Okot" w:date="2020-01-20T15:17:00Z"/>
              </w:rPr>
            </w:pPr>
            <w:ins w:id="8825" w:author="Okot" w:date="2020-01-20T15:17:00Z">
              <w:r>
                <w:t>4.2.1.2(a) Użytkownik nie zatwierdza.</w:t>
              </w:r>
            </w:ins>
          </w:p>
          <w:p w14:paraId="271CA81A" w14:textId="77777777" w:rsidR="0007340D" w:rsidRDefault="0007340D" w:rsidP="00645B77">
            <w:pPr>
              <w:ind w:firstLine="0"/>
              <w:rPr>
                <w:ins w:id="8826" w:author="Okot" w:date="2020-01-20T15:17:00Z"/>
              </w:rPr>
            </w:pPr>
            <w:ins w:id="8827" w:author="Okot" w:date="2020-01-20T15:17:00Z">
              <w:r>
                <w:t>4.2.1.2(b) Użytkownik naciska przycisk zamknięcia okna dialogowego.</w:t>
              </w:r>
            </w:ins>
          </w:p>
          <w:p w14:paraId="1169C7E3" w14:textId="77777777" w:rsidR="0007340D" w:rsidRDefault="0007340D" w:rsidP="00645B77">
            <w:pPr>
              <w:ind w:firstLine="0"/>
              <w:rPr>
                <w:ins w:id="8828" w:author="Okot" w:date="2020-01-20T15:17:00Z"/>
              </w:rPr>
            </w:pPr>
            <w:ins w:id="8829" w:author="Okot" w:date="2020-01-20T15:17:00Z">
              <w:r>
                <w:t>4.3. Kilka razy wybrano ten sam składnik.</w:t>
              </w:r>
            </w:ins>
          </w:p>
          <w:p w14:paraId="22260C29" w14:textId="77777777" w:rsidR="0007340D" w:rsidRDefault="0007340D" w:rsidP="00645B77">
            <w:pPr>
              <w:ind w:firstLine="0"/>
              <w:rPr>
                <w:ins w:id="8830" w:author="Okot" w:date="2020-01-20T15:17:00Z"/>
              </w:rPr>
            </w:pPr>
            <w:ins w:id="8831" w:author="Okot" w:date="2020-01-20T15:17:00Z">
              <w:r>
                <w:t xml:space="preserve">4.3.1. Zdublowane składniki zostają usunięte. </w:t>
              </w:r>
            </w:ins>
          </w:p>
          <w:p w14:paraId="28AD3951" w14:textId="77777777" w:rsidR="0007340D" w:rsidRDefault="0007340D" w:rsidP="00645B77">
            <w:pPr>
              <w:ind w:firstLine="0"/>
              <w:rPr>
                <w:ins w:id="8832" w:author="Okot" w:date="2020-01-20T15:17:00Z"/>
              </w:rPr>
            </w:pPr>
            <w:ins w:id="8833" w:author="Okot" w:date="2020-01-20T15:17:00Z">
              <w:r>
                <w:t>4.3.2. Składnik tylko raz zostaje zapisany w bazie danych.</w:t>
              </w:r>
            </w:ins>
          </w:p>
        </w:tc>
      </w:tr>
    </w:tbl>
    <w:p w14:paraId="6A7326D6" w14:textId="77777777" w:rsidR="0007340D" w:rsidRDefault="0007340D" w:rsidP="0007340D">
      <w:pPr>
        <w:ind w:firstLine="0"/>
        <w:rPr>
          <w:ins w:id="8834" w:author="Okot" w:date="2020-01-20T15:17:00Z"/>
        </w:rPr>
      </w:pPr>
    </w:p>
    <w:p w14:paraId="2B7FA69C" w14:textId="77777777" w:rsidR="00D36059" w:rsidRDefault="00D36059">
      <w:pPr>
        <w:spacing w:after="160" w:line="259" w:lineRule="auto"/>
        <w:ind w:firstLine="0"/>
        <w:jc w:val="left"/>
        <w:rPr>
          <w:ins w:id="8835" w:author="Okot" w:date="2020-01-20T19:35:00Z"/>
        </w:rPr>
      </w:pPr>
      <w:ins w:id="8836" w:author="Okot" w:date="2020-01-20T19:35:00Z">
        <w:r>
          <w:br w:type="page"/>
        </w:r>
      </w:ins>
    </w:p>
    <w:p w14:paraId="5EA5CF9C" w14:textId="5E02F0DE" w:rsidR="0007340D" w:rsidRDefault="0007340D" w:rsidP="0007340D">
      <w:pPr>
        <w:ind w:firstLine="0"/>
        <w:rPr>
          <w:ins w:id="8837" w:author="Okot" w:date="2020-01-20T15:17:00Z"/>
        </w:rPr>
      </w:pPr>
      <w:ins w:id="8838" w:author="Okot" w:date="2020-01-20T15:17:00Z">
        <w:r>
          <w:lastRenderedPageBreak/>
          <w:t>Tabela 4.2</w:t>
        </w:r>
      </w:ins>
      <w:ins w:id="8839" w:author="Okot" w:date="2020-01-21T13:56:00Z">
        <w:r w:rsidR="002E2CD4">
          <w:t>8</w:t>
        </w:r>
      </w:ins>
      <w:ins w:id="8840" w:author="Okot" w:date="2020-01-20T15:17:00Z">
        <w:r>
          <w:t>. </w:t>
        </w:r>
      </w:ins>
    </w:p>
    <w:p w14:paraId="1A1A803F" w14:textId="77777777" w:rsidR="0007340D" w:rsidRDefault="0007340D" w:rsidP="0007340D">
      <w:pPr>
        <w:ind w:firstLine="0"/>
        <w:rPr>
          <w:ins w:id="8841" w:author="Okot" w:date="2020-01-20T15:17:00Z"/>
        </w:rPr>
      </w:pPr>
      <w:ins w:id="8842"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43" w:author="Okot" w:date="2020-01-20T15:17:00Z"/>
        </w:trPr>
        <w:tc>
          <w:tcPr>
            <w:tcW w:w="3397" w:type="dxa"/>
          </w:tcPr>
          <w:p w14:paraId="05B6ABEF" w14:textId="77777777" w:rsidR="0007340D" w:rsidRPr="006076CC" w:rsidRDefault="0007340D" w:rsidP="00645B77">
            <w:pPr>
              <w:ind w:firstLine="0"/>
              <w:rPr>
                <w:ins w:id="8844" w:author="Okot" w:date="2020-01-20T15:17:00Z"/>
                <w:b/>
              </w:rPr>
            </w:pPr>
            <w:ins w:id="8845" w:author="Okot" w:date="2020-01-20T15:17:00Z">
              <w:r w:rsidRPr="006076CC">
                <w:rPr>
                  <w:b/>
                </w:rPr>
                <w:t>Nazwa</w:t>
              </w:r>
            </w:ins>
          </w:p>
        </w:tc>
        <w:tc>
          <w:tcPr>
            <w:tcW w:w="5664" w:type="dxa"/>
          </w:tcPr>
          <w:p w14:paraId="4BEEA865" w14:textId="5EAAA4E4" w:rsidR="0007340D" w:rsidRPr="00A12070" w:rsidRDefault="0007340D">
            <w:pPr>
              <w:ind w:firstLine="0"/>
              <w:rPr>
                <w:ins w:id="8846" w:author="Okot" w:date="2020-01-20T15:17:00Z"/>
                <w:b/>
                <w:i/>
              </w:rPr>
            </w:pPr>
            <w:ins w:id="8847" w:author="Okot" w:date="2020-01-20T15:17:00Z">
              <w:r>
                <w:rPr>
                  <w:b/>
                  <w:i/>
                </w:rPr>
                <w:t>PU02</w:t>
              </w:r>
            </w:ins>
            <w:ins w:id="8848" w:author="Okot" w:date="2020-01-21T13:56:00Z">
              <w:r w:rsidR="002E2CD4">
                <w:rPr>
                  <w:b/>
                  <w:i/>
                </w:rPr>
                <w:t>8</w:t>
              </w:r>
            </w:ins>
            <w:ins w:id="8849" w:author="Okot" w:date="2020-01-20T15:17:00Z">
              <w:r w:rsidRPr="00A12070">
                <w:rPr>
                  <w:b/>
                  <w:i/>
                </w:rPr>
                <w:t>: Edytuj przepis</w:t>
              </w:r>
            </w:ins>
          </w:p>
        </w:tc>
      </w:tr>
      <w:tr w:rsidR="0007340D" w14:paraId="2CB4D0A8" w14:textId="77777777" w:rsidTr="00645B77">
        <w:trPr>
          <w:ins w:id="8850" w:author="Okot" w:date="2020-01-20T15:17:00Z"/>
        </w:trPr>
        <w:tc>
          <w:tcPr>
            <w:tcW w:w="3397" w:type="dxa"/>
          </w:tcPr>
          <w:p w14:paraId="44E9BDE5" w14:textId="77777777" w:rsidR="0007340D" w:rsidRPr="006076CC" w:rsidRDefault="0007340D" w:rsidP="00645B77">
            <w:pPr>
              <w:ind w:firstLine="0"/>
              <w:rPr>
                <w:ins w:id="8851" w:author="Okot" w:date="2020-01-20T15:17:00Z"/>
                <w:b/>
              </w:rPr>
            </w:pPr>
            <w:ins w:id="8852" w:author="Okot" w:date="2020-01-20T15:17:00Z">
              <w:r w:rsidRPr="006076CC">
                <w:rPr>
                  <w:b/>
                </w:rPr>
                <w:t>Opis</w:t>
              </w:r>
            </w:ins>
          </w:p>
        </w:tc>
        <w:tc>
          <w:tcPr>
            <w:tcW w:w="5664" w:type="dxa"/>
          </w:tcPr>
          <w:p w14:paraId="5626E1E4" w14:textId="77777777" w:rsidR="0007340D" w:rsidRDefault="0007340D" w:rsidP="00645B77">
            <w:pPr>
              <w:ind w:firstLine="0"/>
              <w:rPr>
                <w:ins w:id="8853" w:author="Okot" w:date="2020-01-20T15:17:00Z"/>
              </w:rPr>
            </w:pPr>
            <w:ins w:id="8854" w:author="Okot" w:date="2020-01-20T15:17:00Z">
              <w:r>
                <w:t>Przypadek użycia pozwala użytkownikowi modyfikować istniejący przepis.</w:t>
              </w:r>
            </w:ins>
          </w:p>
        </w:tc>
      </w:tr>
      <w:tr w:rsidR="0007340D" w14:paraId="2492447F" w14:textId="77777777" w:rsidTr="00645B77">
        <w:trPr>
          <w:ins w:id="8855" w:author="Okot" w:date="2020-01-20T15:17:00Z"/>
        </w:trPr>
        <w:tc>
          <w:tcPr>
            <w:tcW w:w="3397" w:type="dxa"/>
          </w:tcPr>
          <w:p w14:paraId="2FB574EE" w14:textId="77777777" w:rsidR="0007340D" w:rsidRPr="006076CC" w:rsidRDefault="0007340D" w:rsidP="00645B77">
            <w:pPr>
              <w:ind w:firstLine="0"/>
              <w:rPr>
                <w:ins w:id="8856" w:author="Okot" w:date="2020-01-20T15:17:00Z"/>
                <w:b/>
              </w:rPr>
            </w:pPr>
            <w:ins w:id="8857" w:author="Okot" w:date="2020-01-20T15:17:00Z">
              <w:r w:rsidRPr="006076CC">
                <w:rPr>
                  <w:b/>
                </w:rPr>
                <w:t>Warunki początkowe</w:t>
              </w:r>
            </w:ins>
          </w:p>
        </w:tc>
        <w:tc>
          <w:tcPr>
            <w:tcW w:w="5664" w:type="dxa"/>
          </w:tcPr>
          <w:p w14:paraId="5F539544" w14:textId="07BF99E9" w:rsidR="0007340D" w:rsidRDefault="0007340D" w:rsidP="00645B77">
            <w:pPr>
              <w:ind w:firstLine="0"/>
              <w:rPr>
                <w:ins w:id="8858" w:author="Okot" w:date="2020-01-20T15:17:00Z"/>
              </w:rPr>
            </w:pPr>
            <w:ins w:id="8859" w:author="Okot" w:date="2020-01-20T15:17:00Z">
              <w:r>
                <w:t>Użytkownik poprawnie zrealizował PU002, znajduje się na podstronie „Przepisy” i co najmniej raz zrealizował PU028.</w:t>
              </w:r>
            </w:ins>
          </w:p>
        </w:tc>
      </w:tr>
      <w:tr w:rsidR="0007340D" w14:paraId="70E200D5" w14:textId="77777777" w:rsidTr="00645B77">
        <w:trPr>
          <w:ins w:id="8860" w:author="Okot" w:date="2020-01-20T15:17:00Z"/>
        </w:trPr>
        <w:tc>
          <w:tcPr>
            <w:tcW w:w="3397" w:type="dxa"/>
          </w:tcPr>
          <w:p w14:paraId="1A5A7A1B" w14:textId="77777777" w:rsidR="0007340D" w:rsidRPr="006076CC" w:rsidRDefault="0007340D" w:rsidP="00645B77">
            <w:pPr>
              <w:ind w:firstLine="0"/>
              <w:rPr>
                <w:ins w:id="8861" w:author="Okot" w:date="2020-01-20T15:17:00Z"/>
                <w:b/>
              </w:rPr>
            </w:pPr>
            <w:ins w:id="8862" w:author="Okot" w:date="2020-01-20T15:17:00Z">
              <w:r w:rsidRPr="006076CC">
                <w:rPr>
                  <w:b/>
                </w:rPr>
                <w:t>Inicjacja</w:t>
              </w:r>
            </w:ins>
          </w:p>
        </w:tc>
        <w:tc>
          <w:tcPr>
            <w:tcW w:w="5664" w:type="dxa"/>
          </w:tcPr>
          <w:p w14:paraId="1C0B199B" w14:textId="77777777" w:rsidR="0007340D" w:rsidRDefault="0007340D" w:rsidP="00645B77">
            <w:pPr>
              <w:ind w:firstLine="0"/>
              <w:rPr>
                <w:ins w:id="8863" w:author="Okot" w:date="2020-01-20T15:17:00Z"/>
              </w:rPr>
            </w:pPr>
            <w:ins w:id="8864" w:author="Okot" w:date="2020-01-20T15:17:00Z">
              <w:r>
                <w:t>Użytkownik nacisnął przycisk „Edytuj” umiejscowiony przy nazwie przepisu.</w:t>
              </w:r>
            </w:ins>
          </w:p>
        </w:tc>
      </w:tr>
      <w:tr w:rsidR="0007340D" w14:paraId="7EAF2C40" w14:textId="77777777" w:rsidTr="00645B77">
        <w:trPr>
          <w:ins w:id="8865" w:author="Okot" w:date="2020-01-20T15:17:00Z"/>
        </w:trPr>
        <w:tc>
          <w:tcPr>
            <w:tcW w:w="3397" w:type="dxa"/>
          </w:tcPr>
          <w:p w14:paraId="2946EE0E" w14:textId="77777777" w:rsidR="0007340D" w:rsidRPr="006076CC" w:rsidRDefault="0007340D" w:rsidP="00645B77">
            <w:pPr>
              <w:ind w:firstLine="0"/>
              <w:rPr>
                <w:ins w:id="8866" w:author="Okot" w:date="2020-01-20T15:17:00Z"/>
                <w:b/>
              </w:rPr>
            </w:pPr>
            <w:ins w:id="8867" w:author="Okot" w:date="2020-01-20T15:17:00Z">
              <w:r w:rsidRPr="006076CC">
                <w:rPr>
                  <w:b/>
                </w:rPr>
                <w:t>Warunki końcowe</w:t>
              </w:r>
            </w:ins>
          </w:p>
        </w:tc>
        <w:tc>
          <w:tcPr>
            <w:tcW w:w="5664" w:type="dxa"/>
          </w:tcPr>
          <w:p w14:paraId="21276089" w14:textId="77777777" w:rsidR="0007340D" w:rsidRDefault="0007340D" w:rsidP="00645B77">
            <w:pPr>
              <w:ind w:firstLine="0"/>
              <w:rPr>
                <w:ins w:id="8868" w:author="Okot" w:date="2020-01-20T15:17:00Z"/>
              </w:rPr>
            </w:pPr>
            <w:ins w:id="8869" w:author="Okot" w:date="2020-01-20T15:17:00Z">
              <w:r>
                <w:t>Wyświetlony został komunikat informujący o poprawnym zapisaniu zmian w przepisie.</w:t>
              </w:r>
            </w:ins>
          </w:p>
        </w:tc>
      </w:tr>
      <w:tr w:rsidR="0007340D" w14:paraId="699DFA2E" w14:textId="77777777" w:rsidTr="00645B77">
        <w:trPr>
          <w:ins w:id="8870" w:author="Okot" w:date="2020-01-20T15:17:00Z"/>
        </w:trPr>
        <w:tc>
          <w:tcPr>
            <w:tcW w:w="3397" w:type="dxa"/>
          </w:tcPr>
          <w:p w14:paraId="21419434" w14:textId="77777777" w:rsidR="0007340D" w:rsidRPr="006076CC" w:rsidRDefault="0007340D" w:rsidP="00645B77">
            <w:pPr>
              <w:ind w:firstLine="0"/>
              <w:rPr>
                <w:ins w:id="8871" w:author="Okot" w:date="2020-01-20T15:17:00Z"/>
                <w:b/>
              </w:rPr>
            </w:pPr>
            <w:ins w:id="8872" w:author="Okot" w:date="2020-01-20T15:17:00Z">
              <w:r w:rsidRPr="006076CC">
                <w:rPr>
                  <w:b/>
                </w:rPr>
                <w:t>Scenariusz główny</w:t>
              </w:r>
            </w:ins>
          </w:p>
        </w:tc>
        <w:tc>
          <w:tcPr>
            <w:tcW w:w="5664" w:type="dxa"/>
          </w:tcPr>
          <w:p w14:paraId="6BDF5997" w14:textId="77777777" w:rsidR="0007340D" w:rsidRDefault="0007340D" w:rsidP="00645B77">
            <w:pPr>
              <w:ind w:firstLine="0"/>
              <w:rPr>
                <w:ins w:id="8873" w:author="Okot" w:date="2020-01-20T15:17:00Z"/>
              </w:rPr>
            </w:pPr>
            <w:ins w:id="8874"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75" w:author="Okot" w:date="2020-01-20T15:17:00Z"/>
              </w:rPr>
            </w:pPr>
            <w:ins w:id="8876" w:author="Okot" w:date="2020-01-20T15:17:00Z">
              <w:r>
                <w:t>2. Użytkownik może zmienić nazwę przepisu.</w:t>
              </w:r>
            </w:ins>
          </w:p>
          <w:p w14:paraId="3F8548C9" w14:textId="77777777" w:rsidR="0007340D" w:rsidRDefault="0007340D" w:rsidP="00645B77">
            <w:pPr>
              <w:ind w:firstLine="0"/>
              <w:rPr>
                <w:ins w:id="8877" w:author="Okot" w:date="2020-01-20T15:17:00Z"/>
              </w:rPr>
            </w:pPr>
            <w:ins w:id="8878" w:author="Okot" w:date="2020-01-20T15:17:00Z">
              <w:r>
                <w:t>3. Użytkownik może dodać składniki.</w:t>
              </w:r>
            </w:ins>
          </w:p>
          <w:p w14:paraId="7746165E" w14:textId="77777777" w:rsidR="0007340D" w:rsidRDefault="0007340D" w:rsidP="00645B77">
            <w:pPr>
              <w:ind w:firstLine="0"/>
              <w:rPr>
                <w:ins w:id="8879" w:author="Okot" w:date="2020-01-20T15:17:00Z"/>
              </w:rPr>
            </w:pPr>
            <w:ins w:id="8880" w:author="Okot" w:date="2020-01-20T15:17:00Z">
              <w:r>
                <w:t>4. Użytkownik może usuwać składniki.</w:t>
              </w:r>
            </w:ins>
          </w:p>
          <w:p w14:paraId="56D4FBB3" w14:textId="77777777" w:rsidR="0007340D" w:rsidRDefault="0007340D" w:rsidP="00645B77">
            <w:pPr>
              <w:ind w:firstLine="0"/>
              <w:rPr>
                <w:ins w:id="8881" w:author="Okot" w:date="2020-01-20T15:17:00Z"/>
              </w:rPr>
            </w:pPr>
            <w:ins w:id="8882" w:author="Okot" w:date="2020-01-20T15:17:00Z">
              <w:r>
                <w:t>5. Użytkownik naciska przycisk zapisz.</w:t>
              </w:r>
            </w:ins>
          </w:p>
          <w:p w14:paraId="43C8DD11" w14:textId="77777777" w:rsidR="0007340D" w:rsidRDefault="0007340D" w:rsidP="00645B77">
            <w:pPr>
              <w:ind w:firstLine="0"/>
              <w:rPr>
                <w:ins w:id="8883" w:author="Okot" w:date="2020-01-20T15:17:00Z"/>
              </w:rPr>
            </w:pPr>
            <w:ins w:id="8884" w:author="Okot" w:date="2020-01-20T15:17:00Z">
              <w:r>
                <w:t>6. System sprawdza poprawność przesyłanych danych.</w:t>
              </w:r>
            </w:ins>
          </w:p>
          <w:p w14:paraId="0BD5A341" w14:textId="77777777" w:rsidR="0007340D" w:rsidRDefault="0007340D" w:rsidP="00645B77">
            <w:pPr>
              <w:ind w:firstLine="0"/>
              <w:rPr>
                <w:ins w:id="8885" w:author="Okot" w:date="2020-01-20T15:17:00Z"/>
              </w:rPr>
            </w:pPr>
            <w:ins w:id="8886" w:author="Okot" w:date="2020-01-20T15:17:00Z">
              <w:r>
                <w:t>7. Przepis zostaje zmodyfikowany w bazie danych.</w:t>
              </w:r>
            </w:ins>
          </w:p>
          <w:p w14:paraId="1DE4B26E" w14:textId="77777777" w:rsidR="0007340D" w:rsidRDefault="0007340D" w:rsidP="00645B77">
            <w:pPr>
              <w:ind w:firstLine="0"/>
              <w:rPr>
                <w:ins w:id="8887" w:author="Okot" w:date="2020-01-20T15:17:00Z"/>
              </w:rPr>
            </w:pPr>
            <w:ins w:id="8888" w:author="Okot" w:date="2020-01-20T15:17:00Z">
              <w:r>
                <w:t>8. Wyświetlony zostaje komunikat informujący o zapisaniu zmian.</w:t>
              </w:r>
            </w:ins>
          </w:p>
        </w:tc>
      </w:tr>
      <w:tr w:rsidR="0007340D" w14:paraId="57504562" w14:textId="77777777" w:rsidTr="00645B77">
        <w:trPr>
          <w:trHeight w:val="54"/>
          <w:ins w:id="8889" w:author="Okot" w:date="2020-01-20T15:17:00Z"/>
        </w:trPr>
        <w:tc>
          <w:tcPr>
            <w:tcW w:w="3397" w:type="dxa"/>
          </w:tcPr>
          <w:p w14:paraId="6C9396D7" w14:textId="77777777" w:rsidR="0007340D" w:rsidRPr="006076CC" w:rsidRDefault="0007340D" w:rsidP="00645B77">
            <w:pPr>
              <w:ind w:firstLine="0"/>
              <w:rPr>
                <w:ins w:id="8890" w:author="Okot" w:date="2020-01-20T15:17:00Z"/>
                <w:b/>
              </w:rPr>
            </w:pPr>
            <w:ins w:id="8891" w:author="Okot" w:date="2020-01-20T15:17:00Z">
              <w:r w:rsidRPr="006076CC">
                <w:rPr>
                  <w:b/>
                </w:rPr>
                <w:t>Scenariusze alternatywne</w:t>
              </w:r>
            </w:ins>
          </w:p>
        </w:tc>
        <w:tc>
          <w:tcPr>
            <w:tcW w:w="5664" w:type="dxa"/>
          </w:tcPr>
          <w:p w14:paraId="750EB807" w14:textId="77777777" w:rsidR="0007340D" w:rsidRDefault="0007340D" w:rsidP="00645B77">
            <w:pPr>
              <w:ind w:firstLine="0"/>
              <w:rPr>
                <w:ins w:id="8892" w:author="Okot" w:date="2020-01-20T15:17:00Z"/>
              </w:rPr>
            </w:pPr>
            <w:ins w:id="8893" w:author="Okot" w:date="2020-01-20T15:17:00Z">
              <w:r>
                <w:t>(1-5).1. Użytkownik używa przycisku do zamknięcia okna.</w:t>
              </w:r>
            </w:ins>
          </w:p>
          <w:p w14:paraId="50B6E38C" w14:textId="77777777" w:rsidR="0007340D" w:rsidRDefault="0007340D" w:rsidP="00645B77">
            <w:pPr>
              <w:ind w:firstLine="0"/>
              <w:rPr>
                <w:ins w:id="8894" w:author="Okot" w:date="2020-01-20T15:17:00Z"/>
              </w:rPr>
            </w:pPr>
            <w:ins w:id="8895" w:author="Okot" w:date="2020-01-20T15:17:00Z">
              <w:r>
                <w:t>(1-5).1.1. Pojawia okno dialogowe służące do potwierdzenia zamknięcia okna bez zapisywania danych.</w:t>
              </w:r>
            </w:ins>
          </w:p>
          <w:p w14:paraId="13444735" w14:textId="77777777" w:rsidR="0007340D" w:rsidRDefault="0007340D" w:rsidP="00645B77">
            <w:pPr>
              <w:ind w:firstLine="0"/>
              <w:rPr>
                <w:ins w:id="8896" w:author="Okot" w:date="2020-01-20T15:17:00Z"/>
              </w:rPr>
            </w:pPr>
            <w:ins w:id="8897" w:author="Okot" w:date="2020-01-20T15:17:00Z">
              <w:r>
                <w:t>(1-5).1.2.1. Użytkownik potwierdza zamknięcie okna.</w:t>
              </w:r>
            </w:ins>
          </w:p>
          <w:p w14:paraId="3D6C6B76" w14:textId="77777777" w:rsidR="0007340D" w:rsidRDefault="0007340D" w:rsidP="00645B77">
            <w:pPr>
              <w:ind w:firstLine="0"/>
              <w:rPr>
                <w:ins w:id="8898" w:author="Okot" w:date="2020-01-20T15:17:00Z"/>
              </w:rPr>
            </w:pPr>
            <w:ins w:id="8899" w:author="Okot" w:date="2020-01-20T15:17:00Z">
              <w:r>
                <w:t>(1-5).1.2.1.1. Okno modalne z formularzem zostaje zamknięte.</w:t>
              </w:r>
            </w:ins>
          </w:p>
          <w:p w14:paraId="036351FB" w14:textId="77777777" w:rsidR="0007340D" w:rsidRDefault="0007340D" w:rsidP="00645B77">
            <w:pPr>
              <w:ind w:firstLine="0"/>
              <w:rPr>
                <w:ins w:id="8900" w:author="Okot" w:date="2020-01-20T15:17:00Z"/>
              </w:rPr>
            </w:pPr>
            <w:ins w:id="8901" w:author="Okot" w:date="2020-01-20T15:17:00Z">
              <w:r>
                <w:t>(1-5).1.2.1.2. Powrót do podstrony „Przepisy”.</w:t>
              </w:r>
            </w:ins>
          </w:p>
          <w:p w14:paraId="144CC1EF" w14:textId="77777777" w:rsidR="0007340D" w:rsidRDefault="0007340D" w:rsidP="00645B77">
            <w:pPr>
              <w:ind w:firstLine="0"/>
              <w:rPr>
                <w:ins w:id="8902" w:author="Okot" w:date="2020-01-20T15:17:00Z"/>
              </w:rPr>
            </w:pPr>
            <w:ins w:id="8903" w:author="Okot" w:date="2020-01-20T15:17:00Z">
              <w:r>
                <w:t>(1-5).1.2.2. Użytkownik rezygnuje z akcji.</w:t>
              </w:r>
            </w:ins>
          </w:p>
          <w:p w14:paraId="5FB8A6B1" w14:textId="0CAB925F" w:rsidR="0007340D" w:rsidRDefault="00975867" w:rsidP="00645B77">
            <w:pPr>
              <w:ind w:firstLine="0"/>
              <w:rPr>
                <w:ins w:id="8904" w:author="Okot" w:date="2020-01-20T15:17:00Z"/>
              </w:rPr>
            </w:pPr>
            <w:ins w:id="8905" w:author="Okot" w:date="2020-01-20T15:17:00Z">
              <w:r>
                <w:t>(1-5).1.2.2.1. Powrót do pkt</w:t>
              </w:r>
              <w:r w:rsidR="0007340D">
                <w:t> (1-5).</w:t>
              </w:r>
            </w:ins>
          </w:p>
          <w:p w14:paraId="49DFCF55" w14:textId="77777777" w:rsidR="0007340D" w:rsidRDefault="0007340D" w:rsidP="00645B77">
            <w:pPr>
              <w:ind w:firstLine="0"/>
              <w:rPr>
                <w:ins w:id="8906" w:author="Okot" w:date="2020-01-20T15:17:00Z"/>
              </w:rPr>
            </w:pPr>
            <w:ins w:id="8907" w:author="Okot" w:date="2020-01-20T15:17:00Z">
              <w:r>
                <w:t>4.1. Pojawia się okno dialogowe z prośbą o potwierdzenie usunięcia składnika.</w:t>
              </w:r>
            </w:ins>
          </w:p>
          <w:p w14:paraId="2A21D376" w14:textId="77777777" w:rsidR="0007340D" w:rsidRDefault="0007340D" w:rsidP="00645B77">
            <w:pPr>
              <w:ind w:firstLine="0"/>
              <w:rPr>
                <w:ins w:id="8908" w:author="Okot" w:date="2020-01-20T15:17:00Z"/>
              </w:rPr>
            </w:pPr>
            <w:ins w:id="8909" w:author="Okot" w:date="2020-01-20T15:17:00Z">
              <w:r>
                <w:lastRenderedPageBreak/>
                <w:t>4.1.1. Użytkownik zatwierdza.</w:t>
              </w:r>
            </w:ins>
          </w:p>
          <w:p w14:paraId="6EBA18B3" w14:textId="77777777" w:rsidR="0007340D" w:rsidRDefault="0007340D" w:rsidP="00645B77">
            <w:pPr>
              <w:ind w:firstLine="0"/>
              <w:rPr>
                <w:ins w:id="8910" w:author="Okot" w:date="2020-01-20T15:17:00Z"/>
              </w:rPr>
            </w:pPr>
            <w:ins w:id="8911" w:author="Okot" w:date="2020-01-20T15:17:00Z">
              <w:r>
                <w:t>4.1.1.1. Składnik zostaje usunięty z formularza.</w:t>
              </w:r>
            </w:ins>
          </w:p>
          <w:p w14:paraId="74528C20" w14:textId="00458175" w:rsidR="0007340D" w:rsidRDefault="00975867" w:rsidP="00645B77">
            <w:pPr>
              <w:ind w:firstLine="0"/>
              <w:rPr>
                <w:ins w:id="8912" w:author="Okot" w:date="2020-01-20T15:17:00Z"/>
              </w:rPr>
            </w:pPr>
            <w:ins w:id="8913" w:author="Okot" w:date="2020-01-20T15:17:00Z">
              <w:r>
                <w:t>4.1.1.2. Powrót do pkt</w:t>
              </w:r>
              <w:r w:rsidR="0007340D">
                <w:t> 2.</w:t>
              </w:r>
            </w:ins>
          </w:p>
          <w:p w14:paraId="1DD6A6A2" w14:textId="77777777" w:rsidR="0007340D" w:rsidRDefault="0007340D" w:rsidP="00645B77">
            <w:pPr>
              <w:ind w:firstLine="0"/>
              <w:rPr>
                <w:ins w:id="8914" w:author="Okot" w:date="2020-01-20T15:17:00Z"/>
              </w:rPr>
            </w:pPr>
            <w:ins w:id="8915" w:author="Okot" w:date="2020-01-20T15:17:00Z">
              <w:r>
                <w:t>4.1.2(a) Użytkownik nie zatwierdza.</w:t>
              </w:r>
            </w:ins>
          </w:p>
          <w:p w14:paraId="4EC343D5" w14:textId="77777777" w:rsidR="0007340D" w:rsidRDefault="0007340D" w:rsidP="00645B77">
            <w:pPr>
              <w:ind w:firstLine="0"/>
              <w:rPr>
                <w:ins w:id="8916" w:author="Okot" w:date="2020-01-20T15:17:00Z"/>
              </w:rPr>
            </w:pPr>
            <w:ins w:id="8917" w:author="Okot" w:date="2020-01-20T15:17:00Z">
              <w:r>
                <w:t>4.1.2(b) Użytkownik naciska przycisk zamknięcia okna dialogowego.</w:t>
              </w:r>
            </w:ins>
          </w:p>
          <w:p w14:paraId="340E17F3" w14:textId="34696D45" w:rsidR="0007340D" w:rsidRDefault="00975867" w:rsidP="00645B77">
            <w:pPr>
              <w:ind w:firstLine="0"/>
              <w:rPr>
                <w:ins w:id="8918" w:author="Okot" w:date="2020-01-20T15:17:00Z"/>
              </w:rPr>
            </w:pPr>
            <w:ins w:id="8919" w:author="Okot" w:date="2020-01-20T15:17:00Z">
              <w:r>
                <w:t>4.1.2.1. Powrót do pkt</w:t>
              </w:r>
              <w:r w:rsidR="0007340D">
                <w:t> 2.</w:t>
              </w:r>
            </w:ins>
          </w:p>
          <w:p w14:paraId="1BB98964" w14:textId="77777777" w:rsidR="0007340D" w:rsidRDefault="0007340D" w:rsidP="00645B77">
            <w:pPr>
              <w:ind w:firstLine="0"/>
              <w:rPr>
                <w:ins w:id="8920" w:author="Okot" w:date="2020-01-20T15:17:00Z"/>
              </w:rPr>
            </w:pPr>
            <w:ins w:id="8921" w:author="Okot" w:date="2020-01-20T15:17:00Z">
              <w:r>
                <w:t>6.1(a) Zawartość pola „Nazwa przepisu” została usunięta.</w:t>
              </w:r>
            </w:ins>
          </w:p>
          <w:p w14:paraId="37D87913" w14:textId="77777777" w:rsidR="0007340D" w:rsidRDefault="0007340D" w:rsidP="00645B77">
            <w:pPr>
              <w:ind w:firstLine="0"/>
              <w:rPr>
                <w:ins w:id="8922" w:author="Okot" w:date="2020-01-20T15:17:00Z"/>
              </w:rPr>
            </w:pPr>
            <w:ins w:id="8923" w:author="Okot" w:date="2020-01-20T15:17:00Z">
              <w:r>
                <w:t>6.1(b) Istnieje już w systemie aktywny przepis o takiej nazwie.</w:t>
              </w:r>
            </w:ins>
          </w:p>
          <w:p w14:paraId="06A9AD24" w14:textId="77777777" w:rsidR="0007340D" w:rsidRDefault="0007340D" w:rsidP="00645B77">
            <w:pPr>
              <w:ind w:firstLine="0"/>
              <w:rPr>
                <w:ins w:id="8924" w:author="Okot" w:date="2020-01-20T15:17:00Z"/>
              </w:rPr>
            </w:pPr>
            <w:ins w:id="8925" w:author="Okot" w:date="2020-01-20T15:17:00Z">
              <w:r>
                <w:t>6.1.1. Wyświetlony zostaje stosowny komunikat błędu.</w:t>
              </w:r>
            </w:ins>
          </w:p>
          <w:p w14:paraId="3663EC62" w14:textId="4B91ADCB" w:rsidR="0007340D" w:rsidRDefault="0007340D" w:rsidP="00645B77">
            <w:pPr>
              <w:ind w:firstLine="0"/>
              <w:rPr>
                <w:ins w:id="8926" w:author="Okot" w:date="2020-01-20T15:17:00Z"/>
              </w:rPr>
            </w:pPr>
            <w:ins w:id="8927" w:author="Okot" w:date="2020-01-20T15:17:00Z">
              <w:r>
                <w:t>6.1.2. Powrót do pkt 2.</w:t>
              </w:r>
            </w:ins>
          </w:p>
          <w:p w14:paraId="32704F2F" w14:textId="77777777" w:rsidR="0007340D" w:rsidRDefault="0007340D" w:rsidP="00645B77">
            <w:pPr>
              <w:ind w:firstLine="0"/>
              <w:rPr>
                <w:ins w:id="8928" w:author="Okot" w:date="2020-01-20T15:17:00Z"/>
              </w:rPr>
            </w:pPr>
            <w:ins w:id="8929" w:author="Okot" w:date="2020-01-20T15:17:00Z">
              <w:r>
                <w:t>6.2. Dodano składnik, który już istnieje w przepisie.</w:t>
              </w:r>
            </w:ins>
          </w:p>
          <w:p w14:paraId="199A80EA" w14:textId="77777777" w:rsidR="0007340D" w:rsidRDefault="0007340D" w:rsidP="00645B77">
            <w:pPr>
              <w:ind w:firstLine="0"/>
              <w:rPr>
                <w:ins w:id="8930" w:author="Okot" w:date="2020-01-20T15:17:00Z"/>
              </w:rPr>
            </w:pPr>
            <w:ins w:id="8931"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32" w:author="Okot" w:date="2020-01-20T15:17:00Z"/>
        </w:rPr>
      </w:pPr>
    </w:p>
    <w:p w14:paraId="563AD4EC" w14:textId="23B60934" w:rsidR="0007340D" w:rsidRDefault="002E2CD4" w:rsidP="0007340D">
      <w:pPr>
        <w:ind w:firstLine="0"/>
        <w:rPr>
          <w:ins w:id="8933" w:author="Okot" w:date="2020-01-20T15:17:00Z"/>
        </w:rPr>
      </w:pPr>
      <w:ins w:id="8934" w:author="Okot" w:date="2020-01-20T15:17:00Z">
        <w:r>
          <w:t>Tabela 4.29</w:t>
        </w:r>
        <w:r w:rsidR="0007340D">
          <w:t>. </w:t>
        </w:r>
      </w:ins>
    </w:p>
    <w:p w14:paraId="2A073475" w14:textId="77777777" w:rsidR="0007340D" w:rsidRDefault="0007340D" w:rsidP="0007340D">
      <w:pPr>
        <w:ind w:firstLine="0"/>
        <w:rPr>
          <w:ins w:id="8935" w:author="Okot" w:date="2020-01-20T15:17:00Z"/>
        </w:rPr>
      </w:pPr>
      <w:ins w:id="8936"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37" w:author="Okot" w:date="2020-01-20T15:17:00Z"/>
        </w:trPr>
        <w:tc>
          <w:tcPr>
            <w:tcW w:w="3397" w:type="dxa"/>
          </w:tcPr>
          <w:p w14:paraId="7174345C" w14:textId="77777777" w:rsidR="0007340D" w:rsidRPr="006076CC" w:rsidRDefault="0007340D" w:rsidP="00645B77">
            <w:pPr>
              <w:ind w:firstLine="0"/>
              <w:rPr>
                <w:ins w:id="8938" w:author="Okot" w:date="2020-01-20T15:17:00Z"/>
                <w:b/>
              </w:rPr>
            </w:pPr>
            <w:ins w:id="8939" w:author="Okot" w:date="2020-01-20T15:17:00Z">
              <w:r w:rsidRPr="006076CC">
                <w:rPr>
                  <w:b/>
                </w:rPr>
                <w:t>Nazwa</w:t>
              </w:r>
            </w:ins>
          </w:p>
        </w:tc>
        <w:tc>
          <w:tcPr>
            <w:tcW w:w="5664" w:type="dxa"/>
          </w:tcPr>
          <w:p w14:paraId="12098EAF" w14:textId="2235C04B" w:rsidR="0007340D" w:rsidRPr="00A12070" w:rsidRDefault="002E2CD4">
            <w:pPr>
              <w:ind w:firstLine="0"/>
              <w:rPr>
                <w:ins w:id="8940" w:author="Okot" w:date="2020-01-20T15:17:00Z"/>
                <w:b/>
                <w:i/>
              </w:rPr>
            </w:pPr>
            <w:ins w:id="8941" w:author="Okot" w:date="2020-01-20T15:17:00Z">
              <w:r>
                <w:rPr>
                  <w:b/>
                  <w:i/>
                </w:rPr>
                <w:t>PU029</w:t>
              </w:r>
              <w:r w:rsidR="0007340D" w:rsidRPr="00A12070">
                <w:rPr>
                  <w:b/>
                  <w:i/>
                </w:rPr>
                <w:t>: Usuń przepis</w:t>
              </w:r>
            </w:ins>
          </w:p>
        </w:tc>
      </w:tr>
      <w:tr w:rsidR="0007340D" w14:paraId="18339B56" w14:textId="77777777" w:rsidTr="00645B77">
        <w:trPr>
          <w:ins w:id="8942" w:author="Okot" w:date="2020-01-20T15:17:00Z"/>
        </w:trPr>
        <w:tc>
          <w:tcPr>
            <w:tcW w:w="3397" w:type="dxa"/>
          </w:tcPr>
          <w:p w14:paraId="6769EA65" w14:textId="77777777" w:rsidR="0007340D" w:rsidRPr="006076CC" w:rsidRDefault="0007340D" w:rsidP="00645B77">
            <w:pPr>
              <w:ind w:firstLine="0"/>
              <w:rPr>
                <w:ins w:id="8943" w:author="Okot" w:date="2020-01-20T15:17:00Z"/>
                <w:b/>
              </w:rPr>
            </w:pPr>
            <w:ins w:id="8944" w:author="Okot" w:date="2020-01-20T15:17:00Z">
              <w:r w:rsidRPr="006076CC">
                <w:rPr>
                  <w:b/>
                </w:rPr>
                <w:t>Opis</w:t>
              </w:r>
            </w:ins>
          </w:p>
        </w:tc>
        <w:tc>
          <w:tcPr>
            <w:tcW w:w="5664" w:type="dxa"/>
          </w:tcPr>
          <w:p w14:paraId="65520FC3" w14:textId="77777777" w:rsidR="0007340D" w:rsidRDefault="0007340D" w:rsidP="00645B77">
            <w:pPr>
              <w:ind w:firstLine="0"/>
              <w:rPr>
                <w:ins w:id="8945" w:author="Okot" w:date="2020-01-20T15:17:00Z"/>
              </w:rPr>
            </w:pPr>
            <w:ins w:id="8946" w:author="Okot" w:date="2020-01-20T15:17:00Z">
              <w:r>
                <w:t>Przypadek użycia pozwala użytkownikowi usunąć istniejący przepis.</w:t>
              </w:r>
            </w:ins>
          </w:p>
        </w:tc>
      </w:tr>
      <w:tr w:rsidR="0007340D" w14:paraId="1F2F529A" w14:textId="77777777" w:rsidTr="00645B77">
        <w:trPr>
          <w:ins w:id="8947" w:author="Okot" w:date="2020-01-20T15:17:00Z"/>
        </w:trPr>
        <w:tc>
          <w:tcPr>
            <w:tcW w:w="3397" w:type="dxa"/>
          </w:tcPr>
          <w:p w14:paraId="0EDAF083" w14:textId="77777777" w:rsidR="0007340D" w:rsidRPr="006076CC" w:rsidRDefault="0007340D" w:rsidP="00645B77">
            <w:pPr>
              <w:ind w:firstLine="0"/>
              <w:rPr>
                <w:ins w:id="8948" w:author="Okot" w:date="2020-01-20T15:17:00Z"/>
                <w:b/>
              </w:rPr>
            </w:pPr>
            <w:ins w:id="8949" w:author="Okot" w:date="2020-01-20T15:17:00Z">
              <w:r w:rsidRPr="006076CC">
                <w:rPr>
                  <w:b/>
                </w:rPr>
                <w:t>Warunki początkowe</w:t>
              </w:r>
            </w:ins>
          </w:p>
        </w:tc>
        <w:tc>
          <w:tcPr>
            <w:tcW w:w="5664" w:type="dxa"/>
          </w:tcPr>
          <w:p w14:paraId="004982E6" w14:textId="4D1507DE" w:rsidR="0007340D" w:rsidRDefault="0007340D" w:rsidP="00645B77">
            <w:pPr>
              <w:ind w:firstLine="0"/>
              <w:rPr>
                <w:ins w:id="8950" w:author="Okot" w:date="2020-01-20T15:17:00Z"/>
              </w:rPr>
            </w:pPr>
            <w:ins w:id="8951"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52" w:author="Okot" w:date="2020-01-20T15:17:00Z"/>
        </w:trPr>
        <w:tc>
          <w:tcPr>
            <w:tcW w:w="3397" w:type="dxa"/>
          </w:tcPr>
          <w:p w14:paraId="75809564" w14:textId="77777777" w:rsidR="0007340D" w:rsidRPr="006076CC" w:rsidRDefault="0007340D" w:rsidP="00645B77">
            <w:pPr>
              <w:ind w:firstLine="0"/>
              <w:rPr>
                <w:ins w:id="8953" w:author="Okot" w:date="2020-01-20T15:17:00Z"/>
                <w:b/>
              </w:rPr>
            </w:pPr>
            <w:ins w:id="8954" w:author="Okot" w:date="2020-01-20T15:17:00Z">
              <w:r w:rsidRPr="006076CC">
                <w:rPr>
                  <w:b/>
                </w:rPr>
                <w:t>Inicjacja</w:t>
              </w:r>
            </w:ins>
          </w:p>
        </w:tc>
        <w:tc>
          <w:tcPr>
            <w:tcW w:w="5664" w:type="dxa"/>
          </w:tcPr>
          <w:p w14:paraId="60F01570" w14:textId="77777777" w:rsidR="0007340D" w:rsidRDefault="0007340D" w:rsidP="00645B77">
            <w:pPr>
              <w:ind w:firstLine="0"/>
              <w:rPr>
                <w:ins w:id="8955" w:author="Okot" w:date="2020-01-20T15:17:00Z"/>
              </w:rPr>
            </w:pPr>
            <w:ins w:id="8956" w:author="Okot" w:date="2020-01-20T15:17:00Z">
              <w:r>
                <w:t>Użytkownik nacisnął przycisk „Usuń” umiejscowiony przy nazwie przepisu.</w:t>
              </w:r>
            </w:ins>
          </w:p>
        </w:tc>
      </w:tr>
      <w:tr w:rsidR="0007340D" w14:paraId="4CB556D2" w14:textId="77777777" w:rsidTr="00645B77">
        <w:trPr>
          <w:ins w:id="8957" w:author="Okot" w:date="2020-01-20T15:17:00Z"/>
        </w:trPr>
        <w:tc>
          <w:tcPr>
            <w:tcW w:w="3397" w:type="dxa"/>
          </w:tcPr>
          <w:p w14:paraId="62EF5855" w14:textId="77777777" w:rsidR="0007340D" w:rsidRPr="006076CC" w:rsidRDefault="0007340D" w:rsidP="00645B77">
            <w:pPr>
              <w:ind w:firstLine="0"/>
              <w:rPr>
                <w:ins w:id="8958" w:author="Okot" w:date="2020-01-20T15:17:00Z"/>
                <w:b/>
              </w:rPr>
            </w:pPr>
            <w:ins w:id="8959" w:author="Okot" w:date="2020-01-20T15:17:00Z">
              <w:r w:rsidRPr="006076CC">
                <w:rPr>
                  <w:b/>
                </w:rPr>
                <w:t>Warunki końcowe</w:t>
              </w:r>
            </w:ins>
          </w:p>
        </w:tc>
        <w:tc>
          <w:tcPr>
            <w:tcW w:w="5664" w:type="dxa"/>
          </w:tcPr>
          <w:p w14:paraId="131CA367" w14:textId="77777777" w:rsidR="0007340D" w:rsidRDefault="0007340D" w:rsidP="00645B77">
            <w:pPr>
              <w:ind w:firstLine="0"/>
              <w:rPr>
                <w:ins w:id="8960" w:author="Okot" w:date="2020-01-20T15:17:00Z"/>
              </w:rPr>
            </w:pPr>
            <w:ins w:id="8961" w:author="Okot" w:date="2020-01-20T15:17:00Z">
              <w:r>
                <w:t>Wyświetlony został komunikat informujący o usunięciu przepisu z systemu.</w:t>
              </w:r>
            </w:ins>
          </w:p>
        </w:tc>
      </w:tr>
      <w:tr w:rsidR="0007340D" w14:paraId="577151DF" w14:textId="77777777" w:rsidTr="00645B77">
        <w:trPr>
          <w:ins w:id="8962" w:author="Okot" w:date="2020-01-20T15:17:00Z"/>
        </w:trPr>
        <w:tc>
          <w:tcPr>
            <w:tcW w:w="3397" w:type="dxa"/>
          </w:tcPr>
          <w:p w14:paraId="63D09D2A" w14:textId="77777777" w:rsidR="0007340D" w:rsidRPr="006076CC" w:rsidRDefault="0007340D" w:rsidP="00645B77">
            <w:pPr>
              <w:ind w:firstLine="0"/>
              <w:rPr>
                <w:ins w:id="8963" w:author="Okot" w:date="2020-01-20T15:17:00Z"/>
                <w:b/>
              </w:rPr>
            </w:pPr>
            <w:ins w:id="8964" w:author="Okot" w:date="2020-01-20T15:17:00Z">
              <w:r w:rsidRPr="006076CC">
                <w:rPr>
                  <w:b/>
                </w:rPr>
                <w:t>Scenariusz główny</w:t>
              </w:r>
            </w:ins>
          </w:p>
        </w:tc>
        <w:tc>
          <w:tcPr>
            <w:tcW w:w="5664" w:type="dxa"/>
          </w:tcPr>
          <w:p w14:paraId="552A3D28" w14:textId="77777777" w:rsidR="0007340D" w:rsidRDefault="0007340D" w:rsidP="00645B77">
            <w:pPr>
              <w:ind w:firstLine="0"/>
              <w:rPr>
                <w:ins w:id="8965" w:author="Okot" w:date="2020-01-20T15:17:00Z"/>
              </w:rPr>
            </w:pPr>
            <w:ins w:id="8966" w:author="Okot" w:date="2020-01-20T15:17:00Z">
              <w:r>
                <w:t>1. Wyświetlone zostaje okno dialogowe z prośbą o potwierdzenie żądania usunięcia przepisu.</w:t>
              </w:r>
            </w:ins>
          </w:p>
          <w:p w14:paraId="50790CC2" w14:textId="77777777" w:rsidR="0007340D" w:rsidRDefault="0007340D" w:rsidP="00645B77">
            <w:pPr>
              <w:ind w:firstLine="0"/>
              <w:rPr>
                <w:ins w:id="8967" w:author="Okot" w:date="2020-01-20T15:17:00Z"/>
              </w:rPr>
            </w:pPr>
            <w:ins w:id="8968" w:author="Okot" w:date="2020-01-20T15:17:00Z">
              <w:r>
                <w:t>2. Użytkownik potwierdza żądanie.</w:t>
              </w:r>
            </w:ins>
          </w:p>
          <w:p w14:paraId="4EEB5787" w14:textId="77777777" w:rsidR="0007340D" w:rsidRDefault="0007340D" w:rsidP="00645B77">
            <w:pPr>
              <w:ind w:firstLine="0"/>
              <w:rPr>
                <w:ins w:id="8969" w:author="Okot" w:date="2020-01-20T15:17:00Z"/>
              </w:rPr>
            </w:pPr>
            <w:ins w:id="8970" w:author="Okot" w:date="2020-01-20T15:17:00Z">
              <w:r>
                <w:t>3. Okno dialogowe zostaje zamknięte.</w:t>
              </w:r>
            </w:ins>
          </w:p>
          <w:p w14:paraId="3589A2D8" w14:textId="77777777" w:rsidR="0007340D" w:rsidRDefault="0007340D" w:rsidP="00645B77">
            <w:pPr>
              <w:ind w:firstLine="0"/>
              <w:rPr>
                <w:ins w:id="8971" w:author="Okot" w:date="2020-01-20T15:17:00Z"/>
              </w:rPr>
            </w:pPr>
            <w:ins w:id="8972" w:author="Okot" w:date="2020-01-20T15:17:00Z">
              <w:r>
                <w:lastRenderedPageBreak/>
                <w:t>4. System przetwarza żądanie.</w:t>
              </w:r>
            </w:ins>
          </w:p>
          <w:p w14:paraId="7C391946" w14:textId="77777777" w:rsidR="0007340D" w:rsidRDefault="0007340D" w:rsidP="00645B77">
            <w:pPr>
              <w:ind w:firstLine="0"/>
              <w:rPr>
                <w:ins w:id="8973" w:author="Okot" w:date="2020-01-20T15:17:00Z"/>
              </w:rPr>
            </w:pPr>
            <w:ins w:id="8974" w:author="Okot" w:date="2020-01-20T15:17:00Z">
              <w:r>
                <w:t>5. Przepis zostaje usunięty z bazy danych.</w:t>
              </w:r>
            </w:ins>
          </w:p>
          <w:p w14:paraId="358B8658" w14:textId="77777777" w:rsidR="0007340D" w:rsidRDefault="0007340D" w:rsidP="00645B77">
            <w:pPr>
              <w:ind w:firstLine="0"/>
              <w:rPr>
                <w:ins w:id="8975" w:author="Okot" w:date="2020-01-20T15:17:00Z"/>
              </w:rPr>
            </w:pPr>
            <w:ins w:id="8976" w:author="Okot" w:date="2020-01-20T15:17:00Z">
              <w:r>
                <w:t>6. Przepis przestał się wyświetlać w liście przepisów na stronie „Przepisy”</w:t>
              </w:r>
            </w:ins>
          </w:p>
          <w:p w14:paraId="44ADB7CF" w14:textId="77777777" w:rsidR="0007340D" w:rsidRDefault="0007340D" w:rsidP="00645B77">
            <w:pPr>
              <w:ind w:firstLine="0"/>
              <w:rPr>
                <w:ins w:id="8977" w:author="Okot" w:date="2020-01-20T15:17:00Z"/>
              </w:rPr>
            </w:pPr>
            <w:ins w:id="8978" w:author="Okot" w:date="2020-01-20T15:17:00Z">
              <w:r>
                <w:t>7. Wyświetlony zostaje komunikat informujący o usunięciu przepisu.</w:t>
              </w:r>
            </w:ins>
          </w:p>
        </w:tc>
      </w:tr>
      <w:tr w:rsidR="0007340D" w14:paraId="37AE54EB" w14:textId="77777777" w:rsidTr="00645B77">
        <w:trPr>
          <w:trHeight w:val="54"/>
          <w:ins w:id="8979" w:author="Okot" w:date="2020-01-20T15:17:00Z"/>
        </w:trPr>
        <w:tc>
          <w:tcPr>
            <w:tcW w:w="3397" w:type="dxa"/>
          </w:tcPr>
          <w:p w14:paraId="315EB167" w14:textId="77777777" w:rsidR="0007340D" w:rsidRPr="006076CC" w:rsidRDefault="0007340D" w:rsidP="00645B77">
            <w:pPr>
              <w:ind w:firstLine="0"/>
              <w:rPr>
                <w:ins w:id="8980" w:author="Okot" w:date="2020-01-20T15:17:00Z"/>
                <w:b/>
              </w:rPr>
            </w:pPr>
            <w:ins w:id="8981"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82" w:author="Okot" w:date="2020-01-20T15:17:00Z"/>
              </w:rPr>
            </w:pPr>
            <w:ins w:id="8983" w:author="Okot" w:date="2020-01-20T15:17:00Z">
              <w:r>
                <w:t>2.1(a) Użytkownik naciska przycisk „Rezygnuj”.</w:t>
              </w:r>
            </w:ins>
          </w:p>
          <w:p w14:paraId="607BA7B1" w14:textId="77777777" w:rsidR="0007340D" w:rsidRDefault="0007340D" w:rsidP="00645B77">
            <w:pPr>
              <w:ind w:firstLine="0"/>
              <w:rPr>
                <w:ins w:id="8984" w:author="Okot" w:date="2020-01-20T15:17:00Z"/>
              </w:rPr>
            </w:pPr>
            <w:ins w:id="8985" w:author="Okot" w:date="2020-01-20T15:17:00Z">
              <w:r>
                <w:t>2.1(b) Użytkownik używa przycisku do zamknięcia okna.</w:t>
              </w:r>
            </w:ins>
          </w:p>
          <w:p w14:paraId="02DD23A5" w14:textId="77777777" w:rsidR="0007340D" w:rsidRDefault="0007340D" w:rsidP="00645B77">
            <w:pPr>
              <w:ind w:firstLine="0"/>
              <w:rPr>
                <w:ins w:id="8986" w:author="Okot" w:date="2020-01-20T15:17:00Z"/>
              </w:rPr>
            </w:pPr>
            <w:ins w:id="8987" w:author="Okot" w:date="2020-01-20T15:17:00Z">
              <w:r>
                <w:t>2.1.1. Powrót do podstrony „Przepisy”.</w:t>
              </w:r>
            </w:ins>
          </w:p>
          <w:p w14:paraId="78AD2B75" w14:textId="77777777" w:rsidR="0007340D" w:rsidRDefault="0007340D" w:rsidP="00645B77">
            <w:pPr>
              <w:ind w:firstLine="0"/>
              <w:rPr>
                <w:ins w:id="8988" w:author="Okot" w:date="2020-01-20T15:17:00Z"/>
              </w:rPr>
            </w:pPr>
            <w:ins w:id="8989" w:author="Okot" w:date="2020-01-20T15:17:00Z">
              <w:r>
                <w:t>4.1. Istnieją w bazie potrawy stworzone z danego przepisu.</w:t>
              </w:r>
            </w:ins>
          </w:p>
          <w:p w14:paraId="26692264" w14:textId="77777777" w:rsidR="0007340D" w:rsidRDefault="0007340D" w:rsidP="00645B77">
            <w:pPr>
              <w:ind w:firstLine="0"/>
              <w:rPr>
                <w:ins w:id="8990" w:author="Okot" w:date="2020-01-20T15:17:00Z"/>
              </w:rPr>
            </w:pPr>
            <w:ins w:id="8991" w:author="Okot" w:date="2020-01-20T15:17:00Z">
              <w:r>
                <w:t>4.1.1. Pole „IsActive” w tabeli „Receipts” w bazie danych przyjmuje wartość „False”.</w:t>
              </w:r>
            </w:ins>
          </w:p>
          <w:p w14:paraId="2A591CB0" w14:textId="5BA1DD25" w:rsidR="0007340D" w:rsidRDefault="0007340D" w:rsidP="00645B77">
            <w:pPr>
              <w:ind w:firstLine="0"/>
              <w:rPr>
                <w:ins w:id="8992" w:author="Okot" w:date="2020-01-20T15:17:00Z"/>
              </w:rPr>
            </w:pPr>
            <w:ins w:id="8993"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94" w:author="Okot" w:date="2020-01-20T15:17:00Z"/>
        </w:rPr>
      </w:pPr>
    </w:p>
    <w:p w14:paraId="357C4FB9" w14:textId="19245C07" w:rsidR="0007340D" w:rsidRDefault="0007340D" w:rsidP="0007340D">
      <w:pPr>
        <w:ind w:firstLine="0"/>
        <w:rPr>
          <w:ins w:id="8995" w:author="Okot" w:date="2020-01-20T15:17:00Z"/>
        </w:rPr>
      </w:pPr>
      <w:ins w:id="8996" w:author="Okot" w:date="2020-01-20T15:17:00Z">
        <w:r>
          <w:t>Tabela 4.3</w:t>
        </w:r>
      </w:ins>
      <w:ins w:id="8997" w:author="Okot" w:date="2020-01-21T13:56:00Z">
        <w:r w:rsidR="002E2CD4">
          <w:t>0</w:t>
        </w:r>
      </w:ins>
      <w:ins w:id="8998" w:author="Okot" w:date="2020-01-20T15:17:00Z">
        <w:r>
          <w:t>. </w:t>
        </w:r>
      </w:ins>
    </w:p>
    <w:p w14:paraId="7D0B32DC" w14:textId="77777777" w:rsidR="0007340D" w:rsidRDefault="0007340D" w:rsidP="0007340D">
      <w:pPr>
        <w:ind w:firstLine="0"/>
        <w:rPr>
          <w:ins w:id="8999" w:author="Okot" w:date="2020-01-20T15:17:00Z"/>
        </w:rPr>
      </w:pPr>
      <w:ins w:id="9000"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9001" w:author="Okot" w:date="2020-01-20T15:17:00Z"/>
        </w:trPr>
        <w:tc>
          <w:tcPr>
            <w:tcW w:w="3397" w:type="dxa"/>
          </w:tcPr>
          <w:p w14:paraId="31AB2D24" w14:textId="77777777" w:rsidR="0007340D" w:rsidRPr="006076CC" w:rsidRDefault="0007340D" w:rsidP="00645B77">
            <w:pPr>
              <w:ind w:firstLine="0"/>
              <w:rPr>
                <w:ins w:id="9002" w:author="Okot" w:date="2020-01-20T15:17:00Z"/>
                <w:b/>
              </w:rPr>
            </w:pPr>
            <w:ins w:id="9003" w:author="Okot" w:date="2020-01-20T15:17:00Z">
              <w:r w:rsidRPr="006076CC">
                <w:rPr>
                  <w:b/>
                </w:rPr>
                <w:t>Nazwa</w:t>
              </w:r>
            </w:ins>
          </w:p>
        </w:tc>
        <w:tc>
          <w:tcPr>
            <w:tcW w:w="5664" w:type="dxa"/>
          </w:tcPr>
          <w:p w14:paraId="0EEF8470" w14:textId="3274D3F5" w:rsidR="0007340D" w:rsidRPr="00A12070" w:rsidRDefault="002E2CD4" w:rsidP="00645B77">
            <w:pPr>
              <w:ind w:firstLine="0"/>
              <w:rPr>
                <w:ins w:id="9004" w:author="Okot" w:date="2020-01-20T15:17:00Z"/>
                <w:b/>
                <w:i/>
              </w:rPr>
            </w:pPr>
            <w:ins w:id="9005" w:author="Okot" w:date="2020-01-20T15:17:00Z">
              <w:r>
                <w:rPr>
                  <w:b/>
                  <w:i/>
                </w:rPr>
                <w:t>PU030</w:t>
              </w:r>
              <w:r w:rsidR="0007340D" w:rsidRPr="00A12070">
                <w:rPr>
                  <w:b/>
                  <w:i/>
                </w:rPr>
                <w:t>: Stwórz potrawę z przepisu</w:t>
              </w:r>
            </w:ins>
          </w:p>
        </w:tc>
      </w:tr>
      <w:tr w:rsidR="0007340D" w14:paraId="7794269D" w14:textId="77777777" w:rsidTr="00645B77">
        <w:trPr>
          <w:ins w:id="9006" w:author="Okot" w:date="2020-01-20T15:17:00Z"/>
        </w:trPr>
        <w:tc>
          <w:tcPr>
            <w:tcW w:w="3397" w:type="dxa"/>
          </w:tcPr>
          <w:p w14:paraId="62ECC7D0" w14:textId="77777777" w:rsidR="0007340D" w:rsidRPr="006076CC" w:rsidRDefault="0007340D" w:rsidP="00645B77">
            <w:pPr>
              <w:ind w:firstLine="0"/>
              <w:rPr>
                <w:ins w:id="9007" w:author="Okot" w:date="2020-01-20T15:17:00Z"/>
                <w:b/>
              </w:rPr>
            </w:pPr>
            <w:ins w:id="9008" w:author="Okot" w:date="2020-01-20T15:17:00Z">
              <w:r w:rsidRPr="006076CC">
                <w:rPr>
                  <w:b/>
                </w:rPr>
                <w:t>Opis</w:t>
              </w:r>
            </w:ins>
          </w:p>
        </w:tc>
        <w:tc>
          <w:tcPr>
            <w:tcW w:w="5664" w:type="dxa"/>
          </w:tcPr>
          <w:p w14:paraId="30BA5679" w14:textId="77777777" w:rsidR="0007340D" w:rsidRDefault="0007340D" w:rsidP="00645B77">
            <w:pPr>
              <w:ind w:firstLine="0"/>
              <w:rPr>
                <w:ins w:id="9009" w:author="Okot" w:date="2020-01-20T15:17:00Z"/>
              </w:rPr>
            </w:pPr>
            <w:ins w:id="9010" w:author="Okot" w:date="2020-01-20T15:17:00Z">
              <w:r>
                <w:t>Przypadek użycia pozwala użytkownikowi stworzyć potrawę z istniejącego przepisu.</w:t>
              </w:r>
            </w:ins>
          </w:p>
        </w:tc>
      </w:tr>
      <w:tr w:rsidR="0007340D" w14:paraId="6013486B" w14:textId="77777777" w:rsidTr="00645B77">
        <w:trPr>
          <w:ins w:id="9011" w:author="Okot" w:date="2020-01-20T15:17:00Z"/>
        </w:trPr>
        <w:tc>
          <w:tcPr>
            <w:tcW w:w="3397" w:type="dxa"/>
          </w:tcPr>
          <w:p w14:paraId="099A39E4" w14:textId="77777777" w:rsidR="0007340D" w:rsidRPr="006076CC" w:rsidRDefault="0007340D" w:rsidP="00645B77">
            <w:pPr>
              <w:ind w:firstLine="0"/>
              <w:rPr>
                <w:ins w:id="9012" w:author="Okot" w:date="2020-01-20T15:17:00Z"/>
                <w:b/>
              </w:rPr>
            </w:pPr>
            <w:ins w:id="9013" w:author="Okot" w:date="2020-01-20T15:17:00Z">
              <w:r w:rsidRPr="006076CC">
                <w:rPr>
                  <w:b/>
                </w:rPr>
                <w:t>Warunki początkowe</w:t>
              </w:r>
            </w:ins>
          </w:p>
        </w:tc>
        <w:tc>
          <w:tcPr>
            <w:tcW w:w="5664" w:type="dxa"/>
          </w:tcPr>
          <w:p w14:paraId="7CABA62F" w14:textId="1E605590" w:rsidR="0007340D" w:rsidRDefault="0007340D" w:rsidP="00645B77">
            <w:pPr>
              <w:ind w:firstLine="0"/>
              <w:rPr>
                <w:ins w:id="9014" w:author="Okot" w:date="2020-01-20T15:17:00Z"/>
              </w:rPr>
            </w:pPr>
            <w:ins w:id="9015"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16" w:author="Okot" w:date="2020-01-20T15:17:00Z"/>
        </w:trPr>
        <w:tc>
          <w:tcPr>
            <w:tcW w:w="3397" w:type="dxa"/>
          </w:tcPr>
          <w:p w14:paraId="5ECE07B6" w14:textId="77777777" w:rsidR="0007340D" w:rsidRPr="006076CC" w:rsidRDefault="0007340D" w:rsidP="00645B77">
            <w:pPr>
              <w:ind w:firstLine="0"/>
              <w:rPr>
                <w:ins w:id="9017" w:author="Okot" w:date="2020-01-20T15:17:00Z"/>
                <w:b/>
              </w:rPr>
            </w:pPr>
            <w:ins w:id="9018" w:author="Okot" w:date="2020-01-20T15:17:00Z">
              <w:r w:rsidRPr="006076CC">
                <w:rPr>
                  <w:b/>
                </w:rPr>
                <w:t>Inicjacja</w:t>
              </w:r>
            </w:ins>
          </w:p>
        </w:tc>
        <w:tc>
          <w:tcPr>
            <w:tcW w:w="5664" w:type="dxa"/>
          </w:tcPr>
          <w:p w14:paraId="210ABEF7" w14:textId="77777777" w:rsidR="0007340D" w:rsidRDefault="0007340D" w:rsidP="00645B77">
            <w:pPr>
              <w:ind w:firstLine="0"/>
              <w:rPr>
                <w:ins w:id="9019" w:author="Okot" w:date="2020-01-20T15:17:00Z"/>
              </w:rPr>
            </w:pPr>
            <w:ins w:id="9020" w:author="Okot" w:date="2020-01-20T15:17:00Z">
              <w:r>
                <w:t>Użytkownik nacisnął przycisk „Stwórz potrawę” umiejscowiony przy nazwie przepisu.</w:t>
              </w:r>
            </w:ins>
          </w:p>
        </w:tc>
      </w:tr>
      <w:tr w:rsidR="0007340D" w14:paraId="1FB3133E" w14:textId="77777777" w:rsidTr="00645B77">
        <w:trPr>
          <w:ins w:id="9021" w:author="Okot" w:date="2020-01-20T15:17:00Z"/>
        </w:trPr>
        <w:tc>
          <w:tcPr>
            <w:tcW w:w="3397" w:type="dxa"/>
          </w:tcPr>
          <w:p w14:paraId="00A7190C" w14:textId="77777777" w:rsidR="0007340D" w:rsidRPr="006076CC" w:rsidRDefault="0007340D" w:rsidP="00645B77">
            <w:pPr>
              <w:ind w:firstLine="0"/>
              <w:rPr>
                <w:ins w:id="9022" w:author="Okot" w:date="2020-01-20T15:17:00Z"/>
                <w:b/>
              </w:rPr>
            </w:pPr>
            <w:ins w:id="9023" w:author="Okot" w:date="2020-01-20T15:17:00Z">
              <w:r w:rsidRPr="006076CC">
                <w:rPr>
                  <w:b/>
                </w:rPr>
                <w:t>Warunki końcowe</w:t>
              </w:r>
            </w:ins>
          </w:p>
        </w:tc>
        <w:tc>
          <w:tcPr>
            <w:tcW w:w="5664" w:type="dxa"/>
          </w:tcPr>
          <w:p w14:paraId="2578A087" w14:textId="77777777" w:rsidR="0007340D" w:rsidRDefault="0007340D" w:rsidP="00645B77">
            <w:pPr>
              <w:ind w:firstLine="0"/>
              <w:rPr>
                <w:ins w:id="9024" w:author="Okot" w:date="2020-01-20T15:17:00Z"/>
              </w:rPr>
            </w:pPr>
            <w:ins w:id="9025" w:author="Okot" w:date="2020-01-20T15:17:00Z">
              <w:r>
                <w:t>Wyświetlony został komunikat informujący o stworzeniu potrawy.</w:t>
              </w:r>
            </w:ins>
          </w:p>
        </w:tc>
      </w:tr>
      <w:tr w:rsidR="0007340D" w14:paraId="62CD1F66" w14:textId="77777777" w:rsidTr="00645B77">
        <w:trPr>
          <w:ins w:id="9026" w:author="Okot" w:date="2020-01-20T15:17:00Z"/>
        </w:trPr>
        <w:tc>
          <w:tcPr>
            <w:tcW w:w="3397" w:type="dxa"/>
          </w:tcPr>
          <w:p w14:paraId="33F5F958" w14:textId="77777777" w:rsidR="0007340D" w:rsidRPr="006076CC" w:rsidRDefault="0007340D" w:rsidP="00645B77">
            <w:pPr>
              <w:ind w:firstLine="0"/>
              <w:rPr>
                <w:ins w:id="9027" w:author="Okot" w:date="2020-01-20T15:17:00Z"/>
                <w:b/>
              </w:rPr>
            </w:pPr>
            <w:ins w:id="9028" w:author="Okot" w:date="2020-01-20T15:17:00Z">
              <w:r w:rsidRPr="006076CC">
                <w:rPr>
                  <w:b/>
                </w:rPr>
                <w:t>Scenariusz główny</w:t>
              </w:r>
            </w:ins>
          </w:p>
        </w:tc>
        <w:tc>
          <w:tcPr>
            <w:tcW w:w="5664" w:type="dxa"/>
          </w:tcPr>
          <w:p w14:paraId="7E6B6F8E" w14:textId="77777777" w:rsidR="0007340D" w:rsidRDefault="0007340D" w:rsidP="00645B77">
            <w:pPr>
              <w:ind w:firstLine="0"/>
              <w:rPr>
                <w:ins w:id="9029" w:author="Okot" w:date="2020-01-20T15:17:00Z"/>
              </w:rPr>
            </w:pPr>
            <w:ins w:id="9030" w:author="Okot" w:date="2020-01-20T15:17:00Z">
              <w:r>
                <w:t>1. Pojawia się okno modalne zawierające formularz tworzenia potrawy.</w:t>
              </w:r>
            </w:ins>
          </w:p>
          <w:p w14:paraId="7AA3A730" w14:textId="77777777" w:rsidR="0007340D" w:rsidRDefault="0007340D" w:rsidP="00645B77">
            <w:pPr>
              <w:ind w:firstLine="0"/>
              <w:rPr>
                <w:ins w:id="9031" w:author="Okot" w:date="2020-01-20T15:17:00Z"/>
              </w:rPr>
            </w:pPr>
            <w:ins w:id="9032" w:author="Okot" w:date="2020-01-20T15:17:00Z">
              <w:r>
                <w:t>2. Użytkownik wprowadza wagę użytych produktów.</w:t>
              </w:r>
            </w:ins>
          </w:p>
          <w:p w14:paraId="7351C3C3" w14:textId="77777777" w:rsidR="0007340D" w:rsidRDefault="0007340D" w:rsidP="00645B77">
            <w:pPr>
              <w:ind w:firstLine="0"/>
              <w:rPr>
                <w:ins w:id="9033" w:author="Okot" w:date="2020-01-20T15:17:00Z"/>
              </w:rPr>
            </w:pPr>
            <w:ins w:id="9034" w:author="Okot" w:date="2020-01-20T15:17:00Z">
              <w:r>
                <w:t>3. Użytkownik zatwierdza wprowadzone dane przyciskiem „Przejdź do pomiaru potrawy”.</w:t>
              </w:r>
            </w:ins>
          </w:p>
          <w:p w14:paraId="22CFFC43" w14:textId="77777777" w:rsidR="0007340D" w:rsidRDefault="0007340D" w:rsidP="00645B77">
            <w:pPr>
              <w:ind w:firstLine="0"/>
              <w:rPr>
                <w:ins w:id="9035" w:author="Okot" w:date="2020-01-20T15:17:00Z"/>
              </w:rPr>
            </w:pPr>
            <w:ins w:id="9036" w:author="Okot" w:date="2020-01-20T15:17:00Z">
              <w:r>
                <w:lastRenderedPageBreak/>
                <w:t>4. System sprawdza poprawność wypełnienia formularza.</w:t>
              </w:r>
            </w:ins>
          </w:p>
          <w:p w14:paraId="200D69E3" w14:textId="77777777" w:rsidR="0007340D" w:rsidRDefault="0007340D" w:rsidP="00645B77">
            <w:pPr>
              <w:ind w:firstLine="0"/>
              <w:rPr>
                <w:ins w:id="9037" w:author="Okot" w:date="2020-01-20T15:17:00Z"/>
              </w:rPr>
            </w:pPr>
            <w:ins w:id="9038" w:author="Okot" w:date="2020-01-20T15:17:00Z">
              <w:r>
                <w:t>5. Użytkownik wybiera czy chce potrawę zważyć, czy podzielić na równe porcje.</w:t>
              </w:r>
            </w:ins>
          </w:p>
          <w:p w14:paraId="3DA3F13F" w14:textId="77777777" w:rsidR="0007340D" w:rsidRDefault="0007340D" w:rsidP="00645B77">
            <w:pPr>
              <w:ind w:firstLine="0"/>
              <w:rPr>
                <w:ins w:id="9039" w:author="Okot" w:date="2020-01-20T15:17:00Z"/>
              </w:rPr>
            </w:pPr>
            <w:ins w:id="9040" w:author="Okot" w:date="2020-01-20T15:17:00Z">
              <w:r>
                <w:t>6. Użytkownik uzupełnia pole przeznaczone na wagę/liczę porcji potrawy.</w:t>
              </w:r>
            </w:ins>
          </w:p>
          <w:p w14:paraId="556AD82D" w14:textId="77777777" w:rsidR="0007340D" w:rsidRDefault="0007340D" w:rsidP="00645B77">
            <w:pPr>
              <w:ind w:firstLine="0"/>
              <w:rPr>
                <w:ins w:id="9041" w:author="Okot" w:date="2020-01-20T15:17:00Z"/>
              </w:rPr>
            </w:pPr>
            <w:ins w:id="9042" w:author="Okot" w:date="2020-01-20T15:17:00Z">
              <w:r>
                <w:t>7. Użytkownik naciska przycisk „Zapisz.”</w:t>
              </w:r>
            </w:ins>
          </w:p>
          <w:p w14:paraId="7EF40B76" w14:textId="77777777" w:rsidR="0007340D" w:rsidRDefault="0007340D" w:rsidP="00645B77">
            <w:pPr>
              <w:ind w:firstLine="0"/>
              <w:rPr>
                <w:ins w:id="9043" w:author="Okot" w:date="2020-01-20T15:17:00Z"/>
              </w:rPr>
            </w:pPr>
            <w:ins w:id="9044" w:author="Okot" w:date="2020-01-20T15:17:00Z">
              <w:r>
                <w:t>8. System sprawdza poprawność przesyłanych danych.</w:t>
              </w:r>
            </w:ins>
          </w:p>
          <w:p w14:paraId="7368BB41" w14:textId="77777777" w:rsidR="0007340D" w:rsidRDefault="0007340D" w:rsidP="00645B77">
            <w:pPr>
              <w:ind w:firstLine="0"/>
              <w:rPr>
                <w:ins w:id="9045" w:author="Okot" w:date="2020-01-20T15:17:00Z"/>
              </w:rPr>
            </w:pPr>
            <w:ins w:id="9046" w:author="Okot" w:date="2020-01-20T15:17:00Z">
              <w:r>
                <w:t>9. System przelicza wartości odżywcze potrawy.</w:t>
              </w:r>
            </w:ins>
          </w:p>
          <w:p w14:paraId="13E4A387" w14:textId="77777777" w:rsidR="0007340D" w:rsidRDefault="0007340D" w:rsidP="00645B77">
            <w:pPr>
              <w:ind w:firstLine="0"/>
              <w:rPr>
                <w:ins w:id="9047" w:author="Okot" w:date="2020-01-20T15:17:00Z"/>
              </w:rPr>
            </w:pPr>
            <w:ins w:id="9048" w:author="Okot" w:date="2020-01-20T15:17:00Z">
              <w:r>
                <w:t>10. Informacje o potrawie zostają zapisane w bazie danych.</w:t>
              </w:r>
            </w:ins>
          </w:p>
          <w:p w14:paraId="45622FB5" w14:textId="77777777" w:rsidR="0007340D" w:rsidRDefault="0007340D" w:rsidP="00645B77">
            <w:pPr>
              <w:ind w:firstLine="0"/>
              <w:rPr>
                <w:ins w:id="9049" w:author="Okot" w:date="2020-01-20T15:17:00Z"/>
              </w:rPr>
            </w:pPr>
            <w:ins w:id="9050" w:author="Okot" w:date="2020-01-20T15:17:00Z">
              <w:r>
                <w:t>11. Wyświetlony zostaje komunikat informujący o stworzeniu potrawy.</w:t>
              </w:r>
            </w:ins>
          </w:p>
        </w:tc>
      </w:tr>
      <w:tr w:rsidR="0007340D" w14:paraId="16B2D13C" w14:textId="77777777" w:rsidTr="00645B77">
        <w:trPr>
          <w:trHeight w:val="54"/>
          <w:ins w:id="9051" w:author="Okot" w:date="2020-01-20T15:17:00Z"/>
        </w:trPr>
        <w:tc>
          <w:tcPr>
            <w:tcW w:w="3397" w:type="dxa"/>
          </w:tcPr>
          <w:p w14:paraId="723A746D" w14:textId="77777777" w:rsidR="0007340D" w:rsidRPr="006076CC" w:rsidRDefault="0007340D" w:rsidP="00645B77">
            <w:pPr>
              <w:ind w:firstLine="0"/>
              <w:rPr>
                <w:ins w:id="9052" w:author="Okot" w:date="2020-01-20T15:17:00Z"/>
                <w:b/>
              </w:rPr>
            </w:pPr>
            <w:ins w:id="9053"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54" w:author="Okot" w:date="2020-01-20T15:17:00Z"/>
              </w:rPr>
            </w:pPr>
            <w:ins w:id="9055" w:author="Okot" w:date="2020-01-20T15:17:00Z">
              <w:r>
                <w:t>(1-7).1. Użytkownik używa przycisku do zamknięcia okna.</w:t>
              </w:r>
            </w:ins>
          </w:p>
          <w:p w14:paraId="331FDD77" w14:textId="77777777" w:rsidR="0007340D" w:rsidRDefault="0007340D" w:rsidP="00645B77">
            <w:pPr>
              <w:ind w:firstLine="0"/>
              <w:rPr>
                <w:ins w:id="9056" w:author="Okot" w:date="2020-01-20T15:17:00Z"/>
              </w:rPr>
            </w:pPr>
            <w:ins w:id="9057" w:author="Okot" w:date="2020-01-20T15:17:00Z">
              <w:r>
                <w:t>(1-7).1.1. Pojawia okno dialogowe służące do potwierdzenia zamknięcia okna bez zapisywania danych.</w:t>
              </w:r>
            </w:ins>
          </w:p>
          <w:p w14:paraId="687FE868" w14:textId="77777777" w:rsidR="0007340D" w:rsidRDefault="0007340D" w:rsidP="00645B77">
            <w:pPr>
              <w:ind w:firstLine="0"/>
              <w:rPr>
                <w:ins w:id="9058" w:author="Okot" w:date="2020-01-20T15:17:00Z"/>
              </w:rPr>
            </w:pPr>
            <w:ins w:id="9059" w:author="Okot" w:date="2020-01-20T15:17:00Z">
              <w:r>
                <w:t>(1-7).1.2.1. Użytkownik potwierdza zamknięcie okna.</w:t>
              </w:r>
            </w:ins>
          </w:p>
          <w:p w14:paraId="0E03D73E" w14:textId="77777777" w:rsidR="0007340D" w:rsidRDefault="0007340D" w:rsidP="00645B77">
            <w:pPr>
              <w:ind w:firstLine="0"/>
              <w:rPr>
                <w:ins w:id="9060" w:author="Okot" w:date="2020-01-20T15:17:00Z"/>
              </w:rPr>
            </w:pPr>
            <w:ins w:id="9061" w:author="Okot" w:date="2020-01-20T15:17:00Z">
              <w:r>
                <w:t>(1-7).1.2.1.1. Okno modalne z formularzem zostaje zamknięte.</w:t>
              </w:r>
            </w:ins>
          </w:p>
          <w:p w14:paraId="446529DC" w14:textId="77777777" w:rsidR="0007340D" w:rsidRDefault="0007340D" w:rsidP="00645B77">
            <w:pPr>
              <w:ind w:firstLine="0"/>
              <w:rPr>
                <w:ins w:id="9062" w:author="Okot" w:date="2020-01-20T15:17:00Z"/>
              </w:rPr>
            </w:pPr>
            <w:ins w:id="9063" w:author="Okot" w:date="2020-01-20T15:17:00Z">
              <w:r>
                <w:t>(1-7).1.2.1.2. Powrót do podstrony „Przepisy”.</w:t>
              </w:r>
            </w:ins>
          </w:p>
          <w:p w14:paraId="7803A992" w14:textId="77777777" w:rsidR="0007340D" w:rsidRDefault="0007340D" w:rsidP="00645B77">
            <w:pPr>
              <w:ind w:firstLine="0"/>
              <w:rPr>
                <w:ins w:id="9064" w:author="Okot" w:date="2020-01-20T15:17:00Z"/>
              </w:rPr>
            </w:pPr>
            <w:ins w:id="9065" w:author="Okot" w:date="2020-01-20T15:17:00Z">
              <w:r>
                <w:t>(1-7).1.2.2. Użytkownik rezygnuje z akcji.</w:t>
              </w:r>
            </w:ins>
          </w:p>
          <w:p w14:paraId="3F8D3F46" w14:textId="6BADCB80" w:rsidR="0007340D" w:rsidRDefault="0007340D" w:rsidP="00645B77">
            <w:pPr>
              <w:ind w:firstLine="0"/>
              <w:rPr>
                <w:ins w:id="9066" w:author="Okot" w:date="2020-01-20T15:17:00Z"/>
              </w:rPr>
            </w:pPr>
            <w:ins w:id="9067" w:author="Okot" w:date="2020-01-20T15:17:00Z">
              <w:r>
                <w:t>(1-7).1.2.2.1. Powrót do pkt (1-7).</w:t>
              </w:r>
            </w:ins>
          </w:p>
          <w:p w14:paraId="28C13660" w14:textId="77777777" w:rsidR="0007340D" w:rsidRDefault="0007340D" w:rsidP="00645B77">
            <w:pPr>
              <w:ind w:firstLine="0"/>
              <w:rPr>
                <w:ins w:id="9068" w:author="Okot" w:date="2020-01-20T15:17:00Z"/>
              </w:rPr>
            </w:pPr>
            <w:ins w:id="9069" w:author="Okot" w:date="2020-01-20T15:17:00Z">
              <w:r>
                <w:t>4.1(a) Wszystkie pola formularza są puste.</w:t>
              </w:r>
            </w:ins>
          </w:p>
          <w:p w14:paraId="174FC177" w14:textId="77777777" w:rsidR="0007340D" w:rsidRDefault="0007340D" w:rsidP="00645B77">
            <w:pPr>
              <w:ind w:firstLine="0"/>
              <w:rPr>
                <w:ins w:id="9070" w:author="Okot" w:date="2020-01-20T15:17:00Z"/>
              </w:rPr>
            </w:pPr>
            <w:ins w:id="9071" w:author="Okot" w:date="2020-01-20T15:17:00Z">
              <w:r>
                <w:t>4.1(b) Pola zawierają nieprawidłowe dane.</w:t>
              </w:r>
            </w:ins>
          </w:p>
          <w:p w14:paraId="69BDBBBC" w14:textId="77777777" w:rsidR="0007340D" w:rsidRDefault="0007340D" w:rsidP="00645B77">
            <w:pPr>
              <w:ind w:firstLine="0"/>
              <w:rPr>
                <w:ins w:id="9072" w:author="Okot" w:date="2020-01-20T15:17:00Z"/>
              </w:rPr>
            </w:pPr>
            <w:ins w:id="9073" w:author="Okot" w:date="2020-01-20T15:17:00Z">
              <w:r>
                <w:t>4.1.1. Wyświetlony zostaje stosowny komunikat błędu.</w:t>
              </w:r>
            </w:ins>
          </w:p>
          <w:p w14:paraId="2ED7FC68" w14:textId="09DADCC4" w:rsidR="0007340D" w:rsidRDefault="00975867" w:rsidP="00645B77">
            <w:pPr>
              <w:ind w:firstLine="0"/>
              <w:rPr>
                <w:ins w:id="9074" w:author="Okot" w:date="2020-01-20T15:17:00Z"/>
              </w:rPr>
            </w:pPr>
            <w:ins w:id="9075" w:author="Okot" w:date="2020-01-20T15:17:00Z">
              <w:r>
                <w:t>4.1.2. Powrót do pkt</w:t>
              </w:r>
              <w:r w:rsidR="0007340D">
                <w:t xml:space="preserve"> 2.</w:t>
              </w:r>
            </w:ins>
          </w:p>
          <w:p w14:paraId="2EFAE4D8" w14:textId="77777777" w:rsidR="0007340D" w:rsidRDefault="0007340D" w:rsidP="00645B77">
            <w:pPr>
              <w:ind w:firstLine="0"/>
              <w:rPr>
                <w:ins w:id="9076" w:author="Okot" w:date="2020-01-20T15:17:00Z"/>
              </w:rPr>
            </w:pPr>
            <w:ins w:id="9077" w:author="Okot" w:date="2020-01-20T15:17:00Z">
              <w:r>
                <w:t>4.2. Użytkownik nie wprowadził wagi wszystkich produktów.</w:t>
              </w:r>
            </w:ins>
          </w:p>
          <w:p w14:paraId="6A29FBBF" w14:textId="77777777" w:rsidR="0007340D" w:rsidRDefault="0007340D" w:rsidP="00645B77">
            <w:pPr>
              <w:ind w:firstLine="0"/>
              <w:rPr>
                <w:ins w:id="9078" w:author="Okot" w:date="2020-01-20T15:17:00Z"/>
              </w:rPr>
            </w:pPr>
            <w:ins w:id="9079"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80" w:author="Okot" w:date="2020-01-20T15:17:00Z"/>
              </w:rPr>
            </w:pPr>
            <w:ins w:id="9081" w:author="Okot" w:date="2020-01-20T15:17:00Z">
              <w:r>
                <w:t>4.2.2.1. Użytkownik zatwierdza.</w:t>
              </w:r>
            </w:ins>
          </w:p>
          <w:p w14:paraId="43162011" w14:textId="77777777" w:rsidR="0007340D" w:rsidRDefault="0007340D" w:rsidP="00645B77">
            <w:pPr>
              <w:ind w:firstLine="0"/>
              <w:rPr>
                <w:ins w:id="9082" w:author="Okot" w:date="2020-01-20T15:17:00Z"/>
              </w:rPr>
            </w:pPr>
            <w:ins w:id="9083" w:author="Okot" w:date="2020-01-20T15:17:00Z">
              <w:r>
                <w:t>4.2.2.1.1. System zapisuje „0” jako wartość pustych pól.</w:t>
              </w:r>
            </w:ins>
          </w:p>
          <w:p w14:paraId="42D8F455" w14:textId="3046A963" w:rsidR="0007340D" w:rsidRDefault="00975867" w:rsidP="00645B77">
            <w:pPr>
              <w:ind w:firstLine="0"/>
              <w:rPr>
                <w:ins w:id="9084" w:author="Okot" w:date="2020-01-20T15:17:00Z"/>
              </w:rPr>
            </w:pPr>
            <w:ins w:id="9085" w:author="Okot" w:date="2020-01-20T15:17:00Z">
              <w:r>
                <w:lastRenderedPageBreak/>
                <w:t>4.2.2.1.2. Powrót do pkt</w:t>
              </w:r>
              <w:r w:rsidR="0007340D">
                <w:t> 5.</w:t>
              </w:r>
            </w:ins>
          </w:p>
          <w:p w14:paraId="182237A6" w14:textId="77777777" w:rsidR="0007340D" w:rsidRDefault="0007340D" w:rsidP="00645B77">
            <w:pPr>
              <w:ind w:firstLine="0"/>
              <w:rPr>
                <w:ins w:id="9086" w:author="Okot" w:date="2020-01-20T15:17:00Z"/>
              </w:rPr>
            </w:pPr>
            <w:ins w:id="9087" w:author="Okot" w:date="2020-01-20T15:17:00Z">
              <w:r>
                <w:t>4.2.2.2. Użytkownik nie zatwierdza.</w:t>
              </w:r>
            </w:ins>
          </w:p>
          <w:p w14:paraId="73BD9BD1" w14:textId="3A684984" w:rsidR="0007340D" w:rsidRDefault="00975867" w:rsidP="00645B77">
            <w:pPr>
              <w:ind w:firstLine="0"/>
              <w:rPr>
                <w:ins w:id="9088" w:author="Okot" w:date="2020-01-20T15:17:00Z"/>
              </w:rPr>
            </w:pPr>
            <w:ins w:id="9089" w:author="Okot" w:date="2020-01-20T15:17:00Z">
              <w:r>
                <w:t>4.2.2.2.1. Powrót do pkt</w:t>
              </w:r>
              <w:r w:rsidR="0007340D">
                <w:t> 2.</w:t>
              </w:r>
            </w:ins>
          </w:p>
          <w:p w14:paraId="4C0F89D3" w14:textId="77777777" w:rsidR="0007340D" w:rsidRDefault="0007340D" w:rsidP="00645B77">
            <w:pPr>
              <w:ind w:firstLine="0"/>
              <w:rPr>
                <w:ins w:id="9090" w:author="Okot" w:date="2020-01-20T15:17:00Z"/>
              </w:rPr>
            </w:pPr>
            <w:ins w:id="9091" w:author="Okot" w:date="2020-01-20T15:17:00Z">
              <w:r>
                <w:t>8.1. Użytkownik nie zaznaczył, żadnego sposobu pomiaru potrawy.</w:t>
              </w:r>
            </w:ins>
          </w:p>
          <w:p w14:paraId="0B2748E2" w14:textId="77777777" w:rsidR="0007340D" w:rsidRDefault="0007340D" w:rsidP="00645B77">
            <w:pPr>
              <w:ind w:firstLine="0"/>
              <w:rPr>
                <w:ins w:id="9092" w:author="Okot" w:date="2020-01-20T15:17:00Z"/>
              </w:rPr>
            </w:pPr>
            <w:ins w:id="9093" w:author="Okot" w:date="2020-01-20T15:17:00Z">
              <w:r>
                <w:t>8.1.1. Wyświetlony zostaje stosowny komunikat błędu.</w:t>
              </w:r>
            </w:ins>
          </w:p>
          <w:p w14:paraId="7D23C8C9" w14:textId="4DD92152" w:rsidR="0007340D" w:rsidRDefault="0007340D" w:rsidP="00645B77">
            <w:pPr>
              <w:ind w:firstLine="0"/>
              <w:rPr>
                <w:ins w:id="9094" w:author="Okot" w:date="2020-01-20T15:17:00Z"/>
              </w:rPr>
            </w:pPr>
            <w:ins w:id="9095" w:author="Okot" w:date="2020-01-20T15:17:00Z">
              <w:r>
                <w:t>8.1.2. Powrót do pkt 5.</w:t>
              </w:r>
            </w:ins>
          </w:p>
          <w:p w14:paraId="60DABA2F" w14:textId="77777777" w:rsidR="0007340D" w:rsidRDefault="0007340D" w:rsidP="00645B77">
            <w:pPr>
              <w:ind w:firstLine="0"/>
              <w:rPr>
                <w:ins w:id="9096" w:author="Okot" w:date="2020-01-20T15:17:00Z"/>
              </w:rPr>
            </w:pPr>
            <w:ins w:id="9097" w:author="Okot" w:date="2020-01-20T15:17:00Z">
              <w:r>
                <w:t>8.2(a) Pole „Waga/liczba porcji” pozostało niewypełnione.</w:t>
              </w:r>
            </w:ins>
          </w:p>
          <w:p w14:paraId="42257DF5" w14:textId="77777777" w:rsidR="0007340D" w:rsidRDefault="0007340D" w:rsidP="00645B77">
            <w:pPr>
              <w:ind w:firstLine="0"/>
              <w:rPr>
                <w:ins w:id="9098" w:author="Okot" w:date="2020-01-20T15:17:00Z"/>
              </w:rPr>
            </w:pPr>
            <w:ins w:id="9099" w:author="Okot" w:date="2020-01-20T15:17:00Z">
              <w:r>
                <w:t>8.2(b) Pole „Waga/liczba porcji” zawiera nieprawidłowe dane.</w:t>
              </w:r>
            </w:ins>
          </w:p>
          <w:p w14:paraId="335DF486" w14:textId="77777777" w:rsidR="0007340D" w:rsidRDefault="0007340D" w:rsidP="00645B77">
            <w:pPr>
              <w:ind w:firstLine="0"/>
              <w:rPr>
                <w:ins w:id="9100" w:author="Okot" w:date="2020-01-20T15:17:00Z"/>
              </w:rPr>
            </w:pPr>
            <w:ins w:id="9101" w:author="Okot" w:date="2020-01-20T15:17:00Z">
              <w:r>
                <w:t>8.2.1. Wyświetlony zostaje stosowny komunikat błędu.</w:t>
              </w:r>
            </w:ins>
          </w:p>
          <w:p w14:paraId="367A8E53" w14:textId="3D58AF3E" w:rsidR="0007340D" w:rsidRDefault="00975867" w:rsidP="00645B77">
            <w:pPr>
              <w:ind w:firstLine="0"/>
              <w:rPr>
                <w:ins w:id="9102" w:author="Okot" w:date="2020-01-20T15:17:00Z"/>
              </w:rPr>
            </w:pPr>
            <w:ins w:id="9103" w:author="Okot" w:date="2020-01-20T15:17:00Z">
              <w:r>
                <w:t>8.2.2. Powrót do pkt</w:t>
              </w:r>
              <w:r w:rsidR="0007340D">
                <w:t xml:space="preserve"> 6.</w:t>
              </w:r>
            </w:ins>
          </w:p>
        </w:tc>
      </w:tr>
    </w:tbl>
    <w:p w14:paraId="12CFB329" w14:textId="77777777" w:rsidR="00EA61D6" w:rsidRDefault="00EA61D6" w:rsidP="0007340D">
      <w:pPr>
        <w:ind w:firstLine="0"/>
        <w:rPr>
          <w:ins w:id="9104" w:author="Okot" w:date="2020-01-20T19:35:00Z"/>
        </w:rPr>
      </w:pPr>
    </w:p>
    <w:p w14:paraId="6FF774D7" w14:textId="71D4504F" w:rsidR="0007340D" w:rsidRDefault="002E2CD4" w:rsidP="0007340D">
      <w:pPr>
        <w:ind w:firstLine="0"/>
        <w:rPr>
          <w:ins w:id="9105" w:author="Okot" w:date="2020-01-20T15:17:00Z"/>
        </w:rPr>
      </w:pPr>
      <w:ins w:id="9106" w:author="Okot" w:date="2020-01-20T15:17:00Z">
        <w:r>
          <w:t>Tabela 4.31</w:t>
        </w:r>
        <w:r w:rsidR="0007340D">
          <w:t>. </w:t>
        </w:r>
      </w:ins>
    </w:p>
    <w:p w14:paraId="034A539F" w14:textId="77777777" w:rsidR="0007340D" w:rsidRDefault="0007340D" w:rsidP="0007340D">
      <w:pPr>
        <w:ind w:firstLine="0"/>
        <w:rPr>
          <w:ins w:id="9107" w:author="Okot" w:date="2020-01-20T15:17:00Z"/>
        </w:rPr>
      </w:pPr>
      <w:ins w:id="9108"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109" w:author="Okot" w:date="2020-01-20T15:17:00Z"/>
        </w:trPr>
        <w:tc>
          <w:tcPr>
            <w:tcW w:w="3397" w:type="dxa"/>
          </w:tcPr>
          <w:p w14:paraId="5576A372" w14:textId="77777777" w:rsidR="0007340D" w:rsidRPr="006076CC" w:rsidRDefault="0007340D" w:rsidP="00645B77">
            <w:pPr>
              <w:ind w:firstLine="0"/>
              <w:rPr>
                <w:ins w:id="9110" w:author="Okot" w:date="2020-01-20T15:17:00Z"/>
                <w:b/>
              </w:rPr>
            </w:pPr>
            <w:ins w:id="9111" w:author="Okot" w:date="2020-01-20T15:17:00Z">
              <w:r w:rsidRPr="006076CC">
                <w:rPr>
                  <w:b/>
                </w:rPr>
                <w:t>Nazwa</w:t>
              </w:r>
            </w:ins>
          </w:p>
        </w:tc>
        <w:tc>
          <w:tcPr>
            <w:tcW w:w="5664" w:type="dxa"/>
          </w:tcPr>
          <w:p w14:paraId="43693E75" w14:textId="70408EBC" w:rsidR="0007340D" w:rsidRPr="00A12070" w:rsidRDefault="0007340D">
            <w:pPr>
              <w:ind w:firstLine="0"/>
              <w:rPr>
                <w:ins w:id="9112" w:author="Okot" w:date="2020-01-20T15:17:00Z"/>
                <w:b/>
                <w:i/>
              </w:rPr>
            </w:pPr>
            <w:ins w:id="9113" w:author="Okot" w:date="2020-01-20T15:17:00Z">
              <w:r>
                <w:rPr>
                  <w:b/>
                  <w:i/>
                </w:rPr>
                <w:t>PU03</w:t>
              </w:r>
            </w:ins>
            <w:ins w:id="9114" w:author="Okot" w:date="2020-01-21T13:57:00Z">
              <w:r w:rsidR="002E2CD4">
                <w:rPr>
                  <w:b/>
                  <w:i/>
                </w:rPr>
                <w:t>1</w:t>
              </w:r>
            </w:ins>
            <w:ins w:id="9115" w:author="Okot" w:date="2020-01-20T15:17:00Z">
              <w:r w:rsidRPr="00A12070">
                <w:rPr>
                  <w:b/>
                  <w:i/>
                </w:rPr>
                <w:t>: Oznacz potrawę jako zakończoną</w:t>
              </w:r>
            </w:ins>
          </w:p>
        </w:tc>
      </w:tr>
      <w:tr w:rsidR="0007340D" w14:paraId="49A49B33" w14:textId="77777777" w:rsidTr="00645B77">
        <w:trPr>
          <w:ins w:id="9116" w:author="Okot" w:date="2020-01-20T15:17:00Z"/>
        </w:trPr>
        <w:tc>
          <w:tcPr>
            <w:tcW w:w="3397" w:type="dxa"/>
          </w:tcPr>
          <w:p w14:paraId="5A6AA5E4" w14:textId="77777777" w:rsidR="0007340D" w:rsidRPr="006076CC" w:rsidRDefault="0007340D" w:rsidP="00645B77">
            <w:pPr>
              <w:ind w:firstLine="0"/>
              <w:rPr>
                <w:ins w:id="9117" w:author="Okot" w:date="2020-01-20T15:17:00Z"/>
                <w:b/>
              </w:rPr>
            </w:pPr>
            <w:ins w:id="9118" w:author="Okot" w:date="2020-01-20T15:17:00Z">
              <w:r w:rsidRPr="006076CC">
                <w:rPr>
                  <w:b/>
                </w:rPr>
                <w:t>Opis</w:t>
              </w:r>
            </w:ins>
          </w:p>
        </w:tc>
        <w:tc>
          <w:tcPr>
            <w:tcW w:w="5664" w:type="dxa"/>
          </w:tcPr>
          <w:p w14:paraId="486AF0CC" w14:textId="77777777" w:rsidR="0007340D" w:rsidRDefault="0007340D" w:rsidP="00645B77">
            <w:pPr>
              <w:ind w:firstLine="0"/>
              <w:rPr>
                <w:ins w:id="9119" w:author="Okot" w:date="2020-01-20T15:17:00Z"/>
              </w:rPr>
            </w:pPr>
            <w:ins w:id="9120" w:author="Okot" w:date="2020-01-20T15:17:00Z">
              <w:r>
                <w:t>Przypadek użycia pozwala użytkownikowi poinformować system, że dana gotowa potrawa już nie jest potrzebna.</w:t>
              </w:r>
            </w:ins>
          </w:p>
        </w:tc>
      </w:tr>
      <w:tr w:rsidR="0007340D" w14:paraId="2C87FD52" w14:textId="77777777" w:rsidTr="00645B77">
        <w:trPr>
          <w:ins w:id="9121" w:author="Okot" w:date="2020-01-20T15:17:00Z"/>
        </w:trPr>
        <w:tc>
          <w:tcPr>
            <w:tcW w:w="3397" w:type="dxa"/>
          </w:tcPr>
          <w:p w14:paraId="4AE2CC3E" w14:textId="77777777" w:rsidR="0007340D" w:rsidRPr="006076CC" w:rsidRDefault="0007340D" w:rsidP="00645B77">
            <w:pPr>
              <w:ind w:firstLine="0"/>
              <w:rPr>
                <w:ins w:id="9122" w:author="Okot" w:date="2020-01-20T15:17:00Z"/>
                <w:b/>
              </w:rPr>
            </w:pPr>
            <w:ins w:id="9123" w:author="Okot" w:date="2020-01-20T15:17:00Z">
              <w:r w:rsidRPr="006076CC">
                <w:rPr>
                  <w:b/>
                </w:rPr>
                <w:t>Warunki początkowe</w:t>
              </w:r>
            </w:ins>
          </w:p>
        </w:tc>
        <w:tc>
          <w:tcPr>
            <w:tcW w:w="5664" w:type="dxa"/>
          </w:tcPr>
          <w:p w14:paraId="79C242C2" w14:textId="4F68252F" w:rsidR="0007340D" w:rsidRDefault="0007340D">
            <w:pPr>
              <w:ind w:firstLine="0"/>
              <w:rPr>
                <w:ins w:id="9124" w:author="Okot" w:date="2020-01-20T15:17:00Z"/>
              </w:rPr>
            </w:pPr>
            <w:ins w:id="9125" w:author="Okot" w:date="2020-01-20T15:17:00Z">
              <w:r>
                <w:t>Użytkownik poprawnie zrealizował PU002, znajduje się na podstronie „Przepisy” i co najmniej raz zrealizował PU03</w:t>
              </w:r>
            </w:ins>
            <w:ins w:id="9126" w:author="Okot" w:date="2020-01-21T13:57:00Z">
              <w:r w:rsidR="002E2CD4">
                <w:t>0</w:t>
              </w:r>
            </w:ins>
            <w:ins w:id="9127" w:author="Okot" w:date="2020-01-20T15:17:00Z">
              <w:r>
                <w:t>.</w:t>
              </w:r>
            </w:ins>
          </w:p>
        </w:tc>
      </w:tr>
      <w:tr w:rsidR="0007340D" w14:paraId="5298055D" w14:textId="77777777" w:rsidTr="00645B77">
        <w:trPr>
          <w:ins w:id="9128" w:author="Okot" w:date="2020-01-20T15:17:00Z"/>
        </w:trPr>
        <w:tc>
          <w:tcPr>
            <w:tcW w:w="3397" w:type="dxa"/>
          </w:tcPr>
          <w:p w14:paraId="780DFB8B" w14:textId="77777777" w:rsidR="0007340D" w:rsidRPr="006076CC" w:rsidRDefault="0007340D" w:rsidP="00645B77">
            <w:pPr>
              <w:ind w:firstLine="0"/>
              <w:rPr>
                <w:ins w:id="9129" w:author="Okot" w:date="2020-01-20T15:17:00Z"/>
                <w:b/>
              </w:rPr>
            </w:pPr>
            <w:ins w:id="9130" w:author="Okot" w:date="2020-01-20T15:17:00Z">
              <w:r w:rsidRPr="006076CC">
                <w:rPr>
                  <w:b/>
                </w:rPr>
                <w:t>Inicjacja</w:t>
              </w:r>
            </w:ins>
          </w:p>
        </w:tc>
        <w:tc>
          <w:tcPr>
            <w:tcW w:w="5664" w:type="dxa"/>
          </w:tcPr>
          <w:p w14:paraId="4B77EBA5" w14:textId="77777777" w:rsidR="0007340D" w:rsidRDefault="0007340D" w:rsidP="00645B77">
            <w:pPr>
              <w:ind w:firstLine="0"/>
              <w:rPr>
                <w:ins w:id="9131" w:author="Okot" w:date="2020-01-20T15:17:00Z"/>
              </w:rPr>
            </w:pPr>
            <w:ins w:id="9132" w:author="Okot" w:date="2020-01-20T15:17:00Z">
              <w:r>
                <w:t>Użytkownik nacisnął przycisk „Zakończ potrawę” umiejscowiony przy nazwie potrawy na liście gotowych potraw.</w:t>
              </w:r>
            </w:ins>
          </w:p>
        </w:tc>
      </w:tr>
      <w:tr w:rsidR="0007340D" w14:paraId="5596EBCB" w14:textId="77777777" w:rsidTr="00645B77">
        <w:trPr>
          <w:ins w:id="9133" w:author="Okot" w:date="2020-01-20T15:17:00Z"/>
        </w:trPr>
        <w:tc>
          <w:tcPr>
            <w:tcW w:w="3397" w:type="dxa"/>
          </w:tcPr>
          <w:p w14:paraId="2D129442" w14:textId="77777777" w:rsidR="0007340D" w:rsidRPr="006076CC" w:rsidRDefault="0007340D" w:rsidP="00645B77">
            <w:pPr>
              <w:ind w:firstLine="0"/>
              <w:rPr>
                <w:ins w:id="9134" w:author="Okot" w:date="2020-01-20T15:17:00Z"/>
                <w:b/>
              </w:rPr>
            </w:pPr>
            <w:ins w:id="9135" w:author="Okot" w:date="2020-01-20T15:17:00Z">
              <w:r w:rsidRPr="006076CC">
                <w:rPr>
                  <w:b/>
                </w:rPr>
                <w:t>Warunki końcowe</w:t>
              </w:r>
            </w:ins>
          </w:p>
        </w:tc>
        <w:tc>
          <w:tcPr>
            <w:tcW w:w="5664" w:type="dxa"/>
          </w:tcPr>
          <w:p w14:paraId="3CCE68CA" w14:textId="77777777" w:rsidR="0007340D" w:rsidRDefault="0007340D" w:rsidP="00645B77">
            <w:pPr>
              <w:ind w:firstLine="0"/>
              <w:rPr>
                <w:ins w:id="9136" w:author="Okot" w:date="2020-01-20T15:17:00Z"/>
              </w:rPr>
            </w:pPr>
            <w:ins w:id="9137" w:author="Okot" w:date="2020-01-20T15:17:00Z">
              <w:r>
                <w:t>Wyświetlony został komunikat informujący o zamknięciu dostępu do potrawy.</w:t>
              </w:r>
            </w:ins>
          </w:p>
        </w:tc>
      </w:tr>
      <w:tr w:rsidR="0007340D" w14:paraId="28A9CC82" w14:textId="77777777" w:rsidTr="00645B77">
        <w:trPr>
          <w:ins w:id="9138" w:author="Okot" w:date="2020-01-20T15:17:00Z"/>
        </w:trPr>
        <w:tc>
          <w:tcPr>
            <w:tcW w:w="3397" w:type="dxa"/>
          </w:tcPr>
          <w:p w14:paraId="19E09F7E" w14:textId="77777777" w:rsidR="0007340D" w:rsidRPr="006076CC" w:rsidRDefault="0007340D" w:rsidP="00645B77">
            <w:pPr>
              <w:ind w:firstLine="0"/>
              <w:rPr>
                <w:ins w:id="9139" w:author="Okot" w:date="2020-01-20T15:17:00Z"/>
                <w:b/>
              </w:rPr>
            </w:pPr>
            <w:ins w:id="9140" w:author="Okot" w:date="2020-01-20T15:17:00Z">
              <w:r w:rsidRPr="006076CC">
                <w:rPr>
                  <w:b/>
                </w:rPr>
                <w:t>Scenariusz główny</w:t>
              </w:r>
            </w:ins>
          </w:p>
        </w:tc>
        <w:tc>
          <w:tcPr>
            <w:tcW w:w="5664" w:type="dxa"/>
          </w:tcPr>
          <w:p w14:paraId="595368F5" w14:textId="77777777" w:rsidR="0007340D" w:rsidRDefault="0007340D" w:rsidP="00645B77">
            <w:pPr>
              <w:ind w:firstLine="0"/>
              <w:rPr>
                <w:ins w:id="9141" w:author="Okot" w:date="2020-01-20T15:17:00Z"/>
              </w:rPr>
            </w:pPr>
            <w:ins w:id="9142" w:author="Okot" w:date="2020-01-20T15:17:00Z">
              <w:r>
                <w:t>1. Wyświetlone zostaje okno dialogowe z prośbą o potwierdzenie dezaktywacji potrawy.</w:t>
              </w:r>
            </w:ins>
          </w:p>
          <w:p w14:paraId="6FEE6414" w14:textId="77777777" w:rsidR="0007340D" w:rsidRDefault="0007340D" w:rsidP="00645B77">
            <w:pPr>
              <w:ind w:firstLine="0"/>
              <w:rPr>
                <w:ins w:id="9143" w:author="Okot" w:date="2020-01-20T15:17:00Z"/>
              </w:rPr>
            </w:pPr>
            <w:ins w:id="9144" w:author="Okot" w:date="2020-01-20T15:17:00Z">
              <w:r>
                <w:t>2. Użytkownik potwierdza żądanie.</w:t>
              </w:r>
            </w:ins>
          </w:p>
          <w:p w14:paraId="278254BE" w14:textId="77777777" w:rsidR="0007340D" w:rsidRDefault="0007340D" w:rsidP="00645B77">
            <w:pPr>
              <w:ind w:firstLine="0"/>
              <w:rPr>
                <w:ins w:id="9145" w:author="Okot" w:date="2020-01-20T15:17:00Z"/>
              </w:rPr>
            </w:pPr>
            <w:ins w:id="9146" w:author="Okot" w:date="2020-01-20T15:17:00Z">
              <w:r>
                <w:t>3. Okno dialogowe zostaje zamknięte.</w:t>
              </w:r>
            </w:ins>
          </w:p>
          <w:p w14:paraId="4DF9D211" w14:textId="77777777" w:rsidR="0007340D" w:rsidRDefault="0007340D" w:rsidP="00645B77">
            <w:pPr>
              <w:ind w:firstLine="0"/>
              <w:rPr>
                <w:ins w:id="9147" w:author="Okot" w:date="2020-01-20T15:17:00Z"/>
              </w:rPr>
            </w:pPr>
            <w:ins w:id="9148" w:author="Okot" w:date="2020-01-20T15:17:00Z">
              <w:r>
                <w:t>4. System przetwarza żądanie.</w:t>
              </w:r>
            </w:ins>
          </w:p>
          <w:p w14:paraId="03FCB63D" w14:textId="77777777" w:rsidR="0007340D" w:rsidRDefault="0007340D" w:rsidP="00645B77">
            <w:pPr>
              <w:ind w:firstLine="0"/>
              <w:rPr>
                <w:ins w:id="9149" w:author="Okot" w:date="2020-01-20T15:17:00Z"/>
              </w:rPr>
            </w:pPr>
            <w:ins w:id="9150"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51" w:author="Okot" w:date="2020-01-20T15:17:00Z"/>
              </w:rPr>
            </w:pPr>
            <w:ins w:id="9152" w:author="Okot" w:date="2020-01-20T15:17:00Z">
              <w:r>
                <w:t>6. Potrawa przestaje się wyświetlać w liście gotowych potraw na stronie „Przepisy”.</w:t>
              </w:r>
            </w:ins>
          </w:p>
          <w:p w14:paraId="2CFE08F1" w14:textId="77777777" w:rsidR="0007340D" w:rsidRDefault="0007340D" w:rsidP="00645B77">
            <w:pPr>
              <w:ind w:firstLine="0"/>
              <w:rPr>
                <w:ins w:id="9153" w:author="Okot" w:date="2020-01-20T15:17:00Z"/>
              </w:rPr>
            </w:pPr>
            <w:ins w:id="9154" w:author="Okot" w:date="2020-01-20T15:17:00Z">
              <w:r>
                <w:t>7. Wyświetlony został komunikat informujący o zamknięciu dostępu do potrawy.</w:t>
              </w:r>
            </w:ins>
          </w:p>
        </w:tc>
      </w:tr>
      <w:tr w:rsidR="0007340D" w14:paraId="37FB5829" w14:textId="77777777" w:rsidTr="00645B77">
        <w:trPr>
          <w:trHeight w:val="54"/>
          <w:ins w:id="9155" w:author="Okot" w:date="2020-01-20T15:17:00Z"/>
        </w:trPr>
        <w:tc>
          <w:tcPr>
            <w:tcW w:w="3397" w:type="dxa"/>
          </w:tcPr>
          <w:p w14:paraId="15177198" w14:textId="77777777" w:rsidR="0007340D" w:rsidRPr="006076CC" w:rsidRDefault="0007340D" w:rsidP="00645B77">
            <w:pPr>
              <w:ind w:firstLine="0"/>
              <w:rPr>
                <w:ins w:id="9156" w:author="Okot" w:date="2020-01-20T15:17:00Z"/>
                <w:b/>
              </w:rPr>
            </w:pPr>
            <w:ins w:id="9157"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58" w:author="Okot" w:date="2020-01-20T15:17:00Z"/>
              </w:rPr>
            </w:pPr>
            <w:ins w:id="9159" w:author="Okot" w:date="2020-01-20T15:17:00Z">
              <w:r>
                <w:t>2.1(a) Użytkownik naciska przycisk „Rezygnuj”.</w:t>
              </w:r>
            </w:ins>
          </w:p>
          <w:p w14:paraId="6851C574" w14:textId="77777777" w:rsidR="0007340D" w:rsidRDefault="0007340D" w:rsidP="00645B77">
            <w:pPr>
              <w:ind w:firstLine="0"/>
              <w:rPr>
                <w:ins w:id="9160" w:author="Okot" w:date="2020-01-20T15:17:00Z"/>
              </w:rPr>
            </w:pPr>
            <w:ins w:id="9161" w:author="Okot" w:date="2020-01-20T15:17:00Z">
              <w:r>
                <w:t>2.1(b) Użytkownik używa przycisku do zamknięcia okna.</w:t>
              </w:r>
            </w:ins>
          </w:p>
          <w:p w14:paraId="2410EA5B" w14:textId="77777777" w:rsidR="0007340D" w:rsidRDefault="0007340D" w:rsidP="00645B77">
            <w:pPr>
              <w:ind w:firstLine="0"/>
              <w:rPr>
                <w:ins w:id="9162" w:author="Okot" w:date="2020-01-20T15:17:00Z"/>
              </w:rPr>
            </w:pPr>
            <w:ins w:id="9163"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64" w:author="Okot" w:date="2020-01-20T15:17:00Z"/>
        </w:rPr>
      </w:pPr>
    </w:p>
    <w:p w14:paraId="6AB1B24C" w14:textId="3B664E8B" w:rsidR="00955828" w:rsidRDefault="00955828" w:rsidP="00955828">
      <w:pPr>
        <w:ind w:firstLine="0"/>
        <w:rPr>
          <w:ins w:id="9165" w:author="Okot" w:date="2020-01-20T15:20:00Z"/>
        </w:rPr>
      </w:pPr>
      <w:ins w:id="9166" w:author="Okot" w:date="2020-01-20T15:20:00Z">
        <w:r>
          <w:t>Tabela 4.</w:t>
        </w:r>
      </w:ins>
      <w:ins w:id="9167" w:author="Okot" w:date="2020-01-20T15:21:00Z">
        <w:r>
          <w:t>3</w:t>
        </w:r>
      </w:ins>
      <w:ins w:id="9168" w:author="Okot" w:date="2020-01-21T13:57:00Z">
        <w:r w:rsidR="002E2CD4">
          <w:t>2</w:t>
        </w:r>
      </w:ins>
      <w:ins w:id="9169" w:author="Okot" w:date="2020-01-20T15:20:00Z">
        <w:r>
          <w:t>.</w:t>
        </w:r>
      </w:ins>
    </w:p>
    <w:p w14:paraId="3E120FD6" w14:textId="77777777" w:rsidR="00955828" w:rsidRDefault="00955828" w:rsidP="00955828">
      <w:pPr>
        <w:ind w:firstLine="0"/>
        <w:rPr>
          <w:ins w:id="9170" w:author="Okot" w:date="2020-01-20T15:20:00Z"/>
        </w:rPr>
      </w:pPr>
      <w:ins w:id="9171"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72" w:author="Okot" w:date="2020-01-20T15:20:00Z"/>
        </w:trPr>
        <w:tc>
          <w:tcPr>
            <w:tcW w:w="3397" w:type="dxa"/>
          </w:tcPr>
          <w:p w14:paraId="55F652BE" w14:textId="77777777" w:rsidR="00955828" w:rsidRPr="009E0555" w:rsidRDefault="00955828" w:rsidP="00645B77">
            <w:pPr>
              <w:ind w:firstLine="0"/>
              <w:rPr>
                <w:ins w:id="9173" w:author="Okot" w:date="2020-01-20T15:20:00Z"/>
                <w:b/>
              </w:rPr>
            </w:pPr>
            <w:ins w:id="9174" w:author="Okot" w:date="2020-01-20T15:20:00Z">
              <w:r w:rsidRPr="009E0555">
                <w:rPr>
                  <w:b/>
                </w:rPr>
                <w:t>Nazwa</w:t>
              </w:r>
            </w:ins>
          </w:p>
        </w:tc>
        <w:tc>
          <w:tcPr>
            <w:tcW w:w="5664" w:type="dxa"/>
          </w:tcPr>
          <w:p w14:paraId="65D1203B" w14:textId="53246823" w:rsidR="00955828" w:rsidRPr="007A0FF6" w:rsidRDefault="00955828">
            <w:pPr>
              <w:ind w:firstLine="0"/>
              <w:rPr>
                <w:ins w:id="9175" w:author="Okot" w:date="2020-01-20T15:20:00Z"/>
                <w:b/>
                <w:i/>
              </w:rPr>
            </w:pPr>
            <w:ins w:id="9176" w:author="Okot" w:date="2020-01-20T15:20:00Z">
              <w:r>
                <w:rPr>
                  <w:b/>
                  <w:i/>
                </w:rPr>
                <w:t>PU03</w:t>
              </w:r>
            </w:ins>
            <w:ins w:id="9177" w:author="Okot" w:date="2020-01-21T13:57:00Z">
              <w:r w:rsidR="002E2CD4">
                <w:rPr>
                  <w:b/>
                  <w:i/>
                </w:rPr>
                <w:t>2</w:t>
              </w:r>
            </w:ins>
            <w:ins w:id="9178" w:author="Okot" w:date="2020-01-20T15:20:00Z">
              <w:r w:rsidRPr="007A0FF6">
                <w:rPr>
                  <w:b/>
                  <w:i/>
                </w:rPr>
                <w:t>:</w:t>
              </w:r>
              <w:r>
                <w:rPr>
                  <w:b/>
                  <w:i/>
                </w:rPr>
                <w:t xml:space="preserve"> Przeglądanie podstrony Wyszukiwarka produktów</w:t>
              </w:r>
            </w:ins>
          </w:p>
        </w:tc>
      </w:tr>
      <w:tr w:rsidR="00955828" w14:paraId="4F0FA5BA" w14:textId="77777777" w:rsidTr="00645B77">
        <w:trPr>
          <w:ins w:id="9179" w:author="Okot" w:date="2020-01-20T15:20:00Z"/>
        </w:trPr>
        <w:tc>
          <w:tcPr>
            <w:tcW w:w="3397" w:type="dxa"/>
          </w:tcPr>
          <w:p w14:paraId="6596FC79" w14:textId="77777777" w:rsidR="00955828" w:rsidRPr="009E0555" w:rsidRDefault="00955828" w:rsidP="00645B77">
            <w:pPr>
              <w:ind w:firstLine="0"/>
              <w:rPr>
                <w:ins w:id="9180" w:author="Okot" w:date="2020-01-20T15:20:00Z"/>
                <w:b/>
              </w:rPr>
            </w:pPr>
            <w:ins w:id="9181" w:author="Okot" w:date="2020-01-20T15:20:00Z">
              <w:r w:rsidRPr="009E0555">
                <w:rPr>
                  <w:b/>
                </w:rPr>
                <w:t>Opis</w:t>
              </w:r>
            </w:ins>
          </w:p>
        </w:tc>
        <w:tc>
          <w:tcPr>
            <w:tcW w:w="5664" w:type="dxa"/>
          </w:tcPr>
          <w:p w14:paraId="6C608D0A" w14:textId="77777777" w:rsidR="00955828" w:rsidRDefault="00955828" w:rsidP="00645B77">
            <w:pPr>
              <w:ind w:firstLine="0"/>
              <w:rPr>
                <w:ins w:id="9182" w:author="Okot" w:date="2020-01-20T15:20:00Z"/>
              </w:rPr>
            </w:pPr>
            <w:ins w:id="9183"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84" w:author="Okot" w:date="2020-01-20T15:20:00Z"/>
        </w:trPr>
        <w:tc>
          <w:tcPr>
            <w:tcW w:w="3397" w:type="dxa"/>
          </w:tcPr>
          <w:p w14:paraId="2655BC65" w14:textId="77777777" w:rsidR="00955828" w:rsidRPr="009E0555" w:rsidRDefault="00955828" w:rsidP="00645B77">
            <w:pPr>
              <w:ind w:firstLine="0"/>
              <w:rPr>
                <w:ins w:id="9185" w:author="Okot" w:date="2020-01-20T15:20:00Z"/>
                <w:b/>
              </w:rPr>
            </w:pPr>
            <w:ins w:id="9186" w:author="Okot" w:date="2020-01-20T15:20:00Z">
              <w:r w:rsidRPr="009E0555">
                <w:rPr>
                  <w:b/>
                </w:rPr>
                <w:t>Warunki początkowe</w:t>
              </w:r>
            </w:ins>
          </w:p>
        </w:tc>
        <w:tc>
          <w:tcPr>
            <w:tcW w:w="5664" w:type="dxa"/>
          </w:tcPr>
          <w:p w14:paraId="422930C7" w14:textId="77777777" w:rsidR="00955828" w:rsidRDefault="00955828" w:rsidP="00645B77">
            <w:pPr>
              <w:ind w:firstLine="0"/>
              <w:rPr>
                <w:ins w:id="9187" w:author="Okot" w:date="2020-01-20T15:20:00Z"/>
              </w:rPr>
            </w:pPr>
            <w:ins w:id="9188" w:author="Okot" w:date="2020-01-20T15:20:00Z">
              <w:r>
                <w:t>Użytkownik poprawnie zrealizował PU002.</w:t>
              </w:r>
            </w:ins>
          </w:p>
        </w:tc>
      </w:tr>
      <w:tr w:rsidR="00955828" w14:paraId="200C8DD6" w14:textId="77777777" w:rsidTr="00645B77">
        <w:trPr>
          <w:ins w:id="9189" w:author="Okot" w:date="2020-01-20T15:20:00Z"/>
        </w:trPr>
        <w:tc>
          <w:tcPr>
            <w:tcW w:w="3397" w:type="dxa"/>
          </w:tcPr>
          <w:p w14:paraId="7B11C850" w14:textId="77777777" w:rsidR="00955828" w:rsidRPr="009E0555" w:rsidRDefault="00955828" w:rsidP="00645B77">
            <w:pPr>
              <w:ind w:firstLine="0"/>
              <w:rPr>
                <w:ins w:id="9190" w:author="Okot" w:date="2020-01-20T15:20:00Z"/>
                <w:b/>
              </w:rPr>
            </w:pPr>
            <w:ins w:id="9191" w:author="Okot" w:date="2020-01-20T15:20:00Z">
              <w:r w:rsidRPr="009E0555">
                <w:rPr>
                  <w:b/>
                </w:rPr>
                <w:t>Inicjacja</w:t>
              </w:r>
            </w:ins>
          </w:p>
        </w:tc>
        <w:tc>
          <w:tcPr>
            <w:tcW w:w="5664" w:type="dxa"/>
          </w:tcPr>
          <w:p w14:paraId="743E95FA" w14:textId="77777777" w:rsidR="00955828" w:rsidRDefault="00955828" w:rsidP="00645B77">
            <w:pPr>
              <w:ind w:firstLine="0"/>
              <w:rPr>
                <w:ins w:id="9192" w:author="Okot" w:date="2020-01-20T15:20:00Z"/>
              </w:rPr>
            </w:pPr>
            <w:ins w:id="9193" w:author="Okot" w:date="2020-01-20T15:20:00Z">
              <w:r>
                <w:t>Użytkownik wybrał opcję „Wyszukiwarka produktów” w menu aplikacji.</w:t>
              </w:r>
            </w:ins>
          </w:p>
        </w:tc>
      </w:tr>
      <w:tr w:rsidR="00955828" w14:paraId="0FDEB209" w14:textId="77777777" w:rsidTr="00645B77">
        <w:trPr>
          <w:ins w:id="9194" w:author="Okot" w:date="2020-01-20T15:20:00Z"/>
        </w:trPr>
        <w:tc>
          <w:tcPr>
            <w:tcW w:w="3397" w:type="dxa"/>
          </w:tcPr>
          <w:p w14:paraId="1CAA0184" w14:textId="77777777" w:rsidR="00955828" w:rsidRPr="009E0555" w:rsidRDefault="00955828" w:rsidP="00645B77">
            <w:pPr>
              <w:ind w:firstLine="0"/>
              <w:rPr>
                <w:ins w:id="9195" w:author="Okot" w:date="2020-01-20T15:20:00Z"/>
                <w:b/>
              </w:rPr>
            </w:pPr>
            <w:ins w:id="9196" w:author="Okot" w:date="2020-01-20T15:20:00Z">
              <w:r w:rsidRPr="009E0555">
                <w:rPr>
                  <w:b/>
                </w:rPr>
                <w:t>Warunki końcowe</w:t>
              </w:r>
            </w:ins>
          </w:p>
        </w:tc>
        <w:tc>
          <w:tcPr>
            <w:tcW w:w="5664" w:type="dxa"/>
          </w:tcPr>
          <w:p w14:paraId="4108F653" w14:textId="77777777" w:rsidR="00955828" w:rsidRDefault="00955828" w:rsidP="00645B77">
            <w:pPr>
              <w:ind w:firstLine="0"/>
              <w:rPr>
                <w:ins w:id="9197" w:author="Okot" w:date="2020-01-20T15:20:00Z"/>
              </w:rPr>
            </w:pPr>
            <w:ins w:id="9198" w:author="Okot" w:date="2020-01-20T15:20:00Z">
              <w:r>
                <w:t>Podstrona „Wyszukiwarka” została poprawnie załadowana i wyświetlona.</w:t>
              </w:r>
            </w:ins>
          </w:p>
        </w:tc>
      </w:tr>
      <w:tr w:rsidR="00955828" w14:paraId="71A64261" w14:textId="77777777" w:rsidTr="00645B77">
        <w:trPr>
          <w:ins w:id="9199" w:author="Okot" w:date="2020-01-20T15:20:00Z"/>
        </w:trPr>
        <w:tc>
          <w:tcPr>
            <w:tcW w:w="3397" w:type="dxa"/>
          </w:tcPr>
          <w:p w14:paraId="6D60BB9D" w14:textId="77777777" w:rsidR="00955828" w:rsidRPr="009E0555" w:rsidRDefault="00955828" w:rsidP="00645B77">
            <w:pPr>
              <w:ind w:firstLine="0"/>
              <w:rPr>
                <w:ins w:id="9200" w:author="Okot" w:date="2020-01-20T15:20:00Z"/>
                <w:b/>
              </w:rPr>
            </w:pPr>
            <w:ins w:id="9201" w:author="Okot" w:date="2020-01-20T15:20:00Z">
              <w:r w:rsidRPr="009E0555">
                <w:rPr>
                  <w:b/>
                </w:rPr>
                <w:t>Scenariusz główny</w:t>
              </w:r>
            </w:ins>
          </w:p>
        </w:tc>
        <w:tc>
          <w:tcPr>
            <w:tcW w:w="5664" w:type="dxa"/>
          </w:tcPr>
          <w:p w14:paraId="330A66A7" w14:textId="77777777" w:rsidR="00955828" w:rsidRDefault="00955828" w:rsidP="00645B77">
            <w:pPr>
              <w:ind w:firstLine="0"/>
              <w:rPr>
                <w:ins w:id="9202" w:author="Okot" w:date="2020-01-20T15:20:00Z"/>
              </w:rPr>
            </w:pPr>
            <w:ins w:id="9203" w:author="Okot" w:date="2020-01-20T15:20:00Z">
              <w:r>
                <w:t>1. Użytkownik wybiera opcję „Wyszukiwarka produktów” w menu aplikacji.</w:t>
              </w:r>
            </w:ins>
          </w:p>
          <w:p w14:paraId="3110EECF" w14:textId="77777777" w:rsidR="00955828" w:rsidRDefault="00955828" w:rsidP="00645B77">
            <w:pPr>
              <w:ind w:firstLine="0"/>
              <w:rPr>
                <w:ins w:id="9204" w:author="Okot" w:date="2020-01-20T15:20:00Z"/>
              </w:rPr>
            </w:pPr>
            <w:ins w:id="9205" w:author="Okot" w:date="2020-01-20T15:20:00Z">
              <w:r>
                <w:t>2. System wyświetla podstronę „Wyszukiwarka produktów”.</w:t>
              </w:r>
            </w:ins>
          </w:p>
        </w:tc>
      </w:tr>
      <w:tr w:rsidR="00955828" w14:paraId="5AE3922D" w14:textId="77777777" w:rsidTr="00645B77">
        <w:trPr>
          <w:trHeight w:val="54"/>
          <w:ins w:id="9206" w:author="Okot" w:date="2020-01-20T15:20:00Z"/>
        </w:trPr>
        <w:tc>
          <w:tcPr>
            <w:tcW w:w="3397" w:type="dxa"/>
          </w:tcPr>
          <w:p w14:paraId="124D7283" w14:textId="77777777" w:rsidR="00955828" w:rsidRPr="009E0555" w:rsidRDefault="00955828" w:rsidP="00645B77">
            <w:pPr>
              <w:ind w:firstLine="0"/>
              <w:rPr>
                <w:ins w:id="9207" w:author="Okot" w:date="2020-01-20T15:20:00Z"/>
                <w:b/>
              </w:rPr>
            </w:pPr>
            <w:ins w:id="9208" w:author="Okot" w:date="2020-01-20T15:20:00Z">
              <w:r w:rsidRPr="009E0555">
                <w:rPr>
                  <w:b/>
                </w:rPr>
                <w:t>Scenariusze alternatywne</w:t>
              </w:r>
            </w:ins>
          </w:p>
        </w:tc>
        <w:tc>
          <w:tcPr>
            <w:tcW w:w="5664" w:type="dxa"/>
          </w:tcPr>
          <w:p w14:paraId="402EB507" w14:textId="77777777" w:rsidR="00955828" w:rsidRDefault="00955828" w:rsidP="00645B77">
            <w:pPr>
              <w:ind w:firstLine="0"/>
              <w:rPr>
                <w:ins w:id="9209" w:author="Okot" w:date="2020-01-20T15:20:00Z"/>
              </w:rPr>
            </w:pPr>
            <w:ins w:id="9210" w:author="Okot" w:date="2020-01-20T15:20:00Z">
              <w:r>
                <w:t>-</w:t>
              </w:r>
            </w:ins>
          </w:p>
        </w:tc>
      </w:tr>
    </w:tbl>
    <w:p w14:paraId="676BB0DF" w14:textId="77777777" w:rsidR="00955828" w:rsidRDefault="00955828" w:rsidP="00955828">
      <w:pPr>
        <w:ind w:firstLine="0"/>
        <w:rPr>
          <w:ins w:id="9211" w:author="Okot" w:date="2020-01-20T15:20:00Z"/>
        </w:rPr>
      </w:pPr>
    </w:p>
    <w:p w14:paraId="69600D19" w14:textId="77777777" w:rsidR="00EA61D6" w:rsidRDefault="00EA61D6">
      <w:pPr>
        <w:spacing w:after="160" w:line="259" w:lineRule="auto"/>
        <w:ind w:firstLine="0"/>
        <w:jc w:val="left"/>
        <w:rPr>
          <w:ins w:id="9212" w:author="Okot" w:date="2020-01-20T19:36:00Z"/>
        </w:rPr>
      </w:pPr>
      <w:ins w:id="9213" w:author="Okot" w:date="2020-01-20T19:36:00Z">
        <w:r>
          <w:br w:type="page"/>
        </w:r>
      </w:ins>
    </w:p>
    <w:p w14:paraId="04ABD181" w14:textId="629C627F" w:rsidR="00955828" w:rsidRDefault="00955828" w:rsidP="00955828">
      <w:pPr>
        <w:ind w:firstLine="0"/>
        <w:rPr>
          <w:ins w:id="9214" w:author="Okot" w:date="2020-01-20T15:21:00Z"/>
        </w:rPr>
      </w:pPr>
      <w:ins w:id="9215" w:author="Okot" w:date="2020-01-20T15:21:00Z">
        <w:r>
          <w:lastRenderedPageBreak/>
          <w:t>Tabela 4.3</w:t>
        </w:r>
      </w:ins>
      <w:ins w:id="9216" w:author="Okot" w:date="2020-01-21T13:57:00Z">
        <w:r w:rsidR="002E2CD4">
          <w:t>3</w:t>
        </w:r>
      </w:ins>
      <w:ins w:id="9217" w:author="Okot" w:date="2020-01-20T15:21:00Z">
        <w:r>
          <w:t>.</w:t>
        </w:r>
      </w:ins>
    </w:p>
    <w:p w14:paraId="4E90F0EB" w14:textId="77777777" w:rsidR="00955828" w:rsidRDefault="00955828" w:rsidP="00955828">
      <w:pPr>
        <w:ind w:firstLine="0"/>
        <w:rPr>
          <w:ins w:id="9218" w:author="Okot" w:date="2020-01-20T15:21:00Z"/>
        </w:rPr>
      </w:pPr>
      <w:ins w:id="9219"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20" w:author="Okot" w:date="2020-01-20T15:21:00Z"/>
        </w:trPr>
        <w:tc>
          <w:tcPr>
            <w:tcW w:w="3397" w:type="dxa"/>
          </w:tcPr>
          <w:p w14:paraId="297743E9" w14:textId="77777777" w:rsidR="00955828" w:rsidRPr="006076CC" w:rsidRDefault="00955828" w:rsidP="00645B77">
            <w:pPr>
              <w:ind w:firstLine="0"/>
              <w:rPr>
                <w:ins w:id="9221" w:author="Okot" w:date="2020-01-20T15:21:00Z"/>
                <w:b/>
              </w:rPr>
            </w:pPr>
            <w:ins w:id="9222" w:author="Okot" w:date="2020-01-20T15:21:00Z">
              <w:r w:rsidRPr="006076CC">
                <w:rPr>
                  <w:b/>
                </w:rPr>
                <w:t>Nazwa</w:t>
              </w:r>
            </w:ins>
          </w:p>
        </w:tc>
        <w:tc>
          <w:tcPr>
            <w:tcW w:w="5664" w:type="dxa"/>
          </w:tcPr>
          <w:p w14:paraId="5F7501A2" w14:textId="30C8B210" w:rsidR="00955828" w:rsidRPr="00A12070" w:rsidRDefault="002E2CD4">
            <w:pPr>
              <w:ind w:firstLine="0"/>
              <w:rPr>
                <w:ins w:id="9223" w:author="Okot" w:date="2020-01-20T15:21:00Z"/>
                <w:b/>
                <w:i/>
              </w:rPr>
            </w:pPr>
            <w:ins w:id="9224" w:author="Okot" w:date="2020-01-20T15:21:00Z">
              <w:r>
                <w:rPr>
                  <w:b/>
                  <w:i/>
                </w:rPr>
                <w:t>PU033</w:t>
              </w:r>
              <w:r w:rsidR="00955828" w:rsidRPr="00A12070">
                <w:rPr>
                  <w:b/>
                  <w:i/>
                </w:rPr>
                <w:t>: Wyszukiwanie produktu po składniku odżywczym</w:t>
              </w:r>
            </w:ins>
          </w:p>
        </w:tc>
      </w:tr>
      <w:tr w:rsidR="00955828" w14:paraId="0BBC64A2" w14:textId="77777777" w:rsidTr="00645B77">
        <w:trPr>
          <w:ins w:id="9225" w:author="Okot" w:date="2020-01-20T15:21:00Z"/>
        </w:trPr>
        <w:tc>
          <w:tcPr>
            <w:tcW w:w="3397" w:type="dxa"/>
          </w:tcPr>
          <w:p w14:paraId="0EB0F8F5" w14:textId="77777777" w:rsidR="00955828" w:rsidRPr="006076CC" w:rsidRDefault="00955828" w:rsidP="00645B77">
            <w:pPr>
              <w:ind w:firstLine="0"/>
              <w:rPr>
                <w:ins w:id="9226" w:author="Okot" w:date="2020-01-20T15:21:00Z"/>
                <w:b/>
              </w:rPr>
            </w:pPr>
            <w:ins w:id="9227" w:author="Okot" w:date="2020-01-20T15:21:00Z">
              <w:r w:rsidRPr="006076CC">
                <w:rPr>
                  <w:b/>
                </w:rPr>
                <w:t>Opis</w:t>
              </w:r>
            </w:ins>
          </w:p>
        </w:tc>
        <w:tc>
          <w:tcPr>
            <w:tcW w:w="5664" w:type="dxa"/>
          </w:tcPr>
          <w:p w14:paraId="364B8F12" w14:textId="77777777" w:rsidR="00955828" w:rsidRDefault="00955828" w:rsidP="00645B77">
            <w:pPr>
              <w:ind w:firstLine="0"/>
              <w:rPr>
                <w:ins w:id="9228" w:author="Okot" w:date="2020-01-20T15:21:00Z"/>
              </w:rPr>
            </w:pPr>
            <w:ins w:id="9229"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30" w:author="Okot" w:date="2020-01-20T15:21:00Z"/>
        </w:trPr>
        <w:tc>
          <w:tcPr>
            <w:tcW w:w="3397" w:type="dxa"/>
          </w:tcPr>
          <w:p w14:paraId="556D4C14" w14:textId="77777777" w:rsidR="00955828" w:rsidRPr="006076CC" w:rsidRDefault="00955828" w:rsidP="00645B77">
            <w:pPr>
              <w:ind w:firstLine="0"/>
              <w:rPr>
                <w:ins w:id="9231" w:author="Okot" w:date="2020-01-20T15:21:00Z"/>
                <w:b/>
              </w:rPr>
            </w:pPr>
            <w:ins w:id="9232" w:author="Okot" w:date="2020-01-20T15:21:00Z">
              <w:r w:rsidRPr="006076CC">
                <w:rPr>
                  <w:b/>
                </w:rPr>
                <w:t>Warunki początkowe</w:t>
              </w:r>
            </w:ins>
          </w:p>
        </w:tc>
        <w:tc>
          <w:tcPr>
            <w:tcW w:w="5664" w:type="dxa"/>
          </w:tcPr>
          <w:p w14:paraId="5D0C8211" w14:textId="77777777" w:rsidR="00955828" w:rsidRDefault="00955828" w:rsidP="00645B77">
            <w:pPr>
              <w:ind w:firstLine="0"/>
              <w:rPr>
                <w:ins w:id="9233" w:author="Okot" w:date="2020-01-20T15:21:00Z"/>
              </w:rPr>
            </w:pPr>
            <w:ins w:id="9234" w:author="Okot" w:date="2020-01-20T15:21:00Z">
              <w:r>
                <w:t>Użytkownik poprawnie zrealizował PU002 i znajduje się na podstronie „Wyszukiwarka produktów”.</w:t>
              </w:r>
            </w:ins>
          </w:p>
        </w:tc>
      </w:tr>
      <w:tr w:rsidR="00955828" w14:paraId="4E2F5194" w14:textId="77777777" w:rsidTr="00645B77">
        <w:trPr>
          <w:ins w:id="9235" w:author="Okot" w:date="2020-01-20T15:21:00Z"/>
        </w:trPr>
        <w:tc>
          <w:tcPr>
            <w:tcW w:w="3397" w:type="dxa"/>
          </w:tcPr>
          <w:p w14:paraId="02CBFD29" w14:textId="77777777" w:rsidR="00955828" w:rsidRPr="006076CC" w:rsidRDefault="00955828" w:rsidP="00645B77">
            <w:pPr>
              <w:ind w:firstLine="0"/>
              <w:rPr>
                <w:ins w:id="9236" w:author="Okot" w:date="2020-01-20T15:21:00Z"/>
                <w:b/>
              </w:rPr>
            </w:pPr>
            <w:ins w:id="9237" w:author="Okot" w:date="2020-01-20T15:21:00Z">
              <w:r w:rsidRPr="006076CC">
                <w:rPr>
                  <w:b/>
                </w:rPr>
                <w:t>Inicjacja</w:t>
              </w:r>
            </w:ins>
          </w:p>
        </w:tc>
        <w:tc>
          <w:tcPr>
            <w:tcW w:w="5664" w:type="dxa"/>
          </w:tcPr>
          <w:p w14:paraId="66BBD034" w14:textId="77777777" w:rsidR="00955828" w:rsidRDefault="00955828" w:rsidP="00645B77">
            <w:pPr>
              <w:ind w:firstLine="0"/>
              <w:rPr>
                <w:ins w:id="9238" w:author="Okot" w:date="2020-01-20T15:21:00Z"/>
              </w:rPr>
            </w:pPr>
            <w:ins w:id="9239" w:author="Okot" w:date="2020-01-20T15:21:00Z">
              <w:r>
                <w:t>Użytkownika rozwija listę składników odżywczych.</w:t>
              </w:r>
            </w:ins>
          </w:p>
        </w:tc>
      </w:tr>
      <w:tr w:rsidR="00955828" w14:paraId="2CA1F5C1" w14:textId="77777777" w:rsidTr="00645B77">
        <w:trPr>
          <w:ins w:id="9240" w:author="Okot" w:date="2020-01-20T15:21:00Z"/>
        </w:trPr>
        <w:tc>
          <w:tcPr>
            <w:tcW w:w="3397" w:type="dxa"/>
          </w:tcPr>
          <w:p w14:paraId="085980D2" w14:textId="77777777" w:rsidR="00955828" w:rsidRPr="006076CC" w:rsidRDefault="00955828" w:rsidP="00645B77">
            <w:pPr>
              <w:ind w:firstLine="0"/>
              <w:rPr>
                <w:ins w:id="9241" w:author="Okot" w:date="2020-01-20T15:21:00Z"/>
                <w:b/>
              </w:rPr>
            </w:pPr>
            <w:ins w:id="9242" w:author="Okot" w:date="2020-01-20T15:21:00Z">
              <w:r w:rsidRPr="006076CC">
                <w:rPr>
                  <w:b/>
                </w:rPr>
                <w:t>Warunki końcowe</w:t>
              </w:r>
            </w:ins>
          </w:p>
        </w:tc>
        <w:tc>
          <w:tcPr>
            <w:tcW w:w="5664" w:type="dxa"/>
          </w:tcPr>
          <w:p w14:paraId="6CAFBAE6" w14:textId="77777777" w:rsidR="00955828" w:rsidRDefault="00955828" w:rsidP="00645B77">
            <w:pPr>
              <w:ind w:firstLine="0"/>
              <w:rPr>
                <w:ins w:id="9243" w:author="Okot" w:date="2020-01-20T15:21:00Z"/>
              </w:rPr>
            </w:pPr>
            <w:ins w:id="9244" w:author="Okot" w:date="2020-01-20T15:21:00Z">
              <w:r>
                <w:t>Wyświetlona została tabela zawierająca 20 produktów o najwyższej zawartości wybranego składnika.</w:t>
              </w:r>
            </w:ins>
          </w:p>
        </w:tc>
      </w:tr>
      <w:tr w:rsidR="00955828" w14:paraId="31BCEB7D" w14:textId="77777777" w:rsidTr="00645B77">
        <w:trPr>
          <w:ins w:id="9245" w:author="Okot" w:date="2020-01-20T15:21:00Z"/>
        </w:trPr>
        <w:tc>
          <w:tcPr>
            <w:tcW w:w="3397" w:type="dxa"/>
          </w:tcPr>
          <w:p w14:paraId="5C5DABAD" w14:textId="77777777" w:rsidR="00955828" w:rsidRPr="006076CC" w:rsidRDefault="00955828" w:rsidP="00645B77">
            <w:pPr>
              <w:ind w:firstLine="0"/>
              <w:rPr>
                <w:ins w:id="9246" w:author="Okot" w:date="2020-01-20T15:21:00Z"/>
                <w:b/>
              </w:rPr>
            </w:pPr>
            <w:ins w:id="9247" w:author="Okot" w:date="2020-01-20T15:21:00Z">
              <w:r w:rsidRPr="006076CC">
                <w:rPr>
                  <w:b/>
                </w:rPr>
                <w:t>Scenariusz główny</w:t>
              </w:r>
            </w:ins>
          </w:p>
        </w:tc>
        <w:tc>
          <w:tcPr>
            <w:tcW w:w="5664" w:type="dxa"/>
          </w:tcPr>
          <w:p w14:paraId="108FFF64" w14:textId="77777777" w:rsidR="00955828" w:rsidRDefault="00955828" w:rsidP="00645B77">
            <w:pPr>
              <w:ind w:firstLine="0"/>
              <w:rPr>
                <w:ins w:id="9248" w:author="Okot" w:date="2020-01-20T15:21:00Z"/>
              </w:rPr>
            </w:pPr>
            <w:ins w:id="9249" w:author="Okot" w:date="2020-01-20T15:21:00Z">
              <w:r>
                <w:t>1. Użytkownik wybiera z listy składnik.</w:t>
              </w:r>
            </w:ins>
          </w:p>
          <w:p w14:paraId="7F45563F" w14:textId="77777777" w:rsidR="00955828" w:rsidRDefault="00955828" w:rsidP="00645B77">
            <w:pPr>
              <w:ind w:firstLine="0"/>
              <w:rPr>
                <w:ins w:id="9250" w:author="Okot" w:date="2020-01-20T15:21:00Z"/>
              </w:rPr>
            </w:pPr>
            <w:ins w:id="9251" w:author="Okot" w:date="2020-01-20T15:21:00Z">
              <w:r>
                <w:t>2. Użytkownik naciska przycisk wyszukiwania.</w:t>
              </w:r>
            </w:ins>
          </w:p>
          <w:p w14:paraId="220AB490" w14:textId="77777777" w:rsidR="00955828" w:rsidRDefault="00955828" w:rsidP="00645B77">
            <w:pPr>
              <w:ind w:firstLine="0"/>
              <w:rPr>
                <w:ins w:id="9252" w:author="Okot" w:date="2020-01-20T15:21:00Z"/>
              </w:rPr>
            </w:pPr>
            <w:ins w:id="9253" w:author="Okot" w:date="2020-01-20T15:21:00Z">
              <w:r>
                <w:t>3. System sprawdza poprawność przesyłania formularza.</w:t>
              </w:r>
            </w:ins>
          </w:p>
          <w:p w14:paraId="0FBDAD97" w14:textId="77777777" w:rsidR="00955828" w:rsidRDefault="00955828" w:rsidP="00645B77">
            <w:pPr>
              <w:ind w:firstLine="0"/>
              <w:rPr>
                <w:ins w:id="9254" w:author="Okot" w:date="2020-01-20T15:21:00Z"/>
              </w:rPr>
            </w:pPr>
            <w:ins w:id="9255" w:author="Okot" w:date="2020-01-20T15:21:00Z">
              <w:r>
                <w:t>4. System przesyła zapytania do bazy danych.</w:t>
              </w:r>
            </w:ins>
          </w:p>
          <w:p w14:paraId="7AB932F3" w14:textId="77777777" w:rsidR="00955828" w:rsidRDefault="00955828" w:rsidP="00645B77">
            <w:pPr>
              <w:ind w:firstLine="0"/>
              <w:rPr>
                <w:ins w:id="9256" w:author="Okot" w:date="2020-01-20T15:21:00Z"/>
              </w:rPr>
            </w:pPr>
            <w:ins w:id="9257" w:author="Okot" w:date="2020-01-20T15:21:00Z">
              <w:r>
                <w:t>5. Baza danych zwraca rezultat zapytania.</w:t>
              </w:r>
            </w:ins>
          </w:p>
          <w:p w14:paraId="2DE47DDA" w14:textId="77777777" w:rsidR="00955828" w:rsidRDefault="00955828" w:rsidP="00645B77">
            <w:pPr>
              <w:ind w:firstLine="0"/>
              <w:rPr>
                <w:ins w:id="9258" w:author="Okot" w:date="2020-01-20T15:21:00Z"/>
              </w:rPr>
            </w:pPr>
            <w:ins w:id="9259" w:author="Okot" w:date="2020-01-20T15:21:00Z">
              <w:r>
                <w:t>6. System wyświetla zwrócone dane w formie tabeli.</w:t>
              </w:r>
            </w:ins>
          </w:p>
        </w:tc>
      </w:tr>
      <w:tr w:rsidR="00955828" w14:paraId="1DA1CC43" w14:textId="77777777" w:rsidTr="00645B77">
        <w:trPr>
          <w:trHeight w:val="54"/>
          <w:ins w:id="9260" w:author="Okot" w:date="2020-01-20T15:21:00Z"/>
        </w:trPr>
        <w:tc>
          <w:tcPr>
            <w:tcW w:w="3397" w:type="dxa"/>
          </w:tcPr>
          <w:p w14:paraId="37A2E557" w14:textId="77777777" w:rsidR="00955828" w:rsidRPr="006076CC" w:rsidRDefault="00955828" w:rsidP="00645B77">
            <w:pPr>
              <w:ind w:firstLine="0"/>
              <w:rPr>
                <w:ins w:id="9261" w:author="Okot" w:date="2020-01-20T15:21:00Z"/>
                <w:b/>
              </w:rPr>
            </w:pPr>
            <w:ins w:id="9262" w:author="Okot" w:date="2020-01-20T15:21:00Z">
              <w:r w:rsidRPr="006076CC">
                <w:rPr>
                  <w:b/>
                </w:rPr>
                <w:t>Scenariusze alternatywne</w:t>
              </w:r>
            </w:ins>
          </w:p>
        </w:tc>
        <w:tc>
          <w:tcPr>
            <w:tcW w:w="5664" w:type="dxa"/>
          </w:tcPr>
          <w:p w14:paraId="7F4506A7" w14:textId="77777777" w:rsidR="00955828" w:rsidRDefault="00955828" w:rsidP="00645B77">
            <w:pPr>
              <w:ind w:firstLine="0"/>
              <w:rPr>
                <w:ins w:id="9263" w:author="Okot" w:date="2020-01-20T15:21:00Z"/>
              </w:rPr>
            </w:pPr>
            <w:ins w:id="9264" w:author="Okot" w:date="2020-01-20T15:21:00Z">
              <w:r>
                <w:t>3.1. Żaden składnik nie został wybrany.</w:t>
              </w:r>
            </w:ins>
          </w:p>
          <w:p w14:paraId="161D42E2" w14:textId="77777777" w:rsidR="00955828" w:rsidRDefault="00955828" w:rsidP="00645B77">
            <w:pPr>
              <w:ind w:firstLine="0"/>
              <w:rPr>
                <w:ins w:id="9265" w:author="Okot" w:date="2020-01-20T15:21:00Z"/>
              </w:rPr>
            </w:pPr>
            <w:ins w:id="9266" w:author="Okot" w:date="2020-01-20T15:21:00Z">
              <w:r>
                <w:t>3.1.1. Wyświetlony zostaje stosowny komunikat błędu.</w:t>
              </w:r>
            </w:ins>
          </w:p>
          <w:p w14:paraId="7B9BA8A5" w14:textId="703B3D7D" w:rsidR="00955828" w:rsidRDefault="00975867" w:rsidP="00645B77">
            <w:pPr>
              <w:ind w:firstLine="0"/>
              <w:rPr>
                <w:ins w:id="9267" w:author="Okot" w:date="2020-01-20T15:21:00Z"/>
              </w:rPr>
            </w:pPr>
            <w:ins w:id="9268"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69" w:author="Okot" w:date="2020-01-20T15:58:00Z"/>
        </w:rPr>
        <w:pPrChange w:id="9270" w:author="Okot" w:date="2020-01-20T15:58:00Z">
          <w:pPr>
            <w:spacing w:after="160" w:line="259" w:lineRule="auto"/>
            <w:ind w:firstLine="0"/>
            <w:jc w:val="left"/>
          </w:pPr>
        </w:pPrChange>
      </w:pPr>
      <w:ins w:id="9271"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72" w:author="Okot" w:date="2020-01-20T19:37:00Z"/>
        </w:rPr>
      </w:pPr>
    </w:p>
    <w:p w14:paraId="44B62718" w14:textId="11FA39BB" w:rsidR="000D06EF" w:rsidRDefault="000D06EF" w:rsidP="000D06EF">
      <w:pPr>
        <w:spacing w:after="160" w:line="259" w:lineRule="auto"/>
        <w:ind w:firstLine="0"/>
        <w:jc w:val="center"/>
        <w:rPr>
          <w:ins w:id="9273" w:author="Okot" w:date="2020-01-20T15:45:00Z"/>
        </w:rPr>
      </w:pPr>
      <w:ins w:id="9274" w:author="Okot" w:date="2020-01-20T15:45:00Z">
        <w:r>
          <w:t>Rys. 4.6. Diagram przypadków użycia związanych z dodawaniem własnych produktów, wprowadzaniem spożytych posiłków oraz przeglądaniem stopnia zaspokojenia swojego zapotrze</w:t>
        </w:r>
      </w:ins>
      <w:ins w:id="9275" w:author="Okot" w:date="2020-01-20T15:46:00Z">
        <w:r>
          <w:t>bowania na składniki odżywcze</w:t>
        </w:r>
      </w:ins>
      <w:ins w:id="9276" w:author="Okot" w:date="2020-01-20T15:45:00Z">
        <w:r>
          <w:t xml:space="preserve"> przez zalogowanego użytkownika.</w:t>
        </w:r>
      </w:ins>
    </w:p>
    <w:p w14:paraId="38A1CBA0" w14:textId="609163FF" w:rsidR="00A3379B" w:rsidRDefault="00A3379B">
      <w:pPr>
        <w:spacing w:after="160" w:line="259" w:lineRule="auto"/>
        <w:ind w:firstLine="0"/>
        <w:jc w:val="center"/>
        <w:rPr>
          <w:ins w:id="9277" w:author="Okot" w:date="2020-01-20T15:46:00Z"/>
        </w:rPr>
        <w:pPrChange w:id="9278" w:author="Okot" w:date="2020-01-20T15:44:00Z">
          <w:pPr>
            <w:spacing w:after="160" w:line="259" w:lineRule="auto"/>
            <w:ind w:firstLine="0"/>
            <w:jc w:val="left"/>
          </w:pPr>
        </w:pPrChange>
      </w:pPr>
    </w:p>
    <w:p w14:paraId="102FF748" w14:textId="77051FFF" w:rsidR="003D087F" w:rsidRDefault="003D087F" w:rsidP="003D087F">
      <w:pPr>
        <w:ind w:firstLine="0"/>
        <w:rPr>
          <w:ins w:id="9279" w:author="Okot" w:date="2020-01-20T15:46:00Z"/>
        </w:rPr>
      </w:pPr>
      <w:ins w:id="9280" w:author="Okot" w:date="2020-01-20T15:46:00Z">
        <w:r>
          <w:t>Tabela 4.</w:t>
        </w:r>
      </w:ins>
      <w:ins w:id="9281" w:author="Okot" w:date="2020-01-20T15:47:00Z">
        <w:r>
          <w:t>3</w:t>
        </w:r>
      </w:ins>
      <w:ins w:id="9282" w:author="Okot" w:date="2020-01-20T15:46:00Z">
        <w:r w:rsidR="002E2CD4">
          <w:t>4</w:t>
        </w:r>
        <w:r>
          <w:t>.</w:t>
        </w:r>
      </w:ins>
    </w:p>
    <w:p w14:paraId="7C883396" w14:textId="5A58CCD4" w:rsidR="003D087F" w:rsidRDefault="003D087F">
      <w:pPr>
        <w:ind w:firstLine="0"/>
        <w:rPr>
          <w:ins w:id="9283" w:author="Okot" w:date="2020-01-20T15:04:00Z"/>
        </w:rPr>
        <w:pPrChange w:id="9284" w:author="Okot" w:date="2020-01-20T15:47:00Z">
          <w:pPr>
            <w:spacing w:after="160" w:line="259" w:lineRule="auto"/>
            <w:ind w:firstLine="0"/>
            <w:jc w:val="left"/>
          </w:pPr>
        </w:pPrChange>
      </w:pPr>
      <w:ins w:id="9285"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86" w:author="Okot" w:date="2020-01-20T15:46:00Z"/>
        </w:trPr>
        <w:tc>
          <w:tcPr>
            <w:tcW w:w="3397" w:type="dxa"/>
          </w:tcPr>
          <w:p w14:paraId="4888D5F7" w14:textId="77777777" w:rsidR="003D087F" w:rsidRPr="009E0555" w:rsidRDefault="003D087F" w:rsidP="00645B77">
            <w:pPr>
              <w:ind w:firstLine="0"/>
              <w:rPr>
                <w:ins w:id="9287" w:author="Okot" w:date="2020-01-20T15:46:00Z"/>
                <w:b/>
              </w:rPr>
            </w:pPr>
            <w:ins w:id="9288" w:author="Okot" w:date="2020-01-20T15:46:00Z">
              <w:r w:rsidRPr="009E0555">
                <w:rPr>
                  <w:b/>
                </w:rPr>
                <w:t>Nazwa</w:t>
              </w:r>
            </w:ins>
          </w:p>
        </w:tc>
        <w:tc>
          <w:tcPr>
            <w:tcW w:w="5664" w:type="dxa"/>
          </w:tcPr>
          <w:p w14:paraId="44854F47" w14:textId="716C4D98" w:rsidR="003D087F" w:rsidRPr="007A0FF6" w:rsidRDefault="002E2CD4" w:rsidP="00645B77">
            <w:pPr>
              <w:ind w:firstLine="0"/>
              <w:rPr>
                <w:ins w:id="9289" w:author="Okot" w:date="2020-01-20T15:46:00Z"/>
                <w:b/>
                <w:i/>
              </w:rPr>
            </w:pPr>
            <w:ins w:id="9290"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91" w:author="Okot" w:date="2020-01-20T15:46:00Z"/>
        </w:trPr>
        <w:tc>
          <w:tcPr>
            <w:tcW w:w="3397" w:type="dxa"/>
          </w:tcPr>
          <w:p w14:paraId="19E8B521" w14:textId="77777777" w:rsidR="003D087F" w:rsidRPr="009E0555" w:rsidRDefault="003D087F" w:rsidP="00645B77">
            <w:pPr>
              <w:ind w:firstLine="0"/>
              <w:rPr>
                <w:ins w:id="9292" w:author="Okot" w:date="2020-01-20T15:46:00Z"/>
                <w:b/>
              </w:rPr>
            </w:pPr>
            <w:ins w:id="9293" w:author="Okot" w:date="2020-01-20T15:46:00Z">
              <w:r w:rsidRPr="009E0555">
                <w:rPr>
                  <w:b/>
                </w:rPr>
                <w:t>Opis</w:t>
              </w:r>
            </w:ins>
          </w:p>
        </w:tc>
        <w:tc>
          <w:tcPr>
            <w:tcW w:w="5664" w:type="dxa"/>
          </w:tcPr>
          <w:p w14:paraId="0F7961AC" w14:textId="77777777" w:rsidR="003D087F" w:rsidRDefault="003D087F" w:rsidP="00645B77">
            <w:pPr>
              <w:ind w:firstLine="0"/>
              <w:rPr>
                <w:ins w:id="9294" w:author="Okot" w:date="2020-01-20T15:46:00Z"/>
              </w:rPr>
            </w:pPr>
            <w:ins w:id="9295"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96" w:author="Okot" w:date="2020-01-20T15:46:00Z"/>
        </w:trPr>
        <w:tc>
          <w:tcPr>
            <w:tcW w:w="3397" w:type="dxa"/>
          </w:tcPr>
          <w:p w14:paraId="50FA624E" w14:textId="77777777" w:rsidR="003D087F" w:rsidRPr="009E0555" w:rsidRDefault="003D087F" w:rsidP="00645B77">
            <w:pPr>
              <w:ind w:firstLine="0"/>
              <w:rPr>
                <w:ins w:id="9297" w:author="Okot" w:date="2020-01-20T15:46:00Z"/>
                <w:b/>
              </w:rPr>
            </w:pPr>
            <w:ins w:id="9298" w:author="Okot" w:date="2020-01-20T15:46:00Z">
              <w:r w:rsidRPr="009E0555">
                <w:rPr>
                  <w:b/>
                </w:rPr>
                <w:t>Warunki początkowe</w:t>
              </w:r>
            </w:ins>
          </w:p>
        </w:tc>
        <w:tc>
          <w:tcPr>
            <w:tcW w:w="5664" w:type="dxa"/>
          </w:tcPr>
          <w:p w14:paraId="309A26F3" w14:textId="77777777" w:rsidR="003D087F" w:rsidRDefault="003D087F" w:rsidP="00645B77">
            <w:pPr>
              <w:ind w:firstLine="0"/>
              <w:rPr>
                <w:ins w:id="9299" w:author="Okot" w:date="2020-01-20T15:46:00Z"/>
              </w:rPr>
            </w:pPr>
            <w:ins w:id="9300" w:author="Okot" w:date="2020-01-20T15:46:00Z">
              <w:r>
                <w:t>Użytkownik poprawnie zrealizował PU002.</w:t>
              </w:r>
            </w:ins>
          </w:p>
        </w:tc>
      </w:tr>
      <w:tr w:rsidR="003D087F" w14:paraId="1C191317" w14:textId="77777777" w:rsidTr="00645B77">
        <w:trPr>
          <w:ins w:id="9301" w:author="Okot" w:date="2020-01-20T15:46:00Z"/>
        </w:trPr>
        <w:tc>
          <w:tcPr>
            <w:tcW w:w="3397" w:type="dxa"/>
          </w:tcPr>
          <w:p w14:paraId="1A507B2A" w14:textId="77777777" w:rsidR="003D087F" w:rsidRPr="009E0555" w:rsidRDefault="003D087F" w:rsidP="00645B77">
            <w:pPr>
              <w:ind w:firstLine="0"/>
              <w:rPr>
                <w:ins w:id="9302" w:author="Okot" w:date="2020-01-20T15:46:00Z"/>
                <w:b/>
              </w:rPr>
            </w:pPr>
            <w:ins w:id="9303" w:author="Okot" w:date="2020-01-20T15:46:00Z">
              <w:r w:rsidRPr="009E0555">
                <w:rPr>
                  <w:b/>
                </w:rPr>
                <w:t>Inicjacja</w:t>
              </w:r>
            </w:ins>
          </w:p>
        </w:tc>
        <w:tc>
          <w:tcPr>
            <w:tcW w:w="5664" w:type="dxa"/>
          </w:tcPr>
          <w:p w14:paraId="1C91AFFC" w14:textId="77777777" w:rsidR="003D087F" w:rsidRDefault="003D087F" w:rsidP="00645B77">
            <w:pPr>
              <w:ind w:firstLine="0"/>
              <w:rPr>
                <w:ins w:id="9304" w:author="Okot" w:date="2020-01-20T15:46:00Z"/>
              </w:rPr>
            </w:pPr>
            <w:ins w:id="9305" w:author="Okot" w:date="2020-01-20T15:46:00Z">
              <w:r>
                <w:t>Użytkownik wybrał opcję „Moje produkty” w menu aplikacji.</w:t>
              </w:r>
            </w:ins>
          </w:p>
        </w:tc>
      </w:tr>
      <w:tr w:rsidR="003D087F" w14:paraId="0C830641" w14:textId="77777777" w:rsidTr="00645B77">
        <w:trPr>
          <w:ins w:id="9306" w:author="Okot" w:date="2020-01-20T15:46:00Z"/>
        </w:trPr>
        <w:tc>
          <w:tcPr>
            <w:tcW w:w="3397" w:type="dxa"/>
          </w:tcPr>
          <w:p w14:paraId="08FE2A35" w14:textId="77777777" w:rsidR="003D087F" w:rsidRPr="009E0555" w:rsidRDefault="003D087F" w:rsidP="00645B77">
            <w:pPr>
              <w:ind w:firstLine="0"/>
              <w:rPr>
                <w:ins w:id="9307" w:author="Okot" w:date="2020-01-20T15:46:00Z"/>
                <w:b/>
              </w:rPr>
            </w:pPr>
            <w:ins w:id="9308" w:author="Okot" w:date="2020-01-20T15:46:00Z">
              <w:r w:rsidRPr="009E0555">
                <w:rPr>
                  <w:b/>
                </w:rPr>
                <w:t>Warunki końcowe</w:t>
              </w:r>
            </w:ins>
          </w:p>
        </w:tc>
        <w:tc>
          <w:tcPr>
            <w:tcW w:w="5664" w:type="dxa"/>
          </w:tcPr>
          <w:p w14:paraId="19A5E65C" w14:textId="77777777" w:rsidR="003D087F" w:rsidRDefault="003D087F" w:rsidP="00645B77">
            <w:pPr>
              <w:ind w:firstLine="0"/>
              <w:rPr>
                <w:ins w:id="9309" w:author="Okot" w:date="2020-01-20T15:46:00Z"/>
              </w:rPr>
            </w:pPr>
            <w:ins w:id="9310" w:author="Okot" w:date="2020-01-20T15:46:00Z">
              <w:r>
                <w:t>Podstrona „Moje produkty” została poprawnie załadowana i wyświetlona.</w:t>
              </w:r>
            </w:ins>
          </w:p>
        </w:tc>
      </w:tr>
      <w:tr w:rsidR="003D087F" w14:paraId="557E9598" w14:textId="77777777" w:rsidTr="00645B77">
        <w:trPr>
          <w:ins w:id="9311" w:author="Okot" w:date="2020-01-20T15:46:00Z"/>
        </w:trPr>
        <w:tc>
          <w:tcPr>
            <w:tcW w:w="3397" w:type="dxa"/>
          </w:tcPr>
          <w:p w14:paraId="1993B33F" w14:textId="77777777" w:rsidR="003D087F" w:rsidRPr="009E0555" w:rsidRDefault="003D087F" w:rsidP="00645B77">
            <w:pPr>
              <w:ind w:firstLine="0"/>
              <w:rPr>
                <w:ins w:id="9312" w:author="Okot" w:date="2020-01-20T15:46:00Z"/>
                <w:b/>
              </w:rPr>
            </w:pPr>
            <w:ins w:id="9313"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14" w:author="Okot" w:date="2020-01-20T15:46:00Z"/>
              </w:rPr>
            </w:pPr>
            <w:ins w:id="9315" w:author="Okot" w:date="2020-01-20T15:46:00Z">
              <w:r>
                <w:t>1. Użytkownik wybiera opcję „Moje produkty” w menu aplikacji.</w:t>
              </w:r>
            </w:ins>
          </w:p>
          <w:p w14:paraId="6C56B585" w14:textId="77777777" w:rsidR="003D087F" w:rsidRDefault="003D087F" w:rsidP="00645B77">
            <w:pPr>
              <w:ind w:firstLine="0"/>
              <w:rPr>
                <w:ins w:id="9316" w:author="Okot" w:date="2020-01-20T15:46:00Z"/>
              </w:rPr>
            </w:pPr>
            <w:ins w:id="9317" w:author="Okot" w:date="2020-01-20T15:46:00Z">
              <w:r>
                <w:t>2. System wyświetla podstronę „Moje produkty”.</w:t>
              </w:r>
            </w:ins>
          </w:p>
        </w:tc>
      </w:tr>
      <w:tr w:rsidR="003D087F" w14:paraId="5A8794EE" w14:textId="77777777" w:rsidTr="00645B77">
        <w:trPr>
          <w:trHeight w:val="54"/>
          <w:ins w:id="9318" w:author="Okot" w:date="2020-01-20T15:46:00Z"/>
        </w:trPr>
        <w:tc>
          <w:tcPr>
            <w:tcW w:w="3397" w:type="dxa"/>
          </w:tcPr>
          <w:p w14:paraId="743DBFCF" w14:textId="77777777" w:rsidR="003D087F" w:rsidRPr="009E0555" w:rsidRDefault="003D087F" w:rsidP="00645B77">
            <w:pPr>
              <w:ind w:firstLine="0"/>
              <w:rPr>
                <w:ins w:id="9319" w:author="Okot" w:date="2020-01-20T15:46:00Z"/>
                <w:b/>
              </w:rPr>
            </w:pPr>
            <w:ins w:id="9320" w:author="Okot" w:date="2020-01-20T15:46:00Z">
              <w:r w:rsidRPr="009E0555">
                <w:rPr>
                  <w:b/>
                </w:rPr>
                <w:t>Scenariusze alternatywne</w:t>
              </w:r>
            </w:ins>
          </w:p>
        </w:tc>
        <w:tc>
          <w:tcPr>
            <w:tcW w:w="5664" w:type="dxa"/>
          </w:tcPr>
          <w:p w14:paraId="7FF44EFF" w14:textId="77777777" w:rsidR="003D087F" w:rsidRDefault="003D087F" w:rsidP="00645B77">
            <w:pPr>
              <w:ind w:firstLine="0"/>
              <w:rPr>
                <w:ins w:id="9321" w:author="Okot" w:date="2020-01-20T15:46:00Z"/>
              </w:rPr>
            </w:pPr>
            <w:ins w:id="9322" w:author="Okot" w:date="2020-01-20T15:46:00Z">
              <w:r>
                <w:t>-</w:t>
              </w:r>
            </w:ins>
          </w:p>
        </w:tc>
      </w:tr>
    </w:tbl>
    <w:p w14:paraId="320D837E" w14:textId="77777777" w:rsidR="00A3379B" w:rsidRDefault="00A3379B">
      <w:pPr>
        <w:spacing w:after="160" w:line="259" w:lineRule="auto"/>
        <w:ind w:firstLine="0"/>
        <w:jc w:val="left"/>
        <w:rPr>
          <w:ins w:id="9323" w:author="Okot" w:date="2020-01-20T15:04:00Z"/>
        </w:rPr>
      </w:pPr>
    </w:p>
    <w:p w14:paraId="7351F3D6" w14:textId="392C4793" w:rsidR="00A12E2E" w:rsidRDefault="00A12E2E" w:rsidP="00A12E2E">
      <w:pPr>
        <w:ind w:firstLine="0"/>
        <w:rPr>
          <w:ins w:id="9324" w:author="Okot" w:date="2020-01-20T15:47:00Z"/>
        </w:rPr>
      </w:pPr>
      <w:ins w:id="9325" w:author="Okot" w:date="2020-01-20T15:47:00Z">
        <w:r>
          <w:t xml:space="preserve">Tabela </w:t>
        </w:r>
        <w:r w:rsidR="002E2CD4">
          <w:t>4.35</w:t>
        </w:r>
        <w:r>
          <w:t>. </w:t>
        </w:r>
      </w:ins>
    </w:p>
    <w:p w14:paraId="2A044577" w14:textId="77777777" w:rsidR="00A12E2E" w:rsidRDefault="00A12E2E" w:rsidP="00A12E2E">
      <w:pPr>
        <w:ind w:firstLine="0"/>
        <w:rPr>
          <w:ins w:id="9326" w:author="Okot" w:date="2020-01-20T15:47:00Z"/>
        </w:rPr>
      </w:pPr>
      <w:ins w:id="9327"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28" w:author="Okot" w:date="2020-01-20T15:47:00Z"/>
        </w:trPr>
        <w:tc>
          <w:tcPr>
            <w:tcW w:w="3397" w:type="dxa"/>
          </w:tcPr>
          <w:p w14:paraId="00E9AF4A" w14:textId="77777777" w:rsidR="00A12E2E" w:rsidRPr="006076CC" w:rsidRDefault="00A12E2E" w:rsidP="00645B77">
            <w:pPr>
              <w:ind w:firstLine="0"/>
              <w:rPr>
                <w:ins w:id="9329" w:author="Okot" w:date="2020-01-20T15:47:00Z"/>
                <w:b/>
              </w:rPr>
            </w:pPr>
            <w:ins w:id="9330" w:author="Okot" w:date="2020-01-20T15:47:00Z">
              <w:r w:rsidRPr="006076CC">
                <w:rPr>
                  <w:b/>
                </w:rPr>
                <w:t>Nazwa</w:t>
              </w:r>
            </w:ins>
          </w:p>
        </w:tc>
        <w:tc>
          <w:tcPr>
            <w:tcW w:w="5664" w:type="dxa"/>
          </w:tcPr>
          <w:p w14:paraId="1FF6612F" w14:textId="31F4B115" w:rsidR="00A12E2E" w:rsidRPr="00A12070" w:rsidRDefault="002E2CD4" w:rsidP="00645B77">
            <w:pPr>
              <w:ind w:firstLine="0"/>
              <w:rPr>
                <w:ins w:id="9331" w:author="Okot" w:date="2020-01-20T15:47:00Z"/>
                <w:b/>
                <w:i/>
              </w:rPr>
            </w:pPr>
            <w:ins w:id="9332" w:author="Okot" w:date="2020-01-20T15:47:00Z">
              <w:r>
                <w:rPr>
                  <w:b/>
                  <w:i/>
                </w:rPr>
                <w:t>PU035</w:t>
              </w:r>
              <w:r w:rsidR="00A12E2E" w:rsidRPr="00A12070">
                <w:rPr>
                  <w:b/>
                  <w:i/>
                </w:rPr>
                <w:t>: Dodanie produktu do bazy danych</w:t>
              </w:r>
            </w:ins>
          </w:p>
        </w:tc>
      </w:tr>
      <w:tr w:rsidR="00A12E2E" w14:paraId="42C880E8" w14:textId="77777777" w:rsidTr="00645B77">
        <w:trPr>
          <w:ins w:id="9333" w:author="Okot" w:date="2020-01-20T15:47:00Z"/>
        </w:trPr>
        <w:tc>
          <w:tcPr>
            <w:tcW w:w="3397" w:type="dxa"/>
          </w:tcPr>
          <w:p w14:paraId="3CDBEA09" w14:textId="77777777" w:rsidR="00A12E2E" w:rsidRPr="006076CC" w:rsidRDefault="00A12E2E" w:rsidP="00645B77">
            <w:pPr>
              <w:ind w:firstLine="0"/>
              <w:rPr>
                <w:ins w:id="9334" w:author="Okot" w:date="2020-01-20T15:47:00Z"/>
                <w:b/>
              </w:rPr>
            </w:pPr>
            <w:ins w:id="9335" w:author="Okot" w:date="2020-01-20T15:47:00Z">
              <w:r w:rsidRPr="006076CC">
                <w:rPr>
                  <w:b/>
                </w:rPr>
                <w:t>Opis</w:t>
              </w:r>
            </w:ins>
          </w:p>
        </w:tc>
        <w:tc>
          <w:tcPr>
            <w:tcW w:w="5664" w:type="dxa"/>
          </w:tcPr>
          <w:p w14:paraId="5BAE24D9" w14:textId="77777777" w:rsidR="00A12E2E" w:rsidRDefault="00A12E2E" w:rsidP="00645B77">
            <w:pPr>
              <w:ind w:firstLine="0"/>
              <w:rPr>
                <w:ins w:id="9336" w:author="Okot" w:date="2020-01-20T15:47:00Z"/>
              </w:rPr>
            </w:pPr>
            <w:ins w:id="9337" w:author="Okot" w:date="2020-01-20T15:47:00Z">
              <w:r>
                <w:t>Przypadek użycia pozwala użytkownikowi dodać nowy produkt do bazy danych.</w:t>
              </w:r>
            </w:ins>
          </w:p>
        </w:tc>
      </w:tr>
      <w:tr w:rsidR="00A12E2E" w14:paraId="44155F7C" w14:textId="77777777" w:rsidTr="00645B77">
        <w:trPr>
          <w:ins w:id="9338" w:author="Okot" w:date="2020-01-20T15:47:00Z"/>
        </w:trPr>
        <w:tc>
          <w:tcPr>
            <w:tcW w:w="3397" w:type="dxa"/>
          </w:tcPr>
          <w:p w14:paraId="21062996" w14:textId="77777777" w:rsidR="00A12E2E" w:rsidRPr="006076CC" w:rsidRDefault="00A12E2E" w:rsidP="00645B77">
            <w:pPr>
              <w:ind w:firstLine="0"/>
              <w:rPr>
                <w:ins w:id="9339" w:author="Okot" w:date="2020-01-20T15:47:00Z"/>
                <w:b/>
              </w:rPr>
            </w:pPr>
            <w:ins w:id="9340" w:author="Okot" w:date="2020-01-20T15:47:00Z">
              <w:r w:rsidRPr="006076CC">
                <w:rPr>
                  <w:b/>
                </w:rPr>
                <w:t>Warunki początkowe</w:t>
              </w:r>
            </w:ins>
          </w:p>
        </w:tc>
        <w:tc>
          <w:tcPr>
            <w:tcW w:w="5664" w:type="dxa"/>
          </w:tcPr>
          <w:p w14:paraId="04762927" w14:textId="78584CD0" w:rsidR="00A12E2E" w:rsidRDefault="00A12E2E">
            <w:pPr>
              <w:ind w:firstLine="0"/>
              <w:rPr>
                <w:ins w:id="9341" w:author="Okot" w:date="2020-01-20T15:47:00Z"/>
              </w:rPr>
            </w:pPr>
            <w:ins w:id="9342" w:author="Okot" w:date="2020-01-20T15:47:00Z">
              <w:r>
                <w:t>Użytkownik poprawnie zrealizował PU002 i znajduje się na podstronie „</w:t>
              </w:r>
            </w:ins>
            <w:ins w:id="9343" w:author="Okot" w:date="2020-01-20T15:48:00Z">
              <w:r>
                <w:t>Moje produkty</w:t>
              </w:r>
            </w:ins>
            <w:ins w:id="9344" w:author="Okot" w:date="2020-01-20T15:47:00Z">
              <w:r>
                <w:t>”.</w:t>
              </w:r>
            </w:ins>
          </w:p>
        </w:tc>
      </w:tr>
      <w:tr w:rsidR="00A12E2E" w14:paraId="0B549865" w14:textId="77777777" w:rsidTr="00645B77">
        <w:trPr>
          <w:ins w:id="9345" w:author="Okot" w:date="2020-01-20T15:47:00Z"/>
        </w:trPr>
        <w:tc>
          <w:tcPr>
            <w:tcW w:w="3397" w:type="dxa"/>
          </w:tcPr>
          <w:p w14:paraId="02FCF93C" w14:textId="77777777" w:rsidR="00A12E2E" w:rsidRPr="006076CC" w:rsidRDefault="00A12E2E" w:rsidP="00645B77">
            <w:pPr>
              <w:ind w:firstLine="0"/>
              <w:rPr>
                <w:ins w:id="9346" w:author="Okot" w:date="2020-01-20T15:47:00Z"/>
                <w:b/>
              </w:rPr>
            </w:pPr>
            <w:ins w:id="9347" w:author="Okot" w:date="2020-01-20T15:47:00Z">
              <w:r w:rsidRPr="006076CC">
                <w:rPr>
                  <w:b/>
                </w:rPr>
                <w:t>Inicjacja</w:t>
              </w:r>
            </w:ins>
          </w:p>
        </w:tc>
        <w:tc>
          <w:tcPr>
            <w:tcW w:w="5664" w:type="dxa"/>
          </w:tcPr>
          <w:p w14:paraId="3DF21677" w14:textId="3F0D23D6" w:rsidR="00A12E2E" w:rsidRDefault="00A12E2E">
            <w:pPr>
              <w:ind w:firstLine="0"/>
              <w:rPr>
                <w:ins w:id="9348" w:author="Okot" w:date="2020-01-20T15:47:00Z"/>
              </w:rPr>
            </w:pPr>
            <w:ins w:id="9349" w:author="Okot" w:date="2020-01-20T15:47:00Z">
              <w:r>
                <w:t>Użytkownik naciska przycisk „Dodaj produkt” na stronie „</w:t>
              </w:r>
            </w:ins>
            <w:ins w:id="9350" w:author="Okot" w:date="2020-01-20T15:48:00Z">
              <w:r>
                <w:t>Moje produkty</w:t>
              </w:r>
            </w:ins>
            <w:ins w:id="9351" w:author="Okot" w:date="2020-01-20T15:47:00Z">
              <w:r>
                <w:t>”</w:t>
              </w:r>
            </w:ins>
            <w:ins w:id="9352" w:author="Okot" w:date="2020-01-20T20:29:00Z">
              <w:r w:rsidR="00D22489">
                <w:t xml:space="preserve"> lub wybrał opcję „Dodaj produkt do bazy danych</w:t>
              </w:r>
            </w:ins>
            <w:ins w:id="9353" w:author="Okot" w:date="2020-01-20T20:30:00Z">
              <w:r w:rsidR="00D22489">
                <w:t>” w pkt 2 PU04</w:t>
              </w:r>
            </w:ins>
            <w:ins w:id="9354" w:author="Okot" w:date="2020-01-21T13:58:00Z">
              <w:r w:rsidR="002E2CD4">
                <w:t>5</w:t>
              </w:r>
            </w:ins>
            <w:ins w:id="9355" w:author="Okot" w:date="2020-01-20T15:47:00Z">
              <w:r>
                <w:t>.</w:t>
              </w:r>
            </w:ins>
          </w:p>
        </w:tc>
      </w:tr>
      <w:tr w:rsidR="00A12E2E" w14:paraId="640B316B" w14:textId="77777777" w:rsidTr="00645B77">
        <w:trPr>
          <w:ins w:id="9356" w:author="Okot" w:date="2020-01-20T15:47:00Z"/>
        </w:trPr>
        <w:tc>
          <w:tcPr>
            <w:tcW w:w="3397" w:type="dxa"/>
          </w:tcPr>
          <w:p w14:paraId="476717E8" w14:textId="77777777" w:rsidR="00A12E2E" w:rsidRPr="006076CC" w:rsidRDefault="00A12E2E" w:rsidP="00645B77">
            <w:pPr>
              <w:ind w:firstLine="0"/>
              <w:rPr>
                <w:ins w:id="9357" w:author="Okot" w:date="2020-01-20T15:47:00Z"/>
                <w:b/>
              </w:rPr>
            </w:pPr>
            <w:ins w:id="9358" w:author="Okot" w:date="2020-01-20T15:47:00Z">
              <w:r w:rsidRPr="006076CC">
                <w:rPr>
                  <w:b/>
                </w:rPr>
                <w:t>Warunki końcowe</w:t>
              </w:r>
            </w:ins>
          </w:p>
        </w:tc>
        <w:tc>
          <w:tcPr>
            <w:tcW w:w="5664" w:type="dxa"/>
          </w:tcPr>
          <w:p w14:paraId="590D087B" w14:textId="77777777" w:rsidR="00A12E2E" w:rsidRDefault="00A12E2E" w:rsidP="00645B77">
            <w:pPr>
              <w:ind w:firstLine="0"/>
              <w:rPr>
                <w:ins w:id="9359" w:author="Okot" w:date="2020-01-20T15:47:00Z"/>
              </w:rPr>
            </w:pPr>
            <w:ins w:id="9360" w:author="Okot" w:date="2020-01-20T15:47:00Z">
              <w:r>
                <w:t>Wyświetlony został komunikat informujący o dodaniu produktu do bazy danych.</w:t>
              </w:r>
            </w:ins>
          </w:p>
        </w:tc>
      </w:tr>
      <w:tr w:rsidR="00A12E2E" w14:paraId="0BFBAAAA" w14:textId="77777777" w:rsidTr="00645B77">
        <w:trPr>
          <w:ins w:id="9361" w:author="Okot" w:date="2020-01-20T15:47:00Z"/>
        </w:trPr>
        <w:tc>
          <w:tcPr>
            <w:tcW w:w="3397" w:type="dxa"/>
          </w:tcPr>
          <w:p w14:paraId="1C73D4CD" w14:textId="77777777" w:rsidR="00A12E2E" w:rsidRPr="006076CC" w:rsidRDefault="00A12E2E" w:rsidP="00645B77">
            <w:pPr>
              <w:ind w:firstLine="0"/>
              <w:rPr>
                <w:ins w:id="9362" w:author="Okot" w:date="2020-01-20T15:47:00Z"/>
                <w:b/>
              </w:rPr>
            </w:pPr>
            <w:ins w:id="9363" w:author="Okot" w:date="2020-01-20T15:47:00Z">
              <w:r w:rsidRPr="006076CC">
                <w:rPr>
                  <w:b/>
                </w:rPr>
                <w:t>Scenariusz główny</w:t>
              </w:r>
            </w:ins>
          </w:p>
        </w:tc>
        <w:tc>
          <w:tcPr>
            <w:tcW w:w="5664" w:type="dxa"/>
          </w:tcPr>
          <w:p w14:paraId="22B78AC6" w14:textId="77777777" w:rsidR="00A12E2E" w:rsidRDefault="00A12E2E" w:rsidP="00645B77">
            <w:pPr>
              <w:ind w:firstLine="0"/>
              <w:rPr>
                <w:ins w:id="9364" w:author="Okot" w:date="2020-01-20T15:47:00Z"/>
              </w:rPr>
            </w:pPr>
            <w:ins w:id="9365" w:author="Okot" w:date="2020-01-20T15:47:00Z">
              <w:r>
                <w:t>1. Pojawia się okno modalne z formularzem dodawania nowego produktu.</w:t>
              </w:r>
            </w:ins>
          </w:p>
          <w:p w14:paraId="7653A0A6" w14:textId="77777777" w:rsidR="00A12E2E" w:rsidRDefault="00A12E2E" w:rsidP="00645B77">
            <w:pPr>
              <w:ind w:firstLine="0"/>
              <w:rPr>
                <w:ins w:id="9366" w:author="Okot" w:date="2020-01-20T15:47:00Z"/>
              </w:rPr>
            </w:pPr>
            <w:ins w:id="9367" w:author="Okot" w:date="2020-01-20T15:47:00Z">
              <w:r>
                <w:t>2. Użytkownik wypełnia formularz.</w:t>
              </w:r>
            </w:ins>
          </w:p>
          <w:p w14:paraId="0146EE87" w14:textId="77777777" w:rsidR="00A12E2E" w:rsidRDefault="00A12E2E" w:rsidP="00645B77">
            <w:pPr>
              <w:ind w:firstLine="0"/>
              <w:rPr>
                <w:ins w:id="9368" w:author="Okot" w:date="2020-01-20T15:47:00Z"/>
              </w:rPr>
            </w:pPr>
            <w:ins w:id="9369" w:author="Okot" w:date="2020-01-20T15:47:00Z">
              <w:r>
                <w:t>3. Użytkownik naciska przycisk zapisz.</w:t>
              </w:r>
            </w:ins>
          </w:p>
          <w:p w14:paraId="19396C04" w14:textId="77777777" w:rsidR="00A12E2E" w:rsidRDefault="00A12E2E" w:rsidP="00645B77">
            <w:pPr>
              <w:ind w:firstLine="0"/>
              <w:rPr>
                <w:ins w:id="9370" w:author="Okot" w:date="2020-01-20T15:47:00Z"/>
              </w:rPr>
            </w:pPr>
            <w:ins w:id="9371" w:author="Okot" w:date="2020-01-20T15:47:00Z">
              <w:r>
                <w:t>4. System sprawdza poprawność przesyłanych danych.</w:t>
              </w:r>
            </w:ins>
          </w:p>
          <w:p w14:paraId="4AF1870E" w14:textId="77777777" w:rsidR="00A12E2E" w:rsidRDefault="00A12E2E" w:rsidP="00645B77">
            <w:pPr>
              <w:ind w:firstLine="0"/>
              <w:rPr>
                <w:ins w:id="9372" w:author="Okot" w:date="2020-01-20T15:47:00Z"/>
              </w:rPr>
            </w:pPr>
            <w:ins w:id="9373" w:author="Okot" w:date="2020-01-20T15:47:00Z">
              <w:r>
                <w:t>5. Dane produkt zostają zapisane w bazie danych.</w:t>
              </w:r>
            </w:ins>
          </w:p>
          <w:p w14:paraId="2ED712DE" w14:textId="77777777" w:rsidR="00A12E2E" w:rsidRDefault="00A12E2E" w:rsidP="00645B77">
            <w:pPr>
              <w:ind w:firstLine="0"/>
              <w:rPr>
                <w:ins w:id="9374" w:author="Okot" w:date="2020-01-20T15:47:00Z"/>
              </w:rPr>
            </w:pPr>
            <w:ins w:id="9375" w:author="Okot" w:date="2020-01-20T15:47:00Z">
              <w:r>
                <w:t>6. Wyświetlony zostaje komunikat informujący o dodaniu produktu do bazy danych.</w:t>
              </w:r>
            </w:ins>
          </w:p>
        </w:tc>
      </w:tr>
      <w:tr w:rsidR="00A12E2E" w14:paraId="4196D25B" w14:textId="77777777" w:rsidTr="00645B77">
        <w:trPr>
          <w:trHeight w:val="54"/>
          <w:ins w:id="9376" w:author="Okot" w:date="2020-01-20T15:47:00Z"/>
        </w:trPr>
        <w:tc>
          <w:tcPr>
            <w:tcW w:w="3397" w:type="dxa"/>
          </w:tcPr>
          <w:p w14:paraId="50CEF155" w14:textId="77777777" w:rsidR="00A12E2E" w:rsidRPr="006076CC" w:rsidRDefault="00A12E2E" w:rsidP="00645B77">
            <w:pPr>
              <w:ind w:firstLine="0"/>
              <w:rPr>
                <w:ins w:id="9377" w:author="Okot" w:date="2020-01-20T15:47:00Z"/>
                <w:b/>
              </w:rPr>
            </w:pPr>
            <w:ins w:id="9378" w:author="Okot" w:date="2020-01-20T15:47:00Z">
              <w:r w:rsidRPr="006076CC">
                <w:rPr>
                  <w:b/>
                </w:rPr>
                <w:t>Scenariusze alternatywne</w:t>
              </w:r>
            </w:ins>
          </w:p>
        </w:tc>
        <w:tc>
          <w:tcPr>
            <w:tcW w:w="5664" w:type="dxa"/>
          </w:tcPr>
          <w:p w14:paraId="2E0D1ED9" w14:textId="77777777" w:rsidR="00A12E2E" w:rsidRDefault="00A12E2E" w:rsidP="00645B77">
            <w:pPr>
              <w:ind w:firstLine="0"/>
              <w:rPr>
                <w:ins w:id="9379" w:author="Okot" w:date="2020-01-20T15:47:00Z"/>
              </w:rPr>
            </w:pPr>
            <w:ins w:id="9380" w:author="Okot" w:date="2020-01-20T15:47:00Z">
              <w:r>
                <w:t>(1-3).1. Użytkownik używa przycisku do zamknięcia okna.</w:t>
              </w:r>
            </w:ins>
          </w:p>
          <w:p w14:paraId="486543EC" w14:textId="77777777" w:rsidR="00A12E2E" w:rsidRDefault="00A12E2E" w:rsidP="00645B77">
            <w:pPr>
              <w:ind w:firstLine="0"/>
              <w:rPr>
                <w:ins w:id="9381" w:author="Okot" w:date="2020-01-20T15:47:00Z"/>
              </w:rPr>
            </w:pPr>
            <w:ins w:id="9382" w:author="Okot" w:date="2020-01-20T15:47:00Z">
              <w:r>
                <w:t>(1-3).1.1. Pojawia okno dialogowe służące do potwierdzenia zamknięcia okna bez zapisywania danych.</w:t>
              </w:r>
            </w:ins>
          </w:p>
          <w:p w14:paraId="6FEB8D72" w14:textId="77777777" w:rsidR="00A12E2E" w:rsidRDefault="00A12E2E" w:rsidP="00645B77">
            <w:pPr>
              <w:ind w:firstLine="0"/>
              <w:rPr>
                <w:ins w:id="9383" w:author="Okot" w:date="2020-01-20T15:47:00Z"/>
              </w:rPr>
            </w:pPr>
            <w:ins w:id="9384" w:author="Okot" w:date="2020-01-20T15:47:00Z">
              <w:r>
                <w:t>(1-3).1.2.1. Użytkownik potwierdza zamknięcie okna.</w:t>
              </w:r>
            </w:ins>
          </w:p>
          <w:p w14:paraId="3A9E5104" w14:textId="77777777" w:rsidR="00A12E2E" w:rsidRDefault="00A12E2E" w:rsidP="00645B77">
            <w:pPr>
              <w:ind w:firstLine="0"/>
              <w:rPr>
                <w:ins w:id="9385" w:author="Okot" w:date="2020-01-20T15:47:00Z"/>
              </w:rPr>
            </w:pPr>
            <w:ins w:id="9386" w:author="Okot" w:date="2020-01-20T15:47:00Z">
              <w:r>
                <w:t>(1-3).1.2.1.1. Okno modalne z formularzem zostaje zamknięte.</w:t>
              </w:r>
            </w:ins>
          </w:p>
          <w:p w14:paraId="6696D101" w14:textId="5433A519" w:rsidR="00A12E2E" w:rsidRDefault="00A12E2E" w:rsidP="00645B77">
            <w:pPr>
              <w:ind w:firstLine="0"/>
              <w:rPr>
                <w:ins w:id="9387" w:author="Okot" w:date="2020-01-20T15:47:00Z"/>
              </w:rPr>
            </w:pPr>
            <w:ins w:id="9388" w:author="Okot" w:date="2020-01-20T15:47:00Z">
              <w:r>
                <w:t>(1-3).1.2.1.2</w:t>
              </w:r>
              <w:r w:rsidR="002E5D2B">
                <w:t>. Powrót do podstrony „Moje produkty</w:t>
              </w:r>
              <w:r>
                <w:t>”.</w:t>
              </w:r>
            </w:ins>
          </w:p>
          <w:p w14:paraId="42DD094D" w14:textId="77777777" w:rsidR="00A12E2E" w:rsidRDefault="00A12E2E" w:rsidP="00645B77">
            <w:pPr>
              <w:ind w:firstLine="0"/>
              <w:rPr>
                <w:ins w:id="9389" w:author="Okot" w:date="2020-01-20T15:47:00Z"/>
              </w:rPr>
            </w:pPr>
            <w:ins w:id="9390" w:author="Okot" w:date="2020-01-20T15:47:00Z">
              <w:r>
                <w:lastRenderedPageBreak/>
                <w:t>(1-3).1.2.2. Użytkownik rezygnuje z akcji.</w:t>
              </w:r>
            </w:ins>
          </w:p>
          <w:p w14:paraId="34BAA511" w14:textId="2BB2DEC5" w:rsidR="00A12E2E" w:rsidRDefault="00A12E2E" w:rsidP="00645B77">
            <w:pPr>
              <w:ind w:firstLine="0"/>
              <w:rPr>
                <w:ins w:id="9391" w:author="Okot" w:date="2020-01-20T15:47:00Z"/>
              </w:rPr>
            </w:pPr>
            <w:ins w:id="9392" w:author="Okot" w:date="2020-01-20T15:47:00Z">
              <w:r>
                <w:t>(1-3).1.2.2.1. Powrót do pkt (1-3).</w:t>
              </w:r>
            </w:ins>
          </w:p>
          <w:p w14:paraId="775B4BB3" w14:textId="77777777" w:rsidR="00A12E2E" w:rsidRDefault="00A12E2E" w:rsidP="00645B77">
            <w:pPr>
              <w:ind w:firstLine="0"/>
              <w:rPr>
                <w:ins w:id="9393" w:author="Okot" w:date="2020-01-20T15:47:00Z"/>
              </w:rPr>
            </w:pPr>
            <w:ins w:id="9394" w:author="Okot" w:date="2020-01-20T15:47:00Z">
              <w:r>
                <w:t>4.1(a) Pole formularza „Nazwa produktu” nie zostało uzupełnione.</w:t>
              </w:r>
            </w:ins>
          </w:p>
          <w:p w14:paraId="0473F9A8" w14:textId="77777777" w:rsidR="00A12E2E" w:rsidRDefault="00A12E2E" w:rsidP="00645B77">
            <w:pPr>
              <w:ind w:firstLine="0"/>
              <w:rPr>
                <w:ins w:id="9395" w:author="Okot" w:date="2020-01-20T15:47:00Z"/>
              </w:rPr>
            </w:pPr>
            <w:ins w:id="9396" w:author="Okot" w:date="2020-01-20T15:47:00Z">
              <w:r>
                <w:t>4.1(b) Pole formularza „Kaloryczność produktu” nie zostało wypełnione.</w:t>
              </w:r>
            </w:ins>
          </w:p>
          <w:p w14:paraId="703D5D99" w14:textId="77777777" w:rsidR="00A12E2E" w:rsidRDefault="00A12E2E" w:rsidP="00645B77">
            <w:pPr>
              <w:ind w:firstLine="0"/>
              <w:rPr>
                <w:ins w:id="9397" w:author="Okot" w:date="2020-01-20T15:47:00Z"/>
              </w:rPr>
            </w:pPr>
            <w:ins w:id="9398"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99" w:author="Okot" w:date="2020-01-20T15:47:00Z"/>
              </w:rPr>
            </w:pPr>
            <w:ins w:id="9400" w:author="Okot" w:date="2020-01-20T15:47:00Z">
              <w:r>
                <w:t>4.1(d) Istnieje już w bazie produkt o takiej samej nazwie jak wprowadzona.</w:t>
              </w:r>
            </w:ins>
          </w:p>
          <w:p w14:paraId="19D0564A" w14:textId="77777777" w:rsidR="00A12E2E" w:rsidRDefault="00A12E2E" w:rsidP="00645B77">
            <w:pPr>
              <w:ind w:firstLine="0"/>
              <w:rPr>
                <w:ins w:id="9401" w:author="Okot" w:date="2020-01-20T15:47:00Z"/>
              </w:rPr>
            </w:pPr>
            <w:ins w:id="9402" w:author="Okot" w:date="2020-01-20T15:47:00Z">
              <w:r>
                <w:t>4.1.1. Wyświetlony zostaje stosowny komunikat błędu.</w:t>
              </w:r>
            </w:ins>
          </w:p>
          <w:p w14:paraId="688B0CDA" w14:textId="40C3918B" w:rsidR="00A12E2E" w:rsidRDefault="00975867" w:rsidP="00645B77">
            <w:pPr>
              <w:ind w:firstLine="0"/>
              <w:rPr>
                <w:ins w:id="9403" w:author="Okot" w:date="2020-01-20T15:47:00Z"/>
              </w:rPr>
            </w:pPr>
            <w:ins w:id="9404" w:author="Okot" w:date="2020-01-20T15:47:00Z">
              <w:r>
                <w:t>4.1.2. Powrót do pkt</w:t>
              </w:r>
              <w:r w:rsidR="00A12E2E">
                <w:t> 2.</w:t>
              </w:r>
            </w:ins>
          </w:p>
          <w:p w14:paraId="3978FB56" w14:textId="77777777" w:rsidR="00A12E2E" w:rsidRDefault="00A12E2E" w:rsidP="00645B77">
            <w:pPr>
              <w:ind w:firstLine="0"/>
              <w:rPr>
                <w:ins w:id="9405" w:author="Okot" w:date="2020-01-20T15:47:00Z"/>
              </w:rPr>
            </w:pPr>
            <w:ins w:id="9406" w:author="Okot" w:date="2020-01-20T15:47:00Z">
              <w:r>
                <w:t>4.2. Przycisk „Zawartość w 100 g” został odznaczony.</w:t>
              </w:r>
            </w:ins>
          </w:p>
          <w:p w14:paraId="714EDA8C" w14:textId="77777777" w:rsidR="00A12E2E" w:rsidRDefault="00A12E2E" w:rsidP="00645B77">
            <w:pPr>
              <w:ind w:firstLine="0"/>
              <w:rPr>
                <w:ins w:id="9407" w:author="Okot" w:date="2020-01-20T15:47:00Z"/>
              </w:rPr>
            </w:pPr>
            <w:ins w:id="9408" w:author="Okot" w:date="2020-01-20T15:47:00Z">
              <w:r>
                <w:t>4.2.1(a) Wartość pola „Waga produktu” jest nieprawidłowa.</w:t>
              </w:r>
            </w:ins>
          </w:p>
          <w:p w14:paraId="7923118F" w14:textId="77777777" w:rsidR="00A12E2E" w:rsidRDefault="00A12E2E" w:rsidP="00645B77">
            <w:pPr>
              <w:ind w:firstLine="0"/>
              <w:rPr>
                <w:ins w:id="9409" w:author="Okot" w:date="2020-01-20T15:47:00Z"/>
              </w:rPr>
            </w:pPr>
            <w:ins w:id="9410" w:author="Okot" w:date="2020-01-20T15:47:00Z">
              <w:r>
                <w:t>4.2.1(b) Pole „Waga produktu” nie zostało wypełnione.</w:t>
              </w:r>
            </w:ins>
          </w:p>
          <w:p w14:paraId="51659FF2" w14:textId="77777777" w:rsidR="00A12E2E" w:rsidRDefault="00A12E2E" w:rsidP="00645B77">
            <w:pPr>
              <w:ind w:firstLine="0"/>
              <w:rPr>
                <w:ins w:id="9411" w:author="Okot" w:date="2020-01-20T15:47:00Z"/>
              </w:rPr>
            </w:pPr>
            <w:ins w:id="9412" w:author="Okot" w:date="2020-01-20T15:47:00Z">
              <w:r>
                <w:t>4.2.1.1. Wyświetlony zostaje stosowny komunikat błędu.</w:t>
              </w:r>
            </w:ins>
          </w:p>
          <w:p w14:paraId="42B5F0A3" w14:textId="5FC6CF4B" w:rsidR="00A12E2E" w:rsidRDefault="00975867" w:rsidP="00645B77">
            <w:pPr>
              <w:ind w:firstLine="0"/>
              <w:rPr>
                <w:ins w:id="9413" w:author="Okot" w:date="2020-01-20T15:47:00Z"/>
              </w:rPr>
            </w:pPr>
            <w:ins w:id="9414" w:author="Okot" w:date="2020-01-20T15:47:00Z">
              <w:r>
                <w:t>4.2.1.2. Powrót do pkt</w:t>
              </w:r>
              <w:r w:rsidR="00A12E2E">
                <w:t> 2.</w:t>
              </w:r>
            </w:ins>
          </w:p>
          <w:p w14:paraId="58DD825E" w14:textId="77777777" w:rsidR="00A12E2E" w:rsidRDefault="00A12E2E" w:rsidP="00645B77">
            <w:pPr>
              <w:ind w:firstLine="0"/>
              <w:rPr>
                <w:ins w:id="9415" w:author="Okot" w:date="2020-01-20T15:47:00Z"/>
              </w:rPr>
            </w:pPr>
            <w:ins w:id="9416" w:author="Okot" w:date="2020-01-20T15:47:00Z">
              <w:r>
                <w:t>4.2.2. System przelicza zawartość składników odżywczych na taką zawartą w 100 g. produktu.</w:t>
              </w:r>
            </w:ins>
          </w:p>
          <w:p w14:paraId="09DC7910" w14:textId="690B5B04" w:rsidR="00A12E2E" w:rsidRDefault="00A12E2E" w:rsidP="00645B77">
            <w:pPr>
              <w:ind w:firstLine="0"/>
              <w:rPr>
                <w:ins w:id="9417" w:author="Okot" w:date="2020-01-20T20:30:00Z"/>
              </w:rPr>
            </w:pPr>
            <w:ins w:id="9418" w:author="Okot" w:date="2020-01-20T15:47:00Z">
              <w:r>
                <w:t>4.2.2.1. Powrót do pkt 5.</w:t>
              </w:r>
            </w:ins>
          </w:p>
          <w:p w14:paraId="6DE9D151" w14:textId="737BA275" w:rsidR="0078579A" w:rsidRDefault="0078579A" w:rsidP="00645B77">
            <w:pPr>
              <w:ind w:firstLine="0"/>
              <w:rPr>
                <w:ins w:id="9419" w:author="Okot" w:date="2020-01-20T20:31:00Z"/>
              </w:rPr>
            </w:pPr>
            <w:ins w:id="9420" w:author="Okot" w:date="2020-01-20T20:30:00Z">
              <w:r>
                <w:t>6.1. Uż</w:t>
              </w:r>
            </w:ins>
            <w:ins w:id="9421" w:author="Okot" w:date="2020-01-20T20:31:00Z">
              <w:r>
                <w:t>ytkownik realizuje przekierowanie z PU04</w:t>
              </w:r>
            </w:ins>
            <w:ins w:id="9422" w:author="Okot" w:date="2020-01-21T13:58:00Z">
              <w:r w:rsidR="002E2CD4">
                <w:t>5</w:t>
              </w:r>
            </w:ins>
            <w:ins w:id="9423" w:author="Okot" w:date="2020-01-20T20:31:00Z">
              <w:r>
                <w:t>.</w:t>
              </w:r>
            </w:ins>
          </w:p>
          <w:p w14:paraId="74BD1532" w14:textId="4CD999FC" w:rsidR="0078579A" w:rsidRDefault="0078579A">
            <w:pPr>
              <w:ind w:firstLine="0"/>
              <w:rPr>
                <w:ins w:id="9424" w:author="Okot" w:date="2020-01-20T20:32:00Z"/>
              </w:rPr>
            </w:pPr>
            <w:ins w:id="9425" w:author="Okot" w:date="2020-01-20T20:31:00Z">
              <w:r>
                <w:t xml:space="preserve">6.1.1. </w:t>
              </w:r>
            </w:ins>
            <w:ins w:id="9426" w:author="Okot" w:date="2020-01-20T20:32:00Z">
              <w:r w:rsidR="002E2CD4">
                <w:t>Przejście do pkt 1 PU043</w:t>
              </w:r>
              <w:r>
                <w:t>.</w:t>
              </w:r>
            </w:ins>
          </w:p>
          <w:p w14:paraId="29298686" w14:textId="77777777" w:rsidR="0078579A" w:rsidRDefault="0078579A">
            <w:pPr>
              <w:ind w:firstLine="0"/>
              <w:rPr>
                <w:ins w:id="9427" w:author="Okot" w:date="2020-01-20T20:33:00Z"/>
              </w:rPr>
            </w:pPr>
            <w:ins w:id="9428" w:author="Okot" w:date="2020-01-20T20:31:00Z">
              <w:r>
                <w:t>6.1.</w:t>
              </w:r>
            </w:ins>
            <w:ins w:id="9429" w:author="Okot" w:date="2020-01-20T20:32:00Z">
              <w:r>
                <w:t>2. Wyświetlony zostaje komunikat informujący o dodaniu produktu do bazy danych.</w:t>
              </w:r>
            </w:ins>
          </w:p>
          <w:p w14:paraId="380D5967" w14:textId="03A1D46C" w:rsidR="00550796" w:rsidRDefault="00550796">
            <w:pPr>
              <w:ind w:firstLine="0"/>
              <w:rPr>
                <w:ins w:id="9430" w:author="Okot" w:date="2020-01-20T20:34:00Z"/>
              </w:rPr>
            </w:pPr>
            <w:ins w:id="9431" w:author="Okot" w:date="2020-01-20T20:33:00Z">
              <w:r>
                <w:t xml:space="preserve">6.2. Użytkownik realizuje przekierowanie z </w:t>
              </w:r>
            </w:ins>
            <w:ins w:id="9432"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33" w:author="Okot" w:date="2020-01-20T20:36:00Z"/>
              </w:rPr>
            </w:pPr>
            <w:ins w:id="9434" w:author="Okot" w:date="2020-01-20T20:34:00Z">
              <w:r>
                <w:t xml:space="preserve">6.2.1. </w:t>
              </w:r>
            </w:ins>
            <w:ins w:id="9435" w:author="Okot" w:date="2020-01-20T20:36:00Z">
              <w:r w:rsidR="00515477">
                <w:t>Przekierowanie do scenariusza alternatywnego 1.</w:t>
              </w:r>
            </w:ins>
            <w:ins w:id="9436" w:author="Okot" w:date="2020-01-20T20:39:00Z">
              <w:r w:rsidR="00515477">
                <w:t>3.</w:t>
              </w:r>
            </w:ins>
            <w:ins w:id="9437" w:author="Okot" w:date="2020-01-20T20:36:00Z">
              <w:r w:rsidRPr="00550796">
                <w:rPr>
                  <w:rPrChange w:id="9438" w:author="Okot" w:date="2020-01-20T20:36:00Z">
                    <w:rPr>
                      <w:highlight w:val="yellow"/>
                    </w:rPr>
                  </w:rPrChange>
                </w:rPr>
                <w:t xml:space="preserve"> PU04</w:t>
              </w:r>
            </w:ins>
            <w:ins w:id="9439" w:author="Okot" w:date="2020-01-21T13:58:00Z">
              <w:r w:rsidR="002E2CD4">
                <w:t>4</w:t>
              </w:r>
            </w:ins>
            <w:ins w:id="9440" w:author="Okot" w:date="2020-01-20T20:36:00Z">
              <w:r>
                <w:t xml:space="preserve"> z przekazaniem ID nowego produktu i wprowadzonej wagi.</w:t>
              </w:r>
            </w:ins>
          </w:p>
          <w:p w14:paraId="44DF323B" w14:textId="2A8D1E35" w:rsidR="00A73365" w:rsidRDefault="00A73365">
            <w:pPr>
              <w:ind w:firstLine="0"/>
              <w:rPr>
                <w:ins w:id="9441" w:author="Okot" w:date="2020-01-20T15:47:00Z"/>
              </w:rPr>
            </w:pPr>
            <w:ins w:id="9442"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43" w:author="Okot" w:date="2020-01-20T15:47:00Z"/>
        </w:rPr>
      </w:pPr>
    </w:p>
    <w:p w14:paraId="3CF65B48" w14:textId="126B4F7B" w:rsidR="0085617F" w:rsidRDefault="0085617F" w:rsidP="0085617F">
      <w:pPr>
        <w:ind w:firstLine="0"/>
        <w:rPr>
          <w:ins w:id="9444" w:author="Okot" w:date="2020-01-20T15:49:00Z"/>
        </w:rPr>
      </w:pPr>
      <w:ins w:id="9445" w:author="Okot" w:date="2020-01-20T15:49:00Z">
        <w:r>
          <w:lastRenderedPageBreak/>
          <w:t>Tabela 4.3</w:t>
        </w:r>
      </w:ins>
      <w:ins w:id="9446" w:author="Okot" w:date="2020-01-20T15:54:00Z">
        <w:r w:rsidR="002E2CD4">
          <w:t>6</w:t>
        </w:r>
      </w:ins>
      <w:ins w:id="9447" w:author="Okot" w:date="2020-01-20T15:49:00Z">
        <w:r>
          <w:t>. </w:t>
        </w:r>
      </w:ins>
    </w:p>
    <w:p w14:paraId="5218B637" w14:textId="77777777" w:rsidR="0085617F" w:rsidRDefault="0085617F" w:rsidP="0085617F">
      <w:pPr>
        <w:ind w:firstLine="0"/>
        <w:rPr>
          <w:ins w:id="9448" w:author="Okot" w:date="2020-01-20T15:49:00Z"/>
        </w:rPr>
      </w:pPr>
      <w:ins w:id="9449"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50" w:author="Okot" w:date="2020-01-20T15:49:00Z"/>
        </w:trPr>
        <w:tc>
          <w:tcPr>
            <w:tcW w:w="3397" w:type="dxa"/>
          </w:tcPr>
          <w:p w14:paraId="19134CC0" w14:textId="77777777" w:rsidR="0085617F" w:rsidRPr="006076CC" w:rsidRDefault="0085617F" w:rsidP="00645B77">
            <w:pPr>
              <w:ind w:firstLine="0"/>
              <w:rPr>
                <w:ins w:id="9451" w:author="Okot" w:date="2020-01-20T15:49:00Z"/>
                <w:b/>
              </w:rPr>
            </w:pPr>
            <w:ins w:id="9452" w:author="Okot" w:date="2020-01-20T15:49:00Z">
              <w:r w:rsidRPr="006076CC">
                <w:rPr>
                  <w:b/>
                </w:rPr>
                <w:t>Nazwa</w:t>
              </w:r>
            </w:ins>
          </w:p>
        </w:tc>
        <w:tc>
          <w:tcPr>
            <w:tcW w:w="5664" w:type="dxa"/>
          </w:tcPr>
          <w:p w14:paraId="14742364" w14:textId="35FF4C30" w:rsidR="0085617F" w:rsidRPr="00A12070" w:rsidRDefault="0085617F">
            <w:pPr>
              <w:ind w:firstLine="0"/>
              <w:rPr>
                <w:ins w:id="9453" w:author="Okot" w:date="2020-01-20T15:49:00Z"/>
                <w:b/>
                <w:i/>
              </w:rPr>
            </w:pPr>
            <w:ins w:id="9454" w:author="Okot" w:date="2020-01-20T15:49:00Z">
              <w:r w:rsidRPr="00A12070">
                <w:rPr>
                  <w:b/>
                  <w:i/>
                </w:rPr>
                <w:t>PU03</w:t>
              </w:r>
            </w:ins>
            <w:ins w:id="9455" w:author="Okot" w:date="2020-01-20T15:54:00Z">
              <w:r w:rsidR="002E2CD4">
                <w:rPr>
                  <w:b/>
                  <w:i/>
                </w:rPr>
                <w:t>6</w:t>
              </w:r>
            </w:ins>
            <w:ins w:id="9456" w:author="Okot" w:date="2020-01-20T15:49:00Z">
              <w:r w:rsidRPr="00A12070">
                <w:rPr>
                  <w:b/>
                  <w:i/>
                </w:rPr>
                <w:t>: Edycja produktu</w:t>
              </w:r>
            </w:ins>
          </w:p>
        </w:tc>
      </w:tr>
      <w:tr w:rsidR="0085617F" w14:paraId="20A2F9DE" w14:textId="77777777" w:rsidTr="00645B77">
        <w:trPr>
          <w:ins w:id="9457" w:author="Okot" w:date="2020-01-20T15:49:00Z"/>
        </w:trPr>
        <w:tc>
          <w:tcPr>
            <w:tcW w:w="3397" w:type="dxa"/>
          </w:tcPr>
          <w:p w14:paraId="7AE736BF" w14:textId="77777777" w:rsidR="0085617F" w:rsidRPr="006076CC" w:rsidRDefault="0085617F" w:rsidP="00645B77">
            <w:pPr>
              <w:ind w:firstLine="0"/>
              <w:rPr>
                <w:ins w:id="9458" w:author="Okot" w:date="2020-01-20T15:49:00Z"/>
                <w:b/>
              </w:rPr>
            </w:pPr>
            <w:ins w:id="9459" w:author="Okot" w:date="2020-01-20T15:49:00Z">
              <w:r w:rsidRPr="006076CC">
                <w:rPr>
                  <w:b/>
                </w:rPr>
                <w:t>Opis</w:t>
              </w:r>
            </w:ins>
          </w:p>
        </w:tc>
        <w:tc>
          <w:tcPr>
            <w:tcW w:w="5664" w:type="dxa"/>
          </w:tcPr>
          <w:p w14:paraId="132C2C0F" w14:textId="77777777" w:rsidR="0085617F" w:rsidRDefault="0085617F" w:rsidP="00645B77">
            <w:pPr>
              <w:ind w:firstLine="0"/>
              <w:rPr>
                <w:ins w:id="9460" w:author="Okot" w:date="2020-01-20T15:49:00Z"/>
              </w:rPr>
            </w:pPr>
            <w:ins w:id="9461" w:author="Okot" w:date="2020-01-20T15:49:00Z">
              <w:r>
                <w:t>Przypadek użycia pozwala użytkownikowi edytować dane produktu, który został przez niego dodany do bazy danych.</w:t>
              </w:r>
            </w:ins>
          </w:p>
        </w:tc>
      </w:tr>
      <w:tr w:rsidR="0085617F" w14:paraId="2EE1CBD6" w14:textId="77777777" w:rsidTr="00645B77">
        <w:trPr>
          <w:ins w:id="9462" w:author="Okot" w:date="2020-01-20T15:49:00Z"/>
        </w:trPr>
        <w:tc>
          <w:tcPr>
            <w:tcW w:w="3397" w:type="dxa"/>
          </w:tcPr>
          <w:p w14:paraId="275878E4" w14:textId="77777777" w:rsidR="0085617F" w:rsidRPr="006076CC" w:rsidRDefault="0085617F" w:rsidP="00645B77">
            <w:pPr>
              <w:ind w:firstLine="0"/>
              <w:rPr>
                <w:ins w:id="9463" w:author="Okot" w:date="2020-01-20T15:49:00Z"/>
                <w:b/>
              </w:rPr>
            </w:pPr>
            <w:ins w:id="9464" w:author="Okot" w:date="2020-01-20T15:49:00Z">
              <w:r w:rsidRPr="006076CC">
                <w:rPr>
                  <w:b/>
                </w:rPr>
                <w:t>Warunki początkowe</w:t>
              </w:r>
            </w:ins>
          </w:p>
        </w:tc>
        <w:tc>
          <w:tcPr>
            <w:tcW w:w="5664" w:type="dxa"/>
          </w:tcPr>
          <w:p w14:paraId="082281FF" w14:textId="7CE3FF3E" w:rsidR="0085617F" w:rsidRPr="00DA4A68" w:rsidRDefault="0085617F">
            <w:pPr>
              <w:ind w:firstLine="0"/>
              <w:rPr>
                <w:ins w:id="9465" w:author="Okot" w:date="2020-01-20T15:49:00Z"/>
              </w:rPr>
            </w:pPr>
            <w:ins w:id="9466" w:author="Okot" w:date="2020-01-20T15:49:00Z">
              <w:r>
                <w:t>Użytkownik poprawnie zrealizował PU002 znajduje się na podstronie „Wyszukiwarka produktów”. Co najmniej raz został zrealizowany przez niego PU03</w:t>
              </w:r>
            </w:ins>
            <w:ins w:id="9467" w:author="Okot" w:date="2020-01-21T13:58:00Z">
              <w:r w:rsidR="002E2CD4">
                <w:t>5</w:t>
              </w:r>
            </w:ins>
            <w:ins w:id="9468" w:author="Okot" w:date="2020-01-20T15:49:00Z">
              <w:r>
                <w:t>.</w:t>
              </w:r>
            </w:ins>
          </w:p>
        </w:tc>
      </w:tr>
      <w:tr w:rsidR="0085617F" w14:paraId="6CD383F0" w14:textId="77777777" w:rsidTr="00645B77">
        <w:trPr>
          <w:ins w:id="9469" w:author="Okot" w:date="2020-01-20T15:49:00Z"/>
        </w:trPr>
        <w:tc>
          <w:tcPr>
            <w:tcW w:w="3397" w:type="dxa"/>
          </w:tcPr>
          <w:p w14:paraId="27558D10" w14:textId="77777777" w:rsidR="0085617F" w:rsidRPr="006076CC" w:rsidRDefault="0085617F" w:rsidP="00645B77">
            <w:pPr>
              <w:ind w:firstLine="0"/>
              <w:rPr>
                <w:ins w:id="9470" w:author="Okot" w:date="2020-01-20T15:49:00Z"/>
                <w:b/>
              </w:rPr>
            </w:pPr>
            <w:ins w:id="9471" w:author="Okot" w:date="2020-01-20T15:49:00Z">
              <w:r w:rsidRPr="006076CC">
                <w:rPr>
                  <w:b/>
                </w:rPr>
                <w:t>Inicjacja</w:t>
              </w:r>
            </w:ins>
          </w:p>
        </w:tc>
        <w:tc>
          <w:tcPr>
            <w:tcW w:w="5664" w:type="dxa"/>
          </w:tcPr>
          <w:p w14:paraId="18115AC2" w14:textId="61F467CD" w:rsidR="0085617F" w:rsidRDefault="0085617F">
            <w:pPr>
              <w:ind w:firstLine="0"/>
              <w:rPr>
                <w:ins w:id="9472" w:author="Okot" w:date="2020-01-20T15:49:00Z"/>
              </w:rPr>
            </w:pPr>
            <w:ins w:id="9473" w:author="Okot" w:date="2020-01-20T15:49:00Z">
              <w:r>
                <w:t>Użytkownik kliknął przycisk „Edytuj” przy wybranym produkcie lub przycisk „Edytuj” w oknie podglądu produktu (PU03</w:t>
              </w:r>
            </w:ins>
            <w:ins w:id="9474" w:author="Okot" w:date="2020-01-21T13:58:00Z">
              <w:r w:rsidR="002E2CD4">
                <w:t>7</w:t>
              </w:r>
            </w:ins>
            <w:ins w:id="9475" w:author="Okot" w:date="2020-01-20T15:49:00Z">
              <w:r>
                <w:t>).</w:t>
              </w:r>
            </w:ins>
          </w:p>
        </w:tc>
      </w:tr>
      <w:tr w:rsidR="0085617F" w14:paraId="09D9138E" w14:textId="77777777" w:rsidTr="00645B77">
        <w:trPr>
          <w:ins w:id="9476" w:author="Okot" w:date="2020-01-20T15:49:00Z"/>
        </w:trPr>
        <w:tc>
          <w:tcPr>
            <w:tcW w:w="3397" w:type="dxa"/>
          </w:tcPr>
          <w:p w14:paraId="097988A0" w14:textId="77777777" w:rsidR="0085617F" w:rsidRPr="006076CC" w:rsidRDefault="0085617F" w:rsidP="00645B77">
            <w:pPr>
              <w:ind w:firstLine="0"/>
              <w:rPr>
                <w:ins w:id="9477" w:author="Okot" w:date="2020-01-20T15:49:00Z"/>
                <w:b/>
              </w:rPr>
            </w:pPr>
            <w:ins w:id="9478" w:author="Okot" w:date="2020-01-20T15:49:00Z">
              <w:r w:rsidRPr="006076CC">
                <w:rPr>
                  <w:b/>
                </w:rPr>
                <w:t>Warunki końcowe</w:t>
              </w:r>
            </w:ins>
          </w:p>
        </w:tc>
        <w:tc>
          <w:tcPr>
            <w:tcW w:w="5664" w:type="dxa"/>
          </w:tcPr>
          <w:p w14:paraId="167B0E1C" w14:textId="77777777" w:rsidR="0085617F" w:rsidRDefault="0085617F" w:rsidP="00645B77">
            <w:pPr>
              <w:ind w:firstLine="0"/>
              <w:rPr>
                <w:ins w:id="9479" w:author="Okot" w:date="2020-01-20T15:49:00Z"/>
              </w:rPr>
            </w:pPr>
            <w:ins w:id="9480" w:author="Okot" w:date="2020-01-20T15:49:00Z">
              <w:r>
                <w:t>Wyświetlony został komunikat informujący o poprawnym zapisaniu zmian.</w:t>
              </w:r>
            </w:ins>
          </w:p>
        </w:tc>
      </w:tr>
      <w:tr w:rsidR="0085617F" w14:paraId="264D7155" w14:textId="77777777" w:rsidTr="00645B77">
        <w:trPr>
          <w:ins w:id="9481" w:author="Okot" w:date="2020-01-20T15:49:00Z"/>
        </w:trPr>
        <w:tc>
          <w:tcPr>
            <w:tcW w:w="3397" w:type="dxa"/>
          </w:tcPr>
          <w:p w14:paraId="67CFD7B8" w14:textId="77777777" w:rsidR="0085617F" w:rsidRPr="006076CC" w:rsidRDefault="0085617F" w:rsidP="00645B77">
            <w:pPr>
              <w:ind w:firstLine="0"/>
              <w:rPr>
                <w:ins w:id="9482" w:author="Okot" w:date="2020-01-20T15:49:00Z"/>
                <w:b/>
              </w:rPr>
            </w:pPr>
            <w:ins w:id="9483" w:author="Okot" w:date="2020-01-20T15:49:00Z">
              <w:r w:rsidRPr="006076CC">
                <w:rPr>
                  <w:b/>
                </w:rPr>
                <w:t>Scenariusz główny</w:t>
              </w:r>
            </w:ins>
          </w:p>
        </w:tc>
        <w:tc>
          <w:tcPr>
            <w:tcW w:w="5664" w:type="dxa"/>
          </w:tcPr>
          <w:p w14:paraId="2B93A355" w14:textId="77777777" w:rsidR="0085617F" w:rsidRDefault="0085617F" w:rsidP="00645B77">
            <w:pPr>
              <w:ind w:firstLine="0"/>
              <w:rPr>
                <w:ins w:id="9484" w:author="Okot" w:date="2020-01-20T15:49:00Z"/>
              </w:rPr>
            </w:pPr>
            <w:ins w:id="9485" w:author="Okot" w:date="2020-01-20T15:49:00Z">
              <w:r>
                <w:t>1. Pojawia się okno modalne z formularzem edycji produktu.</w:t>
              </w:r>
            </w:ins>
          </w:p>
          <w:p w14:paraId="59EDC686" w14:textId="77777777" w:rsidR="0085617F" w:rsidRDefault="0085617F" w:rsidP="00645B77">
            <w:pPr>
              <w:ind w:firstLine="0"/>
              <w:rPr>
                <w:ins w:id="9486" w:author="Okot" w:date="2020-01-20T15:49:00Z"/>
              </w:rPr>
            </w:pPr>
            <w:ins w:id="9487" w:author="Okot" w:date="2020-01-20T15:49:00Z">
              <w:r>
                <w:t>2. Użytkownik zmienia wartość wybranych pól formularza.</w:t>
              </w:r>
            </w:ins>
          </w:p>
          <w:p w14:paraId="11E5E9EF" w14:textId="77777777" w:rsidR="0085617F" w:rsidRDefault="0085617F" w:rsidP="00645B77">
            <w:pPr>
              <w:ind w:firstLine="0"/>
              <w:rPr>
                <w:ins w:id="9488" w:author="Okot" w:date="2020-01-20T15:49:00Z"/>
              </w:rPr>
            </w:pPr>
            <w:ins w:id="9489" w:author="Okot" w:date="2020-01-20T15:49:00Z">
              <w:r>
                <w:t>3. Użytkownik naciska przycisk zapisz.</w:t>
              </w:r>
            </w:ins>
          </w:p>
          <w:p w14:paraId="3C4C34D7" w14:textId="77777777" w:rsidR="0085617F" w:rsidRDefault="0085617F" w:rsidP="00645B77">
            <w:pPr>
              <w:ind w:firstLine="0"/>
              <w:rPr>
                <w:ins w:id="9490" w:author="Okot" w:date="2020-01-20T15:49:00Z"/>
              </w:rPr>
            </w:pPr>
            <w:ins w:id="9491" w:author="Okot" w:date="2020-01-20T15:49:00Z">
              <w:r>
                <w:t>4. System sprawdza poprawność przesyłanych danych.</w:t>
              </w:r>
            </w:ins>
          </w:p>
          <w:p w14:paraId="5293ECBA" w14:textId="77777777" w:rsidR="0085617F" w:rsidRDefault="0085617F" w:rsidP="00645B77">
            <w:pPr>
              <w:ind w:firstLine="0"/>
              <w:rPr>
                <w:ins w:id="9492" w:author="Okot" w:date="2020-01-20T15:49:00Z"/>
              </w:rPr>
            </w:pPr>
            <w:ins w:id="9493" w:author="Okot" w:date="2020-01-20T15:49:00Z">
              <w:r>
                <w:t>5. Dane produkt zostają zaktualizowane w bazie danych.</w:t>
              </w:r>
            </w:ins>
          </w:p>
          <w:p w14:paraId="0FED867F" w14:textId="77777777" w:rsidR="0085617F" w:rsidRDefault="0085617F" w:rsidP="00645B77">
            <w:pPr>
              <w:ind w:firstLine="0"/>
              <w:rPr>
                <w:ins w:id="9494" w:author="Okot" w:date="2020-01-20T15:49:00Z"/>
              </w:rPr>
            </w:pPr>
            <w:ins w:id="9495" w:author="Okot" w:date="2020-01-20T15:49:00Z">
              <w:r>
                <w:t>6. Wyświetlony zostaje komunikat informujący o dodaniu produktu do bazy danych.</w:t>
              </w:r>
            </w:ins>
          </w:p>
        </w:tc>
      </w:tr>
      <w:tr w:rsidR="0085617F" w14:paraId="2CABED7E" w14:textId="77777777" w:rsidTr="00645B77">
        <w:trPr>
          <w:trHeight w:val="54"/>
          <w:ins w:id="9496" w:author="Okot" w:date="2020-01-20T15:49:00Z"/>
        </w:trPr>
        <w:tc>
          <w:tcPr>
            <w:tcW w:w="3397" w:type="dxa"/>
          </w:tcPr>
          <w:p w14:paraId="04019064" w14:textId="77777777" w:rsidR="0085617F" w:rsidRPr="006076CC" w:rsidRDefault="0085617F" w:rsidP="00645B77">
            <w:pPr>
              <w:ind w:firstLine="0"/>
              <w:rPr>
                <w:ins w:id="9497" w:author="Okot" w:date="2020-01-20T15:49:00Z"/>
                <w:b/>
              </w:rPr>
            </w:pPr>
            <w:ins w:id="9498" w:author="Okot" w:date="2020-01-20T15:49:00Z">
              <w:r w:rsidRPr="006076CC">
                <w:rPr>
                  <w:b/>
                </w:rPr>
                <w:t>Scenariusze alternatywne</w:t>
              </w:r>
            </w:ins>
          </w:p>
        </w:tc>
        <w:tc>
          <w:tcPr>
            <w:tcW w:w="5664" w:type="dxa"/>
          </w:tcPr>
          <w:p w14:paraId="4B0CFCE2" w14:textId="77777777" w:rsidR="0085617F" w:rsidRDefault="0085617F" w:rsidP="00645B77">
            <w:pPr>
              <w:ind w:firstLine="0"/>
              <w:rPr>
                <w:ins w:id="9499" w:author="Okot" w:date="2020-01-20T15:49:00Z"/>
              </w:rPr>
            </w:pPr>
            <w:ins w:id="9500" w:author="Okot" w:date="2020-01-20T15:49:00Z">
              <w:r>
                <w:t>(1-3).1. Użytkownik używa przycisku do zamknięcia okna.</w:t>
              </w:r>
            </w:ins>
          </w:p>
          <w:p w14:paraId="4C4E388D" w14:textId="77777777" w:rsidR="0085617F" w:rsidRDefault="0085617F" w:rsidP="00645B77">
            <w:pPr>
              <w:ind w:firstLine="0"/>
              <w:rPr>
                <w:ins w:id="9501" w:author="Okot" w:date="2020-01-20T15:49:00Z"/>
              </w:rPr>
            </w:pPr>
            <w:ins w:id="9502" w:author="Okot" w:date="2020-01-20T15:49:00Z">
              <w:r>
                <w:t>(1-3).1.1. Pojawia okno dialogowe służące do potwierdzenia zamknięcia okna bez zapisywania danych.</w:t>
              </w:r>
            </w:ins>
          </w:p>
          <w:p w14:paraId="6FDC59E1" w14:textId="77777777" w:rsidR="0085617F" w:rsidRDefault="0085617F" w:rsidP="00645B77">
            <w:pPr>
              <w:ind w:firstLine="0"/>
              <w:rPr>
                <w:ins w:id="9503" w:author="Okot" w:date="2020-01-20T15:49:00Z"/>
              </w:rPr>
            </w:pPr>
            <w:ins w:id="9504" w:author="Okot" w:date="2020-01-20T15:49:00Z">
              <w:r>
                <w:t>(1-3).1.2.1. Użytkownik potwierdza zamknięcie okna.</w:t>
              </w:r>
            </w:ins>
          </w:p>
          <w:p w14:paraId="7370F2B6" w14:textId="77777777" w:rsidR="0085617F" w:rsidRDefault="0085617F" w:rsidP="00645B77">
            <w:pPr>
              <w:ind w:firstLine="0"/>
              <w:rPr>
                <w:ins w:id="9505" w:author="Okot" w:date="2020-01-20T15:49:00Z"/>
              </w:rPr>
            </w:pPr>
            <w:ins w:id="9506" w:author="Okot" w:date="2020-01-20T15:49:00Z">
              <w:r>
                <w:t>(1-3).1.2.1.1. Okno modalne z formularzem zostaje zamknięte.</w:t>
              </w:r>
            </w:ins>
          </w:p>
          <w:p w14:paraId="4F1C3890" w14:textId="2ABBD8BD" w:rsidR="0085617F" w:rsidRDefault="0085617F" w:rsidP="00645B77">
            <w:pPr>
              <w:ind w:firstLine="0"/>
              <w:rPr>
                <w:ins w:id="9507" w:author="Okot" w:date="2020-01-20T15:49:00Z"/>
              </w:rPr>
            </w:pPr>
            <w:ins w:id="9508" w:author="Okot" w:date="2020-01-20T15:49:00Z">
              <w:r>
                <w:t>(1-3).1.2.1.2. Powrót do podstrony „Moje produkty”.</w:t>
              </w:r>
            </w:ins>
          </w:p>
          <w:p w14:paraId="08B2BD50" w14:textId="77777777" w:rsidR="0085617F" w:rsidRDefault="0085617F" w:rsidP="00645B77">
            <w:pPr>
              <w:ind w:firstLine="0"/>
              <w:rPr>
                <w:ins w:id="9509" w:author="Okot" w:date="2020-01-20T15:49:00Z"/>
              </w:rPr>
            </w:pPr>
            <w:ins w:id="9510" w:author="Okot" w:date="2020-01-20T15:49:00Z">
              <w:r>
                <w:t>(1-3).1.2.2. Użytkownik rezygnuje z akcji.</w:t>
              </w:r>
            </w:ins>
          </w:p>
          <w:p w14:paraId="4C15671A" w14:textId="03ADDAC7" w:rsidR="0085617F" w:rsidRDefault="0085617F" w:rsidP="00645B77">
            <w:pPr>
              <w:ind w:firstLine="0"/>
              <w:rPr>
                <w:ins w:id="9511" w:author="Okot" w:date="2020-01-20T15:49:00Z"/>
              </w:rPr>
            </w:pPr>
            <w:ins w:id="9512" w:author="Okot" w:date="2020-01-20T15:49:00Z">
              <w:r>
                <w:t>(1-3).1.2.2.1. Powrót do pkt (1-3).</w:t>
              </w:r>
            </w:ins>
          </w:p>
          <w:p w14:paraId="6C211D65" w14:textId="77777777" w:rsidR="0085617F" w:rsidRDefault="0085617F" w:rsidP="00645B77">
            <w:pPr>
              <w:ind w:firstLine="0"/>
              <w:rPr>
                <w:ins w:id="9513" w:author="Okot" w:date="2020-01-20T15:49:00Z"/>
              </w:rPr>
            </w:pPr>
            <w:ins w:id="9514" w:author="Okot" w:date="2020-01-20T15:49:00Z">
              <w:r>
                <w:lastRenderedPageBreak/>
                <w:t>4.1(a) Zawartość pola formularza „Nazwa produktu” została usunięta.</w:t>
              </w:r>
            </w:ins>
          </w:p>
          <w:p w14:paraId="4D719A6F" w14:textId="77777777" w:rsidR="0085617F" w:rsidRDefault="0085617F" w:rsidP="00645B77">
            <w:pPr>
              <w:ind w:firstLine="0"/>
              <w:rPr>
                <w:ins w:id="9515" w:author="Okot" w:date="2020-01-20T15:49:00Z"/>
              </w:rPr>
            </w:pPr>
            <w:ins w:id="9516" w:author="Okot" w:date="2020-01-20T15:49:00Z">
              <w:r>
                <w:t>4.1(b) Zawartość pola formularza „Kaloryczność produktu” została usunięta.</w:t>
              </w:r>
            </w:ins>
          </w:p>
          <w:p w14:paraId="1A3E8026" w14:textId="77777777" w:rsidR="0085617F" w:rsidRDefault="0085617F" w:rsidP="00645B77">
            <w:pPr>
              <w:ind w:firstLine="0"/>
              <w:rPr>
                <w:ins w:id="9517" w:author="Okot" w:date="2020-01-20T15:49:00Z"/>
              </w:rPr>
            </w:pPr>
            <w:ins w:id="9518"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19" w:author="Okot" w:date="2020-01-20T15:49:00Z"/>
              </w:rPr>
            </w:pPr>
            <w:ins w:id="9520" w:author="Okot" w:date="2020-01-20T15:49:00Z">
              <w:r>
                <w:t>4.1(d) Zmieniono nazwę produktu na taką, która już istnieje w bazie.</w:t>
              </w:r>
            </w:ins>
          </w:p>
          <w:p w14:paraId="6D87539B" w14:textId="77777777" w:rsidR="0085617F" w:rsidRDefault="0085617F" w:rsidP="00645B77">
            <w:pPr>
              <w:ind w:firstLine="0"/>
              <w:rPr>
                <w:ins w:id="9521" w:author="Okot" w:date="2020-01-20T15:49:00Z"/>
              </w:rPr>
            </w:pPr>
            <w:ins w:id="9522" w:author="Okot" w:date="2020-01-20T15:49:00Z">
              <w:r>
                <w:t>4.1.1. Wyświetlony zostaje stosowny komunikat błędu.</w:t>
              </w:r>
            </w:ins>
          </w:p>
          <w:p w14:paraId="7B9F6328" w14:textId="2DB887A3" w:rsidR="0085617F" w:rsidRDefault="000B2B3D" w:rsidP="00645B77">
            <w:pPr>
              <w:ind w:firstLine="0"/>
              <w:rPr>
                <w:ins w:id="9523" w:author="Okot" w:date="2020-01-20T15:49:00Z"/>
              </w:rPr>
            </w:pPr>
            <w:ins w:id="9524"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25" w:author="Okot" w:date="2020-01-20T15:49:00Z"/>
        </w:rPr>
      </w:pPr>
    </w:p>
    <w:p w14:paraId="7E49A961" w14:textId="27572BE5" w:rsidR="0085617F" w:rsidRDefault="002E2CD4" w:rsidP="0085617F">
      <w:pPr>
        <w:spacing w:after="160" w:line="259" w:lineRule="auto"/>
        <w:ind w:firstLine="0"/>
        <w:jc w:val="left"/>
        <w:rPr>
          <w:ins w:id="9526" w:author="Okot" w:date="2020-01-20T15:49:00Z"/>
        </w:rPr>
      </w:pPr>
      <w:ins w:id="9527" w:author="Okot" w:date="2020-01-20T15:49:00Z">
        <w:r>
          <w:t>Tabela 4.37</w:t>
        </w:r>
        <w:r w:rsidR="0085617F">
          <w:t>. </w:t>
        </w:r>
      </w:ins>
    </w:p>
    <w:p w14:paraId="6AF3DBDB" w14:textId="77777777" w:rsidR="0085617F" w:rsidRDefault="0085617F" w:rsidP="0085617F">
      <w:pPr>
        <w:ind w:firstLine="0"/>
        <w:rPr>
          <w:ins w:id="9528" w:author="Okot" w:date="2020-01-20T15:49:00Z"/>
        </w:rPr>
      </w:pPr>
      <w:ins w:id="9529"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30" w:author="Okot" w:date="2020-01-20T15:49:00Z"/>
        </w:trPr>
        <w:tc>
          <w:tcPr>
            <w:tcW w:w="3397" w:type="dxa"/>
          </w:tcPr>
          <w:p w14:paraId="284656DF" w14:textId="77777777" w:rsidR="0085617F" w:rsidRPr="006076CC" w:rsidRDefault="0085617F" w:rsidP="00645B77">
            <w:pPr>
              <w:ind w:firstLine="0"/>
              <w:rPr>
                <w:ins w:id="9531" w:author="Okot" w:date="2020-01-20T15:49:00Z"/>
                <w:b/>
              </w:rPr>
            </w:pPr>
            <w:ins w:id="9532" w:author="Okot" w:date="2020-01-20T15:49:00Z">
              <w:r w:rsidRPr="006076CC">
                <w:rPr>
                  <w:b/>
                </w:rPr>
                <w:t>Nazwa</w:t>
              </w:r>
            </w:ins>
          </w:p>
        </w:tc>
        <w:tc>
          <w:tcPr>
            <w:tcW w:w="5664" w:type="dxa"/>
          </w:tcPr>
          <w:p w14:paraId="2D7F7BA9" w14:textId="4C4FC2C5" w:rsidR="0085617F" w:rsidRPr="00A12070" w:rsidRDefault="0085617F" w:rsidP="00645B77">
            <w:pPr>
              <w:ind w:firstLine="0"/>
              <w:rPr>
                <w:ins w:id="9533" w:author="Okot" w:date="2020-01-20T15:49:00Z"/>
                <w:b/>
                <w:i/>
              </w:rPr>
            </w:pPr>
            <w:ins w:id="9534"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35" w:author="Okot" w:date="2020-01-20T15:49:00Z"/>
        </w:trPr>
        <w:tc>
          <w:tcPr>
            <w:tcW w:w="3397" w:type="dxa"/>
          </w:tcPr>
          <w:p w14:paraId="3ACB8689" w14:textId="77777777" w:rsidR="0085617F" w:rsidRPr="006076CC" w:rsidRDefault="0085617F" w:rsidP="00645B77">
            <w:pPr>
              <w:ind w:firstLine="0"/>
              <w:rPr>
                <w:ins w:id="9536" w:author="Okot" w:date="2020-01-20T15:49:00Z"/>
                <w:b/>
              </w:rPr>
            </w:pPr>
            <w:ins w:id="9537" w:author="Okot" w:date="2020-01-20T15:49:00Z">
              <w:r w:rsidRPr="006076CC">
                <w:rPr>
                  <w:b/>
                </w:rPr>
                <w:t>Opis</w:t>
              </w:r>
            </w:ins>
          </w:p>
        </w:tc>
        <w:tc>
          <w:tcPr>
            <w:tcW w:w="5664" w:type="dxa"/>
          </w:tcPr>
          <w:p w14:paraId="2CF50665" w14:textId="77777777" w:rsidR="0085617F" w:rsidRDefault="0085617F" w:rsidP="00645B77">
            <w:pPr>
              <w:ind w:firstLine="0"/>
              <w:rPr>
                <w:ins w:id="9538" w:author="Okot" w:date="2020-01-20T15:49:00Z"/>
              </w:rPr>
            </w:pPr>
            <w:ins w:id="9539"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40" w:author="Okot" w:date="2020-01-20T15:49:00Z"/>
        </w:trPr>
        <w:tc>
          <w:tcPr>
            <w:tcW w:w="3397" w:type="dxa"/>
          </w:tcPr>
          <w:p w14:paraId="445319CF" w14:textId="77777777" w:rsidR="0085617F" w:rsidRPr="006076CC" w:rsidRDefault="0085617F" w:rsidP="00645B77">
            <w:pPr>
              <w:ind w:firstLine="0"/>
              <w:rPr>
                <w:ins w:id="9541" w:author="Okot" w:date="2020-01-20T15:49:00Z"/>
                <w:b/>
              </w:rPr>
            </w:pPr>
            <w:ins w:id="9542" w:author="Okot" w:date="2020-01-20T15:49:00Z">
              <w:r w:rsidRPr="006076CC">
                <w:rPr>
                  <w:b/>
                </w:rPr>
                <w:t>Warunki początkowe</w:t>
              </w:r>
            </w:ins>
          </w:p>
        </w:tc>
        <w:tc>
          <w:tcPr>
            <w:tcW w:w="5664" w:type="dxa"/>
          </w:tcPr>
          <w:p w14:paraId="4311E0B5" w14:textId="50CA218D" w:rsidR="0085617F" w:rsidRDefault="0085617F" w:rsidP="00645B77">
            <w:pPr>
              <w:ind w:firstLine="0"/>
              <w:rPr>
                <w:ins w:id="9543" w:author="Okot" w:date="2020-01-20T15:49:00Z"/>
              </w:rPr>
            </w:pPr>
            <w:ins w:id="9544"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45" w:author="Okot" w:date="2020-01-20T15:49:00Z"/>
        </w:trPr>
        <w:tc>
          <w:tcPr>
            <w:tcW w:w="3397" w:type="dxa"/>
          </w:tcPr>
          <w:p w14:paraId="6297D2EF" w14:textId="77777777" w:rsidR="0085617F" w:rsidRPr="006076CC" w:rsidRDefault="0085617F" w:rsidP="00645B77">
            <w:pPr>
              <w:ind w:firstLine="0"/>
              <w:rPr>
                <w:ins w:id="9546" w:author="Okot" w:date="2020-01-20T15:49:00Z"/>
                <w:b/>
              </w:rPr>
            </w:pPr>
            <w:ins w:id="9547" w:author="Okot" w:date="2020-01-20T15:49:00Z">
              <w:r w:rsidRPr="006076CC">
                <w:rPr>
                  <w:b/>
                </w:rPr>
                <w:t>Inicjacja</w:t>
              </w:r>
            </w:ins>
          </w:p>
        </w:tc>
        <w:tc>
          <w:tcPr>
            <w:tcW w:w="5664" w:type="dxa"/>
          </w:tcPr>
          <w:p w14:paraId="7583FB7B" w14:textId="77777777" w:rsidR="0085617F" w:rsidRDefault="0085617F" w:rsidP="00645B77">
            <w:pPr>
              <w:ind w:firstLine="0"/>
              <w:rPr>
                <w:ins w:id="9548" w:author="Okot" w:date="2020-01-20T15:49:00Z"/>
              </w:rPr>
            </w:pPr>
            <w:ins w:id="9549" w:author="Okot" w:date="2020-01-20T15:49:00Z">
              <w:r>
                <w:t>Użytkownik skorzystał z przycisku „Podgląd” umiejscowionego przy wybranym produkcie.</w:t>
              </w:r>
            </w:ins>
          </w:p>
        </w:tc>
      </w:tr>
      <w:tr w:rsidR="0085617F" w14:paraId="4C326BF5" w14:textId="77777777" w:rsidTr="00645B77">
        <w:trPr>
          <w:ins w:id="9550" w:author="Okot" w:date="2020-01-20T15:49:00Z"/>
        </w:trPr>
        <w:tc>
          <w:tcPr>
            <w:tcW w:w="3397" w:type="dxa"/>
          </w:tcPr>
          <w:p w14:paraId="15EECC7B" w14:textId="77777777" w:rsidR="0085617F" w:rsidRPr="006076CC" w:rsidRDefault="0085617F" w:rsidP="00645B77">
            <w:pPr>
              <w:ind w:firstLine="0"/>
              <w:rPr>
                <w:ins w:id="9551" w:author="Okot" w:date="2020-01-20T15:49:00Z"/>
                <w:b/>
              </w:rPr>
            </w:pPr>
            <w:ins w:id="9552" w:author="Okot" w:date="2020-01-20T15:49:00Z">
              <w:r w:rsidRPr="006076CC">
                <w:rPr>
                  <w:b/>
                </w:rPr>
                <w:t>Warunki końcowe</w:t>
              </w:r>
            </w:ins>
          </w:p>
        </w:tc>
        <w:tc>
          <w:tcPr>
            <w:tcW w:w="5664" w:type="dxa"/>
          </w:tcPr>
          <w:p w14:paraId="0527353F" w14:textId="77777777" w:rsidR="0085617F" w:rsidRDefault="0085617F" w:rsidP="00645B77">
            <w:pPr>
              <w:ind w:firstLine="0"/>
              <w:rPr>
                <w:ins w:id="9553" w:author="Okot" w:date="2020-01-20T15:49:00Z"/>
              </w:rPr>
            </w:pPr>
            <w:ins w:id="9554" w:author="Okot" w:date="2020-01-20T15:49:00Z">
              <w:r>
                <w:t>Wyświetlony zostało okno zawierające szczegółowe dane produktu.</w:t>
              </w:r>
            </w:ins>
          </w:p>
        </w:tc>
      </w:tr>
      <w:tr w:rsidR="0085617F" w14:paraId="75AB8318" w14:textId="77777777" w:rsidTr="00645B77">
        <w:trPr>
          <w:ins w:id="9555" w:author="Okot" w:date="2020-01-20T15:49:00Z"/>
        </w:trPr>
        <w:tc>
          <w:tcPr>
            <w:tcW w:w="3397" w:type="dxa"/>
          </w:tcPr>
          <w:p w14:paraId="45646714" w14:textId="77777777" w:rsidR="0085617F" w:rsidRPr="006076CC" w:rsidRDefault="0085617F" w:rsidP="00645B77">
            <w:pPr>
              <w:ind w:firstLine="0"/>
              <w:rPr>
                <w:ins w:id="9556" w:author="Okot" w:date="2020-01-20T15:49:00Z"/>
                <w:b/>
              </w:rPr>
            </w:pPr>
            <w:ins w:id="9557" w:author="Okot" w:date="2020-01-20T15:49:00Z">
              <w:r w:rsidRPr="006076CC">
                <w:rPr>
                  <w:b/>
                </w:rPr>
                <w:t>Scenariusz główny</w:t>
              </w:r>
            </w:ins>
          </w:p>
        </w:tc>
        <w:tc>
          <w:tcPr>
            <w:tcW w:w="5664" w:type="dxa"/>
          </w:tcPr>
          <w:p w14:paraId="37D33246" w14:textId="77777777" w:rsidR="0085617F" w:rsidRDefault="0085617F" w:rsidP="00645B77">
            <w:pPr>
              <w:ind w:firstLine="0"/>
              <w:rPr>
                <w:ins w:id="9558" w:author="Okot" w:date="2020-01-20T15:49:00Z"/>
              </w:rPr>
            </w:pPr>
            <w:ins w:id="9559" w:author="Okot" w:date="2020-01-20T15:49:00Z">
              <w:r>
                <w:t>1. Użytkownik naciska przycisk „Podgląd” umiejscowiony przy wybranym produkcie.</w:t>
              </w:r>
            </w:ins>
          </w:p>
          <w:p w14:paraId="3C3C7043" w14:textId="77777777" w:rsidR="0085617F" w:rsidRDefault="0085617F" w:rsidP="00645B77">
            <w:pPr>
              <w:ind w:firstLine="0"/>
              <w:rPr>
                <w:ins w:id="9560" w:author="Okot" w:date="2020-01-20T15:49:00Z"/>
              </w:rPr>
            </w:pPr>
            <w:ins w:id="9561"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62" w:author="Okot" w:date="2020-01-20T15:49:00Z"/>
        </w:trPr>
        <w:tc>
          <w:tcPr>
            <w:tcW w:w="3397" w:type="dxa"/>
          </w:tcPr>
          <w:p w14:paraId="4FD117DE" w14:textId="77777777" w:rsidR="0085617F" w:rsidRPr="006076CC" w:rsidRDefault="0085617F" w:rsidP="00645B77">
            <w:pPr>
              <w:ind w:firstLine="0"/>
              <w:rPr>
                <w:ins w:id="9563" w:author="Okot" w:date="2020-01-20T15:49:00Z"/>
                <w:b/>
              </w:rPr>
            </w:pPr>
            <w:ins w:id="9564"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65" w:author="Okot" w:date="2020-01-20T15:49:00Z"/>
              </w:rPr>
            </w:pPr>
            <w:ins w:id="9566" w:author="Okot" w:date="2020-01-20T15:49:00Z">
              <w:r>
                <w:t>-</w:t>
              </w:r>
            </w:ins>
          </w:p>
        </w:tc>
      </w:tr>
    </w:tbl>
    <w:p w14:paraId="1C13CDE8" w14:textId="77777777" w:rsidR="0085617F" w:rsidRDefault="0085617F" w:rsidP="0085617F">
      <w:pPr>
        <w:spacing w:after="160" w:line="259" w:lineRule="auto"/>
        <w:ind w:firstLine="0"/>
        <w:jc w:val="left"/>
        <w:rPr>
          <w:ins w:id="9567" w:author="Okot" w:date="2020-01-20T15:49:00Z"/>
        </w:rPr>
      </w:pPr>
    </w:p>
    <w:p w14:paraId="3ECEF554" w14:textId="4D6EE4CE" w:rsidR="0085617F" w:rsidRDefault="002E2CD4" w:rsidP="0085617F">
      <w:pPr>
        <w:ind w:firstLine="0"/>
        <w:rPr>
          <w:ins w:id="9568" w:author="Okot" w:date="2020-01-20T15:49:00Z"/>
        </w:rPr>
      </w:pPr>
      <w:ins w:id="9569" w:author="Okot" w:date="2020-01-20T15:49:00Z">
        <w:r>
          <w:t>Tabela 4.38</w:t>
        </w:r>
        <w:r w:rsidR="0085617F">
          <w:t>. </w:t>
        </w:r>
      </w:ins>
    </w:p>
    <w:p w14:paraId="24A66C43" w14:textId="77777777" w:rsidR="0085617F" w:rsidRDefault="0085617F" w:rsidP="0085617F">
      <w:pPr>
        <w:ind w:firstLine="0"/>
        <w:rPr>
          <w:ins w:id="9570" w:author="Okot" w:date="2020-01-20T15:49:00Z"/>
        </w:rPr>
      </w:pPr>
      <w:ins w:id="9571"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72" w:author="Okot" w:date="2020-01-20T15:49:00Z"/>
        </w:trPr>
        <w:tc>
          <w:tcPr>
            <w:tcW w:w="3397" w:type="dxa"/>
          </w:tcPr>
          <w:p w14:paraId="1F940A87" w14:textId="77777777" w:rsidR="0085617F" w:rsidRPr="006076CC" w:rsidRDefault="0085617F" w:rsidP="00645B77">
            <w:pPr>
              <w:ind w:firstLine="0"/>
              <w:rPr>
                <w:ins w:id="9573" w:author="Okot" w:date="2020-01-20T15:49:00Z"/>
                <w:b/>
              </w:rPr>
            </w:pPr>
            <w:ins w:id="9574" w:author="Okot" w:date="2020-01-20T15:49:00Z">
              <w:r w:rsidRPr="006076CC">
                <w:rPr>
                  <w:b/>
                </w:rPr>
                <w:t>Nazwa</w:t>
              </w:r>
            </w:ins>
          </w:p>
        </w:tc>
        <w:tc>
          <w:tcPr>
            <w:tcW w:w="5664" w:type="dxa"/>
          </w:tcPr>
          <w:p w14:paraId="0D649BC3" w14:textId="40D6F6D3" w:rsidR="0085617F" w:rsidRPr="00A12070" w:rsidRDefault="0085617F">
            <w:pPr>
              <w:ind w:firstLine="0"/>
              <w:rPr>
                <w:ins w:id="9575" w:author="Okot" w:date="2020-01-20T15:49:00Z"/>
                <w:b/>
                <w:i/>
              </w:rPr>
            </w:pPr>
            <w:ins w:id="9576" w:author="Okot" w:date="2020-01-20T15:49:00Z">
              <w:r w:rsidRPr="00A12070">
                <w:rPr>
                  <w:b/>
                  <w:i/>
                </w:rPr>
                <w:t>PU0</w:t>
              </w:r>
              <w:r>
                <w:rPr>
                  <w:b/>
                  <w:i/>
                </w:rPr>
                <w:t>3</w:t>
              </w:r>
            </w:ins>
            <w:ins w:id="9577" w:author="Okot" w:date="2020-01-21T13:59:00Z">
              <w:r w:rsidR="002E2CD4">
                <w:rPr>
                  <w:b/>
                  <w:i/>
                </w:rPr>
                <w:t>8</w:t>
              </w:r>
            </w:ins>
            <w:ins w:id="9578" w:author="Okot" w:date="2020-01-20T15:49:00Z">
              <w:r w:rsidRPr="00A12070">
                <w:rPr>
                  <w:b/>
                  <w:i/>
                </w:rPr>
                <w:t>: Usunięcie produktu</w:t>
              </w:r>
            </w:ins>
          </w:p>
        </w:tc>
      </w:tr>
      <w:tr w:rsidR="0085617F" w14:paraId="32F1FFA1" w14:textId="77777777" w:rsidTr="00645B77">
        <w:trPr>
          <w:ins w:id="9579" w:author="Okot" w:date="2020-01-20T15:49:00Z"/>
        </w:trPr>
        <w:tc>
          <w:tcPr>
            <w:tcW w:w="3397" w:type="dxa"/>
          </w:tcPr>
          <w:p w14:paraId="21F941E7" w14:textId="77777777" w:rsidR="0085617F" w:rsidRPr="006076CC" w:rsidRDefault="0085617F" w:rsidP="00645B77">
            <w:pPr>
              <w:ind w:firstLine="0"/>
              <w:rPr>
                <w:ins w:id="9580" w:author="Okot" w:date="2020-01-20T15:49:00Z"/>
                <w:b/>
              </w:rPr>
            </w:pPr>
            <w:ins w:id="9581" w:author="Okot" w:date="2020-01-20T15:49:00Z">
              <w:r w:rsidRPr="006076CC">
                <w:rPr>
                  <w:b/>
                </w:rPr>
                <w:t>Opis</w:t>
              </w:r>
            </w:ins>
          </w:p>
        </w:tc>
        <w:tc>
          <w:tcPr>
            <w:tcW w:w="5664" w:type="dxa"/>
          </w:tcPr>
          <w:p w14:paraId="7261F49C" w14:textId="77777777" w:rsidR="0085617F" w:rsidRDefault="0085617F" w:rsidP="00645B77">
            <w:pPr>
              <w:ind w:firstLine="0"/>
              <w:rPr>
                <w:ins w:id="9582" w:author="Okot" w:date="2020-01-20T15:49:00Z"/>
              </w:rPr>
            </w:pPr>
            <w:ins w:id="9583" w:author="Okot" w:date="2020-01-20T15:49:00Z">
              <w:r>
                <w:t>Przypadek użycia pozwala użytkownikowi usunąć dodany przez niego produkt z bazy danych.</w:t>
              </w:r>
            </w:ins>
          </w:p>
        </w:tc>
      </w:tr>
      <w:tr w:rsidR="0085617F" w14:paraId="74BECFAB" w14:textId="77777777" w:rsidTr="00645B77">
        <w:trPr>
          <w:ins w:id="9584" w:author="Okot" w:date="2020-01-20T15:49:00Z"/>
        </w:trPr>
        <w:tc>
          <w:tcPr>
            <w:tcW w:w="3397" w:type="dxa"/>
          </w:tcPr>
          <w:p w14:paraId="08E8A02E" w14:textId="77777777" w:rsidR="0085617F" w:rsidRPr="006076CC" w:rsidRDefault="0085617F" w:rsidP="00645B77">
            <w:pPr>
              <w:ind w:firstLine="0"/>
              <w:rPr>
                <w:ins w:id="9585" w:author="Okot" w:date="2020-01-20T15:49:00Z"/>
                <w:b/>
              </w:rPr>
            </w:pPr>
            <w:ins w:id="9586" w:author="Okot" w:date="2020-01-20T15:49:00Z">
              <w:r w:rsidRPr="006076CC">
                <w:rPr>
                  <w:b/>
                </w:rPr>
                <w:t>Warunki początkowe</w:t>
              </w:r>
            </w:ins>
          </w:p>
        </w:tc>
        <w:tc>
          <w:tcPr>
            <w:tcW w:w="5664" w:type="dxa"/>
          </w:tcPr>
          <w:p w14:paraId="5F55AC46" w14:textId="3C709AF1" w:rsidR="0085617F" w:rsidRDefault="0085617F" w:rsidP="00645B77">
            <w:pPr>
              <w:ind w:firstLine="0"/>
              <w:rPr>
                <w:ins w:id="9587" w:author="Okot" w:date="2020-01-20T15:49:00Z"/>
              </w:rPr>
            </w:pPr>
            <w:ins w:id="9588"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89" w:author="Okot" w:date="2020-01-20T15:49:00Z"/>
        </w:trPr>
        <w:tc>
          <w:tcPr>
            <w:tcW w:w="3397" w:type="dxa"/>
          </w:tcPr>
          <w:p w14:paraId="5731D5F2" w14:textId="77777777" w:rsidR="0085617F" w:rsidRPr="006076CC" w:rsidRDefault="0085617F" w:rsidP="00645B77">
            <w:pPr>
              <w:ind w:firstLine="0"/>
              <w:rPr>
                <w:ins w:id="9590" w:author="Okot" w:date="2020-01-20T15:49:00Z"/>
                <w:b/>
              </w:rPr>
            </w:pPr>
            <w:ins w:id="9591" w:author="Okot" w:date="2020-01-20T15:49:00Z">
              <w:r w:rsidRPr="006076CC">
                <w:rPr>
                  <w:b/>
                </w:rPr>
                <w:t>Inicjacja</w:t>
              </w:r>
            </w:ins>
          </w:p>
        </w:tc>
        <w:tc>
          <w:tcPr>
            <w:tcW w:w="5664" w:type="dxa"/>
          </w:tcPr>
          <w:p w14:paraId="2DE98473" w14:textId="77777777" w:rsidR="0085617F" w:rsidRDefault="0085617F" w:rsidP="00645B77">
            <w:pPr>
              <w:ind w:firstLine="0"/>
              <w:rPr>
                <w:ins w:id="9592" w:author="Okot" w:date="2020-01-20T15:49:00Z"/>
              </w:rPr>
            </w:pPr>
            <w:ins w:id="9593" w:author="Okot" w:date="2020-01-20T15:49:00Z">
              <w:r>
                <w:t>Użytkownik skorzystał z przycisku „Usuń” umiejscowionego przy wybranym produkcie.</w:t>
              </w:r>
            </w:ins>
          </w:p>
        </w:tc>
      </w:tr>
      <w:tr w:rsidR="0085617F" w14:paraId="5657412D" w14:textId="77777777" w:rsidTr="00645B77">
        <w:trPr>
          <w:ins w:id="9594" w:author="Okot" w:date="2020-01-20T15:49:00Z"/>
        </w:trPr>
        <w:tc>
          <w:tcPr>
            <w:tcW w:w="3397" w:type="dxa"/>
          </w:tcPr>
          <w:p w14:paraId="58A3FF19" w14:textId="77777777" w:rsidR="0085617F" w:rsidRPr="006076CC" w:rsidRDefault="0085617F" w:rsidP="00645B77">
            <w:pPr>
              <w:ind w:firstLine="0"/>
              <w:rPr>
                <w:ins w:id="9595" w:author="Okot" w:date="2020-01-20T15:49:00Z"/>
                <w:b/>
              </w:rPr>
            </w:pPr>
            <w:ins w:id="9596" w:author="Okot" w:date="2020-01-20T15:49:00Z">
              <w:r w:rsidRPr="006076CC">
                <w:rPr>
                  <w:b/>
                </w:rPr>
                <w:t>Warunki końcowe</w:t>
              </w:r>
            </w:ins>
          </w:p>
        </w:tc>
        <w:tc>
          <w:tcPr>
            <w:tcW w:w="5664" w:type="dxa"/>
          </w:tcPr>
          <w:p w14:paraId="267E4CDB" w14:textId="77777777" w:rsidR="0085617F" w:rsidRDefault="0085617F" w:rsidP="00645B77">
            <w:pPr>
              <w:ind w:firstLine="0"/>
              <w:rPr>
                <w:ins w:id="9597" w:author="Okot" w:date="2020-01-20T15:49:00Z"/>
              </w:rPr>
            </w:pPr>
            <w:ins w:id="9598" w:author="Okot" w:date="2020-01-20T15:49:00Z">
              <w:r>
                <w:t>Wyświetlony został komunikat informujący o usunięciu produktu z bazy danych.</w:t>
              </w:r>
            </w:ins>
          </w:p>
        </w:tc>
      </w:tr>
      <w:tr w:rsidR="0085617F" w14:paraId="3650C02B" w14:textId="77777777" w:rsidTr="00645B77">
        <w:trPr>
          <w:ins w:id="9599" w:author="Okot" w:date="2020-01-20T15:49:00Z"/>
        </w:trPr>
        <w:tc>
          <w:tcPr>
            <w:tcW w:w="3397" w:type="dxa"/>
          </w:tcPr>
          <w:p w14:paraId="6C6C5075" w14:textId="77777777" w:rsidR="0085617F" w:rsidRPr="006076CC" w:rsidRDefault="0085617F" w:rsidP="00645B77">
            <w:pPr>
              <w:ind w:firstLine="0"/>
              <w:rPr>
                <w:ins w:id="9600" w:author="Okot" w:date="2020-01-20T15:49:00Z"/>
                <w:b/>
              </w:rPr>
            </w:pPr>
            <w:ins w:id="9601" w:author="Okot" w:date="2020-01-20T15:49:00Z">
              <w:r w:rsidRPr="006076CC">
                <w:rPr>
                  <w:b/>
                </w:rPr>
                <w:t>Scenariusz główny</w:t>
              </w:r>
            </w:ins>
          </w:p>
        </w:tc>
        <w:tc>
          <w:tcPr>
            <w:tcW w:w="5664" w:type="dxa"/>
          </w:tcPr>
          <w:p w14:paraId="1257950A" w14:textId="77777777" w:rsidR="0085617F" w:rsidRDefault="0085617F" w:rsidP="00645B77">
            <w:pPr>
              <w:ind w:firstLine="0"/>
              <w:rPr>
                <w:ins w:id="9602" w:author="Okot" w:date="2020-01-20T15:49:00Z"/>
              </w:rPr>
            </w:pPr>
            <w:ins w:id="9603" w:author="Okot" w:date="2020-01-20T15:49:00Z">
              <w:r>
                <w:t>1. Wyświetlone zostaje okno dialogowe z prośbą o potwierdzenie żądania usunięcia produktu.</w:t>
              </w:r>
            </w:ins>
          </w:p>
          <w:p w14:paraId="44FD4FEA" w14:textId="77777777" w:rsidR="0085617F" w:rsidRDefault="0085617F" w:rsidP="00645B77">
            <w:pPr>
              <w:ind w:firstLine="0"/>
              <w:rPr>
                <w:ins w:id="9604" w:author="Okot" w:date="2020-01-20T15:49:00Z"/>
              </w:rPr>
            </w:pPr>
            <w:ins w:id="9605" w:author="Okot" w:date="2020-01-20T15:49:00Z">
              <w:r>
                <w:t>2. Użytkownik potwierdza żądanie.</w:t>
              </w:r>
            </w:ins>
          </w:p>
          <w:p w14:paraId="44EF8F16" w14:textId="77777777" w:rsidR="0085617F" w:rsidRDefault="0085617F" w:rsidP="00645B77">
            <w:pPr>
              <w:ind w:firstLine="0"/>
              <w:rPr>
                <w:ins w:id="9606" w:author="Okot" w:date="2020-01-20T15:49:00Z"/>
              </w:rPr>
            </w:pPr>
            <w:ins w:id="9607" w:author="Okot" w:date="2020-01-20T15:49:00Z">
              <w:r>
                <w:t>3. Okno dialogowe zostaje zamknięte.</w:t>
              </w:r>
            </w:ins>
          </w:p>
          <w:p w14:paraId="355118FB" w14:textId="77777777" w:rsidR="0085617F" w:rsidRDefault="0085617F" w:rsidP="00645B77">
            <w:pPr>
              <w:ind w:firstLine="0"/>
              <w:rPr>
                <w:ins w:id="9608" w:author="Okot" w:date="2020-01-20T15:49:00Z"/>
              </w:rPr>
            </w:pPr>
            <w:ins w:id="9609" w:author="Okot" w:date="2020-01-20T15:49:00Z">
              <w:r>
                <w:t>4. System przetwarza żądanie.</w:t>
              </w:r>
            </w:ins>
          </w:p>
          <w:p w14:paraId="033834CC" w14:textId="77777777" w:rsidR="0085617F" w:rsidRDefault="0085617F" w:rsidP="00645B77">
            <w:pPr>
              <w:ind w:firstLine="0"/>
              <w:rPr>
                <w:ins w:id="9610" w:author="Okot" w:date="2020-01-20T15:49:00Z"/>
              </w:rPr>
            </w:pPr>
            <w:ins w:id="9611" w:author="Okot" w:date="2020-01-20T15:49:00Z">
              <w:r>
                <w:t>5. Produkt zostaje usunięty z bazy danych.</w:t>
              </w:r>
            </w:ins>
          </w:p>
          <w:p w14:paraId="1E4E20E5" w14:textId="77777777" w:rsidR="0085617F" w:rsidRDefault="0085617F" w:rsidP="00645B77">
            <w:pPr>
              <w:ind w:firstLine="0"/>
              <w:rPr>
                <w:ins w:id="9612" w:author="Okot" w:date="2020-01-20T15:49:00Z"/>
              </w:rPr>
            </w:pPr>
            <w:ins w:id="9613" w:author="Okot" w:date="2020-01-20T15:49:00Z">
              <w:r>
                <w:t>6. Wyświetlony zostaje komunikat informujący o usunięciu produktu z bazy danych.</w:t>
              </w:r>
            </w:ins>
          </w:p>
        </w:tc>
      </w:tr>
      <w:tr w:rsidR="0085617F" w14:paraId="15B6C1E9" w14:textId="77777777" w:rsidTr="00645B77">
        <w:trPr>
          <w:trHeight w:val="54"/>
          <w:ins w:id="9614" w:author="Okot" w:date="2020-01-20T15:49:00Z"/>
        </w:trPr>
        <w:tc>
          <w:tcPr>
            <w:tcW w:w="3397" w:type="dxa"/>
          </w:tcPr>
          <w:p w14:paraId="52E90D55" w14:textId="77777777" w:rsidR="0085617F" w:rsidRPr="006076CC" w:rsidRDefault="0085617F" w:rsidP="00645B77">
            <w:pPr>
              <w:ind w:firstLine="0"/>
              <w:rPr>
                <w:ins w:id="9615" w:author="Okot" w:date="2020-01-20T15:49:00Z"/>
                <w:b/>
              </w:rPr>
            </w:pPr>
            <w:ins w:id="9616" w:author="Okot" w:date="2020-01-20T15:49:00Z">
              <w:r w:rsidRPr="006076CC">
                <w:rPr>
                  <w:b/>
                </w:rPr>
                <w:t>Scenariusze alternatywne</w:t>
              </w:r>
            </w:ins>
          </w:p>
        </w:tc>
        <w:tc>
          <w:tcPr>
            <w:tcW w:w="5664" w:type="dxa"/>
          </w:tcPr>
          <w:p w14:paraId="51B15C4E" w14:textId="77777777" w:rsidR="0085617F" w:rsidRDefault="0085617F" w:rsidP="00645B77">
            <w:pPr>
              <w:ind w:firstLine="0"/>
              <w:rPr>
                <w:ins w:id="9617" w:author="Okot" w:date="2020-01-20T15:49:00Z"/>
              </w:rPr>
            </w:pPr>
            <w:ins w:id="9618" w:author="Okot" w:date="2020-01-20T15:49:00Z">
              <w:r>
                <w:t>2.1(a) Użytkownik naciska przycisk „Rezygnuj”.</w:t>
              </w:r>
            </w:ins>
          </w:p>
          <w:p w14:paraId="1C2F01CB" w14:textId="77777777" w:rsidR="0085617F" w:rsidRDefault="0085617F" w:rsidP="00645B77">
            <w:pPr>
              <w:ind w:firstLine="0"/>
              <w:rPr>
                <w:ins w:id="9619" w:author="Okot" w:date="2020-01-20T15:49:00Z"/>
              </w:rPr>
            </w:pPr>
            <w:ins w:id="9620" w:author="Okot" w:date="2020-01-20T15:49:00Z">
              <w:r>
                <w:t>2.1(b) Użytkownik używa przycisku do zamknięcia okna.</w:t>
              </w:r>
            </w:ins>
          </w:p>
          <w:p w14:paraId="526479F9" w14:textId="77777777" w:rsidR="0085617F" w:rsidRDefault="0085617F" w:rsidP="00645B77">
            <w:pPr>
              <w:ind w:firstLine="0"/>
              <w:rPr>
                <w:ins w:id="9621" w:author="Okot" w:date="2020-01-20T15:49:00Z"/>
              </w:rPr>
            </w:pPr>
            <w:ins w:id="9622" w:author="Okot" w:date="2020-01-20T15:49:00Z">
              <w:r>
                <w:t>2.1.1. Okno dialogowe zostaje zamknięte.</w:t>
              </w:r>
            </w:ins>
          </w:p>
          <w:p w14:paraId="73A82C41" w14:textId="77777777" w:rsidR="0085617F" w:rsidRDefault="0085617F" w:rsidP="00645B77">
            <w:pPr>
              <w:ind w:firstLine="0"/>
              <w:rPr>
                <w:ins w:id="9623" w:author="Okot" w:date="2020-01-20T15:49:00Z"/>
              </w:rPr>
            </w:pPr>
            <w:ins w:id="9624"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25" w:author="Okot" w:date="2020-01-20T15:59:00Z"/>
        </w:rPr>
      </w:pPr>
    </w:p>
    <w:p w14:paraId="35C8DB58" w14:textId="3E5F5F58" w:rsidR="006451EB" w:rsidRDefault="002E2CD4" w:rsidP="006451EB">
      <w:pPr>
        <w:ind w:firstLine="0"/>
        <w:rPr>
          <w:ins w:id="9626" w:author="Okot" w:date="2020-01-20T15:59:00Z"/>
        </w:rPr>
      </w:pPr>
      <w:ins w:id="9627" w:author="Okot" w:date="2020-01-20T15:59:00Z">
        <w:r>
          <w:t>Tabela 4.39</w:t>
        </w:r>
        <w:r w:rsidR="006451EB">
          <w:t>. </w:t>
        </w:r>
      </w:ins>
    </w:p>
    <w:p w14:paraId="759397D5" w14:textId="77777777" w:rsidR="006451EB" w:rsidRDefault="006451EB" w:rsidP="006451EB">
      <w:pPr>
        <w:ind w:firstLine="0"/>
        <w:rPr>
          <w:ins w:id="9628" w:author="Okot" w:date="2020-01-20T15:59:00Z"/>
        </w:rPr>
      </w:pPr>
      <w:ins w:id="9629"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30" w:author="Okot" w:date="2020-01-20T15:59:00Z"/>
        </w:trPr>
        <w:tc>
          <w:tcPr>
            <w:tcW w:w="3397" w:type="dxa"/>
          </w:tcPr>
          <w:p w14:paraId="3A34B08E" w14:textId="77777777" w:rsidR="006451EB" w:rsidRPr="006076CC" w:rsidRDefault="006451EB" w:rsidP="00645B77">
            <w:pPr>
              <w:ind w:firstLine="0"/>
              <w:rPr>
                <w:ins w:id="9631" w:author="Okot" w:date="2020-01-20T15:59:00Z"/>
                <w:b/>
              </w:rPr>
            </w:pPr>
            <w:ins w:id="9632" w:author="Okot" w:date="2020-01-20T15:59:00Z">
              <w:r w:rsidRPr="006076CC">
                <w:rPr>
                  <w:b/>
                </w:rPr>
                <w:t>Nazwa</w:t>
              </w:r>
            </w:ins>
          </w:p>
        </w:tc>
        <w:tc>
          <w:tcPr>
            <w:tcW w:w="5664" w:type="dxa"/>
          </w:tcPr>
          <w:p w14:paraId="1265F9E7" w14:textId="12078960" w:rsidR="006451EB" w:rsidRPr="00A12070" w:rsidRDefault="002E2CD4">
            <w:pPr>
              <w:ind w:firstLine="0"/>
              <w:rPr>
                <w:ins w:id="9633" w:author="Okot" w:date="2020-01-20T15:59:00Z"/>
                <w:b/>
                <w:i/>
              </w:rPr>
            </w:pPr>
            <w:ins w:id="9634" w:author="Okot" w:date="2020-01-20T15:59:00Z">
              <w:r>
                <w:rPr>
                  <w:b/>
                  <w:i/>
                </w:rPr>
                <w:t>PU039</w:t>
              </w:r>
              <w:r w:rsidR="006451EB" w:rsidRPr="00A12070">
                <w:rPr>
                  <w:b/>
                  <w:i/>
                </w:rPr>
                <w:t>: Wyszukiwanie produktu</w:t>
              </w:r>
            </w:ins>
          </w:p>
        </w:tc>
      </w:tr>
      <w:tr w:rsidR="006451EB" w14:paraId="318619B2" w14:textId="77777777" w:rsidTr="00645B77">
        <w:trPr>
          <w:ins w:id="9635" w:author="Okot" w:date="2020-01-20T15:59:00Z"/>
        </w:trPr>
        <w:tc>
          <w:tcPr>
            <w:tcW w:w="3397" w:type="dxa"/>
          </w:tcPr>
          <w:p w14:paraId="01CAD2CB" w14:textId="77777777" w:rsidR="006451EB" w:rsidRPr="006076CC" w:rsidRDefault="006451EB" w:rsidP="00645B77">
            <w:pPr>
              <w:ind w:firstLine="0"/>
              <w:rPr>
                <w:ins w:id="9636" w:author="Okot" w:date="2020-01-20T15:59:00Z"/>
                <w:b/>
              </w:rPr>
            </w:pPr>
            <w:ins w:id="9637" w:author="Okot" w:date="2020-01-20T15:59:00Z">
              <w:r w:rsidRPr="006076CC">
                <w:rPr>
                  <w:b/>
                </w:rPr>
                <w:t>Opis</w:t>
              </w:r>
            </w:ins>
          </w:p>
        </w:tc>
        <w:tc>
          <w:tcPr>
            <w:tcW w:w="5664" w:type="dxa"/>
          </w:tcPr>
          <w:p w14:paraId="5D055B22" w14:textId="77777777" w:rsidR="006451EB" w:rsidRDefault="006451EB" w:rsidP="00645B77">
            <w:pPr>
              <w:ind w:firstLine="0"/>
              <w:rPr>
                <w:ins w:id="9638" w:author="Okot" w:date="2020-01-20T15:59:00Z"/>
              </w:rPr>
            </w:pPr>
            <w:ins w:id="9639" w:author="Okot" w:date="2020-01-20T15:59:00Z">
              <w:r>
                <w:t>Przypadek użycia pozwala użytkownikowi wyszukać konkretny dodany przez niego produkt w bazie danych.</w:t>
              </w:r>
            </w:ins>
          </w:p>
        </w:tc>
      </w:tr>
      <w:tr w:rsidR="006451EB" w14:paraId="3B07F84C" w14:textId="77777777" w:rsidTr="00645B77">
        <w:trPr>
          <w:ins w:id="9640" w:author="Okot" w:date="2020-01-20T15:59:00Z"/>
        </w:trPr>
        <w:tc>
          <w:tcPr>
            <w:tcW w:w="3397" w:type="dxa"/>
          </w:tcPr>
          <w:p w14:paraId="00949331" w14:textId="77777777" w:rsidR="006451EB" w:rsidRPr="006076CC" w:rsidRDefault="006451EB" w:rsidP="00645B77">
            <w:pPr>
              <w:ind w:firstLine="0"/>
              <w:rPr>
                <w:ins w:id="9641" w:author="Okot" w:date="2020-01-20T15:59:00Z"/>
                <w:b/>
              </w:rPr>
            </w:pPr>
            <w:ins w:id="9642"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43" w:author="Okot" w:date="2020-01-20T15:59:00Z"/>
              </w:rPr>
            </w:pPr>
            <w:ins w:id="9644"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45" w:author="Okot" w:date="2020-01-20T15:59:00Z"/>
        </w:trPr>
        <w:tc>
          <w:tcPr>
            <w:tcW w:w="3397" w:type="dxa"/>
          </w:tcPr>
          <w:p w14:paraId="3BCD5214" w14:textId="77777777" w:rsidR="006451EB" w:rsidRPr="006076CC" w:rsidRDefault="006451EB" w:rsidP="00645B77">
            <w:pPr>
              <w:ind w:firstLine="0"/>
              <w:rPr>
                <w:ins w:id="9646" w:author="Okot" w:date="2020-01-20T15:59:00Z"/>
                <w:b/>
              </w:rPr>
            </w:pPr>
            <w:ins w:id="9647" w:author="Okot" w:date="2020-01-20T15:59:00Z">
              <w:r w:rsidRPr="006076CC">
                <w:rPr>
                  <w:b/>
                </w:rPr>
                <w:t>Inicjacja</w:t>
              </w:r>
            </w:ins>
          </w:p>
        </w:tc>
        <w:tc>
          <w:tcPr>
            <w:tcW w:w="5664" w:type="dxa"/>
          </w:tcPr>
          <w:p w14:paraId="4ED29445" w14:textId="77777777" w:rsidR="006451EB" w:rsidRDefault="006451EB" w:rsidP="00645B77">
            <w:pPr>
              <w:ind w:firstLine="0"/>
              <w:rPr>
                <w:ins w:id="9648" w:author="Okot" w:date="2020-01-20T15:59:00Z"/>
              </w:rPr>
            </w:pPr>
            <w:ins w:id="9649" w:author="Okot" w:date="2020-01-20T15:59:00Z">
              <w:r>
                <w:t>Użytkownik zaczyna wpisywać nazwę produktu w pole wyszukiwania.</w:t>
              </w:r>
            </w:ins>
          </w:p>
        </w:tc>
      </w:tr>
      <w:tr w:rsidR="006451EB" w14:paraId="1267A18E" w14:textId="77777777" w:rsidTr="00645B77">
        <w:trPr>
          <w:ins w:id="9650" w:author="Okot" w:date="2020-01-20T15:59:00Z"/>
        </w:trPr>
        <w:tc>
          <w:tcPr>
            <w:tcW w:w="3397" w:type="dxa"/>
          </w:tcPr>
          <w:p w14:paraId="2950A5B9" w14:textId="77777777" w:rsidR="006451EB" w:rsidRPr="006076CC" w:rsidRDefault="006451EB" w:rsidP="00645B77">
            <w:pPr>
              <w:ind w:firstLine="0"/>
              <w:rPr>
                <w:ins w:id="9651" w:author="Okot" w:date="2020-01-20T15:59:00Z"/>
                <w:b/>
              </w:rPr>
            </w:pPr>
            <w:ins w:id="9652" w:author="Okot" w:date="2020-01-20T15:59:00Z">
              <w:r w:rsidRPr="006076CC">
                <w:rPr>
                  <w:b/>
                </w:rPr>
                <w:t>Warunki końcowe</w:t>
              </w:r>
            </w:ins>
          </w:p>
        </w:tc>
        <w:tc>
          <w:tcPr>
            <w:tcW w:w="5664" w:type="dxa"/>
          </w:tcPr>
          <w:p w14:paraId="15F27B0F" w14:textId="77777777" w:rsidR="006451EB" w:rsidRDefault="006451EB" w:rsidP="00645B77">
            <w:pPr>
              <w:ind w:firstLine="0"/>
              <w:rPr>
                <w:ins w:id="9653" w:author="Okot" w:date="2020-01-20T15:59:00Z"/>
              </w:rPr>
            </w:pPr>
            <w:ins w:id="9654" w:author="Okot" w:date="2020-01-20T15:59:00Z">
              <w:r>
                <w:t xml:space="preserve">Wyświetlony został wiersz tabeli zawierający produkt odpowiadający hasłu wpisanemu w pole wyszukiwania. </w:t>
              </w:r>
            </w:ins>
          </w:p>
        </w:tc>
      </w:tr>
      <w:tr w:rsidR="006451EB" w14:paraId="766C157C" w14:textId="77777777" w:rsidTr="00645B77">
        <w:trPr>
          <w:ins w:id="9655" w:author="Okot" w:date="2020-01-20T15:59:00Z"/>
        </w:trPr>
        <w:tc>
          <w:tcPr>
            <w:tcW w:w="3397" w:type="dxa"/>
          </w:tcPr>
          <w:p w14:paraId="2CAD736B" w14:textId="77777777" w:rsidR="006451EB" w:rsidRPr="006076CC" w:rsidRDefault="006451EB" w:rsidP="00645B77">
            <w:pPr>
              <w:ind w:firstLine="0"/>
              <w:rPr>
                <w:ins w:id="9656" w:author="Okot" w:date="2020-01-20T15:59:00Z"/>
                <w:b/>
              </w:rPr>
            </w:pPr>
            <w:ins w:id="9657" w:author="Okot" w:date="2020-01-20T15:59:00Z">
              <w:r w:rsidRPr="006076CC">
                <w:rPr>
                  <w:b/>
                </w:rPr>
                <w:t>Scenariusz główny</w:t>
              </w:r>
            </w:ins>
          </w:p>
        </w:tc>
        <w:tc>
          <w:tcPr>
            <w:tcW w:w="5664" w:type="dxa"/>
          </w:tcPr>
          <w:p w14:paraId="15319781" w14:textId="77777777" w:rsidR="006451EB" w:rsidRDefault="006451EB" w:rsidP="00645B77">
            <w:pPr>
              <w:ind w:firstLine="0"/>
              <w:rPr>
                <w:ins w:id="9658" w:author="Okot" w:date="2020-01-20T15:59:00Z"/>
              </w:rPr>
            </w:pPr>
            <w:ins w:id="9659" w:author="Okot" w:date="2020-01-20T15:59:00Z">
              <w:r>
                <w:t>1. Użytkownik wpisuje nazwę produktu.</w:t>
              </w:r>
            </w:ins>
          </w:p>
          <w:p w14:paraId="2A8DFC38" w14:textId="77777777" w:rsidR="006451EB" w:rsidRDefault="006451EB" w:rsidP="00645B77">
            <w:pPr>
              <w:ind w:firstLine="0"/>
              <w:rPr>
                <w:ins w:id="9660" w:author="Okot" w:date="2020-01-20T15:59:00Z"/>
              </w:rPr>
            </w:pPr>
            <w:ins w:id="9661" w:author="Okot" w:date="2020-01-20T15:59:00Z">
              <w:r>
                <w:t>2. Użytkownik zatwierdza żądanie wyszukiwania przyciskiem „Szukaj”.</w:t>
              </w:r>
            </w:ins>
          </w:p>
          <w:p w14:paraId="2411A758" w14:textId="77777777" w:rsidR="006451EB" w:rsidRDefault="006451EB" w:rsidP="00645B77">
            <w:pPr>
              <w:ind w:firstLine="0"/>
              <w:rPr>
                <w:ins w:id="9662" w:author="Okot" w:date="2020-01-20T15:59:00Z"/>
              </w:rPr>
            </w:pPr>
            <w:ins w:id="9663" w:author="Okot" w:date="2020-01-20T15:59:00Z">
              <w:r>
                <w:t>3. System przetwarza żądanie.</w:t>
              </w:r>
            </w:ins>
          </w:p>
          <w:p w14:paraId="544D9AE2" w14:textId="77777777" w:rsidR="006451EB" w:rsidRDefault="006451EB" w:rsidP="00645B77">
            <w:pPr>
              <w:ind w:firstLine="0"/>
              <w:rPr>
                <w:ins w:id="9664" w:author="Okot" w:date="2020-01-20T15:59:00Z"/>
              </w:rPr>
            </w:pPr>
            <w:ins w:id="9665" w:author="Okot" w:date="2020-01-20T15:59:00Z">
              <w:r>
                <w:t>4. Baza danych przetwarza zapytanie.</w:t>
              </w:r>
            </w:ins>
          </w:p>
          <w:p w14:paraId="403BA79E" w14:textId="77777777" w:rsidR="006451EB" w:rsidRDefault="006451EB" w:rsidP="00645B77">
            <w:pPr>
              <w:ind w:firstLine="0"/>
              <w:rPr>
                <w:ins w:id="9666" w:author="Okot" w:date="2020-01-20T15:59:00Z"/>
              </w:rPr>
            </w:pPr>
            <w:ins w:id="9667" w:author="Okot" w:date="2020-01-20T15:59:00Z">
              <w:r>
                <w:t>5. Baza danych zwraca wynik zapytania.</w:t>
              </w:r>
            </w:ins>
          </w:p>
          <w:p w14:paraId="4B9A383B" w14:textId="77777777" w:rsidR="006451EB" w:rsidRDefault="006451EB" w:rsidP="00645B77">
            <w:pPr>
              <w:ind w:firstLine="0"/>
              <w:rPr>
                <w:ins w:id="9668" w:author="Okot" w:date="2020-01-20T15:59:00Z"/>
              </w:rPr>
            </w:pPr>
            <w:ins w:id="9669" w:author="Okot" w:date="2020-01-20T15:59:00Z">
              <w:r>
                <w:t>6. System wyświetla zwrócone dane w formie tabeli.</w:t>
              </w:r>
            </w:ins>
          </w:p>
        </w:tc>
      </w:tr>
      <w:tr w:rsidR="006451EB" w14:paraId="540AE785" w14:textId="77777777" w:rsidTr="00645B77">
        <w:trPr>
          <w:trHeight w:val="54"/>
          <w:ins w:id="9670" w:author="Okot" w:date="2020-01-20T15:59:00Z"/>
        </w:trPr>
        <w:tc>
          <w:tcPr>
            <w:tcW w:w="3397" w:type="dxa"/>
          </w:tcPr>
          <w:p w14:paraId="2B811F06" w14:textId="77777777" w:rsidR="006451EB" w:rsidRPr="006076CC" w:rsidRDefault="006451EB" w:rsidP="00645B77">
            <w:pPr>
              <w:ind w:firstLine="0"/>
              <w:rPr>
                <w:ins w:id="9671" w:author="Okot" w:date="2020-01-20T15:59:00Z"/>
                <w:b/>
              </w:rPr>
            </w:pPr>
            <w:ins w:id="9672"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73" w:author="Okot" w:date="2020-01-20T15:59:00Z"/>
              </w:rPr>
            </w:pPr>
            <w:ins w:id="9674" w:author="Okot" w:date="2020-01-20T15:59:00Z">
              <w:r>
                <w:t xml:space="preserve"> Pole wyszukiwania jest puste.</w:t>
              </w:r>
            </w:ins>
          </w:p>
          <w:p w14:paraId="13D40AE4" w14:textId="77777777" w:rsidR="006451EB" w:rsidRDefault="006451EB" w:rsidP="00645B77">
            <w:pPr>
              <w:pStyle w:val="Akapitzlist"/>
              <w:numPr>
                <w:ilvl w:val="2"/>
                <w:numId w:val="29"/>
              </w:numPr>
              <w:rPr>
                <w:ins w:id="9675" w:author="Okot" w:date="2020-01-20T15:59:00Z"/>
              </w:rPr>
            </w:pPr>
            <w:ins w:id="9676"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77" w:author="Okot" w:date="2020-01-20T15:59:00Z"/>
              </w:rPr>
            </w:pPr>
            <w:ins w:id="9678" w:author="Okot" w:date="2020-01-20T15:59:00Z">
              <w:r>
                <w:t>Powrót do pkt 1.</w:t>
              </w:r>
            </w:ins>
          </w:p>
          <w:p w14:paraId="062CDCC4" w14:textId="77777777" w:rsidR="006451EB" w:rsidRDefault="006451EB" w:rsidP="00645B77">
            <w:pPr>
              <w:ind w:firstLine="0"/>
              <w:rPr>
                <w:ins w:id="9679" w:author="Okot" w:date="2020-01-20T15:59:00Z"/>
              </w:rPr>
            </w:pPr>
            <w:ins w:id="9680" w:author="Okot" w:date="2020-01-20T15:59:00Z">
              <w:r>
                <w:t>4.1. Nie znaleziono produktów odpowiadających zapytaniu.</w:t>
              </w:r>
            </w:ins>
          </w:p>
          <w:p w14:paraId="021E00A2" w14:textId="77777777" w:rsidR="006451EB" w:rsidRDefault="006451EB" w:rsidP="00645B77">
            <w:pPr>
              <w:ind w:firstLine="0"/>
              <w:rPr>
                <w:ins w:id="9681" w:author="Okot" w:date="2020-01-20T15:59:00Z"/>
              </w:rPr>
            </w:pPr>
            <w:ins w:id="9682"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83" w:author="Okot" w:date="2020-01-20T15:49:00Z"/>
        </w:rPr>
      </w:pPr>
    </w:p>
    <w:p w14:paraId="65DBD861" w14:textId="075BDB00" w:rsidR="004C257C" w:rsidRDefault="004C257C" w:rsidP="00732A9A">
      <w:pPr>
        <w:ind w:firstLine="0"/>
        <w:rPr>
          <w:ins w:id="9684" w:author="Okot" w:date="2020-01-20T14:28:00Z"/>
        </w:rPr>
      </w:pPr>
      <w:ins w:id="9685" w:author="Okot" w:date="2020-01-20T14:28:00Z">
        <w:r>
          <w:t>Tabela 4.</w:t>
        </w:r>
      </w:ins>
      <w:ins w:id="9686" w:author="Okot" w:date="2020-01-20T16:00:00Z">
        <w:r w:rsidR="002E2CD4">
          <w:t>40</w:t>
        </w:r>
        <w:r w:rsidR="006451EB">
          <w:t>.</w:t>
        </w:r>
      </w:ins>
    </w:p>
    <w:p w14:paraId="0A2F2680" w14:textId="403A2491" w:rsidR="004C257C" w:rsidRDefault="004C257C" w:rsidP="00732A9A">
      <w:pPr>
        <w:ind w:firstLine="0"/>
        <w:rPr>
          <w:ins w:id="9687" w:author="Okot" w:date="2019-12-18T14:46:00Z"/>
        </w:rPr>
      </w:pPr>
      <w:ins w:id="9688"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89" w:author="Okot" w:date="2019-12-18T14:47:00Z"/>
        </w:trPr>
        <w:tc>
          <w:tcPr>
            <w:tcW w:w="3397" w:type="dxa"/>
          </w:tcPr>
          <w:p w14:paraId="3714ACD6" w14:textId="77777777" w:rsidR="00732A9A" w:rsidRPr="009E0555" w:rsidRDefault="00732A9A" w:rsidP="00FE0CF3">
            <w:pPr>
              <w:ind w:firstLine="0"/>
              <w:rPr>
                <w:ins w:id="9690" w:author="Okot" w:date="2019-12-18T14:47:00Z"/>
                <w:b/>
              </w:rPr>
            </w:pPr>
            <w:ins w:id="9691" w:author="Okot" w:date="2019-12-18T14:47:00Z">
              <w:r w:rsidRPr="009E0555">
                <w:rPr>
                  <w:b/>
                </w:rPr>
                <w:t>Nazwa</w:t>
              </w:r>
            </w:ins>
          </w:p>
        </w:tc>
        <w:tc>
          <w:tcPr>
            <w:tcW w:w="5664" w:type="dxa"/>
          </w:tcPr>
          <w:p w14:paraId="2F374C15" w14:textId="4D5B7CA8" w:rsidR="00732A9A" w:rsidRPr="00732A9A" w:rsidRDefault="00732A9A">
            <w:pPr>
              <w:ind w:firstLine="0"/>
              <w:rPr>
                <w:ins w:id="9692" w:author="Okot" w:date="2019-12-18T14:47:00Z"/>
                <w:b/>
                <w:i/>
                <w:rPrChange w:id="9693" w:author="Okot" w:date="2019-12-18T14:48:00Z">
                  <w:rPr>
                    <w:ins w:id="9694" w:author="Okot" w:date="2019-12-18T14:47:00Z"/>
                  </w:rPr>
                </w:rPrChange>
              </w:rPr>
            </w:pPr>
            <w:ins w:id="9695" w:author="Okot" w:date="2019-12-18T14:47:00Z">
              <w:r w:rsidRPr="00732A9A">
                <w:rPr>
                  <w:b/>
                  <w:i/>
                  <w:rPrChange w:id="9696" w:author="Okot" w:date="2019-12-18T14:48:00Z">
                    <w:rPr/>
                  </w:rPrChange>
                </w:rPr>
                <w:t>PU04</w:t>
              </w:r>
            </w:ins>
            <w:ins w:id="9697" w:author="Okot" w:date="2020-01-20T15:59:00Z">
              <w:r w:rsidR="002E2CD4">
                <w:rPr>
                  <w:b/>
                  <w:i/>
                </w:rPr>
                <w:t>0</w:t>
              </w:r>
            </w:ins>
            <w:ins w:id="9698" w:author="Okot" w:date="2019-12-18T14:47:00Z">
              <w:r w:rsidRPr="00732A9A">
                <w:rPr>
                  <w:b/>
                  <w:i/>
                  <w:rPrChange w:id="9699" w:author="Okot" w:date="2019-12-18T14:48:00Z">
                    <w:rPr/>
                  </w:rPrChange>
                </w:rPr>
                <w:t>:</w:t>
              </w:r>
            </w:ins>
            <w:ins w:id="9700" w:author="Okot" w:date="2019-12-18T14:48:00Z">
              <w:r w:rsidRPr="00732A9A">
                <w:rPr>
                  <w:b/>
                  <w:i/>
                  <w:rPrChange w:id="9701" w:author="Okot" w:date="2019-12-18T14:48:00Z">
                    <w:rPr/>
                  </w:rPrChange>
                </w:rPr>
                <w:t xml:space="preserve"> Przeglądanie podstrony Posiłki</w:t>
              </w:r>
            </w:ins>
          </w:p>
        </w:tc>
      </w:tr>
      <w:tr w:rsidR="00732A9A" w14:paraId="2BCDD1AA" w14:textId="77777777" w:rsidTr="00FE0CF3">
        <w:trPr>
          <w:ins w:id="9702" w:author="Okot" w:date="2019-12-18T14:47:00Z"/>
        </w:trPr>
        <w:tc>
          <w:tcPr>
            <w:tcW w:w="3397" w:type="dxa"/>
          </w:tcPr>
          <w:p w14:paraId="6A0713FD" w14:textId="77777777" w:rsidR="00732A9A" w:rsidRPr="009E0555" w:rsidRDefault="00732A9A" w:rsidP="00FE0CF3">
            <w:pPr>
              <w:ind w:firstLine="0"/>
              <w:rPr>
                <w:ins w:id="9703" w:author="Okot" w:date="2019-12-18T14:47:00Z"/>
                <w:b/>
              </w:rPr>
            </w:pPr>
            <w:ins w:id="9704" w:author="Okot" w:date="2019-12-18T14:47:00Z">
              <w:r w:rsidRPr="009E0555">
                <w:rPr>
                  <w:b/>
                </w:rPr>
                <w:t>Opis</w:t>
              </w:r>
            </w:ins>
          </w:p>
        </w:tc>
        <w:tc>
          <w:tcPr>
            <w:tcW w:w="5664" w:type="dxa"/>
          </w:tcPr>
          <w:p w14:paraId="2C96AF3F" w14:textId="3DE5B32C" w:rsidR="00732A9A" w:rsidRDefault="00732A9A" w:rsidP="00BD52C7">
            <w:pPr>
              <w:ind w:firstLine="0"/>
              <w:rPr>
                <w:ins w:id="9705" w:author="Okot" w:date="2019-12-18T14:47:00Z"/>
              </w:rPr>
            </w:pPr>
            <w:ins w:id="9706" w:author="Okot" w:date="2019-12-18T14:48:00Z">
              <w:r>
                <w:t>Przypadek użycia umożliwia zalogowanemu użytkownikowi przeglądanie strony, który wyświetla spożyte przez niego posiłki i realizacj</w:t>
              </w:r>
            </w:ins>
            <w:ins w:id="9707" w:author="Okot" w:date="2019-12-18T14:49:00Z">
              <w:r>
                <w:t>ę zapotrzebowania na składniki odżywcze</w:t>
              </w:r>
            </w:ins>
            <w:ins w:id="9708" w:author="Okot" w:date="2019-12-18T14:52:00Z">
              <w:r>
                <w:t>.</w:t>
              </w:r>
            </w:ins>
          </w:p>
        </w:tc>
      </w:tr>
      <w:tr w:rsidR="00732A9A" w14:paraId="6BBB6F96" w14:textId="77777777" w:rsidTr="00FE0CF3">
        <w:trPr>
          <w:ins w:id="9709" w:author="Okot" w:date="2019-12-18T14:47:00Z"/>
        </w:trPr>
        <w:tc>
          <w:tcPr>
            <w:tcW w:w="3397" w:type="dxa"/>
          </w:tcPr>
          <w:p w14:paraId="11F12F11" w14:textId="77777777" w:rsidR="00732A9A" w:rsidRPr="009E0555" w:rsidRDefault="00732A9A" w:rsidP="00FE0CF3">
            <w:pPr>
              <w:ind w:firstLine="0"/>
              <w:rPr>
                <w:ins w:id="9710" w:author="Okot" w:date="2019-12-18T14:47:00Z"/>
                <w:b/>
              </w:rPr>
            </w:pPr>
            <w:ins w:id="9711" w:author="Okot" w:date="2019-12-18T14:47:00Z">
              <w:r w:rsidRPr="009E0555">
                <w:rPr>
                  <w:b/>
                </w:rPr>
                <w:t>Warunki początkowe</w:t>
              </w:r>
            </w:ins>
          </w:p>
        </w:tc>
        <w:tc>
          <w:tcPr>
            <w:tcW w:w="5664" w:type="dxa"/>
          </w:tcPr>
          <w:p w14:paraId="6CA75D84" w14:textId="30177680" w:rsidR="00732A9A" w:rsidRDefault="00732A9A" w:rsidP="00FE0CF3">
            <w:pPr>
              <w:ind w:firstLine="0"/>
              <w:rPr>
                <w:ins w:id="9712" w:author="Okot" w:date="2019-12-18T14:47:00Z"/>
              </w:rPr>
            </w:pPr>
            <w:ins w:id="9713" w:author="Okot" w:date="2019-12-18T14:49:00Z">
              <w:r>
                <w:t>Użytkownik poprawnie zrealizował PU002</w:t>
              </w:r>
            </w:ins>
            <w:ins w:id="9714" w:author="Okot" w:date="2019-12-18T14:52:00Z">
              <w:r>
                <w:t>.</w:t>
              </w:r>
            </w:ins>
          </w:p>
        </w:tc>
      </w:tr>
      <w:tr w:rsidR="00732A9A" w14:paraId="26F3404E" w14:textId="77777777" w:rsidTr="00FE0CF3">
        <w:trPr>
          <w:ins w:id="9715" w:author="Okot" w:date="2019-12-18T14:47:00Z"/>
        </w:trPr>
        <w:tc>
          <w:tcPr>
            <w:tcW w:w="3397" w:type="dxa"/>
          </w:tcPr>
          <w:p w14:paraId="10B4B738" w14:textId="77777777" w:rsidR="00732A9A" w:rsidRPr="009E0555" w:rsidRDefault="00732A9A" w:rsidP="00FE0CF3">
            <w:pPr>
              <w:ind w:firstLine="0"/>
              <w:rPr>
                <w:ins w:id="9716" w:author="Okot" w:date="2019-12-18T14:47:00Z"/>
                <w:b/>
              </w:rPr>
            </w:pPr>
            <w:ins w:id="9717" w:author="Okot" w:date="2019-12-18T14:47:00Z">
              <w:r w:rsidRPr="009E0555">
                <w:rPr>
                  <w:b/>
                </w:rPr>
                <w:t>Inicjacja</w:t>
              </w:r>
            </w:ins>
          </w:p>
        </w:tc>
        <w:tc>
          <w:tcPr>
            <w:tcW w:w="5664" w:type="dxa"/>
          </w:tcPr>
          <w:p w14:paraId="7FE59E34" w14:textId="464D85F0" w:rsidR="00732A9A" w:rsidRDefault="00732A9A" w:rsidP="00BD52C7">
            <w:pPr>
              <w:ind w:firstLine="0"/>
              <w:rPr>
                <w:ins w:id="9718" w:author="Okot" w:date="2019-12-18T14:47:00Z"/>
              </w:rPr>
            </w:pPr>
            <w:ins w:id="9719" w:author="Okot" w:date="2019-12-18T14:52:00Z">
              <w:r>
                <w:t>U</w:t>
              </w:r>
            </w:ins>
            <w:ins w:id="9720" w:author="Okot" w:date="2019-12-18T14:50:00Z">
              <w:r>
                <w:t xml:space="preserve">żytkownik wybrał </w:t>
              </w:r>
            </w:ins>
            <w:ins w:id="9721" w:author="Okot" w:date="2019-12-18T14:53:00Z">
              <w:r>
                <w:t xml:space="preserve">opcję </w:t>
              </w:r>
            </w:ins>
            <w:ins w:id="9722" w:author="Okot" w:date="2019-12-18T14:50:00Z">
              <w:r>
                <w:t>„Posiłki” w menu aplikacji</w:t>
              </w:r>
            </w:ins>
            <w:ins w:id="9723" w:author="Okot" w:date="2019-12-18T14:52:00Z">
              <w:r>
                <w:t>.</w:t>
              </w:r>
            </w:ins>
          </w:p>
        </w:tc>
      </w:tr>
      <w:tr w:rsidR="00732A9A" w14:paraId="28205E03" w14:textId="77777777" w:rsidTr="00FE0CF3">
        <w:trPr>
          <w:ins w:id="9724" w:author="Okot" w:date="2019-12-18T14:47:00Z"/>
        </w:trPr>
        <w:tc>
          <w:tcPr>
            <w:tcW w:w="3397" w:type="dxa"/>
          </w:tcPr>
          <w:p w14:paraId="5CF6BD49" w14:textId="575BBC57" w:rsidR="00732A9A" w:rsidRPr="009E0555" w:rsidRDefault="00732A9A" w:rsidP="00FE0CF3">
            <w:pPr>
              <w:ind w:firstLine="0"/>
              <w:rPr>
                <w:ins w:id="9725" w:author="Okot" w:date="2019-12-18T14:47:00Z"/>
                <w:b/>
              </w:rPr>
            </w:pPr>
            <w:ins w:id="9726" w:author="Okot" w:date="2019-12-18T14:47:00Z">
              <w:r w:rsidRPr="009E0555">
                <w:rPr>
                  <w:b/>
                </w:rPr>
                <w:lastRenderedPageBreak/>
                <w:t>Warunki końcowe</w:t>
              </w:r>
            </w:ins>
          </w:p>
        </w:tc>
        <w:tc>
          <w:tcPr>
            <w:tcW w:w="5664" w:type="dxa"/>
          </w:tcPr>
          <w:p w14:paraId="00C88845" w14:textId="468D7277" w:rsidR="00732A9A" w:rsidRDefault="00732A9A">
            <w:pPr>
              <w:ind w:firstLine="0"/>
              <w:rPr>
                <w:ins w:id="9727" w:author="Okot" w:date="2019-12-18T14:47:00Z"/>
              </w:rPr>
            </w:pPr>
            <w:ins w:id="9728" w:author="Okot" w:date="2019-12-18T14:51:00Z">
              <w:r>
                <w:t xml:space="preserve">Podstrona </w:t>
              </w:r>
            </w:ins>
            <w:ins w:id="9729" w:author="Okot" w:date="2019-12-18T15:07:00Z">
              <w:r w:rsidR="00F15F12">
                <w:t>„P</w:t>
              </w:r>
            </w:ins>
            <w:ins w:id="9730" w:author="Okot" w:date="2019-12-18T14:51:00Z">
              <w:r>
                <w:t>osiłki</w:t>
              </w:r>
            </w:ins>
            <w:ins w:id="9731" w:author="Okot" w:date="2019-12-18T15:07:00Z">
              <w:r w:rsidR="00F15F12">
                <w:t>”</w:t>
              </w:r>
            </w:ins>
            <w:ins w:id="9732" w:author="Okot" w:date="2019-12-18T14:51:00Z">
              <w:r>
                <w:t xml:space="preserve"> została poprawnie załadowana i wyświetlona</w:t>
              </w:r>
            </w:ins>
            <w:ins w:id="9733" w:author="Okot" w:date="2019-12-18T14:52:00Z">
              <w:r>
                <w:t>.</w:t>
              </w:r>
            </w:ins>
          </w:p>
        </w:tc>
      </w:tr>
      <w:tr w:rsidR="00732A9A" w14:paraId="5EE87504" w14:textId="77777777" w:rsidTr="00FE0CF3">
        <w:trPr>
          <w:ins w:id="9734" w:author="Okot" w:date="2019-12-18T14:47:00Z"/>
        </w:trPr>
        <w:tc>
          <w:tcPr>
            <w:tcW w:w="3397" w:type="dxa"/>
          </w:tcPr>
          <w:p w14:paraId="7CC3739A" w14:textId="77777777" w:rsidR="00732A9A" w:rsidRPr="009E0555" w:rsidRDefault="00732A9A" w:rsidP="00FE0CF3">
            <w:pPr>
              <w:ind w:firstLine="0"/>
              <w:rPr>
                <w:ins w:id="9735" w:author="Okot" w:date="2019-12-18T14:47:00Z"/>
                <w:b/>
              </w:rPr>
            </w:pPr>
            <w:ins w:id="9736" w:author="Okot" w:date="2019-12-18T14:47:00Z">
              <w:r w:rsidRPr="009E0555">
                <w:rPr>
                  <w:b/>
                </w:rPr>
                <w:t>Scenariusz główny</w:t>
              </w:r>
            </w:ins>
          </w:p>
        </w:tc>
        <w:tc>
          <w:tcPr>
            <w:tcW w:w="5664" w:type="dxa"/>
          </w:tcPr>
          <w:p w14:paraId="6B573EEE" w14:textId="41AE6F9D" w:rsidR="00732A9A" w:rsidRDefault="00732A9A" w:rsidP="00BD52C7">
            <w:pPr>
              <w:ind w:firstLine="0"/>
              <w:rPr>
                <w:ins w:id="9737" w:author="Okot" w:date="2019-12-18T14:53:00Z"/>
              </w:rPr>
            </w:pPr>
            <w:ins w:id="9738" w:author="Okot" w:date="2019-12-18T14:52:00Z">
              <w:r>
                <w:t>1. Uż</w:t>
              </w:r>
            </w:ins>
            <w:ins w:id="9739" w:author="Okot" w:date="2019-12-18T14:53:00Z">
              <w:r>
                <w:t>ytkownik wybiera opcję „Posiłki” w menu aplikacji.</w:t>
              </w:r>
            </w:ins>
          </w:p>
          <w:p w14:paraId="7136D078" w14:textId="7AB13AF1" w:rsidR="00732A9A" w:rsidRDefault="00732A9A" w:rsidP="00BD52C7">
            <w:pPr>
              <w:ind w:firstLine="0"/>
              <w:rPr>
                <w:ins w:id="9740" w:author="Okot" w:date="2019-12-18T14:47:00Z"/>
              </w:rPr>
            </w:pPr>
            <w:ins w:id="9741" w:author="Okot" w:date="2019-12-18T14:53:00Z">
              <w:r>
                <w:t>2. System wyświet</w:t>
              </w:r>
            </w:ins>
            <w:ins w:id="9742" w:author="Okot" w:date="2019-12-18T14:54:00Z">
              <w:r>
                <w:t>la podstronę „Posiłki”.</w:t>
              </w:r>
            </w:ins>
          </w:p>
        </w:tc>
      </w:tr>
      <w:tr w:rsidR="00732A9A" w14:paraId="2ABA82D6" w14:textId="77777777" w:rsidTr="00FE0CF3">
        <w:trPr>
          <w:trHeight w:val="54"/>
          <w:ins w:id="9743" w:author="Okot" w:date="2019-12-18T14:47:00Z"/>
        </w:trPr>
        <w:tc>
          <w:tcPr>
            <w:tcW w:w="3397" w:type="dxa"/>
          </w:tcPr>
          <w:p w14:paraId="16DE0A2D" w14:textId="0D162281" w:rsidR="00732A9A" w:rsidRPr="009E0555" w:rsidRDefault="00732A9A" w:rsidP="00FE0CF3">
            <w:pPr>
              <w:ind w:firstLine="0"/>
              <w:rPr>
                <w:ins w:id="9744" w:author="Okot" w:date="2019-12-18T14:47:00Z"/>
                <w:b/>
              </w:rPr>
            </w:pPr>
            <w:ins w:id="9745" w:author="Okot" w:date="2019-12-18T14:47:00Z">
              <w:r w:rsidRPr="009E0555">
                <w:rPr>
                  <w:b/>
                </w:rPr>
                <w:t>Scenariusze alternatywne</w:t>
              </w:r>
            </w:ins>
          </w:p>
        </w:tc>
        <w:tc>
          <w:tcPr>
            <w:tcW w:w="5664" w:type="dxa"/>
          </w:tcPr>
          <w:p w14:paraId="5F390D27" w14:textId="2651C53A" w:rsidR="00732A9A" w:rsidRDefault="00BD52C7" w:rsidP="00FE0CF3">
            <w:pPr>
              <w:ind w:firstLine="0"/>
              <w:rPr>
                <w:ins w:id="9746" w:author="Okot" w:date="2019-12-18T14:47:00Z"/>
              </w:rPr>
            </w:pPr>
            <w:ins w:id="9747" w:author="Okot" w:date="2019-12-18T14:55:00Z">
              <w:r>
                <w:t>-</w:t>
              </w:r>
            </w:ins>
          </w:p>
        </w:tc>
      </w:tr>
    </w:tbl>
    <w:p w14:paraId="421F1B7B" w14:textId="30EC4178" w:rsidR="0079256D" w:rsidRDefault="0079256D">
      <w:pPr>
        <w:ind w:firstLine="0"/>
        <w:rPr>
          <w:ins w:id="9748" w:author="Okot" w:date="2019-12-18T15:05:00Z"/>
        </w:rPr>
        <w:pPrChange w:id="9749" w:author="Okot" w:date="2019-12-10T16:58:00Z">
          <w:pPr>
            <w:pStyle w:val="Podtytu"/>
          </w:pPr>
        </w:pPrChange>
      </w:pPr>
    </w:p>
    <w:p w14:paraId="718650D1" w14:textId="6953DA65" w:rsidR="00E075C7" w:rsidRDefault="00E075C7" w:rsidP="00E075C7">
      <w:pPr>
        <w:ind w:firstLine="0"/>
        <w:rPr>
          <w:ins w:id="9750" w:author="Okot" w:date="2020-01-02T12:07:00Z"/>
        </w:rPr>
      </w:pPr>
      <w:ins w:id="9751" w:author="Okot" w:date="2020-01-02T12:07:00Z">
        <w:r>
          <w:t>Tabela 4.4</w:t>
        </w:r>
      </w:ins>
      <w:ins w:id="9752" w:author="Okot" w:date="2020-01-16T16:53:00Z">
        <w:r w:rsidR="002E2CD4">
          <w:t>1</w:t>
        </w:r>
      </w:ins>
      <w:ins w:id="9753" w:author="Okot" w:date="2020-01-02T12:07:00Z">
        <w:r>
          <w:t>. </w:t>
        </w:r>
      </w:ins>
    </w:p>
    <w:p w14:paraId="04D16E6F" w14:textId="5A1BAB1E" w:rsidR="00E075C7" w:rsidRDefault="00E075C7">
      <w:pPr>
        <w:ind w:firstLine="0"/>
        <w:rPr>
          <w:ins w:id="9754" w:author="Okot" w:date="2020-01-02T12:06:00Z"/>
        </w:rPr>
        <w:pPrChange w:id="9755" w:author="Okot" w:date="2020-01-02T12:07:00Z">
          <w:pPr>
            <w:spacing w:after="160" w:line="259" w:lineRule="auto"/>
            <w:ind w:firstLine="0"/>
            <w:jc w:val="left"/>
          </w:pPr>
        </w:pPrChange>
      </w:pPr>
      <w:ins w:id="9756" w:author="Okot" w:date="2020-01-02T12:07:00Z">
        <w:r>
          <w:t>Opis scenariusza przypadku użycia „</w:t>
        </w:r>
      </w:ins>
      <w:ins w:id="9757" w:author="Okot" w:date="2020-01-02T12:08:00Z">
        <w:r>
          <w:t>Dodanie spożytego pożywienia</w:t>
        </w:r>
      </w:ins>
      <w:ins w:id="975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59" w:author="Okot" w:date="2020-01-02T12:06:00Z"/>
        </w:trPr>
        <w:tc>
          <w:tcPr>
            <w:tcW w:w="3397" w:type="dxa"/>
          </w:tcPr>
          <w:p w14:paraId="4E482FEB" w14:textId="77777777" w:rsidR="00E075C7" w:rsidRPr="006076CC" w:rsidRDefault="00E075C7" w:rsidP="00385ED4">
            <w:pPr>
              <w:ind w:firstLine="0"/>
              <w:rPr>
                <w:ins w:id="9760" w:author="Okot" w:date="2020-01-02T12:06:00Z"/>
                <w:b/>
              </w:rPr>
            </w:pPr>
            <w:ins w:id="9761" w:author="Okot" w:date="2020-01-02T12:06:00Z">
              <w:r w:rsidRPr="006076CC">
                <w:rPr>
                  <w:b/>
                </w:rPr>
                <w:t>Nazwa</w:t>
              </w:r>
            </w:ins>
          </w:p>
        </w:tc>
        <w:tc>
          <w:tcPr>
            <w:tcW w:w="5664" w:type="dxa"/>
          </w:tcPr>
          <w:p w14:paraId="42633585" w14:textId="60FC9537" w:rsidR="00E075C7" w:rsidRPr="00E075C7" w:rsidRDefault="00E075C7">
            <w:pPr>
              <w:ind w:firstLine="0"/>
              <w:rPr>
                <w:ins w:id="9762" w:author="Okot" w:date="2020-01-02T12:06:00Z"/>
                <w:b/>
                <w:i/>
                <w:rPrChange w:id="9763" w:author="Okot" w:date="2020-01-02T12:08:00Z">
                  <w:rPr>
                    <w:ins w:id="9764" w:author="Okot" w:date="2020-01-02T12:06:00Z"/>
                  </w:rPr>
                </w:rPrChange>
              </w:rPr>
            </w:pPr>
            <w:ins w:id="9765" w:author="Okot" w:date="2020-01-02T12:06:00Z">
              <w:r w:rsidRPr="00E075C7">
                <w:rPr>
                  <w:b/>
                  <w:i/>
                  <w:rPrChange w:id="9766" w:author="Okot" w:date="2020-01-02T12:08:00Z">
                    <w:rPr/>
                  </w:rPrChange>
                </w:rPr>
                <w:t>PU04</w:t>
              </w:r>
            </w:ins>
            <w:ins w:id="9767" w:author="Okot" w:date="2020-01-21T13:59:00Z">
              <w:r w:rsidR="002E2CD4">
                <w:rPr>
                  <w:b/>
                  <w:i/>
                </w:rPr>
                <w:t>1</w:t>
              </w:r>
            </w:ins>
            <w:ins w:id="9768" w:author="Okot" w:date="2020-01-02T12:06:00Z">
              <w:r w:rsidRPr="00E075C7">
                <w:rPr>
                  <w:b/>
                  <w:i/>
                  <w:rPrChange w:id="9769" w:author="Okot" w:date="2020-01-02T12:08:00Z">
                    <w:rPr/>
                  </w:rPrChange>
                </w:rPr>
                <w:t>:</w:t>
              </w:r>
            </w:ins>
            <w:ins w:id="9770" w:author="Okot" w:date="2020-01-02T12:08:00Z">
              <w:r w:rsidRPr="00E075C7">
                <w:rPr>
                  <w:b/>
                  <w:i/>
                  <w:rPrChange w:id="9771" w:author="Okot" w:date="2020-01-02T12:08:00Z">
                    <w:rPr/>
                  </w:rPrChange>
                </w:rPr>
                <w:t xml:space="preserve"> Dodanie spożytego pożywienia</w:t>
              </w:r>
            </w:ins>
          </w:p>
        </w:tc>
      </w:tr>
      <w:tr w:rsidR="00E075C7" w14:paraId="63B8EF05" w14:textId="77777777" w:rsidTr="00385ED4">
        <w:trPr>
          <w:ins w:id="9772" w:author="Okot" w:date="2020-01-02T12:06:00Z"/>
        </w:trPr>
        <w:tc>
          <w:tcPr>
            <w:tcW w:w="3397" w:type="dxa"/>
          </w:tcPr>
          <w:p w14:paraId="3B3B6604" w14:textId="77777777" w:rsidR="00E075C7" w:rsidRPr="006076CC" w:rsidRDefault="00E075C7" w:rsidP="00385ED4">
            <w:pPr>
              <w:ind w:firstLine="0"/>
              <w:rPr>
                <w:ins w:id="9773" w:author="Okot" w:date="2020-01-02T12:06:00Z"/>
                <w:b/>
              </w:rPr>
            </w:pPr>
            <w:ins w:id="9774" w:author="Okot" w:date="2020-01-02T12:06:00Z">
              <w:r w:rsidRPr="006076CC">
                <w:rPr>
                  <w:b/>
                </w:rPr>
                <w:t>Opis</w:t>
              </w:r>
            </w:ins>
          </w:p>
        </w:tc>
        <w:tc>
          <w:tcPr>
            <w:tcW w:w="5664" w:type="dxa"/>
          </w:tcPr>
          <w:p w14:paraId="70C57F7E" w14:textId="75C908B4" w:rsidR="00E075C7" w:rsidRDefault="00385ED4" w:rsidP="00385ED4">
            <w:pPr>
              <w:ind w:firstLine="0"/>
              <w:rPr>
                <w:ins w:id="9775" w:author="Okot" w:date="2020-01-02T12:06:00Z"/>
              </w:rPr>
            </w:pPr>
            <w:ins w:id="9776" w:author="Okot" w:date="2020-01-02T12:10:00Z">
              <w:r>
                <w:t>Przypadek użycia pozwala użytkownikowi wprowadzić jedzenie, które spożył do systemu.</w:t>
              </w:r>
            </w:ins>
          </w:p>
        </w:tc>
      </w:tr>
      <w:tr w:rsidR="00E075C7" w14:paraId="3CF0ACDB" w14:textId="77777777" w:rsidTr="00385ED4">
        <w:trPr>
          <w:ins w:id="9777" w:author="Okot" w:date="2020-01-02T12:06:00Z"/>
        </w:trPr>
        <w:tc>
          <w:tcPr>
            <w:tcW w:w="3397" w:type="dxa"/>
          </w:tcPr>
          <w:p w14:paraId="48B68289" w14:textId="77777777" w:rsidR="00E075C7" w:rsidRPr="006076CC" w:rsidRDefault="00E075C7" w:rsidP="00385ED4">
            <w:pPr>
              <w:ind w:firstLine="0"/>
              <w:rPr>
                <w:ins w:id="9778" w:author="Okot" w:date="2020-01-02T12:06:00Z"/>
                <w:b/>
              </w:rPr>
            </w:pPr>
            <w:ins w:id="9779" w:author="Okot" w:date="2020-01-02T12:06:00Z">
              <w:r w:rsidRPr="006076CC">
                <w:rPr>
                  <w:b/>
                </w:rPr>
                <w:t>Warunki początkowe</w:t>
              </w:r>
            </w:ins>
          </w:p>
        </w:tc>
        <w:tc>
          <w:tcPr>
            <w:tcW w:w="5664" w:type="dxa"/>
          </w:tcPr>
          <w:p w14:paraId="1CBA94F1" w14:textId="04D0C7CD" w:rsidR="00E075C7" w:rsidRDefault="00385ED4" w:rsidP="00385ED4">
            <w:pPr>
              <w:ind w:firstLine="0"/>
              <w:rPr>
                <w:ins w:id="9780" w:author="Okot" w:date="2020-01-02T12:06:00Z"/>
              </w:rPr>
            </w:pPr>
            <w:ins w:id="9781" w:author="Okot" w:date="2020-01-02T12:09:00Z">
              <w:r>
                <w:t>Użytkownik poprawnie zrealizował PU002, znajduje się na podstronie „Posiłki”</w:t>
              </w:r>
            </w:ins>
          </w:p>
        </w:tc>
      </w:tr>
      <w:tr w:rsidR="00E075C7" w14:paraId="3CDE3D4B" w14:textId="77777777" w:rsidTr="00385ED4">
        <w:trPr>
          <w:ins w:id="9782" w:author="Okot" w:date="2020-01-02T12:06:00Z"/>
        </w:trPr>
        <w:tc>
          <w:tcPr>
            <w:tcW w:w="3397" w:type="dxa"/>
          </w:tcPr>
          <w:p w14:paraId="78241616" w14:textId="77777777" w:rsidR="00E075C7" w:rsidRPr="006076CC" w:rsidRDefault="00E075C7" w:rsidP="00385ED4">
            <w:pPr>
              <w:ind w:firstLine="0"/>
              <w:rPr>
                <w:ins w:id="9783" w:author="Okot" w:date="2020-01-02T12:06:00Z"/>
                <w:b/>
              </w:rPr>
            </w:pPr>
            <w:ins w:id="9784" w:author="Okot" w:date="2020-01-02T12:06:00Z">
              <w:r w:rsidRPr="006076CC">
                <w:rPr>
                  <w:b/>
                </w:rPr>
                <w:t>Inicjacja</w:t>
              </w:r>
            </w:ins>
          </w:p>
        </w:tc>
        <w:tc>
          <w:tcPr>
            <w:tcW w:w="5664" w:type="dxa"/>
          </w:tcPr>
          <w:p w14:paraId="1B70439A" w14:textId="568B75ED" w:rsidR="00E075C7" w:rsidRDefault="00385ED4" w:rsidP="00385ED4">
            <w:pPr>
              <w:ind w:firstLine="0"/>
              <w:rPr>
                <w:ins w:id="9785" w:author="Okot" w:date="2020-01-02T12:06:00Z"/>
              </w:rPr>
            </w:pPr>
            <w:ins w:id="9786" w:author="Okot" w:date="2020-01-02T12:10:00Z">
              <w:r>
                <w:t>Użytkownik nacisnął przycisk „Dodaj</w:t>
              </w:r>
            </w:ins>
            <w:ins w:id="9787" w:author="Okot" w:date="2020-01-02T12:11:00Z">
              <w:r>
                <w:t>” znajdujący się na stronie „Posiłki”.</w:t>
              </w:r>
            </w:ins>
          </w:p>
        </w:tc>
      </w:tr>
      <w:tr w:rsidR="00E075C7" w14:paraId="001D4741" w14:textId="77777777" w:rsidTr="00385ED4">
        <w:trPr>
          <w:ins w:id="9788" w:author="Okot" w:date="2020-01-02T12:06:00Z"/>
        </w:trPr>
        <w:tc>
          <w:tcPr>
            <w:tcW w:w="3397" w:type="dxa"/>
          </w:tcPr>
          <w:p w14:paraId="34E231A0" w14:textId="77777777" w:rsidR="00E075C7" w:rsidRPr="006076CC" w:rsidRDefault="00E075C7" w:rsidP="00385ED4">
            <w:pPr>
              <w:ind w:firstLine="0"/>
              <w:rPr>
                <w:ins w:id="9789" w:author="Okot" w:date="2020-01-02T12:06:00Z"/>
                <w:b/>
              </w:rPr>
            </w:pPr>
            <w:ins w:id="9790" w:author="Okot" w:date="2020-01-02T12:06:00Z">
              <w:r w:rsidRPr="006076CC">
                <w:rPr>
                  <w:b/>
                </w:rPr>
                <w:t>Warunki końcowe</w:t>
              </w:r>
            </w:ins>
          </w:p>
        </w:tc>
        <w:tc>
          <w:tcPr>
            <w:tcW w:w="5664" w:type="dxa"/>
          </w:tcPr>
          <w:p w14:paraId="6496969F" w14:textId="44A7B665" w:rsidR="00E075C7" w:rsidRDefault="002E2CD4">
            <w:pPr>
              <w:ind w:firstLine="0"/>
              <w:rPr>
                <w:ins w:id="9791" w:author="Okot" w:date="2020-01-02T12:06:00Z"/>
              </w:rPr>
            </w:pPr>
            <w:ins w:id="9792" w:author="Okot" w:date="2020-01-20T19:42:00Z">
              <w:r>
                <w:t>Rozpoczęcie realizacji PU042</w:t>
              </w:r>
              <w:r w:rsidR="00EA61D6">
                <w:t xml:space="preserve"> lub PU04</w:t>
              </w:r>
            </w:ins>
            <w:ins w:id="9793" w:author="Okot" w:date="2020-01-21T13:59:00Z">
              <w:r>
                <w:t>3</w:t>
              </w:r>
            </w:ins>
          </w:p>
        </w:tc>
      </w:tr>
      <w:tr w:rsidR="00E075C7" w14:paraId="09BD0ED2" w14:textId="77777777" w:rsidTr="00385ED4">
        <w:trPr>
          <w:ins w:id="9794" w:author="Okot" w:date="2020-01-02T12:06:00Z"/>
        </w:trPr>
        <w:tc>
          <w:tcPr>
            <w:tcW w:w="3397" w:type="dxa"/>
          </w:tcPr>
          <w:p w14:paraId="7E4334E4" w14:textId="77777777" w:rsidR="00E075C7" w:rsidRPr="006076CC" w:rsidRDefault="00E075C7" w:rsidP="00385ED4">
            <w:pPr>
              <w:ind w:firstLine="0"/>
              <w:rPr>
                <w:ins w:id="9795" w:author="Okot" w:date="2020-01-02T12:06:00Z"/>
                <w:b/>
              </w:rPr>
            </w:pPr>
            <w:ins w:id="9796" w:author="Okot" w:date="2020-01-02T12:06:00Z">
              <w:r w:rsidRPr="006076CC">
                <w:rPr>
                  <w:b/>
                </w:rPr>
                <w:t>Scenariusz główny</w:t>
              </w:r>
            </w:ins>
          </w:p>
        </w:tc>
        <w:tc>
          <w:tcPr>
            <w:tcW w:w="5664" w:type="dxa"/>
          </w:tcPr>
          <w:p w14:paraId="6A575249" w14:textId="7531D3DC" w:rsidR="00385ED4" w:rsidRDefault="00385ED4" w:rsidP="00385ED4">
            <w:pPr>
              <w:ind w:firstLine="0"/>
              <w:rPr>
                <w:ins w:id="9797" w:author="Okot" w:date="2020-01-02T12:12:00Z"/>
              </w:rPr>
            </w:pPr>
            <w:ins w:id="9798" w:author="Okot" w:date="2020-01-02T12:12:00Z">
              <w:r>
                <w:t>1. Pojawia się okno modalne z formularzem dodawania po</w:t>
              </w:r>
            </w:ins>
            <w:ins w:id="9799" w:author="Okot" w:date="2020-01-02T12:13:00Z">
              <w:r>
                <w:t>żywienia do posiłku.</w:t>
              </w:r>
            </w:ins>
          </w:p>
          <w:p w14:paraId="410840B8" w14:textId="7DDADD44" w:rsidR="00E075C7" w:rsidRDefault="00385ED4" w:rsidP="00385ED4">
            <w:pPr>
              <w:ind w:firstLine="0"/>
              <w:rPr>
                <w:ins w:id="9800" w:author="Okot" w:date="2020-01-02T12:13:00Z"/>
              </w:rPr>
            </w:pPr>
            <w:ins w:id="9801" w:author="Okot" w:date="2020-01-02T12:13:00Z">
              <w:r>
                <w:t xml:space="preserve">2. </w:t>
              </w:r>
            </w:ins>
            <w:ins w:id="9802" w:author="Okot" w:date="2020-01-02T12:12:00Z">
              <w:r>
                <w:t xml:space="preserve">Użytkownik </w:t>
              </w:r>
            </w:ins>
            <w:ins w:id="9803" w:author="Okot" w:date="2020-01-02T12:14:00Z">
              <w:r>
                <w:t>wybiera z</w:t>
              </w:r>
            </w:ins>
            <w:ins w:id="9804" w:author="Okot" w:date="2020-01-02T12:12:00Z">
              <w:r>
                <w:t xml:space="preserve"> listy, do któreg</w:t>
              </w:r>
            </w:ins>
            <w:ins w:id="9805" w:author="Okot" w:date="2020-01-02T12:13:00Z">
              <w:r>
                <w:t>o posiłku chce dodać pożywienie.</w:t>
              </w:r>
            </w:ins>
          </w:p>
          <w:p w14:paraId="08FF1375" w14:textId="77777777" w:rsidR="00385ED4" w:rsidRDefault="00385ED4" w:rsidP="00385ED4">
            <w:pPr>
              <w:ind w:firstLine="0"/>
              <w:rPr>
                <w:ins w:id="9806" w:author="Okot" w:date="2020-01-02T12:14:00Z"/>
              </w:rPr>
            </w:pPr>
            <w:ins w:id="9807" w:author="Okot" w:date="2020-01-02T12:13:00Z">
              <w:r>
                <w:t>3. Użytkownik wybiera dat</w:t>
              </w:r>
            </w:ins>
            <w:ins w:id="9808" w:author="Okot" w:date="2020-01-02T12:14:00Z">
              <w:r>
                <w:t>ę posiłku.</w:t>
              </w:r>
            </w:ins>
          </w:p>
          <w:p w14:paraId="34D685CD" w14:textId="77777777" w:rsidR="00385ED4" w:rsidRDefault="00385ED4" w:rsidP="00385ED4">
            <w:pPr>
              <w:ind w:firstLine="0"/>
              <w:rPr>
                <w:ins w:id="9809" w:author="Okot" w:date="2020-01-20T19:41:00Z"/>
              </w:rPr>
            </w:pPr>
            <w:ins w:id="9810" w:author="Okot" w:date="2020-01-02T12:14:00Z">
              <w:r>
                <w:t>4. Użytkownik wybiera godzinę posiłku.</w:t>
              </w:r>
            </w:ins>
          </w:p>
          <w:p w14:paraId="1C15A57F" w14:textId="3DE3D1A7" w:rsidR="00EA61D6" w:rsidRDefault="00EA61D6" w:rsidP="00385ED4">
            <w:pPr>
              <w:ind w:firstLine="0"/>
              <w:rPr>
                <w:ins w:id="9811" w:author="Okot" w:date="2020-01-20T19:41:00Z"/>
              </w:rPr>
            </w:pPr>
            <w:ins w:id="9812" w:author="Okot" w:date="2020-01-20T19:41:00Z">
              <w:r>
                <w:t>5. Użytkownik naciska przycisk „Dalej”</w:t>
              </w:r>
            </w:ins>
          </w:p>
          <w:p w14:paraId="0818021C" w14:textId="77777777" w:rsidR="00EA61D6" w:rsidRDefault="00EA61D6" w:rsidP="00EA61D6">
            <w:pPr>
              <w:ind w:firstLine="0"/>
              <w:rPr>
                <w:ins w:id="9813" w:author="Okot" w:date="2020-01-20T19:41:00Z"/>
              </w:rPr>
            </w:pPr>
            <w:ins w:id="9814" w:author="Okot" w:date="2020-01-20T19:41:00Z">
              <w:r>
                <w:t>6. System sprawdza poprawność przesyłanych danych.</w:t>
              </w:r>
            </w:ins>
          </w:p>
          <w:p w14:paraId="2FBB74FD" w14:textId="4DD916B6" w:rsidR="00385ED4" w:rsidRDefault="00EA61D6" w:rsidP="00385ED4">
            <w:pPr>
              <w:ind w:firstLine="0"/>
              <w:rPr>
                <w:ins w:id="9815" w:author="Okot" w:date="2020-01-20T19:42:00Z"/>
              </w:rPr>
            </w:pPr>
            <w:ins w:id="9816" w:author="Okot" w:date="2020-01-20T19:41:00Z">
              <w:r>
                <w:t>7</w:t>
              </w:r>
            </w:ins>
            <w:ins w:id="9817" w:author="Okot" w:date="2020-01-02T12:15:00Z">
              <w:r w:rsidR="00385ED4">
                <w:t xml:space="preserve">. </w:t>
              </w:r>
            </w:ins>
            <w:ins w:id="9818" w:author="Okot" w:date="2020-01-20T19:40:00Z">
              <w:r>
                <w:t>Wyświetlone zostaje okno modalne z wyborem sposobu dodawania po</w:t>
              </w:r>
            </w:ins>
            <w:ins w:id="9819" w:author="Okot" w:date="2020-01-20T19:41:00Z">
              <w:r>
                <w:t>żywienia</w:t>
              </w:r>
            </w:ins>
            <w:ins w:id="9820" w:author="Okot" w:date="2020-01-02T12:15:00Z">
              <w:r w:rsidR="00385ED4">
                <w:t>.</w:t>
              </w:r>
            </w:ins>
          </w:p>
          <w:p w14:paraId="5D7B1ECD" w14:textId="26A171DF" w:rsidR="00EA61D6" w:rsidRDefault="00EA61D6" w:rsidP="00385ED4">
            <w:pPr>
              <w:ind w:firstLine="0"/>
              <w:rPr>
                <w:ins w:id="9821" w:author="Okot" w:date="2020-01-20T19:42:00Z"/>
              </w:rPr>
            </w:pPr>
            <w:ins w:id="9822" w:author="Okot" w:date="2020-01-20T19:42:00Z">
              <w:r>
                <w:t>8. Użytkownik dokonuje wyboru.</w:t>
              </w:r>
            </w:ins>
          </w:p>
          <w:p w14:paraId="1A9A402C" w14:textId="1D63D4BB" w:rsidR="00EA61D6" w:rsidRDefault="002E2CD4" w:rsidP="00385ED4">
            <w:pPr>
              <w:ind w:firstLine="0"/>
              <w:rPr>
                <w:ins w:id="9823" w:author="Okot" w:date="2020-01-20T19:44:00Z"/>
              </w:rPr>
            </w:pPr>
            <w:ins w:id="9824" w:author="Okot" w:date="2020-01-20T19:44:00Z">
              <w:r>
                <w:t>8.1. Przejście do pkt 1 PU042</w:t>
              </w:r>
            </w:ins>
          </w:p>
          <w:p w14:paraId="0EA8F145" w14:textId="5C009E85" w:rsidR="008627CA" w:rsidRDefault="008627CA" w:rsidP="00385ED4">
            <w:pPr>
              <w:ind w:firstLine="0"/>
              <w:rPr>
                <w:ins w:id="9825" w:author="Okot" w:date="2020-01-20T19:44:00Z"/>
              </w:rPr>
            </w:pPr>
            <w:ins w:id="9826" w:author="Okot" w:date="2020-01-20T19:44:00Z">
              <w:r>
                <w:t>lub</w:t>
              </w:r>
            </w:ins>
          </w:p>
          <w:p w14:paraId="73511C71" w14:textId="7731F797" w:rsidR="00385ED4" w:rsidRDefault="002E2CD4">
            <w:pPr>
              <w:ind w:firstLine="0"/>
              <w:rPr>
                <w:ins w:id="9827" w:author="Okot" w:date="2020-01-02T12:06:00Z"/>
              </w:rPr>
            </w:pPr>
            <w:ins w:id="9828" w:author="Okot" w:date="2020-01-20T19:44:00Z">
              <w:r>
                <w:t>8.2. Przejście do pkt 1 PU043</w:t>
              </w:r>
            </w:ins>
          </w:p>
        </w:tc>
      </w:tr>
      <w:tr w:rsidR="00E075C7" w14:paraId="1186F41B" w14:textId="77777777" w:rsidTr="00385ED4">
        <w:trPr>
          <w:trHeight w:val="54"/>
          <w:ins w:id="9829" w:author="Okot" w:date="2020-01-02T12:06:00Z"/>
        </w:trPr>
        <w:tc>
          <w:tcPr>
            <w:tcW w:w="3397" w:type="dxa"/>
          </w:tcPr>
          <w:p w14:paraId="34EE33D4" w14:textId="687A8D95" w:rsidR="00E075C7" w:rsidRPr="006076CC" w:rsidRDefault="00E075C7" w:rsidP="00385ED4">
            <w:pPr>
              <w:ind w:firstLine="0"/>
              <w:rPr>
                <w:ins w:id="9830" w:author="Okot" w:date="2020-01-02T12:06:00Z"/>
                <w:b/>
              </w:rPr>
            </w:pPr>
            <w:ins w:id="9831" w:author="Okot" w:date="2020-01-02T12:06:00Z">
              <w:r w:rsidRPr="006076CC">
                <w:rPr>
                  <w:b/>
                </w:rPr>
                <w:t>Scenariusze alternatywne</w:t>
              </w:r>
            </w:ins>
          </w:p>
        </w:tc>
        <w:tc>
          <w:tcPr>
            <w:tcW w:w="5664" w:type="dxa"/>
          </w:tcPr>
          <w:p w14:paraId="3185C67D" w14:textId="6AD857A5" w:rsidR="000362D0" w:rsidRDefault="008627CA" w:rsidP="000362D0">
            <w:pPr>
              <w:ind w:firstLine="0"/>
              <w:rPr>
                <w:ins w:id="9832" w:author="Okot" w:date="2020-01-02T12:24:00Z"/>
              </w:rPr>
            </w:pPr>
            <w:ins w:id="9833" w:author="Okot" w:date="2020-01-02T12:24:00Z">
              <w:r>
                <w:t>(1-5,7</w:t>
              </w:r>
              <w:r w:rsidR="000362D0">
                <w:t>).1. Użytkownik używa przycisku do zamknięcia okna.</w:t>
              </w:r>
            </w:ins>
          </w:p>
          <w:p w14:paraId="741C6606" w14:textId="08A73AEC" w:rsidR="000362D0" w:rsidRDefault="00EA61D6" w:rsidP="000362D0">
            <w:pPr>
              <w:ind w:firstLine="0"/>
              <w:rPr>
                <w:ins w:id="9834" w:author="Okot" w:date="2020-01-02T12:24:00Z"/>
              </w:rPr>
            </w:pPr>
            <w:ins w:id="9835" w:author="Okot" w:date="2020-01-02T12:24:00Z">
              <w:r>
                <w:lastRenderedPageBreak/>
                <w:t>(1-5</w:t>
              </w:r>
            </w:ins>
            <w:ins w:id="9836" w:author="Okot" w:date="2020-01-20T19:45:00Z">
              <w:r w:rsidR="008627CA">
                <w:t>,7</w:t>
              </w:r>
            </w:ins>
            <w:ins w:id="9837"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38" w:author="Okot" w:date="2020-01-02T12:24:00Z"/>
              </w:rPr>
            </w:pPr>
            <w:ins w:id="9839" w:author="Okot" w:date="2020-01-02T12:24:00Z">
              <w:r>
                <w:t>(1-5</w:t>
              </w:r>
            </w:ins>
            <w:ins w:id="9840" w:author="Okot" w:date="2020-01-20T19:45:00Z">
              <w:r w:rsidR="008627CA">
                <w:t>,7</w:t>
              </w:r>
            </w:ins>
            <w:ins w:id="9841" w:author="Okot" w:date="2020-01-02T12:24:00Z">
              <w:r w:rsidR="000362D0">
                <w:t>).1.2.1. Użytkownik potwierdza zamknięcie okna.</w:t>
              </w:r>
            </w:ins>
          </w:p>
          <w:p w14:paraId="3A9888C4" w14:textId="266BD211" w:rsidR="000362D0" w:rsidRDefault="00EA61D6" w:rsidP="000362D0">
            <w:pPr>
              <w:ind w:firstLine="0"/>
              <w:rPr>
                <w:ins w:id="9842" w:author="Okot" w:date="2020-01-02T12:24:00Z"/>
              </w:rPr>
            </w:pPr>
            <w:ins w:id="9843" w:author="Okot" w:date="2020-01-02T12:24:00Z">
              <w:r>
                <w:t>(1-5</w:t>
              </w:r>
            </w:ins>
            <w:ins w:id="9844" w:author="Okot" w:date="2020-01-20T19:45:00Z">
              <w:r w:rsidR="008627CA">
                <w:t>,7</w:t>
              </w:r>
            </w:ins>
            <w:ins w:id="9845" w:author="Okot" w:date="2020-01-02T12:24:00Z">
              <w:r w:rsidR="000362D0">
                <w:t>).1.2.1.1. Okno modalne z formularzem zostaje zamknięte.</w:t>
              </w:r>
            </w:ins>
          </w:p>
          <w:p w14:paraId="08C39CC7" w14:textId="11669040" w:rsidR="000362D0" w:rsidRDefault="00EA61D6" w:rsidP="000362D0">
            <w:pPr>
              <w:ind w:firstLine="0"/>
              <w:rPr>
                <w:ins w:id="9846" w:author="Okot" w:date="2020-01-02T12:24:00Z"/>
              </w:rPr>
            </w:pPr>
            <w:ins w:id="9847" w:author="Okot" w:date="2020-01-02T12:24:00Z">
              <w:r>
                <w:t>(1-5</w:t>
              </w:r>
            </w:ins>
            <w:ins w:id="9848" w:author="Okot" w:date="2020-01-20T19:45:00Z">
              <w:r w:rsidR="008627CA">
                <w:t>,7</w:t>
              </w:r>
            </w:ins>
            <w:ins w:id="9849" w:author="Okot" w:date="2020-01-02T12:24:00Z">
              <w:r w:rsidR="000362D0">
                <w:t>).1.2.1.2. Powrót do podstrony „Posiłki”.</w:t>
              </w:r>
            </w:ins>
          </w:p>
          <w:p w14:paraId="53622781" w14:textId="26B891F6" w:rsidR="000362D0" w:rsidRDefault="00EA61D6" w:rsidP="000362D0">
            <w:pPr>
              <w:ind w:firstLine="0"/>
              <w:rPr>
                <w:ins w:id="9850" w:author="Okot" w:date="2020-01-02T12:24:00Z"/>
              </w:rPr>
            </w:pPr>
            <w:ins w:id="9851" w:author="Okot" w:date="2020-01-02T12:24:00Z">
              <w:r>
                <w:t>(1-5</w:t>
              </w:r>
            </w:ins>
            <w:ins w:id="9852" w:author="Okot" w:date="2020-01-20T19:45:00Z">
              <w:r w:rsidR="008627CA">
                <w:t>,7</w:t>
              </w:r>
            </w:ins>
            <w:ins w:id="9853" w:author="Okot" w:date="2020-01-02T12:24:00Z">
              <w:r w:rsidR="000362D0">
                <w:t>).1.2.2. Użytkownik rezygnuje z akcji.</w:t>
              </w:r>
            </w:ins>
          </w:p>
          <w:p w14:paraId="779255F4" w14:textId="5C8D95C9" w:rsidR="000362D0" w:rsidRDefault="00EA61D6" w:rsidP="000362D0">
            <w:pPr>
              <w:ind w:firstLine="0"/>
              <w:rPr>
                <w:ins w:id="9854" w:author="Okot" w:date="2020-01-02T12:24:00Z"/>
              </w:rPr>
            </w:pPr>
            <w:ins w:id="9855" w:author="Okot" w:date="2020-01-02T12:24:00Z">
              <w:r>
                <w:t>(1-5</w:t>
              </w:r>
            </w:ins>
            <w:ins w:id="9856" w:author="Okot" w:date="2020-01-20T19:45:00Z">
              <w:r w:rsidR="008627CA">
                <w:t>,7</w:t>
              </w:r>
            </w:ins>
            <w:ins w:id="9857" w:author="Okot" w:date="2020-01-02T12:24:00Z">
              <w:r w:rsidR="000B2B3D">
                <w:t>).1.2.2.1. Powrót do pkt</w:t>
              </w:r>
              <w:r w:rsidR="000362D0">
                <w:t> (1-</w:t>
              </w:r>
            </w:ins>
            <w:ins w:id="9858" w:author="Okot" w:date="2020-01-20T19:45:00Z">
              <w:r w:rsidR="008627CA">
                <w:t>5,7</w:t>
              </w:r>
            </w:ins>
            <w:ins w:id="9859" w:author="Okot" w:date="2020-01-02T12:25:00Z">
              <w:r w:rsidR="000362D0">
                <w:t>)</w:t>
              </w:r>
            </w:ins>
            <w:ins w:id="9860" w:author="Okot" w:date="2020-01-02T12:24:00Z">
              <w:r w:rsidR="000362D0">
                <w:t>.</w:t>
              </w:r>
            </w:ins>
          </w:p>
          <w:p w14:paraId="3C61B30B" w14:textId="77777777" w:rsidR="00E075C7" w:rsidRDefault="00A85537" w:rsidP="00385ED4">
            <w:pPr>
              <w:ind w:firstLine="0"/>
              <w:rPr>
                <w:ins w:id="9861" w:author="Okot" w:date="2020-01-02T12:32:00Z"/>
              </w:rPr>
            </w:pPr>
            <w:ins w:id="9862" w:author="Okot" w:date="2020-01-02T12:32:00Z">
              <w:r>
                <w:t>6.1. Użytkownik nie wybrał posiłku.</w:t>
              </w:r>
            </w:ins>
          </w:p>
          <w:p w14:paraId="0B1E75D4" w14:textId="3D8E0C43" w:rsidR="00A85537" w:rsidRDefault="001A74CD" w:rsidP="00A85537">
            <w:pPr>
              <w:ind w:firstLine="0"/>
              <w:rPr>
                <w:ins w:id="9863" w:author="Okot" w:date="2020-01-02T12:33:00Z"/>
              </w:rPr>
            </w:pPr>
            <w:ins w:id="9864" w:author="Okot" w:date="2020-01-02T12:37:00Z">
              <w:r>
                <w:t xml:space="preserve">6.1.1. </w:t>
              </w:r>
            </w:ins>
            <w:ins w:id="9865" w:author="Okot" w:date="2020-01-02T12:33:00Z">
              <w:r w:rsidR="00A85537">
                <w:t>Wyświetlony zostaje stosowny komunikat błędu.</w:t>
              </w:r>
            </w:ins>
          </w:p>
          <w:p w14:paraId="53488370" w14:textId="3B319726" w:rsidR="00A85537" w:rsidRDefault="00A85537">
            <w:pPr>
              <w:ind w:firstLine="0"/>
              <w:rPr>
                <w:ins w:id="9866" w:author="Okot" w:date="2020-01-02T12:33:00Z"/>
              </w:rPr>
            </w:pPr>
            <w:ins w:id="9867" w:author="Okot" w:date="2020-01-02T12:33:00Z">
              <w:r>
                <w:t>6.1</w:t>
              </w:r>
              <w:r w:rsidR="001A74CD">
                <w:t>.2</w:t>
              </w:r>
              <w:r w:rsidR="000B2B3D">
                <w:t>. Powrót do pkt</w:t>
              </w:r>
              <w:r>
                <w:t xml:space="preserve"> 2.</w:t>
              </w:r>
            </w:ins>
          </w:p>
          <w:p w14:paraId="7C37C907" w14:textId="77777777" w:rsidR="00A85537" w:rsidRDefault="00A85537">
            <w:pPr>
              <w:ind w:firstLine="0"/>
              <w:rPr>
                <w:ins w:id="9868" w:author="Okot" w:date="2020-01-02T12:33:00Z"/>
              </w:rPr>
            </w:pPr>
            <w:ins w:id="9869" w:author="Okot" w:date="2020-01-02T12:33:00Z">
              <w:r>
                <w:t>6.2. Użytkownik nie wybrał daty.</w:t>
              </w:r>
            </w:ins>
          </w:p>
          <w:p w14:paraId="2AB93346" w14:textId="77777777" w:rsidR="00A85537" w:rsidRDefault="00A85537">
            <w:pPr>
              <w:ind w:firstLine="0"/>
              <w:rPr>
                <w:ins w:id="9870" w:author="Okot" w:date="2020-01-02T12:33:00Z"/>
              </w:rPr>
            </w:pPr>
            <w:ins w:id="9871" w:author="Okot" w:date="2020-01-02T12:33:00Z">
              <w:r>
                <w:t>6.2.1. System przypisuje do posiłku datę bieżącą.</w:t>
              </w:r>
            </w:ins>
          </w:p>
          <w:p w14:paraId="263890D4" w14:textId="78806F42" w:rsidR="00A85537" w:rsidRDefault="00A85537">
            <w:pPr>
              <w:ind w:firstLine="0"/>
              <w:rPr>
                <w:ins w:id="9872" w:author="Okot" w:date="2020-01-02T12:34:00Z"/>
              </w:rPr>
            </w:pPr>
            <w:ins w:id="9873" w:author="Okot" w:date="2020-01-02T12:33:00Z">
              <w:r>
                <w:t xml:space="preserve">6.2.2. </w:t>
              </w:r>
            </w:ins>
            <w:ins w:id="9874" w:author="Okot" w:date="2020-01-02T12:34:00Z">
              <w:r>
                <w:t>Kontynuuj do pkt 7.</w:t>
              </w:r>
            </w:ins>
          </w:p>
          <w:p w14:paraId="6C1CC4F5" w14:textId="2465C780" w:rsidR="00A85537" w:rsidRDefault="00A85537" w:rsidP="00A85537">
            <w:pPr>
              <w:ind w:firstLine="0"/>
              <w:rPr>
                <w:ins w:id="9875" w:author="Okot" w:date="2020-01-02T12:34:00Z"/>
              </w:rPr>
            </w:pPr>
            <w:ins w:id="9876" w:author="Okot" w:date="2020-01-02T12:34:00Z">
              <w:r>
                <w:t>6.3. Użytkownik nie wybrał godziny.</w:t>
              </w:r>
            </w:ins>
          </w:p>
          <w:p w14:paraId="26BCCFDC" w14:textId="7E592F77" w:rsidR="00A85537" w:rsidRDefault="00A85537" w:rsidP="00A85537">
            <w:pPr>
              <w:ind w:firstLine="0"/>
              <w:rPr>
                <w:ins w:id="9877" w:author="Okot" w:date="2020-01-02T12:34:00Z"/>
              </w:rPr>
            </w:pPr>
            <w:ins w:id="9878" w:author="Okot" w:date="2020-01-02T12:34:00Z">
              <w:r>
                <w:t>6.3.1. System przypisuje do posiłku godzinę bieżącą.</w:t>
              </w:r>
            </w:ins>
          </w:p>
          <w:p w14:paraId="095DBAC6" w14:textId="162986EE" w:rsidR="00A85537" w:rsidRDefault="000B2B3D">
            <w:pPr>
              <w:ind w:firstLine="0"/>
              <w:rPr>
                <w:ins w:id="9879" w:author="Okot" w:date="2020-01-02T12:36:00Z"/>
              </w:rPr>
            </w:pPr>
            <w:ins w:id="9880" w:author="Okot" w:date="2020-01-02T12:34:00Z">
              <w:r>
                <w:t>6.3.2. Kontynuuj do pkt</w:t>
              </w:r>
              <w:r w:rsidR="00A85537">
                <w:t> 7.</w:t>
              </w:r>
            </w:ins>
          </w:p>
          <w:p w14:paraId="39DA7168" w14:textId="01601583" w:rsidR="001A74CD" w:rsidRDefault="001A74CD" w:rsidP="001A74CD">
            <w:pPr>
              <w:ind w:firstLine="0"/>
              <w:rPr>
                <w:ins w:id="9881" w:author="Okot" w:date="2020-01-02T12:37:00Z"/>
              </w:rPr>
            </w:pPr>
            <w:ins w:id="9882" w:author="Okot" w:date="2020-01-02T12:36:00Z">
              <w:r>
                <w:t>6.4. Użytkownik wybrał dodaj potrawę, ale jeszcze ani razu nie zrealizował PU0</w:t>
              </w:r>
            </w:ins>
            <w:ins w:id="9883" w:author="Okot" w:date="2020-01-02T12:37:00Z">
              <w:r>
                <w:t>3</w:t>
              </w:r>
            </w:ins>
            <w:ins w:id="9884" w:author="Okot" w:date="2020-01-20T16:01:00Z">
              <w:r w:rsidR="002E2CD4">
                <w:t>0</w:t>
              </w:r>
            </w:ins>
            <w:ins w:id="9885" w:author="Okot" w:date="2020-01-02T12:37:00Z">
              <w:r>
                <w:t>.</w:t>
              </w:r>
            </w:ins>
          </w:p>
          <w:p w14:paraId="31F1B943" w14:textId="3FE74548" w:rsidR="001A74CD" w:rsidRDefault="001A74CD" w:rsidP="001A74CD">
            <w:pPr>
              <w:ind w:firstLine="0"/>
              <w:rPr>
                <w:ins w:id="9886" w:author="Okot" w:date="2020-01-02T12:37:00Z"/>
              </w:rPr>
            </w:pPr>
            <w:ins w:id="9887" w:author="Okot" w:date="2020-01-02T12:37:00Z">
              <w:r>
                <w:t>6.4.1. Wyświetlony zostaje stosowny komunikat błędu.</w:t>
              </w:r>
            </w:ins>
          </w:p>
          <w:p w14:paraId="314725EE" w14:textId="321E879A" w:rsidR="001A74CD" w:rsidRDefault="000B2B3D">
            <w:pPr>
              <w:ind w:firstLine="0"/>
              <w:rPr>
                <w:ins w:id="9888" w:author="Okot" w:date="2020-01-02T12:06:00Z"/>
              </w:rPr>
            </w:pPr>
            <w:ins w:id="9889"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90" w:author="Okot" w:date="2020-01-02T12:22:00Z"/>
        </w:rPr>
      </w:pPr>
    </w:p>
    <w:p w14:paraId="512045EB" w14:textId="6AC6AF98" w:rsidR="000362D0" w:rsidRDefault="00610134" w:rsidP="000362D0">
      <w:pPr>
        <w:ind w:firstLine="0"/>
        <w:rPr>
          <w:ins w:id="9891" w:author="Okot" w:date="2020-01-02T12:22:00Z"/>
        </w:rPr>
      </w:pPr>
      <w:ins w:id="9892" w:author="Okot" w:date="2020-01-02T12:22:00Z">
        <w:r>
          <w:t>Tabela 4.4</w:t>
        </w:r>
      </w:ins>
      <w:ins w:id="9893" w:author="Okot" w:date="2020-01-20T16:01:00Z">
        <w:r w:rsidR="00925013">
          <w:t>2</w:t>
        </w:r>
      </w:ins>
      <w:ins w:id="9894" w:author="Okot" w:date="2020-01-02T12:22:00Z">
        <w:r w:rsidR="000362D0">
          <w:t>. </w:t>
        </w:r>
      </w:ins>
    </w:p>
    <w:p w14:paraId="4045CEEE" w14:textId="7854CAAB" w:rsidR="000362D0" w:rsidRDefault="000362D0">
      <w:pPr>
        <w:ind w:firstLine="0"/>
        <w:rPr>
          <w:ins w:id="9895" w:author="Okot" w:date="2020-01-02T12:06:00Z"/>
        </w:rPr>
        <w:pPrChange w:id="9896" w:author="Okot" w:date="2020-01-02T12:22:00Z">
          <w:pPr>
            <w:spacing w:after="160" w:line="259" w:lineRule="auto"/>
            <w:ind w:firstLine="0"/>
            <w:jc w:val="left"/>
          </w:pPr>
        </w:pPrChange>
      </w:pPr>
      <w:ins w:id="9897"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98" w:author="Okot" w:date="2020-01-02T12:06:00Z"/>
        </w:trPr>
        <w:tc>
          <w:tcPr>
            <w:tcW w:w="3397" w:type="dxa"/>
          </w:tcPr>
          <w:p w14:paraId="5CF16114" w14:textId="77777777" w:rsidR="00E075C7" w:rsidRPr="006076CC" w:rsidRDefault="00E075C7" w:rsidP="00385ED4">
            <w:pPr>
              <w:ind w:firstLine="0"/>
              <w:rPr>
                <w:ins w:id="9899" w:author="Okot" w:date="2020-01-02T12:06:00Z"/>
                <w:b/>
              </w:rPr>
            </w:pPr>
            <w:ins w:id="9900" w:author="Okot" w:date="2020-01-02T12:06:00Z">
              <w:r w:rsidRPr="006076CC">
                <w:rPr>
                  <w:b/>
                </w:rPr>
                <w:t>Nazwa</w:t>
              </w:r>
            </w:ins>
          </w:p>
        </w:tc>
        <w:tc>
          <w:tcPr>
            <w:tcW w:w="5664" w:type="dxa"/>
          </w:tcPr>
          <w:p w14:paraId="33262ADD" w14:textId="5BADC06E" w:rsidR="00E075C7" w:rsidRPr="001F6A86" w:rsidRDefault="00731AC5" w:rsidP="00385ED4">
            <w:pPr>
              <w:ind w:firstLine="0"/>
              <w:rPr>
                <w:ins w:id="9901" w:author="Okot" w:date="2020-01-02T12:06:00Z"/>
                <w:b/>
                <w:i/>
                <w:rPrChange w:id="9902" w:author="Okot" w:date="2020-01-02T13:00:00Z">
                  <w:rPr>
                    <w:ins w:id="9903" w:author="Okot" w:date="2020-01-02T12:06:00Z"/>
                  </w:rPr>
                </w:rPrChange>
              </w:rPr>
            </w:pPr>
            <w:ins w:id="9904" w:author="Okot" w:date="2020-01-02T12:06:00Z">
              <w:r>
                <w:rPr>
                  <w:b/>
                  <w:i/>
                </w:rPr>
                <w:t>PU04</w:t>
              </w:r>
              <w:r w:rsidR="00925013">
                <w:rPr>
                  <w:b/>
                  <w:i/>
                </w:rPr>
                <w:t>2</w:t>
              </w:r>
              <w:r w:rsidR="00E075C7" w:rsidRPr="001F6A86">
                <w:rPr>
                  <w:b/>
                  <w:i/>
                  <w:rPrChange w:id="9905" w:author="Okot" w:date="2020-01-02T13:00:00Z">
                    <w:rPr/>
                  </w:rPrChange>
                </w:rPr>
                <w:t>:</w:t>
              </w:r>
            </w:ins>
            <w:ins w:id="9906" w:author="Okot" w:date="2020-01-02T12:36:00Z">
              <w:r w:rsidR="001A74CD" w:rsidRPr="001F6A86">
                <w:rPr>
                  <w:b/>
                  <w:i/>
                  <w:rPrChange w:id="9907" w:author="Okot" w:date="2020-01-02T13:00:00Z">
                    <w:rPr/>
                  </w:rPrChange>
                </w:rPr>
                <w:t xml:space="preserve"> Dodanie potrawy. </w:t>
              </w:r>
            </w:ins>
          </w:p>
        </w:tc>
      </w:tr>
      <w:tr w:rsidR="00E075C7" w14:paraId="32D63020" w14:textId="77777777" w:rsidTr="00385ED4">
        <w:trPr>
          <w:ins w:id="9908" w:author="Okot" w:date="2020-01-02T12:06:00Z"/>
        </w:trPr>
        <w:tc>
          <w:tcPr>
            <w:tcW w:w="3397" w:type="dxa"/>
          </w:tcPr>
          <w:p w14:paraId="761B36FF" w14:textId="77777777" w:rsidR="00E075C7" w:rsidRPr="006076CC" w:rsidRDefault="00E075C7" w:rsidP="00385ED4">
            <w:pPr>
              <w:ind w:firstLine="0"/>
              <w:rPr>
                <w:ins w:id="9909" w:author="Okot" w:date="2020-01-02T12:06:00Z"/>
                <w:b/>
              </w:rPr>
            </w:pPr>
            <w:ins w:id="9910" w:author="Okot" w:date="2020-01-02T12:06:00Z">
              <w:r w:rsidRPr="006076CC">
                <w:rPr>
                  <w:b/>
                </w:rPr>
                <w:t>Opis</w:t>
              </w:r>
            </w:ins>
          </w:p>
        </w:tc>
        <w:tc>
          <w:tcPr>
            <w:tcW w:w="5664" w:type="dxa"/>
          </w:tcPr>
          <w:p w14:paraId="0D19D392" w14:textId="732495D0" w:rsidR="00E075C7" w:rsidRDefault="003F62BA">
            <w:pPr>
              <w:ind w:firstLine="0"/>
              <w:rPr>
                <w:ins w:id="9911" w:author="Okot" w:date="2020-01-02T12:06:00Z"/>
              </w:rPr>
            </w:pPr>
            <w:ins w:id="9912" w:author="Okot" w:date="2020-01-02T12:38:00Z">
              <w:r>
                <w:t>Przypadek użycia pozwala użytkownikowi dodać zjedzoną potrawę do posiłku..</w:t>
              </w:r>
            </w:ins>
          </w:p>
        </w:tc>
      </w:tr>
      <w:tr w:rsidR="00E075C7" w14:paraId="7B57E65B" w14:textId="77777777" w:rsidTr="00385ED4">
        <w:trPr>
          <w:ins w:id="9913" w:author="Okot" w:date="2020-01-02T12:06:00Z"/>
        </w:trPr>
        <w:tc>
          <w:tcPr>
            <w:tcW w:w="3397" w:type="dxa"/>
          </w:tcPr>
          <w:p w14:paraId="5E011C48" w14:textId="77777777" w:rsidR="00E075C7" w:rsidRPr="006076CC" w:rsidRDefault="00E075C7" w:rsidP="00385ED4">
            <w:pPr>
              <w:ind w:firstLine="0"/>
              <w:rPr>
                <w:ins w:id="9914" w:author="Okot" w:date="2020-01-02T12:06:00Z"/>
                <w:b/>
              </w:rPr>
            </w:pPr>
            <w:ins w:id="9915" w:author="Okot" w:date="2020-01-02T12:06:00Z">
              <w:r w:rsidRPr="006076CC">
                <w:rPr>
                  <w:b/>
                </w:rPr>
                <w:t>Warunki początkowe</w:t>
              </w:r>
            </w:ins>
          </w:p>
        </w:tc>
        <w:tc>
          <w:tcPr>
            <w:tcW w:w="5664" w:type="dxa"/>
          </w:tcPr>
          <w:p w14:paraId="6BA6DC22" w14:textId="53943483" w:rsidR="00E075C7" w:rsidRDefault="003F62BA">
            <w:pPr>
              <w:ind w:firstLine="0"/>
              <w:rPr>
                <w:ins w:id="9916" w:author="Okot" w:date="2020-01-02T12:06:00Z"/>
              </w:rPr>
            </w:pPr>
            <w:ins w:id="9917" w:author="Okot" w:date="2020-01-02T12:38:00Z">
              <w:r>
                <w:t>Użytkownik poprawnie zrealizował PU002, przynajmniej raz zrealizowa</w:t>
              </w:r>
            </w:ins>
            <w:ins w:id="9918" w:author="Okot" w:date="2020-01-02T12:42:00Z">
              <w:r>
                <w:t>ł PU03</w:t>
              </w:r>
            </w:ins>
            <w:ins w:id="9919" w:author="Okot" w:date="2020-01-20T16:02:00Z">
              <w:r w:rsidR="00610134">
                <w:t>1</w:t>
              </w:r>
            </w:ins>
            <w:ins w:id="9920" w:author="Okot" w:date="2020-01-02T13:29:00Z">
              <w:r w:rsidR="00154DF0">
                <w:t xml:space="preserve"> i </w:t>
              </w:r>
            </w:ins>
            <w:ins w:id="9921" w:author="Okot" w:date="2020-01-20T19:45:00Z">
              <w:r w:rsidR="00F96419">
                <w:t xml:space="preserve">wybrał opcję „Dodaj potrawę” w pkt </w:t>
              </w:r>
            </w:ins>
            <w:ins w:id="9922" w:author="Okot" w:date="2020-01-20T19:46:00Z">
              <w:r w:rsidR="00F96419">
                <w:t>8 PU04</w:t>
              </w:r>
            </w:ins>
            <w:ins w:id="9923" w:author="Okot" w:date="2020-01-20T19:53:00Z">
              <w:r w:rsidR="00925013">
                <w:t>1</w:t>
              </w:r>
            </w:ins>
            <w:ins w:id="9924" w:author="Okot" w:date="2020-01-02T12:42:00Z">
              <w:r>
                <w:t>.</w:t>
              </w:r>
            </w:ins>
          </w:p>
        </w:tc>
      </w:tr>
      <w:tr w:rsidR="00E075C7" w14:paraId="3A5EE09B" w14:textId="77777777" w:rsidTr="00385ED4">
        <w:trPr>
          <w:ins w:id="9925" w:author="Okot" w:date="2020-01-02T12:06:00Z"/>
        </w:trPr>
        <w:tc>
          <w:tcPr>
            <w:tcW w:w="3397" w:type="dxa"/>
          </w:tcPr>
          <w:p w14:paraId="762D2160" w14:textId="77777777" w:rsidR="00E075C7" w:rsidRPr="006076CC" w:rsidRDefault="00E075C7" w:rsidP="00385ED4">
            <w:pPr>
              <w:ind w:firstLine="0"/>
              <w:rPr>
                <w:ins w:id="9926" w:author="Okot" w:date="2020-01-02T12:06:00Z"/>
                <w:b/>
              </w:rPr>
            </w:pPr>
            <w:ins w:id="9927" w:author="Okot" w:date="2020-01-02T12:06:00Z">
              <w:r w:rsidRPr="006076CC">
                <w:rPr>
                  <w:b/>
                </w:rPr>
                <w:t>Inicjacja</w:t>
              </w:r>
            </w:ins>
          </w:p>
        </w:tc>
        <w:tc>
          <w:tcPr>
            <w:tcW w:w="5664" w:type="dxa"/>
          </w:tcPr>
          <w:p w14:paraId="3C664481" w14:textId="1F03A417" w:rsidR="00E075C7" w:rsidRDefault="003F62BA" w:rsidP="00385ED4">
            <w:pPr>
              <w:ind w:firstLine="0"/>
              <w:rPr>
                <w:ins w:id="9928" w:author="Okot" w:date="2020-01-02T12:06:00Z"/>
              </w:rPr>
            </w:pPr>
            <w:ins w:id="9929" w:author="Okot" w:date="2020-01-02T12:43:00Z">
              <w:r>
                <w:t>Użytkownik wybrał opcj</w:t>
              </w:r>
              <w:r w:rsidR="000B2B3D">
                <w:t>ę „Dodaj potrawę” w pkt</w:t>
              </w:r>
              <w:r w:rsidR="00925013">
                <w:t> 5 PU041</w:t>
              </w:r>
              <w:r>
                <w:t>.</w:t>
              </w:r>
            </w:ins>
          </w:p>
        </w:tc>
      </w:tr>
      <w:tr w:rsidR="00E075C7" w14:paraId="09278371" w14:textId="77777777" w:rsidTr="00385ED4">
        <w:trPr>
          <w:ins w:id="9930" w:author="Okot" w:date="2020-01-02T12:06:00Z"/>
        </w:trPr>
        <w:tc>
          <w:tcPr>
            <w:tcW w:w="3397" w:type="dxa"/>
          </w:tcPr>
          <w:p w14:paraId="64DB68AF" w14:textId="77777777" w:rsidR="00E075C7" w:rsidRPr="006076CC" w:rsidRDefault="00E075C7" w:rsidP="00385ED4">
            <w:pPr>
              <w:ind w:firstLine="0"/>
              <w:rPr>
                <w:ins w:id="9931" w:author="Okot" w:date="2020-01-02T12:06:00Z"/>
                <w:b/>
              </w:rPr>
            </w:pPr>
            <w:ins w:id="9932"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33" w:author="Okot" w:date="2020-01-02T12:06:00Z"/>
              </w:rPr>
            </w:pPr>
            <w:ins w:id="9934" w:author="Okot" w:date="2020-01-20T19:46:00Z">
              <w:r>
                <w:t>Wyświetlony został komunikat informujący o poprawnym dodaniu potrawy do posiłku.</w:t>
              </w:r>
            </w:ins>
          </w:p>
        </w:tc>
      </w:tr>
      <w:tr w:rsidR="00E075C7" w14:paraId="38886780" w14:textId="77777777" w:rsidTr="00385ED4">
        <w:trPr>
          <w:ins w:id="9935" w:author="Okot" w:date="2020-01-02T12:06:00Z"/>
        </w:trPr>
        <w:tc>
          <w:tcPr>
            <w:tcW w:w="3397" w:type="dxa"/>
          </w:tcPr>
          <w:p w14:paraId="4BEA4152" w14:textId="77777777" w:rsidR="00E075C7" w:rsidRPr="006076CC" w:rsidRDefault="00E075C7" w:rsidP="00385ED4">
            <w:pPr>
              <w:ind w:firstLine="0"/>
              <w:rPr>
                <w:ins w:id="9936" w:author="Okot" w:date="2020-01-02T12:06:00Z"/>
                <w:b/>
              </w:rPr>
            </w:pPr>
            <w:ins w:id="9937" w:author="Okot" w:date="2020-01-02T12:06:00Z">
              <w:r w:rsidRPr="006076CC">
                <w:rPr>
                  <w:b/>
                </w:rPr>
                <w:t>Scenariusz główny</w:t>
              </w:r>
            </w:ins>
          </w:p>
        </w:tc>
        <w:tc>
          <w:tcPr>
            <w:tcW w:w="5664" w:type="dxa"/>
          </w:tcPr>
          <w:p w14:paraId="4F1BA879" w14:textId="77777777" w:rsidR="00E075C7" w:rsidRDefault="000E4A9D" w:rsidP="00385ED4">
            <w:pPr>
              <w:ind w:firstLine="0"/>
              <w:rPr>
                <w:ins w:id="9938" w:author="Okot" w:date="2020-01-02T12:48:00Z"/>
              </w:rPr>
            </w:pPr>
            <w:ins w:id="9939" w:author="Okot" w:date="2020-01-02T12:48:00Z">
              <w:r>
                <w:t>1. Wyświetla się formularz dodawania potrawy do posiłku.</w:t>
              </w:r>
            </w:ins>
          </w:p>
          <w:p w14:paraId="749076EA" w14:textId="77777777" w:rsidR="000E4A9D" w:rsidRDefault="000E4A9D" w:rsidP="00385ED4">
            <w:pPr>
              <w:ind w:firstLine="0"/>
              <w:rPr>
                <w:ins w:id="9940" w:author="Okot" w:date="2020-01-02T12:49:00Z"/>
              </w:rPr>
            </w:pPr>
            <w:ins w:id="9941" w:author="Okot" w:date="2020-01-02T12:48:00Z">
              <w:r>
                <w:t xml:space="preserve">2. </w:t>
              </w:r>
            </w:ins>
            <w:ins w:id="9942" w:author="Okot" w:date="2020-01-02T12:49:00Z">
              <w:r>
                <w:t>Użytkownik wybiera potrawę z listy.</w:t>
              </w:r>
            </w:ins>
          </w:p>
          <w:p w14:paraId="1B486B46" w14:textId="77777777" w:rsidR="000E4A9D" w:rsidRDefault="000E4A9D" w:rsidP="00385ED4">
            <w:pPr>
              <w:ind w:firstLine="0"/>
              <w:rPr>
                <w:ins w:id="9943" w:author="Okot" w:date="2020-01-02T12:50:00Z"/>
              </w:rPr>
            </w:pPr>
            <w:ins w:id="9944" w:author="Okot" w:date="2020-01-02T12:50:00Z">
              <w:r>
                <w:t>3. Użytkownik wprowadza spożytą wagę lub liczbę porcji.</w:t>
              </w:r>
            </w:ins>
          </w:p>
          <w:p w14:paraId="515266A6" w14:textId="77777777" w:rsidR="000E4A9D" w:rsidRDefault="000E4A9D" w:rsidP="00385ED4">
            <w:pPr>
              <w:ind w:firstLine="0"/>
              <w:rPr>
                <w:ins w:id="9945" w:author="Okot" w:date="2020-01-02T12:50:00Z"/>
              </w:rPr>
            </w:pPr>
            <w:ins w:id="9946" w:author="Okot" w:date="2020-01-02T12:50:00Z">
              <w:r>
                <w:t>4. Użytkownik naciska przycisk „Zapisz”.</w:t>
              </w:r>
            </w:ins>
          </w:p>
          <w:p w14:paraId="7E8BABAD" w14:textId="77777777" w:rsidR="000E4A9D" w:rsidRDefault="000E4A9D" w:rsidP="00385ED4">
            <w:pPr>
              <w:ind w:firstLine="0"/>
              <w:rPr>
                <w:ins w:id="9947" w:author="Okot" w:date="2020-01-02T12:50:00Z"/>
              </w:rPr>
            </w:pPr>
            <w:ins w:id="9948" w:author="Okot" w:date="2020-01-02T12:50:00Z">
              <w:r>
                <w:t>5. System weryfikuje poprawność przesyłanych danych.</w:t>
              </w:r>
            </w:ins>
          </w:p>
          <w:p w14:paraId="16C43E2B" w14:textId="0A1FF410" w:rsidR="00F96419" w:rsidRPr="00F96419" w:rsidRDefault="00F96419" w:rsidP="00F96419">
            <w:pPr>
              <w:ind w:firstLine="0"/>
              <w:rPr>
                <w:ins w:id="9949" w:author="Okot" w:date="2020-01-20T19:47:00Z"/>
                <w:rPrChange w:id="9950" w:author="Okot" w:date="2020-01-20T19:47:00Z">
                  <w:rPr>
                    <w:ins w:id="9951" w:author="Okot" w:date="2020-01-20T19:47:00Z"/>
                    <w:i/>
                  </w:rPr>
                </w:rPrChange>
              </w:rPr>
            </w:pPr>
            <w:ins w:id="9952" w:author="Okot" w:date="2020-01-20T19:47:00Z">
              <w:r>
                <w:t>6</w:t>
              </w:r>
              <w:r w:rsidRPr="00F96419">
                <w:rPr>
                  <w:rPrChange w:id="9953" w:author="Okot" w:date="2020-01-20T19:47:00Z">
                    <w:rPr>
                      <w:i/>
                    </w:rPr>
                  </w:rPrChange>
                </w:rPr>
                <w:t>. Dane pożywienia zostają zapisane w bazie danych.</w:t>
              </w:r>
            </w:ins>
          </w:p>
          <w:p w14:paraId="0191A6E8" w14:textId="66B4110A" w:rsidR="00F96419" w:rsidRPr="00F96419" w:rsidRDefault="00F96419" w:rsidP="00F96419">
            <w:pPr>
              <w:ind w:firstLine="0"/>
              <w:rPr>
                <w:ins w:id="9954" w:author="Okot" w:date="2020-01-20T19:47:00Z"/>
                <w:rPrChange w:id="9955" w:author="Okot" w:date="2020-01-20T19:47:00Z">
                  <w:rPr>
                    <w:ins w:id="9956" w:author="Okot" w:date="2020-01-20T19:47:00Z"/>
                    <w:i/>
                  </w:rPr>
                </w:rPrChange>
              </w:rPr>
            </w:pPr>
            <w:ins w:id="9957" w:author="Okot" w:date="2020-01-20T19:47:00Z">
              <w:r>
                <w:t>7</w:t>
              </w:r>
              <w:r w:rsidRPr="00F96419">
                <w:rPr>
                  <w:rPrChange w:id="9958" w:author="Okot" w:date="2020-01-20T19:47:00Z">
                    <w:rPr>
                      <w:i/>
                    </w:rPr>
                  </w:rPrChange>
                </w:rPr>
                <w:t>. System przelicz</w:t>
              </w:r>
              <w:r>
                <w:t>a</w:t>
              </w:r>
              <w:r w:rsidRPr="00F96419">
                <w:rPr>
                  <w:rPrChange w:id="9959"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60" w:author="Okot" w:date="2020-01-20T19:47:00Z"/>
                <w:rPrChange w:id="9961" w:author="Okot" w:date="2020-01-20T19:47:00Z">
                  <w:rPr>
                    <w:ins w:id="9962" w:author="Okot" w:date="2020-01-20T19:47:00Z"/>
                    <w:i/>
                  </w:rPr>
                </w:rPrChange>
              </w:rPr>
            </w:pPr>
            <w:ins w:id="9963" w:author="Okot" w:date="2020-01-20T19:47:00Z">
              <w:r>
                <w:t>8</w:t>
              </w:r>
              <w:r w:rsidRPr="00F96419">
                <w:rPr>
                  <w:rPrChange w:id="9964"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65" w:author="Okot" w:date="2020-01-20T19:47:00Z"/>
              </w:rPr>
            </w:pPr>
            <w:ins w:id="9966" w:author="Okot" w:date="2020-01-20T19:47:00Z">
              <w:r>
                <w:t>9</w:t>
              </w:r>
              <w:r w:rsidRPr="00F96419">
                <w:rPr>
                  <w:rPrChange w:id="9967"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68" w:author="Okot" w:date="2020-01-20T19:47:00Z"/>
              </w:rPr>
            </w:pPr>
            <w:ins w:id="9969" w:author="Okot" w:date="2020-01-20T19:47:00Z">
              <w:r>
                <w:t>10. Zamknięcie okien modalnych.</w:t>
              </w:r>
            </w:ins>
          </w:p>
          <w:p w14:paraId="5580F86F" w14:textId="3F999DF5" w:rsidR="00F96419" w:rsidRPr="00F96419" w:rsidRDefault="00F96419" w:rsidP="00F96419">
            <w:pPr>
              <w:ind w:firstLine="0"/>
              <w:rPr>
                <w:ins w:id="9970" w:author="Okot" w:date="2020-01-20T19:47:00Z"/>
                <w:rPrChange w:id="9971" w:author="Okot" w:date="2020-01-20T19:47:00Z">
                  <w:rPr>
                    <w:ins w:id="9972" w:author="Okot" w:date="2020-01-20T19:47:00Z"/>
                    <w:i/>
                  </w:rPr>
                </w:rPrChange>
              </w:rPr>
            </w:pPr>
            <w:ins w:id="9973" w:author="Okot" w:date="2020-01-20T19:48:00Z">
              <w:r>
                <w:t>11. Powrót na podstronę „Posiłki”.</w:t>
              </w:r>
            </w:ins>
          </w:p>
          <w:p w14:paraId="249A9B33" w14:textId="502E2682" w:rsidR="00F96419" w:rsidRPr="00F96419" w:rsidRDefault="00F96419" w:rsidP="00F96419">
            <w:pPr>
              <w:ind w:firstLine="0"/>
              <w:rPr>
                <w:ins w:id="9974" w:author="Okot" w:date="2020-01-20T19:47:00Z"/>
                <w:rPrChange w:id="9975" w:author="Okot" w:date="2020-01-20T19:47:00Z">
                  <w:rPr>
                    <w:ins w:id="9976" w:author="Okot" w:date="2020-01-20T19:47:00Z"/>
                    <w:i/>
                  </w:rPr>
                </w:rPrChange>
              </w:rPr>
            </w:pPr>
            <w:ins w:id="9977" w:author="Okot" w:date="2020-01-20T19:47:00Z">
              <w:r w:rsidRPr="00F96419">
                <w:rPr>
                  <w:rPrChange w:id="9978" w:author="Okot" w:date="2020-01-20T19:47:00Z">
                    <w:rPr>
                      <w:i/>
                    </w:rPr>
                  </w:rPrChange>
                </w:rPr>
                <w:t>1</w:t>
              </w:r>
              <w:r>
                <w:t>2</w:t>
              </w:r>
              <w:r w:rsidRPr="00F96419">
                <w:rPr>
                  <w:rPrChange w:id="9979"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80" w:author="Okot" w:date="2020-01-02T12:06:00Z"/>
              </w:rPr>
            </w:pPr>
            <w:ins w:id="9981" w:author="Okot" w:date="2020-01-20T19:47:00Z">
              <w:r w:rsidRPr="00F96419">
                <w:rPr>
                  <w:rPrChange w:id="9982"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83" w:author="Okot" w:date="2020-01-02T12:06:00Z"/>
        </w:trPr>
        <w:tc>
          <w:tcPr>
            <w:tcW w:w="3397" w:type="dxa"/>
          </w:tcPr>
          <w:p w14:paraId="63F76866" w14:textId="4FC7A1BA" w:rsidR="00E075C7" w:rsidRPr="006076CC" w:rsidRDefault="00E075C7" w:rsidP="00385ED4">
            <w:pPr>
              <w:ind w:firstLine="0"/>
              <w:rPr>
                <w:ins w:id="9984" w:author="Okot" w:date="2020-01-02T12:06:00Z"/>
                <w:b/>
              </w:rPr>
            </w:pPr>
            <w:ins w:id="9985" w:author="Okot" w:date="2020-01-02T12:06:00Z">
              <w:r w:rsidRPr="006076CC">
                <w:rPr>
                  <w:b/>
                </w:rPr>
                <w:t>Scenariusze alternatywne</w:t>
              </w:r>
            </w:ins>
          </w:p>
        </w:tc>
        <w:tc>
          <w:tcPr>
            <w:tcW w:w="5664" w:type="dxa"/>
          </w:tcPr>
          <w:p w14:paraId="5769A0A5" w14:textId="51F19E40" w:rsidR="00085783" w:rsidRDefault="00085783" w:rsidP="00085783">
            <w:pPr>
              <w:ind w:firstLine="0"/>
              <w:rPr>
                <w:ins w:id="9986" w:author="Okot" w:date="2020-01-02T12:52:00Z"/>
              </w:rPr>
            </w:pPr>
            <w:ins w:id="9987" w:author="Okot" w:date="2020-01-02T12:52:00Z">
              <w:r>
                <w:t>(1-4).1. Użytkownik używa przycisku do zamknięcia okna.</w:t>
              </w:r>
            </w:ins>
          </w:p>
          <w:p w14:paraId="0A44B967" w14:textId="613E8031" w:rsidR="00085783" w:rsidRDefault="00085783" w:rsidP="00085783">
            <w:pPr>
              <w:ind w:firstLine="0"/>
              <w:rPr>
                <w:ins w:id="9988" w:author="Okot" w:date="2020-01-02T12:52:00Z"/>
              </w:rPr>
            </w:pPr>
            <w:ins w:id="9989" w:author="Okot" w:date="2020-01-02T12:52:00Z">
              <w:r>
                <w:t>(1-4).1.1. Pojawia okno dialogowe służące do potwierdzenia zamknięcia okna bez zapisywania danych.</w:t>
              </w:r>
            </w:ins>
          </w:p>
          <w:p w14:paraId="098967A2" w14:textId="10969728" w:rsidR="00085783" w:rsidRDefault="00085783" w:rsidP="00085783">
            <w:pPr>
              <w:ind w:firstLine="0"/>
              <w:rPr>
                <w:ins w:id="9990" w:author="Okot" w:date="2020-01-02T12:52:00Z"/>
              </w:rPr>
            </w:pPr>
            <w:ins w:id="9991" w:author="Okot" w:date="2020-01-02T12:52:00Z">
              <w:r>
                <w:t>(1-4).1.2.1. Użytkownik potwierdza zamknięcie okna.</w:t>
              </w:r>
            </w:ins>
          </w:p>
          <w:p w14:paraId="775962B4" w14:textId="16B8B7D9" w:rsidR="00085783" w:rsidRDefault="00085783" w:rsidP="00085783">
            <w:pPr>
              <w:ind w:firstLine="0"/>
              <w:rPr>
                <w:ins w:id="9992" w:author="Okot" w:date="2020-01-02T12:52:00Z"/>
              </w:rPr>
            </w:pPr>
            <w:ins w:id="9993" w:author="Okot" w:date="2020-01-02T12:52:00Z">
              <w:r>
                <w:t>(1-4).1.2.1.1. Okno modalne z formularzem zostaje zamknięte.</w:t>
              </w:r>
            </w:ins>
          </w:p>
          <w:p w14:paraId="3B2C7DB7" w14:textId="6EB6BDDA" w:rsidR="00085783" w:rsidRDefault="00085783" w:rsidP="00085783">
            <w:pPr>
              <w:ind w:firstLine="0"/>
              <w:rPr>
                <w:ins w:id="9994" w:author="Okot" w:date="2020-01-02T12:52:00Z"/>
              </w:rPr>
            </w:pPr>
            <w:ins w:id="9995" w:author="Okot" w:date="2020-01-02T12:52:00Z">
              <w:r>
                <w:lastRenderedPageBreak/>
                <w:t>(1-4).1.2.1.2. Powrót do podstrony „Posiłki”.</w:t>
              </w:r>
            </w:ins>
          </w:p>
          <w:p w14:paraId="34DFA5BB" w14:textId="1C355D83" w:rsidR="00085783" w:rsidRDefault="00085783" w:rsidP="00085783">
            <w:pPr>
              <w:ind w:firstLine="0"/>
              <w:rPr>
                <w:ins w:id="9996" w:author="Okot" w:date="2020-01-02T12:52:00Z"/>
              </w:rPr>
            </w:pPr>
            <w:ins w:id="9997" w:author="Okot" w:date="2020-01-02T12:52:00Z">
              <w:r>
                <w:t>(1-4).1.2.2. Użytkownik rezygnuje z akcji.</w:t>
              </w:r>
            </w:ins>
          </w:p>
          <w:p w14:paraId="02E5BF05" w14:textId="6CF9C801" w:rsidR="00085783" w:rsidRDefault="000B2B3D" w:rsidP="00085783">
            <w:pPr>
              <w:ind w:firstLine="0"/>
              <w:rPr>
                <w:ins w:id="9998" w:author="Okot" w:date="2020-01-02T12:52:00Z"/>
              </w:rPr>
            </w:pPr>
            <w:ins w:id="9999" w:author="Okot" w:date="2020-01-02T12:52:00Z">
              <w:r>
                <w:t>(1-4).1.2.2.1. Powrót do pkt</w:t>
              </w:r>
              <w:r w:rsidR="00085783">
                <w:t> (1-4).</w:t>
              </w:r>
            </w:ins>
          </w:p>
          <w:p w14:paraId="335C590D" w14:textId="77777777" w:rsidR="00E075C7" w:rsidRDefault="00F224F8" w:rsidP="00385ED4">
            <w:pPr>
              <w:ind w:firstLine="0"/>
              <w:rPr>
                <w:ins w:id="10000" w:author="Okot" w:date="2020-01-02T12:52:00Z"/>
              </w:rPr>
            </w:pPr>
            <w:ins w:id="10001" w:author="Okot" w:date="2020-01-02T12:52:00Z">
              <w:r>
                <w:t>5.1.Użytkownik nie wybrał potrawy z listy.</w:t>
              </w:r>
            </w:ins>
          </w:p>
          <w:p w14:paraId="1D72170B" w14:textId="2525C355" w:rsidR="00F224F8" w:rsidRDefault="00F224F8" w:rsidP="00F224F8">
            <w:pPr>
              <w:ind w:firstLine="0"/>
              <w:rPr>
                <w:ins w:id="10002" w:author="Okot" w:date="2020-01-02T12:55:00Z"/>
              </w:rPr>
            </w:pPr>
            <w:ins w:id="10003" w:author="Okot" w:date="2020-01-02T12:55:00Z">
              <w:r>
                <w:t>5.1.1. Wyświetlony zostaje stosowny komunikat błędu.</w:t>
              </w:r>
            </w:ins>
          </w:p>
          <w:p w14:paraId="1F2ADFEC" w14:textId="0F319205" w:rsidR="00F224F8" w:rsidRDefault="000B2B3D" w:rsidP="00F224F8">
            <w:pPr>
              <w:ind w:firstLine="0"/>
              <w:rPr>
                <w:ins w:id="10004" w:author="Okot" w:date="2020-01-02T12:55:00Z"/>
              </w:rPr>
            </w:pPr>
            <w:ins w:id="10005" w:author="Okot" w:date="2020-01-02T12:55:00Z">
              <w:r>
                <w:t>5.1.2. Powrót do pkt</w:t>
              </w:r>
              <w:r w:rsidR="00F224F8">
                <w:t xml:space="preserve"> 2.</w:t>
              </w:r>
            </w:ins>
          </w:p>
          <w:p w14:paraId="4ADD2631" w14:textId="250C1A18" w:rsidR="00F224F8" w:rsidRDefault="00F224F8" w:rsidP="00F224F8">
            <w:pPr>
              <w:ind w:firstLine="0"/>
              <w:rPr>
                <w:ins w:id="10006" w:author="Okot" w:date="2020-01-02T12:55:00Z"/>
              </w:rPr>
            </w:pPr>
            <w:ins w:id="10007" w:author="Okot" w:date="2020-01-02T12:55:00Z">
              <w:r>
                <w:t>5.2(a)</w:t>
              </w:r>
            </w:ins>
            <w:ins w:id="10008" w:author="Okot" w:date="2020-01-02T12:56:00Z">
              <w:r>
                <w:t xml:space="preserve"> </w:t>
              </w:r>
            </w:ins>
            <w:ins w:id="10009" w:author="Okot" w:date="2020-01-02T12:55:00Z">
              <w:r>
                <w:t>Uż</w:t>
              </w:r>
              <w:r w:rsidR="00B0236A">
                <w:t>ytkownik nie uzupe</w:t>
              </w:r>
            </w:ins>
            <w:ins w:id="10010" w:author="Okot" w:date="2020-01-02T12:56:00Z">
              <w:r w:rsidR="00B0236A">
                <w:t xml:space="preserve">łnił pola </w:t>
              </w:r>
            </w:ins>
            <w:ins w:id="10011" w:author="Okot" w:date="2020-01-02T12:57:00Z">
              <w:r w:rsidR="00B0236A">
                <w:t>„Waga/liczba porcji”</w:t>
              </w:r>
            </w:ins>
            <w:ins w:id="10012" w:author="Okot" w:date="2020-01-02T12:55:00Z">
              <w:r>
                <w:t>.</w:t>
              </w:r>
            </w:ins>
          </w:p>
          <w:p w14:paraId="55C27CA2" w14:textId="688D7635" w:rsidR="00B0236A" w:rsidRDefault="00F224F8" w:rsidP="00F224F8">
            <w:pPr>
              <w:ind w:firstLine="0"/>
              <w:rPr>
                <w:ins w:id="10013" w:author="Okot" w:date="2020-01-02T12:56:00Z"/>
              </w:rPr>
            </w:pPr>
            <w:ins w:id="10014" w:author="Okot" w:date="2020-01-02T12:55:00Z">
              <w:r>
                <w:t>5.2</w:t>
              </w:r>
            </w:ins>
            <w:ins w:id="10015" w:author="Okot" w:date="2020-01-02T12:56:00Z">
              <w:r>
                <w:t xml:space="preserve">(b) </w:t>
              </w:r>
              <w:r w:rsidR="00B0236A">
                <w:t>Użytkownik wprowadzi</w:t>
              </w:r>
            </w:ins>
            <w:ins w:id="10016" w:author="Okot" w:date="2020-01-02T12:57:00Z">
              <w:r w:rsidR="00B0236A">
                <w:t>ł błędne dane do pola „Waga/liczba porcji”.</w:t>
              </w:r>
            </w:ins>
          </w:p>
          <w:p w14:paraId="210F0E41" w14:textId="693618E3" w:rsidR="00F224F8" w:rsidRDefault="00B0236A" w:rsidP="00F224F8">
            <w:pPr>
              <w:ind w:firstLine="0"/>
              <w:rPr>
                <w:ins w:id="10017" w:author="Okot" w:date="2020-01-02T12:55:00Z"/>
              </w:rPr>
            </w:pPr>
            <w:ins w:id="10018" w:author="Okot" w:date="2020-01-02T12:56:00Z">
              <w:r>
                <w:t xml:space="preserve">5.2.1. </w:t>
              </w:r>
            </w:ins>
            <w:ins w:id="10019" w:author="Okot" w:date="2020-01-02T12:55:00Z">
              <w:r w:rsidR="00F224F8">
                <w:t>Wyświetlony zostaje stosowny komunikat błędu.</w:t>
              </w:r>
            </w:ins>
          </w:p>
          <w:p w14:paraId="256CF529" w14:textId="7BBB71D3" w:rsidR="00F224F8" w:rsidRDefault="00F224F8">
            <w:pPr>
              <w:ind w:firstLine="0"/>
              <w:rPr>
                <w:ins w:id="10020" w:author="Okot" w:date="2020-01-02T12:06:00Z"/>
              </w:rPr>
            </w:pPr>
            <w:ins w:id="1002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22" w:author="Okot" w:date="2020-01-02T12:22:00Z"/>
        </w:rPr>
      </w:pPr>
    </w:p>
    <w:p w14:paraId="7D4E2E31" w14:textId="3EBF4C4A" w:rsidR="000362D0" w:rsidRDefault="00485BFC" w:rsidP="000362D0">
      <w:pPr>
        <w:ind w:firstLine="0"/>
        <w:rPr>
          <w:ins w:id="10023" w:author="Okot" w:date="2020-01-02T12:22:00Z"/>
        </w:rPr>
      </w:pPr>
      <w:ins w:id="10024" w:author="Okot" w:date="2020-01-02T12:22:00Z">
        <w:r>
          <w:t>Tabela 4.4</w:t>
        </w:r>
      </w:ins>
      <w:ins w:id="10025" w:author="Okot" w:date="2020-01-20T16:02:00Z">
        <w:r w:rsidR="00925013">
          <w:t>3</w:t>
        </w:r>
        <w:r w:rsidR="00610134">
          <w:t>.</w:t>
        </w:r>
      </w:ins>
      <w:ins w:id="10026" w:author="Okot" w:date="2020-01-02T12:22:00Z">
        <w:r w:rsidR="000362D0">
          <w:t> </w:t>
        </w:r>
      </w:ins>
    </w:p>
    <w:p w14:paraId="3ABCEFF4" w14:textId="7D765D3E" w:rsidR="000362D0" w:rsidRDefault="000362D0">
      <w:pPr>
        <w:ind w:firstLine="0"/>
        <w:rPr>
          <w:ins w:id="10027" w:author="Okot" w:date="2020-01-20T19:55:00Z"/>
        </w:rPr>
        <w:pPrChange w:id="10028" w:author="Okot" w:date="2020-01-02T12:22:00Z">
          <w:pPr>
            <w:spacing w:after="160" w:line="259" w:lineRule="auto"/>
            <w:ind w:firstLine="0"/>
            <w:jc w:val="left"/>
          </w:pPr>
        </w:pPrChange>
      </w:pPr>
      <w:ins w:id="1002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30" w:author="Okot" w:date="2020-01-20T19:55:00Z"/>
        </w:trPr>
        <w:tc>
          <w:tcPr>
            <w:tcW w:w="3397" w:type="dxa"/>
          </w:tcPr>
          <w:p w14:paraId="501CEEE7" w14:textId="77777777" w:rsidR="00294AAF" w:rsidRPr="006076CC" w:rsidRDefault="00294AAF" w:rsidP="00D91D3D">
            <w:pPr>
              <w:ind w:firstLine="0"/>
              <w:rPr>
                <w:ins w:id="10031" w:author="Okot" w:date="2020-01-20T19:55:00Z"/>
                <w:b/>
              </w:rPr>
            </w:pPr>
            <w:ins w:id="10032" w:author="Okot" w:date="2020-01-20T19:55:00Z">
              <w:r w:rsidRPr="006076CC">
                <w:rPr>
                  <w:b/>
                </w:rPr>
                <w:t>Nazwa</w:t>
              </w:r>
            </w:ins>
          </w:p>
        </w:tc>
        <w:tc>
          <w:tcPr>
            <w:tcW w:w="5664" w:type="dxa"/>
          </w:tcPr>
          <w:p w14:paraId="0105F99A" w14:textId="319BBFF8" w:rsidR="00294AAF" w:rsidRPr="001949D1" w:rsidRDefault="00294AAF">
            <w:pPr>
              <w:ind w:firstLine="0"/>
              <w:rPr>
                <w:ins w:id="10033" w:author="Okot" w:date="2020-01-20T19:55:00Z"/>
                <w:b/>
                <w:i/>
              </w:rPr>
            </w:pPr>
            <w:ins w:id="10034" w:author="Okot" w:date="2020-01-20T19:55:00Z">
              <w:r w:rsidRPr="001949D1">
                <w:rPr>
                  <w:b/>
                  <w:i/>
                </w:rPr>
                <w:t>PU04</w:t>
              </w:r>
            </w:ins>
            <w:ins w:id="10035" w:author="Okot" w:date="2020-01-21T14:01:00Z">
              <w:r w:rsidR="00925013">
                <w:rPr>
                  <w:b/>
                  <w:i/>
                </w:rPr>
                <w:t>3</w:t>
              </w:r>
            </w:ins>
            <w:ins w:id="10036" w:author="Okot" w:date="2020-01-20T19:55:00Z">
              <w:r w:rsidRPr="001949D1">
                <w:rPr>
                  <w:b/>
                  <w:i/>
                </w:rPr>
                <w:t>: Dodanie produktu</w:t>
              </w:r>
            </w:ins>
          </w:p>
        </w:tc>
      </w:tr>
      <w:tr w:rsidR="00294AAF" w14:paraId="3B113099" w14:textId="77777777" w:rsidTr="00D91D3D">
        <w:trPr>
          <w:ins w:id="10037" w:author="Okot" w:date="2020-01-20T19:55:00Z"/>
        </w:trPr>
        <w:tc>
          <w:tcPr>
            <w:tcW w:w="3397" w:type="dxa"/>
          </w:tcPr>
          <w:p w14:paraId="4137CEEC" w14:textId="77777777" w:rsidR="00294AAF" w:rsidRPr="006076CC" w:rsidRDefault="00294AAF" w:rsidP="00D91D3D">
            <w:pPr>
              <w:ind w:firstLine="0"/>
              <w:rPr>
                <w:ins w:id="10038" w:author="Okot" w:date="2020-01-20T19:55:00Z"/>
                <w:b/>
              </w:rPr>
            </w:pPr>
            <w:ins w:id="10039" w:author="Okot" w:date="2020-01-20T19:55:00Z">
              <w:r w:rsidRPr="006076CC">
                <w:rPr>
                  <w:b/>
                </w:rPr>
                <w:t>Opis</w:t>
              </w:r>
            </w:ins>
          </w:p>
        </w:tc>
        <w:tc>
          <w:tcPr>
            <w:tcW w:w="5664" w:type="dxa"/>
          </w:tcPr>
          <w:p w14:paraId="1509FBE5" w14:textId="77777777" w:rsidR="00294AAF" w:rsidRDefault="00294AAF" w:rsidP="00D91D3D">
            <w:pPr>
              <w:ind w:firstLine="0"/>
              <w:rPr>
                <w:ins w:id="10040" w:author="Okot" w:date="2020-01-20T19:55:00Z"/>
              </w:rPr>
            </w:pPr>
            <w:ins w:id="10041" w:author="Okot" w:date="2020-01-20T19:55:00Z">
              <w:r>
                <w:t>Przypadek użycia pozwala użytkownikowi dodać zjedzony produkt do posiłku..</w:t>
              </w:r>
            </w:ins>
          </w:p>
        </w:tc>
      </w:tr>
      <w:tr w:rsidR="00294AAF" w14:paraId="0098FDA1" w14:textId="77777777" w:rsidTr="00D91D3D">
        <w:trPr>
          <w:ins w:id="10042" w:author="Okot" w:date="2020-01-20T19:55:00Z"/>
        </w:trPr>
        <w:tc>
          <w:tcPr>
            <w:tcW w:w="3397" w:type="dxa"/>
          </w:tcPr>
          <w:p w14:paraId="1D821E19" w14:textId="77777777" w:rsidR="00294AAF" w:rsidRPr="006076CC" w:rsidRDefault="00294AAF" w:rsidP="00D91D3D">
            <w:pPr>
              <w:ind w:firstLine="0"/>
              <w:rPr>
                <w:ins w:id="10043" w:author="Okot" w:date="2020-01-20T19:55:00Z"/>
                <w:b/>
              </w:rPr>
            </w:pPr>
            <w:ins w:id="10044" w:author="Okot" w:date="2020-01-20T19:55:00Z">
              <w:r w:rsidRPr="006076CC">
                <w:rPr>
                  <w:b/>
                </w:rPr>
                <w:t>Warunki początkowe</w:t>
              </w:r>
            </w:ins>
          </w:p>
        </w:tc>
        <w:tc>
          <w:tcPr>
            <w:tcW w:w="5664" w:type="dxa"/>
          </w:tcPr>
          <w:p w14:paraId="23C9679F" w14:textId="581CBBE0" w:rsidR="00294AAF" w:rsidRDefault="00294AAF" w:rsidP="00D91D3D">
            <w:pPr>
              <w:ind w:firstLine="0"/>
              <w:rPr>
                <w:ins w:id="10045" w:author="Okot" w:date="2020-01-20T19:55:00Z"/>
              </w:rPr>
            </w:pPr>
            <w:ins w:id="10046" w:author="Okot" w:date="2020-01-20T19:55:00Z">
              <w:r>
                <w:t>Użytkownik poprawnie zrealizował PU002 i wybrał opc</w:t>
              </w:r>
              <w:r w:rsidR="00925013">
                <w:t>ję „Dodaj potrawę” w pkt 8 PU041</w:t>
              </w:r>
              <w:r>
                <w:t>.</w:t>
              </w:r>
            </w:ins>
          </w:p>
        </w:tc>
      </w:tr>
      <w:tr w:rsidR="00294AAF" w14:paraId="5000491D" w14:textId="77777777" w:rsidTr="00D91D3D">
        <w:trPr>
          <w:ins w:id="10047" w:author="Okot" w:date="2020-01-20T19:55:00Z"/>
        </w:trPr>
        <w:tc>
          <w:tcPr>
            <w:tcW w:w="3397" w:type="dxa"/>
          </w:tcPr>
          <w:p w14:paraId="0846CC2E" w14:textId="77777777" w:rsidR="00294AAF" w:rsidRPr="006076CC" w:rsidRDefault="00294AAF" w:rsidP="00D91D3D">
            <w:pPr>
              <w:ind w:firstLine="0"/>
              <w:rPr>
                <w:ins w:id="10048" w:author="Okot" w:date="2020-01-20T19:55:00Z"/>
                <w:b/>
              </w:rPr>
            </w:pPr>
            <w:ins w:id="10049" w:author="Okot" w:date="2020-01-20T19:55:00Z">
              <w:r w:rsidRPr="006076CC">
                <w:rPr>
                  <w:b/>
                </w:rPr>
                <w:t>Inicjacja</w:t>
              </w:r>
            </w:ins>
          </w:p>
        </w:tc>
        <w:tc>
          <w:tcPr>
            <w:tcW w:w="5664" w:type="dxa"/>
          </w:tcPr>
          <w:p w14:paraId="1F13A727" w14:textId="4AFB646D" w:rsidR="00294AAF" w:rsidRDefault="00294AAF">
            <w:pPr>
              <w:ind w:firstLine="0"/>
              <w:rPr>
                <w:ins w:id="10050" w:author="Okot" w:date="2020-01-20T19:55:00Z"/>
              </w:rPr>
            </w:pPr>
            <w:ins w:id="10051" w:author="Okot" w:date="2020-01-20T19:55:00Z">
              <w:r>
                <w:t>Użytkownik wybrał opcję „Dodaj produkt” w pkt</w:t>
              </w:r>
              <w:r w:rsidR="00925013">
                <w:t> 5 PU041</w:t>
              </w:r>
              <w:r>
                <w:t>.</w:t>
              </w:r>
            </w:ins>
          </w:p>
        </w:tc>
      </w:tr>
      <w:tr w:rsidR="00294AAF" w14:paraId="43DADEBD" w14:textId="77777777" w:rsidTr="00D91D3D">
        <w:trPr>
          <w:ins w:id="10052" w:author="Okot" w:date="2020-01-20T19:55:00Z"/>
        </w:trPr>
        <w:tc>
          <w:tcPr>
            <w:tcW w:w="3397" w:type="dxa"/>
          </w:tcPr>
          <w:p w14:paraId="3601B9BC" w14:textId="77777777" w:rsidR="00294AAF" w:rsidRPr="006076CC" w:rsidRDefault="00294AAF" w:rsidP="00D91D3D">
            <w:pPr>
              <w:ind w:firstLine="0"/>
              <w:rPr>
                <w:ins w:id="10053" w:author="Okot" w:date="2020-01-20T19:55:00Z"/>
                <w:b/>
              </w:rPr>
            </w:pPr>
            <w:ins w:id="10054" w:author="Okot" w:date="2020-01-20T19:55:00Z">
              <w:r w:rsidRPr="006076CC">
                <w:rPr>
                  <w:b/>
                </w:rPr>
                <w:t>Warunki końcowe</w:t>
              </w:r>
            </w:ins>
          </w:p>
        </w:tc>
        <w:tc>
          <w:tcPr>
            <w:tcW w:w="5664" w:type="dxa"/>
          </w:tcPr>
          <w:p w14:paraId="7B3F3B82" w14:textId="5C3DC480" w:rsidR="00294AAF" w:rsidRDefault="00294AAF">
            <w:pPr>
              <w:ind w:firstLine="0"/>
              <w:rPr>
                <w:ins w:id="10055" w:author="Okot" w:date="2020-01-20T19:55:00Z"/>
              </w:rPr>
            </w:pPr>
            <w:ins w:id="10056" w:author="Okot" w:date="2020-01-20T19:55:00Z">
              <w:r>
                <w:t>Rozpoczęcie realizacji PU04</w:t>
              </w:r>
            </w:ins>
            <w:ins w:id="10057" w:author="Okot" w:date="2020-01-21T14:01:00Z">
              <w:r w:rsidR="00925013">
                <w:t>4</w:t>
              </w:r>
            </w:ins>
            <w:ins w:id="10058" w:author="Okot" w:date="2020-01-20T19:55:00Z">
              <w:r>
                <w:t xml:space="preserve"> lub PU045</w:t>
              </w:r>
            </w:ins>
          </w:p>
        </w:tc>
      </w:tr>
      <w:tr w:rsidR="00294AAF" w14:paraId="1536A812" w14:textId="77777777" w:rsidTr="00D91D3D">
        <w:trPr>
          <w:ins w:id="10059" w:author="Okot" w:date="2020-01-20T19:55:00Z"/>
        </w:trPr>
        <w:tc>
          <w:tcPr>
            <w:tcW w:w="3397" w:type="dxa"/>
          </w:tcPr>
          <w:p w14:paraId="3E9FE3E2" w14:textId="77777777" w:rsidR="00294AAF" w:rsidRPr="006076CC" w:rsidRDefault="00294AAF" w:rsidP="00D91D3D">
            <w:pPr>
              <w:ind w:firstLine="0"/>
              <w:rPr>
                <w:ins w:id="10060" w:author="Okot" w:date="2020-01-20T19:55:00Z"/>
                <w:b/>
              </w:rPr>
            </w:pPr>
            <w:ins w:id="10061" w:author="Okot" w:date="2020-01-20T19:55:00Z">
              <w:r w:rsidRPr="006076CC">
                <w:rPr>
                  <w:b/>
                </w:rPr>
                <w:t>Scenariusz główny</w:t>
              </w:r>
            </w:ins>
          </w:p>
        </w:tc>
        <w:tc>
          <w:tcPr>
            <w:tcW w:w="5664" w:type="dxa"/>
          </w:tcPr>
          <w:p w14:paraId="16F62C2C" w14:textId="3E15888F" w:rsidR="00294AAF" w:rsidRDefault="00294AAF" w:rsidP="00D91D3D">
            <w:pPr>
              <w:ind w:firstLine="0"/>
              <w:rPr>
                <w:ins w:id="10062" w:author="Okot" w:date="2020-01-20T19:55:00Z"/>
              </w:rPr>
            </w:pPr>
            <w:ins w:id="10063" w:author="Okot" w:date="2020-01-20T19:55:00Z">
              <w:r>
                <w:t>1. Wyświetlone zostaje okno modalne wyboru sposobu dodawania produktu do posiłku.</w:t>
              </w:r>
            </w:ins>
          </w:p>
          <w:p w14:paraId="7D094A01" w14:textId="20D745A4" w:rsidR="00294AAF" w:rsidRDefault="00294AAF" w:rsidP="00D91D3D">
            <w:pPr>
              <w:ind w:firstLine="0"/>
              <w:rPr>
                <w:ins w:id="10064" w:author="Okot" w:date="2020-01-20T19:55:00Z"/>
              </w:rPr>
            </w:pPr>
            <w:ins w:id="10065" w:author="Okot" w:date="2020-01-20T19:55:00Z">
              <w:r>
                <w:t>2. Użytkownik dokonuje wyboru.</w:t>
              </w:r>
            </w:ins>
          </w:p>
          <w:p w14:paraId="7D9771AD" w14:textId="5B915ECE" w:rsidR="00294AAF" w:rsidRDefault="00294AAF" w:rsidP="00D91D3D">
            <w:pPr>
              <w:ind w:firstLine="0"/>
              <w:rPr>
                <w:ins w:id="10066" w:author="Okot" w:date="2020-01-20T19:56:00Z"/>
              </w:rPr>
            </w:pPr>
            <w:ins w:id="10067" w:author="Okot" w:date="2020-01-20T19:55:00Z">
              <w:r>
                <w:t>2.1. Przej</w:t>
              </w:r>
            </w:ins>
            <w:ins w:id="10068" w:author="Okot" w:date="2020-01-20T19:56:00Z">
              <w:r w:rsidR="0083058E">
                <w:t>ście do pkt 1 PU044</w:t>
              </w:r>
              <w:r>
                <w:t>.</w:t>
              </w:r>
            </w:ins>
          </w:p>
          <w:p w14:paraId="17335635" w14:textId="1C0F5184" w:rsidR="00294AAF" w:rsidRDefault="00294AAF" w:rsidP="00D91D3D">
            <w:pPr>
              <w:ind w:firstLine="0"/>
              <w:rPr>
                <w:ins w:id="10069" w:author="Okot" w:date="2020-01-20T19:56:00Z"/>
              </w:rPr>
            </w:pPr>
            <w:ins w:id="10070" w:author="Okot" w:date="2020-01-20T19:56:00Z">
              <w:r>
                <w:t>lub</w:t>
              </w:r>
            </w:ins>
          </w:p>
          <w:p w14:paraId="0BC4BA95" w14:textId="51F5581A" w:rsidR="00294AAF" w:rsidRDefault="0083058E">
            <w:pPr>
              <w:ind w:firstLine="0"/>
              <w:rPr>
                <w:ins w:id="10071" w:author="Okot" w:date="2020-01-20T19:55:00Z"/>
              </w:rPr>
            </w:pPr>
            <w:ins w:id="10072" w:author="Okot" w:date="2020-01-20T19:56:00Z">
              <w:r>
                <w:t>2.2. Przejście do pkt 1 PU045</w:t>
              </w:r>
              <w:r w:rsidR="00294AAF">
                <w:t>.</w:t>
              </w:r>
            </w:ins>
          </w:p>
        </w:tc>
      </w:tr>
      <w:tr w:rsidR="00294AAF" w14:paraId="2EAE0FE3" w14:textId="77777777" w:rsidTr="00D91D3D">
        <w:trPr>
          <w:trHeight w:val="54"/>
          <w:ins w:id="10073" w:author="Okot" w:date="2020-01-20T19:55:00Z"/>
        </w:trPr>
        <w:tc>
          <w:tcPr>
            <w:tcW w:w="3397" w:type="dxa"/>
          </w:tcPr>
          <w:p w14:paraId="6CDA6805" w14:textId="4AD565B5" w:rsidR="00294AAF" w:rsidRPr="006076CC" w:rsidRDefault="00294AAF" w:rsidP="00D91D3D">
            <w:pPr>
              <w:ind w:firstLine="0"/>
              <w:rPr>
                <w:ins w:id="10074" w:author="Okot" w:date="2020-01-20T19:55:00Z"/>
                <w:b/>
              </w:rPr>
            </w:pPr>
            <w:ins w:id="10075" w:author="Okot" w:date="2020-01-20T19:55:00Z">
              <w:r w:rsidRPr="006076CC">
                <w:rPr>
                  <w:b/>
                </w:rPr>
                <w:t>Scenariusze alternatywne</w:t>
              </w:r>
            </w:ins>
          </w:p>
        </w:tc>
        <w:tc>
          <w:tcPr>
            <w:tcW w:w="5664" w:type="dxa"/>
          </w:tcPr>
          <w:p w14:paraId="11D56B79" w14:textId="00DF5F2A" w:rsidR="00294AAF" w:rsidRDefault="00294AAF" w:rsidP="00D91D3D">
            <w:pPr>
              <w:ind w:firstLine="0"/>
              <w:rPr>
                <w:ins w:id="10076" w:author="Okot" w:date="2020-01-20T19:55:00Z"/>
              </w:rPr>
            </w:pPr>
            <w:ins w:id="10077" w:author="Okot" w:date="2020-01-20T19:55:00Z">
              <w:r>
                <w:t>(1-2).1. Użytkownik używa przycisku do zamknięcia okna.</w:t>
              </w:r>
            </w:ins>
          </w:p>
          <w:p w14:paraId="4388CAE9" w14:textId="3939FE26" w:rsidR="00294AAF" w:rsidRDefault="00294AAF" w:rsidP="00D91D3D">
            <w:pPr>
              <w:ind w:firstLine="0"/>
              <w:rPr>
                <w:ins w:id="10078" w:author="Okot" w:date="2020-01-20T19:55:00Z"/>
              </w:rPr>
            </w:pPr>
            <w:ins w:id="10079" w:author="Okot" w:date="2020-01-20T19:55:00Z">
              <w:r>
                <w:t>(1-2).1.1. Pojawia okno dialogowe służące do potwierdzenia zamknięcia okna bez zapisywania danych.</w:t>
              </w:r>
            </w:ins>
          </w:p>
          <w:p w14:paraId="71DD3132" w14:textId="6FBCA94E" w:rsidR="00294AAF" w:rsidRDefault="00294AAF" w:rsidP="00D91D3D">
            <w:pPr>
              <w:ind w:firstLine="0"/>
              <w:rPr>
                <w:ins w:id="10080" w:author="Okot" w:date="2020-01-20T19:55:00Z"/>
              </w:rPr>
            </w:pPr>
            <w:ins w:id="10081" w:author="Okot" w:date="2020-01-20T19:55:00Z">
              <w:r>
                <w:lastRenderedPageBreak/>
                <w:t>(1-2).1.2.1. Użytkownik potwierdza zamknięcie okna.</w:t>
              </w:r>
            </w:ins>
          </w:p>
          <w:p w14:paraId="4DB5423A" w14:textId="338A612F" w:rsidR="00294AAF" w:rsidRDefault="00294AAF" w:rsidP="00D91D3D">
            <w:pPr>
              <w:ind w:firstLine="0"/>
              <w:rPr>
                <w:ins w:id="10082" w:author="Okot" w:date="2020-01-20T19:55:00Z"/>
              </w:rPr>
            </w:pPr>
            <w:ins w:id="10083" w:author="Okot" w:date="2020-01-20T19:55:00Z">
              <w:r>
                <w:t>(1-2).1.2.1.1. Okno modalne z formularzem zostaje zamknięte.</w:t>
              </w:r>
            </w:ins>
          </w:p>
          <w:p w14:paraId="3DBA76AC" w14:textId="6559C19E" w:rsidR="00294AAF" w:rsidRDefault="00294AAF" w:rsidP="00D91D3D">
            <w:pPr>
              <w:ind w:firstLine="0"/>
              <w:rPr>
                <w:ins w:id="10084" w:author="Okot" w:date="2020-01-20T19:55:00Z"/>
              </w:rPr>
            </w:pPr>
            <w:ins w:id="10085" w:author="Okot" w:date="2020-01-20T19:55:00Z">
              <w:r>
                <w:t>(1-2).1.2.1.2. Powrót do podstrony „Posiłki”.</w:t>
              </w:r>
            </w:ins>
          </w:p>
          <w:p w14:paraId="356788E4" w14:textId="3CCD0221" w:rsidR="00294AAF" w:rsidRDefault="00294AAF" w:rsidP="00D91D3D">
            <w:pPr>
              <w:ind w:firstLine="0"/>
              <w:rPr>
                <w:ins w:id="10086" w:author="Okot" w:date="2020-01-20T19:55:00Z"/>
              </w:rPr>
            </w:pPr>
            <w:ins w:id="10087" w:author="Okot" w:date="2020-01-20T19:55:00Z">
              <w:r>
                <w:t>(1-2).1.2.2. Użytkownik rezygnuje z akcji.</w:t>
              </w:r>
            </w:ins>
          </w:p>
          <w:p w14:paraId="29C2BBDE" w14:textId="0AF136EA" w:rsidR="00294AAF" w:rsidRDefault="00294AAF">
            <w:pPr>
              <w:ind w:firstLine="0"/>
              <w:rPr>
                <w:ins w:id="10088" w:author="Okot" w:date="2020-01-20T19:55:00Z"/>
              </w:rPr>
            </w:pPr>
            <w:ins w:id="10089"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90" w:author="Okot" w:date="2020-01-20T20:07:00Z"/>
        </w:rPr>
      </w:pPr>
    </w:p>
    <w:p w14:paraId="03DFCF26" w14:textId="14099030" w:rsidR="00E9692C" w:rsidRDefault="0083058E" w:rsidP="00E9692C">
      <w:pPr>
        <w:ind w:firstLine="0"/>
        <w:rPr>
          <w:ins w:id="10091" w:author="Okot" w:date="2020-01-20T19:57:00Z"/>
        </w:rPr>
      </w:pPr>
      <w:ins w:id="10092" w:author="Okot" w:date="2020-01-20T19:57:00Z">
        <w:r>
          <w:t>Tabela 4.44</w:t>
        </w:r>
        <w:r w:rsidR="00E9692C">
          <w:t>. </w:t>
        </w:r>
      </w:ins>
    </w:p>
    <w:p w14:paraId="59D04882" w14:textId="4AA61E1A" w:rsidR="00294AAF" w:rsidRDefault="00E9692C">
      <w:pPr>
        <w:ind w:firstLine="0"/>
        <w:rPr>
          <w:ins w:id="10093" w:author="Okot" w:date="2020-01-02T12:06:00Z"/>
        </w:rPr>
        <w:pPrChange w:id="10094" w:author="Okot" w:date="2020-01-02T12:22:00Z">
          <w:pPr>
            <w:spacing w:after="160" w:line="259" w:lineRule="auto"/>
            <w:ind w:firstLine="0"/>
            <w:jc w:val="left"/>
          </w:pPr>
        </w:pPrChange>
      </w:pPr>
      <w:ins w:id="10095" w:author="Okot" w:date="2020-01-20T19:57:00Z">
        <w:r>
          <w:t>Opis scenariusza przypadku użycia „Dodanie produktu</w:t>
        </w:r>
      </w:ins>
      <w:ins w:id="10096" w:author="Okot" w:date="2020-01-20T19:58:00Z">
        <w:r>
          <w:t xml:space="preserve"> istniejącego w bazie</w:t>
        </w:r>
      </w:ins>
      <w:ins w:id="10097"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98" w:author="Okot" w:date="2020-01-02T12:06:00Z"/>
        </w:trPr>
        <w:tc>
          <w:tcPr>
            <w:tcW w:w="3397" w:type="dxa"/>
          </w:tcPr>
          <w:p w14:paraId="4366A5DA" w14:textId="77777777" w:rsidR="00E075C7" w:rsidRPr="006076CC" w:rsidRDefault="00E075C7" w:rsidP="00385ED4">
            <w:pPr>
              <w:ind w:firstLine="0"/>
              <w:rPr>
                <w:ins w:id="10099" w:author="Okot" w:date="2020-01-02T12:06:00Z"/>
                <w:b/>
              </w:rPr>
            </w:pPr>
            <w:ins w:id="10100" w:author="Okot" w:date="2020-01-02T12:06:00Z">
              <w:r w:rsidRPr="006076CC">
                <w:rPr>
                  <w:b/>
                </w:rPr>
                <w:t>Nazwa</w:t>
              </w:r>
            </w:ins>
          </w:p>
        </w:tc>
        <w:tc>
          <w:tcPr>
            <w:tcW w:w="5664" w:type="dxa"/>
          </w:tcPr>
          <w:p w14:paraId="53F57835" w14:textId="238EDE97" w:rsidR="00E075C7" w:rsidRPr="001F6A86" w:rsidRDefault="001F6A86">
            <w:pPr>
              <w:ind w:firstLine="0"/>
              <w:rPr>
                <w:ins w:id="10101" w:author="Okot" w:date="2020-01-02T12:06:00Z"/>
                <w:b/>
                <w:i/>
                <w:rPrChange w:id="10102" w:author="Okot" w:date="2020-01-02T13:00:00Z">
                  <w:rPr>
                    <w:ins w:id="10103" w:author="Okot" w:date="2020-01-02T12:06:00Z"/>
                  </w:rPr>
                </w:rPrChange>
              </w:rPr>
            </w:pPr>
            <w:ins w:id="10104" w:author="Okot" w:date="2020-01-02T12:06:00Z">
              <w:r w:rsidRPr="001F6A86">
                <w:rPr>
                  <w:b/>
                  <w:i/>
                  <w:rPrChange w:id="10105" w:author="Okot" w:date="2020-01-02T13:00:00Z">
                    <w:rPr/>
                  </w:rPrChange>
                </w:rPr>
                <w:t>PU04</w:t>
              </w:r>
            </w:ins>
            <w:ins w:id="10106" w:author="Okot" w:date="2020-01-20T16:02:00Z">
              <w:r w:rsidR="0083058E">
                <w:rPr>
                  <w:b/>
                  <w:i/>
                </w:rPr>
                <w:t>4</w:t>
              </w:r>
            </w:ins>
            <w:ins w:id="10107" w:author="Okot" w:date="2020-01-02T12:06:00Z">
              <w:r w:rsidR="00E075C7" w:rsidRPr="001F6A86">
                <w:rPr>
                  <w:b/>
                  <w:i/>
                  <w:rPrChange w:id="10108" w:author="Okot" w:date="2020-01-02T13:00:00Z">
                    <w:rPr/>
                  </w:rPrChange>
                </w:rPr>
                <w:t>:</w:t>
              </w:r>
            </w:ins>
            <w:ins w:id="10109" w:author="Okot" w:date="2020-01-02T13:00:00Z">
              <w:r w:rsidRPr="001F6A86">
                <w:rPr>
                  <w:b/>
                  <w:i/>
                  <w:rPrChange w:id="10110" w:author="Okot" w:date="2020-01-02T13:00:00Z">
                    <w:rPr/>
                  </w:rPrChange>
                </w:rPr>
                <w:t xml:space="preserve"> Dodanie produktu</w:t>
              </w:r>
            </w:ins>
            <w:ins w:id="10111" w:author="Okot" w:date="2020-01-20T19:58:00Z">
              <w:r w:rsidR="00E9692C">
                <w:rPr>
                  <w:b/>
                  <w:i/>
                </w:rPr>
                <w:t xml:space="preserve"> istniejącego w bazie</w:t>
              </w:r>
            </w:ins>
          </w:p>
        </w:tc>
      </w:tr>
      <w:tr w:rsidR="006D4972" w14:paraId="4C0FB0BF" w14:textId="77777777" w:rsidTr="00385ED4">
        <w:trPr>
          <w:ins w:id="10112" w:author="Okot" w:date="2020-01-02T12:06:00Z"/>
        </w:trPr>
        <w:tc>
          <w:tcPr>
            <w:tcW w:w="3397" w:type="dxa"/>
          </w:tcPr>
          <w:p w14:paraId="3563DDC5" w14:textId="77777777" w:rsidR="006D4972" w:rsidRPr="006076CC" w:rsidRDefault="006D4972" w:rsidP="006D4972">
            <w:pPr>
              <w:ind w:firstLine="0"/>
              <w:rPr>
                <w:ins w:id="10113" w:author="Okot" w:date="2020-01-02T12:06:00Z"/>
                <w:b/>
              </w:rPr>
            </w:pPr>
            <w:ins w:id="10114" w:author="Okot" w:date="2020-01-02T12:06:00Z">
              <w:r w:rsidRPr="006076CC">
                <w:rPr>
                  <w:b/>
                </w:rPr>
                <w:t>Opis</w:t>
              </w:r>
            </w:ins>
          </w:p>
        </w:tc>
        <w:tc>
          <w:tcPr>
            <w:tcW w:w="5664" w:type="dxa"/>
          </w:tcPr>
          <w:p w14:paraId="533FA7A8" w14:textId="7DA93BD3" w:rsidR="006D4972" w:rsidRDefault="006D4972">
            <w:pPr>
              <w:ind w:firstLine="0"/>
              <w:rPr>
                <w:ins w:id="10115" w:author="Okot" w:date="2020-01-02T12:06:00Z"/>
              </w:rPr>
            </w:pPr>
            <w:ins w:id="10116" w:author="Okot" w:date="2020-01-02T13:00:00Z">
              <w:r>
                <w:t>Przypadek użycia pozwala użytkownikowi dodać zjedzon</w:t>
              </w:r>
            </w:ins>
            <w:ins w:id="10117" w:author="Okot" w:date="2020-01-02T13:01:00Z">
              <w:r>
                <w:t>y</w:t>
              </w:r>
            </w:ins>
            <w:ins w:id="10118" w:author="Okot" w:date="2020-01-02T13:00:00Z">
              <w:r>
                <w:t xml:space="preserve"> produkt do posiłku..</w:t>
              </w:r>
            </w:ins>
          </w:p>
        </w:tc>
      </w:tr>
      <w:tr w:rsidR="006D4972" w14:paraId="72C639E9" w14:textId="77777777" w:rsidTr="00385ED4">
        <w:trPr>
          <w:ins w:id="10119" w:author="Okot" w:date="2020-01-02T12:06:00Z"/>
        </w:trPr>
        <w:tc>
          <w:tcPr>
            <w:tcW w:w="3397" w:type="dxa"/>
          </w:tcPr>
          <w:p w14:paraId="10FC6BA0" w14:textId="77777777" w:rsidR="006D4972" w:rsidRPr="006076CC" w:rsidRDefault="006D4972" w:rsidP="006D4972">
            <w:pPr>
              <w:ind w:firstLine="0"/>
              <w:rPr>
                <w:ins w:id="10120" w:author="Okot" w:date="2020-01-02T12:06:00Z"/>
                <w:b/>
              </w:rPr>
            </w:pPr>
            <w:ins w:id="10121" w:author="Okot" w:date="2020-01-02T12:06:00Z">
              <w:r w:rsidRPr="006076CC">
                <w:rPr>
                  <w:b/>
                </w:rPr>
                <w:t>Warunki początkowe</w:t>
              </w:r>
            </w:ins>
          </w:p>
        </w:tc>
        <w:tc>
          <w:tcPr>
            <w:tcW w:w="5664" w:type="dxa"/>
          </w:tcPr>
          <w:p w14:paraId="3EB9A39B" w14:textId="406D3307" w:rsidR="006D4972" w:rsidRDefault="006D4972">
            <w:pPr>
              <w:ind w:firstLine="0"/>
              <w:rPr>
                <w:ins w:id="10122" w:author="Okot" w:date="2020-01-02T12:06:00Z"/>
              </w:rPr>
            </w:pPr>
            <w:ins w:id="10123" w:author="Okot" w:date="2020-01-02T13:00:00Z">
              <w:r>
                <w:t>Użytkownik poprawnie zrealizował PU002</w:t>
              </w:r>
            </w:ins>
            <w:ins w:id="10124" w:author="Okot" w:date="2020-01-02T13:29:00Z">
              <w:r w:rsidR="00154DF0">
                <w:t xml:space="preserve"> </w:t>
              </w:r>
            </w:ins>
            <w:ins w:id="10125" w:author="Okot" w:date="2020-01-20T19:53:00Z">
              <w:r w:rsidR="00294AAF">
                <w:t>i wybrał opcję „D</w:t>
              </w:r>
              <w:r w:rsidR="00E9692C">
                <w:t xml:space="preserve">odaj produkt </w:t>
              </w:r>
            </w:ins>
            <w:ins w:id="10126" w:author="Okot" w:date="2020-01-20T19:58:00Z">
              <w:r w:rsidR="00E9692C">
                <w:t>z bazy danych</w:t>
              </w:r>
            </w:ins>
            <w:ins w:id="10127" w:author="Okot" w:date="2020-01-20T19:53:00Z">
              <w:r w:rsidR="00294AAF">
                <w:t xml:space="preserve">” w pkt </w:t>
              </w:r>
            </w:ins>
            <w:ins w:id="10128" w:author="Okot" w:date="2020-01-20T19:59:00Z">
              <w:r w:rsidR="00E9692C">
                <w:t>2</w:t>
              </w:r>
            </w:ins>
            <w:ins w:id="10129" w:author="Okot" w:date="2020-01-20T19:53:00Z">
              <w:r w:rsidR="00294AAF">
                <w:t xml:space="preserve"> PU04</w:t>
              </w:r>
            </w:ins>
            <w:ins w:id="10130" w:author="Okot" w:date="2020-01-20T19:59:00Z">
              <w:r w:rsidR="0083058E">
                <w:t>3</w:t>
              </w:r>
            </w:ins>
            <w:ins w:id="10131" w:author="Okot" w:date="2020-01-20T19:53:00Z">
              <w:r w:rsidR="00294AAF">
                <w:t>.</w:t>
              </w:r>
            </w:ins>
          </w:p>
        </w:tc>
      </w:tr>
      <w:tr w:rsidR="006D4972" w14:paraId="408454B5" w14:textId="77777777" w:rsidTr="00385ED4">
        <w:trPr>
          <w:ins w:id="10132" w:author="Okot" w:date="2020-01-02T12:06:00Z"/>
        </w:trPr>
        <w:tc>
          <w:tcPr>
            <w:tcW w:w="3397" w:type="dxa"/>
          </w:tcPr>
          <w:p w14:paraId="39A8A039" w14:textId="77777777" w:rsidR="006D4972" w:rsidRPr="006076CC" w:rsidRDefault="006D4972" w:rsidP="006D4972">
            <w:pPr>
              <w:ind w:firstLine="0"/>
              <w:rPr>
                <w:ins w:id="10133" w:author="Okot" w:date="2020-01-02T12:06:00Z"/>
                <w:b/>
              </w:rPr>
            </w:pPr>
            <w:ins w:id="10134" w:author="Okot" w:date="2020-01-02T12:06:00Z">
              <w:r w:rsidRPr="006076CC">
                <w:rPr>
                  <w:b/>
                </w:rPr>
                <w:t>Inicjacja</w:t>
              </w:r>
            </w:ins>
          </w:p>
        </w:tc>
        <w:tc>
          <w:tcPr>
            <w:tcW w:w="5664" w:type="dxa"/>
          </w:tcPr>
          <w:p w14:paraId="151778DC" w14:textId="41B2CEA2" w:rsidR="006D4972" w:rsidRDefault="006D4972">
            <w:pPr>
              <w:ind w:firstLine="0"/>
              <w:rPr>
                <w:ins w:id="10135" w:author="Okot" w:date="2020-01-02T12:06:00Z"/>
              </w:rPr>
            </w:pPr>
            <w:ins w:id="10136" w:author="Okot" w:date="2020-01-02T13:00:00Z">
              <w:r>
                <w:t>Użytkownik wybrał opcj</w:t>
              </w:r>
              <w:r w:rsidR="00610134">
                <w:t>ę „Dodaj produkt</w:t>
              </w:r>
            </w:ins>
            <w:ins w:id="10137" w:author="Okot" w:date="2020-01-20T20:00:00Z">
              <w:r w:rsidR="00E9692C">
                <w:t xml:space="preserve"> z bazy danych</w:t>
              </w:r>
            </w:ins>
            <w:ins w:id="10138" w:author="Okot" w:date="2020-01-02T13:00:00Z">
              <w:r w:rsidR="00610134">
                <w:t>” w pkt</w:t>
              </w:r>
              <w:r w:rsidR="0083058E">
                <w:t> 5 PU043</w:t>
              </w:r>
              <w:r>
                <w:t>.</w:t>
              </w:r>
            </w:ins>
          </w:p>
        </w:tc>
      </w:tr>
      <w:tr w:rsidR="00294AAF" w14:paraId="3C589B6F" w14:textId="77777777" w:rsidTr="00385ED4">
        <w:trPr>
          <w:ins w:id="10139" w:author="Okot" w:date="2020-01-02T12:06:00Z"/>
        </w:trPr>
        <w:tc>
          <w:tcPr>
            <w:tcW w:w="3397" w:type="dxa"/>
          </w:tcPr>
          <w:p w14:paraId="2FB273DB" w14:textId="77777777" w:rsidR="00294AAF" w:rsidRPr="006076CC" w:rsidRDefault="00294AAF" w:rsidP="00294AAF">
            <w:pPr>
              <w:ind w:firstLine="0"/>
              <w:rPr>
                <w:ins w:id="10140" w:author="Okot" w:date="2020-01-02T12:06:00Z"/>
                <w:b/>
              </w:rPr>
            </w:pPr>
            <w:ins w:id="10141" w:author="Okot" w:date="2020-01-02T12:06:00Z">
              <w:r w:rsidRPr="006076CC">
                <w:rPr>
                  <w:b/>
                </w:rPr>
                <w:t>Warunki końcowe</w:t>
              </w:r>
            </w:ins>
          </w:p>
        </w:tc>
        <w:tc>
          <w:tcPr>
            <w:tcW w:w="5664" w:type="dxa"/>
          </w:tcPr>
          <w:p w14:paraId="6C1352B3" w14:textId="2DBCF9F4" w:rsidR="00294AAF" w:rsidRDefault="00E9692C" w:rsidP="00294AAF">
            <w:pPr>
              <w:ind w:firstLine="0"/>
              <w:rPr>
                <w:ins w:id="10142" w:author="Okot" w:date="2020-01-02T12:06:00Z"/>
              </w:rPr>
            </w:pPr>
            <w:ins w:id="10143" w:author="Okot" w:date="2020-01-20T20:01:00Z">
              <w:r>
                <w:t>Wyświetlony został komunikat informujący o poprawnym dodaniu produktu do posiłku.</w:t>
              </w:r>
            </w:ins>
          </w:p>
        </w:tc>
      </w:tr>
      <w:tr w:rsidR="00294AAF" w14:paraId="397E4AC7" w14:textId="77777777" w:rsidTr="00385ED4">
        <w:trPr>
          <w:ins w:id="10144" w:author="Okot" w:date="2020-01-02T12:06:00Z"/>
        </w:trPr>
        <w:tc>
          <w:tcPr>
            <w:tcW w:w="3397" w:type="dxa"/>
          </w:tcPr>
          <w:p w14:paraId="2E4FB549" w14:textId="77777777" w:rsidR="00294AAF" w:rsidRPr="006076CC" w:rsidRDefault="00294AAF" w:rsidP="00294AAF">
            <w:pPr>
              <w:ind w:firstLine="0"/>
              <w:rPr>
                <w:ins w:id="10145" w:author="Okot" w:date="2020-01-02T12:06:00Z"/>
                <w:b/>
              </w:rPr>
            </w:pPr>
            <w:ins w:id="10146" w:author="Okot" w:date="2020-01-02T12:06:00Z">
              <w:r w:rsidRPr="006076CC">
                <w:rPr>
                  <w:b/>
                </w:rPr>
                <w:t>Scenariusz główny</w:t>
              </w:r>
            </w:ins>
          </w:p>
        </w:tc>
        <w:tc>
          <w:tcPr>
            <w:tcW w:w="5664" w:type="dxa"/>
          </w:tcPr>
          <w:p w14:paraId="6E7A4507" w14:textId="01CA2448" w:rsidR="00294AAF" w:rsidRDefault="00E9692C" w:rsidP="00294AAF">
            <w:pPr>
              <w:ind w:firstLine="0"/>
              <w:rPr>
                <w:ins w:id="10147" w:author="Okot" w:date="2020-01-02T13:13:00Z"/>
              </w:rPr>
            </w:pPr>
            <w:ins w:id="10148" w:author="Okot" w:date="2020-01-02T13:13:00Z">
              <w:r>
                <w:t>1. Wyświetlone</w:t>
              </w:r>
              <w:r w:rsidR="00294AAF">
                <w:t xml:space="preserve"> zostaje </w:t>
              </w:r>
            </w:ins>
            <w:ins w:id="10149" w:author="Okot" w:date="2020-01-20T20:01:00Z">
              <w:r>
                <w:t xml:space="preserve">okno modalne zawierające </w:t>
              </w:r>
            </w:ins>
            <w:ins w:id="10150" w:author="Okot" w:date="2020-01-02T13:13:00Z">
              <w:r w:rsidR="00294AAF">
                <w:t>formularz dodawania produktu do posiłku.</w:t>
              </w:r>
            </w:ins>
          </w:p>
          <w:p w14:paraId="1EA9E5DC" w14:textId="77777777" w:rsidR="00294AAF" w:rsidRDefault="00294AAF" w:rsidP="00294AAF">
            <w:pPr>
              <w:ind w:firstLine="0"/>
              <w:rPr>
                <w:ins w:id="10151" w:author="Okot" w:date="2020-01-02T13:13:00Z"/>
              </w:rPr>
            </w:pPr>
            <w:ins w:id="10152" w:author="Okot" w:date="2020-01-02T13:13:00Z">
              <w:r>
                <w:t>2. Użytkownik wybiera produkt z bazy danych.</w:t>
              </w:r>
            </w:ins>
          </w:p>
          <w:p w14:paraId="1877B2CA" w14:textId="77777777" w:rsidR="00294AAF" w:rsidRDefault="00294AAF" w:rsidP="00294AAF">
            <w:pPr>
              <w:ind w:firstLine="0"/>
              <w:rPr>
                <w:ins w:id="10153" w:author="Okot" w:date="2020-01-02T13:14:00Z"/>
              </w:rPr>
            </w:pPr>
            <w:ins w:id="10154" w:author="Okot" w:date="2020-01-02T13:14:00Z">
              <w:r>
                <w:t>3. Użytkownik wprowadza wagę spożytego produktu.</w:t>
              </w:r>
            </w:ins>
          </w:p>
          <w:p w14:paraId="0265663A" w14:textId="77777777" w:rsidR="00294AAF" w:rsidRDefault="00294AAF" w:rsidP="00294AAF">
            <w:pPr>
              <w:ind w:firstLine="0"/>
              <w:rPr>
                <w:ins w:id="10155" w:author="Okot" w:date="2020-01-02T13:14:00Z"/>
              </w:rPr>
            </w:pPr>
            <w:ins w:id="10156" w:author="Okot" w:date="2020-01-02T13:14:00Z">
              <w:r>
                <w:t>4. Użytkownik naciska przycisk „Zapisz”.</w:t>
              </w:r>
            </w:ins>
          </w:p>
          <w:p w14:paraId="733498F6" w14:textId="77777777" w:rsidR="00294AAF" w:rsidRDefault="00294AAF" w:rsidP="00294AAF">
            <w:pPr>
              <w:ind w:firstLine="0"/>
              <w:rPr>
                <w:ins w:id="10157" w:author="Okot" w:date="2020-01-02T13:14:00Z"/>
              </w:rPr>
            </w:pPr>
            <w:ins w:id="10158" w:author="Okot" w:date="2020-01-02T13:14:00Z">
              <w:r>
                <w:t>5. System weryfikuje poprawność przesyłanych danych.</w:t>
              </w:r>
            </w:ins>
          </w:p>
          <w:p w14:paraId="3FC1E35A" w14:textId="742B8883" w:rsidR="00E9692C" w:rsidRPr="001949D1" w:rsidRDefault="00E9692C" w:rsidP="00E9692C">
            <w:pPr>
              <w:ind w:firstLine="0"/>
              <w:rPr>
                <w:ins w:id="10159" w:author="Okot" w:date="2020-01-20T20:01:00Z"/>
              </w:rPr>
            </w:pPr>
            <w:ins w:id="10160" w:author="Okot" w:date="2020-01-20T20:02:00Z">
              <w:r>
                <w:t xml:space="preserve">6. </w:t>
              </w:r>
            </w:ins>
            <w:ins w:id="10161" w:author="Okot" w:date="2020-01-20T20:01:00Z">
              <w:r w:rsidRPr="001949D1">
                <w:t>Dane pożywienia zostają zapisane w bazie danych.</w:t>
              </w:r>
            </w:ins>
          </w:p>
          <w:p w14:paraId="0C3BD076" w14:textId="77777777" w:rsidR="00E9692C" w:rsidRPr="001949D1" w:rsidRDefault="00E9692C" w:rsidP="00E9692C">
            <w:pPr>
              <w:ind w:firstLine="0"/>
              <w:rPr>
                <w:ins w:id="10162" w:author="Okot" w:date="2020-01-20T20:01:00Z"/>
              </w:rPr>
            </w:pPr>
            <w:ins w:id="10163"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64" w:author="Okot" w:date="2020-01-20T20:01:00Z"/>
              </w:rPr>
            </w:pPr>
            <w:ins w:id="10165"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66" w:author="Okot" w:date="2020-01-20T20:01:00Z"/>
              </w:rPr>
            </w:pPr>
            <w:ins w:id="10167"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68" w:author="Okot" w:date="2020-01-20T20:01:00Z"/>
              </w:rPr>
            </w:pPr>
            <w:ins w:id="10169" w:author="Okot" w:date="2020-01-20T20:01:00Z">
              <w:r>
                <w:t>10. Zamknięcie okien modalnych.</w:t>
              </w:r>
            </w:ins>
          </w:p>
          <w:p w14:paraId="7CFA09EF" w14:textId="77777777" w:rsidR="00E9692C" w:rsidRPr="001949D1" w:rsidRDefault="00E9692C" w:rsidP="00E9692C">
            <w:pPr>
              <w:ind w:firstLine="0"/>
              <w:rPr>
                <w:ins w:id="10170" w:author="Okot" w:date="2020-01-20T20:01:00Z"/>
              </w:rPr>
            </w:pPr>
            <w:ins w:id="10171" w:author="Okot" w:date="2020-01-20T20:01:00Z">
              <w:r>
                <w:t>11. Powrót na podstronę „Posiłki”.</w:t>
              </w:r>
            </w:ins>
          </w:p>
          <w:p w14:paraId="1F5C0A31" w14:textId="77777777" w:rsidR="00E9692C" w:rsidRPr="001949D1" w:rsidRDefault="00E9692C" w:rsidP="00E9692C">
            <w:pPr>
              <w:ind w:firstLine="0"/>
              <w:rPr>
                <w:ins w:id="10172" w:author="Okot" w:date="2020-01-20T20:01:00Z"/>
              </w:rPr>
            </w:pPr>
            <w:ins w:id="10173"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74" w:author="Okot" w:date="2020-01-02T12:06:00Z"/>
              </w:rPr>
            </w:pPr>
            <w:ins w:id="10175" w:author="Okot" w:date="2020-01-20T20:01:00Z">
              <w:r w:rsidRPr="001949D1">
                <w:t>13. Wyświetlony został komunikat informujący o poprawnym dodaniu pożywienia do posiłku.</w:t>
              </w:r>
            </w:ins>
          </w:p>
        </w:tc>
      </w:tr>
      <w:tr w:rsidR="00294AAF" w14:paraId="02559236" w14:textId="77777777" w:rsidTr="00385ED4">
        <w:trPr>
          <w:trHeight w:val="54"/>
          <w:ins w:id="10176" w:author="Okot" w:date="2020-01-02T12:06:00Z"/>
        </w:trPr>
        <w:tc>
          <w:tcPr>
            <w:tcW w:w="3397" w:type="dxa"/>
          </w:tcPr>
          <w:p w14:paraId="3D078837" w14:textId="43DD0E27" w:rsidR="00294AAF" w:rsidRPr="006076CC" w:rsidRDefault="00294AAF" w:rsidP="00294AAF">
            <w:pPr>
              <w:ind w:firstLine="0"/>
              <w:rPr>
                <w:ins w:id="10177" w:author="Okot" w:date="2020-01-02T12:06:00Z"/>
                <w:b/>
              </w:rPr>
            </w:pPr>
            <w:ins w:id="10178"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79" w:author="Okot" w:date="2020-01-02T13:17:00Z"/>
              </w:rPr>
            </w:pPr>
            <w:ins w:id="10180" w:author="Okot" w:date="2020-01-02T13:17:00Z">
              <w:r>
                <w:t>(1-4).1. Użytkownik używa przycisku do zamknięcia okna.</w:t>
              </w:r>
            </w:ins>
          </w:p>
          <w:p w14:paraId="3E68D2C9" w14:textId="77777777" w:rsidR="00294AAF" w:rsidRDefault="00294AAF" w:rsidP="00294AAF">
            <w:pPr>
              <w:ind w:firstLine="0"/>
              <w:rPr>
                <w:ins w:id="10181" w:author="Okot" w:date="2020-01-02T13:17:00Z"/>
              </w:rPr>
            </w:pPr>
            <w:ins w:id="10182" w:author="Okot" w:date="2020-01-02T13:17:00Z">
              <w:r>
                <w:t>(1-4).1.1. Pojawia okno dialogowe służące do potwierdzenia zamknięcia okna bez zapisywania danych.</w:t>
              </w:r>
            </w:ins>
          </w:p>
          <w:p w14:paraId="566B2C74" w14:textId="77777777" w:rsidR="00294AAF" w:rsidRDefault="00294AAF" w:rsidP="00294AAF">
            <w:pPr>
              <w:ind w:firstLine="0"/>
              <w:rPr>
                <w:ins w:id="10183" w:author="Okot" w:date="2020-01-02T13:17:00Z"/>
              </w:rPr>
            </w:pPr>
            <w:ins w:id="10184" w:author="Okot" w:date="2020-01-02T13:17:00Z">
              <w:r>
                <w:t>(1-4).1.2.1. Użytkownik potwierdza zamknięcie okna.</w:t>
              </w:r>
            </w:ins>
          </w:p>
          <w:p w14:paraId="68954A43" w14:textId="77777777" w:rsidR="00294AAF" w:rsidRDefault="00294AAF" w:rsidP="00294AAF">
            <w:pPr>
              <w:ind w:firstLine="0"/>
              <w:rPr>
                <w:ins w:id="10185" w:author="Okot" w:date="2020-01-02T13:17:00Z"/>
              </w:rPr>
            </w:pPr>
            <w:ins w:id="10186" w:author="Okot" w:date="2020-01-02T13:17:00Z">
              <w:r>
                <w:t>(1-4).1.2.1.1. Okno modalne z formularzem zostaje zamknięte.</w:t>
              </w:r>
            </w:ins>
          </w:p>
          <w:p w14:paraId="424ECA4D" w14:textId="77777777" w:rsidR="00294AAF" w:rsidRDefault="00294AAF" w:rsidP="00294AAF">
            <w:pPr>
              <w:ind w:firstLine="0"/>
              <w:rPr>
                <w:ins w:id="10187" w:author="Okot" w:date="2020-01-02T13:17:00Z"/>
              </w:rPr>
            </w:pPr>
            <w:ins w:id="10188" w:author="Okot" w:date="2020-01-02T13:17:00Z">
              <w:r>
                <w:t>(1-4).1.2.1.2. Powrót do podstrony „Posiłki”.</w:t>
              </w:r>
            </w:ins>
          </w:p>
          <w:p w14:paraId="63B3BD45" w14:textId="77777777" w:rsidR="00294AAF" w:rsidRDefault="00294AAF" w:rsidP="00294AAF">
            <w:pPr>
              <w:ind w:firstLine="0"/>
              <w:rPr>
                <w:ins w:id="10189" w:author="Okot" w:date="2020-01-02T13:17:00Z"/>
              </w:rPr>
            </w:pPr>
            <w:ins w:id="10190" w:author="Okot" w:date="2020-01-02T13:17:00Z">
              <w:r>
                <w:t>(1-4).1.2.2. Użytkownik rezygnuje z akcji.</w:t>
              </w:r>
            </w:ins>
          </w:p>
          <w:p w14:paraId="0170DCFB" w14:textId="6A20344E" w:rsidR="00294AAF" w:rsidRDefault="000B2B3D" w:rsidP="00294AAF">
            <w:pPr>
              <w:ind w:firstLine="0"/>
              <w:rPr>
                <w:ins w:id="10191" w:author="Okot" w:date="2020-01-02T13:17:00Z"/>
              </w:rPr>
            </w:pPr>
            <w:ins w:id="10192" w:author="Okot" w:date="2020-01-02T13:17:00Z">
              <w:r>
                <w:t>(1-4).1.2.2.1. Powrót do pkt</w:t>
              </w:r>
              <w:r w:rsidR="00294AAF">
                <w:t> (1-4).</w:t>
              </w:r>
            </w:ins>
          </w:p>
          <w:p w14:paraId="3D9FB5FF" w14:textId="790495DF" w:rsidR="00294AAF" w:rsidRDefault="00294AAF" w:rsidP="00294AAF">
            <w:pPr>
              <w:ind w:firstLine="0"/>
              <w:rPr>
                <w:ins w:id="10193" w:author="Okot" w:date="2020-01-02T13:23:00Z"/>
              </w:rPr>
            </w:pPr>
            <w:ins w:id="10194" w:author="Okot" w:date="2020-01-02T14:45:00Z">
              <w:r>
                <w:t xml:space="preserve"> </w:t>
              </w:r>
            </w:ins>
            <w:ins w:id="10195" w:author="Okot" w:date="2020-01-02T13:18:00Z">
              <w:r>
                <w:t>(1-4).2. Użytkownik nacisnął przycisk „</w:t>
              </w:r>
            </w:ins>
            <w:ins w:id="10196" w:author="Okot" w:date="2020-01-20T20:02:00Z">
              <w:r w:rsidR="00E9692C">
                <w:t xml:space="preserve">Nie znalazłeś produktu? </w:t>
              </w:r>
            </w:ins>
            <w:ins w:id="10197" w:author="Okot" w:date="2020-01-02T13:18:00Z">
              <w:r>
                <w:t>Dodaj produkt spoza bazy”.</w:t>
              </w:r>
            </w:ins>
          </w:p>
          <w:p w14:paraId="29F91FE2" w14:textId="1D4AC3EB" w:rsidR="00294AAF" w:rsidRDefault="00294AAF" w:rsidP="00294AAF">
            <w:pPr>
              <w:ind w:firstLine="0"/>
              <w:rPr>
                <w:ins w:id="10198" w:author="Okot" w:date="2020-01-02T13:18:00Z"/>
              </w:rPr>
            </w:pPr>
            <w:ins w:id="10199" w:author="Okot" w:date="2020-01-02T13:23:00Z">
              <w:r>
                <w:t>(1-4).2.1. Niezapisane dane zostają utracone.</w:t>
              </w:r>
            </w:ins>
          </w:p>
          <w:p w14:paraId="5F6423A8" w14:textId="45B520C3" w:rsidR="00294AAF" w:rsidRDefault="00294AAF" w:rsidP="00294AAF">
            <w:pPr>
              <w:ind w:firstLine="0"/>
              <w:rPr>
                <w:ins w:id="10200" w:author="Okot" w:date="2020-01-02T13:23:00Z"/>
              </w:rPr>
            </w:pPr>
            <w:ins w:id="10201" w:author="Okot" w:date="2020-01-02T13:18:00Z">
              <w:r>
                <w:t>(1-4).2.</w:t>
              </w:r>
            </w:ins>
            <w:ins w:id="10202" w:author="Okot" w:date="2020-01-02T13:24:00Z">
              <w:r>
                <w:t>2</w:t>
              </w:r>
            </w:ins>
            <w:ins w:id="10203" w:author="Okot" w:date="2020-01-02T13:18:00Z">
              <w:r>
                <w:t xml:space="preserve">. Kontynuuj do </w:t>
              </w:r>
            </w:ins>
            <w:ins w:id="10204" w:author="Okot" w:date="2020-01-20T20:02:00Z">
              <w:r w:rsidR="00E9692C">
                <w:t xml:space="preserve">pkt 1 </w:t>
              </w:r>
            </w:ins>
            <w:ins w:id="10205" w:author="Okot" w:date="2020-01-02T13:18:00Z">
              <w:r>
                <w:t>PU0</w:t>
              </w:r>
            </w:ins>
            <w:ins w:id="10206" w:author="Okot" w:date="2020-01-02T13:19:00Z">
              <w:r>
                <w:t>4</w:t>
              </w:r>
            </w:ins>
            <w:ins w:id="10207" w:author="Okot" w:date="2020-01-21T14:02:00Z">
              <w:r w:rsidR="0083058E">
                <w:t>5</w:t>
              </w:r>
            </w:ins>
            <w:ins w:id="10208" w:author="Okot" w:date="2020-01-02T13:19:00Z">
              <w:r>
                <w:t>.</w:t>
              </w:r>
            </w:ins>
          </w:p>
          <w:p w14:paraId="374EA09F" w14:textId="77AC59AC" w:rsidR="00294AAF" w:rsidRDefault="00294AAF" w:rsidP="00294AAF">
            <w:pPr>
              <w:ind w:firstLine="0"/>
              <w:rPr>
                <w:ins w:id="10209" w:author="Okot" w:date="2020-01-02T13:17:00Z"/>
              </w:rPr>
            </w:pPr>
            <w:ins w:id="10210" w:author="Okot" w:date="2020-01-02T13:23:00Z">
              <w:r>
                <w:t>(1-4).3. Użytkownik nacisnął przycisk „Dodaj kolejny produkt”</w:t>
              </w:r>
            </w:ins>
          </w:p>
          <w:p w14:paraId="0DAEE18D" w14:textId="74603143" w:rsidR="00294AAF" w:rsidRDefault="00294AAF" w:rsidP="00294AAF">
            <w:pPr>
              <w:ind w:firstLine="0"/>
              <w:rPr>
                <w:ins w:id="10211" w:author="Okot" w:date="2020-01-02T13:17:00Z"/>
              </w:rPr>
            </w:pPr>
            <w:ins w:id="10212" w:author="Okot" w:date="2020-01-02T14:38:00Z">
              <w:r>
                <w:t>(1-4).3.</w:t>
              </w:r>
            </w:ins>
            <w:ins w:id="10213" w:author="Okot" w:date="2020-01-02T13:17:00Z">
              <w:r>
                <w:t>1. </w:t>
              </w:r>
            </w:ins>
            <w:ins w:id="10214" w:author="Okot" w:date="2020-01-02T13:48:00Z">
              <w:r>
                <w:t>Pojawia się kolejny wiersz formularza</w:t>
              </w:r>
            </w:ins>
            <w:ins w:id="10215" w:author="Okot" w:date="2020-01-02T13:17:00Z">
              <w:r>
                <w:t>.</w:t>
              </w:r>
            </w:ins>
          </w:p>
          <w:p w14:paraId="090FA0EA" w14:textId="004E41AF" w:rsidR="00294AAF" w:rsidRDefault="00294AAF" w:rsidP="00294AAF">
            <w:pPr>
              <w:ind w:firstLine="0"/>
              <w:rPr>
                <w:ins w:id="10216" w:author="Okot" w:date="2020-01-20T20:37:00Z"/>
              </w:rPr>
            </w:pPr>
            <w:ins w:id="10217" w:author="Okot" w:date="2020-01-02T14:39:00Z">
              <w:r>
                <w:t>(1-4).3.</w:t>
              </w:r>
            </w:ins>
            <w:ins w:id="10218" w:author="Okot" w:date="2020-01-02T13:17:00Z">
              <w:r w:rsidR="000B2B3D">
                <w:t>2. Powrót do pkt</w:t>
              </w:r>
              <w:r>
                <w:t xml:space="preserve"> 2.</w:t>
              </w:r>
            </w:ins>
          </w:p>
          <w:p w14:paraId="400A13A2" w14:textId="3FDBC0EA" w:rsidR="006A3083" w:rsidRDefault="006A3083" w:rsidP="00294AAF">
            <w:pPr>
              <w:ind w:firstLine="0"/>
              <w:rPr>
                <w:ins w:id="10219" w:author="Okot" w:date="2020-01-20T20:39:00Z"/>
              </w:rPr>
            </w:pPr>
            <w:ins w:id="10220" w:author="Okot" w:date="2020-01-20T20:37:00Z">
              <w:r>
                <w:t xml:space="preserve">1.3. Przekierowanie ze scenariusza alternatywnego 6.2. </w:t>
              </w:r>
            </w:ins>
            <w:ins w:id="10221" w:author="Okot" w:date="2020-01-20T20:38:00Z">
              <w:r>
                <w:t>PU036.</w:t>
              </w:r>
            </w:ins>
          </w:p>
          <w:p w14:paraId="4CB9811C" w14:textId="73E4859E" w:rsidR="00D91D3D" w:rsidRDefault="00D91D3D" w:rsidP="00294AAF">
            <w:pPr>
              <w:ind w:firstLine="0"/>
              <w:rPr>
                <w:ins w:id="10222" w:author="Okot" w:date="2020-01-20T20:40:00Z"/>
              </w:rPr>
            </w:pPr>
            <w:ins w:id="10223" w:author="Okot" w:date="2020-01-20T20:39:00Z">
              <w:r>
                <w:t xml:space="preserve">1.3.1. </w:t>
              </w:r>
            </w:ins>
            <w:ins w:id="10224" w:author="Okot" w:date="2020-01-20T20:40:00Z">
              <w:r>
                <w:t xml:space="preserve">System </w:t>
              </w:r>
            </w:ins>
            <w:ins w:id="10225" w:author="Okot" w:date="2020-01-20T20:39:00Z">
              <w:r>
                <w:t>odczytuje przekazywanego ID i wagi</w:t>
              </w:r>
            </w:ins>
            <w:ins w:id="10226" w:author="Okot" w:date="2020-01-20T20:40:00Z">
              <w:r>
                <w:t xml:space="preserve"> produktu.</w:t>
              </w:r>
            </w:ins>
          </w:p>
          <w:p w14:paraId="20E6E667" w14:textId="38595984" w:rsidR="00D91D3D" w:rsidRDefault="00D91D3D" w:rsidP="00294AAF">
            <w:pPr>
              <w:ind w:firstLine="0"/>
              <w:rPr>
                <w:ins w:id="10227" w:author="Okot" w:date="2020-01-20T20:40:00Z"/>
              </w:rPr>
            </w:pPr>
            <w:ins w:id="10228"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29" w:author="Okot" w:date="2020-01-02T14:45:00Z"/>
              </w:rPr>
            </w:pPr>
            <w:ins w:id="10230" w:author="Okot" w:date="2020-01-20T20:40:00Z">
              <w:r>
                <w:lastRenderedPageBreak/>
                <w:t xml:space="preserve">1.3.3. Przejście do pkt </w:t>
              </w:r>
            </w:ins>
            <w:ins w:id="10231" w:author="Okot" w:date="2020-01-20T20:41:00Z">
              <w:r>
                <w:t>4.</w:t>
              </w:r>
            </w:ins>
          </w:p>
          <w:p w14:paraId="3B3BF768" w14:textId="77777777" w:rsidR="00294AAF" w:rsidRDefault="00294AAF" w:rsidP="00294AAF">
            <w:pPr>
              <w:ind w:firstLine="0"/>
              <w:rPr>
                <w:ins w:id="10232" w:author="Okot" w:date="2020-01-02T14:45:00Z"/>
              </w:rPr>
            </w:pPr>
            <w:ins w:id="10233" w:author="Okot" w:date="2020-01-02T14:45:00Z">
              <w:r>
                <w:t>5.1.Użytkownik nie wybrał produktu.</w:t>
              </w:r>
            </w:ins>
          </w:p>
          <w:p w14:paraId="06A1D1C7" w14:textId="7F15DCD2" w:rsidR="00294AAF" w:rsidRDefault="00294AAF" w:rsidP="00294AAF">
            <w:pPr>
              <w:ind w:firstLine="0"/>
              <w:rPr>
                <w:ins w:id="10234" w:author="Okot" w:date="2020-01-02T14:45:00Z"/>
              </w:rPr>
            </w:pPr>
            <w:ins w:id="10235" w:author="Okot" w:date="2020-01-02T14:45:00Z">
              <w:r>
                <w:t>5.1.1. Wyświetlony zostaje stosowny komunikat błędu.</w:t>
              </w:r>
            </w:ins>
          </w:p>
          <w:p w14:paraId="7629C373" w14:textId="40AF7354" w:rsidR="00294AAF" w:rsidRDefault="000B2B3D" w:rsidP="00294AAF">
            <w:pPr>
              <w:ind w:firstLine="0"/>
              <w:rPr>
                <w:ins w:id="10236" w:author="Okot" w:date="2020-01-02T13:17:00Z"/>
              </w:rPr>
            </w:pPr>
            <w:ins w:id="10237" w:author="Okot" w:date="2020-01-02T14:45:00Z">
              <w:r>
                <w:t>5.1.2. Powrót do pkt</w:t>
              </w:r>
              <w:r w:rsidR="00294AAF">
                <w:t xml:space="preserve"> 3.</w:t>
              </w:r>
            </w:ins>
          </w:p>
          <w:p w14:paraId="379CD772" w14:textId="2C17420D" w:rsidR="00294AAF" w:rsidRDefault="00294AAF" w:rsidP="00294AAF">
            <w:pPr>
              <w:ind w:firstLine="0"/>
              <w:rPr>
                <w:ins w:id="10238" w:author="Okot" w:date="2020-01-02T13:17:00Z"/>
              </w:rPr>
            </w:pPr>
            <w:ins w:id="10239" w:author="Okot" w:date="2020-01-02T13:17:00Z">
              <w:r>
                <w:t>5.2(a) Użytkownik nie uzupełnił pola „Waga”.</w:t>
              </w:r>
            </w:ins>
          </w:p>
          <w:p w14:paraId="17021139" w14:textId="28BEDFE2" w:rsidR="00294AAF" w:rsidRDefault="00294AAF" w:rsidP="00294AAF">
            <w:pPr>
              <w:ind w:firstLine="0"/>
              <w:rPr>
                <w:ins w:id="10240" w:author="Okot" w:date="2020-01-02T13:17:00Z"/>
              </w:rPr>
            </w:pPr>
            <w:ins w:id="10241" w:author="Okot" w:date="2020-01-02T13:17:00Z">
              <w:r>
                <w:t>5.2(b) Użytkownik wprowadził błędne dane do pola „Waga”.</w:t>
              </w:r>
            </w:ins>
          </w:p>
          <w:p w14:paraId="455B8542" w14:textId="77777777" w:rsidR="00294AAF" w:rsidRDefault="00294AAF" w:rsidP="00294AAF">
            <w:pPr>
              <w:ind w:firstLine="0"/>
              <w:rPr>
                <w:ins w:id="10242" w:author="Okot" w:date="2020-01-02T13:17:00Z"/>
              </w:rPr>
            </w:pPr>
            <w:ins w:id="10243" w:author="Okot" w:date="2020-01-02T13:17:00Z">
              <w:r>
                <w:t>5.2.1. Wyświetlony zostaje stosowny komunikat błędu.</w:t>
              </w:r>
            </w:ins>
          </w:p>
          <w:p w14:paraId="65016A3D" w14:textId="593BA8BF" w:rsidR="00294AAF" w:rsidRDefault="000B2B3D" w:rsidP="00294AAF">
            <w:pPr>
              <w:ind w:firstLine="0"/>
              <w:rPr>
                <w:ins w:id="10244" w:author="Okot" w:date="2020-01-02T12:06:00Z"/>
              </w:rPr>
            </w:pPr>
            <w:ins w:id="10245"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46" w:author="Okot" w:date="2020-01-20T20:07:00Z"/>
        </w:rPr>
      </w:pPr>
    </w:p>
    <w:p w14:paraId="20E4343D" w14:textId="0E13B650" w:rsidR="00AB45FA" w:rsidRDefault="0083058E" w:rsidP="00AB45FA">
      <w:pPr>
        <w:ind w:firstLine="0"/>
        <w:rPr>
          <w:ins w:id="10247" w:author="Okot" w:date="2020-01-02T13:20:00Z"/>
        </w:rPr>
      </w:pPr>
      <w:ins w:id="10248" w:author="Okot" w:date="2020-01-02T13:20:00Z">
        <w:r>
          <w:t>Tabela 4.45</w:t>
        </w:r>
        <w:r w:rsidR="001E6692">
          <w:t>.</w:t>
        </w:r>
        <w:r w:rsidR="00AB45FA">
          <w:t> </w:t>
        </w:r>
      </w:ins>
    </w:p>
    <w:p w14:paraId="425A6512" w14:textId="02819998" w:rsidR="00AB45FA" w:rsidRDefault="00AB45FA">
      <w:pPr>
        <w:ind w:firstLine="0"/>
        <w:rPr>
          <w:ins w:id="10249" w:author="Okot" w:date="2020-01-02T12:06:00Z"/>
        </w:rPr>
        <w:pPrChange w:id="10250" w:author="Okot" w:date="2020-01-02T13:20:00Z">
          <w:pPr>
            <w:spacing w:after="160" w:line="259" w:lineRule="auto"/>
            <w:ind w:firstLine="0"/>
            <w:jc w:val="left"/>
          </w:pPr>
        </w:pPrChange>
      </w:pPr>
      <w:ins w:id="10251" w:author="Okot" w:date="2020-01-02T13:20:00Z">
        <w:r>
          <w:t>Opis scenariusza przypadku użycia „Do</w:t>
        </w:r>
        <w:r w:rsidR="007E0FEE">
          <w:t>danie produktu nieistniej</w:t>
        </w:r>
      </w:ins>
      <w:ins w:id="10252" w:author="Okot" w:date="2020-01-02T13:49:00Z">
        <w:r w:rsidR="007E0FEE">
          <w:t>ącego w bazie</w:t>
        </w:r>
      </w:ins>
      <w:ins w:id="10253"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54" w:author="Okot" w:date="2020-01-02T12:06:00Z"/>
        </w:trPr>
        <w:tc>
          <w:tcPr>
            <w:tcW w:w="3397" w:type="dxa"/>
          </w:tcPr>
          <w:p w14:paraId="774C904E" w14:textId="77777777" w:rsidR="00E075C7" w:rsidRPr="006076CC" w:rsidRDefault="00E075C7" w:rsidP="00385ED4">
            <w:pPr>
              <w:ind w:firstLine="0"/>
              <w:rPr>
                <w:ins w:id="10255" w:author="Okot" w:date="2020-01-02T12:06:00Z"/>
                <w:b/>
              </w:rPr>
            </w:pPr>
            <w:ins w:id="10256" w:author="Okot" w:date="2020-01-02T12:06:00Z">
              <w:r w:rsidRPr="006076CC">
                <w:rPr>
                  <w:b/>
                </w:rPr>
                <w:t>Nazwa</w:t>
              </w:r>
            </w:ins>
          </w:p>
        </w:tc>
        <w:tc>
          <w:tcPr>
            <w:tcW w:w="5664" w:type="dxa"/>
          </w:tcPr>
          <w:p w14:paraId="4F48F3E0" w14:textId="05642F87" w:rsidR="00E075C7" w:rsidRPr="001E6692" w:rsidRDefault="00485BFC">
            <w:pPr>
              <w:ind w:firstLine="0"/>
              <w:rPr>
                <w:ins w:id="10257" w:author="Okot" w:date="2020-01-02T12:06:00Z"/>
                <w:b/>
                <w:i/>
                <w:rPrChange w:id="10258" w:author="Okot" w:date="2020-01-02T13:20:00Z">
                  <w:rPr>
                    <w:ins w:id="10259" w:author="Okot" w:date="2020-01-02T12:06:00Z"/>
                  </w:rPr>
                </w:rPrChange>
              </w:rPr>
            </w:pPr>
            <w:ins w:id="10260" w:author="Okot" w:date="2020-01-02T12:06:00Z">
              <w:r>
                <w:rPr>
                  <w:b/>
                  <w:i/>
                </w:rPr>
                <w:t>PU04</w:t>
              </w:r>
              <w:r w:rsidR="0083058E">
                <w:rPr>
                  <w:b/>
                  <w:i/>
                </w:rPr>
                <w:t>5</w:t>
              </w:r>
              <w:r w:rsidR="00E075C7" w:rsidRPr="001E6692">
                <w:rPr>
                  <w:b/>
                  <w:i/>
                  <w:rPrChange w:id="10261" w:author="Okot" w:date="2020-01-02T13:20:00Z">
                    <w:rPr/>
                  </w:rPrChange>
                </w:rPr>
                <w:t>:</w:t>
              </w:r>
            </w:ins>
            <w:ins w:id="10262" w:author="Okot" w:date="2020-01-02T13:20:00Z">
              <w:r w:rsidR="007E0FEE">
                <w:rPr>
                  <w:b/>
                  <w:i/>
                </w:rPr>
                <w:t xml:space="preserve"> Dodanie produktu nieistniej</w:t>
              </w:r>
            </w:ins>
            <w:ins w:id="10263" w:author="Okot" w:date="2020-01-02T13:49:00Z">
              <w:r w:rsidR="007E0FEE">
                <w:rPr>
                  <w:b/>
                  <w:i/>
                </w:rPr>
                <w:t>ącego w bazie</w:t>
              </w:r>
            </w:ins>
          </w:p>
        </w:tc>
      </w:tr>
      <w:tr w:rsidR="00E075C7" w14:paraId="26CFB869" w14:textId="77777777" w:rsidTr="00385ED4">
        <w:trPr>
          <w:ins w:id="10264" w:author="Okot" w:date="2020-01-02T12:06:00Z"/>
        </w:trPr>
        <w:tc>
          <w:tcPr>
            <w:tcW w:w="3397" w:type="dxa"/>
          </w:tcPr>
          <w:p w14:paraId="480BB372" w14:textId="77777777" w:rsidR="00E075C7" w:rsidRPr="006076CC" w:rsidRDefault="00E075C7" w:rsidP="00385ED4">
            <w:pPr>
              <w:ind w:firstLine="0"/>
              <w:rPr>
                <w:ins w:id="10265" w:author="Okot" w:date="2020-01-02T12:06:00Z"/>
                <w:b/>
              </w:rPr>
            </w:pPr>
            <w:ins w:id="10266" w:author="Okot" w:date="2020-01-02T12:06:00Z">
              <w:r w:rsidRPr="006076CC">
                <w:rPr>
                  <w:b/>
                </w:rPr>
                <w:t>Opis</w:t>
              </w:r>
            </w:ins>
          </w:p>
        </w:tc>
        <w:tc>
          <w:tcPr>
            <w:tcW w:w="5664" w:type="dxa"/>
          </w:tcPr>
          <w:p w14:paraId="03EFEFD0" w14:textId="5CE09396" w:rsidR="00E075C7" w:rsidRDefault="00154DF0" w:rsidP="00385ED4">
            <w:pPr>
              <w:ind w:firstLine="0"/>
              <w:rPr>
                <w:ins w:id="10267" w:author="Okot" w:date="2020-01-02T12:06:00Z"/>
              </w:rPr>
            </w:pPr>
            <w:ins w:id="10268" w:author="Okot" w:date="2020-01-02T13:28:00Z">
              <w:r>
                <w:t>Przypadek użycia pozwala użytkownikowi dodać do posiłku zjedzony produkt, który nie istnieje w bazie danych.</w:t>
              </w:r>
            </w:ins>
          </w:p>
        </w:tc>
      </w:tr>
      <w:tr w:rsidR="00D27BCE" w14:paraId="29E82708" w14:textId="77777777" w:rsidTr="00385ED4">
        <w:trPr>
          <w:ins w:id="10269" w:author="Okot" w:date="2020-01-02T12:06:00Z"/>
        </w:trPr>
        <w:tc>
          <w:tcPr>
            <w:tcW w:w="3397" w:type="dxa"/>
          </w:tcPr>
          <w:p w14:paraId="09E25051" w14:textId="77777777" w:rsidR="00D27BCE" w:rsidRPr="006076CC" w:rsidRDefault="00D27BCE" w:rsidP="00D27BCE">
            <w:pPr>
              <w:ind w:firstLine="0"/>
              <w:rPr>
                <w:ins w:id="10270" w:author="Okot" w:date="2020-01-02T12:06:00Z"/>
                <w:b/>
              </w:rPr>
            </w:pPr>
            <w:ins w:id="10271" w:author="Okot" w:date="2020-01-02T12:06:00Z">
              <w:r w:rsidRPr="006076CC">
                <w:rPr>
                  <w:b/>
                </w:rPr>
                <w:t>Warunki początkowe</w:t>
              </w:r>
            </w:ins>
          </w:p>
        </w:tc>
        <w:tc>
          <w:tcPr>
            <w:tcW w:w="5664" w:type="dxa"/>
          </w:tcPr>
          <w:p w14:paraId="4A2FE16E" w14:textId="1DE0D051" w:rsidR="00D27BCE" w:rsidRDefault="00D27BCE">
            <w:pPr>
              <w:ind w:firstLine="0"/>
              <w:rPr>
                <w:ins w:id="10272" w:author="Okot" w:date="2020-01-02T12:06:00Z"/>
              </w:rPr>
            </w:pPr>
            <w:ins w:id="10273" w:author="Okot" w:date="2020-01-20T20:07:00Z">
              <w:r>
                <w:t>Użytkownik poprawnie zrealizował PU002 i wybrał opcję „Dodaj produkt spoza bazy danych” w pkt 2 PU04</w:t>
              </w:r>
            </w:ins>
            <w:ins w:id="10274" w:author="Okot" w:date="2020-01-21T14:02:00Z">
              <w:r w:rsidR="0083058E">
                <w:t>3</w:t>
              </w:r>
            </w:ins>
            <w:ins w:id="10275" w:author="Okot" w:date="2020-01-20T20:07:00Z">
              <w:r>
                <w:t>.</w:t>
              </w:r>
            </w:ins>
          </w:p>
        </w:tc>
      </w:tr>
      <w:tr w:rsidR="00D27BCE" w14:paraId="0BD9585B" w14:textId="77777777" w:rsidTr="00385ED4">
        <w:trPr>
          <w:ins w:id="10276" w:author="Okot" w:date="2020-01-02T12:06:00Z"/>
        </w:trPr>
        <w:tc>
          <w:tcPr>
            <w:tcW w:w="3397" w:type="dxa"/>
          </w:tcPr>
          <w:p w14:paraId="4A2E313A" w14:textId="77777777" w:rsidR="00D27BCE" w:rsidRPr="006076CC" w:rsidRDefault="00D27BCE" w:rsidP="00D27BCE">
            <w:pPr>
              <w:ind w:firstLine="0"/>
              <w:rPr>
                <w:ins w:id="10277" w:author="Okot" w:date="2020-01-02T12:06:00Z"/>
                <w:b/>
              </w:rPr>
            </w:pPr>
            <w:ins w:id="10278" w:author="Okot" w:date="2020-01-02T12:06:00Z">
              <w:r w:rsidRPr="006076CC">
                <w:rPr>
                  <w:b/>
                </w:rPr>
                <w:t>Inicjacja</w:t>
              </w:r>
            </w:ins>
          </w:p>
        </w:tc>
        <w:tc>
          <w:tcPr>
            <w:tcW w:w="5664" w:type="dxa"/>
          </w:tcPr>
          <w:p w14:paraId="6923574F" w14:textId="1C86A5F8" w:rsidR="00D27BCE" w:rsidRDefault="00D27BCE">
            <w:pPr>
              <w:ind w:firstLine="0"/>
              <w:rPr>
                <w:ins w:id="10279" w:author="Okot" w:date="2020-01-02T12:06:00Z"/>
              </w:rPr>
            </w:pPr>
            <w:ins w:id="10280" w:author="Okot" w:date="2020-01-02T13:30:00Z">
              <w:r>
                <w:t xml:space="preserve">Użytkownik nacisnął </w:t>
              </w:r>
            </w:ins>
            <w:ins w:id="10281" w:author="Okot" w:date="2020-01-02T13:31:00Z">
              <w:r>
                <w:t>„Dodaj produkt spoza bazy” w trakcie realizacji PU04</w:t>
              </w:r>
            </w:ins>
            <w:ins w:id="10282" w:author="Okot" w:date="2020-01-21T14:02:00Z">
              <w:r w:rsidR="0083058E">
                <w:t>3</w:t>
              </w:r>
            </w:ins>
            <w:ins w:id="10283" w:author="Okot" w:date="2020-01-20T20:08:00Z">
              <w:r>
                <w:t xml:space="preserve"> lub „Nie znalazłeś produktu? Dodaj produkt spoza bazy” podczas realizacji PU04</w:t>
              </w:r>
            </w:ins>
            <w:ins w:id="10284" w:author="Okot" w:date="2020-01-21T14:02:00Z">
              <w:r w:rsidR="0083058E">
                <w:t>4</w:t>
              </w:r>
            </w:ins>
            <w:ins w:id="10285" w:author="Okot" w:date="2020-01-02T13:31:00Z">
              <w:r>
                <w:t>.</w:t>
              </w:r>
            </w:ins>
          </w:p>
        </w:tc>
      </w:tr>
      <w:tr w:rsidR="00D27BCE" w14:paraId="432717F8" w14:textId="77777777" w:rsidTr="00385ED4">
        <w:trPr>
          <w:ins w:id="10286" w:author="Okot" w:date="2020-01-02T12:06:00Z"/>
        </w:trPr>
        <w:tc>
          <w:tcPr>
            <w:tcW w:w="3397" w:type="dxa"/>
          </w:tcPr>
          <w:p w14:paraId="2C1F48B1" w14:textId="77777777" w:rsidR="00D27BCE" w:rsidRPr="006076CC" w:rsidRDefault="00D27BCE" w:rsidP="00D27BCE">
            <w:pPr>
              <w:ind w:firstLine="0"/>
              <w:rPr>
                <w:ins w:id="10287" w:author="Okot" w:date="2020-01-02T12:06:00Z"/>
                <w:b/>
              </w:rPr>
            </w:pPr>
            <w:ins w:id="10288" w:author="Okot" w:date="2020-01-02T12:06:00Z">
              <w:r w:rsidRPr="006076CC">
                <w:rPr>
                  <w:b/>
                </w:rPr>
                <w:t>Warunki końcowe</w:t>
              </w:r>
            </w:ins>
          </w:p>
        </w:tc>
        <w:tc>
          <w:tcPr>
            <w:tcW w:w="5664" w:type="dxa"/>
          </w:tcPr>
          <w:p w14:paraId="47347987" w14:textId="2C2710F3" w:rsidR="00D27BCE" w:rsidRDefault="00D27BCE">
            <w:pPr>
              <w:ind w:firstLine="0"/>
              <w:rPr>
                <w:ins w:id="10289" w:author="Okot" w:date="2020-01-02T12:06:00Z"/>
              </w:rPr>
            </w:pPr>
            <w:ins w:id="10290" w:author="Okot" w:date="2020-01-20T20:12:00Z">
              <w:r>
                <w:t>Rozpoczęcie realizacji</w:t>
              </w:r>
            </w:ins>
            <w:ins w:id="10291" w:author="Okot" w:date="2020-01-20T20:11:00Z">
              <w:r>
                <w:t xml:space="preserve"> PU03</w:t>
              </w:r>
            </w:ins>
            <w:ins w:id="10292" w:author="Okot" w:date="2020-01-21T14:02:00Z">
              <w:r w:rsidR="0083058E">
                <w:t>5</w:t>
              </w:r>
            </w:ins>
            <w:ins w:id="10293" w:author="Okot" w:date="2020-01-20T20:11:00Z">
              <w:r>
                <w:t xml:space="preserve"> </w:t>
              </w:r>
            </w:ins>
            <w:ins w:id="10294" w:author="Okot" w:date="2020-01-20T20:10:00Z">
              <w:r>
                <w:t>lub PU04</w:t>
              </w:r>
            </w:ins>
            <w:ins w:id="10295" w:author="Okot" w:date="2020-01-21T14:03:00Z">
              <w:r w:rsidR="0083058E">
                <w:t>6</w:t>
              </w:r>
            </w:ins>
          </w:p>
        </w:tc>
      </w:tr>
      <w:tr w:rsidR="00D27BCE" w14:paraId="4EF9E322" w14:textId="77777777" w:rsidTr="00385ED4">
        <w:trPr>
          <w:ins w:id="10296" w:author="Okot" w:date="2020-01-02T12:06:00Z"/>
        </w:trPr>
        <w:tc>
          <w:tcPr>
            <w:tcW w:w="3397" w:type="dxa"/>
          </w:tcPr>
          <w:p w14:paraId="4DCF5C76" w14:textId="77777777" w:rsidR="00D27BCE" w:rsidRPr="006076CC" w:rsidRDefault="00D27BCE" w:rsidP="00D27BCE">
            <w:pPr>
              <w:ind w:firstLine="0"/>
              <w:rPr>
                <w:ins w:id="10297" w:author="Okot" w:date="2020-01-02T12:06:00Z"/>
                <w:b/>
              </w:rPr>
            </w:pPr>
            <w:ins w:id="10298" w:author="Okot" w:date="2020-01-02T12:06:00Z">
              <w:r w:rsidRPr="006076CC">
                <w:rPr>
                  <w:b/>
                </w:rPr>
                <w:t>Scenariusz główny</w:t>
              </w:r>
            </w:ins>
          </w:p>
        </w:tc>
        <w:tc>
          <w:tcPr>
            <w:tcW w:w="5664" w:type="dxa"/>
          </w:tcPr>
          <w:p w14:paraId="63EB0623" w14:textId="1D70E4CC" w:rsidR="00D27BCE" w:rsidRDefault="00D27BCE" w:rsidP="00D27BCE">
            <w:pPr>
              <w:ind w:firstLine="0"/>
              <w:rPr>
                <w:ins w:id="10299" w:author="Okot" w:date="2020-01-02T13:59:00Z"/>
              </w:rPr>
            </w:pPr>
            <w:ins w:id="10300" w:author="Okot" w:date="2020-01-02T13:32:00Z">
              <w:r>
                <w:t>1.</w:t>
              </w:r>
            </w:ins>
            <w:ins w:id="10301" w:author="Okot" w:date="2020-01-02T13:35:00Z">
              <w:r>
                <w:t xml:space="preserve"> </w:t>
              </w:r>
            </w:ins>
            <w:ins w:id="10302" w:author="Okot" w:date="2020-01-02T13:58:00Z">
              <w:r>
                <w:t xml:space="preserve">Pojawia się formularz wyboru z przyciskami </w:t>
              </w:r>
            </w:ins>
            <w:ins w:id="10303" w:author="Okot" w:date="2020-01-02T13:59:00Z">
              <w:r>
                <w:t>„Dodaj produkt do bazy” oraz „</w:t>
              </w:r>
            </w:ins>
            <w:ins w:id="10304" w:author="Okot" w:date="2020-01-02T14:00:00Z">
              <w:r>
                <w:t>Dodaj jednorazowo</w:t>
              </w:r>
            </w:ins>
            <w:ins w:id="10305" w:author="Okot" w:date="2020-01-02T14:02:00Z">
              <w:r>
                <w:t xml:space="preserve"> (z dekompozycją)</w:t>
              </w:r>
            </w:ins>
            <w:ins w:id="10306" w:author="Okot" w:date="2020-01-02T14:00:00Z">
              <w:r>
                <w:t>”</w:t>
              </w:r>
            </w:ins>
            <w:ins w:id="10307" w:author="Okot" w:date="2020-01-02T13:59:00Z">
              <w:r>
                <w:t>.</w:t>
              </w:r>
            </w:ins>
          </w:p>
          <w:p w14:paraId="55BECD36" w14:textId="3B537E66" w:rsidR="00D27BCE" w:rsidRDefault="00D27BCE" w:rsidP="00D27BCE">
            <w:pPr>
              <w:ind w:firstLine="0"/>
              <w:rPr>
                <w:ins w:id="10308" w:author="Okot" w:date="2020-01-02T14:01:00Z"/>
              </w:rPr>
            </w:pPr>
            <w:ins w:id="10309" w:author="Okot" w:date="2020-01-02T14:00:00Z">
              <w:r>
                <w:t xml:space="preserve">2. </w:t>
              </w:r>
            </w:ins>
            <w:ins w:id="10310" w:author="Okot" w:date="2020-01-02T14:01:00Z">
              <w:r>
                <w:t xml:space="preserve">Użytkownik </w:t>
              </w:r>
            </w:ins>
            <w:ins w:id="10311" w:author="Okot" w:date="2020-01-20T20:10:00Z">
              <w:r>
                <w:t xml:space="preserve">dokonuje </w:t>
              </w:r>
            </w:ins>
            <w:ins w:id="10312" w:author="Okot" w:date="2020-01-02T14:01:00Z">
              <w:r>
                <w:t>wyboru.</w:t>
              </w:r>
            </w:ins>
          </w:p>
          <w:p w14:paraId="0D24F0B1" w14:textId="3CE3DC12" w:rsidR="00D27BCE" w:rsidRDefault="00D27BCE" w:rsidP="00D27BCE">
            <w:pPr>
              <w:ind w:firstLine="0"/>
              <w:rPr>
                <w:ins w:id="10313" w:author="Okot" w:date="2020-01-02T13:58:00Z"/>
              </w:rPr>
            </w:pPr>
            <w:ins w:id="10314" w:author="Okot" w:date="2020-01-20T20:14:00Z">
              <w:r>
                <w:t xml:space="preserve">2.1. </w:t>
              </w:r>
            </w:ins>
            <w:ins w:id="10315" w:author="Okot" w:date="2020-01-20T20:15:00Z">
              <w:r>
                <w:t>Przejście do pkt 1</w:t>
              </w:r>
              <w:r w:rsidR="0083058E">
                <w:t xml:space="preserve"> PU035</w:t>
              </w:r>
              <w:r>
                <w:t>.</w:t>
              </w:r>
            </w:ins>
          </w:p>
          <w:p w14:paraId="4FED7CEE" w14:textId="47D13CF8" w:rsidR="00D27BCE" w:rsidRDefault="00D27BCE" w:rsidP="00D27BCE">
            <w:pPr>
              <w:ind w:firstLine="0"/>
              <w:rPr>
                <w:ins w:id="10316" w:author="Okot" w:date="2020-01-02T13:42:00Z"/>
              </w:rPr>
            </w:pPr>
            <w:ins w:id="10317" w:author="Okot" w:date="2020-01-20T20:15:00Z">
              <w:r>
                <w:t>lub</w:t>
              </w:r>
            </w:ins>
          </w:p>
          <w:p w14:paraId="271AECC4" w14:textId="6C1EE46C" w:rsidR="00D27BCE" w:rsidRDefault="00D27BCE">
            <w:pPr>
              <w:ind w:firstLine="0"/>
              <w:rPr>
                <w:ins w:id="10318" w:author="Okot" w:date="2020-01-02T12:06:00Z"/>
              </w:rPr>
            </w:pPr>
            <w:ins w:id="10319" w:author="Okot" w:date="2020-01-20T20:15:00Z">
              <w:r>
                <w:t>2.2</w:t>
              </w:r>
            </w:ins>
            <w:ins w:id="10320" w:author="Okot" w:date="2020-01-02T13:42:00Z">
              <w:r>
                <w:t xml:space="preserve">. </w:t>
              </w:r>
            </w:ins>
            <w:ins w:id="10321" w:author="Okot" w:date="2020-01-02T13:43:00Z">
              <w:r>
                <w:t>Przej</w:t>
              </w:r>
            </w:ins>
            <w:ins w:id="10322" w:author="Okot" w:date="2020-01-20T20:14:00Z">
              <w:r>
                <w:t>ście</w:t>
              </w:r>
            </w:ins>
            <w:ins w:id="10323" w:author="Okot" w:date="2020-01-20T20:15:00Z">
              <w:r>
                <w:t xml:space="preserve"> do pkt 1</w:t>
              </w:r>
            </w:ins>
            <w:ins w:id="10324" w:author="Okot" w:date="2020-01-20T20:14:00Z">
              <w:r>
                <w:t xml:space="preserve"> </w:t>
              </w:r>
            </w:ins>
            <w:ins w:id="10325" w:author="Okot" w:date="2020-01-02T13:44:00Z">
              <w:r>
                <w:t>PU04</w:t>
              </w:r>
            </w:ins>
            <w:ins w:id="10326" w:author="Okot" w:date="2020-01-20T16:04:00Z">
              <w:r w:rsidR="0083058E">
                <w:t>6</w:t>
              </w:r>
            </w:ins>
            <w:ins w:id="10327" w:author="Okot" w:date="2020-01-02T13:44:00Z">
              <w:r>
                <w:t>.</w:t>
              </w:r>
            </w:ins>
          </w:p>
        </w:tc>
      </w:tr>
      <w:tr w:rsidR="00D27BCE" w14:paraId="1051BC5B" w14:textId="77777777" w:rsidTr="00385ED4">
        <w:trPr>
          <w:trHeight w:val="54"/>
          <w:ins w:id="10328" w:author="Okot" w:date="2020-01-02T12:06:00Z"/>
        </w:trPr>
        <w:tc>
          <w:tcPr>
            <w:tcW w:w="3397" w:type="dxa"/>
          </w:tcPr>
          <w:p w14:paraId="638B7793" w14:textId="5D325D69" w:rsidR="00D27BCE" w:rsidRPr="006076CC" w:rsidRDefault="00D27BCE" w:rsidP="00D27BCE">
            <w:pPr>
              <w:ind w:firstLine="0"/>
              <w:rPr>
                <w:ins w:id="10329" w:author="Okot" w:date="2020-01-02T12:06:00Z"/>
                <w:b/>
              </w:rPr>
            </w:pPr>
            <w:ins w:id="10330" w:author="Okot" w:date="2020-01-02T12:06:00Z">
              <w:r w:rsidRPr="006076CC">
                <w:rPr>
                  <w:b/>
                </w:rPr>
                <w:t>Scenariusze alternatywne</w:t>
              </w:r>
            </w:ins>
          </w:p>
        </w:tc>
        <w:tc>
          <w:tcPr>
            <w:tcW w:w="5664" w:type="dxa"/>
          </w:tcPr>
          <w:p w14:paraId="0D95AC77" w14:textId="0DEA729B" w:rsidR="00D27BCE" w:rsidRDefault="00D27BCE" w:rsidP="00D27BCE">
            <w:pPr>
              <w:ind w:firstLine="0"/>
              <w:rPr>
                <w:ins w:id="10331" w:author="Okot" w:date="2020-01-02T13:37:00Z"/>
              </w:rPr>
            </w:pPr>
            <w:ins w:id="10332" w:author="Okot" w:date="2020-01-02T14:03:00Z">
              <w:r>
                <w:t>(</w:t>
              </w:r>
            </w:ins>
            <w:ins w:id="10333" w:author="Okot" w:date="2020-01-02T13:37:00Z">
              <w:r>
                <w:t>1</w:t>
              </w:r>
            </w:ins>
            <w:ins w:id="10334" w:author="Okot" w:date="2020-01-02T14:03:00Z">
              <w:r>
                <w:t>-2)</w:t>
              </w:r>
            </w:ins>
            <w:ins w:id="10335" w:author="Okot" w:date="2020-01-02T13:37:00Z">
              <w:r>
                <w:t>.1. Użytkownik używa przycisku do zamknięcia okna w trakcie.</w:t>
              </w:r>
            </w:ins>
          </w:p>
          <w:p w14:paraId="4205F9FE" w14:textId="675735F8" w:rsidR="00D27BCE" w:rsidRDefault="00D27BCE" w:rsidP="00D27BCE">
            <w:pPr>
              <w:ind w:firstLine="0"/>
              <w:rPr>
                <w:ins w:id="10336" w:author="Okot" w:date="2020-01-02T13:37:00Z"/>
              </w:rPr>
            </w:pPr>
            <w:ins w:id="10337" w:author="Okot" w:date="2020-01-02T14:03:00Z">
              <w:r>
                <w:lastRenderedPageBreak/>
                <w:t>(1-2)</w:t>
              </w:r>
            </w:ins>
            <w:ins w:id="10338" w:author="Okot" w:date="2020-01-02T13:37:00Z">
              <w:r>
                <w:t>1.1. Pojawia okno dialogowe służące do potwierdzenia zamknięcia okna bez zapisywania danych.</w:t>
              </w:r>
            </w:ins>
          </w:p>
          <w:p w14:paraId="7A5457EB" w14:textId="058DC4FE" w:rsidR="00D27BCE" w:rsidRDefault="00D27BCE" w:rsidP="00D27BCE">
            <w:pPr>
              <w:ind w:firstLine="0"/>
              <w:rPr>
                <w:ins w:id="10339" w:author="Okot" w:date="2020-01-02T13:37:00Z"/>
              </w:rPr>
            </w:pPr>
            <w:ins w:id="10340" w:author="Okot" w:date="2020-01-02T14:03:00Z">
              <w:r>
                <w:t>(1-2)</w:t>
              </w:r>
            </w:ins>
            <w:ins w:id="10341" w:author="Okot" w:date="2020-01-02T13:37:00Z">
              <w:r>
                <w:t>1.1.1. Użytkownik potwierdza zamknięcie okna.</w:t>
              </w:r>
            </w:ins>
          </w:p>
          <w:p w14:paraId="10BDB9A0" w14:textId="29AE11F3" w:rsidR="00D27BCE" w:rsidRDefault="00D27BCE" w:rsidP="00D27BCE">
            <w:pPr>
              <w:ind w:firstLine="0"/>
              <w:rPr>
                <w:ins w:id="10342" w:author="Okot" w:date="2020-01-02T13:37:00Z"/>
              </w:rPr>
            </w:pPr>
            <w:ins w:id="10343" w:author="Okot" w:date="2020-01-02T14:03:00Z">
              <w:r>
                <w:t>(</w:t>
              </w:r>
            </w:ins>
            <w:ins w:id="10344" w:author="Okot" w:date="2020-01-02T13:37:00Z">
              <w:r>
                <w:t>1</w:t>
              </w:r>
            </w:ins>
            <w:ins w:id="10345" w:author="Okot" w:date="2020-01-02T14:03:00Z">
              <w:r>
                <w:t>-2)</w:t>
              </w:r>
            </w:ins>
            <w:ins w:id="10346" w:author="Okot" w:date="2020-01-02T13:37:00Z">
              <w:r>
                <w:t>.1.</w:t>
              </w:r>
            </w:ins>
            <w:ins w:id="10347" w:author="Okot" w:date="2020-01-02T14:04:00Z">
              <w:r>
                <w:t>1.</w:t>
              </w:r>
            </w:ins>
            <w:ins w:id="10348" w:author="Okot" w:date="2020-01-02T13:37:00Z">
              <w:r>
                <w:t>1.1. Okno modalne z formularzem zostaje zamknięte.</w:t>
              </w:r>
            </w:ins>
          </w:p>
          <w:p w14:paraId="5986EE4A" w14:textId="3256967A" w:rsidR="00D27BCE" w:rsidRDefault="00D27BCE" w:rsidP="00D27BCE">
            <w:pPr>
              <w:ind w:firstLine="0"/>
              <w:rPr>
                <w:ins w:id="10349" w:author="Okot" w:date="2020-01-02T13:37:00Z"/>
              </w:rPr>
            </w:pPr>
            <w:ins w:id="10350" w:author="Okot" w:date="2020-01-02T14:05:00Z">
              <w:r>
                <w:t>(</w:t>
              </w:r>
            </w:ins>
            <w:ins w:id="10351" w:author="Okot" w:date="2020-01-02T13:37:00Z">
              <w:r>
                <w:t>1</w:t>
              </w:r>
            </w:ins>
            <w:ins w:id="10352" w:author="Okot" w:date="2020-01-02T14:05:00Z">
              <w:r>
                <w:t>-2)</w:t>
              </w:r>
            </w:ins>
            <w:ins w:id="10353" w:author="Okot" w:date="2020-01-02T13:37:00Z">
              <w:r>
                <w:t>.1.</w:t>
              </w:r>
            </w:ins>
            <w:ins w:id="10354" w:author="Okot" w:date="2020-01-02T14:05:00Z">
              <w:r>
                <w:t>1</w:t>
              </w:r>
            </w:ins>
            <w:ins w:id="10355" w:author="Okot" w:date="2020-01-02T13:37:00Z">
              <w:r>
                <w:t>.</w:t>
              </w:r>
            </w:ins>
            <w:ins w:id="10356" w:author="Okot" w:date="2020-01-02T14:05:00Z">
              <w:r>
                <w:t>1</w:t>
              </w:r>
            </w:ins>
            <w:ins w:id="10357" w:author="Okot" w:date="2020-01-02T13:37:00Z">
              <w:r>
                <w:t>.2. Powrót do podstrony „Po</w:t>
              </w:r>
            </w:ins>
            <w:ins w:id="10358" w:author="Okot" w:date="2020-01-02T13:39:00Z">
              <w:r>
                <w:t>siłki</w:t>
              </w:r>
            </w:ins>
            <w:ins w:id="10359" w:author="Okot" w:date="2020-01-02T13:37:00Z">
              <w:r>
                <w:t>”.</w:t>
              </w:r>
            </w:ins>
          </w:p>
          <w:p w14:paraId="28706B72" w14:textId="11A46122" w:rsidR="00D27BCE" w:rsidRDefault="00D27BCE" w:rsidP="00D27BCE">
            <w:pPr>
              <w:ind w:firstLine="0"/>
              <w:rPr>
                <w:ins w:id="10360" w:author="Okot" w:date="2020-01-02T13:37:00Z"/>
              </w:rPr>
            </w:pPr>
            <w:ins w:id="10361" w:author="Okot" w:date="2020-01-02T14:06:00Z">
              <w:r>
                <w:t>(</w:t>
              </w:r>
            </w:ins>
            <w:ins w:id="10362" w:author="Okot" w:date="2020-01-02T13:37:00Z">
              <w:r>
                <w:t>1</w:t>
              </w:r>
            </w:ins>
            <w:ins w:id="10363" w:author="Okot" w:date="2020-01-02T14:06:00Z">
              <w:r>
                <w:t>-2)</w:t>
              </w:r>
            </w:ins>
            <w:ins w:id="10364" w:author="Okot" w:date="2020-01-02T13:37:00Z">
              <w:r>
                <w:t>.1.1.2. Użytkownik rezygnuje z akcji.</w:t>
              </w:r>
            </w:ins>
          </w:p>
          <w:p w14:paraId="787735A4" w14:textId="30D10EB6" w:rsidR="00D27BCE" w:rsidRDefault="00D27BCE">
            <w:pPr>
              <w:ind w:firstLine="0"/>
              <w:rPr>
                <w:ins w:id="10365" w:author="Okot" w:date="2020-01-02T12:06:00Z"/>
              </w:rPr>
            </w:pPr>
            <w:ins w:id="10366" w:author="Okot" w:date="2020-01-02T14:06:00Z">
              <w:r>
                <w:t>(</w:t>
              </w:r>
            </w:ins>
            <w:ins w:id="10367" w:author="Okot" w:date="2020-01-02T13:37:00Z">
              <w:r>
                <w:t>1</w:t>
              </w:r>
            </w:ins>
            <w:ins w:id="10368" w:author="Okot" w:date="2020-01-02T14:06:00Z">
              <w:r>
                <w:t>-2)</w:t>
              </w:r>
            </w:ins>
            <w:ins w:id="10369" w:author="Okot" w:date="2020-01-02T13:37:00Z">
              <w:r>
                <w:t xml:space="preserve">.1.1.2.1. Powrót do </w:t>
              </w:r>
            </w:ins>
            <w:ins w:id="10370" w:author="Okot" w:date="2020-01-20T20:16:00Z">
              <w:r w:rsidR="006C7DF1">
                <w:t>pkt (1-2)</w:t>
              </w:r>
            </w:ins>
            <w:ins w:id="10371" w:author="Okot" w:date="2020-01-02T13:40:00Z">
              <w:r>
                <w:t>.</w:t>
              </w:r>
            </w:ins>
            <w:ins w:id="10372" w:author="Okot" w:date="2020-01-02T13:44:00Z">
              <w:r>
                <w:t xml:space="preserve"> </w:t>
              </w:r>
            </w:ins>
          </w:p>
        </w:tc>
      </w:tr>
    </w:tbl>
    <w:p w14:paraId="27D6D23F" w14:textId="77777777" w:rsidR="00E075C7" w:rsidRDefault="00E075C7">
      <w:pPr>
        <w:spacing w:after="160" w:line="259" w:lineRule="auto"/>
        <w:ind w:firstLine="0"/>
        <w:jc w:val="left"/>
        <w:rPr>
          <w:ins w:id="10373" w:author="Okot" w:date="2020-01-02T14:08:00Z"/>
        </w:rPr>
      </w:pPr>
    </w:p>
    <w:p w14:paraId="075D15F7" w14:textId="06359F17" w:rsidR="00716CA1" w:rsidRDefault="00716CA1" w:rsidP="00716CA1">
      <w:pPr>
        <w:ind w:firstLine="0"/>
        <w:rPr>
          <w:ins w:id="10374" w:author="Okot" w:date="2020-01-02T14:08:00Z"/>
        </w:rPr>
      </w:pPr>
      <w:ins w:id="10375" w:author="Okot" w:date="2020-01-02T14:08:00Z">
        <w:r>
          <w:t>Tabela 4.4</w:t>
        </w:r>
      </w:ins>
      <w:ins w:id="10376" w:author="Okot" w:date="2020-01-02T14:09:00Z">
        <w:r w:rsidR="001D399B">
          <w:t>6</w:t>
        </w:r>
      </w:ins>
      <w:ins w:id="10377" w:author="Okot" w:date="2020-01-02T14:08:00Z">
        <w:r>
          <w:t>. </w:t>
        </w:r>
      </w:ins>
    </w:p>
    <w:p w14:paraId="538DF0D6" w14:textId="1D658305" w:rsidR="00716CA1" w:rsidRDefault="00716CA1">
      <w:pPr>
        <w:ind w:firstLine="0"/>
        <w:rPr>
          <w:ins w:id="10378" w:author="Okot" w:date="2020-01-02T12:06:00Z"/>
        </w:rPr>
        <w:pPrChange w:id="10379" w:author="Okot" w:date="2020-01-02T14:08:00Z">
          <w:pPr>
            <w:spacing w:after="160" w:line="259" w:lineRule="auto"/>
            <w:ind w:firstLine="0"/>
            <w:jc w:val="left"/>
          </w:pPr>
        </w:pPrChange>
      </w:pPr>
      <w:ins w:id="10380"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81" w:author="Okot" w:date="2020-01-02T12:06:00Z"/>
        </w:trPr>
        <w:tc>
          <w:tcPr>
            <w:tcW w:w="3397" w:type="dxa"/>
          </w:tcPr>
          <w:p w14:paraId="4BBC4D6B" w14:textId="77777777" w:rsidR="00E075C7" w:rsidRPr="006076CC" w:rsidRDefault="00E075C7" w:rsidP="00385ED4">
            <w:pPr>
              <w:ind w:firstLine="0"/>
              <w:rPr>
                <w:ins w:id="10382" w:author="Okot" w:date="2020-01-02T12:06:00Z"/>
                <w:b/>
              </w:rPr>
            </w:pPr>
            <w:ins w:id="10383" w:author="Okot" w:date="2020-01-02T12:06:00Z">
              <w:r w:rsidRPr="006076CC">
                <w:rPr>
                  <w:b/>
                </w:rPr>
                <w:t>Nazwa</w:t>
              </w:r>
            </w:ins>
          </w:p>
        </w:tc>
        <w:tc>
          <w:tcPr>
            <w:tcW w:w="5664" w:type="dxa"/>
          </w:tcPr>
          <w:p w14:paraId="11F2EB4C" w14:textId="6F0D4DA4" w:rsidR="00E075C7" w:rsidRPr="00FE0F37" w:rsidRDefault="00485BFC">
            <w:pPr>
              <w:ind w:firstLine="0"/>
              <w:rPr>
                <w:ins w:id="10384" w:author="Okot" w:date="2020-01-02T12:06:00Z"/>
                <w:b/>
                <w:i/>
                <w:rPrChange w:id="10385" w:author="Okot" w:date="2020-01-02T14:19:00Z">
                  <w:rPr>
                    <w:ins w:id="10386" w:author="Okot" w:date="2020-01-02T12:06:00Z"/>
                  </w:rPr>
                </w:rPrChange>
              </w:rPr>
            </w:pPr>
            <w:ins w:id="10387" w:author="Okot" w:date="2020-01-02T12:06:00Z">
              <w:r>
                <w:rPr>
                  <w:b/>
                  <w:i/>
                </w:rPr>
                <w:t>PU04</w:t>
              </w:r>
            </w:ins>
            <w:ins w:id="10388" w:author="Okot" w:date="2020-01-21T14:03:00Z">
              <w:r w:rsidR="001D399B">
                <w:rPr>
                  <w:b/>
                  <w:i/>
                </w:rPr>
                <w:t>6</w:t>
              </w:r>
            </w:ins>
            <w:ins w:id="10389" w:author="Okot" w:date="2020-01-02T12:06:00Z">
              <w:r w:rsidR="00E075C7" w:rsidRPr="00FE0F37">
                <w:rPr>
                  <w:b/>
                  <w:i/>
                  <w:rPrChange w:id="10390" w:author="Okot" w:date="2020-01-02T14:19:00Z">
                    <w:rPr/>
                  </w:rPrChange>
                </w:rPr>
                <w:t>:</w:t>
              </w:r>
            </w:ins>
            <w:ins w:id="10391" w:author="Okot" w:date="2020-01-02T14:19:00Z">
              <w:r w:rsidR="00BE0292">
                <w:rPr>
                  <w:b/>
                  <w:i/>
                </w:rPr>
                <w:t xml:space="preserve"> Dodanie jednorazowe</w:t>
              </w:r>
            </w:ins>
          </w:p>
        </w:tc>
      </w:tr>
      <w:tr w:rsidR="00E075C7" w14:paraId="426EE509" w14:textId="77777777" w:rsidTr="00385ED4">
        <w:trPr>
          <w:ins w:id="10392" w:author="Okot" w:date="2020-01-02T12:06:00Z"/>
        </w:trPr>
        <w:tc>
          <w:tcPr>
            <w:tcW w:w="3397" w:type="dxa"/>
          </w:tcPr>
          <w:p w14:paraId="4DB87608" w14:textId="77777777" w:rsidR="00E075C7" w:rsidRPr="006076CC" w:rsidRDefault="00E075C7" w:rsidP="00385ED4">
            <w:pPr>
              <w:ind w:firstLine="0"/>
              <w:rPr>
                <w:ins w:id="10393" w:author="Okot" w:date="2020-01-02T12:06:00Z"/>
                <w:b/>
              </w:rPr>
            </w:pPr>
            <w:ins w:id="10394" w:author="Okot" w:date="2020-01-02T12:06:00Z">
              <w:r w:rsidRPr="006076CC">
                <w:rPr>
                  <w:b/>
                </w:rPr>
                <w:t>Opis</w:t>
              </w:r>
            </w:ins>
          </w:p>
        </w:tc>
        <w:tc>
          <w:tcPr>
            <w:tcW w:w="5664" w:type="dxa"/>
          </w:tcPr>
          <w:p w14:paraId="3894E055" w14:textId="39F934A5" w:rsidR="00E075C7" w:rsidRDefault="00BB4992">
            <w:pPr>
              <w:ind w:firstLine="0"/>
              <w:rPr>
                <w:ins w:id="10395" w:author="Okot" w:date="2020-01-02T12:06:00Z"/>
              </w:rPr>
            </w:pPr>
            <w:ins w:id="10396" w:author="Okot" w:date="2020-01-02T14:19:00Z">
              <w:r>
                <w:t>Przypadek użycia pozwala użytkownikowi dodać do posiłku zjedzony produkt, który nie istnieje w bazie danych</w:t>
              </w:r>
            </w:ins>
            <w:ins w:id="10397" w:author="Okot" w:date="2020-01-02T14:20:00Z">
              <w:r>
                <w:t>.</w:t>
              </w:r>
            </w:ins>
          </w:p>
        </w:tc>
      </w:tr>
      <w:tr w:rsidR="00E075C7" w14:paraId="4265DD57" w14:textId="77777777" w:rsidTr="00385ED4">
        <w:trPr>
          <w:ins w:id="10398" w:author="Okot" w:date="2020-01-02T12:06:00Z"/>
        </w:trPr>
        <w:tc>
          <w:tcPr>
            <w:tcW w:w="3397" w:type="dxa"/>
          </w:tcPr>
          <w:p w14:paraId="3355610A" w14:textId="77777777" w:rsidR="00E075C7" w:rsidRPr="006076CC" w:rsidRDefault="00E075C7" w:rsidP="00385ED4">
            <w:pPr>
              <w:ind w:firstLine="0"/>
              <w:rPr>
                <w:ins w:id="10399" w:author="Okot" w:date="2020-01-02T12:06:00Z"/>
                <w:b/>
              </w:rPr>
            </w:pPr>
            <w:ins w:id="10400" w:author="Okot" w:date="2020-01-02T12:06:00Z">
              <w:r w:rsidRPr="006076CC">
                <w:rPr>
                  <w:b/>
                </w:rPr>
                <w:t>Warunki początkowe</w:t>
              </w:r>
            </w:ins>
          </w:p>
        </w:tc>
        <w:tc>
          <w:tcPr>
            <w:tcW w:w="5664" w:type="dxa"/>
          </w:tcPr>
          <w:p w14:paraId="6D787D25" w14:textId="7F4FE49B" w:rsidR="00E075C7" w:rsidRDefault="00BB4992">
            <w:pPr>
              <w:ind w:firstLine="0"/>
              <w:rPr>
                <w:ins w:id="10401" w:author="Okot" w:date="2020-01-02T12:06:00Z"/>
              </w:rPr>
            </w:pPr>
            <w:ins w:id="10402" w:author="Okot" w:date="2020-01-02T14:20:00Z">
              <w:r>
                <w:t>Użytkownik poprawnie zrealizował PU002</w:t>
              </w:r>
            </w:ins>
            <w:ins w:id="10403" w:author="Okot" w:date="2020-01-20T20:17:00Z">
              <w:r w:rsidR="00B43087">
                <w:t xml:space="preserve"> i wybrał opcją „</w:t>
              </w:r>
              <w:r w:rsidR="001D399B">
                <w:t>Dodaj jednorazowo” w pkt 2 PU045</w:t>
              </w:r>
            </w:ins>
            <w:ins w:id="10404" w:author="Okot" w:date="2020-01-02T14:20:00Z">
              <w:r>
                <w:t>.</w:t>
              </w:r>
            </w:ins>
          </w:p>
        </w:tc>
      </w:tr>
      <w:tr w:rsidR="00E075C7" w14:paraId="27957BC4" w14:textId="77777777" w:rsidTr="00385ED4">
        <w:trPr>
          <w:ins w:id="10405" w:author="Okot" w:date="2020-01-02T12:06:00Z"/>
        </w:trPr>
        <w:tc>
          <w:tcPr>
            <w:tcW w:w="3397" w:type="dxa"/>
          </w:tcPr>
          <w:p w14:paraId="58E937D5" w14:textId="77777777" w:rsidR="00E075C7" w:rsidRPr="006076CC" w:rsidRDefault="00E075C7" w:rsidP="00385ED4">
            <w:pPr>
              <w:ind w:firstLine="0"/>
              <w:rPr>
                <w:ins w:id="10406" w:author="Okot" w:date="2020-01-02T12:06:00Z"/>
                <w:b/>
              </w:rPr>
            </w:pPr>
            <w:ins w:id="10407" w:author="Okot" w:date="2020-01-02T12:06:00Z">
              <w:r w:rsidRPr="006076CC">
                <w:rPr>
                  <w:b/>
                </w:rPr>
                <w:t>Inicjacja</w:t>
              </w:r>
            </w:ins>
          </w:p>
        </w:tc>
        <w:tc>
          <w:tcPr>
            <w:tcW w:w="5664" w:type="dxa"/>
          </w:tcPr>
          <w:p w14:paraId="060FCF6F" w14:textId="6726EFFD" w:rsidR="00E075C7" w:rsidRDefault="00BB4992">
            <w:pPr>
              <w:ind w:firstLine="0"/>
              <w:rPr>
                <w:ins w:id="10408" w:author="Okot" w:date="2020-01-02T12:06:00Z"/>
              </w:rPr>
            </w:pPr>
            <w:ins w:id="10409" w:author="Okot" w:date="2020-01-02T14:21:00Z">
              <w:r>
                <w:t>Użytkownik nacisnął „Dodaj</w:t>
              </w:r>
            </w:ins>
            <w:ins w:id="10410" w:author="Okot" w:date="2020-01-04T07:02:00Z">
              <w:r w:rsidR="00BE0292">
                <w:t xml:space="preserve"> jednorazowo</w:t>
              </w:r>
            </w:ins>
            <w:ins w:id="10411" w:author="Okot" w:date="2020-01-02T14:21:00Z">
              <w:r>
                <w:t xml:space="preserve">” w trakcie realizacji </w:t>
              </w:r>
            </w:ins>
            <w:ins w:id="10412" w:author="Okot" w:date="2020-01-20T20:18:00Z">
              <w:r w:rsidR="00026FED">
                <w:t xml:space="preserve">pkt 2 </w:t>
              </w:r>
            </w:ins>
            <w:ins w:id="10413" w:author="Okot" w:date="2020-01-02T14:21:00Z">
              <w:r>
                <w:t>PU04</w:t>
              </w:r>
            </w:ins>
            <w:ins w:id="10414" w:author="Okot" w:date="2020-01-16T16:57:00Z">
              <w:r w:rsidR="001D399B">
                <w:t>5</w:t>
              </w:r>
            </w:ins>
            <w:ins w:id="10415" w:author="Okot" w:date="2020-01-02T14:21:00Z">
              <w:r>
                <w:t>.</w:t>
              </w:r>
            </w:ins>
          </w:p>
        </w:tc>
      </w:tr>
      <w:tr w:rsidR="00E075C7" w14:paraId="0E118C53" w14:textId="77777777" w:rsidTr="00385ED4">
        <w:trPr>
          <w:ins w:id="10416" w:author="Okot" w:date="2020-01-02T12:06:00Z"/>
        </w:trPr>
        <w:tc>
          <w:tcPr>
            <w:tcW w:w="3397" w:type="dxa"/>
          </w:tcPr>
          <w:p w14:paraId="2CB9C8A6" w14:textId="77777777" w:rsidR="00E075C7" w:rsidRPr="006076CC" w:rsidRDefault="00E075C7" w:rsidP="00385ED4">
            <w:pPr>
              <w:ind w:firstLine="0"/>
              <w:rPr>
                <w:ins w:id="10417" w:author="Okot" w:date="2020-01-02T12:06:00Z"/>
                <w:b/>
              </w:rPr>
            </w:pPr>
            <w:ins w:id="10418" w:author="Okot" w:date="2020-01-02T12:06:00Z">
              <w:r w:rsidRPr="006076CC">
                <w:rPr>
                  <w:b/>
                </w:rPr>
                <w:t>Warunki końcowe</w:t>
              </w:r>
            </w:ins>
          </w:p>
        </w:tc>
        <w:tc>
          <w:tcPr>
            <w:tcW w:w="5664" w:type="dxa"/>
          </w:tcPr>
          <w:p w14:paraId="6E5355DA" w14:textId="3D0041E4" w:rsidR="00E075C7" w:rsidRDefault="00CB40DB" w:rsidP="00385ED4">
            <w:pPr>
              <w:ind w:firstLine="0"/>
              <w:rPr>
                <w:ins w:id="10419" w:author="Okot" w:date="2020-01-02T12:06:00Z"/>
              </w:rPr>
            </w:pPr>
            <w:ins w:id="10420" w:author="Okot" w:date="2020-01-20T20:18:00Z">
              <w:r>
                <w:t>Wyświetlony został komunikat informujący o poprawnym dodaniu produktu do posiłku.</w:t>
              </w:r>
            </w:ins>
          </w:p>
        </w:tc>
      </w:tr>
      <w:tr w:rsidR="00E075C7" w14:paraId="2B872D2C" w14:textId="77777777" w:rsidTr="00385ED4">
        <w:trPr>
          <w:ins w:id="10421" w:author="Okot" w:date="2020-01-02T12:06:00Z"/>
        </w:trPr>
        <w:tc>
          <w:tcPr>
            <w:tcW w:w="3397" w:type="dxa"/>
          </w:tcPr>
          <w:p w14:paraId="52411701" w14:textId="77777777" w:rsidR="00E075C7" w:rsidRPr="006076CC" w:rsidRDefault="00E075C7" w:rsidP="00385ED4">
            <w:pPr>
              <w:ind w:firstLine="0"/>
              <w:rPr>
                <w:ins w:id="10422" w:author="Okot" w:date="2020-01-02T12:06:00Z"/>
                <w:b/>
              </w:rPr>
            </w:pPr>
            <w:ins w:id="10423" w:author="Okot" w:date="2020-01-02T12:06:00Z">
              <w:r w:rsidRPr="006076CC">
                <w:rPr>
                  <w:b/>
                </w:rPr>
                <w:t>Scenariusz główny</w:t>
              </w:r>
            </w:ins>
          </w:p>
        </w:tc>
        <w:tc>
          <w:tcPr>
            <w:tcW w:w="5664" w:type="dxa"/>
          </w:tcPr>
          <w:p w14:paraId="6A1F6E39" w14:textId="7D88D352" w:rsidR="00E075C7" w:rsidRDefault="00E858CF" w:rsidP="00385ED4">
            <w:pPr>
              <w:ind w:firstLine="0"/>
              <w:rPr>
                <w:ins w:id="10424" w:author="Okot" w:date="2020-01-02T14:22:00Z"/>
              </w:rPr>
            </w:pPr>
            <w:ins w:id="10425" w:author="Okot" w:date="2020-01-02T14:21:00Z">
              <w:r>
                <w:t>1. W oknie modalnym zostaje w</w:t>
              </w:r>
            </w:ins>
            <w:ins w:id="10426" w:author="Okot" w:date="2020-01-02T14:22:00Z">
              <w:r>
                <w:t>yświetlony formularz dodawania produktu.</w:t>
              </w:r>
            </w:ins>
          </w:p>
          <w:p w14:paraId="6DEF4629" w14:textId="77777777" w:rsidR="00E858CF" w:rsidRDefault="00E858CF">
            <w:pPr>
              <w:ind w:firstLine="0"/>
              <w:rPr>
                <w:ins w:id="10427" w:author="Okot" w:date="2020-01-02T14:23:00Z"/>
              </w:rPr>
            </w:pPr>
            <w:ins w:id="10428" w:author="Okot" w:date="2020-01-02T14:22:00Z">
              <w:r>
                <w:t xml:space="preserve">2. Użytkownik </w:t>
              </w:r>
            </w:ins>
            <w:ins w:id="10429" w:author="Okot" w:date="2020-01-02T14:23:00Z">
              <w:r>
                <w:t>wypełnia formularz.</w:t>
              </w:r>
            </w:ins>
          </w:p>
          <w:p w14:paraId="5AFD0CC5" w14:textId="0BF83861" w:rsidR="00E858CF" w:rsidRDefault="00E858CF">
            <w:pPr>
              <w:ind w:firstLine="0"/>
              <w:rPr>
                <w:ins w:id="10430" w:author="Okot" w:date="2020-01-02T14:23:00Z"/>
              </w:rPr>
            </w:pPr>
            <w:ins w:id="10431" w:author="Okot" w:date="2020-01-02T14:23:00Z">
              <w:r>
                <w:t>3. Użytkownik naciska przycisk „Dodaj</w:t>
              </w:r>
            </w:ins>
            <w:ins w:id="10432" w:author="Okot" w:date="2020-01-02T14:25:00Z">
              <w:r w:rsidR="00AE1E0A">
                <w:t xml:space="preserve"> do posiłku</w:t>
              </w:r>
            </w:ins>
            <w:ins w:id="10433" w:author="Okot" w:date="2020-01-02T14:23:00Z">
              <w:r>
                <w:t>”.</w:t>
              </w:r>
            </w:ins>
          </w:p>
          <w:p w14:paraId="09223D48" w14:textId="77777777" w:rsidR="00E858CF" w:rsidRDefault="00E858CF">
            <w:pPr>
              <w:ind w:firstLine="0"/>
              <w:rPr>
                <w:ins w:id="10434" w:author="Okot" w:date="2020-01-02T14:26:00Z"/>
              </w:rPr>
            </w:pPr>
            <w:ins w:id="10435" w:author="Okot" w:date="2020-01-02T14:24:00Z">
              <w:r>
                <w:t xml:space="preserve">4. </w:t>
              </w:r>
            </w:ins>
            <w:ins w:id="10436" w:author="Okot" w:date="2020-01-02T14:25:00Z">
              <w:r w:rsidR="00AE1E0A">
                <w:t>System sprawdza poprawność przesyłanych danych.</w:t>
              </w:r>
            </w:ins>
          </w:p>
          <w:p w14:paraId="0B552DA3" w14:textId="11734FF1" w:rsidR="00CB40DB" w:rsidRPr="001949D1" w:rsidRDefault="00CB40DB" w:rsidP="00CB40DB">
            <w:pPr>
              <w:ind w:firstLine="0"/>
              <w:rPr>
                <w:ins w:id="10437" w:author="Okot" w:date="2020-01-20T20:19:00Z"/>
              </w:rPr>
            </w:pPr>
            <w:ins w:id="10438"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39" w:author="Okot" w:date="2020-01-20T20:19:00Z"/>
              </w:rPr>
            </w:pPr>
            <w:ins w:id="10440"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41" w:author="Okot" w:date="2020-01-20T20:19:00Z"/>
              </w:rPr>
            </w:pPr>
            <w:ins w:id="10442"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43" w:author="Okot" w:date="2020-01-20T20:19:00Z"/>
              </w:rPr>
            </w:pPr>
            <w:ins w:id="10444"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45" w:author="Okot" w:date="2020-01-20T20:19:00Z"/>
              </w:rPr>
            </w:pPr>
            <w:ins w:id="10446" w:author="Okot" w:date="2020-01-20T20:19:00Z">
              <w:r>
                <w:t>9. Zamknięcie okien modalnych.</w:t>
              </w:r>
            </w:ins>
          </w:p>
          <w:p w14:paraId="6DB1F722" w14:textId="11D19E44" w:rsidR="00CB40DB" w:rsidRPr="001949D1" w:rsidRDefault="00CB40DB" w:rsidP="00CB40DB">
            <w:pPr>
              <w:ind w:firstLine="0"/>
              <w:rPr>
                <w:ins w:id="10447" w:author="Okot" w:date="2020-01-20T20:19:00Z"/>
              </w:rPr>
            </w:pPr>
            <w:ins w:id="10448" w:author="Okot" w:date="2020-01-20T20:19:00Z">
              <w:r>
                <w:t>10. Powrót na podstronę „Posiłki”.</w:t>
              </w:r>
            </w:ins>
          </w:p>
          <w:p w14:paraId="5F62CE88" w14:textId="7A382FB7" w:rsidR="00CB40DB" w:rsidRPr="001949D1" w:rsidRDefault="00CB40DB" w:rsidP="00CB40DB">
            <w:pPr>
              <w:ind w:firstLine="0"/>
              <w:rPr>
                <w:ins w:id="10449" w:author="Okot" w:date="2020-01-20T20:19:00Z"/>
              </w:rPr>
            </w:pPr>
            <w:ins w:id="10450"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51" w:author="Okot" w:date="2020-01-02T12:06:00Z"/>
              </w:rPr>
            </w:pPr>
            <w:ins w:id="10452"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53" w:author="Okot" w:date="2020-01-02T12:06:00Z"/>
        </w:trPr>
        <w:tc>
          <w:tcPr>
            <w:tcW w:w="3397" w:type="dxa"/>
          </w:tcPr>
          <w:p w14:paraId="7BDCC101" w14:textId="38DFDA20" w:rsidR="00E075C7" w:rsidRPr="006076CC" w:rsidRDefault="00E075C7" w:rsidP="00385ED4">
            <w:pPr>
              <w:ind w:firstLine="0"/>
              <w:rPr>
                <w:ins w:id="10454" w:author="Okot" w:date="2020-01-02T12:06:00Z"/>
                <w:b/>
              </w:rPr>
            </w:pPr>
            <w:ins w:id="10455"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56" w:author="Okot" w:date="2020-01-02T14:27:00Z"/>
              </w:rPr>
            </w:pPr>
            <w:ins w:id="10457" w:author="Okot" w:date="2020-01-02T14:27:00Z">
              <w:r>
                <w:t>(1-3).1. Użytkownik używa przycisku do zamknięcia okna.</w:t>
              </w:r>
            </w:ins>
          </w:p>
          <w:p w14:paraId="7A7E7071" w14:textId="4E56D67E" w:rsidR="00AE1E0A" w:rsidRDefault="00AE1E0A" w:rsidP="00AE1E0A">
            <w:pPr>
              <w:ind w:firstLine="0"/>
              <w:rPr>
                <w:ins w:id="10458" w:author="Okot" w:date="2020-01-02T14:27:00Z"/>
              </w:rPr>
            </w:pPr>
            <w:ins w:id="10459" w:author="Okot" w:date="2020-01-02T14:27:00Z">
              <w:r>
                <w:t>(1-3).1.1. Pojawia okno dialogowe służące do potwierdzenia zamknięcia okna bez zapisywania danych.</w:t>
              </w:r>
            </w:ins>
          </w:p>
          <w:p w14:paraId="5FAC968F" w14:textId="71EA211A" w:rsidR="00AE1E0A" w:rsidRDefault="00AE1E0A" w:rsidP="00AE1E0A">
            <w:pPr>
              <w:ind w:firstLine="0"/>
              <w:rPr>
                <w:ins w:id="10460" w:author="Okot" w:date="2020-01-02T14:27:00Z"/>
              </w:rPr>
            </w:pPr>
            <w:ins w:id="10461" w:author="Okot" w:date="2020-01-02T14:27:00Z">
              <w:r>
                <w:t>(1-3).1.2.1. Użytkownik potwierdza zamknięcie okna.</w:t>
              </w:r>
            </w:ins>
          </w:p>
          <w:p w14:paraId="7B18E15C" w14:textId="5D0D4553" w:rsidR="00AE1E0A" w:rsidRDefault="00AE1E0A" w:rsidP="00AE1E0A">
            <w:pPr>
              <w:ind w:firstLine="0"/>
              <w:rPr>
                <w:ins w:id="10462" w:author="Okot" w:date="2020-01-02T14:27:00Z"/>
              </w:rPr>
            </w:pPr>
            <w:ins w:id="10463" w:author="Okot" w:date="2020-01-02T14:27:00Z">
              <w:r>
                <w:t>(1-3).1.2.1.1. Okno modalne z formularzem zostaje zamknięte.</w:t>
              </w:r>
            </w:ins>
          </w:p>
          <w:p w14:paraId="048A7877" w14:textId="2D9ECD08" w:rsidR="00AE1E0A" w:rsidRDefault="00AE1E0A" w:rsidP="00AE1E0A">
            <w:pPr>
              <w:ind w:firstLine="0"/>
              <w:rPr>
                <w:ins w:id="10464" w:author="Okot" w:date="2020-01-02T14:27:00Z"/>
              </w:rPr>
            </w:pPr>
            <w:ins w:id="10465" w:author="Okot" w:date="2020-01-02T14:27:00Z">
              <w:r>
                <w:t>(1-3).1.2.1.2. Powrót do podstrony „Posi</w:t>
              </w:r>
            </w:ins>
            <w:ins w:id="10466" w:author="Okot" w:date="2020-01-02T14:29:00Z">
              <w:r>
                <w:t>łki</w:t>
              </w:r>
            </w:ins>
            <w:ins w:id="10467" w:author="Okot" w:date="2020-01-02T14:27:00Z">
              <w:r>
                <w:t>”.</w:t>
              </w:r>
            </w:ins>
          </w:p>
          <w:p w14:paraId="4F3C3264" w14:textId="2A17C91D" w:rsidR="00AE1E0A" w:rsidRDefault="00AE1E0A" w:rsidP="00AE1E0A">
            <w:pPr>
              <w:ind w:firstLine="0"/>
              <w:rPr>
                <w:ins w:id="10468" w:author="Okot" w:date="2020-01-02T14:27:00Z"/>
              </w:rPr>
            </w:pPr>
            <w:ins w:id="10469" w:author="Okot" w:date="2020-01-02T14:27:00Z">
              <w:r>
                <w:t>(1-3).1.2.2. Użytkownik rezygnuje z akcji.</w:t>
              </w:r>
            </w:ins>
          </w:p>
          <w:p w14:paraId="5365F2E7" w14:textId="150F5354" w:rsidR="00AE1E0A" w:rsidRDefault="000B2B3D" w:rsidP="00AE1E0A">
            <w:pPr>
              <w:ind w:firstLine="0"/>
              <w:rPr>
                <w:ins w:id="10470" w:author="Okot" w:date="2020-01-02T14:27:00Z"/>
              </w:rPr>
            </w:pPr>
            <w:ins w:id="10471" w:author="Okot" w:date="2020-01-02T14:27:00Z">
              <w:r>
                <w:t>(1-3).1.2.2.1. Powrót do pkt</w:t>
              </w:r>
              <w:r w:rsidR="00AE1E0A">
                <w:t> (1-3).</w:t>
              </w:r>
            </w:ins>
          </w:p>
          <w:p w14:paraId="798CE315" w14:textId="77777777" w:rsidR="00E075C7" w:rsidRDefault="00597DEA" w:rsidP="00385ED4">
            <w:pPr>
              <w:ind w:firstLine="0"/>
              <w:rPr>
                <w:ins w:id="10472" w:author="Okot" w:date="2020-01-04T07:04:00Z"/>
              </w:rPr>
            </w:pPr>
            <w:ins w:id="10473" w:author="Okot" w:date="2020-01-02T14:29:00Z">
              <w:r>
                <w:t>2</w:t>
              </w:r>
              <w:r w:rsidR="00AE1E0A">
                <w:t>.1. Uż</w:t>
              </w:r>
              <w:r>
                <w:t xml:space="preserve">ytkownik korzysta z przycisku </w:t>
              </w:r>
            </w:ins>
            <w:ins w:id="10474" w:author="Okot" w:date="2020-01-02T14:30:00Z">
              <w:r>
                <w:t>„D</w:t>
              </w:r>
            </w:ins>
            <w:ins w:id="10475" w:author="Okot" w:date="2020-01-02T14:31:00Z">
              <w:r>
                <w:t>ekompozycja</w:t>
              </w:r>
            </w:ins>
            <w:ins w:id="10476" w:author="Okot" w:date="2020-01-02T14:32:00Z">
              <w:r>
                <w:t>”.</w:t>
              </w:r>
            </w:ins>
          </w:p>
          <w:p w14:paraId="5D240072" w14:textId="133AADCB" w:rsidR="00BE0292" w:rsidRDefault="00645B77" w:rsidP="00385ED4">
            <w:pPr>
              <w:ind w:firstLine="0"/>
              <w:rPr>
                <w:ins w:id="10477" w:author="Okot" w:date="2020-01-02T14:32:00Z"/>
              </w:rPr>
            </w:pPr>
            <w:ins w:id="10478" w:author="Okot" w:date="2020-01-04T07:04:00Z">
              <w:r>
                <w:t xml:space="preserve">2.1.1. Przejście do </w:t>
              </w:r>
            </w:ins>
            <w:ins w:id="10479" w:author="Okot" w:date="2020-01-20T20:19:00Z">
              <w:r w:rsidR="00CB40DB">
                <w:t xml:space="preserve">pkt 1 </w:t>
              </w:r>
            </w:ins>
            <w:ins w:id="10480" w:author="Okot" w:date="2020-01-04T07:04:00Z">
              <w:r>
                <w:t>PU04</w:t>
              </w:r>
            </w:ins>
            <w:ins w:id="10481" w:author="Okot" w:date="2020-01-21T14:03:00Z">
              <w:r w:rsidR="001D399B">
                <w:t>7</w:t>
              </w:r>
            </w:ins>
            <w:ins w:id="10482" w:author="Okot" w:date="2020-01-04T07:04:00Z">
              <w:r w:rsidR="00BE0292">
                <w:t>.</w:t>
              </w:r>
            </w:ins>
          </w:p>
          <w:p w14:paraId="1C0CC917" w14:textId="77777777" w:rsidR="005775A6" w:rsidRDefault="005775A6">
            <w:pPr>
              <w:ind w:firstLine="0"/>
              <w:rPr>
                <w:ins w:id="10483" w:author="Okot" w:date="2020-01-02T14:48:00Z"/>
              </w:rPr>
            </w:pPr>
            <w:ins w:id="10484" w:author="Okot" w:date="2020-01-02T14:47:00Z">
              <w:r>
                <w:t>4.1</w:t>
              </w:r>
            </w:ins>
            <w:ins w:id="10485" w:author="Okot" w:date="2020-01-02T14:48:00Z">
              <w:r>
                <w:t>(a)</w:t>
              </w:r>
            </w:ins>
            <w:ins w:id="10486" w:author="Okot" w:date="2020-01-02T14:47:00Z">
              <w:r>
                <w:t xml:space="preserve"> </w:t>
              </w:r>
            </w:ins>
            <w:ins w:id="10487" w:author="Okot" w:date="2020-01-02T14:48:00Z">
              <w:r>
                <w:t>Przesyłany formularz jest pusty.</w:t>
              </w:r>
            </w:ins>
          </w:p>
          <w:p w14:paraId="313F4DC0" w14:textId="77777777" w:rsidR="005775A6" w:rsidRDefault="005775A6">
            <w:pPr>
              <w:ind w:firstLine="0"/>
              <w:rPr>
                <w:ins w:id="10488" w:author="Okot" w:date="2020-01-02T14:48:00Z"/>
              </w:rPr>
            </w:pPr>
            <w:ins w:id="10489" w:author="Okot" w:date="2020-01-02T14:48:00Z">
              <w:r>
                <w:t>4.1(b) Nie wprowadzono nazwy produktu.</w:t>
              </w:r>
            </w:ins>
          </w:p>
          <w:p w14:paraId="4B48937C" w14:textId="14D56D22" w:rsidR="005775A6" w:rsidRDefault="005775A6" w:rsidP="005775A6">
            <w:pPr>
              <w:ind w:firstLine="0"/>
              <w:rPr>
                <w:ins w:id="10490" w:author="Okot" w:date="2020-01-02T14:48:00Z"/>
              </w:rPr>
            </w:pPr>
            <w:ins w:id="10491" w:author="Okot" w:date="2020-01-02T14:48:00Z">
              <w:r>
                <w:t>4.1.1.</w:t>
              </w:r>
            </w:ins>
            <w:ins w:id="10492" w:author="Okot" w:date="2020-01-02T14:49:00Z">
              <w:r>
                <w:t xml:space="preserve"> </w:t>
              </w:r>
            </w:ins>
            <w:ins w:id="10493" w:author="Okot" w:date="2020-01-02T14:48:00Z">
              <w:r>
                <w:t>Wyświetlony zostaje stosowny komunikat błędu.</w:t>
              </w:r>
            </w:ins>
          </w:p>
          <w:p w14:paraId="5EE54344" w14:textId="7E6A2532" w:rsidR="005775A6" w:rsidRDefault="005775A6">
            <w:pPr>
              <w:ind w:firstLine="0"/>
              <w:rPr>
                <w:ins w:id="10494" w:author="Okot" w:date="2020-01-02T12:06:00Z"/>
              </w:rPr>
            </w:pPr>
            <w:ins w:id="10495" w:author="Okot" w:date="2020-01-02T14:48:00Z">
              <w:r>
                <w:t>4.1.</w:t>
              </w:r>
            </w:ins>
            <w:ins w:id="10496" w:author="Okot" w:date="2020-01-02T14:49:00Z">
              <w:r>
                <w:t>2</w:t>
              </w:r>
            </w:ins>
            <w:ins w:id="10497"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98" w:author="Okot" w:date="2020-01-04T07:00:00Z"/>
        </w:rPr>
      </w:pPr>
    </w:p>
    <w:p w14:paraId="669C236A" w14:textId="77777777" w:rsidR="00391EBC" w:rsidRDefault="00391EBC">
      <w:pPr>
        <w:spacing w:after="160" w:line="259" w:lineRule="auto"/>
        <w:ind w:firstLine="0"/>
        <w:jc w:val="left"/>
        <w:rPr>
          <w:ins w:id="10499" w:author="Okot" w:date="2020-01-20T20:41:00Z"/>
        </w:rPr>
      </w:pPr>
      <w:ins w:id="10500" w:author="Okot" w:date="2020-01-20T20:41:00Z">
        <w:r>
          <w:br w:type="page"/>
        </w:r>
      </w:ins>
    </w:p>
    <w:p w14:paraId="1356C31E" w14:textId="61E1A950" w:rsidR="001B2AFA" w:rsidRDefault="001B2AFA">
      <w:pPr>
        <w:spacing w:after="160" w:line="259" w:lineRule="auto"/>
        <w:ind w:firstLine="0"/>
        <w:jc w:val="left"/>
        <w:rPr>
          <w:ins w:id="10501" w:author="Okot" w:date="2020-01-04T07:00:00Z"/>
        </w:rPr>
      </w:pPr>
      <w:ins w:id="10502" w:author="Okot" w:date="2020-01-04T07:00:00Z">
        <w:r>
          <w:lastRenderedPageBreak/>
          <w:t>Tabela 4.4</w:t>
        </w:r>
      </w:ins>
      <w:ins w:id="10503" w:author="Okot" w:date="2020-01-16T16:57:00Z">
        <w:r w:rsidR="001D399B">
          <w:t>7</w:t>
        </w:r>
        <w:r w:rsidR="00645B77">
          <w:t>.</w:t>
        </w:r>
      </w:ins>
    </w:p>
    <w:p w14:paraId="14BC3555" w14:textId="1FD56374" w:rsidR="001B2AFA" w:rsidRDefault="001B2AFA" w:rsidP="001B2AFA">
      <w:pPr>
        <w:ind w:firstLine="0"/>
        <w:rPr>
          <w:ins w:id="10504" w:author="Okot" w:date="2020-01-04T07:00:00Z"/>
        </w:rPr>
      </w:pPr>
      <w:ins w:id="10505"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506" w:author="Okot" w:date="2020-01-04T07:02:00Z"/>
        </w:trPr>
        <w:tc>
          <w:tcPr>
            <w:tcW w:w="3397" w:type="dxa"/>
          </w:tcPr>
          <w:p w14:paraId="6704B033" w14:textId="77777777" w:rsidR="00BE0292" w:rsidRPr="006076CC" w:rsidRDefault="00BE0292" w:rsidP="00696549">
            <w:pPr>
              <w:ind w:firstLine="0"/>
              <w:rPr>
                <w:ins w:id="10507" w:author="Okot" w:date="2020-01-04T07:02:00Z"/>
                <w:b/>
              </w:rPr>
            </w:pPr>
            <w:ins w:id="10508" w:author="Okot" w:date="2020-01-04T07:02:00Z">
              <w:r w:rsidRPr="006076CC">
                <w:rPr>
                  <w:b/>
                </w:rPr>
                <w:t>Nazwa</w:t>
              </w:r>
            </w:ins>
          </w:p>
        </w:tc>
        <w:tc>
          <w:tcPr>
            <w:tcW w:w="5664" w:type="dxa"/>
          </w:tcPr>
          <w:p w14:paraId="39E880E0" w14:textId="2F2AF03C" w:rsidR="00BE0292" w:rsidRPr="00BC07B0" w:rsidRDefault="00EF2407">
            <w:pPr>
              <w:ind w:firstLine="0"/>
              <w:rPr>
                <w:ins w:id="10509" w:author="Okot" w:date="2020-01-04T07:02:00Z"/>
                <w:b/>
                <w:i/>
              </w:rPr>
            </w:pPr>
            <w:ins w:id="10510" w:author="Okot" w:date="2020-01-04T07:02:00Z">
              <w:r>
                <w:rPr>
                  <w:b/>
                  <w:i/>
                </w:rPr>
                <w:t>PU04</w:t>
              </w:r>
            </w:ins>
            <w:ins w:id="10511" w:author="Okot" w:date="2020-01-20T20:20:00Z">
              <w:r w:rsidR="001D399B">
                <w:rPr>
                  <w:b/>
                  <w:i/>
                </w:rPr>
                <w:t>7</w:t>
              </w:r>
            </w:ins>
            <w:ins w:id="10512" w:author="Okot" w:date="2020-01-04T07:02:00Z">
              <w:r w:rsidR="00BE0292" w:rsidRPr="00BC07B0">
                <w:rPr>
                  <w:b/>
                  <w:i/>
                </w:rPr>
                <w:t>: Dekompozycja pożywienia</w:t>
              </w:r>
            </w:ins>
          </w:p>
        </w:tc>
      </w:tr>
      <w:tr w:rsidR="00BE0292" w14:paraId="1B6E07A9" w14:textId="77777777" w:rsidTr="00696549">
        <w:trPr>
          <w:ins w:id="10513" w:author="Okot" w:date="2020-01-04T07:02:00Z"/>
        </w:trPr>
        <w:tc>
          <w:tcPr>
            <w:tcW w:w="3397" w:type="dxa"/>
          </w:tcPr>
          <w:p w14:paraId="7AE0C5AB" w14:textId="77777777" w:rsidR="00BE0292" w:rsidRPr="006076CC" w:rsidRDefault="00BE0292" w:rsidP="00696549">
            <w:pPr>
              <w:ind w:firstLine="0"/>
              <w:rPr>
                <w:ins w:id="10514" w:author="Okot" w:date="2020-01-04T07:02:00Z"/>
                <w:b/>
              </w:rPr>
            </w:pPr>
            <w:ins w:id="10515" w:author="Okot" w:date="2020-01-04T07:02:00Z">
              <w:r w:rsidRPr="006076CC">
                <w:rPr>
                  <w:b/>
                </w:rPr>
                <w:t>Opis</w:t>
              </w:r>
            </w:ins>
          </w:p>
        </w:tc>
        <w:tc>
          <w:tcPr>
            <w:tcW w:w="5664" w:type="dxa"/>
          </w:tcPr>
          <w:p w14:paraId="1C0C3586" w14:textId="6D69BA22" w:rsidR="00BE0292" w:rsidRDefault="00BE0292">
            <w:pPr>
              <w:ind w:firstLine="0"/>
              <w:rPr>
                <w:ins w:id="10516" w:author="Okot" w:date="2020-01-04T07:02:00Z"/>
              </w:rPr>
            </w:pPr>
            <w:ins w:id="10517" w:author="Okot" w:date="2020-01-04T07:02:00Z">
              <w:r>
                <w:t xml:space="preserve">Przypadek użycia pozwala użytkownikowi </w:t>
              </w:r>
            </w:ins>
            <w:ins w:id="10518" w:author="Okot" w:date="2020-01-04T07:05:00Z">
              <w:r w:rsidR="00706FFE">
                <w:t>rozłożyć produkt nieistniejący w bazie na części składowe w celu lepszego określenia jego wartości odżywczej</w:t>
              </w:r>
            </w:ins>
            <w:ins w:id="10519" w:author="Okot" w:date="2020-01-04T07:02:00Z">
              <w:r>
                <w:t>.</w:t>
              </w:r>
            </w:ins>
          </w:p>
        </w:tc>
      </w:tr>
      <w:tr w:rsidR="00BE0292" w14:paraId="007C6555" w14:textId="77777777" w:rsidTr="00696549">
        <w:trPr>
          <w:ins w:id="10520" w:author="Okot" w:date="2020-01-04T07:02:00Z"/>
        </w:trPr>
        <w:tc>
          <w:tcPr>
            <w:tcW w:w="3397" w:type="dxa"/>
          </w:tcPr>
          <w:p w14:paraId="672897CA" w14:textId="77777777" w:rsidR="00BE0292" w:rsidRPr="006076CC" w:rsidRDefault="00BE0292" w:rsidP="00696549">
            <w:pPr>
              <w:ind w:firstLine="0"/>
              <w:rPr>
                <w:ins w:id="10521" w:author="Okot" w:date="2020-01-04T07:02:00Z"/>
                <w:b/>
              </w:rPr>
            </w:pPr>
            <w:ins w:id="10522" w:author="Okot" w:date="2020-01-04T07:02:00Z">
              <w:r w:rsidRPr="006076CC">
                <w:rPr>
                  <w:b/>
                </w:rPr>
                <w:t>Warunki początkowe</w:t>
              </w:r>
            </w:ins>
          </w:p>
        </w:tc>
        <w:tc>
          <w:tcPr>
            <w:tcW w:w="5664" w:type="dxa"/>
          </w:tcPr>
          <w:p w14:paraId="1B53FF78" w14:textId="7C43A59E" w:rsidR="00BE0292" w:rsidRDefault="00BE0292">
            <w:pPr>
              <w:ind w:firstLine="0"/>
              <w:rPr>
                <w:ins w:id="10523" w:author="Okot" w:date="2020-01-04T07:02:00Z"/>
              </w:rPr>
            </w:pPr>
            <w:ins w:id="10524" w:author="Okot" w:date="2020-01-04T07:02:00Z">
              <w:r>
                <w:t>Użytkownik poprawnie zrealizował PU002</w:t>
              </w:r>
            </w:ins>
            <w:ins w:id="10525" w:author="Okot" w:date="2020-01-20T20:20:00Z">
              <w:r w:rsidR="00CB40DB">
                <w:t xml:space="preserve"> i realizuje scenariusz alternatywny 2.1.</w:t>
              </w:r>
            </w:ins>
            <w:ins w:id="10526" w:author="Okot" w:date="2020-01-04T07:02:00Z">
              <w:r w:rsidR="00CB40DB">
                <w:t xml:space="preserve"> PU04</w:t>
              </w:r>
            </w:ins>
            <w:ins w:id="10527" w:author="Okot" w:date="2020-01-20T20:20:00Z">
              <w:r w:rsidR="001D399B">
                <w:t>6</w:t>
              </w:r>
            </w:ins>
            <w:ins w:id="10528" w:author="Okot" w:date="2020-01-04T07:02:00Z">
              <w:r>
                <w:t>.</w:t>
              </w:r>
            </w:ins>
          </w:p>
        </w:tc>
      </w:tr>
      <w:tr w:rsidR="00BE0292" w14:paraId="452B7587" w14:textId="77777777" w:rsidTr="00696549">
        <w:trPr>
          <w:ins w:id="10529" w:author="Okot" w:date="2020-01-04T07:02:00Z"/>
        </w:trPr>
        <w:tc>
          <w:tcPr>
            <w:tcW w:w="3397" w:type="dxa"/>
          </w:tcPr>
          <w:p w14:paraId="3F480CF9" w14:textId="77777777" w:rsidR="00BE0292" w:rsidRPr="006076CC" w:rsidRDefault="00BE0292" w:rsidP="00696549">
            <w:pPr>
              <w:ind w:firstLine="0"/>
              <w:rPr>
                <w:ins w:id="10530" w:author="Okot" w:date="2020-01-04T07:02:00Z"/>
                <w:b/>
              </w:rPr>
            </w:pPr>
            <w:ins w:id="10531" w:author="Okot" w:date="2020-01-04T07:02:00Z">
              <w:r w:rsidRPr="006076CC">
                <w:rPr>
                  <w:b/>
                </w:rPr>
                <w:t>Inicjacja</w:t>
              </w:r>
            </w:ins>
          </w:p>
        </w:tc>
        <w:tc>
          <w:tcPr>
            <w:tcW w:w="5664" w:type="dxa"/>
          </w:tcPr>
          <w:p w14:paraId="4A2694E8" w14:textId="02DF10A1" w:rsidR="00BE0292" w:rsidRDefault="00BE0292">
            <w:pPr>
              <w:ind w:firstLine="0"/>
              <w:rPr>
                <w:ins w:id="10532" w:author="Okot" w:date="2020-01-04T07:02:00Z"/>
              </w:rPr>
            </w:pPr>
            <w:ins w:id="10533" w:author="Okot" w:date="2020-01-04T07:02:00Z">
              <w:r>
                <w:t>Użytkownik nacisnął „</w:t>
              </w:r>
            </w:ins>
            <w:ins w:id="10534" w:author="Okot" w:date="2020-01-04T07:05:00Z">
              <w:r w:rsidR="00706FFE">
                <w:t>Dekompozycja</w:t>
              </w:r>
            </w:ins>
            <w:ins w:id="10535" w:author="Okot" w:date="2020-01-04T07:02:00Z">
              <w:r w:rsidR="00706FFE">
                <w:t xml:space="preserve">” </w:t>
              </w:r>
              <w:r>
                <w:t>w trakcie realizacji PU04</w:t>
              </w:r>
            </w:ins>
            <w:ins w:id="10536" w:author="Okot" w:date="2020-01-21T14:04:00Z">
              <w:r w:rsidR="001D399B">
                <w:t>6</w:t>
              </w:r>
            </w:ins>
            <w:ins w:id="10537" w:author="Okot" w:date="2020-01-04T07:02:00Z">
              <w:r>
                <w:t>.</w:t>
              </w:r>
            </w:ins>
          </w:p>
        </w:tc>
      </w:tr>
      <w:tr w:rsidR="00BE0292" w14:paraId="3E7082B9" w14:textId="77777777" w:rsidTr="00696549">
        <w:trPr>
          <w:ins w:id="10538" w:author="Okot" w:date="2020-01-04T07:02:00Z"/>
        </w:trPr>
        <w:tc>
          <w:tcPr>
            <w:tcW w:w="3397" w:type="dxa"/>
          </w:tcPr>
          <w:p w14:paraId="2F488F71" w14:textId="77777777" w:rsidR="00BE0292" w:rsidRPr="006076CC" w:rsidRDefault="00BE0292" w:rsidP="00696549">
            <w:pPr>
              <w:ind w:firstLine="0"/>
              <w:rPr>
                <w:ins w:id="10539" w:author="Okot" w:date="2020-01-04T07:02:00Z"/>
                <w:b/>
              </w:rPr>
            </w:pPr>
            <w:ins w:id="10540" w:author="Okot" w:date="2020-01-04T07:02:00Z">
              <w:r w:rsidRPr="006076CC">
                <w:rPr>
                  <w:b/>
                </w:rPr>
                <w:t>Warunki końcowe</w:t>
              </w:r>
            </w:ins>
          </w:p>
        </w:tc>
        <w:tc>
          <w:tcPr>
            <w:tcW w:w="5664" w:type="dxa"/>
          </w:tcPr>
          <w:p w14:paraId="0DB39BE6" w14:textId="6AD6189F" w:rsidR="00BE0292" w:rsidRDefault="003E6265">
            <w:pPr>
              <w:ind w:firstLine="0"/>
              <w:rPr>
                <w:ins w:id="10541" w:author="Okot" w:date="2020-01-04T07:02:00Z"/>
              </w:rPr>
            </w:pPr>
            <w:ins w:id="10542" w:author="Okot" w:date="2020-01-20T20:21:00Z">
              <w:r>
                <w:t>Wyświetlony został komunikat informujący o poprawnym dodaniu produktu do posiłku.</w:t>
              </w:r>
            </w:ins>
          </w:p>
        </w:tc>
      </w:tr>
      <w:tr w:rsidR="00BE0292" w14:paraId="048DDAAA" w14:textId="77777777" w:rsidTr="00696549">
        <w:trPr>
          <w:ins w:id="10543" w:author="Okot" w:date="2020-01-04T07:02:00Z"/>
        </w:trPr>
        <w:tc>
          <w:tcPr>
            <w:tcW w:w="3397" w:type="dxa"/>
          </w:tcPr>
          <w:p w14:paraId="7D53C793" w14:textId="77777777" w:rsidR="00BE0292" w:rsidRPr="006076CC" w:rsidRDefault="00BE0292" w:rsidP="00696549">
            <w:pPr>
              <w:ind w:firstLine="0"/>
              <w:rPr>
                <w:ins w:id="10544" w:author="Okot" w:date="2020-01-04T07:02:00Z"/>
                <w:b/>
              </w:rPr>
            </w:pPr>
            <w:ins w:id="10545" w:author="Okot" w:date="2020-01-04T07:02:00Z">
              <w:r w:rsidRPr="006076CC">
                <w:rPr>
                  <w:b/>
                </w:rPr>
                <w:t>Scenariusz główny</w:t>
              </w:r>
            </w:ins>
          </w:p>
        </w:tc>
        <w:tc>
          <w:tcPr>
            <w:tcW w:w="5664" w:type="dxa"/>
          </w:tcPr>
          <w:p w14:paraId="76DFD6F1" w14:textId="41093364" w:rsidR="00BE0292" w:rsidRDefault="00BE0292" w:rsidP="00BE0292">
            <w:pPr>
              <w:ind w:firstLine="0"/>
              <w:rPr>
                <w:ins w:id="10546" w:author="Okot" w:date="2020-01-04T07:03:00Z"/>
              </w:rPr>
            </w:pPr>
            <w:ins w:id="10547" w:author="Okot" w:date="2020-01-04T07:03:00Z">
              <w:r>
                <w:t>1. Pojawia się okno modalne z formularzem wybierania produktów.</w:t>
              </w:r>
            </w:ins>
          </w:p>
          <w:p w14:paraId="0445CB6C" w14:textId="5A5DCD5C" w:rsidR="00BE0292" w:rsidRDefault="00756BA9" w:rsidP="00BE0292">
            <w:pPr>
              <w:ind w:firstLine="0"/>
              <w:rPr>
                <w:ins w:id="10548" w:author="Okot" w:date="2020-01-04T07:03:00Z"/>
              </w:rPr>
            </w:pPr>
            <w:ins w:id="10549"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50" w:author="Okot" w:date="2020-01-04T07:03:00Z"/>
              </w:rPr>
            </w:pPr>
            <w:ins w:id="10551" w:author="Okot" w:date="2020-01-04T07:03:00Z">
              <w:r>
                <w:t>3. Użytkownik wprowadza wagę produktu wchodzącą w skład dekomponowanego pożywienia.</w:t>
              </w:r>
            </w:ins>
          </w:p>
          <w:p w14:paraId="15F7481E" w14:textId="1BB5BB6F" w:rsidR="00BE0292" w:rsidRDefault="00BE0292" w:rsidP="00BE0292">
            <w:pPr>
              <w:ind w:firstLine="0"/>
              <w:rPr>
                <w:ins w:id="10552" w:author="Okot" w:date="2020-01-04T07:03:00Z"/>
              </w:rPr>
            </w:pPr>
            <w:ins w:id="10553" w:author="Okot" w:date="2020-01-04T07:03:00Z">
              <w:r>
                <w:t>4. Użytkownik korzysta z przycisku „Zapisz”.</w:t>
              </w:r>
            </w:ins>
          </w:p>
          <w:p w14:paraId="4A966C0F" w14:textId="428EEE5E" w:rsidR="00BE0292" w:rsidRDefault="00BE0292" w:rsidP="00BE0292">
            <w:pPr>
              <w:ind w:firstLine="0"/>
              <w:rPr>
                <w:ins w:id="10554" w:author="Okot" w:date="2020-01-04T07:03:00Z"/>
              </w:rPr>
            </w:pPr>
            <w:ins w:id="10555" w:author="Okot" w:date="2020-01-04T07:03:00Z">
              <w:r>
                <w:t>5. System weryfikuje poprawność przesyłanych danych.</w:t>
              </w:r>
            </w:ins>
          </w:p>
          <w:p w14:paraId="07BC4808" w14:textId="4CB7F457" w:rsidR="00BE0292" w:rsidRDefault="00BE0292" w:rsidP="00BE0292">
            <w:pPr>
              <w:ind w:firstLine="0"/>
              <w:rPr>
                <w:ins w:id="10556" w:author="Okot" w:date="2020-01-04T07:03:00Z"/>
              </w:rPr>
            </w:pPr>
            <w:ins w:id="10557" w:author="Okot" w:date="2020-01-04T07:03:00Z">
              <w:r>
                <w:t>6. System oblicza wartość odżywczą dodanego produktu.</w:t>
              </w:r>
            </w:ins>
          </w:p>
          <w:p w14:paraId="6A0C8BE6" w14:textId="6A8DC267" w:rsidR="00706FFE" w:rsidRDefault="003E6265" w:rsidP="00706FFE">
            <w:pPr>
              <w:ind w:firstLine="0"/>
              <w:rPr>
                <w:ins w:id="10558" w:author="Okot" w:date="2020-01-04T07:04:00Z"/>
              </w:rPr>
            </w:pPr>
            <w:ins w:id="10559" w:author="Okot" w:date="2020-01-04T07:04:00Z">
              <w:r>
                <w:t>7. Puste pola z formularza z pkt</w:t>
              </w:r>
            </w:ins>
            <w:ins w:id="10560" w:author="Okot" w:date="2020-01-21T14:04:00Z">
              <w:r w:rsidR="0060094C">
                <w:t> </w:t>
              </w:r>
            </w:ins>
            <w:ins w:id="10561" w:author="Okot" w:date="2020-01-04T07:04:00Z">
              <w:r w:rsidR="00706FFE">
                <w:t>1</w:t>
              </w:r>
            </w:ins>
            <w:ins w:id="10562" w:author="Okot" w:date="2020-01-20T20:21:00Z">
              <w:r>
                <w:t xml:space="preserve"> PU04</w:t>
              </w:r>
            </w:ins>
            <w:ins w:id="10563" w:author="Okot" w:date="2020-01-21T14:04:00Z">
              <w:r w:rsidR="0060094C">
                <w:t>6</w:t>
              </w:r>
            </w:ins>
            <w:ins w:id="10564" w:author="Okot" w:date="2020-01-04T07:04:00Z">
              <w:r w:rsidR="00706FFE">
                <w:t xml:space="preserve"> zostają uzupełnione o wyliczone wartości odżywcze.</w:t>
              </w:r>
            </w:ins>
          </w:p>
          <w:p w14:paraId="6A2A411A" w14:textId="71A5EFD8" w:rsidR="003E6265" w:rsidRDefault="003E6265" w:rsidP="003E6265">
            <w:pPr>
              <w:ind w:firstLine="0"/>
              <w:rPr>
                <w:ins w:id="10565" w:author="Okot" w:date="2020-01-20T20:21:00Z"/>
              </w:rPr>
            </w:pPr>
            <w:ins w:id="10566" w:author="Okot" w:date="2020-01-20T20:21:00Z">
              <w:r>
                <w:t>8. Użytkownik naciska przycisk „Dodaj do posiłku”.</w:t>
              </w:r>
            </w:ins>
          </w:p>
          <w:p w14:paraId="72106D71" w14:textId="40D08D95" w:rsidR="003E6265" w:rsidRDefault="003E6265" w:rsidP="003E6265">
            <w:pPr>
              <w:ind w:firstLine="0"/>
              <w:rPr>
                <w:ins w:id="10567" w:author="Okot" w:date="2020-01-20T20:21:00Z"/>
              </w:rPr>
            </w:pPr>
            <w:ins w:id="10568" w:author="Okot" w:date="2020-01-20T20:21:00Z">
              <w:r>
                <w:t>9. System sprawdza poprawność przesyłanych danych.</w:t>
              </w:r>
            </w:ins>
          </w:p>
          <w:p w14:paraId="7B437C09" w14:textId="3D2E8DCD" w:rsidR="003E6265" w:rsidRPr="001949D1" w:rsidRDefault="003E6265" w:rsidP="003E6265">
            <w:pPr>
              <w:ind w:firstLine="0"/>
              <w:rPr>
                <w:ins w:id="10569" w:author="Okot" w:date="2020-01-20T20:21:00Z"/>
              </w:rPr>
            </w:pPr>
            <w:ins w:id="10570" w:author="Okot" w:date="2020-01-20T20:22:00Z">
              <w:r>
                <w:t>10</w:t>
              </w:r>
            </w:ins>
            <w:ins w:id="10571"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72" w:author="Okot" w:date="2020-01-20T20:21:00Z"/>
              </w:rPr>
            </w:pPr>
            <w:ins w:id="10573"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74" w:author="Okot" w:date="2020-01-20T20:21:00Z"/>
              </w:rPr>
            </w:pPr>
            <w:ins w:id="10575" w:author="Okot" w:date="2020-01-20T20:22:00Z">
              <w:r>
                <w:t>12</w:t>
              </w:r>
            </w:ins>
            <w:ins w:id="10576"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77" w:author="Okot" w:date="2020-01-20T20:21:00Z"/>
              </w:rPr>
            </w:pPr>
            <w:ins w:id="10578"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79" w:author="Okot" w:date="2020-01-20T20:21:00Z"/>
              </w:rPr>
            </w:pPr>
            <w:ins w:id="10580" w:author="Okot" w:date="2020-01-20T20:21:00Z">
              <w:r>
                <w:t>14. Zamknięcie okien modalnych.</w:t>
              </w:r>
            </w:ins>
          </w:p>
          <w:p w14:paraId="1A4E8BA3" w14:textId="7D33AFA3" w:rsidR="003E6265" w:rsidRPr="001949D1" w:rsidRDefault="003E6265" w:rsidP="003E6265">
            <w:pPr>
              <w:ind w:firstLine="0"/>
              <w:rPr>
                <w:ins w:id="10581" w:author="Okot" w:date="2020-01-20T20:21:00Z"/>
              </w:rPr>
            </w:pPr>
            <w:ins w:id="10582" w:author="Okot" w:date="2020-01-20T20:21:00Z">
              <w:r>
                <w:t>1</w:t>
              </w:r>
            </w:ins>
            <w:ins w:id="10583" w:author="Okot" w:date="2020-01-20T20:22:00Z">
              <w:r>
                <w:t>5</w:t>
              </w:r>
            </w:ins>
            <w:ins w:id="10584" w:author="Okot" w:date="2020-01-20T20:21:00Z">
              <w:r>
                <w:t>. Powrót na podstronę „Posiłki”.</w:t>
              </w:r>
            </w:ins>
          </w:p>
          <w:p w14:paraId="524FA4C9" w14:textId="0B60607F" w:rsidR="003E6265" w:rsidRPr="001949D1" w:rsidRDefault="003E6265" w:rsidP="003E6265">
            <w:pPr>
              <w:ind w:firstLine="0"/>
              <w:rPr>
                <w:ins w:id="10585" w:author="Okot" w:date="2020-01-20T20:21:00Z"/>
              </w:rPr>
            </w:pPr>
            <w:ins w:id="10586"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87" w:author="Okot" w:date="2020-01-04T07:02:00Z"/>
              </w:rPr>
            </w:pPr>
            <w:ins w:id="10588"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89" w:author="Okot" w:date="2020-01-04T07:02:00Z"/>
        </w:trPr>
        <w:tc>
          <w:tcPr>
            <w:tcW w:w="3397" w:type="dxa"/>
          </w:tcPr>
          <w:p w14:paraId="510A66A7" w14:textId="77777777" w:rsidR="00BE0292" w:rsidRPr="006076CC" w:rsidRDefault="00BE0292" w:rsidP="00696549">
            <w:pPr>
              <w:ind w:firstLine="0"/>
              <w:rPr>
                <w:ins w:id="10590" w:author="Okot" w:date="2020-01-04T07:02:00Z"/>
                <w:b/>
              </w:rPr>
            </w:pPr>
            <w:ins w:id="1059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92" w:author="Okot" w:date="2020-01-04T07:02:00Z"/>
              </w:rPr>
            </w:pPr>
            <w:ins w:id="10593" w:author="Okot" w:date="2020-01-04T07:02:00Z">
              <w:r>
                <w:t>(1-3).1. Użytkownik używa przycisku do zamknięcia okna.</w:t>
              </w:r>
            </w:ins>
          </w:p>
          <w:p w14:paraId="7E479228" w14:textId="77777777" w:rsidR="00BE0292" w:rsidRDefault="00BE0292" w:rsidP="00696549">
            <w:pPr>
              <w:ind w:firstLine="0"/>
              <w:rPr>
                <w:ins w:id="10594" w:author="Okot" w:date="2020-01-04T07:02:00Z"/>
              </w:rPr>
            </w:pPr>
            <w:ins w:id="10595" w:author="Okot" w:date="2020-01-04T07:02:00Z">
              <w:r>
                <w:t>(1-3).1.1. Pojawia okno dialogowe służące do potwierdzenia zamknięcia okna bez zapisywania danych.</w:t>
              </w:r>
            </w:ins>
          </w:p>
          <w:p w14:paraId="1ABEFBD9" w14:textId="77777777" w:rsidR="00BE0292" w:rsidRDefault="00BE0292" w:rsidP="00696549">
            <w:pPr>
              <w:ind w:firstLine="0"/>
              <w:rPr>
                <w:ins w:id="10596" w:author="Okot" w:date="2020-01-04T07:02:00Z"/>
              </w:rPr>
            </w:pPr>
            <w:ins w:id="10597" w:author="Okot" w:date="2020-01-04T07:02:00Z">
              <w:r>
                <w:t>(1-3).1.2.1. Użytkownik potwierdza zamknięcie okna.</w:t>
              </w:r>
            </w:ins>
          </w:p>
          <w:p w14:paraId="2BD07C4A" w14:textId="77777777" w:rsidR="00BE0292" w:rsidRDefault="00BE0292" w:rsidP="00696549">
            <w:pPr>
              <w:ind w:firstLine="0"/>
              <w:rPr>
                <w:ins w:id="10598" w:author="Okot" w:date="2020-01-04T07:02:00Z"/>
              </w:rPr>
            </w:pPr>
            <w:ins w:id="10599" w:author="Okot" w:date="2020-01-04T07:02:00Z">
              <w:r>
                <w:t>(1-3).1.2.1.1. Okno modalne z formularzem zostaje zamknięte.</w:t>
              </w:r>
            </w:ins>
          </w:p>
          <w:p w14:paraId="783CEF28" w14:textId="77777777" w:rsidR="00BE0292" w:rsidRDefault="00BE0292" w:rsidP="00696549">
            <w:pPr>
              <w:ind w:firstLine="0"/>
              <w:rPr>
                <w:ins w:id="10600" w:author="Okot" w:date="2020-01-04T07:02:00Z"/>
              </w:rPr>
            </w:pPr>
            <w:ins w:id="10601" w:author="Okot" w:date="2020-01-04T07:02:00Z">
              <w:r>
                <w:t>(1-3).1.2.1.2. Powrót do podstrony „Posiłki”.</w:t>
              </w:r>
            </w:ins>
          </w:p>
          <w:p w14:paraId="54AFCE49" w14:textId="77777777" w:rsidR="00BE0292" w:rsidRDefault="00BE0292" w:rsidP="00696549">
            <w:pPr>
              <w:ind w:firstLine="0"/>
              <w:rPr>
                <w:ins w:id="10602" w:author="Okot" w:date="2020-01-04T07:02:00Z"/>
              </w:rPr>
            </w:pPr>
            <w:ins w:id="10603" w:author="Okot" w:date="2020-01-04T07:02:00Z">
              <w:r>
                <w:t>(1-3).1.2.2. Użytkownik rezygnuje z akcji.</w:t>
              </w:r>
            </w:ins>
          </w:p>
          <w:p w14:paraId="7789B0FD" w14:textId="34E046CB" w:rsidR="00BE0292" w:rsidRDefault="000B2B3D" w:rsidP="00696549">
            <w:pPr>
              <w:ind w:firstLine="0"/>
              <w:rPr>
                <w:ins w:id="10604" w:author="Okot" w:date="2020-01-04T07:02:00Z"/>
              </w:rPr>
            </w:pPr>
            <w:ins w:id="10605" w:author="Okot" w:date="2020-01-04T07:02:00Z">
              <w:r>
                <w:t>(1-3).1.2.2.1. Powrót do pkt</w:t>
              </w:r>
              <w:r w:rsidR="00BE0292">
                <w:t> (1-3).</w:t>
              </w:r>
            </w:ins>
          </w:p>
          <w:p w14:paraId="4B8440DB" w14:textId="01F0BCED" w:rsidR="00BE0292" w:rsidRDefault="00BE0292" w:rsidP="00696549">
            <w:pPr>
              <w:ind w:firstLine="0"/>
              <w:rPr>
                <w:ins w:id="10606" w:author="Okot" w:date="2020-01-04T07:02:00Z"/>
              </w:rPr>
            </w:pPr>
            <w:ins w:id="1060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608" w:author="Okot" w:date="2020-01-04T07:02:00Z"/>
              </w:rPr>
            </w:pPr>
            <w:ins w:id="10609" w:author="Okot" w:date="2020-01-04T07:02:00Z">
              <w:r>
                <w:t>(2-3</w:t>
              </w:r>
              <w:r w:rsidR="00BE0292">
                <w:t>).1.1.Pojawia się kolejny wiersz formularza.</w:t>
              </w:r>
            </w:ins>
          </w:p>
          <w:p w14:paraId="7316D819" w14:textId="382BEFAC" w:rsidR="00BE0292" w:rsidRDefault="00BE0292" w:rsidP="00696549">
            <w:pPr>
              <w:ind w:firstLine="0"/>
              <w:rPr>
                <w:ins w:id="10610" w:author="Okot" w:date="2020-01-04T07:02:00Z"/>
              </w:rPr>
            </w:pPr>
            <w:ins w:id="10611"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12" w:author="Okot" w:date="2020-01-04T07:02:00Z"/>
              </w:rPr>
            </w:pPr>
            <w:ins w:id="10613" w:author="Okot" w:date="2020-01-04T07:02:00Z">
              <w:r>
                <w:t>5.1.Użytkownik nie wybrał produktu.</w:t>
              </w:r>
            </w:ins>
          </w:p>
          <w:p w14:paraId="4F44F963" w14:textId="55131D3A" w:rsidR="00BE0292" w:rsidRDefault="00BE0292" w:rsidP="00696549">
            <w:pPr>
              <w:ind w:firstLine="0"/>
              <w:rPr>
                <w:ins w:id="10614" w:author="Okot" w:date="2020-01-04T07:02:00Z"/>
              </w:rPr>
            </w:pPr>
            <w:ins w:id="10615" w:author="Okot" w:date="2020-01-04T07:02:00Z">
              <w:r>
                <w:t>5.1.1. Wyświetlony zostaje stosowny komunikat błędu.</w:t>
              </w:r>
            </w:ins>
          </w:p>
          <w:p w14:paraId="242022C8" w14:textId="0F546302" w:rsidR="00BE0292" w:rsidRDefault="000B2B3D" w:rsidP="00696549">
            <w:pPr>
              <w:ind w:firstLine="0"/>
              <w:rPr>
                <w:ins w:id="10616" w:author="Okot" w:date="2020-01-04T07:02:00Z"/>
              </w:rPr>
            </w:pPr>
            <w:ins w:id="10617" w:author="Okot" w:date="2020-01-04T07:02:00Z">
              <w:r>
                <w:t>5.1.2. Powrót do pkt</w:t>
              </w:r>
              <w:r w:rsidR="00BE0292">
                <w:t xml:space="preserve"> 2.1.2.</w:t>
              </w:r>
            </w:ins>
          </w:p>
          <w:p w14:paraId="7FE327FF" w14:textId="33B257BC" w:rsidR="00BE0292" w:rsidRDefault="00BE0292" w:rsidP="00696549">
            <w:pPr>
              <w:ind w:firstLine="0"/>
              <w:rPr>
                <w:ins w:id="10618" w:author="Okot" w:date="2020-01-04T07:02:00Z"/>
              </w:rPr>
            </w:pPr>
            <w:ins w:id="10619" w:author="Okot" w:date="2020-01-04T07:02:00Z">
              <w:r>
                <w:t>5.2(a) Użytkownik nie uzupełnił pola „Waga”.</w:t>
              </w:r>
            </w:ins>
          </w:p>
          <w:p w14:paraId="48825D91" w14:textId="5BDC98F8" w:rsidR="00BE0292" w:rsidRDefault="00BE0292" w:rsidP="00696549">
            <w:pPr>
              <w:ind w:firstLine="0"/>
              <w:rPr>
                <w:ins w:id="10620" w:author="Okot" w:date="2020-01-04T07:02:00Z"/>
              </w:rPr>
            </w:pPr>
            <w:ins w:id="10621" w:author="Okot" w:date="2020-01-04T07:02:00Z">
              <w:r>
                <w:t>5.2(b) Użytkownik wprowadził błędne dane do pola „Waga”.</w:t>
              </w:r>
            </w:ins>
          </w:p>
          <w:p w14:paraId="4C4C6E4C" w14:textId="38E53B7C" w:rsidR="00BE0292" w:rsidRDefault="00BE0292" w:rsidP="00696549">
            <w:pPr>
              <w:ind w:firstLine="0"/>
              <w:rPr>
                <w:ins w:id="10622" w:author="Okot" w:date="2020-01-04T07:02:00Z"/>
              </w:rPr>
            </w:pPr>
            <w:ins w:id="10623" w:author="Okot" w:date="2020-01-04T07:02:00Z">
              <w:r>
                <w:t>5.2.1. Wyświetlony zostaje stosowny komunikat błędu.</w:t>
              </w:r>
            </w:ins>
          </w:p>
          <w:p w14:paraId="448CAFFB" w14:textId="11096D59" w:rsidR="00BE0292" w:rsidRDefault="00BE0292">
            <w:pPr>
              <w:ind w:firstLine="0"/>
              <w:rPr>
                <w:ins w:id="10624" w:author="Okot" w:date="2020-01-20T20:23:00Z"/>
              </w:rPr>
            </w:pPr>
            <w:ins w:id="10625" w:author="Okot" w:date="2020-01-04T07:02:00Z">
              <w:r>
                <w:t>5.2.2. P</w:t>
              </w:r>
              <w:r w:rsidR="000B2B3D">
                <w:t>owrót do pkt</w:t>
              </w:r>
              <w:r>
                <w:t xml:space="preserve"> 3.</w:t>
              </w:r>
            </w:ins>
          </w:p>
          <w:p w14:paraId="3B5EF239" w14:textId="6FC0840D" w:rsidR="003E6265" w:rsidRDefault="003E6265" w:rsidP="003E6265">
            <w:pPr>
              <w:ind w:firstLine="0"/>
              <w:rPr>
                <w:ins w:id="10626" w:author="Okot" w:date="2020-01-20T20:23:00Z"/>
              </w:rPr>
            </w:pPr>
            <w:ins w:id="10627" w:author="Okot" w:date="2020-01-20T20:23:00Z">
              <w:r>
                <w:t>8.1. Nie wprowadzono nazwy produktu.</w:t>
              </w:r>
            </w:ins>
          </w:p>
          <w:p w14:paraId="447F4122" w14:textId="193ED5F0" w:rsidR="003E6265" w:rsidRDefault="003E6265" w:rsidP="003E6265">
            <w:pPr>
              <w:ind w:firstLine="0"/>
              <w:rPr>
                <w:ins w:id="10628" w:author="Okot" w:date="2020-01-20T20:23:00Z"/>
              </w:rPr>
            </w:pPr>
            <w:ins w:id="10629" w:author="Okot" w:date="2020-01-20T20:23:00Z">
              <w:r>
                <w:t>8.1.1. Wyświetlony zostaje stosowny komunikat błędu.</w:t>
              </w:r>
            </w:ins>
          </w:p>
          <w:p w14:paraId="01EE0341" w14:textId="3A4CA386" w:rsidR="003E6265" w:rsidRDefault="000B2B3D" w:rsidP="003E6265">
            <w:pPr>
              <w:ind w:firstLine="0"/>
              <w:rPr>
                <w:ins w:id="10630" w:author="Okot" w:date="2020-01-04T07:02:00Z"/>
              </w:rPr>
            </w:pPr>
            <w:ins w:id="10631" w:author="Okot" w:date="2020-01-20T20:23:00Z">
              <w:r>
                <w:lastRenderedPageBreak/>
                <w:t>8.1.2. Powrót do pkt</w:t>
              </w:r>
              <w:r w:rsidR="003E6265">
                <w:t xml:space="preserve"> 2</w:t>
              </w:r>
            </w:ins>
            <w:ins w:id="10632" w:author="Okot" w:date="2020-01-20T20:24:00Z">
              <w:r w:rsidR="0060094C">
                <w:t xml:space="preserve"> PU046</w:t>
              </w:r>
            </w:ins>
            <w:ins w:id="10633" w:author="Okot" w:date="2020-01-20T20:23:00Z">
              <w:r w:rsidR="003E6265">
                <w:t>.</w:t>
              </w:r>
            </w:ins>
          </w:p>
        </w:tc>
      </w:tr>
    </w:tbl>
    <w:p w14:paraId="092A6DDB" w14:textId="77777777" w:rsidR="001B2AFA" w:rsidRDefault="001B2AFA">
      <w:pPr>
        <w:spacing w:after="160" w:line="259" w:lineRule="auto"/>
        <w:ind w:firstLine="0"/>
        <w:jc w:val="left"/>
        <w:rPr>
          <w:ins w:id="10634" w:author="Okot" w:date="2020-01-02T14:50:00Z"/>
        </w:rPr>
      </w:pPr>
    </w:p>
    <w:p w14:paraId="205C9DF9" w14:textId="4FF13C5E" w:rsidR="00C0799C" w:rsidRDefault="00C0799C" w:rsidP="00C0799C">
      <w:pPr>
        <w:ind w:firstLine="0"/>
        <w:rPr>
          <w:ins w:id="10635" w:author="Okot" w:date="2020-01-02T14:50:00Z"/>
        </w:rPr>
      </w:pPr>
      <w:ins w:id="10636" w:author="Okot" w:date="2020-01-02T14:50:00Z">
        <w:r>
          <w:t>Tabela 4.4</w:t>
        </w:r>
      </w:ins>
      <w:ins w:id="10637" w:author="Okot" w:date="2020-01-21T14:04:00Z">
        <w:r w:rsidR="0060094C">
          <w:t>8</w:t>
        </w:r>
      </w:ins>
      <w:ins w:id="10638" w:author="Okot" w:date="2020-01-04T07:14:00Z">
        <w:r w:rsidR="00645B77">
          <w:t>.</w:t>
        </w:r>
      </w:ins>
      <w:ins w:id="10639" w:author="Okot" w:date="2020-01-02T14:50:00Z">
        <w:r>
          <w:t> </w:t>
        </w:r>
      </w:ins>
    </w:p>
    <w:p w14:paraId="3EC82C69" w14:textId="4F0AB26B" w:rsidR="00C0799C" w:rsidRDefault="00C0799C">
      <w:pPr>
        <w:ind w:firstLine="0"/>
        <w:rPr>
          <w:ins w:id="10640" w:author="Okot" w:date="2020-01-02T12:06:00Z"/>
        </w:rPr>
        <w:pPrChange w:id="10641" w:author="Okot" w:date="2020-01-02T14:50:00Z">
          <w:pPr>
            <w:spacing w:after="160" w:line="259" w:lineRule="auto"/>
            <w:ind w:firstLine="0"/>
            <w:jc w:val="left"/>
          </w:pPr>
        </w:pPrChange>
      </w:pPr>
      <w:ins w:id="1064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43" w:author="Okot" w:date="2020-01-02T12:06:00Z"/>
        </w:trPr>
        <w:tc>
          <w:tcPr>
            <w:tcW w:w="3397" w:type="dxa"/>
          </w:tcPr>
          <w:p w14:paraId="2B08FE83" w14:textId="77777777" w:rsidR="00E075C7" w:rsidRPr="006076CC" w:rsidRDefault="00E075C7" w:rsidP="00385ED4">
            <w:pPr>
              <w:ind w:firstLine="0"/>
              <w:rPr>
                <w:ins w:id="10644" w:author="Okot" w:date="2020-01-02T12:06:00Z"/>
                <w:b/>
              </w:rPr>
            </w:pPr>
            <w:ins w:id="10645" w:author="Okot" w:date="2020-01-02T12:06:00Z">
              <w:r w:rsidRPr="006076CC">
                <w:rPr>
                  <w:b/>
                </w:rPr>
                <w:t>Nazwa</w:t>
              </w:r>
            </w:ins>
          </w:p>
        </w:tc>
        <w:tc>
          <w:tcPr>
            <w:tcW w:w="5664" w:type="dxa"/>
          </w:tcPr>
          <w:p w14:paraId="1318C1CE" w14:textId="17B34D5B" w:rsidR="00E075C7" w:rsidRPr="00722649" w:rsidRDefault="00722649">
            <w:pPr>
              <w:ind w:firstLine="0"/>
              <w:rPr>
                <w:ins w:id="10646" w:author="Okot" w:date="2020-01-02T12:06:00Z"/>
                <w:b/>
                <w:i/>
                <w:rPrChange w:id="10647" w:author="Okot" w:date="2020-01-02T14:53:00Z">
                  <w:rPr>
                    <w:ins w:id="10648" w:author="Okot" w:date="2020-01-02T12:06:00Z"/>
                  </w:rPr>
                </w:rPrChange>
              </w:rPr>
            </w:pPr>
            <w:ins w:id="10649" w:author="Okot" w:date="2020-01-02T12:06:00Z">
              <w:r w:rsidRPr="00722649">
                <w:rPr>
                  <w:b/>
                  <w:i/>
                  <w:rPrChange w:id="10650" w:author="Okot" w:date="2020-01-02T14:53:00Z">
                    <w:rPr/>
                  </w:rPrChange>
                </w:rPr>
                <w:t>PU04</w:t>
              </w:r>
            </w:ins>
            <w:ins w:id="10651" w:author="Okot" w:date="2020-01-16T16:57:00Z">
              <w:r w:rsidR="0060094C">
                <w:rPr>
                  <w:b/>
                  <w:i/>
                </w:rPr>
                <w:t>8</w:t>
              </w:r>
            </w:ins>
            <w:ins w:id="10652" w:author="Okot" w:date="2020-01-02T12:06:00Z">
              <w:r w:rsidR="00E075C7" w:rsidRPr="00722649">
                <w:rPr>
                  <w:b/>
                  <w:i/>
                  <w:rPrChange w:id="10653" w:author="Okot" w:date="2020-01-02T14:53:00Z">
                    <w:rPr/>
                  </w:rPrChange>
                </w:rPr>
                <w:t>:</w:t>
              </w:r>
            </w:ins>
            <w:ins w:id="10654" w:author="Okot" w:date="2020-01-02T14:53:00Z">
              <w:r w:rsidRPr="00722649">
                <w:rPr>
                  <w:b/>
                  <w:i/>
                  <w:rPrChange w:id="10655" w:author="Okot" w:date="2020-01-02T14:53:00Z">
                    <w:rPr/>
                  </w:rPrChange>
                </w:rPr>
                <w:t xml:space="preserve"> Usunięcie pożywienia z posiłku</w:t>
              </w:r>
            </w:ins>
          </w:p>
        </w:tc>
      </w:tr>
      <w:tr w:rsidR="00722649" w14:paraId="0341B05A" w14:textId="77777777" w:rsidTr="00385ED4">
        <w:trPr>
          <w:ins w:id="10656" w:author="Okot" w:date="2020-01-02T12:06:00Z"/>
        </w:trPr>
        <w:tc>
          <w:tcPr>
            <w:tcW w:w="3397" w:type="dxa"/>
          </w:tcPr>
          <w:p w14:paraId="3984B3B2" w14:textId="77777777" w:rsidR="00722649" w:rsidRPr="006076CC" w:rsidRDefault="00722649" w:rsidP="00722649">
            <w:pPr>
              <w:ind w:firstLine="0"/>
              <w:rPr>
                <w:ins w:id="10657" w:author="Okot" w:date="2020-01-02T12:06:00Z"/>
                <w:b/>
              </w:rPr>
            </w:pPr>
            <w:ins w:id="10658" w:author="Okot" w:date="2020-01-02T12:06:00Z">
              <w:r w:rsidRPr="006076CC">
                <w:rPr>
                  <w:b/>
                </w:rPr>
                <w:t>Opis</w:t>
              </w:r>
            </w:ins>
          </w:p>
        </w:tc>
        <w:tc>
          <w:tcPr>
            <w:tcW w:w="5664" w:type="dxa"/>
          </w:tcPr>
          <w:p w14:paraId="32EE83C3" w14:textId="52A11ACD" w:rsidR="00722649" w:rsidRDefault="00722649" w:rsidP="00722649">
            <w:pPr>
              <w:ind w:firstLine="0"/>
              <w:rPr>
                <w:ins w:id="10659" w:author="Okot" w:date="2020-01-02T12:06:00Z"/>
              </w:rPr>
            </w:pPr>
            <w:ins w:id="10660" w:author="Okot" w:date="2020-01-02T14:53:00Z">
              <w:r>
                <w:t>Przypadek użycia pozwala użytkownikowi usunąć pożywienie z posiłku.</w:t>
              </w:r>
            </w:ins>
          </w:p>
        </w:tc>
      </w:tr>
      <w:tr w:rsidR="00722649" w14:paraId="5AF77509" w14:textId="77777777" w:rsidTr="00385ED4">
        <w:trPr>
          <w:ins w:id="10661" w:author="Okot" w:date="2020-01-02T12:06:00Z"/>
        </w:trPr>
        <w:tc>
          <w:tcPr>
            <w:tcW w:w="3397" w:type="dxa"/>
          </w:tcPr>
          <w:p w14:paraId="0A171E60" w14:textId="77777777" w:rsidR="00722649" w:rsidRPr="006076CC" w:rsidRDefault="00722649" w:rsidP="00722649">
            <w:pPr>
              <w:ind w:firstLine="0"/>
              <w:rPr>
                <w:ins w:id="10662" w:author="Okot" w:date="2020-01-02T12:06:00Z"/>
                <w:b/>
              </w:rPr>
            </w:pPr>
            <w:ins w:id="10663" w:author="Okot" w:date="2020-01-02T12:06:00Z">
              <w:r w:rsidRPr="006076CC">
                <w:rPr>
                  <w:b/>
                </w:rPr>
                <w:t>Warunki początkowe</w:t>
              </w:r>
            </w:ins>
          </w:p>
        </w:tc>
        <w:tc>
          <w:tcPr>
            <w:tcW w:w="5664" w:type="dxa"/>
          </w:tcPr>
          <w:p w14:paraId="33F50CC3" w14:textId="6644B622" w:rsidR="00722649" w:rsidRDefault="00722649">
            <w:pPr>
              <w:ind w:firstLine="0"/>
              <w:rPr>
                <w:ins w:id="10664" w:author="Okot" w:date="2020-01-02T12:06:00Z"/>
              </w:rPr>
            </w:pPr>
            <w:ins w:id="10665" w:author="Okot" w:date="2020-01-02T14:53:00Z">
              <w:r>
                <w:t>Użytkownik poprawnie zrealizował PU002, znajduje się na podstronie „Posi</w:t>
              </w:r>
            </w:ins>
            <w:ins w:id="10666" w:author="Okot" w:date="2020-01-02T14:54:00Z">
              <w:r>
                <w:t>łki</w:t>
              </w:r>
            </w:ins>
            <w:ins w:id="10667" w:author="Okot" w:date="2020-01-02T14:53:00Z">
              <w:r>
                <w:t>” i c</w:t>
              </w:r>
              <w:r w:rsidR="00645B77">
                <w:t xml:space="preserve">o najmniej raz </w:t>
              </w:r>
            </w:ins>
            <w:ins w:id="10668" w:author="Okot" w:date="2020-01-20T20:25:00Z">
              <w:r w:rsidR="00ED2305">
                <w:t>zostało poprawnie dodane pożywienie do posiłku</w:t>
              </w:r>
            </w:ins>
            <w:ins w:id="10669" w:author="Okot" w:date="2020-01-02T14:53:00Z">
              <w:r>
                <w:t>.</w:t>
              </w:r>
            </w:ins>
          </w:p>
        </w:tc>
      </w:tr>
      <w:tr w:rsidR="00722649" w14:paraId="2298C983" w14:textId="77777777" w:rsidTr="00385ED4">
        <w:trPr>
          <w:ins w:id="10670" w:author="Okot" w:date="2020-01-02T12:06:00Z"/>
        </w:trPr>
        <w:tc>
          <w:tcPr>
            <w:tcW w:w="3397" w:type="dxa"/>
          </w:tcPr>
          <w:p w14:paraId="6251D3EA" w14:textId="77777777" w:rsidR="00722649" w:rsidRPr="006076CC" w:rsidRDefault="00722649" w:rsidP="00722649">
            <w:pPr>
              <w:ind w:firstLine="0"/>
              <w:rPr>
                <w:ins w:id="10671" w:author="Okot" w:date="2020-01-02T12:06:00Z"/>
                <w:b/>
              </w:rPr>
            </w:pPr>
            <w:ins w:id="10672" w:author="Okot" w:date="2020-01-02T12:06:00Z">
              <w:r w:rsidRPr="006076CC">
                <w:rPr>
                  <w:b/>
                </w:rPr>
                <w:t>Inicjacja</w:t>
              </w:r>
            </w:ins>
          </w:p>
        </w:tc>
        <w:tc>
          <w:tcPr>
            <w:tcW w:w="5664" w:type="dxa"/>
          </w:tcPr>
          <w:p w14:paraId="783BA0E8" w14:textId="750C173B" w:rsidR="00722649" w:rsidRDefault="00722649" w:rsidP="00722649">
            <w:pPr>
              <w:ind w:firstLine="0"/>
              <w:rPr>
                <w:ins w:id="10673" w:author="Okot" w:date="2020-01-02T12:06:00Z"/>
              </w:rPr>
            </w:pPr>
            <w:ins w:id="10674" w:author="Okot" w:date="2020-01-02T14:53:00Z">
              <w:r>
                <w:t>Użytkownik nacisnął przycisk „Usuń” umiejscowiony przy</w:t>
              </w:r>
            </w:ins>
            <w:ins w:id="10675" w:author="Okot" w:date="2020-01-20T20:25:00Z">
              <w:r w:rsidR="00ED2305">
                <w:t xml:space="preserve"> wybranym</w:t>
              </w:r>
            </w:ins>
            <w:ins w:id="10676" w:author="Okot" w:date="2020-01-02T14:53:00Z">
              <w:r>
                <w:t xml:space="preserve"> po</w:t>
              </w:r>
            </w:ins>
            <w:ins w:id="10677" w:author="Okot" w:date="2020-01-02T14:55:00Z">
              <w:r>
                <w:t>żywieniu</w:t>
              </w:r>
            </w:ins>
            <w:ins w:id="10678" w:author="Okot" w:date="2020-01-02T14:53:00Z">
              <w:r>
                <w:t>.</w:t>
              </w:r>
            </w:ins>
          </w:p>
        </w:tc>
      </w:tr>
      <w:tr w:rsidR="00722649" w14:paraId="62D432EA" w14:textId="77777777" w:rsidTr="00385ED4">
        <w:trPr>
          <w:ins w:id="10679" w:author="Okot" w:date="2020-01-02T12:06:00Z"/>
        </w:trPr>
        <w:tc>
          <w:tcPr>
            <w:tcW w:w="3397" w:type="dxa"/>
          </w:tcPr>
          <w:p w14:paraId="5A77695A" w14:textId="77777777" w:rsidR="00722649" w:rsidRPr="006076CC" w:rsidRDefault="00722649" w:rsidP="00722649">
            <w:pPr>
              <w:ind w:firstLine="0"/>
              <w:rPr>
                <w:ins w:id="10680" w:author="Okot" w:date="2020-01-02T12:06:00Z"/>
                <w:b/>
              </w:rPr>
            </w:pPr>
            <w:ins w:id="10681" w:author="Okot" w:date="2020-01-02T12:06:00Z">
              <w:r w:rsidRPr="006076CC">
                <w:rPr>
                  <w:b/>
                </w:rPr>
                <w:t>Warunki końcowe</w:t>
              </w:r>
            </w:ins>
          </w:p>
        </w:tc>
        <w:tc>
          <w:tcPr>
            <w:tcW w:w="5664" w:type="dxa"/>
          </w:tcPr>
          <w:p w14:paraId="32117577" w14:textId="5121FE8E" w:rsidR="00722649" w:rsidRDefault="00722649" w:rsidP="00722649">
            <w:pPr>
              <w:ind w:firstLine="0"/>
              <w:rPr>
                <w:ins w:id="10682" w:author="Okot" w:date="2020-01-02T12:06:00Z"/>
              </w:rPr>
            </w:pPr>
            <w:ins w:id="10683" w:author="Okot" w:date="2020-01-02T14:53:00Z">
              <w:r>
                <w:t>Wyświetlony został komunikat informujący o usunięciu po</w:t>
              </w:r>
            </w:ins>
            <w:ins w:id="10684" w:author="Okot" w:date="2020-01-02T14:55:00Z">
              <w:r>
                <w:t>żywienia</w:t>
              </w:r>
            </w:ins>
            <w:ins w:id="10685" w:author="Okot" w:date="2020-01-02T14:53:00Z">
              <w:r>
                <w:t xml:space="preserve"> z posi</w:t>
              </w:r>
            </w:ins>
            <w:ins w:id="10686" w:author="Okot" w:date="2020-01-02T14:55:00Z">
              <w:r>
                <w:t>łku</w:t>
              </w:r>
            </w:ins>
            <w:ins w:id="10687" w:author="Okot" w:date="2020-01-02T14:53:00Z">
              <w:r>
                <w:t>.</w:t>
              </w:r>
            </w:ins>
          </w:p>
        </w:tc>
      </w:tr>
      <w:tr w:rsidR="00822866" w14:paraId="7E0A23A8" w14:textId="77777777" w:rsidTr="00385ED4">
        <w:trPr>
          <w:ins w:id="10688" w:author="Okot" w:date="2020-01-02T12:06:00Z"/>
        </w:trPr>
        <w:tc>
          <w:tcPr>
            <w:tcW w:w="3397" w:type="dxa"/>
          </w:tcPr>
          <w:p w14:paraId="01B22F4D" w14:textId="77777777" w:rsidR="00822866" w:rsidRPr="006076CC" w:rsidRDefault="00822866" w:rsidP="00822866">
            <w:pPr>
              <w:ind w:firstLine="0"/>
              <w:rPr>
                <w:ins w:id="10689" w:author="Okot" w:date="2020-01-02T12:06:00Z"/>
                <w:b/>
              </w:rPr>
            </w:pPr>
            <w:ins w:id="10690" w:author="Okot" w:date="2020-01-02T12:06:00Z">
              <w:r w:rsidRPr="006076CC">
                <w:rPr>
                  <w:b/>
                </w:rPr>
                <w:t>Scenariusz główny</w:t>
              </w:r>
            </w:ins>
          </w:p>
        </w:tc>
        <w:tc>
          <w:tcPr>
            <w:tcW w:w="5664" w:type="dxa"/>
          </w:tcPr>
          <w:p w14:paraId="5364803F" w14:textId="37C38682" w:rsidR="00822866" w:rsidRDefault="00822866" w:rsidP="00822866">
            <w:pPr>
              <w:ind w:firstLine="0"/>
              <w:rPr>
                <w:ins w:id="10691" w:author="Okot" w:date="2020-01-02T14:56:00Z"/>
              </w:rPr>
            </w:pPr>
            <w:ins w:id="10692"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93" w:author="Okot" w:date="2020-01-02T14:56:00Z"/>
              </w:rPr>
            </w:pPr>
            <w:ins w:id="10694" w:author="Okot" w:date="2020-01-02T14:56:00Z">
              <w:r>
                <w:t>2. Użytkownik potwierdza żądanie.</w:t>
              </w:r>
            </w:ins>
          </w:p>
          <w:p w14:paraId="719425FA" w14:textId="77777777" w:rsidR="00822866" w:rsidRDefault="00822866" w:rsidP="00822866">
            <w:pPr>
              <w:ind w:firstLine="0"/>
              <w:rPr>
                <w:ins w:id="10695" w:author="Okot" w:date="2020-01-02T14:56:00Z"/>
              </w:rPr>
            </w:pPr>
            <w:ins w:id="10696" w:author="Okot" w:date="2020-01-02T14:56:00Z">
              <w:r>
                <w:t>3. Okno dialogowe zostaje zamknięte.</w:t>
              </w:r>
            </w:ins>
          </w:p>
          <w:p w14:paraId="5B81D0A5" w14:textId="77777777" w:rsidR="00822866" w:rsidRDefault="00822866" w:rsidP="00822866">
            <w:pPr>
              <w:ind w:firstLine="0"/>
              <w:rPr>
                <w:ins w:id="10697" w:author="Okot" w:date="2020-01-02T14:56:00Z"/>
              </w:rPr>
            </w:pPr>
            <w:ins w:id="10698" w:author="Okot" w:date="2020-01-02T14:56:00Z">
              <w:r>
                <w:t>4. System przetwarza żądanie.</w:t>
              </w:r>
            </w:ins>
          </w:p>
          <w:p w14:paraId="1E2E2847" w14:textId="0A77BA17" w:rsidR="00822866" w:rsidRDefault="00822866" w:rsidP="00822866">
            <w:pPr>
              <w:ind w:firstLine="0"/>
              <w:rPr>
                <w:ins w:id="10699" w:author="Okot" w:date="2020-01-02T14:56:00Z"/>
              </w:rPr>
            </w:pPr>
            <w:ins w:id="10700" w:author="Okot" w:date="2020-01-02T14:56:00Z">
              <w:r>
                <w:t>5. Pożywienie zostaje usunięte z bazy danych.</w:t>
              </w:r>
            </w:ins>
          </w:p>
          <w:p w14:paraId="20AF1020" w14:textId="4D607D6E" w:rsidR="00822866" w:rsidRDefault="00822866" w:rsidP="00822866">
            <w:pPr>
              <w:ind w:firstLine="0"/>
              <w:rPr>
                <w:ins w:id="10701" w:author="Okot" w:date="2020-01-02T14:57:00Z"/>
              </w:rPr>
            </w:pPr>
            <w:ins w:id="10702" w:author="Okot" w:date="2020-01-02T14:57:00Z">
              <w:r>
                <w:t>6. System ponownie przelicza kaloryczność</w:t>
              </w:r>
            </w:ins>
            <w:ins w:id="10703" w:author="Okot" w:date="2020-01-02T14:58:00Z">
              <w:r>
                <w:t xml:space="preserve"> modyfikowanego posiłku</w:t>
              </w:r>
            </w:ins>
            <w:ins w:id="10704" w:author="Okot" w:date="2020-01-02T14:57:00Z">
              <w:r>
                <w:t xml:space="preserve"> oraz</w:t>
              </w:r>
            </w:ins>
            <w:ins w:id="10705" w:author="Okot" w:date="2020-01-02T14:58:00Z">
              <w:r>
                <w:t xml:space="preserve"> kaloryczność i</w:t>
              </w:r>
            </w:ins>
            <w:ins w:id="10706" w:author="Okot" w:date="2020-01-02T14:57:00Z">
              <w:r>
                <w:t xml:space="preserve"> zawartość składników odżywczych </w:t>
              </w:r>
            </w:ins>
            <w:ins w:id="10707" w:author="Okot" w:date="2020-01-02T14:58:00Z">
              <w:r>
                <w:t>w skali dnia</w:t>
              </w:r>
            </w:ins>
            <w:ins w:id="10708" w:author="Okot" w:date="2020-01-02T14:57:00Z">
              <w:r>
                <w:t>.</w:t>
              </w:r>
            </w:ins>
          </w:p>
          <w:p w14:paraId="090ADF36" w14:textId="5DD72004" w:rsidR="00822866" w:rsidRDefault="00822866" w:rsidP="00822866">
            <w:pPr>
              <w:ind w:firstLine="0"/>
              <w:rPr>
                <w:ins w:id="10709" w:author="Okot" w:date="2020-01-02T14:56:00Z"/>
              </w:rPr>
            </w:pPr>
            <w:ins w:id="10710"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11" w:author="Okot" w:date="2020-01-02T12:06:00Z"/>
              </w:rPr>
            </w:pPr>
            <w:ins w:id="10712" w:author="Okot" w:date="2020-01-02T14:56:00Z">
              <w:r>
                <w:t xml:space="preserve">8. Wyświetlony zostaje komunikat </w:t>
              </w:r>
              <w:r w:rsidR="008D37B9">
                <w:t>informujący o usunięciu po</w:t>
              </w:r>
            </w:ins>
            <w:ins w:id="10713" w:author="Okot" w:date="2020-01-03T12:55:00Z">
              <w:r w:rsidR="008D37B9">
                <w:t>żywienia</w:t>
              </w:r>
            </w:ins>
            <w:ins w:id="10714" w:author="Okot" w:date="2020-01-02T14:56:00Z">
              <w:r>
                <w:t>.</w:t>
              </w:r>
            </w:ins>
          </w:p>
        </w:tc>
      </w:tr>
      <w:tr w:rsidR="00822866" w14:paraId="0E79DC4F" w14:textId="77777777" w:rsidTr="00385ED4">
        <w:trPr>
          <w:trHeight w:val="54"/>
          <w:ins w:id="10715" w:author="Okot" w:date="2020-01-02T12:06:00Z"/>
        </w:trPr>
        <w:tc>
          <w:tcPr>
            <w:tcW w:w="3397" w:type="dxa"/>
          </w:tcPr>
          <w:p w14:paraId="6606DA6A" w14:textId="77777777" w:rsidR="00822866" w:rsidRPr="006076CC" w:rsidRDefault="00822866" w:rsidP="00822866">
            <w:pPr>
              <w:ind w:firstLine="0"/>
              <w:rPr>
                <w:ins w:id="10716" w:author="Okot" w:date="2020-01-02T12:06:00Z"/>
                <w:b/>
              </w:rPr>
            </w:pPr>
            <w:ins w:id="10717" w:author="Okot" w:date="2020-01-02T12:06:00Z">
              <w:r w:rsidRPr="006076CC">
                <w:rPr>
                  <w:b/>
                </w:rPr>
                <w:t>Scenariusze alternatywne</w:t>
              </w:r>
            </w:ins>
          </w:p>
        </w:tc>
        <w:tc>
          <w:tcPr>
            <w:tcW w:w="5664" w:type="dxa"/>
          </w:tcPr>
          <w:p w14:paraId="1CC2FAC0" w14:textId="77777777" w:rsidR="00822866" w:rsidRDefault="00822866" w:rsidP="00822866">
            <w:pPr>
              <w:ind w:firstLine="0"/>
              <w:rPr>
                <w:ins w:id="10718" w:author="Okot" w:date="2020-01-02T14:56:00Z"/>
              </w:rPr>
            </w:pPr>
            <w:ins w:id="10719" w:author="Okot" w:date="2020-01-02T14:56:00Z">
              <w:r>
                <w:t>2.1(a) Użytkownik naciska przycisk „Rezygnuj”.</w:t>
              </w:r>
            </w:ins>
          </w:p>
          <w:p w14:paraId="7F1A56FC" w14:textId="77777777" w:rsidR="00822866" w:rsidRDefault="00822866" w:rsidP="00822866">
            <w:pPr>
              <w:ind w:firstLine="0"/>
              <w:rPr>
                <w:ins w:id="10720" w:author="Okot" w:date="2020-01-02T14:56:00Z"/>
              </w:rPr>
            </w:pPr>
            <w:ins w:id="10721" w:author="Okot" w:date="2020-01-02T14:56:00Z">
              <w:r>
                <w:t>2.1(b) Użytkownik używa przycisku do zamknięcia okna.</w:t>
              </w:r>
            </w:ins>
          </w:p>
          <w:p w14:paraId="2FF61469" w14:textId="031A9138" w:rsidR="00822866" w:rsidRDefault="00822866">
            <w:pPr>
              <w:ind w:firstLine="0"/>
              <w:rPr>
                <w:ins w:id="10722" w:author="Okot" w:date="2020-01-02T12:06:00Z"/>
              </w:rPr>
            </w:pPr>
            <w:ins w:id="10723" w:author="Okot" w:date="2020-01-02T14:56:00Z">
              <w:r>
                <w:t>2.1.1. Powrót do podstrony „Posi</w:t>
              </w:r>
            </w:ins>
            <w:ins w:id="10724" w:author="Okot" w:date="2020-01-02T14:59:00Z">
              <w:r>
                <w:t>łki</w:t>
              </w:r>
            </w:ins>
            <w:ins w:id="10725" w:author="Okot" w:date="2020-01-02T14:56:00Z">
              <w:r>
                <w:t>”.</w:t>
              </w:r>
            </w:ins>
          </w:p>
        </w:tc>
      </w:tr>
    </w:tbl>
    <w:p w14:paraId="1FD0DF08" w14:textId="77777777" w:rsidR="00E075C7" w:rsidRDefault="00E075C7">
      <w:pPr>
        <w:spacing w:after="160" w:line="259" w:lineRule="auto"/>
        <w:ind w:firstLine="0"/>
        <w:jc w:val="left"/>
        <w:rPr>
          <w:ins w:id="10726" w:author="Okot" w:date="2020-01-03T12:29:00Z"/>
        </w:rPr>
      </w:pPr>
    </w:p>
    <w:p w14:paraId="24AA17B3" w14:textId="4F2D5D5E" w:rsidR="00A21159" w:rsidRDefault="0060094C" w:rsidP="00A21159">
      <w:pPr>
        <w:ind w:firstLine="0"/>
        <w:rPr>
          <w:ins w:id="10727" w:author="Okot" w:date="2020-01-03T12:29:00Z"/>
        </w:rPr>
      </w:pPr>
      <w:ins w:id="10728" w:author="Okot" w:date="2020-01-03T12:29:00Z">
        <w:r>
          <w:lastRenderedPageBreak/>
          <w:t>Tabela 4.49</w:t>
        </w:r>
        <w:r w:rsidR="00A21159">
          <w:t>. </w:t>
        </w:r>
      </w:ins>
    </w:p>
    <w:p w14:paraId="4BC02075" w14:textId="58C36B24" w:rsidR="00A21159" w:rsidRDefault="00A21159">
      <w:pPr>
        <w:ind w:firstLine="0"/>
        <w:rPr>
          <w:ins w:id="10729" w:author="Okot" w:date="2020-01-02T12:06:00Z"/>
        </w:rPr>
        <w:pPrChange w:id="10730" w:author="Okot" w:date="2020-01-03T12:29:00Z">
          <w:pPr>
            <w:spacing w:after="160" w:line="259" w:lineRule="auto"/>
            <w:ind w:firstLine="0"/>
            <w:jc w:val="left"/>
          </w:pPr>
        </w:pPrChange>
      </w:pPr>
      <w:ins w:id="10731" w:author="Okot" w:date="2020-01-03T12:29:00Z">
        <w:r>
          <w:t>Opis scenariusza przypadku użycia „</w:t>
        </w:r>
      </w:ins>
      <w:ins w:id="10732" w:author="Okot" w:date="2020-01-03T12:31:00Z">
        <w:r>
          <w:t>Edycja</w:t>
        </w:r>
      </w:ins>
      <w:ins w:id="10733" w:author="Okot" w:date="2020-01-03T12:29:00Z">
        <w:r w:rsidR="00A54941">
          <w:t xml:space="preserve"> wprowadzonego posi</w:t>
        </w:r>
      </w:ins>
      <w:ins w:id="10734" w:author="Okot" w:date="2020-01-16T17:03:00Z">
        <w:r w:rsidR="00A54941">
          <w:t>łku</w:t>
        </w:r>
      </w:ins>
      <w:ins w:id="10735"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36" w:author="Okot" w:date="2020-01-02T12:06:00Z"/>
        </w:trPr>
        <w:tc>
          <w:tcPr>
            <w:tcW w:w="3397" w:type="dxa"/>
          </w:tcPr>
          <w:p w14:paraId="12FA9259" w14:textId="77777777" w:rsidR="00E075C7" w:rsidRPr="006076CC" w:rsidRDefault="00E075C7" w:rsidP="00385ED4">
            <w:pPr>
              <w:ind w:firstLine="0"/>
              <w:rPr>
                <w:ins w:id="10737" w:author="Okot" w:date="2020-01-02T12:06:00Z"/>
                <w:b/>
              </w:rPr>
            </w:pPr>
            <w:ins w:id="10738" w:author="Okot" w:date="2020-01-02T12:06:00Z">
              <w:r w:rsidRPr="006076CC">
                <w:rPr>
                  <w:b/>
                </w:rPr>
                <w:t>Nazwa</w:t>
              </w:r>
            </w:ins>
          </w:p>
        </w:tc>
        <w:tc>
          <w:tcPr>
            <w:tcW w:w="5664" w:type="dxa"/>
          </w:tcPr>
          <w:p w14:paraId="31CD13CF" w14:textId="278296DD" w:rsidR="00E075C7" w:rsidRPr="00A21159" w:rsidRDefault="00A21159">
            <w:pPr>
              <w:ind w:firstLine="0"/>
              <w:rPr>
                <w:ins w:id="10739" w:author="Okot" w:date="2020-01-02T12:06:00Z"/>
                <w:b/>
                <w:i/>
                <w:rPrChange w:id="10740" w:author="Okot" w:date="2020-01-03T12:31:00Z">
                  <w:rPr>
                    <w:ins w:id="10741" w:author="Okot" w:date="2020-01-02T12:06:00Z"/>
                  </w:rPr>
                </w:rPrChange>
              </w:rPr>
            </w:pPr>
            <w:ins w:id="10742" w:author="Okot" w:date="2020-01-02T12:06:00Z">
              <w:r w:rsidRPr="00A21159">
                <w:rPr>
                  <w:b/>
                  <w:i/>
                  <w:rPrChange w:id="10743" w:author="Okot" w:date="2020-01-03T12:31:00Z">
                    <w:rPr/>
                  </w:rPrChange>
                </w:rPr>
                <w:t>PU0</w:t>
              </w:r>
            </w:ins>
            <w:ins w:id="10744" w:author="Okot" w:date="2020-01-21T14:05:00Z">
              <w:r w:rsidR="0060094C">
                <w:rPr>
                  <w:b/>
                  <w:i/>
                </w:rPr>
                <w:t>49</w:t>
              </w:r>
            </w:ins>
            <w:ins w:id="10745" w:author="Okot" w:date="2020-01-02T12:06:00Z">
              <w:r w:rsidR="00E075C7" w:rsidRPr="00A21159">
                <w:rPr>
                  <w:b/>
                  <w:i/>
                  <w:rPrChange w:id="10746" w:author="Okot" w:date="2020-01-03T12:31:00Z">
                    <w:rPr/>
                  </w:rPrChange>
                </w:rPr>
                <w:t>:</w:t>
              </w:r>
            </w:ins>
            <w:ins w:id="10747" w:author="Okot" w:date="2020-01-03T12:31:00Z">
              <w:r w:rsidRPr="00A21159">
                <w:rPr>
                  <w:b/>
                  <w:i/>
                  <w:rPrChange w:id="10748" w:author="Okot" w:date="2020-01-03T12:31:00Z">
                    <w:rPr/>
                  </w:rPrChange>
                </w:rPr>
                <w:t xml:space="preserve"> Edycja</w:t>
              </w:r>
            </w:ins>
            <w:ins w:id="10749" w:author="Okot" w:date="2020-01-16T17:03:00Z">
              <w:r w:rsidR="00A54941">
                <w:rPr>
                  <w:b/>
                  <w:i/>
                </w:rPr>
                <w:t xml:space="preserve"> wprowadzonego</w:t>
              </w:r>
            </w:ins>
            <w:ins w:id="10750" w:author="Okot" w:date="2020-01-03T12:31:00Z">
              <w:r w:rsidRPr="00A21159">
                <w:rPr>
                  <w:b/>
                  <w:i/>
                  <w:rPrChange w:id="10751" w:author="Okot" w:date="2020-01-03T12:31:00Z">
                    <w:rPr/>
                  </w:rPrChange>
                </w:rPr>
                <w:t xml:space="preserve"> posiłku</w:t>
              </w:r>
            </w:ins>
          </w:p>
        </w:tc>
      </w:tr>
      <w:tr w:rsidR="00E075C7" w14:paraId="1519C3B2" w14:textId="77777777" w:rsidTr="00385ED4">
        <w:trPr>
          <w:ins w:id="10752" w:author="Okot" w:date="2020-01-02T12:06:00Z"/>
        </w:trPr>
        <w:tc>
          <w:tcPr>
            <w:tcW w:w="3397" w:type="dxa"/>
          </w:tcPr>
          <w:p w14:paraId="29E9ED67" w14:textId="77777777" w:rsidR="00E075C7" w:rsidRPr="006076CC" w:rsidRDefault="00E075C7" w:rsidP="00385ED4">
            <w:pPr>
              <w:ind w:firstLine="0"/>
              <w:rPr>
                <w:ins w:id="10753" w:author="Okot" w:date="2020-01-02T12:06:00Z"/>
                <w:b/>
              </w:rPr>
            </w:pPr>
            <w:ins w:id="10754" w:author="Okot" w:date="2020-01-02T12:06:00Z">
              <w:r w:rsidRPr="006076CC">
                <w:rPr>
                  <w:b/>
                </w:rPr>
                <w:t>Opis</w:t>
              </w:r>
            </w:ins>
          </w:p>
        </w:tc>
        <w:tc>
          <w:tcPr>
            <w:tcW w:w="5664" w:type="dxa"/>
          </w:tcPr>
          <w:p w14:paraId="0E4556A5" w14:textId="7A2F0907" w:rsidR="00E075C7" w:rsidRDefault="008077D1">
            <w:pPr>
              <w:ind w:firstLine="0"/>
              <w:rPr>
                <w:ins w:id="10755" w:author="Okot" w:date="2020-01-02T12:06:00Z"/>
              </w:rPr>
            </w:pPr>
            <w:ins w:id="10756" w:author="Okot" w:date="2020-01-03T12:33:00Z">
              <w:r>
                <w:t xml:space="preserve">Przypadek użycia pozwala użytkownikowi </w:t>
              </w:r>
            </w:ins>
            <w:ins w:id="10757" w:author="Okot" w:date="2020-01-03T12:40:00Z">
              <w:r>
                <w:t>zmodyfikować informacje o zjedzonym pożywieniu</w:t>
              </w:r>
            </w:ins>
            <w:ins w:id="10758" w:author="Okot" w:date="2020-01-03T12:33:00Z">
              <w:r>
                <w:t>.</w:t>
              </w:r>
            </w:ins>
          </w:p>
        </w:tc>
      </w:tr>
      <w:tr w:rsidR="00E075C7" w14:paraId="475FAE63" w14:textId="77777777" w:rsidTr="00385ED4">
        <w:trPr>
          <w:ins w:id="10759" w:author="Okot" w:date="2020-01-02T12:06:00Z"/>
        </w:trPr>
        <w:tc>
          <w:tcPr>
            <w:tcW w:w="3397" w:type="dxa"/>
          </w:tcPr>
          <w:p w14:paraId="18754FA5" w14:textId="77777777" w:rsidR="00E075C7" w:rsidRPr="006076CC" w:rsidRDefault="00E075C7" w:rsidP="00385ED4">
            <w:pPr>
              <w:ind w:firstLine="0"/>
              <w:rPr>
                <w:ins w:id="10760" w:author="Okot" w:date="2020-01-02T12:06:00Z"/>
                <w:b/>
              </w:rPr>
            </w:pPr>
            <w:ins w:id="10761" w:author="Okot" w:date="2020-01-02T12:06:00Z">
              <w:r w:rsidRPr="006076CC">
                <w:rPr>
                  <w:b/>
                </w:rPr>
                <w:t>Warunki początkowe</w:t>
              </w:r>
            </w:ins>
          </w:p>
        </w:tc>
        <w:tc>
          <w:tcPr>
            <w:tcW w:w="5664" w:type="dxa"/>
          </w:tcPr>
          <w:p w14:paraId="677D2775" w14:textId="25F6CD70" w:rsidR="00E075C7" w:rsidRDefault="00ED2305">
            <w:pPr>
              <w:ind w:firstLine="0"/>
              <w:rPr>
                <w:ins w:id="10762" w:author="Okot" w:date="2020-01-02T12:06:00Z"/>
              </w:rPr>
            </w:pPr>
            <w:ins w:id="10763"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64" w:author="Okot" w:date="2020-01-02T12:06:00Z"/>
        </w:trPr>
        <w:tc>
          <w:tcPr>
            <w:tcW w:w="3397" w:type="dxa"/>
          </w:tcPr>
          <w:p w14:paraId="3CB1E19C" w14:textId="77777777" w:rsidR="00E075C7" w:rsidRPr="006076CC" w:rsidRDefault="00E075C7" w:rsidP="00385ED4">
            <w:pPr>
              <w:ind w:firstLine="0"/>
              <w:rPr>
                <w:ins w:id="10765" w:author="Okot" w:date="2020-01-02T12:06:00Z"/>
                <w:b/>
              </w:rPr>
            </w:pPr>
            <w:ins w:id="10766" w:author="Okot" w:date="2020-01-02T12:06:00Z">
              <w:r w:rsidRPr="006076CC">
                <w:rPr>
                  <w:b/>
                </w:rPr>
                <w:t>Inicjacja</w:t>
              </w:r>
            </w:ins>
          </w:p>
        </w:tc>
        <w:tc>
          <w:tcPr>
            <w:tcW w:w="5664" w:type="dxa"/>
          </w:tcPr>
          <w:p w14:paraId="0F28E8C1" w14:textId="48FF705D" w:rsidR="00E075C7" w:rsidRDefault="0039460A" w:rsidP="00385ED4">
            <w:pPr>
              <w:ind w:firstLine="0"/>
              <w:rPr>
                <w:ins w:id="10767" w:author="Okot" w:date="2020-01-02T12:06:00Z"/>
              </w:rPr>
            </w:pPr>
            <w:ins w:id="10768" w:author="Okot" w:date="2020-01-03T12:46:00Z">
              <w:r>
                <w:t>Użytkownik nacisnął przycisk „</w:t>
              </w:r>
            </w:ins>
            <w:ins w:id="10769" w:author="Okot" w:date="2020-01-03T12:47:00Z">
              <w:r>
                <w:t>Edytuj</w:t>
              </w:r>
            </w:ins>
            <w:ins w:id="10770" w:author="Okot" w:date="2020-01-03T12:46:00Z">
              <w:r>
                <w:t>” umiejscowiony przy wybranym pożywieniu.</w:t>
              </w:r>
            </w:ins>
          </w:p>
        </w:tc>
      </w:tr>
      <w:tr w:rsidR="00E075C7" w14:paraId="5C7659F4" w14:textId="77777777" w:rsidTr="00385ED4">
        <w:trPr>
          <w:ins w:id="10771" w:author="Okot" w:date="2020-01-02T12:06:00Z"/>
        </w:trPr>
        <w:tc>
          <w:tcPr>
            <w:tcW w:w="3397" w:type="dxa"/>
          </w:tcPr>
          <w:p w14:paraId="59481D44" w14:textId="77777777" w:rsidR="00E075C7" w:rsidRPr="006076CC" w:rsidRDefault="00E075C7" w:rsidP="00385ED4">
            <w:pPr>
              <w:ind w:firstLine="0"/>
              <w:rPr>
                <w:ins w:id="10772" w:author="Okot" w:date="2020-01-02T12:06:00Z"/>
                <w:b/>
              </w:rPr>
            </w:pPr>
            <w:ins w:id="10773" w:author="Okot" w:date="2020-01-02T12:06:00Z">
              <w:r w:rsidRPr="006076CC">
                <w:rPr>
                  <w:b/>
                </w:rPr>
                <w:t>Warunki końcowe</w:t>
              </w:r>
            </w:ins>
          </w:p>
        </w:tc>
        <w:tc>
          <w:tcPr>
            <w:tcW w:w="5664" w:type="dxa"/>
          </w:tcPr>
          <w:p w14:paraId="3E97B137" w14:textId="11DB0208" w:rsidR="00E075C7" w:rsidRDefault="0039460A">
            <w:pPr>
              <w:ind w:firstLine="0"/>
              <w:rPr>
                <w:ins w:id="10774" w:author="Okot" w:date="2020-01-02T12:06:00Z"/>
              </w:rPr>
            </w:pPr>
            <w:ins w:id="10775" w:author="Okot" w:date="2020-01-03T12:47:00Z">
              <w:r>
                <w:t>Wyświetlony został komunikat informujący o zmodyfikowaniu informacji o pożywieniu.</w:t>
              </w:r>
            </w:ins>
          </w:p>
        </w:tc>
      </w:tr>
      <w:tr w:rsidR="00E075C7" w14:paraId="361DD64D" w14:textId="77777777" w:rsidTr="00385ED4">
        <w:trPr>
          <w:ins w:id="10776" w:author="Okot" w:date="2020-01-02T12:06:00Z"/>
        </w:trPr>
        <w:tc>
          <w:tcPr>
            <w:tcW w:w="3397" w:type="dxa"/>
          </w:tcPr>
          <w:p w14:paraId="4365D0B7" w14:textId="77777777" w:rsidR="00E075C7" w:rsidRPr="006076CC" w:rsidRDefault="00E075C7" w:rsidP="00385ED4">
            <w:pPr>
              <w:ind w:firstLine="0"/>
              <w:rPr>
                <w:ins w:id="10777" w:author="Okot" w:date="2020-01-02T12:06:00Z"/>
                <w:b/>
              </w:rPr>
            </w:pPr>
            <w:ins w:id="10778" w:author="Okot" w:date="2020-01-02T12:06:00Z">
              <w:r w:rsidRPr="006076CC">
                <w:rPr>
                  <w:b/>
                </w:rPr>
                <w:t>Scenariusz główny</w:t>
              </w:r>
            </w:ins>
          </w:p>
        </w:tc>
        <w:tc>
          <w:tcPr>
            <w:tcW w:w="5664" w:type="dxa"/>
          </w:tcPr>
          <w:p w14:paraId="2EEA100C" w14:textId="77777777" w:rsidR="00E075C7" w:rsidRDefault="0039460A" w:rsidP="00385ED4">
            <w:pPr>
              <w:ind w:firstLine="0"/>
              <w:rPr>
                <w:ins w:id="10779" w:author="Okot" w:date="2020-01-03T12:51:00Z"/>
              </w:rPr>
            </w:pPr>
            <w:ins w:id="10780" w:author="Okot" w:date="2020-01-03T12:47:00Z">
              <w:r>
                <w:t>1. Wyświetlone zostało okno modalne zawieraj</w:t>
              </w:r>
            </w:ins>
            <w:ins w:id="10781" w:author="Okot" w:date="2020-01-03T12:51:00Z">
              <w:r>
                <w:t>ąca formularz edycji.</w:t>
              </w:r>
            </w:ins>
          </w:p>
          <w:p w14:paraId="42189972" w14:textId="77777777" w:rsidR="0039460A" w:rsidRDefault="0039460A" w:rsidP="00385ED4">
            <w:pPr>
              <w:ind w:firstLine="0"/>
              <w:rPr>
                <w:ins w:id="10782" w:author="Okot" w:date="2020-01-03T12:51:00Z"/>
              </w:rPr>
            </w:pPr>
            <w:ins w:id="10783" w:author="Okot" w:date="2020-01-03T12:51:00Z">
              <w:r>
                <w:t xml:space="preserve">2. </w:t>
              </w:r>
              <w:r w:rsidR="008D37B9">
                <w:t>Użytkownik zmienia wybrane dane.</w:t>
              </w:r>
            </w:ins>
          </w:p>
          <w:p w14:paraId="20FCF5CE" w14:textId="77777777" w:rsidR="008D37B9" w:rsidRDefault="008D37B9" w:rsidP="00385ED4">
            <w:pPr>
              <w:ind w:firstLine="0"/>
              <w:rPr>
                <w:ins w:id="10784" w:author="Okot" w:date="2020-01-03T12:52:00Z"/>
              </w:rPr>
            </w:pPr>
            <w:ins w:id="10785" w:author="Okot" w:date="2020-01-03T12:52:00Z">
              <w:r>
                <w:t>3.Użytkownik zatwierdza edycję przyciskiem „Zapisz”.</w:t>
              </w:r>
            </w:ins>
          </w:p>
          <w:p w14:paraId="4C1BA293" w14:textId="77777777" w:rsidR="008D37B9" w:rsidRDefault="008D37B9" w:rsidP="00385ED4">
            <w:pPr>
              <w:ind w:firstLine="0"/>
              <w:rPr>
                <w:ins w:id="10786" w:author="Okot" w:date="2020-01-03T12:52:00Z"/>
              </w:rPr>
            </w:pPr>
            <w:ins w:id="10787" w:author="Okot" w:date="2020-01-03T12:52:00Z">
              <w:r>
                <w:t>4. System sprawdza poprawność przesyłanych danych.</w:t>
              </w:r>
            </w:ins>
          </w:p>
          <w:p w14:paraId="2516F359" w14:textId="77777777" w:rsidR="008D37B9" w:rsidRDefault="008D37B9" w:rsidP="00385ED4">
            <w:pPr>
              <w:ind w:firstLine="0"/>
              <w:rPr>
                <w:ins w:id="10788" w:author="Okot" w:date="2020-01-03T12:54:00Z"/>
              </w:rPr>
            </w:pPr>
            <w:ins w:id="10789" w:author="Okot" w:date="2020-01-03T12:52:00Z">
              <w:r>
                <w:t xml:space="preserve">5. </w:t>
              </w:r>
            </w:ins>
            <w:ins w:id="10790" w:author="Okot" w:date="2020-01-03T12:54:00Z">
              <w:r>
                <w:t>Dane zostają zmodyfikowane w bazie danych.</w:t>
              </w:r>
            </w:ins>
          </w:p>
          <w:p w14:paraId="6089020F" w14:textId="20AB331E" w:rsidR="008D37B9" w:rsidRDefault="008D37B9" w:rsidP="00385ED4">
            <w:pPr>
              <w:ind w:firstLine="0"/>
              <w:rPr>
                <w:ins w:id="10791" w:author="Okot" w:date="2020-01-03T12:55:00Z"/>
              </w:rPr>
            </w:pPr>
            <w:ins w:id="10792"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93" w:author="Okot" w:date="2020-01-03T12:55:00Z"/>
              </w:rPr>
            </w:pPr>
            <w:ins w:id="10794" w:author="Okot" w:date="2020-01-03T12:56:00Z">
              <w:r>
                <w:t xml:space="preserve">7. </w:t>
              </w:r>
            </w:ins>
            <w:ins w:id="10795"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96" w:author="Okot" w:date="2020-01-02T12:06:00Z"/>
              </w:rPr>
            </w:pPr>
            <w:ins w:id="10797" w:author="Okot" w:date="2020-01-03T12:55:00Z">
              <w:r>
                <w:t>8. Wyświetlony zostaje komunikat informujący o dokonaniu zmian.</w:t>
              </w:r>
            </w:ins>
          </w:p>
        </w:tc>
      </w:tr>
      <w:tr w:rsidR="00E075C7" w14:paraId="67A6AA5B" w14:textId="77777777" w:rsidTr="00385ED4">
        <w:trPr>
          <w:trHeight w:val="54"/>
          <w:ins w:id="10798" w:author="Okot" w:date="2020-01-02T12:06:00Z"/>
        </w:trPr>
        <w:tc>
          <w:tcPr>
            <w:tcW w:w="3397" w:type="dxa"/>
          </w:tcPr>
          <w:p w14:paraId="31B31FA4" w14:textId="7C825719" w:rsidR="00E075C7" w:rsidRPr="006076CC" w:rsidRDefault="00E075C7" w:rsidP="00385ED4">
            <w:pPr>
              <w:ind w:firstLine="0"/>
              <w:rPr>
                <w:ins w:id="10799" w:author="Okot" w:date="2020-01-02T12:06:00Z"/>
                <w:b/>
              </w:rPr>
            </w:pPr>
            <w:ins w:id="10800" w:author="Okot" w:date="2020-01-02T12:06:00Z">
              <w:r w:rsidRPr="006076CC">
                <w:rPr>
                  <w:b/>
                </w:rPr>
                <w:t>Scenariusze alternatywne</w:t>
              </w:r>
            </w:ins>
          </w:p>
        </w:tc>
        <w:tc>
          <w:tcPr>
            <w:tcW w:w="5664" w:type="dxa"/>
          </w:tcPr>
          <w:p w14:paraId="68FADA6B" w14:textId="77777777" w:rsidR="008D37B9" w:rsidRDefault="008D37B9" w:rsidP="008D37B9">
            <w:pPr>
              <w:ind w:firstLine="0"/>
              <w:rPr>
                <w:ins w:id="10801" w:author="Okot" w:date="2020-01-03T12:56:00Z"/>
              </w:rPr>
            </w:pPr>
            <w:ins w:id="10802" w:author="Okot" w:date="2020-01-03T12:56:00Z">
              <w:r>
                <w:t>(1-3).1. Użytkownik używa przycisku do zamknięcia okna.</w:t>
              </w:r>
            </w:ins>
          </w:p>
          <w:p w14:paraId="7A9A3C0B" w14:textId="77777777" w:rsidR="008D37B9" w:rsidRDefault="008D37B9" w:rsidP="008D37B9">
            <w:pPr>
              <w:ind w:firstLine="0"/>
              <w:rPr>
                <w:ins w:id="10803" w:author="Okot" w:date="2020-01-03T12:56:00Z"/>
              </w:rPr>
            </w:pPr>
            <w:ins w:id="10804" w:author="Okot" w:date="2020-01-03T12:56:00Z">
              <w:r>
                <w:t>(1-3).1.1. Pojawia okno dialogowe służące do potwierdzenia zamknięcia okna bez zapisywania danych.</w:t>
              </w:r>
            </w:ins>
          </w:p>
          <w:p w14:paraId="09FE77E6" w14:textId="77777777" w:rsidR="008D37B9" w:rsidRDefault="008D37B9" w:rsidP="008D37B9">
            <w:pPr>
              <w:ind w:firstLine="0"/>
              <w:rPr>
                <w:ins w:id="10805" w:author="Okot" w:date="2020-01-03T12:56:00Z"/>
              </w:rPr>
            </w:pPr>
            <w:ins w:id="10806" w:author="Okot" w:date="2020-01-03T12:56:00Z">
              <w:r>
                <w:t>(1-3).1.2.1. Użytkownik potwierdza zamknięcie okna.</w:t>
              </w:r>
            </w:ins>
          </w:p>
          <w:p w14:paraId="024A5673" w14:textId="77777777" w:rsidR="008D37B9" w:rsidRDefault="008D37B9" w:rsidP="008D37B9">
            <w:pPr>
              <w:ind w:firstLine="0"/>
              <w:rPr>
                <w:ins w:id="10807" w:author="Okot" w:date="2020-01-03T12:56:00Z"/>
              </w:rPr>
            </w:pPr>
            <w:ins w:id="10808" w:author="Okot" w:date="2020-01-03T12:56:00Z">
              <w:r>
                <w:t>(1-3).1.2.1.1. Okno modalne z formularzem zostaje zamknięte.</w:t>
              </w:r>
            </w:ins>
          </w:p>
          <w:p w14:paraId="78E32D7A" w14:textId="77777777" w:rsidR="008D37B9" w:rsidRDefault="008D37B9" w:rsidP="008D37B9">
            <w:pPr>
              <w:ind w:firstLine="0"/>
              <w:rPr>
                <w:ins w:id="10809" w:author="Okot" w:date="2020-01-03T12:56:00Z"/>
              </w:rPr>
            </w:pPr>
            <w:ins w:id="10810" w:author="Okot" w:date="2020-01-03T12:56:00Z">
              <w:r>
                <w:lastRenderedPageBreak/>
                <w:t>(1-3).1.2.1.2. Powrót do podstrony „Posiłki”.</w:t>
              </w:r>
            </w:ins>
          </w:p>
          <w:p w14:paraId="3E5487E6" w14:textId="77777777" w:rsidR="008D37B9" w:rsidRDefault="008D37B9" w:rsidP="008D37B9">
            <w:pPr>
              <w:ind w:firstLine="0"/>
              <w:rPr>
                <w:ins w:id="10811" w:author="Okot" w:date="2020-01-03T12:56:00Z"/>
              </w:rPr>
            </w:pPr>
            <w:ins w:id="10812" w:author="Okot" w:date="2020-01-03T12:56:00Z">
              <w:r>
                <w:t>(1-3).1.2.2. Użytkownik rezygnuje z akcji.</w:t>
              </w:r>
            </w:ins>
          </w:p>
          <w:p w14:paraId="62D4CA3B" w14:textId="221FA5E8" w:rsidR="00E075C7" w:rsidRDefault="000B2B3D">
            <w:pPr>
              <w:ind w:firstLine="0"/>
              <w:rPr>
                <w:ins w:id="10813" w:author="Okot" w:date="2020-01-03T12:57:00Z"/>
              </w:rPr>
            </w:pPr>
            <w:ins w:id="10814" w:author="Okot" w:date="2020-01-03T12:56:00Z">
              <w:r>
                <w:t>(1-3).1.2.2.1. Powrót do pkt</w:t>
              </w:r>
              <w:r w:rsidR="008D37B9">
                <w:t> (1-3).</w:t>
              </w:r>
            </w:ins>
          </w:p>
          <w:p w14:paraId="433C8BE1" w14:textId="77777777" w:rsidR="008D37B9" w:rsidRDefault="008D37B9">
            <w:pPr>
              <w:ind w:firstLine="0"/>
              <w:rPr>
                <w:ins w:id="10815" w:author="Okot" w:date="2020-01-03T12:58:00Z"/>
              </w:rPr>
            </w:pPr>
            <w:ins w:id="10816" w:author="Okot" w:date="2020-01-03T12:57:00Z">
              <w:r>
                <w:t>4.1</w:t>
              </w:r>
            </w:ins>
            <w:ins w:id="10817" w:author="Okot" w:date="2020-01-03T12:58:00Z">
              <w:r>
                <w:t>(a)</w:t>
              </w:r>
            </w:ins>
            <w:ins w:id="10818" w:author="Okot" w:date="2020-01-03T12:57:00Z">
              <w:r>
                <w:t xml:space="preserve"> </w:t>
              </w:r>
            </w:ins>
            <w:ins w:id="10819" w:author="Okot" w:date="2020-01-03T12:58:00Z">
              <w:r>
                <w:t>Pole „Waga” jest puste.</w:t>
              </w:r>
            </w:ins>
          </w:p>
          <w:p w14:paraId="4F1F26BE" w14:textId="77777777" w:rsidR="008D37B9" w:rsidRDefault="008D37B9">
            <w:pPr>
              <w:ind w:firstLine="0"/>
              <w:rPr>
                <w:ins w:id="10820" w:author="Okot" w:date="2020-01-03T12:58:00Z"/>
              </w:rPr>
            </w:pPr>
            <w:ins w:id="10821" w:author="Okot" w:date="2020-01-03T12:58:00Z">
              <w:r>
                <w:t>4.1(b) W polu „Waga” została wprowadzona nieprawidłowa wartość.</w:t>
              </w:r>
            </w:ins>
          </w:p>
          <w:p w14:paraId="791E2821" w14:textId="6F84CB74" w:rsidR="008D37B9" w:rsidRDefault="008D37B9" w:rsidP="008D37B9">
            <w:pPr>
              <w:ind w:firstLine="0"/>
              <w:rPr>
                <w:ins w:id="10822" w:author="Okot" w:date="2020-01-03T12:58:00Z"/>
              </w:rPr>
            </w:pPr>
            <w:ins w:id="10823" w:author="Okot" w:date="2020-01-03T12:58:00Z">
              <w:r>
                <w:t>4.1.1 Wyświetlony zostaje stosowny komunikat błędu.</w:t>
              </w:r>
            </w:ins>
          </w:p>
          <w:p w14:paraId="547E12CE" w14:textId="4C119140" w:rsidR="008D37B9" w:rsidRDefault="000B2B3D">
            <w:pPr>
              <w:ind w:firstLine="0"/>
              <w:rPr>
                <w:ins w:id="10824" w:author="Okot" w:date="2020-01-03T12:59:00Z"/>
              </w:rPr>
            </w:pPr>
            <w:ins w:id="10825" w:author="Okot" w:date="2020-01-03T12:58:00Z">
              <w:r>
                <w:t>4.1.2. Powrót do pkt</w:t>
              </w:r>
              <w:r w:rsidR="008D37B9">
                <w:t xml:space="preserve"> 2.</w:t>
              </w:r>
            </w:ins>
          </w:p>
          <w:p w14:paraId="24C6653E" w14:textId="77777777" w:rsidR="008D37B9" w:rsidRDefault="008D37B9">
            <w:pPr>
              <w:ind w:firstLine="0"/>
              <w:rPr>
                <w:ins w:id="10826" w:author="Okot" w:date="2020-01-03T12:59:00Z"/>
              </w:rPr>
            </w:pPr>
            <w:ins w:id="10827" w:author="Okot" w:date="2020-01-03T12:59:00Z">
              <w:r>
                <w:t>4.2. Została zmieniona jedynie godzina spożycia.</w:t>
              </w:r>
            </w:ins>
          </w:p>
          <w:p w14:paraId="1166F82A" w14:textId="77777777" w:rsidR="008D37B9" w:rsidRDefault="008D37B9">
            <w:pPr>
              <w:ind w:firstLine="0"/>
              <w:rPr>
                <w:ins w:id="10828" w:author="Okot" w:date="2020-01-03T13:00:00Z"/>
              </w:rPr>
            </w:pPr>
            <w:ins w:id="10829" w:author="Okot" w:date="2020-01-03T12:59:00Z">
              <w:r>
                <w:t xml:space="preserve">4.2.1. </w:t>
              </w:r>
            </w:ins>
            <w:ins w:id="10830" w:author="Okot" w:date="2020-01-03T13:00:00Z">
              <w:r>
                <w:t>D</w:t>
              </w:r>
            </w:ins>
            <w:ins w:id="10831" w:author="Okot" w:date="2020-01-03T12:59:00Z">
              <w:r>
                <w:t>ane zostają zmodyfikowane w bazie danych.</w:t>
              </w:r>
            </w:ins>
          </w:p>
          <w:p w14:paraId="60CA3188" w14:textId="77777777" w:rsidR="008D37B9" w:rsidRDefault="008D37B9">
            <w:pPr>
              <w:ind w:firstLine="0"/>
              <w:rPr>
                <w:ins w:id="10832" w:author="Okot" w:date="2020-01-03T13:00:00Z"/>
              </w:rPr>
            </w:pPr>
            <w:ins w:id="10833" w:author="Okot" w:date="2020-01-03T13:00:00Z">
              <w:r>
                <w:t>4.2.2. System aktualizuje wyświetlane informacje w tabeli posiłków.</w:t>
              </w:r>
            </w:ins>
          </w:p>
          <w:p w14:paraId="3FD19DFC" w14:textId="25CA0191" w:rsidR="008D37B9" w:rsidRDefault="000B2B3D">
            <w:pPr>
              <w:ind w:firstLine="0"/>
              <w:rPr>
                <w:ins w:id="10834" w:author="Okot" w:date="2020-01-02T12:06:00Z"/>
              </w:rPr>
            </w:pPr>
            <w:ins w:id="10835"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36" w:author="Okot" w:date="2020-01-02T12:06:00Z"/>
        </w:rPr>
      </w:pPr>
    </w:p>
    <w:p w14:paraId="355A2F17" w14:textId="20DE34B8" w:rsidR="008077D1" w:rsidRDefault="0060094C" w:rsidP="008077D1">
      <w:pPr>
        <w:ind w:firstLine="0"/>
        <w:rPr>
          <w:ins w:id="10837" w:author="Okot" w:date="2020-01-20T16:07:00Z"/>
        </w:rPr>
      </w:pPr>
      <w:ins w:id="10838" w:author="Okot" w:date="2020-01-03T12:32:00Z">
        <w:r>
          <w:t>Tabela 4.50</w:t>
        </w:r>
        <w:r w:rsidR="008077D1">
          <w:t>. </w:t>
        </w:r>
      </w:ins>
    </w:p>
    <w:p w14:paraId="74C536B0" w14:textId="626F5B96" w:rsidR="00645B77" w:rsidRDefault="00645B77" w:rsidP="00645B77">
      <w:pPr>
        <w:ind w:firstLine="0"/>
        <w:rPr>
          <w:ins w:id="10839" w:author="Okot" w:date="2020-01-20T16:07:00Z"/>
        </w:rPr>
      </w:pPr>
      <w:ins w:id="10840"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41" w:author="Okot" w:date="2020-01-20T16:08:00Z"/>
        </w:trPr>
        <w:tc>
          <w:tcPr>
            <w:tcW w:w="3397" w:type="dxa"/>
          </w:tcPr>
          <w:p w14:paraId="35C0CD88" w14:textId="77777777" w:rsidR="00645B77" w:rsidRPr="006076CC" w:rsidRDefault="00645B77" w:rsidP="00645B77">
            <w:pPr>
              <w:ind w:firstLine="0"/>
              <w:rPr>
                <w:ins w:id="10842" w:author="Okot" w:date="2020-01-20T16:08:00Z"/>
                <w:b/>
              </w:rPr>
            </w:pPr>
            <w:ins w:id="10843" w:author="Okot" w:date="2020-01-20T16:08:00Z">
              <w:r w:rsidRPr="006076CC">
                <w:rPr>
                  <w:b/>
                </w:rPr>
                <w:t>Nazwa</w:t>
              </w:r>
            </w:ins>
          </w:p>
        </w:tc>
        <w:tc>
          <w:tcPr>
            <w:tcW w:w="5664" w:type="dxa"/>
          </w:tcPr>
          <w:p w14:paraId="4099A3FC" w14:textId="1DE77033" w:rsidR="00645B77" w:rsidRPr="00A12070" w:rsidRDefault="0060094C" w:rsidP="00645B77">
            <w:pPr>
              <w:ind w:firstLine="0"/>
              <w:rPr>
                <w:ins w:id="10844" w:author="Okot" w:date="2020-01-20T16:08:00Z"/>
                <w:b/>
                <w:i/>
              </w:rPr>
            </w:pPr>
            <w:ins w:id="10845" w:author="Okot" w:date="2020-01-20T16:08:00Z">
              <w:r>
                <w:rPr>
                  <w:b/>
                  <w:i/>
                </w:rPr>
                <w:t>PU050</w:t>
              </w:r>
              <w:r w:rsidR="00645B77">
                <w:rPr>
                  <w:b/>
                  <w:i/>
                </w:rPr>
                <w:t>: Przeglądanie poprzednich/kolejnych</w:t>
              </w:r>
            </w:ins>
          </w:p>
        </w:tc>
      </w:tr>
      <w:tr w:rsidR="00645B77" w14:paraId="265F4010" w14:textId="77777777" w:rsidTr="00645B77">
        <w:trPr>
          <w:ins w:id="10846" w:author="Okot" w:date="2020-01-20T16:08:00Z"/>
        </w:trPr>
        <w:tc>
          <w:tcPr>
            <w:tcW w:w="3397" w:type="dxa"/>
          </w:tcPr>
          <w:p w14:paraId="44E6D311" w14:textId="77777777" w:rsidR="00645B77" w:rsidRPr="006076CC" w:rsidRDefault="00645B77" w:rsidP="00645B77">
            <w:pPr>
              <w:ind w:firstLine="0"/>
              <w:rPr>
                <w:ins w:id="10847" w:author="Okot" w:date="2020-01-20T16:08:00Z"/>
                <w:b/>
              </w:rPr>
            </w:pPr>
            <w:ins w:id="10848" w:author="Okot" w:date="2020-01-20T16:08:00Z">
              <w:r w:rsidRPr="006076CC">
                <w:rPr>
                  <w:b/>
                </w:rPr>
                <w:t>Opis</w:t>
              </w:r>
            </w:ins>
          </w:p>
        </w:tc>
        <w:tc>
          <w:tcPr>
            <w:tcW w:w="5664" w:type="dxa"/>
          </w:tcPr>
          <w:p w14:paraId="663BFCD4" w14:textId="77777777" w:rsidR="00645B77" w:rsidRDefault="00645B77" w:rsidP="00645B77">
            <w:pPr>
              <w:ind w:firstLine="0"/>
              <w:rPr>
                <w:ins w:id="10849" w:author="Okot" w:date="2020-01-20T16:08:00Z"/>
              </w:rPr>
            </w:pPr>
            <w:ins w:id="10850" w:author="Okot" w:date="2020-01-20T16:08:00Z">
              <w:r>
                <w:t>Przypadek użycia pozwala użytkownikowi obejrzeć, co jadł danego dnia.</w:t>
              </w:r>
            </w:ins>
          </w:p>
        </w:tc>
      </w:tr>
      <w:tr w:rsidR="00645B77" w14:paraId="2B61D343" w14:textId="77777777" w:rsidTr="00645B77">
        <w:trPr>
          <w:ins w:id="10851" w:author="Okot" w:date="2020-01-20T16:08:00Z"/>
        </w:trPr>
        <w:tc>
          <w:tcPr>
            <w:tcW w:w="3397" w:type="dxa"/>
          </w:tcPr>
          <w:p w14:paraId="2F2960A2" w14:textId="77777777" w:rsidR="00645B77" w:rsidRPr="006076CC" w:rsidRDefault="00645B77" w:rsidP="00645B77">
            <w:pPr>
              <w:ind w:firstLine="0"/>
              <w:rPr>
                <w:ins w:id="10852" w:author="Okot" w:date="2020-01-20T16:08:00Z"/>
                <w:b/>
              </w:rPr>
            </w:pPr>
            <w:ins w:id="10853" w:author="Okot" w:date="2020-01-20T16:08:00Z">
              <w:r w:rsidRPr="006076CC">
                <w:rPr>
                  <w:b/>
                </w:rPr>
                <w:t>Warunki początkowe</w:t>
              </w:r>
            </w:ins>
          </w:p>
        </w:tc>
        <w:tc>
          <w:tcPr>
            <w:tcW w:w="5664" w:type="dxa"/>
          </w:tcPr>
          <w:p w14:paraId="616CF0E1" w14:textId="728EF708" w:rsidR="00645B77" w:rsidRDefault="00ED2305" w:rsidP="00645B77">
            <w:pPr>
              <w:ind w:firstLine="0"/>
              <w:rPr>
                <w:ins w:id="10854" w:author="Okot" w:date="2020-01-20T16:08:00Z"/>
              </w:rPr>
            </w:pPr>
            <w:ins w:id="10855"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56" w:author="Okot" w:date="2020-01-20T16:08:00Z"/>
        </w:trPr>
        <w:tc>
          <w:tcPr>
            <w:tcW w:w="3397" w:type="dxa"/>
          </w:tcPr>
          <w:p w14:paraId="62F27DEA" w14:textId="77777777" w:rsidR="00645B77" w:rsidRPr="006076CC" w:rsidRDefault="00645B77" w:rsidP="00645B77">
            <w:pPr>
              <w:ind w:firstLine="0"/>
              <w:rPr>
                <w:ins w:id="10857" w:author="Okot" w:date="2020-01-20T16:08:00Z"/>
                <w:b/>
              </w:rPr>
            </w:pPr>
            <w:ins w:id="10858" w:author="Okot" w:date="2020-01-20T16:08:00Z">
              <w:r w:rsidRPr="006076CC">
                <w:rPr>
                  <w:b/>
                </w:rPr>
                <w:t>Inicjacja</w:t>
              </w:r>
            </w:ins>
          </w:p>
        </w:tc>
        <w:tc>
          <w:tcPr>
            <w:tcW w:w="5664" w:type="dxa"/>
          </w:tcPr>
          <w:p w14:paraId="0BD56C47" w14:textId="77777777" w:rsidR="00645B77" w:rsidRDefault="00645B77" w:rsidP="00645B77">
            <w:pPr>
              <w:ind w:firstLine="0"/>
              <w:rPr>
                <w:ins w:id="10859" w:author="Okot" w:date="2020-01-20T16:08:00Z"/>
              </w:rPr>
            </w:pPr>
            <w:ins w:id="10860" w:author="Okot" w:date="2020-01-20T16:08:00Z">
              <w:r>
                <w:t>Użytkownik korzysta z nawigacji strzałkami przy nagłówku z datą, aby wybrać dzień.</w:t>
              </w:r>
            </w:ins>
          </w:p>
        </w:tc>
      </w:tr>
      <w:tr w:rsidR="00645B77" w14:paraId="4EAC5426" w14:textId="77777777" w:rsidTr="00645B77">
        <w:trPr>
          <w:ins w:id="10861" w:author="Okot" w:date="2020-01-20T16:08:00Z"/>
        </w:trPr>
        <w:tc>
          <w:tcPr>
            <w:tcW w:w="3397" w:type="dxa"/>
          </w:tcPr>
          <w:p w14:paraId="58CC6F9C" w14:textId="77777777" w:rsidR="00645B77" w:rsidRPr="006076CC" w:rsidRDefault="00645B77" w:rsidP="00645B77">
            <w:pPr>
              <w:ind w:firstLine="0"/>
              <w:rPr>
                <w:ins w:id="10862" w:author="Okot" w:date="2020-01-20T16:08:00Z"/>
                <w:b/>
              </w:rPr>
            </w:pPr>
            <w:ins w:id="10863" w:author="Okot" w:date="2020-01-20T16:08:00Z">
              <w:r w:rsidRPr="006076CC">
                <w:rPr>
                  <w:b/>
                </w:rPr>
                <w:t>Warunki końcowe</w:t>
              </w:r>
            </w:ins>
          </w:p>
        </w:tc>
        <w:tc>
          <w:tcPr>
            <w:tcW w:w="5664" w:type="dxa"/>
          </w:tcPr>
          <w:p w14:paraId="35E288F1" w14:textId="0F797D42" w:rsidR="00645B77" w:rsidRDefault="00645B77" w:rsidP="00645B77">
            <w:pPr>
              <w:ind w:firstLine="0"/>
              <w:rPr>
                <w:ins w:id="10864" w:author="Okot" w:date="2020-01-20T16:08:00Z"/>
              </w:rPr>
            </w:pPr>
            <w:ins w:id="10865"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66" w:author="Okot" w:date="2020-01-20T16:08:00Z"/>
        </w:trPr>
        <w:tc>
          <w:tcPr>
            <w:tcW w:w="3397" w:type="dxa"/>
          </w:tcPr>
          <w:p w14:paraId="44252466" w14:textId="77777777" w:rsidR="00645B77" w:rsidRPr="006076CC" w:rsidRDefault="00645B77" w:rsidP="00645B77">
            <w:pPr>
              <w:ind w:firstLine="0"/>
              <w:rPr>
                <w:ins w:id="10867" w:author="Okot" w:date="2020-01-20T16:08:00Z"/>
                <w:b/>
              </w:rPr>
            </w:pPr>
            <w:ins w:id="10868" w:author="Okot" w:date="2020-01-20T16:08:00Z">
              <w:r w:rsidRPr="006076CC">
                <w:rPr>
                  <w:b/>
                </w:rPr>
                <w:t>Scenariusz główny</w:t>
              </w:r>
            </w:ins>
          </w:p>
        </w:tc>
        <w:tc>
          <w:tcPr>
            <w:tcW w:w="5664" w:type="dxa"/>
          </w:tcPr>
          <w:p w14:paraId="5FF23ACA" w14:textId="77777777" w:rsidR="00645B77" w:rsidRDefault="00645B77" w:rsidP="00645B77">
            <w:pPr>
              <w:ind w:firstLine="0"/>
              <w:rPr>
                <w:ins w:id="10869" w:author="Okot" w:date="2020-01-20T16:08:00Z"/>
              </w:rPr>
            </w:pPr>
            <w:ins w:id="10870" w:author="Okot" w:date="2020-01-20T16:08:00Z">
              <w:r>
                <w:t>1. Użytkownik korzysta z nawigacji strzałkami przy nagłówku z datą, aby wybrać dzień.</w:t>
              </w:r>
            </w:ins>
          </w:p>
          <w:p w14:paraId="6AC63A23" w14:textId="77777777" w:rsidR="00645B77" w:rsidRDefault="00645B77" w:rsidP="00645B77">
            <w:pPr>
              <w:ind w:firstLine="0"/>
              <w:rPr>
                <w:ins w:id="10871" w:author="Okot" w:date="2020-01-20T16:08:00Z"/>
              </w:rPr>
            </w:pPr>
            <w:ins w:id="10872"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73" w:author="Okot" w:date="2020-01-20T16:08:00Z"/>
        </w:trPr>
        <w:tc>
          <w:tcPr>
            <w:tcW w:w="3397" w:type="dxa"/>
          </w:tcPr>
          <w:p w14:paraId="170A80B2" w14:textId="77777777" w:rsidR="00645B77" w:rsidRPr="006076CC" w:rsidRDefault="00645B77" w:rsidP="00645B77">
            <w:pPr>
              <w:ind w:firstLine="0"/>
              <w:rPr>
                <w:ins w:id="10874" w:author="Okot" w:date="2020-01-20T16:08:00Z"/>
                <w:b/>
              </w:rPr>
            </w:pPr>
            <w:ins w:id="10875" w:author="Okot" w:date="2020-01-20T16:08:00Z">
              <w:r w:rsidRPr="006076CC">
                <w:rPr>
                  <w:b/>
                </w:rPr>
                <w:t>Scenariusze alternatywne</w:t>
              </w:r>
            </w:ins>
          </w:p>
        </w:tc>
        <w:tc>
          <w:tcPr>
            <w:tcW w:w="5664" w:type="dxa"/>
          </w:tcPr>
          <w:p w14:paraId="08F7E1B8" w14:textId="77777777" w:rsidR="00645B77" w:rsidRDefault="00645B77" w:rsidP="00645B77">
            <w:pPr>
              <w:ind w:firstLine="0"/>
              <w:rPr>
                <w:ins w:id="10876" w:author="Okot" w:date="2020-01-20T16:08:00Z"/>
              </w:rPr>
            </w:pPr>
            <w:ins w:id="10877" w:author="Okot" w:date="2020-01-20T16:08:00Z">
              <w:r>
                <w:t>1.1 Użytkownik dotarł do najstarszego wpisu.</w:t>
              </w:r>
            </w:ins>
          </w:p>
          <w:p w14:paraId="289AF409" w14:textId="77777777" w:rsidR="00645B77" w:rsidRDefault="00645B77" w:rsidP="00645B77">
            <w:pPr>
              <w:ind w:firstLine="0"/>
              <w:rPr>
                <w:ins w:id="10878" w:author="Okot" w:date="2020-01-20T16:08:00Z"/>
              </w:rPr>
            </w:pPr>
            <w:ins w:id="10879" w:author="Okot" w:date="2020-01-20T16:08:00Z">
              <w:r>
                <w:lastRenderedPageBreak/>
                <w:t>1.1.1. Niewyświetlana jest strzałka do nawigacji wstecz.</w:t>
              </w:r>
            </w:ins>
          </w:p>
          <w:p w14:paraId="5B90CCD8" w14:textId="77777777" w:rsidR="00645B77" w:rsidRDefault="00645B77" w:rsidP="00645B77">
            <w:pPr>
              <w:ind w:firstLine="0"/>
              <w:rPr>
                <w:ins w:id="10880" w:author="Okot" w:date="2020-01-20T16:08:00Z"/>
              </w:rPr>
            </w:pPr>
            <w:ins w:id="10881" w:author="Okot" w:date="2020-01-20T16:08:00Z">
              <w:r>
                <w:t>1.2. Użytkownik dotarł do najnowszego wpisu.</w:t>
              </w:r>
            </w:ins>
          </w:p>
          <w:p w14:paraId="5D0F508F" w14:textId="77777777" w:rsidR="00645B77" w:rsidRDefault="00645B77" w:rsidP="00645B77">
            <w:pPr>
              <w:ind w:firstLine="0"/>
              <w:rPr>
                <w:ins w:id="10882" w:author="Okot" w:date="2020-01-20T16:08:00Z"/>
              </w:rPr>
            </w:pPr>
            <w:ins w:id="10883" w:author="Okot" w:date="2020-01-20T16:08:00Z">
              <w:r>
                <w:t>1.1.1. Niewyświetlana jest strzałka do nawigacji naprzód.</w:t>
              </w:r>
            </w:ins>
          </w:p>
        </w:tc>
      </w:tr>
    </w:tbl>
    <w:p w14:paraId="52600761" w14:textId="77777777" w:rsidR="00645B77" w:rsidRDefault="00645B77" w:rsidP="008077D1">
      <w:pPr>
        <w:ind w:firstLine="0"/>
        <w:rPr>
          <w:ins w:id="10884" w:author="Okot" w:date="2020-01-20T16:07:00Z"/>
        </w:rPr>
      </w:pPr>
    </w:p>
    <w:p w14:paraId="70D928FA" w14:textId="6126C62B" w:rsidR="00217359" w:rsidRDefault="0060094C" w:rsidP="00217359">
      <w:pPr>
        <w:ind w:firstLine="0"/>
        <w:rPr>
          <w:ins w:id="10885" w:author="Okot" w:date="2020-01-20T16:09:00Z"/>
        </w:rPr>
      </w:pPr>
      <w:ins w:id="10886" w:author="Okot" w:date="2020-01-20T16:09:00Z">
        <w:r>
          <w:t>Tabela 4.51</w:t>
        </w:r>
        <w:r w:rsidR="00217359">
          <w:t>. </w:t>
        </w:r>
      </w:ins>
    </w:p>
    <w:p w14:paraId="1860A289" w14:textId="043AEE44" w:rsidR="00E075C7" w:rsidRDefault="008077D1">
      <w:pPr>
        <w:ind w:firstLine="0"/>
        <w:rPr>
          <w:ins w:id="10887" w:author="Okot" w:date="2019-12-28T15:59:00Z"/>
        </w:rPr>
        <w:pPrChange w:id="10888" w:author="Okot" w:date="2020-01-03T12:32:00Z">
          <w:pPr>
            <w:spacing w:after="160" w:line="259" w:lineRule="auto"/>
            <w:ind w:firstLine="0"/>
            <w:jc w:val="left"/>
          </w:pPr>
        </w:pPrChange>
      </w:pPr>
      <w:ins w:id="10889" w:author="Okot" w:date="2020-01-03T12:32:00Z">
        <w:r>
          <w:t>Opis scenariusza przypadku użycia „</w:t>
        </w:r>
      </w:ins>
      <w:ins w:id="10890" w:author="Okot" w:date="2020-01-03T13:02:00Z">
        <w:r w:rsidR="008D37B9">
          <w:t>Przeglądanie realizacji zapotrzebowania na składniki odżywcze</w:t>
        </w:r>
      </w:ins>
      <w:ins w:id="1089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92" w:author="Okot" w:date="2019-12-28T15:59:00Z"/>
        </w:trPr>
        <w:tc>
          <w:tcPr>
            <w:tcW w:w="3397" w:type="dxa"/>
          </w:tcPr>
          <w:p w14:paraId="63EEF65E" w14:textId="77777777" w:rsidR="006F14BA" w:rsidRPr="006076CC" w:rsidRDefault="006F14BA" w:rsidP="0066150A">
            <w:pPr>
              <w:ind w:firstLine="0"/>
              <w:rPr>
                <w:ins w:id="10893" w:author="Okot" w:date="2019-12-28T15:59:00Z"/>
                <w:b/>
              </w:rPr>
            </w:pPr>
            <w:ins w:id="10894" w:author="Okot" w:date="2019-12-28T15:59:00Z">
              <w:r w:rsidRPr="006076CC">
                <w:rPr>
                  <w:b/>
                </w:rPr>
                <w:t>Nazwa</w:t>
              </w:r>
            </w:ins>
          </w:p>
        </w:tc>
        <w:tc>
          <w:tcPr>
            <w:tcW w:w="5664" w:type="dxa"/>
          </w:tcPr>
          <w:p w14:paraId="616E61D7" w14:textId="72C7D42C" w:rsidR="006F14BA" w:rsidRPr="006864B9" w:rsidRDefault="006864B9">
            <w:pPr>
              <w:ind w:firstLine="0"/>
              <w:rPr>
                <w:ins w:id="10895" w:author="Okot" w:date="2019-12-28T15:59:00Z"/>
                <w:b/>
                <w:i/>
                <w:rPrChange w:id="10896" w:author="Okot" w:date="2020-01-03T13:07:00Z">
                  <w:rPr>
                    <w:ins w:id="10897" w:author="Okot" w:date="2019-12-28T15:59:00Z"/>
                  </w:rPr>
                </w:rPrChange>
              </w:rPr>
            </w:pPr>
            <w:ins w:id="10898" w:author="Okot" w:date="2019-12-28T15:59:00Z">
              <w:r w:rsidRPr="006864B9">
                <w:rPr>
                  <w:b/>
                  <w:i/>
                  <w:rPrChange w:id="10899" w:author="Okot" w:date="2020-01-03T13:07:00Z">
                    <w:rPr/>
                  </w:rPrChange>
                </w:rPr>
                <w:t>PU0</w:t>
              </w:r>
              <w:r w:rsidR="00645B77">
                <w:rPr>
                  <w:b/>
                  <w:i/>
                </w:rPr>
                <w:t>5</w:t>
              </w:r>
            </w:ins>
            <w:ins w:id="10900" w:author="Okot" w:date="2020-01-20T16:09:00Z">
              <w:r w:rsidR="0060094C">
                <w:rPr>
                  <w:b/>
                  <w:i/>
                </w:rPr>
                <w:t>1</w:t>
              </w:r>
            </w:ins>
            <w:ins w:id="10901" w:author="Okot" w:date="2019-12-28T15:59:00Z">
              <w:r w:rsidR="006F14BA" w:rsidRPr="006864B9">
                <w:rPr>
                  <w:b/>
                  <w:i/>
                  <w:rPrChange w:id="10902" w:author="Okot" w:date="2020-01-03T13:07:00Z">
                    <w:rPr/>
                  </w:rPrChange>
                </w:rPr>
                <w:t>:</w:t>
              </w:r>
            </w:ins>
            <w:ins w:id="10903" w:author="Okot" w:date="2020-01-03T13:06:00Z">
              <w:r w:rsidRPr="006864B9">
                <w:rPr>
                  <w:b/>
                  <w:i/>
                  <w:rPrChange w:id="10904" w:author="Okot" w:date="2020-01-03T13:07:00Z">
                    <w:rPr/>
                  </w:rPrChange>
                </w:rPr>
                <w:t xml:space="preserve"> Przeglądanie realizacji zapotrzebowania na składniki odżywcze</w:t>
              </w:r>
            </w:ins>
          </w:p>
        </w:tc>
      </w:tr>
      <w:tr w:rsidR="00500D57" w14:paraId="5F61B608" w14:textId="77777777" w:rsidTr="0066150A">
        <w:trPr>
          <w:ins w:id="10905" w:author="Okot" w:date="2019-12-28T15:59:00Z"/>
        </w:trPr>
        <w:tc>
          <w:tcPr>
            <w:tcW w:w="3397" w:type="dxa"/>
          </w:tcPr>
          <w:p w14:paraId="0CAA2E8C" w14:textId="77777777" w:rsidR="00500D57" w:rsidRPr="006076CC" w:rsidRDefault="00500D57" w:rsidP="00500D57">
            <w:pPr>
              <w:ind w:firstLine="0"/>
              <w:rPr>
                <w:ins w:id="10906" w:author="Okot" w:date="2019-12-28T15:59:00Z"/>
                <w:b/>
              </w:rPr>
            </w:pPr>
            <w:ins w:id="10907" w:author="Okot" w:date="2019-12-28T15:59:00Z">
              <w:r w:rsidRPr="006076CC">
                <w:rPr>
                  <w:b/>
                </w:rPr>
                <w:t>Opis</w:t>
              </w:r>
            </w:ins>
          </w:p>
        </w:tc>
        <w:tc>
          <w:tcPr>
            <w:tcW w:w="5664" w:type="dxa"/>
          </w:tcPr>
          <w:p w14:paraId="77C86F46" w14:textId="381145F0" w:rsidR="00500D57" w:rsidRDefault="00500D57">
            <w:pPr>
              <w:tabs>
                <w:tab w:val="left" w:pos="1117"/>
              </w:tabs>
              <w:ind w:firstLine="0"/>
              <w:rPr>
                <w:ins w:id="10908" w:author="Okot" w:date="2019-12-28T15:59:00Z"/>
              </w:rPr>
              <w:pPrChange w:id="10909" w:author="Okot" w:date="2020-01-03T13:09:00Z">
                <w:pPr>
                  <w:ind w:firstLine="0"/>
                </w:pPr>
              </w:pPrChange>
            </w:pPr>
            <w:ins w:id="10910" w:author="Okot" w:date="2020-01-03T13:07:00Z">
              <w:r>
                <w:t xml:space="preserve">Przypadek użycia pozwala użytkownikowi </w:t>
              </w:r>
            </w:ins>
            <w:ins w:id="10911" w:author="Okot" w:date="2020-01-03T13:09:00Z">
              <w:r>
                <w:t xml:space="preserve">obejrzeć w jakim stopniu zrealizował swoje zapotrzebowanie na </w:t>
              </w:r>
            </w:ins>
            <w:ins w:id="10912" w:author="Okot" w:date="2020-01-03T13:10:00Z">
              <w:r w:rsidR="00217359">
                <w:t>sk</w:t>
              </w:r>
            </w:ins>
            <w:ins w:id="10913" w:author="Okot" w:date="2020-01-20T16:09:00Z">
              <w:r w:rsidR="00217359">
                <w:t>ładniki odżywcze</w:t>
              </w:r>
            </w:ins>
            <w:ins w:id="10914" w:author="Okot" w:date="2020-01-03T13:07:00Z">
              <w:r>
                <w:t>.</w:t>
              </w:r>
            </w:ins>
          </w:p>
        </w:tc>
      </w:tr>
      <w:tr w:rsidR="00500D57" w14:paraId="18C7A6C9" w14:textId="77777777" w:rsidTr="0066150A">
        <w:trPr>
          <w:ins w:id="10915" w:author="Okot" w:date="2019-12-28T15:59:00Z"/>
        </w:trPr>
        <w:tc>
          <w:tcPr>
            <w:tcW w:w="3397" w:type="dxa"/>
          </w:tcPr>
          <w:p w14:paraId="4291366F" w14:textId="77777777" w:rsidR="00500D57" w:rsidRPr="006076CC" w:rsidRDefault="00500D57" w:rsidP="00500D57">
            <w:pPr>
              <w:ind w:firstLine="0"/>
              <w:rPr>
                <w:ins w:id="10916" w:author="Okot" w:date="2019-12-28T15:59:00Z"/>
                <w:b/>
              </w:rPr>
            </w:pPr>
            <w:ins w:id="10917" w:author="Okot" w:date="2019-12-28T15:59:00Z">
              <w:r w:rsidRPr="006076CC">
                <w:rPr>
                  <w:b/>
                </w:rPr>
                <w:t>Warunki początkowe</w:t>
              </w:r>
            </w:ins>
          </w:p>
        </w:tc>
        <w:tc>
          <w:tcPr>
            <w:tcW w:w="5664" w:type="dxa"/>
          </w:tcPr>
          <w:p w14:paraId="57E21EE2" w14:textId="1ACE88F9" w:rsidR="00500D57" w:rsidRDefault="00ED2305">
            <w:pPr>
              <w:ind w:firstLine="0"/>
              <w:rPr>
                <w:ins w:id="10918" w:author="Okot" w:date="2019-12-28T15:59:00Z"/>
              </w:rPr>
            </w:pPr>
            <w:ins w:id="10919"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20" w:author="Okot" w:date="2019-12-28T15:59:00Z"/>
        </w:trPr>
        <w:tc>
          <w:tcPr>
            <w:tcW w:w="3397" w:type="dxa"/>
          </w:tcPr>
          <w:p w14:paraId="3E5628F6" w14:textId="77777777" w:rsidR="00500D57" w:rsidRPr="006076CC" w:rsidRDefault="00500D57" w:rsidP="00500D57">
            <w:pPr>
              <w:ind w:firstLine="0"/>
              <w:rPr>
                <w:ins w:id="10921" w:author="Okot" w:date="2019-12-28T15:59:00Z"/>
                <w:b/>
              </w:rPr>
            </w:pPr>
            <w:ins w:id="10922" w:author="Okot" w:date="2019-12-28T15:59:00Z">
              <w:r w:rsidRPr="006076CC">
                <w:rPr>
                  <w:b/>
                </w:rPr>
                <w:t>Inicjacja</w:t>
              </w:r>
            </w:ins>
          </w:p>
        </w:tc>
        <w:tc>
          <w:tcPr>
            <w:tcW w:w="5664" w:type="dxa"/>
          </w:tcPr>
          <w:p w14:paraId="0A6E4B33" w14:textId="27FE5F4C" w:rsidR="00500D57" w:rsidRDefault="00217359">
            <w:pPr>
              <w:ind w:firstLine="0"/>
              <w:rPr>
                <w:ins w:id="10923" w:author="Okot" w:date="2019-12-28T15:59:00Z"/>
              </w:rPr>
            </w:pPr>
            <w:ins w:id="10924" w:author="Okot" w:date="2020-01-20T16:10:00Z">
              <w:r>
                <w:t>Użytkownik po raz pierwszy zrealizował PU04</w:t>
              </w:r>
            </w:ins>
            <w:ins w:id="10925" w:author="Okot" w:date="2020-01-21T14:05:00Z">
              <w:r w:rsidR="0060094C">
                <w:t>1</w:t>
              </w:r>
            </w:ins>
            <w:ins w:id="10926" w:author="Okot" w:date="2020-01-20T16:10:00Z">
              <w:r>
                <w:t>.</w:t>
              </w:r>
            </w:ins>
          </w:p>
        </w:tc>
      </w:tr>
      <w:tr w:rsidR="00500D57" w14:paraId="1D6AD702" w14:textId="77777777" w:rsidTr="0066150A">
        <w:trPr>
          <w:ins w:id="10927" w:author="Okot" w:date="2019-12-28T15:59:00Z"/>
        </w:trPr>
        <w:tc>
          <w:tcPr>
            <w:tcW w:w="3397" w:type="dxa"/>
          </w:tcPr>
          <w:p w14:paraId="089B7CFF" w14:textId="77777777" w:rsidR="00500D57" w:rsidRPr="006076CC" w:rsidRDefault="00500D57" w:rsidP="00500D57">
            <w:pPr>
              <w:ind w:firstLine="0"/>
              <w:rPr>
                <w:ins w:id="10928" w:author="Okot" w:date="2019-12-28T15:59:00Z"/>
                <w:b/>
              </w:rPr>
            </w:pPr>
            <w:ins w:id="10929" w:author="Okot" w:date="2019-12-28T15:59:00Z">
              <w:r w:rsidRPr="006076CC">
                <w:rPr>
                  <w:b/>
                </w:rPr>
                <w:t>Warunki końcowe</w:t>
              </w:r>
            </w:ins>
          </w:p>
        </w:tc>
        <w:tc>
          <w:tcPr>
            <w:tcW w:w="5664" w:type="dxa"/>
          </w:tcPr>
          <w:p w14:paraId="50170014" w14:textId="79D3FE77" w:rsidR="00500D57" w:rsidRDefault="00217359">
            <w:pPr>
              <w:ind w:firstLine="0"/>
              <w:rPr>
                <w:ins w:id="10930" w:author="Okot" w:date="2019-12-28T15:59:00Z"/>
              </w:rPr>
            </w:pPr>
            <w:ins w:id="10931" w:author="Okot" w:date="2020-01-20T16:11:00Z">
              <w:r>
                <w:t xml:space="preserve">Na podstronie „Posiłki” </w:t>
              </w:r>
            </w:ins>
            <w:ins w:id="10932" w:author="Okot" w:date="2020-01-03T13:14:00Z">
              <w:r>
                <w:t>wyświetla si</w:t>
              </w:r>
            </w:ins>
            <w:ins w:id="10933" w:author="Okot" w:date="2020-01-20T16:11:00Z">
              <w:r>
                <w:t>ę</w:t>
              </w:r>
            </w:ins>
            <w:ins w:id="10934" w:author="Okot" w:date="2020-01-03T13:14:00Z">
              <w:r w:rsidR="00500D57">
                <w:t xml:space="preserve"> </w:t>
              </w:r>
            </w:ins>
            <w:ins w:id="10935" w:author="Okot" w:date="2020-01-20T16:11:00Z">
              <w:r>
                <w:t xml:space="preserve">wykres kołowy przedstawiający realizację zapotrzebowania na makroskładniki oraz informacja tekstowa </w:t>
              </w:r>
            </w:ins>
            <w:ins w:id="10936" w:author="Okot" w:date="2020-01-20T16:12:00Z">
              <w:r>
                <w:t>na temat spożytych kalorii.</w:t>
              </w:r>
            </w:ins>
          </w:p>
        </w:tc>
      </w:tr>
      <w:tr w:rsidR="00500D57" w14:paraId="3BC8CB73" w14:textId="77777777" w:rsidTr="0066150A">
        <w:trPr>
          <w:ins w:id="10937" w:author="Okot" w:date="2019-12-28T15:59:00Z"/>
        </w:trPr>
        <w:tc>
          <w:tcPr>
            <w:tcW w:w="3397" w:type="dxa"/>
          </w:tcPr>
          <w:p w14:paraId="26C7361A" w14:textId="77777777" w:rsidR="00500D57" w:rsidRPr="006076CC" w:rsidRDefault="00500D57" w:rsidP="00500D57">
            <w:pPr>
              <w:ind w:firstLine="0"/>
              <w:rPr>
                <w:ins w:id="10938" w:author="Okot" w:date="2019-12-28T15:59:00Z"/>
                <w:b/>
              </w:rPr>
            </w:pPr>
            <w:ins w:id="10939" w:author="Okot" w:date="2019-12-28T15:59:00Z">
              <w:r w:rsidRPr="006076CC">
                <w:rPr>
                  <w:b/>
                </w:rPr>
                <w:t>Scenariusz główny</w:t>
              </w:r>
            </w:ins>
          </w:p>
        </w:tc>
        <w:tc>
          <w:tcPr>
            <w:tcW w:w="5664" w:type="dxa"/>
          </w:tcPr>
          <w:p w14:paraId="4A3A2557" w14:textId="77777777" w:rsidR="00500D57" w:rsidRDefault="00C21AAE" w:rsidP="00500D57">
            <w:pPr>
              <w:ind w:firstLine="0"/>
              <w:rPr>
                <w:ins w:id="10940" w:author="Okot" w:date="2020-01-30T13:36:00Z"/>
              </w:rPr>
            </w:pPr>
            <w:ins w:id="10941" w:author="Okot" w:date="2020-01-30T13:35:00Z">
              <w:r>
                <w:t>1. System dokonuje oblicz</w:t>
              </w:r>
            </w:ins>
            <w:ins w:id="10942" w:author="Okot" w:date="2020-01-30T13:36:00Z">
              <w:r>
                <w:t>eń wartości odżywczych.</w:t>
              </w:r>
            </w:ins>
          </w:p>
          <w:p w14:paraId="43735D22" w14:textId="1A47BA33" w:rsidR="00C21AAE" w:rsidRDefault="00C21AAE" w:rsidP="00500D57">
            <w:pPr>
              <w:ind w:firstLine="0"/>
              <w:rPr>
                <w:ins w:id="10943" w:author="Okot" w:date="2019-12-28T15:59:00Z"/>
              </w:rPr>
            </w:pPr>
            <w:ins w:id="10944" w:author="Okot" w:date="2020-01-30T13:36:00Z">
              <w:r>
                <w:t>2. System wyświetla wykres i dane liczbowe.</w:t>
              </w:r>
            </w:ins>
          </w:p>
        </w:tc>
      </w:tr>
      <w:tr w:rsidR="00500D57" w14:paraId="346A278F" w14:textId="77777777" w:rsidTr="0066150A">
        <w:trPr>
          <w:trHeight w:val="54"/>
          <w:ins w:id="10945" w:author="Okot" w:date="2019-12-28T15:59:00Z"/>
        </w:trPr>
        <w:tc>
          <w:tcPr>
            <w:tcW w:w="3397" w:type="dxa"/>
          </w:tcPr>
          <w:p w14:paraId="2131DC69" w14:textId="33B76275" w:rsidR="00500D57" w:rsidRPr="006076CC" w:rsidRDefault="00500D57" w:rsidP="00500D57">
            <w:pPr>
              <w:ind w:firstLine="0"/>
              <w:rPr>
                <w:ins w:id="10946" w:author="Okot" w:date="2019-12-28T15:59:00Z"/>
                <w:b/>
              </w:rPr>
            </w:pPr>
            <w:ins w:id="10947" w:author="Okot" w:date="2019-12-28T15:59:00Z">
              <w:r w:rsidRPr="006076CC">
                <w:rPr>
                  <w:b/>
                </w:rPr>
                <w:t>Scenariusze alternatywne</w:t>
              </w:r>
            </w:ins>
          </w:p>
        </w:tc>
        <w:tc>
          <w:tcPr>
            <w:tcW w:w="5664" w:type="dxa"/>
          </w:tcPr>
          <w:p w14:paraId="10E175A0" w14:textId="623B77C8" w:rsidR="00500D57" w:rsidRDefault="00500D57" w:rsidP="00500D57">
            <w:pPr>
              <w:ind w:firstLine="0"/>
              <w:rPr>
                <w:ins w:id="10948" w:author="Okot" w:date="2019-12-28T15:59:00Z"/>
              </w:rPr>
            </w:pPr>
            <w:ins w:id="10949" w:author="Okot" w:date="2020-01-03T13:14:00Z">
              <w:r>
                <w:t>-</w:t>
              </w:r>
            </w:ins>
          </w:p>
        </w:tc>
      </w:tr>
    </w:tbl>
    <w:p w14:paraId="01EC8FE0" w14:textId="77777777" w:rsidR="00EA3B9C" w:rsidRDefault="00EA3B9C">
      <w:pPr>
        <w:spacing w:after="160" w:line="259" w:lineRule="auto"/>
        <w:ind w:firstLine="0"/>
        <w:jc w:val="left"/>
        <w:rPr>
          <w:ins w:id="10950" w:author="Okot" w:date="2020-01-03T13:05:00Z"/>
        </w:rPr>
      </w:pPr>
    </w:p>
    <w:p w14:paraId="3A3D6C2A" w14:textId="1AD986DF" w:rsidR="00EA3B9C" w:rsidRDefault="0060094C">
      <w:pPr>
        <w:spacing w:after="160" w:line="259" w:lineRule="auto"/>
        <w:ind w:firstLine="0"/>
        <w:jc w:val="left"/>
        <w:rPr>
          <w:ins w:id="10951" w:author="Okot" w:date="2020-01-03T13:05:00Z"/>
        </w:rPr>
      </w:pPr>
      <w:ins w:id="10952" w:author="Okot" w:date="2020-01-03T13:05:00Z">
        <w:r>
          <w:t>Tabela 4.52</w:t>
        </w:r>
        <w:r w:rsidR="00EA3B9C">
          <w:t>.</w:t>
        </w:r>
      </w:ins>
    </w:p>
    <w:p w14:paraId="3F871F78" w14:textId="3A3885E1" w:rsidR="00EA3B9C" w:rsidRDefault="00EA3B9C">
      <w:pPr>
        <w:spacing w:after="160" w:line="259" w:lineRule="auto"/>
        <w:ind w:firstLine="0"/>
        <w:jc w:val="left"/>
        <w:rPr>
          <w:ins w:id="10953" w:author="Okot" w:date="2020-01-03T13:05:00Z"/>
        </w:rPr>
      </w:pPr>
      <w:ins w:id="10954" w:author="Okot" w:date="2020-01-03T13:05:00Z">
        <w:r>
          <w:t xml:space="preserve">Opis scenariusza przypadku użycia „Przeglądanie </w:t>
        </w:r>
      </w:ins>
      <w:ins w:id="10955" w:author="Okot" w:date="2020-01-20T16:12:00Z">
        <w:r w:rsidR="005F496D">
          <w:t>zapotrzebowania na makrosk</w:t>
        </w:r>
      </w:ins>
      <w:ins w:id="10956" w:author="Okot" w:date="2020-01-20T16:13:00Z">
        <w:r w:rsidR="005F496D">
          <w:t>ładniki oraz ich składowe</w:t>
        </w:r>
      </w:ins>
      <w:ins w:id="1095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58" w:author="Okot" w:date="2020-01-03T13:05:00Z"/>
        </w:trPr>
        <w:tc>
          <w:tcPr>
            <w:tcW w:w="3397" w:type="dxa"/>
          </w:tcPr>
          <w:p w14:paraId="6B5833CD" w14:textId="77777777" w:rsidR="00EA3B9C" w:rsidRPr="006076CC" w:rsidRDefault="00EA3B9C" w:rsidP="009F0E1E">
            <w:pPr>
              <w:ind w:firstLine="0"/>
              <w:rPr>
                <w:ins w:id="10959" w:author="Okot" w:date="2020-01-03T13:05:00Z"/>
                <w:b/>
              </w:rPr>
            </w:pPr>
            <w:ins w:id="10960" w:author="Okot" w:date="2020-01-03T13:05:00Z">
              <w:r w:rsidRPr="006076CC">
                <w:rPr>
                  <w:b/>
                </w:rPr>
                <w:t>Nazwa</w:t>
              </w:r>
            </w:ins>
          </w:p>
        </w:tc>
        <w:tc>
          <w:tcPr>
            <w:tcW w:w="5664" w:type="dxa"/>
          </w:tcPr>
          <w:p w14:paraId="31C83EDB" w14:textId="7DFABBD1" w:rsidR="00EA3B9C" w:rsidRPr="00EA3B9C" w:rsidRDefault="00EA3B9C">
            <w:pPr>
              <w:ind w:firstLine="0"/>
              <w:rPr>
                <w:ins w:id="10961" w:author="Okot" w:date="2020-01-03T13:05:00Z"/>
                <w:b/>
                <w:i/>
                <w:rPrChange w:id="10962" w:author="Okot" w:date="2020-01-03T13:06:00Z">
                  <w:rPr>
                    <w:ins w:id="10963" w:author="Okot" w:date="2020-01-03T13:05:00Z"/>
                  </w:rPr>
                </w:rPrChange>
              </w:rPr>
            </w:pPr>
            <w:ins w:id="10964" w:author="Okot" w:date="2020-01-03T13:05:00Z">
              <w:r w:rsidRPr="00EA3B9C">
                <w:rPr>
                  <w:b/>
                  <w:i/>
                  <w:rPrChange w:id="10965" w:author="Okot" w:date="2020-01-03T13:06:00Z">
                    <w:rPr/>
                  </w:rPrChange>
                </w:rPr>
                <w:t>PU0</w:t>
              </w:r>
              <w:r w:rsidR="00485BFC">
                <w:rPr>
                  <w:b/>
                  <w:i/>
                </w:rPr>
                <w:t>5</w:t>
              </w:r>
              <w:r w:rsidR="0060094C">
                <w:rPr>
                  <w:b/>
                  <w:i/>
                </w:rPr>
                <w:t>2</w:t>
              </w:r>
              <w:r w:rsidRPr="00EA3B9C">
                <w:rPr>
                  <w:b/>
                  <w:i/>
                  <w:rPrChange w:id="10966" w:author="Okot" w:date="2020-01-03T13:06:00Z">
                    <w:rPr/>
                  </w:rPrChange>
                </w:rPr>
                <w:t>:</w:t>
              </w:r>
            </w:ins>
            <w:ins w:id="10967" w:author="Okot" w:date="2020-01-03T13:06:00Z">
              <w:r w:rsidR="007A70B9">
                <w:rPr>
                  <w:b/>
                  <w:i/>
                </w:rPr>
                <w:t xml:space="preserve"> </w:t>
              </w:r>
            </w:ins>
            <w:ins w:id="10968" w:author="Okot" w:date="2020-01-20T16:13:00Z">
              <w:r w:rsidR="005F496D" w:rsidRPr="005F496D">
                <w:rPr>
                  <w:b/>
                  <w:i/>
                  <w:rPrChange w:id="10969" w:author="Okot" w:date="2020-01-20T16:13:00Z">
                    <w:rPr/>
                  </w:rPrChange>
                </w:rPr>
                <w:t>Przeglądanie zapotrzebowania na makroskładniki oraz ich składowe</w:t>
              </w:r>
            </w:ins>
          </w:p>
        </w:tc>
      </w:tr>
      <w:tr w:rsidR="00EA3B9C" w14:paraId="09762368" w14:textId="77777777" w:rsidTr="009F0E1E">
        <w:trPr>
          <w:ins w:id="10970" w:author="Okot" w:date="2020-01-03T13:05:00Z"/>
        </w:trPr>
        <w:tc>
          <w:tcPr>
            <w:tcW w:w="3397" w:type="dxa"/>
          </w:tcPr>
          <w:p w14:paraId="6C931013" w14:textId="77777777" w:rsidR="00EA3B9C" w:rsidRPr="006076CC" w:rsidRDefault="00EA3B9C" w:rsidP="009F0E1E">
            <w:pPr>
              <w:ind w:firstLine="0"/>
              <w:rPr>
                <w:ins w:id="10971" w:author="Okot" w:date="2020-01-03T13:05:00Z"/>
                <w:b/>
              </w:rPr>
            </w:pPr>
            <w:ins w:id="10972" w:author="Okot" w:date="2020-01-03T13:05:00Z">
              <w:r w:rsidRPr="006076CC">
                <w:rPr>
                  <w:b/>
                </w:rPr>
                <w:t>Opis</w:t>
              </w:r>
            </w:ins>
          </w:p>
        </w:tc>
        <w:tc>
          <w:tcPr>
            <w:tcW w:w="5664" w:type="dxa"/>
          </w:tcPr>
          <w:p w14:paraId="60DC9612" w14:textId="0FA01E0E" w:rsidR="00EA3B9C" w:rsidRDefault="00D94967">
            <w:pPr>
              <w:ind w:firstLine="0"/>
              <w:rPr>
                <w:ins w:id="10973" w:author="Okot" w:date="2020-01-03T13:05:00Z"/>
              </w:rPr>
            </w:pPr>
            <w:ins w:id="1097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75" w:author="Okot" w:date="2020-01-03T13:05:00Z"/>
        </w:trPr>
        <w:tc>
          <w:tcPr>
            <w:tcW w:w="3397" w:type="dxa"/>
          </w:tcPr>
          <w:p w14:paraId="143911B8" w14:textId="77777777" w:rsidR="00EA3B9C" w:rsidRPr="006076CC" w:rsidRDefault="00EA3B9C" w:rsidP="009F0E1E">
            <w:pPr>
              <w:ind w:firstLine="0"/>
              <w:rPr>
                <w:ins w:id="10976" w:author="Okot" w:date="2020-01-03T13:05:00Z"/>
                <w:b/>
              </w:rPr>
            </w:pPr>
            <w:ins w:id="1097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78" w:author="Okot" w:date="2020-01-03T13:05:00Z"/>
              </w:rPr>
            </w:pPr>
            <w:ins w:id="1097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80" w:author="Okot" w:date="2020-01-03T13:05:00Z"/>
        </w:trPr>
        <w:tc>
          <w:tcPr>
            <w:tcW w:w="3397" w:type="dxa"/>
          </w:tcPr>
          <w:p w14:paraId="1258CC49" w14:textId="77777777" w:rsidR="00EA3B9C" w:rsidRPr="006076CC" w:rsidRDefault="00EA3B9C" w:rsidP="009F0E1E">
            <w:pPr>
              <w:ind w:firstLine="0"/>
              <w:rPr>
                <w:ins w:id="10981" w:author="Okot" w:date="2020-01-03T13:05:00Z"/>
                <w:b/>
              </w:rPr>
            </w:pPr>
            <w:ins w:id="10982" w:author="Okot" w:date="2020-01-03T13:05:00Z">
              <w:r w:rsidRPr="006076CC">
                <w:rPr>
                  <w:b/>
                </w:rPr>
                <w:t>Inicjacja</w:t>
              </w:r>
            </w:ins>
          </w:p>
        </w:tc>
        <w:tc>
          <w:tcPr>
            <w:tcW w:w="5664" w:type="dxa"/>
          </w:tcPr>
          <w:p w14:paraId="73A1D74C" w14:textId="0658E053" w:rsidR="00EA3B9C" w:rsidRDefault="00D94967" w:rsidP="009F0E1E">
            <w:pPr>
              <w:ind w:firstLine="0"/>
              <w:rPr>
                <w:ins w:id="10983" w:author="Okot" w:date="2020-01-03T13:05:00Z"/>
              </w:rPr>
            </w:pPr>
            <w:ins w:id="10984" w:author="Okot" w:date="2020-01-03T13:24:00Z">
              <w:r>
                <w:t>Użytkownik kliknął w wybraną część wykresu dystrybucji makrosk</w:t>
              </w:r>
            </w:ins>
            <w:ins w:id="10985" w:author="Okot" w:date="2020-01-03T13:25:00Z">
              <w:r>
                <w:t>ładników.</w:t>
              </w:r>
            </w:ins>
          </w:p>
        </w:tc>
      </w:tr>
      <w:tr w:rsidR="00EA3B9C" w14:paraId="7EADB487" w14:textId="77777777" w:rsidTr="009F0E1E">
        <w:trPr>
          <w:ins w:id="10986" w:author="Okot" w:date="2020-01-03T13:05:00Z"/>
        </w:trPr>
        <w:tc>
          <w:tcPr>
            <w:tcW w:w="3397" w:type="dxa"/>
          </w:tcPr>
          <w:p w14:paraId="3C5F3329" w14:textId="77777777" w:rsidR="00EA3B9C" w:rsidRPr="006076CC" w:rsidRDefault="00EA3B9C" w:rsidP="009F0E1E">
            <w:pPr>
              <w:ind w:firstLine="0"/>
              <w:rPr>
                <w:ins w:id="10987" w:author="Okot" w:date="2020-01-03T13:05:00Z"/>
                <w:b/>
              </w:rPr>
            </w:pPr>
            <w:ins w:id="10988" w:author="Okot" w:date="2020-01-03T13:05:00Z">
              <w:r w:rsidRPr="006076CC">
                <w:rPr>
                  <w:b/>
                </w:rPr>
                <w:t>Warunki końcowe</w:t>
              </w:r>
            </w:ins>
          </w:p>
        </w:tc>
        <w:tc>
          <w:tcPr>
            <w:tcW w:w="5664" w:type="dxa"/>
          </w:tcPr>
          <w:p w14:paraId="2B3A8283" w14:textId="0EEC7FC7" w:rsidR="00EA3B9C" w:rsidRDefault="00D94967" w:rsidP="009F0E1E">
            <w:pPr>
              <w:ind w:firstLine="0"/>
              <w:rPr>
                <w:ins w:id="10989" w:author="Okot" w:date="2020-01-03T13:05:00Z"/>
              </w:rPr>
            </w:pPr>
            <w:ins w:id="10990" w:author="Okot" w:date="2020-01-03T13:25:00Z">
              <w:r>
                <w:t>Wyświetlają się informacje dotyczące wybranego makroskładnika.</w:t>
              </w:r>
            </w:ins>
          </w:p>
        </w:tc>
      </w:tr>
      <w:tr w:rsidR="00EA3B9C" w14:paraId="0F6BB40F" w14:textId="77777777" w:rsidTr="009F0E1E">
        <w:trPr>
          <w:ins w:id="10991" w:author="Okot" w:date="2020-01-03T13:05:00Z"/>
        </w:trPr>
        <w:tc>
          <w:tcPr>
            <w:tcW w:w="3397" w:type="dxa"/>
          </w:tcPr>
          <w:p w14:paraId="68F3902F" w14:textId="77777777" w:rsidR="00EA3B9C" w:rsidRPr="006076CC" w:rsidRDefault="00EA3B9C" w:rsidP="009F0E1E">
            <w:pPr>
              <w:ind w:firstLine="0"/>
              <w:rPr>
                <w:ins w:id="10992" w:author="Okot" w:date="2020-01-03T13:05:00Z"/>
                <w:b/>
              </w:rPr>
            </w:pPr>
            <w:ins w:id="10993" w:author="Okot" w:date="2020-01-03T13:05:00Z">
              <w:r w:rsidRPr="006076CC">
                <w:rPr>
                  <w:b/>
                </w:rPr>
                <w:t>Scenariusz główny</w:t>
              </w:r>
            </w:ins>
          </w:p>
        </w:tc>
        <w:tc>
          <w:tcPr>
            <w:tcW w:w="5664" w:type="dxa"/>
          </w:tcPr>
          <w:p w14:paraId="5592CE40" w14:textId="77777777" w:rsidR="00EA3B9C" w:rsidRDefault="00D94967">
            <w:pPr>
              <w:ind w:firstLine="0"/>
              <w:rPr>
                <w:ins w:id="10994" w:author="Okot" w:date="2020-01-03T13:26:00Z"/>
              </w:rPr>
            </w:pPr>
            <w:ins w:id="10995" w:author="Okot" w:date="2020-01-03T13:25:00Z">
              <w:r>
                <w:t>1. Użytkownik wybiera makrosk</w:t>
              </w:r>
            </w:ins>
            <w:ins w:id="10996" w:author="Okot" w:date="2020-01-03T13:26:00Z">
              <w:r>
                <w:t>ładnik</w:t>
              </w:r>
            </w:ins>
            <w:ins w:id="10997" w:author="Okot" w:date="2020-01-03T13:25:00Z">
              <w:r>
                <w:t>.</w:t>
              </w:r>
            </w:ins>
          </w:p>
          <w:p w14:paraId="6D555DB8" w14:textId="77777777" w:rsidR="00D94967" w:rsidRDefault="00D94967">
            <w:pPr>
              <w:ind w:firstLine="0"/>
              <w:rPr>
                <w:ins w:id="10998" w:author="Okot" w:date="2020-01-03T13:26:00Z"/>
              </w:rPr>
            </w:pPr>
            <w:ins w:id="10999" w:author="Okot" w:date="2020-01-03T13:26:00Z">
              <w:r>
                <w:t>2. Użytkownik klika w część wykresu dystrybucji makroskładników poświęconą wybranemu składnikowi.</w:t>
              </w:r>
            </w:ins>
          </w:p>
          <w:p w14:paraId="62EF3FB3" w14:textId="0A1D2462" w:rsidR="00D94967" w:rsidRDefault="00D94967">
            <w:pPr>
              <w:ind w:firstLine="0"/>
              <w:rPr>
                <w:ins w:id="11000" w:author="Okot" w:date="2020-01-03T13:05:00Z"/>
              </w:rPr>
            </w:pPr>
            <w:ins w:id="11001" w:author="Okot" w:date="2020-01-03T13:26:00Z">
              <w:r>
                <w:t xml:space="preserve">3. Obok wykresu pojawia się lista składowych wybranego makroskładnika </w:t>
              </w:r>
            </w:ins>
            <w:ins w:id="11002" w:author="Okot" w:date="2020-01-03T13:27:00Z">
              <w:r>
                <w:t>wraz z informacjami na temat ich spożycia oraz zaspokojenia dziennych potrzeb na nie.</w:t>
              </w:r>
            </w:ins>
          </w:p>
        </w:tc>
      </w:tr>
      <w:tr w:rsidR="00EA3B9C" w14:paraId="60A1CCDF" w14:textId="77777777" w:rsidTr="009F0E1E">
        <w:trPr>
          <w:trHeight w:val="54"/>
          <w:ins w:id="11003" w:author="Okot" w:date="2020-01-03T13:05:00Z"/>
        </w:trPr>
        <w:tc>
          <w:tcPr>
            <w:tcW w:w="3397" w:type="dxa"/>
          </w:tcPr>
          <w:p w14:paraId="31E76ADB" w14:textId="7EF95B5E" w:rsidR="00EA3B9C" w:rsidRPr="006076CC" w:rsidRDefault="00EA3B9C" w:rsidP="009F0E1E">
            <w:pPr>
              <w:ind w:firstLine="0"/>
              <w:rPr>
                <w:ins w:id="11004" w:author="Okot" w:date="2020-01-03T13:05:00Z"/>
                <w:b/>
              </w:rPr>
            </w:pPr>
            <w:ins w:id="11005" w:author="Okot" w:date="2020-01-03T13:05:00Z">
              <w:r w:rsidRPr="006076CC">
                <w:rPr>
                  <w:b/>
                </w:rPr>
                <w:t>Scenariusze alternatywne</w:t>
              </w:r>
            </w:ins>
          </w:p>
        </w:tc>
        <w:tc>
          <w:tcPr>
            <w:tcW w:w="5664" w:type="dxa"/>
          </w:tcPr>
          <w:p w14:paraId="15FB315F" w14:textId="1B0972CF" w:rsidR="00EA3B9C" w:rsidRDefault="00D94967" w:rsidP="009F0E1E">
            <w:pPr>
              <w:ind w:firstLine="0"/>
              <w:rPr>
                <w:ins w:id="11006" w:author="Okot" w:date="2020-01-03T13:05:00Z"/>
              </w:rPr>
            </w:pPr>
            <w:ins w:id="11007" w:author="Okot" w:date="2020-01-03T13:27:00Z">
              <w:r>
                <w:t>-</w:t>
              </w:r>
            </w:ins>
          </w:p>
        </w:tc>
      </w:tr>
    </w:tbl>
    <w:p w14:paraId="1FAE9362" w14:textId="27CA715F" w:rsidR="00600587" w:rsidRDefault="00600587">
      <w:pPr>
        <w:spacing w:after="160" w:line="259" w:lineRule="auto"/>
        <w:ind w:firstLine="0"/>
        <w:jc w:val="left"/>
        <w:rPr>
          <w:ins w:id="11008" w:author="Okot" w:date="2019-12-26T18:48:00Z"/>
        </w:rPr>
      </w:pPr>
    </w:p>
    <w:p w14:paraId="7975BDCE" w14:textId="15C28916" w:rsidR="00EA3B9C" w:rsidRDefault="00756BA9" w:rsidP="00EA3B9C">
      <w:pPr>
        <w:spacing w:after="160" w:line="259" w:lineRule="auto"/>
        <w:ind w:firstLine="0"/>
        <w:jc w:val="left"/>
        <w:rPr>
          <w:ins w:id="11009" w:author="Okot" w:date="2020-01-03T13:05:00Z"/>
        </w:rPr>
      </w:pPr>
      <w:ins w:id="1101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11" w:author="Okot" w:date="2020-01-03T13:05:00Z"/>
        </w:rPr>
      </w:pPr>
      <w:ins w:id="11012" w:author="Okot" w:date="2020-01-03T13:05:00Z">
        <w:r>
          <w:t>Opis scenariusza przypadku użycia „</w:t>
        </w:r>
      </w:ins>
      <w:ins w:id="11013" w:author="Okot" w:date="2020-01-20T16:14:00Z">
        <w:r w:rsidR="007A70B9">
          <w:t xml:space="preserve">Przeglądanie zapotrzebowania na witaminy i </w:t>
        </w:r>
      </w:ins>
      <w:ins w:id="11014" w:author="Okot" w:date="2020-01-21T14:06:00Z">
        <w:r w:rsidR="0060094C">
          <w:t>p</w:t>
        </w:r>
      </w:ins>
      <w:ins w:id="11015" w:author="Okot" w:date="2020-01-20T16:14:00Z">
        <w:r w:rsidR="007A70B9">
          <w:t>ierwiastki</w:t>
        </w:r>
      </w:ins>
      <w:ins w:id="1101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17" w:author="Okot" w:date="2020-01-03T13:06:00Z"/>
        </w:trPr>
        <w:tc>
          <w:tcPr>
            <w:tcW w:w="3397" w:type="dxa"/>
          </w:tcPr>
          <w:p w14:paraId="21E9A23E" w14:textId="77777777" w:rsidR="00EA3B9C" w:rsidRPr="006076CC" w:rsidRDefault="00EA3B9C" w:rsidP="009F0E1E">
            <w:pPr>
              <w:ind w:firstLine="0"/>
              <w:rPr>
                <w:ins w:id="11018" w:author="Okot" w:date="2020-01-03T13:06:00Z"/>
                <w:b/>
              </w:rPr>
            </w:pPr>
            <w:ins w:id="11019" w:author="Okot" w:date="2020-01-03T13:06:00Z">
              <w:r w:rsidRPr="006076CC">
                <w:rPr>
                  <w:b/>
                </w:rPr>
                <w:t>Nazwa</w:t>
              </w:r>
            </w:ins>
          </w:p>
        </w:tc>
        <w:tc>
          <w:tcPr>
            <w:tcW w:w="5664" w:type="dxa"/>
          </w:tcPr>
          <w:p w14:paraId="1B01E2CB" w14:textId="3F9BF3DF" w:rsidR="00EA3B9C" w:rsidRPr="00EA3B9C" w:rsidRDefault="00756BA9">
            <w:pPr>
              <w:ind w:firstLine="0"/>
              <w:rPr>
                <w:ins w:id="11020" w:author="Okot" w:date="2020-01-03T13:06:00Z"/>
                <w:b/>
                <w:i/>
                <w:rPrChange w:id="11021" w:author="Okot" w:date="2020-01-03T13:06:00Z">
                  <w:rPr>
                    <w:ins w:id="11022" w:author="Okot" w:date="2020-01-03T13:06:00Z"/>
                  </w:rPr>
                </w:rPrChange>
              </w:rPr>
            </w:pPr>
            <w:ins w:id="11023" w:author="Okot" w:date="2020-01-03T13:06:00Z">
              <w:r>
                <w:rPr>
                  <w:b/>
                  <w:i/>
                </w:rPr>
                <w:t>PU05</w:t>
              </w:r>
            </w:ins>
            <w:ins w:id="11024" w:author="Okot" w:date="2020-01-21T14:06:00Z">
              <w:r w:rsidR="0060094C">
                <w:rPr>
                  <w:b/>
                  <w:i/>
                </w:rPr>
                <w:t>3</w:t>
              </w:r>
            </w:ins>
            <w:ins w:id="11025" w:author="Okot" w:date="2020-01-03T13:06:00Z">
              <w:r w:rsidR="00EA3B9C" w:rsidRPr="00EA3B9C">
                <w:rPr>
                  <w:b/>
                  <w:i/>
                  <w:rPrChange w:id="11026" w:author="Okot" w:date="2020-01-03T13:06:00Z">
                    <w:rPr/>
                  </w:rPrChange>
                </w:rPr>
                <w:t xml:space="preserve">: </w:t>
              </w:r>
            </w:ins>
            <w:ins w:id="11027" w:author="Okot" w:date="2020-01-20T16:14:00Z">
              <w:r w:rsidR="007A70B9" w:rsidRPr="007A70B9">
                <w:rPr>
                  <w:b/>
                  <w:i/>
                  <w:rPrChange w:id="11028" w:author="Okot" w:date="2020-01-20T16:14:00Z">
                    <w:rPr/>
                  </w:rPrChange>
                </w:rPr>
                <w:t>Przeglądanie zapotrzebowania na witaminy i pierwiastki</w:t>
              </w:r>
            </w:ins>
          </w:p>
        </w:tc>
      </w:tr>
      <w:tr w:rsidR="00A3325A" w14:paraId="2536CBD6" w14:textId="77777777" w:rsidTr="009F0E1E">
        <w:trPr>
          <w:ins w:id="11029" w:author="Okot" w:date="2020-01-03T13:06:00Z"/>
        </w:trPr>
        <w:tc>
          <w:tcPr>
            <w:tcW w:w="3397" w:type="dxa"/>
          </w:tcPr>
          <w:p w14:paraId="165AB522" w14:textId="77777777" w:rsidR="00A3325A" w:rsidRPr="006076CC" w:rsidRDefault="00A3325A" w:rsidP="00A3325A">
            <w:pPr>
              <w:ind w:firstLine="0"/>
              <w:rPr>
                <w:ins w:id="11030" w:author="Okot" w:date="2020-01-03T13:06:00Z"/>
                <w:b/>
              </w:rPr>
            </w:pPr>
            <w:ins w:id="11031" w:author="Okot" w:date="2020-01-03T13:06:00Z">
              <w:r w:rsidRPr="006076CC">
                <w:rPr>
                  <w:b/>
                </w:rPr>
                <w:t>Opis</w:t>
              </w:r>
            </w:ins>
          </w:p>
        </w:tc>
        <w:tc>
          <w:tcPr>
            <w:tcW w:w="5664" w:type="dxa"/>
          </w:tcPr>
          <w:p w14:paraId="30E390CD" w14:textId="37B89D8A" w:rsidR="00A3325A" w:rsidRDefault="007A70B9">
            <w:pPr>
              <w:ind w:firstLine="0"/>
              <w:rPr>
                <w:ins w:id="11032" w:author="Okot" w:date="2020-01-03T13:06:00Z"/>
              </w:rPr>
            </w:pPr>
            <w:ins w:id="11033" w:author="Okot" w:date="2020-01-20T16:14:00Z">
              <w:r>
                <w:t>Przypadek użycia pozwala użytkownikowi obejrzeć w jakim stopniu zrealizował swoje zapotrzebowanie na witaminy i pierwiastki.</w:t>
              </w:r>
            </w:ins>
          </w:p>
        </w:tc>
      </w:tr>
      <w:tr w:rsidR="00A3325A" w14:paraId="5B902A55" w14:textId="77777777" w:rsidTr="009F0E1E">
        <w:trPr>
          <w:ins w:id="11034" w:author="Okot" w:date="2020-01-03T13:06:00Z"/>
        </w:trPr>
        <w:tc>
          <w:tcPr>
            <w:tcW w:w="3397" w:type="dxa"/>
          </w:tcPr>
          <w:p w14:paraId="42368F88" w14:textId="77777777" w:rsidR="00A3325A" w:rsidRPr="006076CC" w:rsidRDefault="00A3325A" w:rsidP="00A3325A">
            <w:pPr>
              <w:ind w:firstLine="0"/>
              <w:rPr>
                <w:ins w:id="11035" w:author="Okot" w:date="2020-01-03T13:06:00Z"/>
                <w:b/>
              </w:rPr>
            </w:pPr>
            <w:ins w:id="11036" w:author="Okot" w:date="2020-01-03T13:06:00Z">
              <w:r w:rsidRPr="006076CC">
                <w:rPr>
                  <w:b/>
                </w:rPr>
                <w:t>Warunki początkowe</w:t>
              </w:r>
            </w:ins>
          </w:p>
        </w:tc>
        <w:tc>
          <w:tcPr>
            <w:tcW w:w="5664" w:type="dxa"/>
          </w:tcPr>
          <w:p w14:paraId="422D367D" w14:textId="58FBDD31" w:rsidR="00A3325A" w:rsidRDefault="00ED2305">
            <w:pPr>
              <w:ind w:firstLine="0"/>
              <w:rPr>
                <w:ins w:id="11037" w:author="Okot" w:date="2020-01-03T13:06:00Z"/>
              </w:rPr>
            </w:pPr>
            <w:ins w:id="1103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39" w:author="Okot" w:date="2020-01-03T13:06:00Z"/>
        </w:trPr>
        <w:tc>
          <w:tcPr>
            <w:tcW w:w="3397" w:type="dxa"/>
          </w:tcPr>
          <w:p w14:paraId="44B4DF50" w14:textId="77777777" w:rsidR="00A3325A" w:rsidRPr="006076CC" w:rsidRDefault="00A3325A" w:rsidP="00A3325A">
            <w:pPr>
              <w:ind w:firstLine="0"/>
              <w:rPr>
                <w:ins w:id="11040" w:author="Okot" w:date="2020-01-03T13:06:00Z"/>
                <w:b/>
              </w:rPr>
            </w:pPr>
            <w:ins w:id="11041" w:author="Okot" w:date="2020-01-03T13:06:00Z">
              <w:r w:rsidRPr="006076CC">
                <w:rPr>
                  <w:b/>
                </w:rPr>
                <w:t>Inicjacja</w:t>
              </w:r>
            </w:ins>
          </w:p>
        </w:tc>
        <w:tc>
          <w:tcPr>
            <w:tcW w:w="5664" w:type="dxa"/>
          </w:tcPr>
          <w:p w14:paraId="69E7D122" w14:textId="5C7C6A49" w:rsidR="00A3325A" w:rsidRDefault="00A3325A">
            <w:pPr>
              <w:ind w:firstLine="0"/>
              <w:rPr>
                <w:ins w:id="11042" w:author="Okot" w:date="2020-01-03T13:06:00Z"/>
              </w:rPr>
            </w:pPr>
            <w:ins w:id="11043" w:author="Okot" w:date="2020-01-03T13:31:00Z">
              <w:r>
                <w:t xml:space="preserve">Użytkownik korzysta z </w:t>
              </w:r>
            </w:ins>
            <w:ins w:id="11044" w:author="Okot" w:date="2020-01-20T16:15:00Z">
              <w:r w:rsidR="007A70B9">
                <w:t>przycisku „Pogląd” umiejscowionego przy wykresie kołowym.</w:t>
              </w:r>
            </w:ins>
          </w:p>
        </w:tc>
      </w:tr>
      <w:tr w:rsidR="00A3325A" w14:paraId="3026B71E" w14:textId="77777777" w:rsidTr="009F0E1E">
        <w:trPr>
          <w:ins w:id="11045" w:author="Okot" w:date="2020-01-03T13:06:00Z"/>
        </w:trPr>
        <w:tc>
          <w:tcPr>
            <w:tcW w:w="3397" w:type="dxa"/>
          </w:tcPr>
          <w:p w14:paraId="58E8C909" w14:textId="77777777" w:rsidR="00A3325A" w:rsidRPr="006076CC" w:rsidRDefault="00A3325A" w:rsidP="00A3325A">
            <w:pPr>
              <w:ind w:firstLine="0"/>
              <w:rPr>
                <w:ins w:id="11046" w:author="Okot" w:date="2020-01-03T13:06:00Z"/>
                <w:b/>
              </w:rPr>
            </w:pPr>
            <w:ins w:id="11047" w:author="Okot" w:date="2020-01-03T13:06:00Z">
              <w:r w:rsidRPr="006076CC">
                <w:rPr>
                  <w:b/>
                </w:rPr>
                <w:t>Warunki końcowe</w:t>
              </w:r>
            </w:ins>
          </w:p>
        </w:tc>
        <w:tc>
          <w:tcPr>
            <w:tcW w:w="5664" w:type="dxa"/>
          </w:tcPr>
          <w:p w14:paraId="75754D63" w14:textId="70527307" w:rsidR="00A3325A" w:rsidRDefault="007A70B9">
            <w:pPr>
              <w:ind w:firstLine="0"/>
              <w:rPr>
                <w:ins w:id="11048" w:author="Okot" w:date="2020-01-03T13:06:00Z"/>
              </w:rPr>
            </w:pPr>
            <w:ins w:id="11049" w:author="Okot" w:date="2020-01-03T13:28:00Z">
              <w:r>
                <w:t>Wyświetlone</w:t>
              </w:r>
              <w:r w:rsidR="00A3325A">
                <w:t xml:space="preserve"> zostaje</w:t>
              </w:r>
            </w:ins>
            <w:ins w:id="11050" w:author="Okot" w:date="2020-01-20T16:16:00Z">
              <w:r>
                <w:t xml:space="preserve"> okno modalne zawierające</w:t>
              </w:r>
            </w:ins>
            <w:ins w:id="11051" w:author="Okot" w:date="2020-01-03T13:28:00Z">
              <w:r>
                <w:t xml:space="preserve"> tabel</w:t>
              </w:r>
            </w:ins>
            <w:ins w:id="11052" w:author="Okot" w:date="2020-01-20T16:16:00Z">
              <w:r>
                <w:t>ę</w:t>
              </w:r>
            </w:ins>
            <w:ins w:id="11053" w:author="Okot" w:date="2020-01-03T13:28:00Z">
              <w:r w:rsidR="00A3325A">
                <w:t xml:space="preserve"> </w:t>
              </w:r>
            </w:ins>
            <w:ins w:id="11054" w:author="Okot" w:date="2020-01-20T16:15:00Z">
              <w:r>
                <w:t>przedstawiając</w:t>
              </w:r>
            </w:ins>
            <w:ins w:id="11055" w:author="Okot" w:date="2020-01-20T16:16:00Z">
              <w:r>
                <w:t>ą</w:t>
              </w:r>
            </w:ins>
            <w:ins w:id="11056" w:author="Okot" w:date="2020-01-20T16:15:00Z">
              <w:r>
                <w:t xml:space="preserve"> </w:t>
              </w:r>
            </w:ins>
            <w:ins w:id="11057" w:author="Okot" w:date="2020-01-20T16:16:00Z">
              <w:r>
                <w:t>informacje</w:t>
              </w:r>
            </w:ins>
            <w:ins w:id="11058" w:author="Okot" w:date="2020-01-20T16:15:00Z">
              <w:r>
                <w:t xml:space="preserve"> na temat</w:t>
              </w:r>
            </w:ins>
            <w:ins w:id="11059" w:author="Okot" w:date="2020-01-03T13:28:00Z">
              <w:r w:rsidR="00A3325A">
                <w:t xml:space="preserve"> realizacji zapotrzebowania na </w:t>
              </w:r>
            </w:ins>
            <w:ins w:id="11060" w:author="Okot" w:date="2020-01-20T16:16:00Z">
              <w:r>
                <w:t>witaminy i pierwiastki</w:t>
              </w:r>
            </w:ins>
            <w:ins w:id="11061" w:author="Okot" w:date="2020-01-03T13:28:00Z">
              <w:r w:rsidR="00A3325A">
                <w:t>.</w:t>
              </w:r>
            </w:ins>
          </w:p>
        </w:tc>
      </w:tr>
      <w:tr w:rsidR="00A3325A" w14:paraId="17162223" w14:textId="77777777" w:rsidTr="009F0E1E">
        <w:trPr>
          <w:ins w:id="11062" w:author="Okot" w:date="2020-01-03T13:06:00Z"/>
        </w:trPr>
        <w:tc>
          <w:tcPr>
            <w:tcW w:w="3397" w:type="dxa"/>
          </w:tcPr>
          <w:p w14:paraId="584BBFF5" w14:textId="77777777" w:rsidR="00A3325A" w:rsidRPr="006076CC" w:rsidRDefault="00A3325A" w:rsidP="00A3325A">
            <w:pPr>
              <w:ind w:firstLine="0"/>
              <w:rPr>
                <w:ins w:id="11063" w:author="Okot" w:date="2020-01-03T13:06:00Z"/>
                <w:b/>
              </w:rPr>
            </w:pPr>
            <w:ins w:id="11064" w:author="Okot" w:date="2020-01-03T13:06:00Z">
              <w:r w:rsidRPr="006076CC">
                <w:rPr>
                  <w:b/>
                </w:rPr>
                <w:t>Scenariusz główny</w:t>
              </w:r>
            </w:ins>
          </w:p>
        </w:tc>
        <w:tc>
          <w:tcPr>
            <w:tcW w:w="5664" w:type="dxa"/>
          </w:tcPr>
          <w:p w14:paraId="7BDB5ED6" w14:textId="0E567FB7" w:rsidR="00A3325A" w:rsidRDefault="00A3325A" w:rsidP="00A3325A">
            <w:pPr>
              <w:ind w:firstLine="0"/>
              <w:rPr>
                <w:ins w:id="11065" w:author="Okot" w:date="2020-01-03T13:32:00Z"/>
              </w:rPr>
            </w:pPr>
            <w:ins w:id="11066" w:author="Okot" w:date="2020-01-03T13:32:00Z">
              <w:r>
                <w:t xml:space="preserve">1. Użytkownik korzysta z </w:t>
              </w:r>
            </w:ins>
            <w:ins w:id="11067" w:author="Okot" w:date="2020-01-20T16:16:00Z">
              <w:r w:rsidR="007A70B9">
                <w:t>korzysta z przycisku „Pogląd”</w:t>
              </w:r>
            </w:ins>
            <w:ins w:id="11068" w:author="Okot" w:date="2020-01-03T13:32:00Z">
              <w:r>
                <w:t>.</w:t>
              </w:r>
            </w:ins>
          </w:p>
          <w:p w14:paraId="6D0FED79" w14:textId="0B226BF0" w:rsidR="00A3325A" w:rsidRDefault="00A3325A" w:rsidP="00A3325A">
            <w:pPr>
              <w:ind w:firstLine="0"/>
              <w:rPr>
                <w:ins w:id="11069" w:author="Okot" w:date="2020-01-03T13:06:00Z"/>
              </w:rPr>
            </w:pPr>
            <w:ins w:id="11070" w:author="Okot" w:date="2020-01-03T13:32:00Z">
              <w:r>
                <w:lastRenderedPageBreak/>
                <w:t xml:space="preserve">2. </w:t>
              </w:r>
            </w:ins>
            <w:ins w:id="1107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72" w:author="Okot" w:date="2020-01-03T13:06:00Z"/>
        </w:trPr>
        <w:tc>
          <w:tcPr>
            <w:tcW w:w="3397" w:type="dxa"/>
          </w:tcPr>
          <w:p w14:paraId="472850D6" w14:textId="77777777" w:rsidR="00A3325A" w:rsidRPr="006076CC" w:rsidRDefault="00A3325A" w:rsidP="00A3325A">
            <w:pPr>
              <w:ind w:firstLine="0"/>
              <w:rPr>
                <w:ins w:id="11073" w:author="Okot" w:date="2020-01-03T13:06:00Z"/>
                <w:b/>
              </w:rPr>
            </w:pPr>
            <w:ins w:id="1107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75" w:author="Okot" w:date="2020-01-03T13:06:00Z"/>
              </w:rPr>
            </w:pPr>
            <w:ins w:id="11076" w:author="Okot" w:date="2020-01-20T16:16:00Z">
              <w:r>
                <w:t>-</w:t>
              </w:r>
            </w:ins>
          </w:p>
        </w:tc>
      </w:tr>
    </w:tbl>
    <w:p w14:paraId="10CF3CAB" w14:textId="1CE50AB1" w:rsidR="00756BA9" w:rsidRDefault="00756BA9">
      <w:pPr>
        <w:rPr>
          <w:ins w:id="11077" w:author="Okot" w:date="2020-01-04T07:14:00Z"/>
        </w:rPr>
        <w:pPrChange w:id="11078" w:author="Okot" w:date="2020-01-04T08:23:00Z">
          <w:pPr>
            <w:pStyle w:val="Nagwek1"/>
          </w:pPr>
        </w:pPrChange>
      </w:pPr>
    </w:p>
    <w:p w14:paraId="29250FA8" w14:textId="66DCB442" w:rsidR="00762F27" w:rsidRDefault="0060094C" w:rsidP="00762F27">
      <w:pPr>
        <w:spacing w:after="160" w:line="259" w:lineRule="auto"/>
        <w:ind w:firstLine="0"/>
        <w:jc w:val="left"/>
        <w:rPr>
          <w:ins w:id="11079" w:author="Okot" w:date="2020-01-16T17:11:00Z"/>
        </w:rPr>
      </w:pPr>
      <w:ins w:id="11080" w:author="Okot" w:date="2020-01-16T17:11:00Z">
        <w:r>
          <w:t>Tabela 4.54</w:t>
        </w:r>
        <w:r w:rsidR="00762F27">
          <w:t>.</w:t>
        </w:r>
      </w:ins>
    </w:p>
    <w:p w14:paraId="0DD66F62" w14:textId="0198599B" w:rsidR="00762F27" w:rsidRDefault="00762F27" w:rsidP="00762F27">
      <w:pPr>
        <w:spacing w:after="160" w:line="259" w:lineRule="auto"/>
        <w:ind w:firstLine="0"/>
        <w:jc w:val="left"/>
        <w:rPr>
          <w:ins w:id="11081" w:author="Okot" w:date="2020-01-16T17:11:00Z"/>
        </w:rPr>
      </w:pPr>
      <w:ins w:id="1108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83" w:author="Okot" w:date="2020-01-16T17:20:00Z"/>
        </w:trPr>
        <w:tc>
          <w:tcPr>
            <w:tcW w:w="3397" w:type="dxa"/>
          </w:tcPr>
          <w:p w14:paraId="3E100B72" w14:textId="77777777" w:rsidR="002366B6" w:rsidRPr="006076CC" w:rsidRDefault="002366B6" w:rsidP="00E17A22">
            <w:pPr>
              <w:ind w:firstLine="0"/>
              <w:rPr>
                <w:ins w:id="11084" w:author="Okot" w:date="2020-01-16T17:20:00Z"/>
                <w:b/>
              </w:rPr>
            </w:pPr>
            <w:ins w:id="11085" w:author="Okot" w:date="2020-01-16T17:20:00Z">
              <w:r w:rsidRPr="006076CC">
                <w:rPr>
                  <w:b/>
                </w:rPr>
                <w:t>Nazwa</w:t>
              </w:r>
            </w:ins>
          </w:p>
        </w:tc>
        <w:tc>
          <w:tcPr>
            <w:tcW w:w="5664" w:type="dxa"/>
          </w:tcPr>
          <w:p w14:paraId="0893E69D" w14:textId="54846B42" w:rsidR="002366B6" w:rsidRPr="00E522BA" w:rsidRDefault="002366B6">
            <w:pPr>
              <w:ind w:firstLine="0"/>
              <w:rPr>
                <w:ins w:id="11086" w:author="Okot" w:date="2020-01-16T17:20:00Z"/>
                <w:b/>
                <w:i/>
              </w:rPr>
            </w:pPr>
            <w:ins w:id="11087" w:author="Okot" w:date="2020-01-16T17:20:00Z">
              <w:r>
                <w:rPr>
                  <w:b/>
                  <w:i/>
                </w:rPr>
                <w:t>PU05</w:t>
              </w:r>
            </w:ins>
            <w:ins w:id="11088" w:author="Okot" w:date="2020-01-21T14:06:00Z">
              <w:r w:rsidR="0060094C">
                <w:rPr>
                  <w:b/>
                  <w:i/>
                </w:rPr>
                <w:t>4</w:t>
              </w:r>
            </w:ins>
            <w:ins w:id="11089" w:author="Okot" w:date="2020-01-16T17:20:00Z">
              <w:r>
                <w:rPr>
                  <w:b/>
                  <w:i/>
                </w:rPr>
                <w:t xml:space="preserve">: </w:t>
              </w:r>
            </w:ins>
            <w:ins w:id="11090" w:author="Okot" w:date="2020-01-16T17:21:00Z">
              <w:r>
                <w:rPr>
                  <w:b/>
                  <w:i/>
                </w:rPr>
                <w:t>Wylogowanie</w:t>
              </w:r>
            </w:ins>
          </w:p>
        </w:tc>
      </w:tr>
      <w:tr w:rsidR="002366B6" w14:paraId="02802921" w14:textId="77777777" w:rsidTr="00E17A22">
        <w:trPr>
          <w:ins w:id="11091" w:author="Okot" w:date="2020-01-16T17:20:00Z"/>
        </w:trPr>
        <w:tc>
          <w:tcPr>
            <w:tcW w:w="3397" w:type="dxa"/>
          </w:tcPr>
          <w:p w14:paraId="60516A0F" w14:textId="77777777" w:rsidR="002366B6" w:rsidRPr="006076CC" w:rsidRDefault="002366B6" w:rsidP="00E17A22">
            <w:pPr>
              <w:ind w:firstLine="0"/>
              <w:rPr>
                <w:ins w:id="11092" w:author="Okot" w:date="2020-01-16T17:20:00Z"/>
                <w:b/>
              </w:rPr>
            </w:pPr>
            <w:ins w:id="11093" w:author="Okot" w:date="2020-01-16T17:20:00Z">
              <w:r w:rsidRPr="006076CC">
                <w:rPr>
                  <w:b/>
                </w:rPr>
                <w:t>Opis</w:t>
              </w:r>
            </w:ins>
          </w:p>
        </w:tc>
        <w:tc>
          <w:tcPr>
            <w:tcW w:w="5664" w:type="dxa"/>
          </w:tcPr>
          <w:p w14:paraId="2E5EB630" w14:textId="1F008995" w:rsidR="002366B6" w:rsidRDefault="002366B6">
            <w:pPr>
              <w:ind w:firstLine="0"/>
              <w:rPr>
                <w:ins w:id="11094" w:author="Okot" w:date="2020-01-16T17:20:00Z"/>
              </w:rPr>
            </w:pPr>
            <w:ins w:id="11095" w:author="Okot" w:date="2020-01-16T17:20:00Z">
              <w:r>
                <w:t xml:space="preserve">Przypadek użycia pozwala użytkownikowi </w:t>
              </w:r>
            </w:ins>
            <w:ins w:id="11096" w:author="Okot" w:date="2020-01-16T17:21:00Z">
              <w:r>
                <w:t>wylogować się z aplikacji.</w:t>
              </w:r>
            </w:ins>
          </w:p>
        </w:tc>
      </w:tr>
      <w:tr w:rsidR="002366B6" w14:paraId="55D9F893" w14:textId="77777777" w:rsidTr="00E17A22">
        <w:trPr>
          <w:ins w:id="11097" w:author="Okot" w:date="2020-01-16T17:20:00Z"/>
        </w:trPr>
        <w:tc>
          <w:tcPr>
            <w:tcW w:w="3397" w:type="dxa"/>
          </w:tcPr>
          <w:p w14:paraId="09B69ABA" w14:textId="77777777" w:rsidR="002366B6" w:rsidRPr="006076CC" w:rsidRDefault="002366B6" w:rsidP="00E17A22">
            <w:pPr>
              <w:ind w:firstLine="0"/>
              <w:rPr>
                <w:ins w:id="11098" w:author="Okot" w:date="2020-01-16T17:20:00Z"/>
                <w:b/>
              </w:rPr>
            </w:pPr>
            <w:ins w:id="11099" w:author="Okot" w:date="2020-01-16T17:20:00Z">
              <w:r w:rsidRPr="006076CC">
                <w:rPr>
                  <w:b/>
                </w:rPr>
                <w:t>Warunki początkowe</w:t>
              </w:r>
            </w:ins>
          </w:p>
        </w:tc>
        <w:tc>
          <w:tcPr>
            <w:tcW w:w="5664" w:type="dxa"/>
          </w:tcPr>
          <w:p w14:paraId="3D5A8CD7" w14:textId="151CE907" w:rsidR="002366B6" w:rsidRDefault="002366B6">
            <w:pPr>
              <w:ind w:firstLine="0"/>
              <w:rPr>
                <w:ins w:id="11100" w:author="Okot" w:date="2020-01-16T17:20:00Z"/>
              </w:rPr>
            </w:pPr>
            <w:ins w:id="11101" w:author="Okot" w:date="2020-01-16T17:20:00Z">
              <w:r>
                <w:t>Użytkownik poprawnie zrealizował PU002</w:t>
              </w:r>
            </w:ins>
            <w:ins w:id="11102" w:author="Okot" w:date="2020-01-16T17:21:00Z">
              <w:r>
                <w:t>.</w:t>
              </w:r>
            </w:ins>
          </w:p>
        </w:tc>
      </w:tr>
      <w:tr w:rsidR="002366B6" w14:paraId="165A7C63" w14:textId="77777777" w:rsidTr="00E17A22">
        <w:trPr>
          <w:ins w:id="11103" w:author="Okot" w:date="2020-01-16T17:20:00Z"/>
        </w:trPr>
        <w:tc>
          <w:tcPr>
            <w:tcW w:w="3397" w:type="dxa"/>
          </w:tcPr>
          <w:p w14:paraId="26220036" w14:textId="77777777" w:rsidR="002366B6" w:rsidRPr="006076CC" w:rsidRDefault="002366B6" w:rsidP="00E17A22">
            <w:pPr>
              <w:ind w:firstLine="0"/>
              <w:rPr>
                <w:ins w:id="11104" w:author="Okot" w:date="2020-01-16T17:20:00Z"/>
                <w:b/>
              </w:rPr>
            </w:pPr>
            <w:ins w:id="11105" w:author="Okot" w:date="2020-01-16T17:20:00Z">
              <w:r w:rsidRPr="006076CC">
                <w:rPr>
                  <w:b/>
                </w:rPr>
                <w:t>Inicjacja</w:t>
              </w:r>
            </w:ins>
          </w:p>
        </w:tc>
        <w:tc>
          <w:tcPr>
            <w:tcW w:w="5664" w:type="dxa"/>
          </w:tcPr>
          <w:p w14:paraId="016EE52C" w14:textId="6FD0AEB7" w:rsidR="002366B6" w:rsidRDefault="002366B6">
            <w:pPr>
              <w:ind w:firstLine="0"/>
              <w:rPr>
                <w:ins w:id="11106" w:author="Okot" w:date="2020-01-16T17:20:00Z"/>
              </w:rPr>
            </w:pPr>
            <w:ins w:id="11107" w:author="Okot" w:date="2020-01-16T17:20:00Z">
              <w:r>
                <w:t xml:space="preserve">Użytkownik </w:t>
              </w:r>
            </w:ins>
            <w:ins w:id="11108" w:author="Okot" w:date="2020-01-16T17:21:00Z">
              <w:r>
                <w:t>korzysta z przycisku „Wyloguj”.</w:t>
              </w:r>
            </w:ins>
          </w:p>
        </w:tc>
      </w:tr>
      <w:tr w:rsidR="002366B6" w14:paraId="12DCC5DB" w14:textId="77777777" w:rsidTr="00E17A22">
        <w:trPr>
          <w:ins w:id="11109" w:author="Okot" w:date="2020-01-16T17:20:00Z"/>
        </w:trPr>
        <w:tc>
          <w:tcPr>
            <w:tcW w:w="3397" w:type="dxa"/>
          </w:tcPr>
          <w:p w14:paraId="2862ACAC" w14:textId="77777777" w:rsidR="002366B6" w:rsidRPr="006076CC" w:rsidRDefault="002366B6" w:rsidP="00E17A22">
            <w:pPr>
              <w:ind w:firstLine="0"/>
              <w:rPr>
                <w:ins w:id="11110" w:author="Okot" w:date="2020-01-16T17:20:00Z"/>
                <w:b/>
              </w:rPr>
            </w:pPr>
            <w:ins w:id="11111" w:author="Okot" w:date="2020-01-16T17:20:00Z">
              <w:r w:rsidRPr="006076CC">
                <w:rPr>
                  <w:b/>
                </w:rPr>
                <w:t>Warunki końcowe</w:t>
              </w:r>
            </w:ins>
          </w:p>
        </w:tc>
        <w:tc>
          <w:tcPr>
            <w:tcW w:w="5664" w:type="dxa"/>
          </w:tcPr>
          <w:p w14:paraId="6C870521" w14:textId="368C37FD" w:rsidR="002366B6" w:rsidRDefault="002366B6" w:rsidP="00E17A22">
            <w:pPr>
              <w:ind w:firstLine="0"/>
              <w:rPr>
                <w:ins w:id="11112" w:author="Okot" w:date="2020-01-16T17:20:00Z"/>
              </w:rPr>
            </w:pPr>
            <w:ins w:id="11113" w:author="Okot" w:date="2020-01-16T17:24:00Z">
              <w:r>
                <w:t>Użytkownik został przekierowany na stronę</w:t>
              </w:r>
            </w:ins>
            <w:ins w:id="11114" w:author="Okot" w:date="2020-01-16T17:33:00Z">
              <w:r w:rsidR="00AC2853">
                <w:t xml:space="preserve"> głó</w:t>
              </w:r>
              <w:r w:rsidR="00144B5A">
                <w:t>wn</w:t>
              </w:r>
            </w:ins>
            <w:ins w:id="11115" w:author="Okot" w:date="2020-01-16T17:38:00Z">
              <w:r w:rsidR="00144B5A">
                <w:t>ą</w:t>
              </w:r>
            </w:ins>
            <w:ins w:id="11116" w:author="Okot" w:date="2020-01-16T17:33:00Z">
              <w:r w:rsidR="00AC2853">
                <w:t xml:space="preserve"> aplikacji i wyświetlony został komunikat informujący o poprawnym wylogowaniu.</w:t>
              </w:r>
            </w:ins>
          </w:p>
        </w:tc>
      </w:tr>
      <w:tr w:rsidR="002366B6" w14:paraId="1FF8B69C" w14:textId="77777777" w:rsidTr="00E17A22">
        <w:trPr>
          <w:ins w:id="11117" w:author="Okot" w:date="2020-01-16T17:20:00Z"/>
        </w:trPr>
        <w:tc>
          <w:tcPr>
            <w:tcW w:w="3397" w:type="dxa"/>
          </w:tcPr>
          <w:p w14:paraId="3A9F0BFF" w14:textId="77777777" w:rsidR="002366B6" w:rsidRPr="006076CC" w:rsidRDefault="002366B6" w:rsidP="00E17A22">
            <w:pPr>
              <w:ind w:firstLine="0"/>
              <w:rPr>
                <w:ins w:id="11118" w:author="Okot" w:date="2020-01-16T17:20:00Z"/>
                <w:b/>
              </w:rPr>
            </w:pPr>
            <w:ins w:id="11119" w:author="Okot" w:date="2020-01-16T17:20:00Z">
              <w:r w:rsidRPr="006076CC">
                <w:rPr>
                  <w:b/>
                </w:rPr>
                <w:t>Scenariusz główny</w:t>
              </w:r>
            </w:ins>
          </w:p>
        </w:tc>
        <w:tc>
          <w:tcPr>
            <w:tcW w:w="5664" w:type="dxa"/>
          </w:tcPr>
          <w:p w14:paraId="029BFA46" w14:textId="05C7787F" w:rsidR="002366B6" w:rsidRDefault="002366B6" w:rsidP="00E17A22">
            <w:pPr>
              <w:ind w:firstLine="0"/>
              <w:rPr>
                <w:ins w:id="11120" w:author="Okot" w:date="2020-01-16T17:20:00Z"/>
              </w:rPr>
            </w:pPr>
            <w:ins w:id="11121" w:author="Okot" w:date="2020-01-16T17:20:00Z">
              <w:r>
                <w:t xml:space="preserve">1. Użytkownik </w:t>
              </w:r>
            </w:ins>
            <w:ins w:id="11122" w:author="Okot" w:date="2020-01-16T17:34:00Z">
              <w:r w:rsidR="00AC2853">
                <w:t>naciska przycisk „Wyloguj”</w:t>
              </w:r>
            </w:ins>
            <w:ins w:id="11123" w:author="Okot" w:date="2020-01-16T17:20:00Z">
              <w:r>
                <w:t>.</w:t>
              </w:r>
            </w:ins>
          </w:p>
          <w:p w14:paraId="57238AF0" w14:textId="77777777" w:rsidR="002366B6" w:rsidRDefault="002366B6">
            <w:pPr>
              <w:ind w:firstLine="0"/>
              <w:rPr>
                <w:ins w:id="11124" w:author="Okot" w:date="2020-01-16T17:34:00Z"/>
              </w:rPr>
            </w:pPr>
            <w:ins w:id="11125" w:author="Okot" w:date="2020-01-16T17:20:00Z">
              <w:r>
                <w:t xml:space="preserve">2. </w:t>
              </w:r>
            </w:ins>
            <w:ins w:id="11126" w:author="Okot" w:date="2020-01-16T17:34:00Z">
              <w:r w:rsidR="00AC2853">
                <w:t>System przetwarza żądanie.</w:t>
              </w:r>
            </w:ins>
          </w:p>
          <w:p w14:paraId="19087341" w14:textId="77777777" w:rsidR="00AC2853" w:rsidRDefault="00AC2853">
            <w:pPr>
              <w:ind w:firstLine="0"/>
              <w:rPr>
                <w:ins w:id="11127" w:author="Okot" w:date="2020-01-16T17:35:00Z"/>
              </w:rPr>
            </w:pPr>
            <w:ins w:id="11128" w:author="Okot" w:date="2020-01-16T17:34:00Z">
              <w:r>
                <w:t>3. Użytkownik zostaje przekierowany na stron</w:t>
              </w:r>
            </w:ins>
            <w:ins w:id="11129" w:author="Okot" w:date="2020-01-16T17:35:00Z">
              <w:r>
                <w:t>ę główną aplikacji.</w:t>
              </w:r>
            </w:ins>
          </w:p>
          <w:p w14:paraId="34DD1198" w14:textId="2143AB57" w:rsidR="00AC2853" w:rsidRDefault="00AC2853">
            <w:pPr>
              <w:ind w:firstLine="0"/>
              <w:rPr>
                <w:ins w:id="11130" w:author="Okot" w:date="2020-01-16T17:20:00Z"/>
              </w:rPr>
            </w:pPr>
            <w:ins w:id="11131" w:author="Okot" w:date="2020-01-16T17:35:00Z">
              <w:r>
                <w:t>4. Wyświetlony zostaje komunikat informujący o poprawnym wylogowaniu.</w:t>
              </w:r>
            </w:ins>
          </w:p>
        </w:tc>
      </w:tr>
      <w:tr w:rsidR="002366B6" w14:paraId="4A99A3A4" w14:textId="77777777" w:rsidTr="00E17A22">
        <w:trPr>
          <w:trHeight w:val="54"/>
          <w:ins w:id="11132" w:author="Okot" w:date="2020-01-16T17:20:00Z"/>
        </w:trPr>
        <w:tc>
          <w:tcPr>
            <w:tcW w:w="3397" w:type="dxa"/>
          </w:tcPr>
          <w:p w14:paraId="2382469B" w14:textId="743A3A56" w:rsidR="002366B6" w:rsidRPr="006076CC" w:rsidRDefault="002366B6" w:rsidP="00E17A22">
            <w:pPr>
              <w:ind w:firstLine="0"/>
              <w:rPr>
                <w:ins w:id="11133" w:author="Okot" w:date="2020-01-16T17:20:00Z"/>
                <w:b/>
              </w:rPr>
            </w:pPr>
            <w:ins w:id="11134" w:author="Okot" w:date="2020-01-16T17:20:00Z">
              <w:r w:rsidRPr="006076CC">
                <w:rPr>
                  <w:b/>
                </w:rPr>
                <w:t>Scenariusze alternatywne</w:t>
              </w:r>
            </w:ins>
          </w:p>
        </w:tc>
        <w:tc>
          <w:tcPr>
            <w:tcW w:w="5664" w:type="dxa"/>
          </w:tcPr>
          <w:p w14:paraId="79123574" w14:textId="48DD3B83" w:rsidR="002366B6" w:rsidRDefault="00AC2853" w:rsidP="00E17A22">
            <w:pPr>
              <w:ind w:firstLine="0"/>
              <w:rPr>
                <w:ins w:id="11135" w:author="Okot" w:date="2020-01-16T17:20:00Z"/>
              </w:rPr>
            </w:pPr>
            <w:ins w:id="11136" w:author="Okot" w:date="2020-01-16T17:35:00Z">
              <w:r>
                <w:t>-</w:t>
              </w:r>
            </w:ins>
          </w:p>
        </w:tc>
      </w:tr>
    </w:tbl>
    <w:p w14:paraId="19D7F7E1" w14:textId="69DA2706" w:rsidR="00756BA9" w:rsidRDefault="00756BA9">
      <w:pPr>
        <w:spacing w:after="160" w:line="259" w:lineRule="auto"/>
        <w:ind w:firstLine="0"/>
        <w:jc w:val="left"/>
        <w:rPr>
          <w:ins w:id="1113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38" w:author="Okot" w:date="2020-01-16T17:35:00Z"/>
          <w:rFonts w:eastAsiaTheme="majorEastAsia" w:cstheme="majorBidi"/>
          <w:b/>
          <w:smallCaps/>
          <w:sz w:val="28"/>
          <w:szCs w:val="32"/>
        </w:rPr>
      </w:pPr>
      <w:ins w:id="11139" w:author="Okot" w:date="2020-01-16T17:35:00Z">
        <w:r>
          <w:br w:type="page"/>
        </w:r>
      </w:ins>
    </w:p>
    <w:p w14:paraId="4664D5E7" w14:textId="77777777" w:rsidR="00600587" w:rsidRPr="00BD52C7" w:rsidDel="007A23FF" w:rsidRDefault="00600587">
      <w:pPr>
        <w:pStyle w:val="Nagwek1"/>
        <w:rPr>
          <w:del w:id="11140" w:author="Okot" w:date="2020-01-03T14:06:00Z"/>
        </w:rPr>
        <w:pPrChange w:id="11141" w:author="Okot" w:date="2020-01-03T14:06:00Z">
          <w:pPr>
            <w:pStyle w:val="Podtytu"/>
          </w:pPr>
        </w:pPrChange>
      </w:pPr>
    </w:p>
    <w:p w14:paraId="2C4C617D" w14:textId="35FA7B6E" w:rsidR="008D7472" w:rsidDel="007A23FF" w:rsidRDefault="008D7472">
      <w:pPr>
        <w:pStyle w:val="Nagwek1"/>
        <w:rPr>
          <w:del w:id="11142" w:author="Okot" w:date="2020-01-03T14:06:00Z"/>
        </w:rPr>
        <w:pPrChange w:id="11143" w:author="Okot" w:date="2020-01-03T14:06:00Z">
          <w:pPr/>
        </w:pPrChange>
      </w:pPr>
    </w:p>
    <w:p w14:paraId="2B4F0BF5" w14:textId="12B657E6" w:rsidR="008D7472" w:rsidDel="007A23FF" w:rsidRDefault="008D7472">
      <w:pPr>
        <w:pStyle w:val="Nagwek1"/>
        <w:rPr>
          <w:del w:id="11144" w:author="Okot" w:date="2020-01-03T14:06:00Z"/>
        </w:rPr>
        <w:pPrChange w:id="11145" w:author="Okot" w:date="2020-01-03T14:06:00Z">
          <w:pPr>
            <w:jc w:val="center"/>
          </w:pPr>
        </w:pPrChange>
      </w:pPr>
      <w:del w:id="11146" w:author="Okot" w:date="2020-01-03T14:06:00Z">
        <w:r w:rsidDel="007A23FF">
          <w:delText xml:space="preserve">Rys. </w:delText>
        </w:r>
      </w:del>
      <w:del w:id="11147" w:author="Okot" w:date="2019-11-19T20:47:00Z">
        <w:r w:rsidDel="00F17AC7">
          <w:delText>3</w:delText>
        </w:r>
      </w:del>
      <w:del w:id="11148" w:author="Okot" w:date="2020-01-03T14:06:00Z">
        <w:r w:rsidDel="007A23FF">
          <w:delText>.</w:delText>
        </w:r>
      </w:del>
      <w:del w:id="11149" w:author="Okot" w:date="2019-11-19T20:47:00Z">
        <w:r w:rsidR="00D86D91" w:rsidDel="00F17AC7">
          <w:delText>5</w:delText>
        </w:r>
      </w:del>
      <w:del w:id="1115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51" w:author="Okot" w:date="2020-01-03T14:06:00Z"/>
        </w:rPr>
        <w:pPrChange w:id="11152" w:author="Okot" w:date="2020-01-03T14:06:00Z">
          <w:pPr>
            <w:ind w:firstLine="0"/>
          </w:pPr>
        </w:pPrChange>
      </w:pPr>
    </w:p>
    <w:p w14:paraId="09886CB3" w14:textId="042BF071" w:rsidR="00714019" w:rsidDel="00182D56" w:rsidRDefault="00714019">
      <w:pPr>
        <w:pStyle w:val="Nagwek1"/>
        <w:rPr>
          <w:del w:id="11153" w:author="Okot" w:date="2019-12-12T12:04:00Z"/>
        </w:rPr>
        <w:pPrChange w:id="11154" w:author="Okot" w:date="2020-01-03T14:06:00Z">
          <w:pPr>
            <w:ind w:firstLine="0"/>
          </w:pPr>
        </w:pPrChange>
      </w:pPr>
      <w:del w:id="11155" w:author="Okot" w:date="2019-12-12T12:04:00Z">
        <w:r w:rsidDel="00182D56">
          <w:delText xml:space="preserve">Tabela 3.1. </w:delText>
        </w:r>
      </w:del>
    </w:p>
    <w:p w14:paraId="7B7CAABC" w14:textId="24B3E1F7" w:rsidR="00714019" w:rsidDel="00182D56" w:rsidRDefault="00714019">
      <w:pPr>
        <w:pStyle w:val="Nagwek1"/>
        <w:rPr>
          <w:del w:id="11156" w:author="Okot" w:date="2019-12-12T12:04:00Z"/>
        </w:rPr>
        <w:pPrChange w:id="11157" w:author="Okot" w:date="2020-01-03T14:06:00Z">
          <w:pPr>
            <w:ind w:firstLine="0"/>
          </w:pPr>
        </w:pPrChange>
      </w:pPr>
      <w:del w:id="1115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59" w:author="Okot" w:date="2019-12-12T12:04:00Z"/>
        </w:rPr>
        <w:pPrChange w:id="11160" w:author="Okot" w:date="2020-01-03T14:06:00Z">
          <w:pPr>
            <w:ind w:firstLine="0"/>
          </w:pPr>
        </w:pPrChange>
      </w:pPr>
    </w:p>
    <w:p w14:paraId="22AF6CA3" w14:textId="5BD4B958" w:rsidR="00714019" w:rsidDel="00182D56" w:rsidRDefault="00714019">
      <w:pPr>
        <w:pStyle w:val="Nagwek1"/>
        <w:rPr>
          <w:del w:id="11161" w:author="Okot" w:date="2019-12-12T12:04:00Z"/>
        </w:rPr>
        <w:pPrChange w:id="11162" w:author="Okot" w:date="2020-01-03T14:06:00Z">
          <w:pPr>
            <w:ind w:firstLine="0"/>
          </w:pPr>
        </w:pPrChange>
      </w:pPr>
      <w:del w:id="11163" w:author="Okot" w:date="2019-12-12T12:04:00Z">
        <w:r w:rsidDel="00182D56">
          <w:delText xml:space="preserve">Tabela 3.2. </w:delText>
        </w:r>
      </w:del>
    </w:p>
    <w:p w14:paraId="4FA4A3E6" w14:textId="0AD75A03" w:rsidR="00714019" w:rsidDel="00182D56" w:rsidRDefault="00714019">
      <w:pPr>
        <w:pStyle w:val="Nagwek1"/>
        <w:rPr>
          <w:del w:id="11164" w:author="Okot" w:date="2019-12-12T12:04:00Z"/>
        </w:rPr>
        <w:pPrChange w:id="11165" w:author="Okot" w:date="2020-01-03T14:06:00Z">
          <w:pPr>
            <w:ind w:firstLine="0"/>
          </w:pPr>
        </w:pPrChange>
      </w:pPr>
      <w:del w:id="1116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67" w:author="Okot" w:date="2020-01-03T14:06:00Z"/>
        </w:rPr>
        <w:pPrChange w:id="11168" w:author="Okot" w:date="2020-01-03T14:06:00Z">
          <w:pPr>
            <w:ind w:firstLine="0"/>
          </w:pPr>
        </w:pPrChange>
      </w:pPr>
    </w:p>
    <w:p w14:paraId="03310D32" w14:textId="2274A4FD" w:rsidR="00D86D91" w:rsidRPr="00654D3A" w:rsidDel="00182D56" w:rsidRDefault="00D86D91">
      <w:pPr>
        <w:pStyle w:val="Nagwek1"/>
        <w:rPr>
          <w:del w:id="11169" w:author="Okot" w:date="2019-12-12T12:04:00Z"/>
          <w:i/>
          <w:color w:val="FF0000"/>
        </w:rPr>
        <w:pPrChange w:id="11170" w:author="Okot" w:date="2020-01-03T14:06:00Z">
          <w:pPr>
            <w:ind w:firstLine="0"/>
          </w:pPr>
        </w:pPrChange>
      </w:pPr>
      <w:del w:id="11171" w:author="Okot" w:date="2019-12-12T12:04:00Z">
        <w:r w:rsidRPr="00654D3A" w:rsidDel="00182D56">
          <w:rPr>
            <w:i/>
            <w:color w:val="FF0000"/>
          </w:rPr>
          <w:delText xml:space="preserve">Każdy z przypadków opisać start-end, każdy rozbieramy </w:delText>
        </w:r>
      </w:del>
      <w:del w:id="11172" w:author="Okot" w:date="2019-12-03T20:04:00Z">
        <w:r w:rsidRPr="00654D3A" w:rsidDel="0037654F">
          <w:rPr>
            <w:i/>
            <w:color w:val="FF0000"/>
          </w:rPr>
          <w:delText xml:space="preserve">do komiksu oraz </w:delText>
        </w:r>
      </w:del>
      <w:del w:id="11173" w:author="Okot" w:date="2019-12-12T12:04:00Z">
        <w:r w:rsidRPr="00654D3A" w:rsidDel="00182D56">
          <w:rPr>
            <w:i/>
            <w:color w:val="FF0000"/>
          </w:rPr>
          <w:delText>scenariusza i scenariusz</w:delText>
        </w:r>
      </w:del>
      <w:del w:id="11174" w:author="Okot" w:date="2019-12-03T20:04:00Z">
        <w:r w:rsidRPr="00654D3A" w:rsidDel="0037654F">
          <w:rPr>
            <w:i/>
            <w:color w:val="FF0000"/>
          </w:rPr>
          <w:delText>a</w:delText>
        </w:r>
      </w:del>
      <w:del w:id="11175" w:author="Okot" w:date="2019-12-12T12:04:00Z">
        <w:r w:rsidRPr="00654D3A" w:rsidDel="00182D56">
          <w:rPr>
            <w:i/>
            <w:color w:val="FF0000"/>
          </w:rPr>
          <w:delText xml:space="preserve"> alternatywn</w:delText>
        </w:r>
      </w:del>
      <w:del w:id="11176" w:author="Okot" w:date="2019-12-03T20:04:00Z">
        <w:r w:rsidRPr="00654D3A" w:rsidDel="0037654F">
          <w:rPr>
            <w:i/>
            <w:color w:val="FF0000"/>
          </w:rPr>
          <w:delText>ego</w:delText>
        </w:r>
      </w:del>
    </w:p>
    <w:p w14:paraId="3A9DBA5D" w14:textId="10871035" w:rsidR="00A45AE6" w:rsidDel="007A23FF" w:rsidRDefault="00A45AE6">
      <w:pPr>
        <w:pStyle w:val="Nagwek1"/>
        <w:rPr>
          <w:del w:id="11177" w:author="Okot" w:date="2020-01-03T14:06:00Z"/>
          <w:rFonts w:eastAsiaTheme="minorEastAsia" w:cstheme="minorBidi"/>
          <w:szCs w:val="22"/>
        </w:rPr>
        <w:pPrChange w:id="11178" w:author="Okot" w:date="2020-01-03T14:06:00Z">
          <w:pPr>
            <w:spacing w:after="160" w:line="259" w:lineRule="auto"/>
            <w:ind w:firstLine="0"/>
            <w:jc w:val="left"/>
          </w:pPr>
        </w:pPrChange>
      </w:pPr>
      <w:del w:id="11179" w:author="Okot" w:date="2020-01-03T14:06:00Z">
        <w:r w:rsidDel="007A23FF">
          <w:rPr>
            <w:rFonts w:eastAsiaTheme="minorEastAsia" w:cstheme="minorBidi"/>
            <w:szCs w:val="22"/>
          </w:rPr>
          <w:br w:type="page"/>
        </w:r>
      </w:del>
    </w:p>
    <w:p w14:paraId="13992E3A" w14:textId="2A665F03" w:rsidR="00E375D2" w:rsidRDefault="000069E0">
      <w:pPr>
        <w:pStyle w:val="Nagwek1"/>
      </w:pPr>
      <w:del w:id="11180" w:author="Okot" w:date="2019-11-19T20:50:00Z">
        <w:r w:rsidDel="00122EDB">
          <w:delText>4</w:delText>
        </w:r>
      </w:del>
      <w:bookmarkStart w:id="11181" w:name="_Toc35941946"/>
      <w:ins w:id="11182" w:author="Okot" w:date="2019-11-19T20:50:00Z">
        <w:r w:rsidR="00122EDB">
          <w:t>5</w:t>
        </w:r>
      </w:ins>
      <w:r>
        <w:t xml:space="preserve">. </w:t>
      </w:r>
      <w:ins w:id="11183" w:author="Okot" w:date="2020-01-01T20:48:00Z">
        <w:r w:rsidR="001507C4">
          <w:t>R</w:t>
        </w:r>
      </w:ins>
      <w:del w:id="11184" w:author="Okot" w:date="2020-01-01T20:48:00Z">
        <w:r w:rsidR="000F6E38" w:rsidDel="001507C4">
          <w:delText>r</w:delText>
        </w:r>
      </w:del>
      <w:r w:rsidR="000F6E38">
        <w:t>ealizacja</w:t>
      </w:r>
      <w:bookmarkEnd w:id="11181"/>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DD659E3"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85" w:author="Okot" w:date="2020-01-17T11:03:00Z">
        <w:r w:rsidR="00FF7D92">
          <w:t>41</w:t>
        </w:r>
      </w:ins>
      <w:del w:id="11186" w:author="Okot" w:date="2020-03-24T09:11:00Z">
        <w:r w:rsidR="0061038E" w:rsidDel="001B7E81">
          <w:delText>3</w:delText>
        </w:r>
      </w:del>
      <w:del w:id="11187" w:author="Okot" w:date="2020-01-17T11:03:00Z">
        <w:r w:rsidR="00BA3BD6" w:rsidDel="00EA7D70">
          <w:delText>2</w:delText>
        </w:r>
      </w:del>
      <w:del w:id="11188"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00DDEE00" w:rsidR="009E37DA" w:rsidRDefault="00596828" w:rsidP="000F6E38">
      <w:r>
        <w:t xml:space="preserve">Metoda iteracyjna polega na podzieleniu całości projektu na mniejsze części i realizowanie każdej jako osobnego </w:t>
      </w:r>
      <w:del w:id="11189" w:author="Okot" w:date="2020-01-08T12:14:00Z">
        <w:r w:rsidDel="00FA39FB">
          <w:delText>miniprojektu</w:delText>
        </w:r>
      </w:del>
      <w:ins w:id="11190"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91" w:author="Okot" w:date="2020-01-17T11:03:00Z">
        <w:r w:rsidR="006A34CD" w:rsidDel="00EA7D70">
          <w:delText>2</w:delText>
        </w:r>
      </w:del>
      <w:ins w:id="11192" w:author="Okot" w:date="2020-01-17T11:03:00Z">
        <w:r w:rsidR="00FF7D92">
          <w:t>41</w:t>
        </w:r>
      </w:ins>
      <w:del w:id="11193" w:author="Okot" w:date="2020-03-24T09:11:00Z">
        <w:r w:rsidR="0061038E" w:rsidDel="001B7E81">
          <w:delText>3</w:delText>
        </w:r>
      </w:del>
      <w:del w:id="1119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89A9222" w:rsidR="00006577" w:rsidRDefault="00006577" w:rsidP="00006577">
      <w:pPr>
        <w:jc w:val="center"/>
      </w:pPr>
      <w:r>
        <w:t xml:space="preserve">Rys. </w:t>
      </w:r>
      <w:ins w:id="11195" w:author="Okot" w:date="2019-11-19T20:50:00Z">
        <w:r w:rsidR="00122EDB">
          <w:t>5</w:t>
        </w:r>
      </w:ins>
      <w:del w:id="11196" w:author="Okot" w:date="2019-11-19T20:50:00Z">
        <w:r w:rsidDel="00122EDB">
          <w:delText>4</w:delText>
        </w:r>
      </w:del>
      <w:r>
        <w:t xml:space="preserve">.1. Porównanie kaskadowej i iteracyjnej metody wytwarzania oprogramowania [na podst. </w:t>
      </w:r>
      <w:ins w:id="11197" w:author="Okot" w:date="2020-01-17T11:03:00Z">
        <w:r w:rsidR="001B7E81">
          <w:t>4</w:t>
        </w:r>
      </w:ins>
      <w:ins w:id="11198" w:author="Okot" w:date="2020-03-24T09:11:00Z">
        <w:r w:rsidR="00FF7D92">
          <w:t>1</w:t>
        </w:r>
      </w:ins>
      <w:del w:id="11199" w:author="Okot" w:date="2020-03-24T09:11:00Z">
        <w:r w:rsidR="0061038E" w:rsidDel="001B7E81">
          <w:delText>3</w:delText>
        </w:r>
      </w:del>
      <w:del w:id="11200" w:author="Okot" w:date="2020-01-17T11:03:00Z">
        <w:r w:rsidDel="00EA7D70">
          <w:delText>2</w:delText>
        </w:r>
      </w:del>
      <w:del w:id="11201" w:author="Okot" w:date="2020-01-13T13:34:00Z">
        <w:r w:rsidR="00BA3BD6" w:rsidDel="00A241A0">
          <w:delText>3</w:delText>
        </w:r>
      </w:del>
      <w:r>
        <w:t>].</w:t>
      </w:r>
    </w:p>
    <w:p w14:paraId="3760EBBB" w14:textId="77777777" w:rsidR="00006577" w:rsidRDefault="00006577" w:rsidP="000069E0"/>
    <w:p w14:paraId="0867BFC8" w14:textId="69BE8B7D" w:rsidR="00596828" w:rsidRPr="000069E0" w:rsidRDefault="006A34CD" w:rsidP="000069E0">
      <w:pPr>
        <w:rPr>
          <w:b/>
        </w:rPr>
      </w:pPr>
      <w:r>
        <w:t xml:space="preserve">Można </w:t>
      </w:r>
      <w:ins w:id="11202" w:author="Okot" w:date="2020-01-08T12:15:00Z">
        <w:r w:rsidR="00FA39FB">
          <w:t xml:space="preserve">by </w:t>
        </w:r>
      </w:ins>
      <w:del w:id="11203"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204" w:author="Okot" w:date="2020-01-17T11:03:00Z">
        <w:r w:rsidR="00992E23">
          <w:t>4</w:t>
        </w:r>
      </w:ins>
      <w:ins w:id="11205" w:author="Okot" w:date="2020-04-17T17:35:00Z">
        <w:r w:rsidR="00FF7D92">
          <w:t>2</w:t>
        </w:r>
      </w:ins>
      <w:del w:id="11206" w:author="Okot" w:date="2020-03-24T09:09:00Z">
        <w:r w:rsidR="0061038E" w:rsidDel="00992E23">
          <w:delText>4</w:delText>
        </w:r>
      </w:del>
      <w:del w:id="11207" w:author="Okot" w:date="2020-01-17T11:03:00Z">
        <w:r w:rsidR="00661269" w:rsidDel="00EA7D70">
          <w:delText>2</w:delText>
        </w:r>
      </w:del>
      <w:del w:id="11208"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209" w:name="_Toc35941947"/>
      <w:ins w:id="11210" w:author="Okot" w:date="2019-11-19T20:51:00Z">
        <w:r>
          <w:lastRenderedPageBreak/>
          <w:t>5</w:t>
        </w:r>
      </w:ins>
      <w:del w:id="11211" w:author="Okot" w:date="2019-11-19T20:51:00Z">
        <w:r w:rsidR="000F6E38" w:rsidDel="00122EDB">
          <w:delText>4</w:delText>
        </w:r>
      </w:del>
      <w:r w:rsidR="000F6E38">
        <w:t>.</w:t>
      </w:r>
      <w:ins w:id="11212" w:author="Okot" w:date="2019-11-19T20:51:00Z">
        <w:r>
          <w:t>1</w:t>
        </w:r>
      </w:ins>
      <w:del w:id="11213" w:author="Okot" w:date="2019-11-19T20:51:00Z">
        <w:r w:rsidR="000F6E38" w:rsidDel="00122EDB">
          <w:delText>2</w:delText>
        </w:r>
      </w:del>
      <w:r w:rsidR="000F6E38">
        <w:t>. Architektura systemu</w:t>
      </w:r>
      <w:bookmarkEnd w:id="11209"/>
    </w:p>
    <w:p w14:paraId="1A0D55FC" w14:textId="77777777" w:rsidR="000F6E38" w:rsidRDefault="000F6E38">
      <w:pPr>
        <w:jc w:val="center"/>
        <w:rPr>
          <w:ins w:id="11214" w:author="Okot" w:date="2020-01-23T16:32:00Z"/>
        </w:rPr>
        <w:pPrChange w:id="11215" w:author="Okot" w:date="2020-01-17T12:05:00Z">
          <w:pPr>
            <w:pStyle w:val="Podtytu"/>
          </w:pPr>
        </w:pPrChange>
      </w:pPr>
    </w:p>
    <w:p w14:paraId="23778005" w14:textId="117058D2" w:rsidR="00C242F1" w:rsidRDefault="00C242F1">
      <w:pPr>
        <w:rPr>
          <w:ins w:id="11216" w:author="Okot" w:date="2020-01-23T16:43:00Z"/>
        </w:rPr>
        <w:pPrChange w:id="11217" w:author="Okot" w:date="2020-01-23T16:32:00Z">
          <w:pPr>
            <w:pStyle w:val="Podtytu"/>
          </w:pPr>
        </w:pPrChange>
      </w:pPr>
      <w:ins w:id="11218" w:author="Okot" w:date="2020-01-23T16:34:00Z">
        <w:r>
          <w:t xml:space="preserve">Według Roberta C. Martina, zwanego w środowisku </w:t>
        </w:r>
      </w:ins>
      <w:ins w:id="11219" w:author="Okot" w:date="2020-01-23T16:35:00Z">
        <w:r>
          <w:t>„Wujkiem Bobem”,</w:t>
        </w:r>
      </w:ins>
      <w:ins w:id="11220" w:author="Okot" w:date="2020-01-23T16:37:00Z">
        <w:r>
          <w:t xml:space="preserve"> uznanego</w:t>
        </w:r>
      </w:ins>
      <w:ins w:id="11221" w:author="Okot" w:date="2020-01-23T16:35:00Z">
        <w:r>
          <w:t xml:space="preserve"> </w:t>
        </w:r>
      </w:ins>
      <w:ins w:id="11222" w:author="Okot" w:date="2020-01-23T16:36:00Z">
        <w:r>
          <w:t>inżyniera</w:t>
        </w:r>
      </w:ins>
      <w:ins w:id="11223" w:author="Okot" w:date="2020-01-23T16:37:00Z">
        <w:r>
          <w:t xml:space="preserve"> oraz  </w:t>
        </w:r>
      </w:ins>
      <w:ins w:id="11224" w:author="Okot" w:date="2020-01-23T16:35:00Z">
        <w:r>
          <w:t>autora doskonałych przewodnik</w:t>
        </w:r>
      </w:ins>
      <w:ins w:id="11225" w:author="Okot" w:date="2020-01-23T16:37:00Z">
        <w:r>
          <w:t>ów dla programistów i nie tylko</w:t>
        </w:r>
      </w:ins>
      <w:ins w:id="11226" w:author="Okot" w:date="2020-01-23T16:35:00Z">
        <w:r>
          <w:t xml:space="preserve"> „Czystego kod</w:t>
        </w:r>
      </w:ins>
      <w:ins w:id="11227" w:author="Okot" w:date="2020-01-23T16:37:00Z">
        <w:r>
          <w:t>u</w:t>
        </w:r>
      </w:ins>
      <w:ins w:id="11228" w:author="Okot" w:date="2020-01-23T16:35:00Z">
        <w:r>
          <w:t>”, „Czystej architektury”</w:t>
        </w:r>
      </w:ins>
      <w:ins w:id="11229" w:author="Okot" w:date="2020-01-23T16:37:00Z">
        <w:r>
          <w:t xml:space="preserve">, „Czystego </w:t>
        </w:r>
      </w:ins>
      <w:ins w:id="11230" w:author="Okot" w:date="2020-01-23T16:38:00Z">
        <w:r>
          <w:t>Agile’a”, dobra architektura systemu to taka, która nie uzależnia od siebie twórców oprogramowania.</w:t>
        </w:r>
      </w:ins>
      <w:ins w:id="11231" w:author="Okot" w:date="2020-01-23T16:41:00Z">
        <w:r>
          <w:t xml:space="preserve"> Jej rola nie polega wyłącznie na przygotowaniu podwalin pod działający system, ale wspomaganiu prac w trakcie całego cyklu życia oprogramowania</w:t>
        </w:r>
      </w:ins>
      <w:ins w:id="11232" w:author="Okot" w:date="2020-01-23T16:42:00Z">
        <w:r>
          <w:t>: gwarantuje czytelność systemu, ułatwia jego rozbudowę</w:t>
        </w:r>
        <w:r w:rsidR="00FD5615">
          <w:t>, konserwację oraz wdrożenie</w:t>
        </w:r>
      </w:ins>
      <w:ins w:id="11233" w:author="Okot" w:date="2020-01-23T16:46:00Z">
        <w:r w:rsidR="00FF7D92">
          <w:t> [46</w:t>
        </w:r>
        <w:r w:rsidR="003D3E25">
          <w:t>]</w:t>
        </w:r>
      </w:ins>
      <w:ins w:id="11234" w:author="Okot" w:date="2020-01-23T16:42:00Z">
        <w:r w:rsidR="00FD5615">
          <w:t xml:space="preserve">. </w:t>
        </w:r>
      </w:ins>
    </w:p>
    <w:p w14:paraId="7A0D0192" w14:textId="56C21976" w:rsidR="00FD5615" w:rsidRDefault="00FD5615">
      <w:pPr>
        <w:rPr>
          <w:ins w:id="11235" w:author="Okot" w:date="2020-01-23T16:47:00Z"/>
        </w:rPr>
        <w:pPrChange w:id="11236" w:author="Okot" w:date="2020-01-23T16:32:00Z">
          <w:pPr>
            <w:pStyle w:val="Podtytu"/>
          </w:pPr>
        </w:pPrChange>
      </w:pPr>
      <w:ins w:id="11237" w:author="Okot" w:date="2020-01-23T16:43:00Z">
        <w:r>
          <w:t>Martin utrzymuje, że</w:t>
        </w:r>
      </w:ins>
      <w:ins w:id="11238" w:author="Okot" w:date="2020-01-23T16:44:00Z">
        <w:r>
          <w:t xml:space="preserve"> kluczem w procesie projektowania dobrej architektury jest jak najdłuższe utrzymanie elastyczności, zachowanie jak największej liczby otwartych opcji oraz uniezale</w:t>
        </w:r>
      </w:ins>
      <w:ins w:id="11239" w:author="Okot" w:date="2020-01-23T16:45:00Z">
        <w:r>
          <w:t xml:space="preserve">żnienie od </w:t>
        </w:r>
        <w:r w:rsidR="00FA4816">
          <w:t xml:space="preserve">konkretnych </w:t>
        </w:r>
        <w:r>
          <w:t>technologii.</w:t>
        </w:r>
      </w:ins>
      <w:ins w:id="11240" w:author="Okot" w:date="2020-01-23T16:46:00Z">
        <w:r w:rsidR="003D3E25">
          <w:t xml:space="preserve"> Do pewnego momentu nie powinno mieć znaczenia czy projektowana jest aplikacja mobilna, webowa czy desktopowa – najważniejsze jest zachowanie kilku kluczowych zasad</w:t>
        </w:r>
      </w:ins>
      <w:ins w:id="11241" w:author="Okot" w:date="2020-01-23T16:47:00Z">
        <w:r w:rsidR="00FF7D92">
          <w:t> [46</w:t>
        </w:r>
        <w:r w:rsidR="003D3E25">
          <w:t>]</w:t>
        </w:r>
      </w:ins>
      <w:ins w:id="11242" w:author="Okot" w:date="2020-01-23T16:46:00Z">
        <w:r w:rsidR="003D3E25">
          <w:t>.</w:t>
        </w:r>
      </w:ins>
      <w:ins w:id="11243" w:author="Okot" w:date="2020-01-23T16:47:00Z">
        <w:r w:rsidR="003D3E25">
          <w:t xml:space="preserve"> </w:t>
        </w:r>
      </w:ins>
    </w:p>
    <w:p w14:paraId="58B219FC" w14:textId="6615F190" w:rsidR="003D3E25" w:rsidRDefault="003D3E25">
      <w:pPr>
        <w:rPr>
          <w:ins w:id="11244" w:author="Okot" w:date="2020-01-23T16:52:00Z"/>
        </w:rPr>
        <w:pPrChange w:id="11245" w:author="Okot" w:date="2020-01-23T16:32:00Z">
          <w:pPr>
            <w:pStyle w:val="Podtytu"/>
          </w:pPr>
        </w:pPrChange>
      </w:pPr>
      <w:ins w:id="11246" w:author="Okot" w:date="2020-01-23T16:47:00Z">
        <w:r>
          <w:t>W przypadku niniejszej pracy od pocz</w:t>
        </w:r>
      </w:ins>
      <w:ins w:id="11247" w:author="Okot" w:date="2020-01-23T16:48:00Z">
        <w:r>
          <w:t>ątku było wiadomo, że tworzona będzie aplikacja webowa, ale powzi</w:t>
        </w:r>
      </w:ins>
      <w:ins w:id="11248" w:author="Okot" w:date="2020-01-23T16:49:00Z">
        <w:r>
          <w:t xml:space="preserve">ęto postanowienie, żeby jak najmniej brać to pod uwagę projektując architekturę, a jak najbardziej starać się przestrzegać wytycznych Wujka </w:t>
        </w:r>
      </w:ins>
      <w:ins w:id="11249" w:author="Okot" w:date="2020-01-23T16:50:00Z">
        <w:r>
          <w:t>B</w:t>
        </w:r>
        <w:r w:rsidR="00C756E6">
          <w:t>oba</w:t>
        </w:r>
      </w:ins>
      <w:ins w:id="11250" w:author="Okot" w:date="2020-01-23T16:56:00Z">
        <w:r w:rsidR="00463E44">
          <w:t>, post</w:t>
        </w:r>
      </w:ins>
      <w:ins w:id="11251" w:author="Okot" w:date="2020-01-23T17:04:00Z">
        <w:r w:rsidR="00463E44">
          <w:t>ępować zgodnie z</w:t>
        </w:r>
      </w:ins>
      <w:ins w:id="11252" w:author="Okot" w:date="2020-01-23T16:56:00Z">
        <w:r w:rsidR="00C756E6">
          <w:t xml:space="preserve"> reguł</w:t>
        </w:r>
      </w:ins>
      <w:ins w:id="11253" w:author="Okot" w:date="2020-01-23T17:04:00Z">
        <w:r w:rsidR="00463E44">
          <w:t>ami</w:t>
        </w:r>
      </w:ins>
      <w:ins w:id="11254" w:author="Okot" w:date="2020-01-23T16:56:00Z">
        <w:r w:rsidR="00C756E6">
          <w:t xml:space="preserve"> SOLID</w:t>
        </w:r>
      </w:ins>
      <w:ins w:id="11255" w:author="Okot" w:date="2020-01-23T17:03:00Z">
        <w:r w:rsidR="00463E44">
          <w:t xml:space="preserve"> oraz zasad</w:t>
        </w:r>
      </w:ins>
      <w:ins w:id="11256" w:author="Okot" w:date="2020-01-23T17:04:00Z">
        <w:r w:rsidR="00463E44">
          <w:t>ami</w:t>
        </w:r>
      </w:ins>
      <w:ins w:id="11257" w:author="Okot" w:date="2020-01-23T17:03:00Z">
        <w:r w:rsidR="00463E44">
          <w:t xml:space="preserve"> spójności komponentów</w:t>
        </w:r>
      </w:ins>
      <w:ins w:id="11258" w:author="Okot" w:date="2020-01-23T17:04:00Z">
        <w:r w:rsidR="00463E44">
          <w:t>:</w:t>
        </w:r>
      </w:ins>
      <w:ins w:id="11259" w:author="Okot" w:date="2020-01-23T16:57:00Z">
        <w:r w:rsidR="00C756E6">
          <w:t xml:space="preserve"> wykorzystywać interfe</w:t>
        </w:r>
      </w:ins>
      <w:ins w:id="11260" w:author="Okot" w:date="2020-01-23T16:58:00Z">
        <w:r w:rsidR="00C756E6">
          <w:t>jsy i klasy abstrakcyjne, żeby uniezależnić się od technologii</w:t>
        </w:r>
      </w:ins>
      <w:ins w:id="11261" w:author="Okot" w:date="2020-01-23T17:00:00Z">
        <w:r w:rsidR="00C756E6">
          <w:t xml:space="preserve"> (zgodnie z regułą ISP)</w:t>
        </w:r>
      </w:ins>
      <w:ins w:id="11262" w:author="Okot" w:date="2020-01-23T16:58:00Z">
        <w:r w:rsidR="00C756E6">
          <w:t xml:space="preserve">, </w:t>
        </w:r>
      </w:ins>
      <w:ins w:id="11263" w:author="Okot" w:date="2020-01-23T16:59:00Z">
        <w:r w:rsidR="00C756E6">
          <w:t>umieszczać reguły biznesowe w dedykowanych klasach, co powinno gwarantować, że nie zostaną nieintencjonalnie zmodyfikowane</w:t>
        </w:r>
      </w:ins>
      <w:ins w:id="11264" w:author="Okot" w:date="2020-01-23T17:00:00Z">
        <w:r w:rsidR="00C756E6">
          <w:t xml:space="preserve"> przy edycji modułów je wykorzystujących (zgodnie z regułą </w:t>
        </w:r>
      </w:ins>
      <w:ins w:id="11265" w:author="Okot" w:date="2020-01-23T17:01:00Z">
        <w:r w:rsidR="00C756E6">
          <w:t xml:space="preserve">DIP), zbierać powiązane ze sobą moduły w jeden komponent, </w:t>
        </w:r>
      </w:ins>
      <w:ins w:id="11266" w:author="Okot" w:date="2020-01-23T17:02:00Z">
        <w:r w:rsidR="00C756E6">
          <w:t>żeby wszystkie elementy do należące do danego procesu były publikowane w tym samym momencie, upraszczając modyfikowanie oraz zapewniając stabilność</w:t>
        </w:r>
        <w:r w:rsidR="003460CA">
          <w:t xml:space="preserve"> kodu</w:t>
        </w:r>
      </w:ins>
      <w:ins w:id="11267" w:author="Okot" w:date="2020-01-23T17:04:00Z">
        <w:r w:rsidR="00463E44">
          <w:t xml:space="preserve"> (zgodnie z zasadą CCP)</w:t>
        </w:r>
      </w:ins>
      <w:ins w:id="11268" w:author="Okot" w:date="2020-01-23T17:02:00Z">
        <w:r w:rsidR="003460CA">
          <w:t>.</w:t>
        </w:r>
      </w:ins>
    </w:p>
    <w:p w14:paraId="0A19B023" w14:textId="77777777" w:rsidR="00C242F1" w:rsidRDefault="00C242F1">
      <w:pPr>
        <w:rPr>
          <w:ins w:id="11269" w:author="Okot" w:date="2020-01-23T18:02:00Z"/>
        </w:rPr>
        <w:pPrChange w:id="11270" w:author="Okot" w:date="2020-01-23T16:32:00Z">
          <w:pPr>
            <w:pStyle w:val="Podtytu"/>
          </w:pPr>
        </w:pPrChange>
      </w:pPr>
    </w:p>
    <w:p w14:paraId="79D3AE16" w14:textId="30206485" w:rsidR="0020120F" w:rsidRDefault="0020120F">
      <w:pPr>
        <w:ind w:firstLine="0"/>
        <w:jc w:val="center"/>
        <w:rPr>
          <w:ins w:id="11271" w:author="Okot" w:date="2020-01-23T18:02:00Z"/>
        </w:rPr>
        <w:pPrChange w:id="11272" w:author="Okot" w:date="2020-01-24T16:06:00Z">
          <w:pPr>
            <w:pStyle w:val="Podtytu"/>
          </w:pPr>
        </w:pPrChange>
      </w:pPr>
      <w:ins w:id="11273"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74" w:author="Okot" w:date="2020-01-17T12:05:00Z"/>
        </w:rPr>
        <w:pPrChange w:id="11275" w:author="Okot" w:date="2020-01-23T16:32:00Z">
          <w:pPr>
            <w:pStyle w:val="Podtytu"/>
          </w:pPr>
        </w:pPrChange>
      </w:pPr>
    </w:p>
    <w:p w14:paraId="2A91167E" w14:textId="155F4E3C" w:rsidR="00CE4625" w:rsidRDefault="00CE4625">
      <w:pPr>
        <w:ind w:firstLine="0"/>
        <w:jc w:val="center"/>
        <w:rPr>
          <w:ins w:id="11276" w:author="Okot" w:date="2020-01-17T12:05:00Z"/>
        </w:rPr>
        <w:pPrChange w:id="11277" w:author="Okot" w:date="2020-01-17T12:05:00Z">
          <w:pPr>
            <w:pStyle w:val="Podtytu"/>
          </w:pPr>
        </w:pPrChange>
      </w:pPr>
      <w:ins w:id="11278" w:author="Okot" w:date="2020-01-17T12:05:00Z">
        <w:r>
          <w:t>Rys. 5.2. Diagram przedstawiający architekturę systemu.</w:t>
        </w:r>
      </w:ins>
    </w:p>
    <w:p w14:paraId="1B189C9E" w14:textId="77777777" w:rsidR="00CE4625" w:rsidRDefault="00CE4625">
      <w:pPr>
        <w:rPr>
          <w:ins w:id="11279" w:author="Okot" w:date="2020-01-23T18:06:00Z"/>
        </w:rPr>
        <w:pPrChange w:id="11280" w:author="Okot" w:date="2019-11-23T07:16:00Z">
          <w:pPr>
            <w:pStyle w:val="Podtytu"/>
          </w:pPr>
        </w:pPrChange>
      </w:pPr>
    </w:p>
    <w:p w14:paraId="70EA1FC2" w14:textId="2C1C12C9" w:rsidR="0020120F" w:rsidRDefault="0020120F">
      <w:pPr>
        <w:rPr>
          <w:ins w:id="11281" w:author="Okot" w:date="2020-01-24T15:47:00Z"/>
        </w:rPr>
        <w:pPrChange w:id="11282" w:author="Okot" w:date="2019-11-23T07:16:00Z">
          <w:pPr>
            <w:pStyle w:val="Podtytu"/>
          </w:pPr>
        </w:pPrChange>
      </w:pPr>
      <w:ins w:id="11283" w:author="Okot" w:date="2020-01-23T18:07:00Z">
        <w:r>
          <w:t xml:space="preserve">Jak widać na powyższym rysunku, planowana jest klasyczna architektura trójwarstwowa typu klient-serwer. </w:t>
        </w:r>
      </w:ins>
      <w:ins w:id="11284" w:author="Okot" w:date="2020-01-23T18:08:00Z">
        <w:r>
          <w:t>Warstwa danych będzie przechowywała, zapisywa</w:t>
        </w:r>
      </w:ins>
      <w:ins w:id="11285" w:author="Okot" w:date="2020-01-23T18:09:00Z">
        <w:r>
          <w:t>ła dane, a także przekazywała je do warstwy aplikacji oraz odbierała je od niej. Sercem i m</w:t>
        </w:r>
      </w:ins>
      <w:ins w:id="11286" w:author="Okot" w:date="2020-01-23T18:10:00Z">
        <w:r>
          <w:t>ózgiem systemu jest warstwa aplikacji, która przetwarza żądanie użytkowników, przechowuje wszystkie reguły biznesowe</w:t>
        </w:r>
      </w:ins>
      <w:ins w:id="11287" w:author="Okot" w:date="2020-01-23T18:11:00Z">
        <w:r w:rsidR="00434E04">
          <w:t xml:space="preserve"> i logiczne i współpracuje z ob</w:t>
        </w:r>
      </w:ins>
      <w:ins w:id="11288" w:author="Okot" w:date="2020-01-24T14:53:00Z">
        <w:r w:rsidR="00434E04">
          <w:t>iema</w:t>
        </w:r>
      </w:ins>
      <w:ins w:id="11289" w:author="Okot" w:date="2020-01-23T18:11:00Z">
        <w:r>
          <w:t xml:space="preserve"> pozosta</w:t>
        </w:r>
      </w:ins>
      <w:ins w:id="11290" w:author="Okot" w:date="2020-01-23T18:12:00Z">
        <w:r>
          <w:t xml:space="preserve">łymi warstwami. </w:t>
        </w:r>
      </w:ins>
      <w:ins w:id="11291" w:author="Okot" w:date="2020-01-23T18:13:00Z">
        <w:r w:rsidR="00647251">
          <w:t>W warstwie klienta</w:t>
        </w:r>
      </w:ins>
      <w:ins w:id="11292" w:author="Okot" w:date="2020-01-23T18:14:00Z">
        <w:r w:rsidR="00647251">
          <w:t xml:space="preserve"> przede wszystkim</w:t>
        </w:r>
      </w:ins>
      <w:ins w:id="11293" w:author="Okot" w:date="2020-01-23T18:13:00Z">
        <w:r w:rsidR="00647251">
          <w:t xml:space="preserve"> wyświetlane są interfejsy za pomocą których użytkownik przesyła żądanie do warstwy aplikacji</w:t>
        </w:r>
      </w:ins>
      <w:ins w:id="11294" w:author="Okot" w:date="2020-01-23T18:14:00Z">
        <w:r w:rsidR="00647251">
          <w:t xml:space="preserve"> oraz które wyświetlają użytkownikowi odbierane dane</w:t>
        </w:r>
      </w:ins>
      <w:ins w:id="11295" w:author="Okot" w:date="2020-01-23T18:13:00Z">
        <w:r w:rsidR="00647251">
          <w:t>.</w:t>
        </w:r>
      </w:ins>
    </w:p>
    <w:p w14:paraId="1343541A" w14:textId="77777777" w:rsidR="00220C6B" w:rsidRDefault="00220C6B">
      <w:pPr>
        <w:ind w:firstLine="0"/>
        <w:rPr>
          <w:ins w:id="11296" w:author="Okot" w:date="2020-01-24T15:47:00Z"/>
        </w:rPr>
        <w:pPrChange w:id="11297" w:author="Okot" w:date="2020-01-24T15:47:00Z">
          <w:pPr>
            <w:pStyle w:val="Podtytu"/>
          </w:pPr>
        </w:pPrChange>
      </w:pPr>
    </w:p>
    <w:p w14:paraId="18FE24A4" w14:textId="1F1C18E9" w:rsidR="00220C6B" w:rsidRDefault="00220C6B">
      <w:pPr>
        <w:ind w:firstLine="0"/>
        <w:jc w:val="left"/>
        <w:rPr>
          <w:ins w:id="11298" w:author="Okot" w:date="2020-01-23T18:07:00Z"/>
        </w:rPr>
        <w:pPrChange w:id="11299" w:author="Okot" w:date="2020-01-24T15:47:00Z">
          <w:pPr>
            <w:pStyle w:val="Podtytu"/>
          </w:pPr>
        </w:pPrChange>
      </w:pPr>
      <w:ins w:id="11300"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301" w:author="Okot" w:date="2020-01-24T15:49:00Z"/>
        </w:rPr>
      </w:pPr>
      <w:ins w:id="11302" w:author="Okot" w:date="2020-01-24T15:49:00Z">
        <w:r>
          <w:t>Rys. 5.3. </w:t>
        </w:r>
      </w:ins>
      <w:ins w:id="11303" w:author="Okot" w:date="2020-01-24T15:50:00Z">
        <w:r>
          <w:t>Uszczegółowienie architektury aplikacji</w:t>
        </w:r>
      </w:ins>
      <w:ins w:id="11304" w:author="Okot" w:date="2020-01-24T15:49:00Z">
        <w:r>
          <w:t>.</w:t>
        </w:r>
      </w:ins>
    </w:p>
    <w:p w14:paraId="099543F6" w14:textId="77777777" w:rsidR="0020120F" w:rsidRDefault="0020120F">
      <w:pPr>
        <w:jc w:val="center"/>
        <w:rPr>
          <w:ins w:id="11305" w:author="Okot" w:date="2020-01-24T15:49:00Z"/>
        </w:rPr>
        <w:pPrChange w:id="11306" w:author="Okot" w:date="2020-01-24T15:49:00Z">
          <w:pPr>
            <w:pStyle w:val="Podtytu"/>
          </w:pPr>
        </w:pPrChange>
      </w:pPr>
    </w:p>
    <w:p w14:paraId="0541147C" w14:textId="3C7C4573" w:rsidR="001C71AE" w:rsidRDefault="001C71AE">
      <w:pPr>
        <w:rPr>
          <w:ins w:id="11307" w:author="Okot" w:date="2020-01-24T15:56:00Z"/>
        </w:rPr>
        <w:pPrChange w:id="11308" w:author="Okot" w:date="2020-01-24T15:53:00Z">
          <w:pPr>
            <w:pStyle w:val="Podtytu"/>
          </w:pPr>
        </w:pPrChange>
      </w:pPr>
      <w:ins w:id="11309" w:author="Okot" w:date="2020-01-24T15:53:00Z">
        <w:r>
          <w:t>Warstwa aplikacji będzie bazować na wzorcu MVC (model-kontroler-widok</w:t>
        </w:r>
      </w:ins>
      <w:ins w:id="11310" w:author="Okot" w:date="2020-01-24T15:54:00Z">
        <w:r>
          <w:t xml:space="preserve">). Użytkownik będzie korzystał z widoków generowanych w przeglądarce przez serwer </w:t>
        </w:r>
      </w:ins>
      <w:ins w:id="11311" w:author="Okot" w:date="2020-01-24T16:00:00Z">
        <w:r w:rsidR="00214122">
          <w:t>HTTP</w:t>
        </w:r>
      </w:ins>
      <w:ins w:id="11312" w:author="Okot" w:date="2020-01-24T15:54:00Z">
        <w:r>
          <w:t xml:space="preserve">. Widoki będą generowane przez kontrolery umiejscowione </w:t>
        </w:r>
      </w:ins>
      <w:ins w:id="11313" w:author="Okot" w:date="2020-01-24T15:55:00Z">
        <w:r>
          <w:t>wewnątrz</w:t>
        </w:r>
      </w:ins>
      <w:ins w:id="11314" w:author="Okot" w:date="2020-01-24T15:54:00Z">
        <w:r>
          <w:t xml:space="preserve"> </w:t>
        </w:r>
      </w:ins>
      <w:ins w:id="11315" w:author="Okot" w:date="2020-01-24T15:55:00Z">
        <w:r>
          <w:t>aplikacji wykorzystujące modele, które zapewnią niezbędne operacje. Modele będą korzystać z interfejsów, kt</w:t>
        </w:r>
      </w:ins>
      <w:ins w:id="11316" w:author="Okot" w:date="2020-01-24T15:56:00Z">
        <w:r>
          <w:t>órych implementacje będą tworzone celem wykorzystania konkretnej technologii przechowywania danych.</w:t>
        </w:r>
      </w:ins>
    </w:p>
    <w:p w14:paraId="193F3454" w14:textId="73F2E801" w:rsidR="00E51C2D" w:rsidRDefault="00E51C2D">
      <w:pPr>
        <w:rPr>
          <w:ins w:id="11317" w:author="Okot" w:date="2020-01-24T15:57:00Z"/>
        </w:rPr>
        <w:pPrChange w:id="11318" w:author="Okot" w:date="2020-01-24T15:53:00Z">
          <w:pPr>
            <w:pStyle w:val="Podtytu"/>
          </w:pPr>
        </w:pPrChange>
      </w:pPr>
      <w:ins w:id="11319" w:author="Okot" w:date="2020-01-24T15:56:00Z">
        <w:r>
          <w:t>W dalszej części zostan</w:t>
        </w:r>
      </w:ins>
      <w:ins w:id="11320" w:author="Okot" w:date="2020-01-24T15:57:00Z">
        <w:r>
          <w:t>ą opisane konkretne technologie wybrane do realizacji projektu.</w:t>
        </w:r>
      </w:ins>
    </w:p>
    <w:p w14:paraId="6204F9E0" w14:textId="77777777" w:rsidR="00E51C2D" w:rsidRDefault="00E51C2D">
      <w:pPr>
        <w:pPrChange w:id="11321" w:author="Okot" w:date="2020-01-24T15:53:00Z">
          <w:pPr>
            <w:pStyle w:val="Podtytu"/>
          </w:pPr>
        </w:pPrChange>
      </w:pPr>
    </w:p>
    <w:p w14:paraId="0CC9DF7A" w14:textId="184B32A6" w:rsidR="00A5313C" w:rsidRDefault="00122EDB" w:rsidP="00A5313C">
      <w:pPr>
        <w:pStyle w:val="Podtytu"/>
      </w:pPr>
      <w:bookmarkStart w:id="11322" w:name="_Toc35941948"/>
      <w:ins w:id="11323" w:author="Okot" w:date="2019-11-19T20:51:00Z">
        <w:r>
          <w:t>5</w:t>
        </w:r>
      </w:ins>
      <w:del w:id="11324" w:author="Okot" w:date="2019-11-19T20:51:00Z">
        <w:r w:rsidR="000F6E38" w:rsidDel="00122EDB">
          <w:delText>4</w:delText>
        </w:r>
      </w:del>
      <w:r w:rsidR="000F6E38">
        <w:t>.</w:t>
      </w:r>
      <w:ins w:id="11325" w:author="Okot" w:date="2019-11-19T20:51:00Z">
        <w:r>
          <w:t>2</w:t>
        </w:r>
      </w:ins>
      <w:del w:id="11326" w:author="Okot" w:date="2019-11-19T20:51:00Z">
        <w:r w:rsidR="000F6E38" w:rsidDel="00122EDB">
          <w:delText>3</w:delText>
        </w:r>
      </w:del>
      <w:r w:rsidR="00A5313C">
        <w:t>. Narzędzia do realizacji projektu</w:t>
      </w:r>
      <w:bookmarkEnd w:id="11322"/>
    </w:p>
    <w:p w14:paraId="2ECC83EA" w14:textId="77777777" w:rsidR="00A5313C" w:rsidRDefault="00A5313C" w:rsidP="006E6B05">
      <w:pPr>
        <w:ind w:firstLine="0"/>
      </w:pPr>
    </w:p>
    <w:p w14:paraId="1D3BE057" w14:textId="6085E7E5" w:rsidR="00A641F5" w:rsidRDefault="00A5313C" w:rsidP="006E6B05">
      <w:pPr>
        <w:ind w:firstLine="0"/>
        <w:rPr>
          <w:ins w:id="11327"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28" w:author="Okot" w:date="2020-01-09T06:19:00Z"/>
        </w:rPr>
      </w:pPr>
    </w:p>
    <w:p w14:paraId="5FB4B0DA" w14:textId="1D65A8DE" w:rsidR="00210E3A" w:rsidRDefault="00210E3A" w:rsidP="006E6B05">
      <w:pPr>
        <w:ind w:firstLine="0"/>
      </w:pPr>
      <w:ins w:id="11329"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30" w:author="Okot" w:date="2020-01-09T06:20:00Z"/>
        </w:rPr>
      </w:pPr>
    </w:p>
    <w:p w14:paraId="22857AA7" w14:textId="77777777" w:rsidR="00214122" w:rsidRDefault="00214122" w:rsidP="006E6B05">
      <w:pPr>
        <w:ind w:firstLine="0"/>
        <w:rPr>
          <w:ins w:id="11331" w:author="Okot" w:date="2020-01-24T16:08:00Z"/>
        </w:rPr>
      </w:pPr>
    </w:p>
    <w:p w14:paraId="79DBC0DF" w14:textId="5F0F0A83" w:rsidR="00182A62" w:rsidRDefault="00182A62">
      <w:pPr>
        <w:ind w:firstLine="0"/>
        <w:jc w:val="center"/>
      </w:pPr>
      <w:r>
        <w:t xml:space="preserve">Rys. </w:t>
      </w:r>
      <w:ins w:id="11332" w:author="Okot" w:date="2019-11-19T20:50:00Z">
        <w:r w:rsidR="00122EDB">
          <w:t>5</w:t>
        </w:r>
      </w:ins>
      <w:del w:id="11333" w:author="Okot" w:date="2019-11-19T20:50:00Z">
        <w:r w:rsidDel="00122EDB">
          <w:delText>4</w:delText>
        </w:r>
      </w:del>
      <w:r>
        <w:t>.</w:t>
      </w:r>
      <w:ins w:id="11334" w:author="Okot" w:date="2020-01-17T12:08:00Z">
        <w:r w:rsidR="00393E0B">
          <w:t>4</w:t>
        </w:r>
      </w:ins>
      <w:del w:id="11335"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36" w:author="Okot" w:date="2020-01-08T12:15:00Z"/>
        </w:rPr>
      </w:pPr>
      <w:ins w:id="11337" w:author="Okot" w:date="2019-11-19T20:52:00Z">
        <w:r>
          <w:t>5</w:t>
        </w:r>
      </w:ins>
      <w:del w:id="11338" w:author="Okot" w:date="2019-11-19T20:52:00Z">
        <w:r w:rsidR="000F6E38" w:rsidDel="00122EDB">
          <w:delText>4</w:delText>
        </w:r>
      </w:del>
      <w:r w:rsidR="000F6E38">
        <w:t>.</w:t>
      </w:r>
      <w:ins w:id="11339" w:author="Okot" w:date="2019-11-19T20:52:00Z">
        <w:r>
          <w:t>2</w:t>
        </w:r>
      </w:ins>
      <w:del w:id="11340" w:author="Okot" w:date="2019-11-19T20:52:00Z">
        <w:r w:rsidR="000F6E38" w:rsidDel="00122EDB">
          <w:delText>3</w:delText>
        </w:r>
      </w:del>
      <w:r w:rsidR="00A641F5">
        <w:t>.1. Strona graficzna</w:t>
      </w:r>
    </w:p>
    <w:p w14:paraId="428CE83A" w14:textId="77777777" w:rsidR="00FA39FB" w:rsidRDefault="00FA39FB" w:rsidP="006E6B05">
      <w:pPr>
        <w:ind w:firstLine="0"/>
        <w:rPr>
          <w:ins w:id="11341" w:author="Okot" w:date="2020-01-08T12:15:00Z"/>
        </w:rPr>
      </w:pPr>
    </w:p>
    <w:p w14:paraId="32B5C63F" w14:textId="3C8E9F8B" w:rsidR="00FA39FB" w:rsidDel="00B975EA" w:rsidRDefault="00FA39FB" w:rsidP="006E6B05">
      <w:pPr>
        <w:ind w:firstLine="0"/>
        <w:rPr>
          <w:del w:id="11342" w:author="Okot" w:date="2020-01-08T12:15:00Z"/>
        </w:rPr>
      </w:pPr>
      <w:ins w:id="11343" w:author="Okot" w:date="2020-01-08T12:16:00Z">
        <w:r>
          <w:tab/>
          <w:t xml:space="preserve">Biorąc pod uwagę, że efekt prac ma być prosta aplikacja, opierająca się na wprowadzaniu danych, nie zakłada </w:t>
        </w:r>
      </w:ins>
      <w:ins w:id="11344" w:author="Okot" w:date="2020-01-08T12:17:00Z">
        <w:r>
          <w:t>się</w:t>
        </w:r>
      </w:ins>
      <w:ins w:id="11345" w:author="Okot" w:date="2020-01-08T12:16:00Z">
        <w:r>
          <w:t xml:space="preserve"> </w:t>
        </w:r>
      </w:ins>
      <w:ins w:id="11346" w:author="Okot" w:date="2020-01-08T12:17:00Z">
        <w:r>
          <w:t xml:space="preserve">stosowania skomplikowanych narzędzi graficznych. Graficzne interfejsy użytkownika zostaną napisane za pomocą </w:t>
        </w:r>
      </w:ins>
      <w:ins w:id="11347" w:author="Okot" w:date="2020-01-08T12:18:00Z">
        <w:r>
          <w:t>języka HTML</w:t>
        </w:r>
      </w:ins>
      <w:ins w:id="11348" w:author="Okot" w:date="2020-01-08T12:19:00Z">
        <w:r w:rsidR="00B975EA">
          <w:t xml:space="preserve"> oraz</w:t>
        </w:r>
      </w:ins>
      <w:ins w:id="11349" w:author="Okot" w:date="2020-01-08T12:18:00Z">
        <w:r>
          <w:t xml:space="preserve"> </w:t>
        </w:r>
      </w:ins>
      <w:ins w:id="11350" w:author="Okot" w:date="2020-01-08T12:19:00Z">
        <w:r w:rsidR="00B975EA">
          <w:t xml:space="preserve">kaskadowych </w:t>
        </w:r>
      </w:ins>
      <w:ins w:id="11351" w:author="Okot" w:date="2020-01-08T12:18:00Z">
        <w:r w:rsidR="00B975EA">
          <w:t>arkuszy</w:t>
        </w:r>
        <w:r>
          <w:t xml:space="preserve"> stylów</w:t>
        </w:r>
      </w:ins>
      <w:ins w:id="11352" w:author="Okot" w:date="2020-01-08T12:19:00Z">
        <w:r w:rsidR="00B975EA">
          <w:t> (</w:t>
        </w:r>
      </w:ins>
      <w:ins w:id="11353" w:author="Okot" w:date="2020-01-08T12:18:00Z">
        <w:r>
          <w:t>CSS</w:t>
        </w:r>
      </w:ins>
      <w:ins w:id="11354" w:author="Okot" w:date="2020-01-08T12:19:00Z">
        <w:r w:rsidR="00B975EA">
          <w:t>)</w:t>
        </w:r>
      </w:ins>
      <w:ins w:id="11355" w:author="Okot" w:date="2020-01-08T12:18:00Z">
        <w:r w:rsidR="00B975EA">
          <w:t xml:space="preserve"> </w:t>
        </w:r>
      </w:ins>
      <w:ins w:id="11356" w:author="Okot" w:date="2020-01-08T12:20:00Z">
        <w:r w:rsidR="00B975EA">
          <w:t>wzbogaconych o bibliotekę</w:t>
        </w:r>
      </w:ins>
      <w:ins w:id="11357" w:author="Okot" w:date="2020-01-08T12:18:00Z">
        <w:r>
          <w:t xml:space="preserve"> Bootst</w:t>
        </w:r>
      </w:ins>
      <w:ins w:id="11358" w:author="Okot" w:date="2020-01-08T12:20:00Z">
        <w:r w:rsidR="00B975EA">
          <w:t>rap.</w:t>
        </w:r>
      </w:ins>
    </w:p>
    <w:p w14:paraId="468B6AF7" w14:textId="2F0186D0" w:rsidR="00B975EA" w:rsidRDefault="00B975EA" w:rsidP="006E6B05">
      <w:pPr>
        <w:ind w:firstLine="0"/>
        <w:rPr>
          <w:ins w:id="11359" w:author="Okot" w:date="2020-01-08T12:20:00Z"/>
        </w:rPr>
      </w:pPr>
      <w:ins w:id="11360" w:author="Okot" w:date="2020-01-08T12:20:00Z">
        <w:r>
          <w:t xml:space="preserve"> Pomocnicze proj</w:t>
        </w:r>
      </w:ins>
      <w:ins w:id="11361" w:author="Okot" w:date="2020-01-08T12:21:00Z">
        <w:r>
          <w:t>e</w:t>
        </w:r>
      </w:ins>
      <w:ins w:id="11362" w:author="Okot" w:date="2020-01-08T12:20:00Z">
        <w:r>
          <w:t>kty oraz</w:t>
        </w:r>
      </w:ins>
      <w:ins w:id="11363" w:author="Okot" w:date="2020-01-08T12:21:00Z">
        <w:r>
          <w:t xml:space="preserve"> logo będę wykonane przy użyciu Photoshop</w:t>
        </w:r>
      </w:ins>
      <w:ins w:id="11364" w:author="Okot" w:date="2020-01-08T12:24:00Z">
        <w:r>
          <w:t>a</w:t>
        </w:r>
      </w:ins>
      <w:ins w:id="11365" w:author="Okot" w:date="2020-01-08T12:21:00Z">
        <w:r>
          <w:t xml:space="preserve"> CC, b</w:t>
        </w:r>
      </w:ins>
      <w:ins w:id="11366" w:author="Okot" w:date="2020-01-08T12:24:00Z">
        <w:r>
          <w:t>ędącego</w:t>
        </w:r>
      </w:ins>
      <w:ins w:id="11367" w:author="Okot" w:date="2020-01-08T12:21:00Z">
        <w:r>
          <w:t>, zdaniem autorki, kt</w:t>
        </w:r>
      </w:ins>
      <w:ins w:id="11368" w:author="Okot" w:date="2020-01-08T12:23:00Z">
        <w:r>
          <w:t xml:space="preserve">óra przetestowała wiele </w:t>
        </w:r>
      </w:ins>
      <w:ins w:id="11369" w:author="Okot" w:date="2020-01-08T12:21:00Z">
        <w:r>
          <w:t>open source’owych programów graficznych,</w:t>
        </w:r>
      </w:ins>
      <w:ins w:id="11370" w:author="Okot" w:date="2020-01-08T12:23:00Z">
        <w:r>
          <w:t xml:space="preserve"> nie chcąc inwestować w abonament</w:t>
        </w:r>
      </w:ins>
      <w:ins w:id="11371" w:author="Okot" w:date="2020-01-08T12:24:00Z">
        <w:r>
          <w:t>,</w:t>
        </w:r>
      </w:ins>
      <w:ins w:id="11372" w:author="Okot" w:date="2020-01-08T12:22:00Z">
        <w:r>
          <w:t xml:space="preserve"> najlepszym programem tego typu na rynku. </w:t>
        </w:r>
      </w:ins>
      <w:ins w:id="11373" w:author="Okot" w:date="2020-01-08T12:20:00Z">
        <w:r>
          <w:t xml:space="preserve"> </w:t>
        </w:r>
      </w:ins>
    </w:p>
    <w:p w14:paraId="05219E3A" w14:textId="75BF1668" w:rsidR="00A641F5" w:rsidDel="00214122" w:rsidRDefault="00A641F5" w:rsidP="006E6B05">
      <w:pPr>
        <w:ind w:firstLine="0"/>
        <w:rPr>
          <w:del w:id="11374" w:author="Okot" w:date="2020-01-24T16:08:00Z"/>
        </w:rPr>
      </w:pPr>
    </w:p>
    <w:p w14:paraId="78E582C8" w14:textId="002273F6" w:rsidR="00A641F5" w:rsidRDefault="00122EDB" w:rsidP="00A641F5">
      <w:pPr>
        <w:pStyle w:val="Nagwek2"/>
      </w:pPr>
      <w:bookmarkStart w:id="11375" w:name="_Toc35941949"/>
      <w:ins w:id="11376" w:author="Okot" w:date="2019-11-19T20:52:00Z">
        <w:r>
          <w:t>5</w:t>
        </w:r>
      </w:ins>
      <w:del w:id="11377" w:author="Okot" w:date="2019-11-19T20:52:00Z">
        <w:r w:rsidR="00A641F5" w:rsidDel="00122EDB">
          <w:delText>4</w:delText>
        </w:r>
      </w:del>
      <w:r w:rsidR="00A641F5">
        <w:t>.</w:t>
      </w:r>
      <w:ins w:id="11378" w:author="Okot" w:date="2019-11-19T20:52:00Z">
        <w:r>
          <w:t>2</w:t>
        </w:r>
      </w:ins>
      <w:del w:id="11379" w:author="Okot" w:date="2019-11-19T20:52:00Z">
        <w:r w:rsidR="000F6E38" w:rsidDel="00122EDB">
          <w:delText>3</w:delText>
        </w:r>
      </w:del>
      <w:r w:rsidR="00A641F5">
        <w:t>.2. Język programowania</w:t>
      </w:r>
      <w:bookmarkEnd w:id="11375"/>
    </w:p>
    <w:p w14:paraId="17D72261" w14:textId="77777777" w:rsidR="00A641F5" w:rsidRPr="00A641F5" w:rsidRDefault="00A641F5" w:rsidP="00A641F5"/>
    <w:p w14:paraId="577D7B34" w14:textId="0ACE5D84" w:rsidR="003756C3" w:rsidRDefault="00A5313C" w:rsidP="00A641F5">
      <w:pPr>
        <w:ind w:firstLine="708"/>
      </w:pPr>
      <w:r>
        <w:t xml:space="preserve">Pierwotna koncepcja obejmowała zastosowanie technologii Microsoftowych, </w:t>
      </w:r>
      <w:ins w:id="11380" w:author="Okot" w:date="2020-01-08T12:24:00Z">
        <w:r w:rsidR="006E4D7B">
          <w:t>ale zrezygnowano z niej ze względu na subiektywn</w:t>
        </w:r>
      </w:ins>
      <w:ins w:id="11381" w:author="Okot" w:date="2020-01-08T12:25:00Z">
        <w:r w:rsidR="006E4D7B">
          <w:t>ą niechęć autork</w:t>
        </w:r>
      </w:ins>
      <w:ins w:id="11382" w:author="Okot" w:date="2020-01-13T13:40:00Z">
        <w:r w:rsidR="0076278A">
          <w:t>i</w:t>
        </w:r>
      </w:ins>
      <w:ins w:id="11383" w:author="Okot" w:date="2020-01-08T12:25:00Z">
        <w:r w:rsidR="006E4D7B">
          <w:t xml:space="preserve"> do tej firmy. </w:t>
        </w:r>
      </w:ins>
      <w:del w:id="11384" w:author="Okot" w:date="2020-01-08T12:25:00Z">
        <w:r w:rsidDel="006E4D7B">
          <w:delText>n</w:delText>
        </w:r>
      </w:del>
      <w:ins w:id="11385"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86" w:author="Okot" w:date="2020-01-08T12:27:00Z">
        <w:r w:rsidR="006E4D7B">
          <w:t>ną</w:t>
        </w:r>
        <w:r w:rsidR="00270B63">
          <w:t xml:space="preserve"> tej decyzji jest po pierwsze to</w:t>
        </w:r>
        <w:r w:rsidR="006E4D7B">
          <w:t xml:space="preserve">, że </w:t>
        </w:r>
      </w:ins>
      <w:ins w:id="11387" w:author="Okot" w:date="2020-01-08T12:28:00Z">
        <w:r w:rsidR="006E4D7B">
          <w:t>chciano korzystać z technologii open soure</w:t>
        </w:r>
      </w:ins>
      <w:ins w:id="11388"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89" w:author="Okot" w:date="2020-01-08T12:30:00Z">
        <w:r w:rsidR="00270B63" w:rsidRPr="00F85C9B">
          <w:t>ła, że jest rozwijany dość chaotycznie i chociaż ma wiele wygodnych rozwiązań, a jego popularność jest nadal niekwestionowana, to niektóre rozwi</w:t>
        </w:r>
      </w:ins>
      <w:ins w:id="11390" w:author="Okot" w:date="2020-01-08T12:31:00Z">
        <w:r w:rsidR="00270B63" w:rsidRPr="00F85C9B">
          <w:t>ązania nie są optymalne.</w:t>
        </w:r>
      </w:ins>
      <w:ins w:id="11391" w:author="Okot" w:date="2020-01-12T13:06:00Z">
        <w:r w:rsidR="00F85C9B" w:rsidRPr="00F85C9B">
          <w:t xml:space="preserve"> Rozwój poprzez działania społeczności spowodowa</w:t>
        </w:r>
      </w:ins>
      <w:ins w:id="11392" w:author="Okot" w:date="2020-01-12T13:07:00Z">
        <w:r w:rsidR="00F85C9B" w:rsidRPr="00F85C9B">
          <w:t>ł, że istnieje wiele rozwiązań dla tych samych problemów, przez co praca z tym językiem potrafi prowadzić do niespójnej architektury</w:t>
        </w:r>
      </w:ins>
      <w:ins w:id="11393" w:author="Okot" w:date="2020-01-12T13:08:00Z">
        <w:r w:rsidR="00F85C9B" w:rsidRPr="00F85C9B">
          <w:t xml:space="preserve"> i słabej jakości</w:t>
        </w:r>
        <w:r w:rsidR="00F85C9B">
          <w:t xml:space="preserve"> kodu</w:t>
        </w:r>
      </w:ins>
      <w:ins w:id="11394" w:author="Okot" w:date="2020-01-12T13:07:00Z">
        <w:r w:rsidR="00F85C9B">
          <w:t>.</w:t>
        </w:r>
      </w:ins>
      <w:ins w:id="11395" w:author="Okot" w:date="2020-01-08T12:31:00Z">
        <w:r w:rsidR="00270B63">
          <w:t xml:space="preserve"> </w:t>
        </w:r>
      </w:ins>
      <w:ins w:id="11396" w:author="Okot" w:date="2020-01-08T12:32:00Z">
        <w:r w:rsidR="00270B63">
          <w:t>Wprawdzie Ruby wszedł na rynek po raz pierwszy w tym samym roku co PHP</w:t>
        </w:r>
      </w:ins>
      <w:ins w:id="11397" w:author="Okot" w:date="2020-01-13T12:20:00Z">
        <w:r w:rsidR="00316126">
          <w:t> [</w:t>
        </w:r>
        <w:r w:rsidR="00922CFE">
          <w:t>32</w:t>
        </w:r>
      </w:ins>
      <w:del w:id="11398" w:author="Okot" w:date="2020-03-24T10:12:00Z">
        <w:r w:rsidR="00A6591C" w:rsidDel="00876C61">
          <w:delText>4</w:delText>
        </w:r>
      </w:del>
      <w:ins w:id="11399" w:author="Okot" w:date="2020-01-13T13:36:00Z">
        <w:r w:rsidR="00C46FF7">
          <w:t>,</w:t>
        </w:r>
        <w:r w:rsidR="00922CFE">
          <w:t>34</w:t>
        </w:r>
      </w:ins>
      <w:del w:id="11400" w:author="Okot" w:date="2020-03-24T10:11:00Z">
        <w:r w:rsidR="008E53F0" w:rsidDel="00E82EDB">
          <w:delText>6</w:delText>
        </w:r>
      </w:del>
      <w:ins w:id="11401" w:author="Okot" w:date="2020-01-13T13:36:00Z">
        <w:r w:rsidR="009943EB">
          <w:t>]</w:t>
        </w:r>
      </w:ins>
      <w:ins w:id="11402" w:author="Okot" w:date="2020-01-08T12:32:00Z">
        <w:r w:rsidR="00270B63">
          <w:t xml:space="preserve">, to swoja popularność </w:t>
        </w:r>
      </w:ins>
      <w:ins w:id="11403" w:author="Okot" w:date="2020-01-08T12:33:00Z">
        <w:r w:rsidR="00270B63">
          <w:t>zaczął zdobywa</w:t>
        </w:r>
      </w:ins>
      <w:ins w:id="11404" w:author="Okot" w:date="2020-01-08T12:34:00Z">
        <w:r w:rsidR="00270B63">
          <w:t>ć prawie 10 lat później wraz z ukazaniem się frameworka Rails, który jest ceniony przez programist</w:t>
        </w:r>
      </w:ins>
      <w:ins w:id="11405" w:author="Okot" w:date="2020-01-08T12:36:00Z">
        <w:r w:rsidR="00270B63">
          <w:t>ów za to szybkość i łatwość pisania w nim kodu </w:t>
        </w:r>
        <w:r w:rsidR="00270B63" w:rsidRPr="00884608">
          <w:t>[</w:t>
        </w:r>
      </w:ins>
      <w:ins w:id="11406" w:author="Okot" w:date="2020-01-13T13:39:00Z">
        <w:r w:rsidR="00E82EDB">
          <w:t>3</w:t>
        </w:r>
      </w:ins>
      <w:ins w:id="11407" w:author="Okot" w:date="2020-04-17T17:41:00Z">
        <w:r w:rsidR="00922CFE">
          <w:t>4</w:t>
        </w:r>
      </w:ins>
      <w:del w:id="11408" w:author="Okot" w:date="2020-03-24T10:11:00Z">
        <w:r w:rsidR="008E53F0" w:rsidDel="00E82EDB">
          <w:delText>6</w:delText>
        </w:r>
      </w:del>
      <w:ins w:id="11409" w:author="Okot" w:date="2020-01-08T12:36:00Z">
        <w:r w:rsidR="00270B63" w:rsidRPr="00884608">
          <w:t>]</w:t>
        </w:r>
      </w:ins>
      <w:ins w:id="11410" w:author="Okot" w:date="2020-01-13T13:40:00Z">
        <w:r w:rsidR="0076278A">
          <w:t xml:space="preserve">, a dodatkowo w samych </w:t>
        </w:r>
      </w:ins>
      <w:ins w:id="11411" w:author="Okot" w:date="2020-01-13T13:41:00Z">
        <w:r w:rsidR="0076278A">
          <w:t>założeniach wspiera takie reguł</w:t>
        </w:r>
        <w:r w:rsidR="00FA2B39">
          <w:t>y czystej architektury</w:t>
        </w:r>
        <w:r w:rsidR="0076278A">
          <w:t xml:space="preserve"> jak „Don’t </w:t>
        </w:r>
      </w:ins>
      <w:ins w:id="11412" w:author="Okot" w:date="2020-01-13T14:07:00Z">
        <w:r w:rsidR="00FA2B39">
          <w:t>R</w:t>
        </w:r>
      </w:ins>
      <w:ins w:id="11413" w:author="Okot" w:date="2020-01-13T14:06:00Z">
        <w:r w:rsidR="00FA2B39">
          <w:t>epeat</w:t>
        </w:r>
      </w:ins>
      <w:ins w:id="11414" w:author="Okot" w:date="2020-01-13T14:07:00Z">
        <w:r w:rsidR="00FA2B39">
          <w:t xml:space="preserve"> Yourself” oraz „Convention Over Configuration”</w:t>
        </w:r>
      </w:ins>
      <w:ins w:id="11415" w:author="Okot" w:date="2020-01-13T14:09:00Z">
        <w:r w:rsidR="0013265D">
          <w:t xml:space="preserve"> oraz pozwala </w:t>
        </w:r>
      </w:ins>
      <w:ins w:id="11416" w:author="Okot" w:date="2020-01-13T14:10:00Z">
        <w:r w:rsidR="0013265D">
          <w:t>osiągnąć więcej pisząc mniej kodu niż w innych językach</w:t>
        </w:r>
      </w:ins>
      <w:ins w:id="11417" w:author="Okot" w:date="2020-01-13T14:07:00Z">
        <w:r w:rsidR="00FA2B39">
          <w:t> </w:t>
        </w:r>
      </w:ins>
      <w:ins w:id="11418" w:author="Okot" w:date="2020-01-13T14:06:00Z">
        <w:r w:rsidR="00FA2B39">
          <w:t>[</w:t>
        </w:r>
        <w:r w:rsidR="00580098">
          <w:t>24</w:t>
        </w:r>
      </w:ins>
      <w:del w:id="11419" w:author="Okot" w:date="2020-03-24T10:44:00Z">
        <w:r w:rsidR="005A135C" w:rsidDel="00580098">
          <w:delText>9</w:delText>
        </w:r>
      </w:del>
      <w:ins w:id="11420" w:author="Okot" w:date="2020-01-13T14:06:00Z">
        <w:r w:rsidR="00FA2B39">
          <w:t>]</w:t>
        </w:r>
      </w:ins>
      <w:ins w:id="11421" w:author="Okot" w:date="2020-01-08T12:36:00Z">
        <w:r w:rsidR="00270B63" w:rsidRPr="00884608">
          <w:t>.</w:t>
        </w:r>
      </w:ins>
      <w:ins w:id="11422" w:author="Okot" w:date="2020-01-08T12:38:00Z">
        <w:r w:rsidR="001B4AC5">
          <w:t xml:space="preserve"> Autorka, zachęcona pozytywnymi opiniami na temat Railsów, zdecydowała się więc poświęcić czas na nauczenie si</w:t>
        </w:r>
      </w:ins>
      <w:ins w:id="11423" w:author="Okot" w:date="2020-01-08T12:39:00Z">
        <w:r w:rsidR="001B4AC5">
          <w:t xml:space="preserve">ę go, mając nadzieję, że nauka zaowocuje </w:t>
        </w:r>
        <w:r w:rsidR="00AE01F4">
          <w:t>na etapie</w:t>
        </w:r>
      </w:ins>
      <w:ins w:id="11424" w:author="Okot" w:date="2020-01-08T12:40:00Z">
        <w:r w:rsidR="00AE01F4">
          <w:t xml:space="preserve"> potencjalnie szybszej</w:t>
        </w:r>
      </w:ins>
      <w:ins w:id="11425" w:author="Okot" w:date="2020-01-08T12:39:00Z">
        <w:r w:rsidR="00AE01F4">
          <w:t xml:space="preserve"> implementacji</w:t>
        </w:r>
      </w:ins>
      <w:ins w:id="11426" w:author="Okot" w:date="2020-01-08T12:40:00Z">
        <w:r w:rsidR="00AE01F4">
          <w:t xml:space="preserve"> oraz później w życiu zawodowym.</w:t>
        </w:r>
      </w:ins>
      <w:ins w:id="11427" w:author="Okot" w:date="2020-01-08T12:39:00Z">
        <w:r w:rsidR="00AE01F4">
          <w:t xml:space="preserve"> </w:t>
        </w:r>
      </w:ins>
      <w:del w:id="1142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29" w:name="_Toc35941950"/>
      <w:ins w:id="11430" w:author="Okot" w:date="2019-11-19T20:52:00Z">
        <w:r>
          <w:t>5</w:t>
        </w:r>
      </w:ins>
      <w:del w:id="11431" w:author="Okot" w:date="2019-11-19T20:52:00Z">
        <w:r w:rsidR="000F6E38" w:rsidDel="00122EDB">
          <w:delText>4</w:delText>
        </w:r>
      </w:del>
      <w:r w:rsidR="000F6E38">
        <w:t>.</w:t>
      </w:r>
      <w:ins w:id="11432" w:author="Okot" w:date="2019-11-19T20:52:00Z">
        <w:r>
          <w:t>2</w:t>
        </w:r>
      </w:ins>
      <w:del w:id="11433" w:author="Okot" w:date="2019-11-19T20:52:00Z">
        <w:r w:rsidR="000F6E38" w:rsidDel="00122EDB">
          <w:delText>3</w:delText>
        </w:r>
      </w:del>
      <w:r w:rsidR="00A641F5">
        <w:t>.3. Baza danych</w:t>
      </w:r>
      <w:bookmarkEnd w:id="11429"/>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34" w:author="Okot" w:date="2020-01-12T13:15:00Z">
        <w:r w:rsidR="00F85C9B">
          <w:t>popularnym</w:t>
        </w:r>
      </w:ins>
      <w:del w:id="11435" w:author="Okot" w:date="2020-01-12T13:15:00Z">
        <w:r w:rsidDel="00F85C9B">
          <w:delText>szeroko stosowanym</w:delText>
        </w:r>
      </w:del>
      <w:r>
        <w:t xml:space="preserve"> MySQLem, to w pracy zostanie wykorzys</w:t>
      </w:r>
      <w:ins w:id="11436" w:author="Okot" w:date="2020-01-12T13:14:00Z">
        <w:r w:rsidR="00F85C9B">
          <w:t>t</w:t>
        </w:r>
      </w:ins>
      <w:r>
        <w:t xml:space="preserve">any </w:t>
      </w:r>
      <w:ins w:id="11437" w:author="Okot" w:date="2020-01-12T13:14:00Z">
        <w:r w:rsidR="00F85C9B">
          <w:t xml:space="preserve">relacyjny model bazy danych </w:t>
        </w:r>
      </w:ins>
      <w:r>
        <w:t>PostgreSQL</w:t>
      </w:r>
      <w:del w:id="11438" w:author="Okot" w:date="2020-01-08T12:41:00Z">
        <w:r w:rsidRPr="00AE01F4" w:rsidDel="00AE01F4">
          <w:rPr>
            <w:highlight w:val="yellow"/>
            <w:rPrChange w:id="11439" w:author="Okot" w:date="2020-01-08T12:41:00Z">
              <w:rPr/>
            </w:rPrChange>
          </w:rPr>
          <w:delText xml:space="preserve">. </w:delText>
        </w:r>
      </w:del>
      <w:ins w:id="11440" w:author="Okot" w:date="2020-01-12T13:15:00Z">
        <w:r w:rsidR="00F85C9B">
          <w:t>, k</w:t>
        </w:r>
      </w:ins>
      <w:ins w:id="11441" w:author="Okot" w:date="2020-01-12T13:10:00Z">
        <w:r w:rsidR="00F85C9B">
          <w:t>tóry jest skalowalny w imponującym stopniu, oferuj</w:t>
        </w:r>
      </w:ins>
      <w:ins w:id="11442" w:author="Okot" w:date="2020-01-12T13:11:00Z">
        <w:r w:rsidR="00F85C9B">
          <w:t>e wiele rozwiązań wspomagając</w:t>
        </w:r>
      </w:ins>
      <w:ins w:id="11443" w:author="Okot" w:date="2020-01-12T13:14:00Z">
        <w:r w:rsidR="00F85C9B">
          <w:t>yc</w:t>
        </w:r>
      </w:ins>
      <w:ins w:id="11444" w:author="Okot" w:date="2020-01-12T13:11:00Z">
        <w:r w:rsidR="00F85C9B">
          <w:t>h optymalizację zapytań,</w:t>
        </w:r>
      </w:ins>
      <w:ins w:id="11445" w:author="Okot" w:date="2020-01-12T13:12:00Z">
        <w:r w:rsidR="00F85C9B">
          <w:t xml:space="preserve"> np.</w:t>
        </w:r>
      </w:ins>
      <w:ins w:id="11446" w:author="Okot" w:date="2020-01-12T13:15:00Z">
        <w:r w:rsidR="00F85C9B">
          <w:t>:</w:t>
        </w:r>
      </w:ins>
      <w:ins w:id="11447" w:author="Okot" w:date="2020-01-12T13:12:00Z">
        <w:r w:rsidR="00F85C9B">
          <w:t xml:space="preserve"> rozbudowane metody indeksacji danych.</w:t>
        </w:r>
      </w:ins>
      <w:ins w:id="11448" w:author="Okot" w:date="2020-01-12T13:11:00Z">
        <w:r w:rsidR="00F85C9B">
          <w:t xml:space="preserve"> </w:t>
        </w:r>
      </w:ins>
      <w:ins w:id="11449" w:author="Okot" w:date="2020-01-12T13:13:00Z">
        <w:r w:rsidR="00F85C9B">
          <w:t>Dodatkowo j</w:t>
        </w:r>
      </w:ins>
      <w:ins w:id="11450" w:author="Okot" w:date="2020-01-12T13:11:00Z">
        <w:r w:rsidR="00F85C9B">
          <w:t>est bardzo aktywnie rozwijany</w:t>
        </w:r>
      </w:ins>
      <w:ins w:id="11451" w:author="Okot" w:date="2020-01-12T13:13:00Z">
        <w:r w:rsidR="00F85C9B">
          <w:t>, co sprawia, że jest przyszłościowym rozwiązaniem</w:t>
        </w:r>
      </w:ins>
      <w:ins w:id="11452" w:author="Okot" w:date="2020-01-12T13:11:00Z">
        <w:r w:rsidR="00F85C9B">
          <w:t>, z k</w:t>
        </w:r>
      </w:ins>
      <w:ins w:id="11453"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54" w:author="Okot" w:date="2020-01-12T13:23:00Z"/>
        </w:rPr>
      </w:pPr>
      <w:bookmarkStart w:id="11455" w:name="_Toc35941951"/>
      <w:ins w:id="11456" w:author="Okot" w:date="2019-11-19T20:52:00Z">
        <w:r>
          <w:t>5</w:t>
        </w:r>
      </w:ins>
      <w:del w:id="11457" w:author="Okot" w:date="2019-11-19T20:52:00Z">
        <w:r w:rsidR="00A641F5" w:rsidDel="00122EDB">
          <w:delText>4</w:delText>
        </w:r>
      </w:del>
      <w:r w:rsidR="00A641F5">
        <w:t>.</w:t>
      </w:r>
      <w:ins w:id="11458" w:author="Okot" w:date="2019-11-19T20:52:00Z">
        <w:r>
          <w:t>2</w:t>
        </w:r>
      </w:ins>
      <w:del w:id="11459" w:author="Okot" w:date="2019-11-19T20:52:00Z">
        <w:r w:rsidR="000F6E38" w:rsidDel="00122EDB">
          <w:delText>3</w:delText>
        </w:r>
      </w:del>
      <w:r w:rsidR="00A641F5">
        <w:t>.4. Highcharts</w:t>
      </w:r>
      <w:ins w:id="11460" w:author="Okot" w:date="2020-01-12T14:17:00Z">
        <w:r w:rsidR="00EC282D">
          <w:t> [</w:t>
        </w:r>
      </w:ins>
      <w:ins w:id="11461" w:author="Okot" w:date="2020-01-13T14:57:00Z">
        <w:r w:rsidR="007B6C0B">
          <w:t>1</w:t>
        </w:r>
      </w:ins>
      <w:del w:id="11462" w:author="Okot" w:date="2020-03-24T11:15:00Z">
        <w:r w:rsidR="005A135C" w:rsidDel="000473DF">
          <w:delText>2</w:delText>
        </w:r>
      </w:del>
      <w:ins w:id="11463" w:author="Okot" w:date="2020-03-24T11:15:00Z">
        <w:r w:rsidR="000473DF">
          <w:t>6</w:t>
        </w:r>
      </w:ins>
      <w:ins w:id="11464" w:author="Okot" w:date="2020-01-12T14:17:00Z">
        <w:r w:rsidR="00EC282D">
          <w:t>]</w:t>
        </w:r>
      </w:ins>
      <w:bookmarkEnd w:id="11455"/>
    </w:p>
    <w:p w14:paraId="5FA0A509" w14:textId="77777777" w:rsidR="00F47D79" w:rsidRPr="001C71AE" w:rsidRDefault="00F47D79">
      <w:pPr>
        <w:pPrChange w:id="11465" w:author="Okot" w:date="2020-01-12T13:23:00Z">
          <w:pPr>
            <w:pStyle w:val="Nagwek2"/>
          </w:pPr>
        </w:pPrChange>
      </w:pPr>
    </w:p>
    <w:p w14:paraId="046F67B0" w14:textId="34F14410" w:rsidR="00182A62" w:rsidRDefault="00CF34BD" w:rsidP="00182A62">
      <w:pPr>
        <w:rPr>
          <w:ins w:id="11466" w:author="Okot" w:date="2020-01-12T14:11:00Z"/>
        </w:rPr>
      </w:pPr>
      <w:ins w:id="11467" w:author="Okot" w:date="2020-01-12T13:18:00Z">
        <w:r>
          <w:t xml:space="preserve">Biblioteka Highcharts </w:t>
        </w:r>
      </w:ins>
      <w:ins w:id="11468" w:author="Okot" w:date="2020-01-12T14:07:00Z">
        <w:r w:rsidR="00A00BA9">
          <w:t>powstała w 2009 roku. J</w:t>
        </w:r>
      </w:ins>
      <w:ins w:id="11469" w:author="Okot" w:date="2020-01-12T13:18:00Z">
        <w:r>
          <w:t>est kompleksowym rozwiązaniem do generowania dynamicznych i estetycznych wykresów, opartym na JavaScrip</w:t>
        </w:r>
      </w:ins>
      <w:ins w:id="11470" w:author="Okot" w:date="2020-01-12T13:23:00Z">
        <w:r w:rsidR="00F47D79">
          <w:t>t</w:t>
        </w:r>
      </w:ins>
      <w:ins w:id="11471" w:author="Okot" w:date="2020-01-12T13:18:00Z">
        <w:r>
          <w:t>cie. O</w:t>
        </w:r>
      </w:ins>
      <w:ins w:id="11472"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73" w:author="Okot" w:date="2020-01-12T14:07:00Z">
        <w:r w:rsidR="00A00BA9">
          <w:t xml:space="preserve"> </w:t>
        </w:r>
      </w:ins>
      <w:ins w:id="11474" w:author="Okot" w:date="2020-01-12T14:08:00Z">
        <w:r w:rsidR="00A00BA9">
          <w:t>Highcharts wspiera wiele metod przekazywania danych</w:t>
        </w:r>
      </w:ins>
      <w:ins w:id="11475" w:author="Okot" w:date="2020-01-12T14:09:00Z">
        <w:r w:rsidR="00A00BA9">
          <w:t>: CVS, Jsona, dane na wprowadzone na sztywno oraz zaczytywane na bie</w:t>
        </w:r>
      </w:ins>
      <w:ins w:id="11476"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77" w:author="Okot" w:date="2020-01-12T14:11:00Z">
        <w:r w:rsidR="00A00BA9" w:rsidRPr="00EC282D">
          <w:t>ązań.</w:t>
        </w:r>
      </w:ins>
      <w:ins w:id="11478" w:author="Okot" w:date="2020-01-12T14:18:00Z">
        <w:r w:rsidR="00492DF1">
          <w:t xml:space="preserve"> </w:t>
        </w:r>
      </w:ins>
    </w:p>
    <w:p w14:paraId="08B9854D" w14:textId="20CDC63B" w:rsidR="00EC282D" w:rsidRDefault="00EC282D" w:rsidP="00182A62">
      <w:pPr>
        <w:rPr>
          <w:ins w:id="11479" w:author="Okot" w:date="2020-01-15T15:12:00Z"/>
        </w:rPr>
      </w:pPr>
      <w:ins w:id="11480" w:author="Okot" w:date="2020-01-12T14:11:00Z">
        <w:r>
          <w:t>Twórcy wspieraj</w:t>
        </w:r>
      </w:ins>
      <w:ins w:id="11481" w:author="Okot" w:date="2020-01-12T14:12:00Z">
        <w:r>
          <w:t>ą zarówno prywatnych użytkowników, studentów oraz organizacje non-profit oferując im bezpłatną licencję do użytku prywatnego, celów edukacyjnych i niekomercyjnych oraz wielkie korporacje sprzedając licencj</w:t>
        </w:r>
      </w:ins>
      <w:ins w:id="11482" w:author="Okot" w:date="2020-01-12T14:13:00Z">
        <w:r>
          <w:t>ę komercyjną. Dzięki takiemu ułatwieniu autorka, która póki co zamierza używać aplikacji prywatnie, zaprezentować ją na uczelni oraz ewentualnie udostępnić za darmo kilkorgu znajomym, mog</w:t>
        </w:r>
      </w:ins>
      <w:ins w:id="11483" w:author="Okot" w:date="2020-01-12T14:14:00Z">
        <w:r>
          <w:t>ła skorzystać z biblioteki nieodpłatnie.</w:t>
        </w:r>
      </w:ins>
      <w:ins w:id="11484" w:author="Okot" w:date="2020-01-15T15:13:00Z">
        <w:r w:rsidR="003B1F88">
          <w:t xml:space="preserve"> Zdobycie licencji nie jest skomplikowana – po wypełnieniu </w:t>
        </w:r>
      </w:ins>
      <w:ins w:id="11485" w:author="Okot" w:date="2020-01-15T15:14:00Z">
        <w:r w:rsidR="003B1F88">
          <w:t xml:space="preserve">krótkiego </w:t>
        </w:r>
      </w:ins>
      <w:ins w:id="11486" w:author="Okot" w:date="2020-01-15T15:13:00Z">
        <w:r w:rsidR="003B1F88">
          <w:t>formularza na stronie Highcharts</w:t>
        </w:r>
      </w:ins>
      <w:ins w:id="11487" w:author="Okot" w:date="2020-01-15T15:14:00Z">
        <w:r w:rsidR="003B1F88">
          <w:t>, potwierdzenie otrzymania licencji wysyłane jest na maila.</w:t>
        </w:r>
      </w:ins>
    </w:p>
    <w:p w14:paraId="5D63B3FC" w14:textId="77777777" w:rsidR="003B1F88" w:rsidRDefault="003B1F88" w:rsidP="00182A62">
      <w:pPr>
        <w:rPr>
          <w:ins w:id="11488" w:author="Okot" w:date="2020-01-15T15:12:00Z"/>
        </w:rPr>
      </w:pPr>
    </w:p>
    <w:p w14:paraId="54FC9FD0" w14:textId="3E16E41B" w:rsidR="003B1F88" w:rsidRDefault="003B1F88">
      <w:pPr>
        <w:ind w:firstLine="0"/>
        <w:rPr>
          <w:ins w:id="11489" w:author="Okot" w:date="2020-01-15T15:12:00Z"/>
        </w:rPr>
        <w:pPrChange w:id="11490" w:author="Okot" w:date="2020-01-15T15:12:00Z">
          <w:pPr/>
        </w:pPrChange>
      </w:pPr>
      <w:ins w:id="11491"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92" w:author="Okot" w:date="2020-01-17T12:14:00Z"/>
        </w:rPr>
        <w:pPrChange w:id="11493" w:author="Okot" w:date="2020-01-15T15:13:00Z">
          <w:pPr/>
        </w:pPrChange>
      </w:pPr>
    </w:p>
    <w:p w14:paraId="7A8BE386" w14:textId="001CBFEF" w:rsidR="003B1F88" w:rsidRDefault="003B1F88">
      <w:pPr>
        <w:jc w:val="center"/>
        <w:rPr>
          <w:ins w:id="11494" w:author="Okot" w:date="2020-01-15T15:15:00Z"/>
        </w:rPr>
        <w:pPrChange w:id="11495" w:author="Okot" w:date="2020-01-15T15:13:00Z">
          <w:pPr/>
        </w:pPrChange>
      </w:pPr>
      <w:ins w:id="11496" w:author="Okot" w:date="2020-01-15T15:13:00Z">
        <w:r>
          <w:t>Rys. 5.</w:t>
        </w:r>
      </w:ins>
      <w:ins w:id="11497" w:author="Okot" w:date="2020-01-17T12:09:00Z">
        <w:r w:rsidR="00393E0B">
          <w:t>5</w:t>
        </w:r>
      </w:ins>
      <w:ins w:id="11498" w:author="Okot" w:date="2020-01-15T15:13:00Z">
        <w:r>
          <w:t>. </w:t>
        </w:r>
      </w:ins>
      <w:ins w:id="11499" w:author="Okot" w:date="2020-01-15T15:15:00Z">
        <w:r w:rsidR="007A16B5">
          <w:t>E-mail potwierdzający otrzymanie niekomercyjnej licencji na Highcharts</w:t>
        </w:r>
      </w:ins>
      <w:ins w:id="11500" w:author="Okot" w:date="2020-01-15T15:16:00Z">
        <w:r w:rsidR="007A16B5">
          <w:t> [źródło własne].</w:t>
        </w:r>
      </w:ins>
    </w:p>
    <w:p w14:paraId="5E7D82C3" w14:textId="77777777" w:rsidR="007A16B5" w:rsidRDefault="007A16B5">
      <w:pPr>
        <w:jc w:val="center"/>
        <w:rPr>
          <w:ins w:id="11501" w:author="Okot" w:date="2020-01-12T14:15:00Z"/>
        </w:rPr>
        <w:pPrChange w:id="11502" w:author="Okot" w:date="2020-01-15T15:13:00Z">
          <w:pPr/>
        </w:pPrChange>
      </w:pPr>
    </w:p>
    <w:p w14:paraId="78348B61" w14:textId="456F2486" w:rsidR="00EC282D" w:rsidRDefault="00EC282D" w:rsidP="00182A62">
      <w:pPr>
        <w:rPr>
          <w:ins w:id="11503" w:author="Okot" w:date="2020-01-12T14:08:00Z"/>
        </w:rPr>
      </w:pPr>
      <w:ins w:id="11504" w:author="Okot" w:date="2020-01-12T14:15:00Z">
        <w:r>
          <w:t>Biblioteka jest</w:t>
        </w:r>
      </w:ins>
      <w:ins w:id="11505" w:author="Okot" w:date="2020-01-12T14:16:00Z">
        <w:r>
          <w:t xml:space="preserve"> kolejną technologią open source wykorzystywaną przy tym projekcie. Niezależnie od typu licencji, programista może ściągnąć kod źródło i dowolnie go modyfikow</w:t>
        </w:r>
      </w:ins>
      <w:ins w:id="11506" w:author="Okot" w:date="2020-01-12T14:17:00Z">
        <w:r>
          <w:t>ać.</w:t>
        </w:r>
      </w:ins>
      <w:ins w:id="11507"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508" w:author="Okot" w:date="2020-01-12T13:23:00Z"/>
        </w:rPr>
      </w:pPr>
      <w:ins w:id="11509" w:author="Okot" w:date="2020-01-12T14:08:00Z">
        <w:r>
          <w:lastRenderedPageBreak/>
          <w:t>Wykresy generowane przez Highcharts są</w:t>
        </w:r>
        <w:r w:rsidR="00492DF1">
          <w:t xml:space="preserve"> same w sobie wysoce estetyczne, ale bardziej wymagaj</w:t>
        </w:r>
      </w:ins>
      <w:ins w:id="11510" w:author="Okot" w:date="2020-01-12T14:18:00Z">
        <w:r w:rsidR="00492DF1">
          <w:t xml:space="preserve">ący użytkownik może </w:t>
        </w:r>
      </w:ins>
      <w:ins w:id="11511" w:author="Okot" w:date="2020-01-12T14:19:00Z">
        <w:r w:rsidR="00492DF1">
          <w:t>je dowolnie modyfikować pod swoje potrzeby zarówno za pomocą arkuszy stylów CSS, JavaScriptu jak i innych form kreowania animacji.</w:t>
        </w:r>
      </w:ins>
      <w:ins w:id="11512" w:author="Okot" w:date="2020-01-12T14:20:00Z">
        <w:r w:rsidR="00492DF1">
          <w:t xml:space="preserve"> </w:t>
        </w:r>
      </w:ins>
      <w:ins w:id="11513" w:author="Okot" w:date="2020-01-12T14:22:00Z">
        <w:r w:rsidR="00492DF1">
          <w:t>W niniejszej aplikacji potrzebne są nieskomplikowane wykresy z niewieloma funkcjami, więc nie uda się przedstawić pełni możliwości rozwi</w:t>
        </w:r>
      </w:ins>
      <w:ins w:id="11514" w:author="Okot" w:date="2020-01-12T14:23:00Z">
        <w:r w:rsidR="00492DF1">
          <w:t>ązania i prawdopodobnie istnieją mniej rozbudowane</w:t>
        </w:r>
      </w:ins>
      <w:ins w:id="11515" w:author="Okot" w:date="2020-01-12T14:24:00Z">
        <w:r w:rsidR="00492DF1">
          <w:t xml:space="preserve"> systemy</w:t>
        </w:r>
      </w:ins>
      <w:ins w:id="11516" w:author="Okot" w:date="2020-01-12T14:23:00Z">
        <w:r w:rsidR="00492DF1">
          <w:t>, które w zupełności wystarczy</w:t>
        </w:r>
      </w:ins>
      <w:ins w:id="11517" w:author="Okot" w:date="2020-01-12T14:24:00Z">
        <w:r w:rsidR="00492DF1">
          <w:t>łyby do wygenerowania potrzebnej zawartości. Niemniej autorce, która w przeszłości pracowała już z tą tec</w:t>
        </w:r>
      </w:ins>
      <w:ins w:id="11518" w:author="Okot" w:date="2020-01-12T14:25:00Z">
        <w:r w:rsidR="00492DF1">
          <w:t>hnologią, bardzo zależy, żeby wykorzystać Highcharts, zwłaszcza, że jeśli zaistnieje w przysz</w:t>
        </w:r>
      </w:ins>
      <w:ins w:id="11519"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20" w:author="Okot" w:date="2020-01-08T12:41:00Z"/>
        </w:rPr>
      </w:pPr>
      <w:bookmarkStart w:id="11521" w:name="_Toc35941952"/>
      <w:ins w:id="11522" w:author="Okot" w:date="2019-11-19T20:52:00Z">
        <w:r>
          <w:t>5</w:t>
        </w:r>
      </w:ins>
      <w:del w:id="11523" w:author="Okot" w:date="2019-11-19T20:52:00Z">
        <w:r w:rsidR="000F6E38" w:rsidDel="00122EDB">
          <w:delText>4</w:delText>
        </w:r>
      </w:del>
      <w:r w:rsidR="000F6E38">
        <w:t>.</w:t>
      </w:r>
      <w:ins w:id="11524" w:author="Okot" w:date="2019-11-19T20:52:00Z">
        <w:r>
          <w:t>2</w:t>
        </w:r>
      </w:ins>
      <w:del w:id="11525" w:author="Okot" w:date="2019-11-19T20:52:00Z">
        <w:r w:rsidR="000F6E38" w:rsidDel="00122EDB">
          <w:delText>3</w:delText>
        </w:r>
      </w:del>
      <w:r w:rsidR="00182A62">
        <w:t>.5. System kontroli wersji</w:t>
      </w:r>
      <w:bookmarkEnd w:id="11521"/>
    </w:p>
    <w:p w14:paraId="52AC9335" w14:textId="77777777" w:rsidR="00DB48FA" w:rsidRDefault="00DB48FA">
      <w:pPr>
        <w:rPr>
          <w:ins w:id="11526" w:author="Okot" w:date="2020-01-12T13:34:00Z"/>
        </w:rPr>
        <w:pPrChange w:id="11527" w:author="Okot" w:date="2020-01-08T12:41:00Z">
          <w:pPr>
            <w:pStyle w:val="Nagwek2"/>
          </w:pPr>
        </w:pPrChange>
      </w:pPr>
    </w:p>
    <w:p w14:paraId="25064AE1" w14:textId="76B65959" w:rsidR="00541EFA" w:rsidRDefault="00DB48FA">
      <w:pPr>
        <w:rPr>
          <w:ins w:id="11528" w:author="Okot" w:date="2020-01-13T16:24:00Z"/>
        </w:rPr>
        <w:pPrChange w:id="11529" w:author="Okot" w:date="2020-01-08T12:41:00Z">
          <w:pPr>
            <w:pStyle w:val="Nagwek2"/>
          </w:pPr>
        </w:pPrChange>
      </w:pPr>
      <w:ins w:id="11530"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31" w:author="Okot" w:date="2020-01-12T13:35:00Z">
        <w:r>
          <w:t>ła znaczną pomyłkę w tekście</w:t>
        </w:r>
      </w:ins>
      <w:ins w:id="11532" w:author="Okot" w:date="2020-01-12T13:36:00Z">
        <w:r>
          <w:t xml:space="preserve"> odnośnie źródeł danych</w:t>
        </w:r>
      </w:ins>
      <w:ins w:id="11533" w:author="Okot" w:date="2020-01-12T13:35:00Z">
        <w:r>
          <w:t xml:space="preserve">, w trakcie </w:t>
        </w:r>
        <w:r w:rsidRPr="00DB48FA">
          <w:rPr>
            <w:highlight w:val="yellow"/>
            <w:rPrChange w:id="11534" w:author="Okot" w:date="2020-01-12T13:35:00Z">
              <w:rPr/>
            </w:rPrChange>
          </w:rPr>
          <w:t>proof readingu</w:t>
        </w:r>
        <w:r>
          <w:t>. Dzięki temu, że już od samego początku, praca była wersjonowana na GitHubie,</w:t>
        </w:r>
      </w:ins>
      <w:ins w:id="11535" w:author="Okot" w:date="2020-01-13T16:26:00Z">
        <w:r w:rsidR="00EB3F99">
          <w:t xml:space="preserve"> a kolejne zmiany czytelnie opisane,</w:t>
        </w:r>
      </w:ins>
      <w:ins w:id="11536" w:author="Okot" w:date="2020-01-12T13:35:00Z">
        <w:r>
          <w:t xml:space="preserve"> udało się znaleźć oryginalny fragment i naprawi</w:t>
        </w:r>
      </w:ins>
      <w:ins w:id="11537" w:author="Okot" w:date="2020-01-12T13:36:00Z">
        <w:r>
          <w:t>ć błąd.</w:t>
        </w:r>
      </w:ins>
    </w:p>
    <w:p w14:paraId="5FA045D5" w14:textId="77777777" w:rsidR="00EB3F99" w:rsidRDefault="00EB3F99">
      <w:pPr>
        <w:ind w:firstLine="0"/>
        <w:rPr>
          <w:ins w:id="11538" w:author="Okot" w:date="2020-01-13T16:24:00Z"/>
        </w:rPr>
        <w:pPrChange w:id="11539" w:author="Okot" w:date="2020-01-13T16:24:00Z">
          <w:pPr>
            <w:pStyle w:val="Nagwek2"/>
          </w:pPr>
        </w:pPrChange>
      </w:pPr>
    </w:p>
    <w:p w14:paraId="22A3D339" w14:textId="120F2DEE" w:rsidR="00EB3F99" w:rsidRDefault="00EB3F99">
      <w:pPr>
        <w:ind w:firstLine="0"/>
        <w:jc w:val="center"/>
        <w:rPr>
          <w:ins w:id="11540" w:author="Okot" w:date="2020-01-12T13:16:00Z"/>
        </w:rPr>
        <w:pPrChange w:id="11541" w:author="Okot" w:date="2020-01-13T16:25:00Z">
          <w:pPr>
            <w:pStyle w:val="Nagwek2"/>
          </w:pPr>
        </w:pPrChange>
      </w:pPr>
      <w:ins w:id="11542"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43" w:author="Okot" w:date="2020-01-13T16:25:00Z"/>
        </w:rPr>
      </w:pPr>
      <w:ins w:id="11544" w:author="Okot" w:date="2020-01-13T16:25:00Z">
        <w:r>
          <w:t>Rys. 5.</w:t>
        </w:r>
      </w:ins>
      <w:ins w:id="11545" w:author="Okot" w:date="2020-01-13T16:26:00Z">
        <w:r w:rsidR="00393E0B">
          <w:t>6</w:t>
        </w:r>
      </w:ins>
      <w:ins w:id="11546" w:author="Okot" w:date="2020-01-13T16:25:00Z">
        <w:r>
          <w:t xml:space="preserve">. </w:t>
        </w:r>
      </w:ins>
      <w:ins w:id="11547" w:author="Okot" w:date="2020-01-13T16:26:00Z">
        <w:r>
          <w:t xml:space="preserve">Widok </w:t>
        </w:r>
      </w:ins>
      <w:ins w:id="11548" w:author="Okot" w:date="2020-01-13T16:27:00Z">
        <w:r>
          <w:t>repozytorium. Historia commit</w:t>
        </w:r>
      </w:ins>
      <w:ins w:id="11549" w:author="Okot" w:date="2020-01-13T16:28:00Z">
        <w:r>
          <w:t>ów</w:t>
        </w:r>
      </w:ins>
      <w:ins w:id="11550" w:author="Okot" w:date="2020-01-13T17:03:00Z">
        <w:r w:rsidR="006F3D50">
          <w:t> [10</w:t>
        </w:r>
        <w:r w:rsidR="00D14859">
          <w:t>]</w:t>
        </w:r>
      </w:ins>
      <w:ins w:id="11551" w:author="Okot" w:date="2020-01-13T16:28:00Z">
        <w:r>
          <w:t>.</w:t>
        </w:r>
      </w:ins>
    </w:p>
    <w:p w14:paraId="7AF2D105" w14:textId="22FFDFEB" w:rsidR="00F47D79" w:rsidRDefault="007B18AB">
      <w:pPr>
        <w:rPr>
          <w:ins w:id="11552" w:author="Okot" w:date="2020-01-12T13:25:00Z"/>
        </w:rPr>
        <w:pPrChange w:id="11553" w:author="Okot" w:date="2020-01-08T12:41:00Z">
          <w:pPr>
            <w:pStyle w:val="Nagwek2"/>
          </w:pPr>
        </w:pPrChange>
      </w:pPr>
      <w:ins w:id="11554"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55" w:author="Okot" w:date="2020-01-12T13:24:00Z">
        <w:r w:rsidR="00F47D79">
          <w:t>’owy</w:t>
        </w:r>
      </w:ins>
      <w:ins w:id="11556" w:author="Okot" w:date="2020-01-12T13:20:00Z">
        <w:r>
          <w:t xml:space="preserve"> system</w:t>
        </w:r>
      </w:ins>
      <w:ins w:id="11557" w:author="Okot" w:date="2020-01-13T16:30:00Z">
        <w:r w:rsidR="00EB3F99">
          <w:t xml:space="preserve"> stworzony przez Linusa Torvalda, twórcę Linux</w:t>
        </w:r>
      </w:ins>
      <w:ins w:id="11558" w:author="Okot" w:date="2020-01-13T16:32:00Z">
        <w:r w:rsidR="00EB3F99">
          <w:t>a,</w:t>
        </w:r>
      </w:ins>
      <w:ins w:id="11559" w:author="Okot" w:date="2020-01-13T16:30:00Z">
        <w:r w:rsidR="00EB3F99">
          <w:t xml:space="preserve"> wspo</w:t>
        </w:r>
      </w:ins>
      <w:ins w:id="11560" w:author="Okot" w:date="2020-01-13T16:32:00Z">
        <w:r w:rsidR="00EB3F99">
          <w:t xml:space="preserve">magany interfejsem </w:t>
        </w:r>
      </w:ins>
      <w:ins w:id="11561" w:author="Okot" w:date="2020-01-13T16:33:00Z">
        <w:r w:rsidR="00EB3F99">
          <w:t>WWW – platformą GitHub.</w:t>
        </w:r>
      </w:ins>
    </w:p>
    <w:p w14:paraId="58D8F9BA" w14:textId="156B9EDC" w:rsidR="00F47D79" w:rsidRDefault="00F47D79">
      <w:pPr>
        <w:rPr>
          <w:ins w:id="11562" w:author="Okot" w:date="2020-01-13T16:41:00Z"/>
        </w:rPr>
        <w:pPrChange w:id="11563" w:author="Okot" w:date="2020-01-08T12:41:00Z">
          <w:pPr>
            <w:pStyle w:val="Nagwek2"/>
          </w:pPr>
        </w:pPrChange>
      </w:pPr>
      <w:ins w:id="11564" w:author="Okot" w:date="2020-01-12T13:25:00Z">
        <w:r>
          <w:t>GitHub,</w:t>
        </w:r>
      </w:ins>
      <w:ins w:id="11565" w:author="Okot" w:date="2020-01-13T16:35:00Z">
        <w:r w:rsidR="003304FA">
          <w:t xml:space="preserve"> stworzony za pomocą frameworka Ruby on Rails, jest</w:t>
        </w:r>
      </w:ins>
      <w:ins w:id="11566"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67" w:author="Okot" w:date="2020-01-13T16:36:00Z">
        <w:r w:rsidR="003304FA">
          <w:t xml:space="preserve">W </w:t>
        </w:r>
      </w:ins>
      <w:ins w:id="11568" w:author="Okot" w:date="2020-01-12T13:30:00Z">
        <w:r w:rsidR="00DB48FA">
          <w:t xml:space="preserve">profesjonalnym projekcie </w:t>
        </w:r>
      </w:ins>
      <w:ins w:id="11569" w:author="Okot" w:date="2020-01-12T13:25:00Z">
        <w:r>
          <w:t>umożliwia sprawną pracę nad</w:t>
        </w:r>
      </w:ins>
      <w:ins w:id="11570" w:author="Okot" w:date="2020-01-12T13:30:00Z">
        <w:r w:rsidR="00DB48FA">
          <w:t xml:space="preserve"> aplikacją</w:t>
        </w:r>
      </w:ins>
      <w:ins w:id="11571" w:author="Okot" w:date="2020-01-12T13:25:00Z">
        <w:r>
          <w:t xml:space="preserve"> w zespole.</w:t>
        </w:r>
      </w:ins>
      <w:ins w:id="11572" w:author="Okot" w:date="2020-01-12T13:30:00Z">
        <w:r w:rsidR="00DB48FA">
          <w:t xml:space="preserve"> Tutaj nie mamy do czynienia z grup</w:t>
        </w:r>
      </w:ins>
      <w:ins w:id="11573" w:author="Okot" w:date="2020-01-12T13:31:00Z">
        <w:r w:rsidR="00DB48FA">
          <w:t>ą współpracujących osób, niemniej zdecydowano się korzystać w GitHuba ze względu na jego ogólnoświatową popularność, w</w:t>
        </w:r>
      </w:ins>
      <w:ins w:id="11574" w:author="Okot" w:date="2020-01-12T13:25:00Z">
        <w:r w:rsidR="00EB3F99">
          <w:t>ygodny interfejs</w:t>
        </w:r>
      </w:ins>
      <w:ins w:id="11575" w:author="Okot" w:date="2020-01-12T13:32:00Z">
        <w:r w:rsidR="00DB48FA">
          <w:t>, który pozwala</w:t>
        </w:r>
      </w:ins>
      <w:ins w:id="11576" w:author="Okot" w:date="2020-01-12T13:25:00Z">
        <w:r w:rsidR="00DB48FA">
          <w:t xml:space="preserve"> sprawnie</w:t>
        </w:r>
        <w:r>
          <w:t xml:space="preserve"> rozwi</w:t>
        </w:r>
      </w:ins>
      <w:ins w:id="11577" w:author="Okot" w:date="2020-01-12T13:26:00Z">
        <w:r>
          <w:t>ą</w:t>
        </w:r>
        <w:r w:rsidR="00DB48FA">
          <w:t>zywa</w:t>
        </w:r>
      </w:ins>
      <w:ins w:id="11578" w:author="Okot" w:date="2020-01-12T13:32:00Z">
        <w:r w:rsidR="00DB48FA">
          <w:t>ć</w:t>
        </w:r>
      </w:ins>
      <w:ins w:id="11579"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80" w:author="Okot" w:date="2020-01-12T13:33:00Z">
        <w:r w:rsidR="00DB48FA">
          <w:t xml:space="preserve">ące </w:t>
        </w:r>
      </w:ins>
      <w:ins w:id="11581" w:author="Okot" w:date="2020-01-12T13:26:00Z">
        <w:r>
          <w:t>szybki dost</w:t>
        </w:r>
      </w:ins>
      <w:ins w:id="11582" w:author="Okot" w:date="2020-01-12T13:27:00Z">
        <w:r>
          <w:t>ęp do poprzednich wersji aplikacji, gdyby nastąpiła taka potrzeba.</w:t>
        </w:r>
      </w:ins>
    </w:p>
    <w:p w14:paraId="48DB8866" w14:textId="09706E47" w:rsidR="00641E87" w:rsidRDefault="00641E87">
      <w:pPr>
        <w:rPr>
          <w:ins w:id="11583" w:author="Okot" w:date="2020-01-13T16:34:00Z"/>
        </w:rPr>
        <w:pPrChange w:id="11584" w:author="Okot" w:date="2020-01-08T12:41:00Z">
          <w:pPr>
            <w:pStyle w:val="Nagwek2"/>
          </w:pPr>
        </w:pPrChange>
      </w:pPr>
      <w:ins w:id="11585" w:author="Okot" w:date="2020-01-13T16:41:00Z">
        <w:r>
          <w:t>Przy czym platforma jest przeznaczona zar</w:t>
        </w:r>
      </w:ins>
      <w:ins w:id="11586" w:author="Okot" w:date="2020-01-13T16:42:00Z">
        <w:r>
          <w:t>ówno dla wielkich korporacji jak i pojedynczych programistów, którzy mogą założyć darmowe konto, które pozwala na utrzymywanie nieograniczonej liczby repozytoriów</w:t>
        </w:r>
      </w:ins>
      <w:ins w:id="11587" w:author="Okot" w:date="2020-01-13T16:43:00Z">
        <w:r>
          <w:t> (w tym trzy prywatne). Wolny dostęp był kolejnym argumentem za korzystaniem z tej platformy</w:t>
        </w:r>
      </w:ins>
      <w:ins w:id="11588" w:author="Okot" w:date="2020-01-13T17:03:00Z">
        <w:r w:rsidR="00CC1693">
          <w:t> [</w:t>
        </w:r>
      </w:ins>
      <w:ins w:id="11589" w:author="Okot" w:date="2020-01-21T15:25:00Z">
        <w:r w:rsidR="006F3D50">
          <w:t>10</w:t>
        </w:r>
      </w:ins>
      <w:ins w:id="11590" w:author="Okot" w:date="2020-01-13T17:03:00Z">
        <w:r w:rsidR="00D14859">
          <w:t>]</w:t>
        </w:r>
      </w:ins>
      <w:ins w:id="11591" w:author="Okot" w:date="2020-01-13T16:43:00Z">
        <w:r>
          <w:t>.</w:t>
        </w:r>
      </w:ins>
    </w:p>
    <w:p w14:paraId="0612162C" w14:textId="5E8AA612" w:rsidR="007B18AB" w:rsidRDefault="007B18AB">
      <w:pPr>
        <w:rPr>
          <w:ins w:id="11592" w:author="Okot" w:date="2020-01-08T12:41:00Z"/>
        </w:rPr>
        <w:pPrChange w:id="11593" w:author="Okot" w:date="2020-01-08T12:41:00Z">
          <w:pPr>
            <w:pStyle w:val="Nagwek2"/>
          </w:pPr>
        </w:pPrChange>
      </w:pPr>
    </w:p>
    <w:p w14:paraId="7D735407" w14:textId="26FEB2B6" w:rsidR="00541EFA" w:rsidRPr="00541EFA" w:rsidRDefault="00541EFA">
      <w:pPr>
        <w:pStyle w:val="Nagwek2"/>
      </w:pPr>
      <w:bookmarkStart w:id="11594" w:name="_Toc35941953"/>
      <w:ins w:id="11595" w:author="Okot" w:date="2020-01-08T12:41:00Z">
        <w:r>
          <w:t>5.2.6. Narz</w:t>
        </w:r>
      </w:ins>
      <w:ins w:id="11596" w:author="Okot" w:date="2020-01-09T06:18:00Z">
        <w:r w:rsidR="00210E3A">
          <w:t>ę</w:t>
        </w:r>
      </w:ins>
      <w:ins w:id="11597" w:author="Okot" w:date="2020-01-08T12:41:00Z">
        <w:r>
          <w:t>dzia do zarządzania projektem.</w:t>
        </w:r>
      </w:ins>
      <w:bookmarkEnd w:id="11594"/>
    </w:p>
    <w:p w14:paraId="6EB0FD37" w14:textId="77777777" w:rsidR="00A5313C" w:rsidRDefault="00A5313C" w:rsidP="006E6B05">
      <w:pPr>
        <w:ind w:firstLine="0"/>
        <w:rPr>
          <w:ins w:id="11598" w:author="Okot" w:date="2020-01-15T15:28:00Z"/>
        </w:rPr>
      </w:pPr>
    </w:p>
    <w:p w14:paraId="5C2BE8DD" w14:textId="40800A6B" w:rsidR="008E066E" w:rsidRDefault="008E066E" w:rsidP="006E6B05">
      <w:pPr>
        <w:ind w:firstLine="0"/>
        <w:rPr>
          <w:ins w:id="11599" w:author="Okot" w:date="2020-01-15T15:30:00Z"/>
        </w:rPr>
      </w:pPr>
      <w:ins w:id="11600" w:author="Okot" w:date="2020-01-15T15:28:00Z">
        <w:r>
          <w:tab/>
          <w:t>Początkowo wszystkie pomysły odnośnie aplikacji spisywane były odręcznie. Kiedy notatki się nadto rozmnożyły i po wysłuchaniu podczas seminarium dyskusji na temat narz</w:t>
        </w:r>
      </w:ins>
      <w:ins w:id="11601" w:author="Okot" w:date="2020-01-15T15:29:00Z">
        <w:r>
          <w:t>ędzi służących do zarządzania projektem, a zwłaszcza ich przydatności w pracy w metodyce zwinnej, zadecydowano da</w:t>
        </w:r>
      </w:ins>
      <w:ins w:id="11602" w:author="Okot" w:date="2020-01-15T15:30:00Z">
        <w:r>
          <w:t>ć im szansę.</w:t>
        </w:r>
      </w:ins>
    </w:p>
    <w:p w14:paraId="69B9997E" w14:textId="2326AD3E" w:rsidR="001F080F" w:rsidRDefault="008E066E">
      <w:pPr>
        <w:rPr>
          <w:ins w:id="11603" w:author="Okot" w:date="2020-01-17T15:03:00Z"/>
        </w:rPr>
        <w:pPrChange w:id="11604" w:author="Okot" w:date="2020-01-15T15:30:00Z">
          <w:pPr>
            <w:ind w:firstLine="0"/>
          </w:pPr>
        </w:pPrChange>
      </w:pPr>
      <w:ins w:id="11605" w:author="Okot" w:date="2020-01-15T15:30:00Z">
        <w:r>
          <w:t>Przyjrzano się kilku najpopularniejszym aktualnie rozwiązaniom</w:t>
        </w:r>
      </w:ins>
      <w:ins w:id="11606" w:author="Okot" w:date="2020-01-15T15:31:00Z">
        <w:r w:rsidR="001F080F">
          <w:t xml:space="preserve">: Asanie, Trello, </w:t>
        </w:r>
      </w:ins>
      <w:ins w:id="11607" w:author="Okot" w:date="2020-01-15T15:34:00Z">
        <w:r>
          <w:t>YouTrack</w:t>
        </w:r>
      </w:ins>
      <w:ins w:id="11608" w:author="Okot" w:date="2020-01-17T15:03:00Z">
        <w:r w:rsidR="001F080F">
          <w:t>owi</w:t>
        </w:r>
      </w:ins>
      <w:ins w:id="11609" w:author="Okot" w:date="2020-01-15T15:34:00Z">
        <w:r>
          <w:t>.</w:t>
        </w:r>
      </w:ins>
      <w:ins w:id="11610" w:author="Okot" w:date="2020-01-17T15:03:00Z">
        <w:r w:rsidR="001F080F">
          <w:t xml:space="preserve"> Myślano też o Azure Boards, ale odrzucono jest na wstępie jako że przynależy do Microsoftu. </w:t>
        </w:r>
      </w:ins>
    </w:p>
    <w:p w14:paraId="7F1C3449" w14:textId="19C20333" w:rsidR="00E83243" w:rsidRDefault="001F080F">
      <w:pPr>
        <w:rPr>
          <w:ins w:id="11611" w:author="Okot" w:date="2020-01-17T15:18:00Z"/>
        </w:rPr>
        <w:pPrChange w:id="11612" w:author="Okot" w:date="2020-01-15T15:30:00Z">
          <w:pPr>
            <w:ind w:firstLine="0"/>
          </w:pPr>
        </w:pPrChange>
      </w:pPr>
      <w:ins w:id="11613"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14" w:author="Okot" w:date="2020-01-31T14:49:00Z">
        <w:r w:rsidR="00922CFE">
          <w:t>39</w:t>
        </w:r>
      </w:ins>
      <w:del w:id="11615" w:author="Okot" w:date="2020-03-24T10:01:00Z">
        <w:r w:rsidR="008E53F0" w:rsidDel="00E82EDB">
          <w:delText>1</w:delText>
        </w:r>
      </w:del>
      <w:ins w:id="11616" w:author="Okot" w:date="2020-01-17T15:04:00Z">
        <w:r>
          <w:t xml:space="preserve">], ale na potrzeby </w:t>
        </w:r>
      </w:ins>
      <w:ins w:id="11617" w:author="Okot" w:date="2020-01-17T15:05:00Z">
        <w:r>
          <w:t>jednoosobowego</w:t>
        </w:r>
      </w:ins>
      <w:ins w:id="11618" w:author="Okot" w:date="2020-01-17T15:04:00Z">
        <w:r>
          <w:t xml:space="preserve"> </w:t>
        </w:r>
      </w:ins>
      <w:ins w:id="11619" w:author="Okot" w:date="2020-01-17T15:05:00Z">
        <w:r>
          <w:t>zespołu jak najbardziej jest to liczba wystarczająca</w:t>
        </w:r>
      </w:ins>
      <w:ins w:id="11620" w:author="Okot" w:date="2020-01-17T15:04:00Z">
        <w:r>
          <w:t xml:space="preserve">. </w:t>
        </w:r>
      </w:ins>
      <w:ins w:id="11621" w:author="Okot" w:date="2020-01-17T15:06:00Z">
        <w:r>
          <w:t>Dostępność pełnej wersji Y</w:t>
        </w:r>
      </w:ins>
      <w:ins w:id="11622" w:author="Okot" w:date="2020-01-17T15:07:00Z">
        <w:r>
          <w:t>ou</w:t>
        </w:r>
      </w:ins>
      <w:ins w:id="11623" w:author="Okot" w:date="2020-01-17T15:06:00Z">
        <w:r>
          <w:t>T</w:t>
        </w:r>
      </w:ins>
      <w:ins w:id="11624" w:author="Okot" w:date="2020-01-17T15:07:00Z">
        <w:r>
          <w:t>racka</w:t>
        </w:r>
      </w:ins>
      <w:ins w:id="11625" w:author="Okot" w:date="2020-01-17T15:06:00Z">
        <w:r>
          <w:t xml:space="preserve"> jest jego</w:t>
        </w:r>
      </w:ins>
      <w:ins w:id="11626" w:author="Okot" w:date="2020-01-17T15:04:00Z">
        <w:r>
          <w:t xml:space="preserve"> zalet</w:t>
        </w:r>
      </w:ins>
      <w:ins w:id="11627" w:author="Okot" w:date="2020-01-17T15:06:00Z">
        <w:r>
          <w:t>ą</w:t>
        </w:r>
      </w:ins>
      <w:ins w:id="11628" w:author="Okot" w:date="2020-01-17T15:04:00Z">
        <w:r>
          <w:t xml:space="preserve"> w stosunku Asany, umożliwiającej </w:t>
        </w:r>
      </w:ins>
      <w:ins w:id="11629" w:author="Okot" w:date="2020-01-17T15:06:00Z">
        <w:r>
          <w:t xml:space="preserve">wprawdzie </w:t>
        </w:r>
      </w:ins>
      <w:ins w:id="11630" w:author="Okot" w:date="2020-01-17T15:04:00Z">
        <w:r>
          <w:t>kolaborację nawet 15. osobom</w:t>
        </w:r>
      </w:ins>
      <w:ins w:id="11631" w:author="Okot" w:date="2020-01-17T15:07:00Z">
        <w:r>
          <w:t xml:space="preserve"> w darmowej wersji</w:t>
        </w:r>
      </w:ins>
      <w:ins w:id="11632" w:author="Okot" w:date="2020-01-17T15:04:00Z">
        <w:r>
          <w:t xml:space="preserve">, czy Trello, </w:t>
        </w:r>
      </w:ins>
      <w:ins w:id="11633" w:author="Okot" w:date="2020-01-17T15:07:00Z">
        <w:r>
          <w:t>bo te programy</w:t>
        </w:r>
      </w:ins>
      <w:ins w:id="11634" w:author="Okot" w:date="2020-01-17T15:04:00Z">
        <w:r>
          <w:t xml:space="preserve"> ograniczają dostęp do części funkcji, </w:t>
        </w:r>
      </w:ins>
      <w:ins w:id="11635" w:author="Okot" w:date="2020-01-17T15:08:00Z">
        <w:r>
          <w:t>jeśli nie zostanie wykupiona ichniejsza wersja premium </w:t>
        </w:r>
      </w:ins>
      <w:ins w:id="11636" w:author="Okot" w:date="2020-01-17T15:04:00Z">
        <w:r w:rsidR="00C717AA">
          <w:t>[2</w:t>
        </w:r>
        <w:r w:rsidR="00C46FF7">
          <w:t>,</w:t>
        </w:r>
      </w:ins>
      <w:r w:rsidR="00A6591C">
        <w:t>2</w:t>
      </w:r>
      <w:ins w:id="11637" w:author="Okot" w:date="2020-03-24T10:43:00Z">
        <w:r w:rsidR="00922CFE">
          <w:t>7</w:t>
        </w:r>
      </w:ins>
      <w:del w:id="11638" w:author="Okot" w:date="2020-03-24T10:43:00Z">
        <w:r w:rsidR="00A6591C" w:rsidDel="001445E3">
          <w:delText>0</w:delText>
        </w:r>
      </w:del>
      <w:ins w:id="11639" w:author="Okot" w:date="2020-01-17T15:04:00Z">
        <w:r>
          <w:t>].</w:t>
        </w:r>
      </w:ins>
      <w:ins w:id="11640" w:author="Okot" w:date="2020-01-17T15:08:00Z">
        <w:r>
          <w:t xml:space="preserve"> </w:t>
        </w:r>
      </w:ins>
    </w:p>
    <w:p w14:paraId="6DC3FAC7" w14:textId="77777777" w:rsidR="00E83243" w:rsidRDefault="00E83243">
      <w:pPr>
        <w:rPr>
          <w:ins w:id="11641" w:author="Okot" w:date="2020-01-17T15:19:00Z"/>
        </w:rPr>
        <w:pPrChange w:id="11642" w:author="Okot" w:date="2020-01-15T15:30:00Z">
          <w:pPr>
            <w:ind w:firstLine="0"/>
          </w:pPr>
        </w:pPrChange>
      </w:pPr>
    </w:p>
    <w:p w14:paraId="12788E05" w14:textId="18426EAF" w:rsidR="00E83243" w:rsidRDefault="00E83243">
      <w:pPr>
        <w:ind w:firstLine="0"/>
        <w:jc w:val="center"/>
        <w:rPr>
          <w:ins w:id="11643" w:author="Okot" w:date="2020-01-17T15:19:00Z"/>
        </w:rPr>
        <w:pPrChange w:id="11644" w:author="Okot" w:date="2020-01-17T15:19:00Z">
          <w:pPr>
            <w:ind w:firstLine="0"/>
          </w:pPr>
        </w:pPrChange>
      </w:pPr>
      <w:ins w:id="11645"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46" w:author="Okot" w:date="2020-01-17T15:18:00Z"/>
        </w:rPr>
      </w:pPr>
      <w:ins w:id="11647" w:author="Okot" w:date="2020-01-17T15:19:00Z">
        <w:r>
          <w:t>Rys. 5.7</w:t>
        </w:r>
        <w:r w:rsidR="00E83243">
          <w:t>. Zakładanie projek</w:t>
        </w:r>
        <w:r w:rsidR="00C717AA">
          <w:t>tu w YouTracku oraz Asanie [2</w:t>
        </w:r>
        <w:r w:rsidR="00C46FF7">
          <w:t>,3</w:t>
        </w:r>
      </w:ins>
      <w:ins w:id="11648" w:author="Okot" w:date="2020-03-24T10:02:00Z">
        <w:r w:rsidR="00E82EDB">
          <w:t>8</w:t>
        </w:r>
      </w:ins>
      <w:del w:id="11649" w:author="Okot" w:date="2020-03-24T10:02:00Z">
        <w:r w:rsidR="008E53F0" w:rsidDel="00E82EDB">
          <w:delText>1</w:delText>
        </w:r>
      </w:del>
      <w:ins w:id="11650" w:author="Okot" w:date="2020-01-17T15:19:00Z">
        <w:r w:rsidR="00E83243">
          <w:t>].</w:t>
        </w:r>
      </w:ins>
    </w:p>
    <w:p w14:paraId="267EA680" w14:textId="77777777" w:rsidR="00E83243" w:rsidRDefault="00E83243">
      <w:pPr>
        <w:rPr>
          <w:ins w:id="11651" w:author="Okot" w:date="2020-01-17T15:20:00Z"/>
        </w:rPr>
        <w:pPrChange w:id="11652" w:author="Okot" w:date="2020-01-15T15:30:00Z">
          <w:pPr>
            <w:ind w:firstLine="0"/>
          </w:pPr>
        </w:pPrChange>
      </w:pPr>
    </w:p>
    <w:p w14:paraId="63C636CB" w14:textId="4E692AB7" w:rsidR="00E83243" w:rsidRDefault="00E83243">
      <w:pPr>
        <w:rPr>
          <w:ins w:id="11653" w:author="Okot" w:date="2020-01-17T15:22:00Z"/>
        </w:rPr>
        <w:pPrChange w:id="11654" w:author="Okot" w:date="2020-01-15T15:30:00Z">
          <w:pPr>
            <w:ind w:firstLine="0"/>
          </w:pPr>
        </w:pPrChange>
      </w:pPr>
      <w:ins w:id="11655" w:author="Okot" w:date="2020-01-17T15:20:00Z">
        <w:r>
          <w:t xml:space="preserve">Zarówno YouTrack jak i Asana proponują różne szablony dedykowane do różnych typów projektu już przy </w:t>
        </w:r>
      </w:ins>
      <w:ins w:id="11656" w:author="Okot" w:date="2020-01-17T15:21:00Z">
        <w:r>
          <w:t>zakładaniu</w:t>
        </w:r>
      </w:ins>
      <w:ins w:id="11657" w:author="Okot" w:date="2020-01-17T15:20:00Z">
        <w:r>
          <w:t xml:space="preserve"> pierwszego</w:t>
        </w:r>
      </w:ins>
      <w:ins w:id="11658" w:author="Okot" w:date="2020-01-17T15:21:00Z">
        <w:r>
          <w:t xml:space="preserve"> projektu, podczas gdy Trello na początku przeprowadza użytkownika przez proces kreowania najprostszej tablicy zadań, dopiero później, przy zak</w:t>
        </w:r>
      </w:ins>
      <w:ins w:id="11659" w:author="Okot" w:date="2020-01-17T15:22:00Z">
        <w:r>
          <w:t>ładaniu nowej tablicy można odkryć, że w tej aplikacji też istnieją różne szablony.</w:t>
        </w:r>
      </w:ins>
    </w:p>
    <w:p w14:paraId="7DB84333" w14:textId="40025E9C" w:rsidR="00E83243" w:rsidRDefault="007901ED">
      <w:pPr>
        <w:ind w:firstLine="0"/>
        <w:jc w:val="center"/>
        <w:rPr>
          <w:ins w:id="11660" w:author="Okot" w:date="2020-01-17T15:22:00Z"/>
        </w:rPr>
        <w:pPrChange w:id="11661" w:author="Okot" w:date="2020-01-24T16:23:00Z">
          <w:pPr>
            <w:ind w:firstLine="0"/>
          </w:pPr>
        </w:pPrChange>
      </w:pPr>
      <w:ins w:id="11662"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0E93CE58" w:rsidR="007901ED" w:rsidRDefault="007901ED">
      <w:pPr>
        <w:ind w:firstLine="0"/>
        <w:jc w:val="center"/>
        <w:rPr>
          <w:ins w:id="11663" w:author="Okot" w:date="2020-01-17T15:24:00Z"/>
        </w:rPr>
        <w:pPrChange w:id="11664" w:author="Okot" w:date="2020-01-17T15:24:00Z">
          <w:pPr>
            <w:ind w:firstLine="0"/>
          </w:pPr>
        </w:pPrChange>
      </w:pPr>
      <w:ins w:id="11665" w:author="Okot" w:date="2020-01-17T15:24:00Z">
        <w:r>
          <w:t>Rys. </w:t>
        </w:r>
        <w:r w:rsidR="00BB35DA">
          <w:t>5</w:t>
        </w:r>
        <w:r w:rsidR="00234C27">
          <w:t>.8</w:t>
        </w:r>
        <w:r w:rsidR="00C46FF7">
          <w:t>. Szablony tablic w Trello [</w:t>
        </w:r>
      </w:ins>
      <w:r w:rsidR="00A6591C">
        <w:t>2</w:t>
      </w:r>
      <w:ins w:id="11666" w:author="Okot" w:date="2020-04-17T17:44:00Z">
        <w:r w:rsidR="00922CFE">
          <w:t>7</w:t>
        </w:r>
      </w:ins>
      <w:del w:id="11667" w:author="Okot" w:date="2020-03-24T10:43:00Z">
        <w:r w:rsidR="00A6591C" w:rsidDel="001445E3">
          <w:delText>0</w:delText>
        </w:r>
      </w:del>
      <w:ins w:id="11668" w:author="Okot" w:date="2020-01-17T15:24:00Z">
        <w:r>
          <w:t>].</w:t>
        </w:r>
      </w:ins>
    </w:p>
    <w:p w14:paraId="17840528" w14:textId="7C51BA1B" w:rsidR="007901ED" w:rsidRDefault="00E82824">
      <w:pPr>
        <w:rPr>
          <w:ins w:id="11669" w:author="Okot" w:date="2020-01-17T15:26:00Z"/>
        </w:rPr>
        <w:pPrChange w:id="11670" w:author="Okot" w:date="2020-01-17T15:24:00Z">
          <w:pPr>
            <w:ind w:firstLine="0"/>
          </w:pPr>
        </w:pPrChange>
      </w:pPr>
      <w:ins w:id="11671" w:author="Okot" w:date="2020-01-17T15:24:00Z">
        <w:r>
          <w:lastRenderedPageBreak/>
          <w:t>Jak można zauwa</w:t>
        </w:r>
      </w:ins>
      <w:ins w:id="11672" w:author="Okot" w:date="2020-01-17T15:25:00Z">
        <w:r>
          <w:t>żyć na rysunku 5.7. w Trello występuj</w:t>
        </w:r>
      </w:ins>
      <w:ins w:id="11673" w:author="Okot" w:date="2020-01-17T15:26:00Z">
        <w:r>
          <w:t>e</w:t>
        </w:r>
      </w:ins>
      <w:ins w:id="11674" w:author="Okot" w:date="2020-01-17T15:25:00Z">
        <w:r>
          <w:t xml:space="preserve"> </w:t>
        </w:r>
      </w:ins>
      <w:ins w:id="11675" w:author="Okot" w:date="2020-01-17T15:26:00Z">
        <w:r>
          <w:t xml:space="preserve">dziwny </w:t>
        </w:r>
      </w:ins>
      <w:ins w:id="11676" w:author="Okot" w:date="2020-01-17T15:25:00Z">
        <w:r>
          <w:t>misz-masz językowy</w:t>
        </w:r>
      </w:ins>
      <w:ins w:id="11677" w:author="Okot" w:date="2020-01-17T15:26:00Z">
        <w:r>
          <w:t>, który zostawia wrażenie nieprofesjonalności</w:t>
        </w:r>
      </w:ins>
      <w:ins w:id="11678" w:author="Okot" w:date="2020-01-17T15:25:00Z">
        <w:r>
          <w:t>.</w:t>
        </w:r>
      </w:ins>
    </w:p>
    <w:p w14:paraId="662007A0" w14:textId="1456B6F4" w:rsidR="00E82824" w:rsidRDefault="00E82824">
      <w:pPr>
        <w:rPr>
          <w:ins w:id="11679" w:author="Okot" w:date="2020-01-17T15:20:00Z"/>
        </w:rPr>
        <w:pPrChange w:id="11680" w:author="Okot" w:date="2020-01-17T15:24:00Z">
          <w:pPr>
            <w:ind w:firstLine="0"/>
          </w:pPr>
        </w:pPrChange>
      </w:pPr>
      <w:ins w:id="11681" w:author="Okot" w:date="2020-01-17T15:27:00Z">
        <w:r>
          <w:t>Głównym kryterium wyboru aplikacji była prostota użytkowania, a nast</w:t>
        </w:r>
      </w:ins>
      <w:ins w:id="11682" w:author="Okot" w:date="2020-01-17T15:28:00Z">
        <w:r>
          <w:t>ępnie czytelność. Założono, że przy nauce nowego języka programowania, frameworka oraz bazy danych, dokładanie czasu na zgłębianie</w:t>
        </w:r>
      </w:ins>
      <w:ins w:id="11683" w:author="Okot" w:date="2020-01-17T15:29:00Z">
        <w:r>
          <w:t xml:space="preserve"> skomplikowanej</w:t>
        </w:r>
      </w:ins>
      <w:ins w:id="11684" w:author="Okot" w:date="2020-01-17T15:28:00Z">
        <w:r>
          <w:t xml:space="preserve"> obsługi</w:t>
        </w:r>
      </w:ins>
      <w:ins w:id="11685" w:author="Okot" w:date="2020-01-17T15:29:00Z">
        <w:r>
          <w:t xml:space="preserve"> </w:t>
        </w:r>
      </w:ins>
      <w:ins w:id="11686" w:author="Okot" w:date="2020-01-17T15:28:00Z">
        <w:r>
          <w:t>aplikacji</w:t>
        </w:r>
      </w:ins>
      <w:ins w:id="11687" w:author="Okot" w:date="2020-01-17T15:29:00Z">
        <w:r>
          <w:t xml:space="preserve"> pomocniczej, byłoby stratą czasu, szczególnie że na rynku istnieje wiele tego typu narzędzi i na pewno można znaleźć takie, którego obs</w:t>
        </w:r>
      </w:ins>
      <w:ins w:id="11688" w:author="Okot" w:date="2020-01-17T15:30:00Z">
        <w:r>
          <w:t>ługa będzie intuicyjna.</w:t>
        </w:r>
      </w:ins>
    </w:p>
    <w:p w14:paraId="4FC1590C" w14:textId="41A9E8F5" w:rsidR="00B5551B" w:rsidRDefault="00E82824">
      <w:pPr>
        <w:rPr>
          <w:ins w:id="11689" w:author="Okot" w:date="2020-01-17T15:34:00Z"/>
        </w:rPr>
        <w:pPrChange w:id="11690" w:author="Okot" w:date="2020-01-24T16:26:00Z">
          <w:pPr>
            <w:ind w:firstLine="0"/>
          </w:pPr>
        </w:pPrChange>
      </w:pPr>
      <w:ins w:id="11691" w:author="Okot" w:date="2020-01-17T15:30:00Z">
        <w:r>
          <w:t>D</w:t>
        </w:r>
        <w:r w:rsidR="00B5551B">
          <w:t>latego szybko po</w:t>
        </w:r>
      </w:ins>
      <w:ins w:id="11692" w:author="Okot" w:date="2020-01-17T15:08:00Z">
        <w:r w:rsidR="001F080F">
          <w:t xml:space="preserve"> rozpocz</w:t>
        </w:r>
      </w:ins>
      <w:ins w:id="11693" w:author="Okot" w:date="2020-01-17T15:09:00Z">
        <w:r w:rsidR="001F080F">
          <w:t xml:space="preserve">ęciu pracy z YouTrackiem </w:t>
        </w:r>
      </w:ins>
      <w:ins w:id="11694" w:author="Okot" w:date="2020-01-17T15:30:00Z">
        <w:r w:rsidR="00B5551B">
          <w:t>zadecydowano, że aplikacja nie spe</w:t>
        </w:r>
      </w:ins>
      <w:ins w:id="11695" w:author="Okot" w:date="2020-01-17T15:31:00Z">
        <w:r w:rsidR="00B5551B">
          <w:t>łnia podstawowego kryterium</w:t>
        </w:r>
      </w:ins>
      <w:ins w:id="11696" w:author="Okot" w:date="2020-01-17T15:30:00Z">
        <w:r w:rsidR="00B5551B">
          <w:t>.</w:t>
        </w:r>
      </w:ins>
    </w:p>
    <w:p w14:paraId="5E0D6C2E" w14:textId="7E70B4B5" w:rsidR="00274F42" w:rsidRDefault="00274F42">
      <w:pPr>
        <w:ind w:firstLine="0"/>
        <w:jc w:val="center"/>
        <w:rPr>
          <w:ins w:id="11697" w:author="Okot" w:date="2020-01-17T15:30:00Z"/>
        </w:rPr>
        <w:pPrChange w:id="11698" w:author="Okot" w:date="2020-01-24T16:25:00Z">
          <w:pPr>
            <w:ind w:firstLine="0"/>
          </w:pPr>
        </w:pPrChange>
      </w:pPr>
      <w:ins w:id="11699"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700" w:author="Okot" w:date="2020-01-17T15:36:00Z"/>
        </w:rPr>
        <w:pPrChange w:id="11701" w:author="Okot" w:date="2020-01-15T15:30:00Z">
          <w:pPr>
            <w:ind w:firstLine="0"/>
          </w:pPr>
        </w:pPrChange>
      </w:pPr>
    </w:p>
    <w:p w14:paraId="44A76441" w14:textId="5B0C2447" w:rsidR="00274F42" w:rsidRDefault="00234C27">
      <w:pPr>
        <w:jc w:val="center"/>
        <w:rPr>
          <w:ins w:id="11702" w:author="Okot" w:date="2020-01-17T15:36:00Z"/>
        </w:rPr>
        <w:pPrChange w:id="11703" w:author="Okot" w:date="2020-01-17T15:36:00Z">
          <w:pPr>
            <w:ind w:firstLine="0"/>
          </w:pPr>
        </w:pPrChange>
      </w:pPr>
      <w:ins w:id="11704" w:author="Okot" w:date="2020-01-17T15:36:00Z">
        <w:r>
          <w:t>Rys. 5.9</w:t>
        </w:r>
        <w:r w:rsidR="00274F42">
          <w:t>. Widok na tablicę projektu oraz dodawani</w:t>
        </w:r>
        <w:r w:rsidR="00C46FF7">
          <w:t>e nowego zadania w YouTracku [3</w:t>
        </w:r>
      </w:ins>
      <w:ins w:id="11705" w:author="Okot" w:date="2020-03-24T10:02:00Z">
        <w:r w:rsidR="00922CFE">
          <w:t>9</w:t>
        </w:r>
      </w:ins>
      <w:del w:id="11706" w:author="Okot" w:date="2020-03-24T10:02:00Z">
        <w:r w:rsidR="008E53F0" w:rsidDel="00E82EDB">
          <w:delText>1</w:delText>
        </w:r>
      </w:del>
      <w:ins w:id="11707" w:author="Okot" w:date="2020-01-17T15:36:00Z">
        <w:r w:rsidR="00274F42">
          <w:t>].</w:t>
        </w:r>
      </w:ins>
    </w:p>
    <w:p w14:paraId="35DE0E2E" w14:textId="77777777" w:rsidR="00274F42" w:rsidRDefault="00274F42">
      <w:pPr>
        <w:rPr>
          <w:ins w:id="11708" w:author="Okot" w:date="2020-01-17T15:36:00Z"/>
        </w:rPr>
        <w:pPrChange w:id="11709" w:author="Okot" w:date="2020-01-17T15:38:00Z">
          <w:pPr>
            <w:ind w:firstLine="0"/>
          </w:pPr>
        </w:pPrChange>
      </w:pPr>
    </w:p>
    <w:p w14:paraId="22D2DDEB" w14:textId="53C01750" w:rsidR="00274F42" w:rsidRDefault="00274F42">
      <w:pPr>
        <w:rPr>
          <w:ins w:id="11710" w:author="Okot" w:date="2020-01-17T15:39:00Z"/>
        </w:rPr>
        <w:pPrChange w:id="11711" w:author="Okot" w:date="2020-01-17T15:38:00Z">
          <w:pPr>
            <w:ind w:firstLine="0"/>
          </w:pPr>
        </w:pPrChange>
      </w:pPr>
      <w:ins w:id="11712" w:author="Okot" w:date="2020-01-17T15:36:00Z">
        <w:r>
          <w:t xml:space="preserve">Interfejs graficzny jest minimalistyczny, ale w subiektywnej ocenie autorki jest to jeden z </w:t>
        </w:r>
      </w:ins>
      <w:ins w:id="11713" w:author="Okot" w:date="2020-01-17T15:37:00Z">
        <w:r>
          <w:t xml:space="preserve">rzadkich przypadków, kiedy nadmierny minimalizm zmniejsza czytelność. </w:t>
        </w:r>
      </w:ins>
      <w:ins w:id="11714" w:author="Okot" w:date="2020-01-17T15:38:00Z">
        <w:r>
          <w:t>D</w:t>
        </w:r>
      </w:ins>
      <w:ins w:id="11715" w:author="Okot" w:date="2020-01-17T15:37:00Z">
        <w:r>
          <w:t xml:space="preserve">odawanie nowych zadań, ich modyfikacja, łączenie zadań ze sobą wymaga przechodzenia do kolejnych podstron </w:t>
        </w:r>
      </w:ins>
      <w:ins w:id="11716" w:author="Okot" w:date="2020-01-17T15:38:00Z">
        <w:r>
          <w:t xml:space="preserve">i przeszukiwania opcji, co na pewno nie jest skomplikowane jak się już raz tego nauczy, ale </w:t>
        </w:r>
      </w:ins>
      <w:ins w:id="11717" w:author="Okot" w:date="2020-01-31T14:49:00Z">
        <w:r w:rsidR="00C46FF7">
          <w:t>zdecydowanie</w:t>
        </w:r>
      </w:ins>
      <w:ins w:id="11718" w:author="Okot" w:date="2020-01-17T15:38:00Z">
        <w:r>
          <w:t xml:space="preserve"> nie jest intuicyjne przy pierwszym podej</w:t>
        </w:r>
      </w:ins>
      <w:ins w:id="11719" w:author="Okot" w:date="2020-01-17T15:39:00Z">
        <w:r>
          <w:t>ściu.</w:t>
        </w:r>
      </w:ins>
    </w:p>
    <w:p w14:paraId="72C60AC9" w14:textId="7818E3F1" w:rsidR="001F080F" w:rsidRDefault="00274F42">
      <w:pPr>
        <w:rPr>
          <w:ins w:id="11720" w:author="Okot" w:date="2020-01-17T15:40:00Z"/>
        </w:rPr>
        <w:pPrChange w:id="11721" w:author="Okot" w:date="2020-01-17T15:39:00Z">
          <w:pPr>
            <w:ind w:firstLine="0"/>
          </w:pPr>
        </w:pPrChange>
      </w:pPr>
      <w:ins w:id="11722" w:author="Okot" w:date="2020-01-17T15:39:00Z">
        <w:r>
          <w:lastRenderedPageBreak/>
          <w:t xml:space="preserve">W porównaniu do YouTracka </w:t>
        </w:r>
      </w:ins>
      <w:ins w:id="11723" w:author="Okot" w:date="2020-01-17T15:09:00Z">
        <w:r>
          <w:t>korzystanie z</w:t>
        </w:r>
        <w:r w:rsidR="001F080F">
          <w:t xml:space="preserve"> Asany albo Trello </w:t>
        </w:r>
      </w:ins>
      <w:ins w:id="11724" w:author="Okot" w:date="2020-01-17T15:39:00Z">
        <w:r>
          <w:t>jest łatwe od pierwszej pr</w:t>
        </w:r>
      </w:ins>
      <w:ins w:id="11725" w:author="Okot" w:date="2020-01-17T15:40:00Z">
        <w:r>
          <w:t>óby</w:t>
        </w:r>
      </w:ins>
      <w:ins w:id="11726" w:author="Okot" w:date="2020-01-17T15:09:00Z">
        <w:r w:rsidR="001F080F">
          <w:t xml:space="preserve">. </w:t>
        </w:r>
      </w:ins>
      <w:ins w:id="11727"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28" w:author="Okot" w:date="2020-01-15T15:28:00Z"/>
        </w:rPr>
        <w:pPrChange w:id="11729" w:author="Okot" w:date="2020-01-24T16:26:00Z">
          <w:pPr>
            <w:ind w:firstLine="0"/>
          </w:pPr>
        </w:pPrChange>
      </w:pPr>
      <w:ins w:id="11730"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31" w:author="Okot" w:date="2020-01-15T16:45:00Z"/>
        </w:rPr>
        <w:pPrChange w:id="11732" w:author="Okot" w:date="2020-01-15T16:45:00Z">
          <w:pPr>
            <w:ind w:firstLine="0"/>
          </w:pPr>
        </w:pPrChange>
      </w:pPr>
      <w:ins w:id="11733" w:author="Okot" w:date="2020-01-15T16:45:00Z">
        <w:r>
          <w:t>Rys. 5.</w:t>
        </w:r>
      </w:ins>
      <w:ins w:id="11734" w:author="Okot" w:date="2020-01-17T12:09:00Z">
        <w:r w:rsidR="00234C27">
          <w:t>10</w:t>
        </w:r>
      </w:ins>
      <w:ins w:id="11735" w:author="Okot" w:date="2020-01-15T16:45:00Z">
        <w:r>
          <w:t>. Widok na tablicę zarządzania projektem </w:t>
        </w:r>
      </w:ins>
      <w:ins w:id="11736" w:author="Okot" w:date="2020-01-17T15:43:00Z">
        <w:r w:rsidR="009732F4">
          <w:t>w Asanie</w:t>
        </w:r>
      </w:ins>
      <w:ins w:id="11737" w:author="Okot" w:date="2020-01-15T16:45:00Z">
        <w:r>
          <w:t>[</w:t>
        </w:r>
      </w:ins>
      <w:ins w:id="11738" w:author="Okot" w:date="2020-01-17T11:07:00Z">
        <w:r w:rsidR="00C717AA">
          <w:t>2</w:t>
        </w:r>
      </w:ins>
      <w:ins w:id="11739" w:author="Okot" w:date="2020-01-15T16:45:00Z">
        <w:r>
          <w:t>].</w:t>
        </w:r>
      </w:ins>
    </w:p>
    <w:p w14:paraId="44C1E684" w14:textId="77777777" w:rsidR="00F27142" w:rsidRDefault="00F27142" w:rsidP="006E6B05">
      <w:pPr>
        <w:ind w:firstLine="0"/>
        <w:rPr>
          <w:ins w:id="11740" w:author="Okot" w:date="2020-01-17T15:43:00Z"/>
        </w:rPr>
      </w:pPr>
    </w:p>
    <w:p w14:paraId="70536F24" w14:textId="6062536D" w:rsidR="009732F4" w:rsidRDefault="009732F4" w:rsidP="006E6B05">
      <w:pPr>
        <w:ind w:firstLine="0"/>
      </w:pPr>
      <w:ins w:id="11741"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42" w:author="Okot" w:date="2020-01-24T16:26:00Z"/>
        </w:rPr>
        <w:pPrChange w:id="11743" w:author="Okot" w:date="2020-01-17T15:47:00Z">
          <w:pPr>
            <w:pStyle w:val="Podtytu"/>
          </w:pPr>
        </w:pPrChange>
      </w:pPr>
      <w:ins w:id="11744" w:author="Okot" w:date="2020-01-17T15:47:00Z">
        <w:r>
          <w:t>Rys. 5.11</w:t>
        </w:r>
        <w:r w:rsidR="009732F4">
          <w:t>. Dodawanie nowego zadania w Asanie [</w:t>
        </w:r>
      </w:ins>
      <w:ins w:id="11745" w:author="Okot" w:date="2020-03-24T11:27:00Z">
        <w:r w:rsidR="00C717AA">
          <w:t>2</w:t>
        </w:r>
      </w:ins>
      <w:ins w:id="11746" w:author="Okot" w:date="2020-01-17T15:47:00Z">
        <w:r w:rsidR="009732F4">
          <w:t>].</w:t>
        </w:r>
      </w:ins>
    </w:p>
    <w:p w14:paraId="55CF193A" w14:textId="16F1DC61" w:rsidR="009732F4" w:rsidRDefault="009B4D7D">
      <w:pPr>
        <w:ind w:firstLine="0"/>
        <w:rPr>
          <w:ins w:id="11747" w:author="Okot" w:date="2020-01-17T15:48:00Z"/>
        </w:rPr>
        <w:pPrChange w:id="11748" w:author="Okot" w:date="2020-01-17T15:51:00Z">
          <w:pPr>
            <w:pStyle w:val="Podtytu"/>
          </w:pPr>
        </w:pPrChange>
      </w:pPr>
      <w:ins w:id="11749"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50" w:author="Okot" w:date="2020-01-17T15:52:00Z"/>
        </w:rPr>
        <w:pPrChange w:id="11751" w:author="Okot" w:date="2020-01-17T15:47:00Z">
          <w:pPr>
            <w:pStyle w:val="Podtytu"/>
          </w:pPr>
        </w:pPrChange>
      </w:pPr>
    </w:p>
    <w:p w14:paraId="770E4DE0" w14:textId="11793823" w:rsidR="009B4D7D" w:rsidRDefault="009B4D7D">
      <w:pPr>
        <w:jc w:val="center"/>
        <w:rPr>
          <w:ins w:id="11752" w:author="Okot" w:date="2020-01-17T15:52:00Z"/>
        </w:rPr>
        <w:pPrChange w:id="11753" w:author="Okot" w:date="2020-01-17T15:47:00Z">
          <w:pPr>
            <w:pStyle w:val="Podtytu"/>
          </w:pPr>
        </w:pPrChange>
      </w:pPr>
      <w:ins w:id="11754" w:author="Okot" w:date="2020-01-17T15:52:00Z">
        <w:r>
          <w:t>Rys. 5.</w:t>
        </w:r>
        <w:r w:rsidR="00234C27">
          <w:t>12</w:t>
        </w:r>
        <w:r>
          <w:t>. Domyślna tablica w Trello z wyświetlonym oknem modalnym dodawania nowego zadania</w:t>
        </w:r>
      </w:ins>
      <w:ins w:id="11755" w:author="Okot" w:date="2020-01-17T15:53:00Z">
        <w:r>
          <w:t> </w:t>
        </w:r>
        <w:r w:rsidR="0045217F">
          <w:t>[</w:t>
        </w:r>
      </w:ins>
      <w:r w:rsidR="00A6591C">
        <w:t>2</w:t>
      </w:r>
      <w:ins w:id="11756" w:author="Okot" w:date="2020-03-24T10:43:00Z">
        <w:r w:rsidR="00922CFE">
          <w:t>7</w:t>
        </w:r>
      </w:ins>
      <w:del w:id="11757" w:author="Okot" w:date="2020-03-24T10:43:00Z">
        <w:r w:rsidR="00A6591C" w:rsidDel="001445E3">
          <w:delText>0</w:delText>
        </w:r>
      </w:del>
      <w:ins w:id="11758" w:author="Okot" w:date="2020-01-17T15:53:00Z">
        <w:r>
          <w:t>].</w:t>
        </w:r>
      </w:ins>
    </w:p>
    <w:p w14:paraId="7ACE8E2C" w14:textId="77777777" w:rsidR="009B4D7D" w:rsidRDefault="009B4D7D">
      <w:pPr>
        <w:jc w:val="center"/>
        <w:rPr>
          <w:ins w:id="11759" w:author="Okot" w:date="2020-01-17T15:53:00Z"/>
        </w:rPr>
        <w:pPrChange w:id="11760" w:author="Okot" w:date="2020-01-17T15:47:00Z">
          <w:pPr>
            <w:pStyle w:val="Podtytu"/>
          </w:pPr>
        </w:pPrChange>
      </w:pPr>
    </w:p>
    <w:p w14:paraId="2BB5A671" w14:textId="14D558A3" w:rsidR="000557D1" w:rsidRDefault="00234C27">
      <w:pPr>
        <w:jc w:val="left"/>
        <w:rPr>
          <w:ins w:id="11761" w:author="Okot" w:date="2020-01-17T15:56:00Z"/>
        </w:rPr>
        <w:pPrChange w:id="11762" w:author="Okot" w:date="2020-01-17T15:53:00Z">
          <w:pPr>
            <w:pStyle w:val="Podtytu"/>
          </w:pPr>
        </w:pPrChange>
      </w:pPr>
      <w:ins w:id="11763"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64" w:author="Okot" w:date="2020-01-24T16:29:00Z"/>
        </w:rPr>
        <w:pPrChange w:id="11765" w:author="Okot" w:date="2020-01-17T15:53:00Z">
          <w:pPr>
            <w:pStyle w:val="Podtytu"/>
          </w:pPr>
        </w:pPrChange>
      </w:pPr>
      <w:ins w:id="11766" w:author="Okot" w:date="2020-01-17T15:56:00Z">
        <w:r>
          <w:t>Ostatecznie zdecydowaną się na Asanę czysto ze względów estetycznych.</w:t>
        </w:r>
      </w:ins>
    </w:p>
    <w:p w14:paraId="6445212B" w14:textId="6B5449C8" w:rsidR="00234C27" w:rsidRDefault="00234C27">
      <w:pPr>
        <w:jc w:val="left"/>
        <w:rPr>
          <w:ins w:id="11767" w:author="Okot" w:date="2020-01-17T15:55:00Z"/>
        </w:rPr>
        <w:pPrChange w:id="11768" w:author="Okot" w:date="2020-01-17T15:53:00Z">
          <w:pPr>
            <w:pStyle w:val="Podtytu"/>
          </w:pPr>
        </w:pPrChange>
      </w:pPr>
      <w:ins w:id="11769" w:author="Okot" w:date="2020-01-24T16:29:00Z">
        <w:r>
          <w:t xml:space="preserve">Przedstawiono już wszystkie narzędzia wykorzystywane przy pracy </w:t>
        </w:r>
      </w:ins>
      <w:ins w:id="11770" w:author="Okot" w:date="2020-01-24T16:31:00Z">
        <w:r>
          <w:t>–</w:t>
        </w:r>
      </w:ins>
      <w:ins w:id="11771" w:author="Okot" w:date="2020-01-24T16:29:00Z">
        <w:r>
          <w:t xml:space="preserve"> mo</w:t>
        </w:r>
      </w:ins>
      <w:ins w:id="11772" w:author="Okot" w:date="2020-01-24T16:31:00Z">
        <w:r>
          <w:t>żna przystąpić do pierwszej iteracji.</w:t>
        </w:r>
      </w:ins>
    </w:p>
    <w:p w14:paraId="4D53ADDC" w14:textId="77777777" w:rsidR="000557D1" w:rsidRDefault="000557D1">
      <w:pPr>
        <w:jc w:val="left"/>
        <w:rPr>
          <w:ins w:id="11773" w:author="Okot" w:date="2020-01-17T15:46:00Z"/>
        </w:rPr>
        <w:pPrChange w:id="11774" w:author="Okot" w:date="2020-01-17T15:53:00Z">
          <w:pPr>
            <w:pStyle w:val="Podtytu"/>
          </w:pPr>
        </w:pPrChange>
      </w:pPr>
    </w:p>
    <w:p w14:paraId="03EC5109" w14:textId="2974EE3A" w:rsidR="003756C3" w:rsidRDefault="00122EDB" w:rsidP="003756C3">
      <w:pPr>
        <w:pStyle w:val="Podtytu"/>
      </w:pPr>
      <w:bookmarkStart w:id="11775" w:name="_Toc35941954"/>
      <w:ins w:id="11776" w:author="Okot" w:date="2019-11-19T20:52:00Z">
        <w:r>
          <w:t>5</w:t>
        </w:r>
      </w:ins>
      <w:del w:id="11777" w:author="Okot" w:date="2019-11-19T20:52:00Z">
        <w:r w:rsidR="00F853FF" w:rsidDel="00122EDB">
          <w:delText>4</w:delText>
        </w:r>
      </w:del>
      <w:r w:rsidR="00F853FF">
        <w:t>.</w:t>
      </w:r>
      <w:ins w:id="11778" w:author="Okot" w:date="2019-11-19T20:52:00Z">
        <w:r>
          <w:t>3</w:t>
        </w:r>
      </w:ins>
      <w:del w:id="11779" w:author="Okot" w:date="2019-11-19T20:52:00Z">
        <w:r w:rsidR="001401C4" w:rsidDel="00122EDB">
          <w:delText>4</w:delText>
        </w:r>
      </w:del>
      <w:r w:rsidR="003756C3">
        <w:t>. I iteracja</w:t>
      </w:r>
      <w:r w:rsidR="001401C4">
        <w:t xml:space="preserve">: podwaliny </w:t>
      </w:r>
      <w:ins w:id="11780" w:author="Okot" w:date="2019-12-03T18:17:00Z">
        <w:r w:rsidR="00A26129">
          <w:t>systemu</w:t>
        </w:r>
      </w:ins>
      <w:bookmarkEnd w:id="11775"/>
      <w:del w:id="11781"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82"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83" w:author="Okot" w:date="2020-01-04T07:43:00Z">
        <w:r w:rsidR="002E03FD">
          <w:t>styli</w:t>
        </w:r>
      </w:ins>
      <w:del w:id="11784"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85" w:author="Okot" w:date="2019-11-19T20:51:00Z"/>
        </w:rPr>
        <w:pPrChange w:id="11786" w:author="Okot" w:date="2019-11-19T20:51:00Z">
          <w:pPr>
            <w:ind w:firstLine="0"/>
          </w:pPr>
        </w:pPrChange>
      </w:pPr>
    </w:p>
    <w:p w14:paraId="3F4D583C" w14:textId="1B1A0888" w:rsidR="00933A64" w:rsidDel="00122EDB" w:rsidRDefault="00933A64">
      <w:pPr>
        <w:rPr>
          <w:del w:id="11787" w:author="Okot" w:date="2019-11-19T20:51:00Z"/>
        </w:rPr>
        <w:pPrChange w:id="11788" w:author="Okot" w:date="2019-11-19T20:51:00Z">
          <w:pPr>
            <w:ind w:firstLine="0"/>
            <w:jc w:val="center"/>
          </w:pPr>
        </w:pPrChange>
      </w:pPr>
      <w:del w:id="1178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90" w:author="Okot" w:date="2019-11-19T20:51:00Z">
          <w:pPr>
            <w:jc w:val="center"/>
          </w:pPr>
        </w:pPrChange>
      </w:pPr>
      <w:del w:id="11791" w:author="Okot" w:date="2019-11-18T19:42:00Z">
        <w:r w:rsidDel="00875EFE">
          <w:delText xml:space="preserve">opowieść </w:delText>
        </w:r>
      </w:del>
      <w:del w:id="11792" w:author="Okot" w:date="2019-11-19T20:51:00Z">
        <w:r w:rsidDel="00122EDB">
          <w:delText>klienta wybrana do realizacja w I iteracji.</w:delText>
        </w:r>
      </w:del>
    </w:p>
    <w:p w14:paraId="44283568" w14:textId="6D72EE3D" w:rsidR="005A7B82" w:rsidRDefault="005A7B82">
      <w:pPr>
        <w:rPr>
          <w:ins w:id="11793" w:author="Okot" w:date="2020-01-24T17:21:00Z"/>
        </w:rPr>
      </w:pPr>
      <w:ins w:id="11794" w:author="Okot" w:date="2020-01-24T17:21:00Z">
        <w:r>
          <w:t>Dokładny plan działań został utworzony w Asanie.</w:t>
        </w:r>
      </w:ins>
    </w:p>
    <w:p w14:paraId="5595C0F4" w14:textId="5558C8E1" w:rsidR="005A7B82" w:rsidRDefault="005A7B82">
      <w:pPr>
        <w:ind w:firstLine="0"/>
        <w:pPrChange w:id="11795" w:author="Okot" w:date="2020-01-24T17:21:00Z">
          <w:pPr/>
        </w:pPrChange>
      </w:pPr>
      <w:ins w:id="11796"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97" w:author="Okot" w:date="2020-01-24T17:28:00Z"/>
        </w:rPr>
        <w:pPrChange w:id="11798" w:author="Okot" w:date="2020-01-24T17:27:00Z">
          <w:pPr>
            <w:spacing w:after="160" w:line="259" w:lineRule="auto"/>
            <w:ind w:firstLine="0"/>
            <w:jc w:val="left"/>
          </w:pPr>
        </w:pPrChange>
      </w:pPr>
      <w:ins w:id="11799"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800" w:author="Okot" w:date="2020-01-24T17:28:00Z"/>
        </w:rPr>
        <w:pPrChange w:id="11801" w:author="Okot" w:date="2020-01-24T17:27:00Z">
          <w:pPr>
            <w:spacing w:after="160" w:line="259" w:lineRule="auto"/>
            <w:ind w:firstLine="0"/>
            <w:jc w:val="left"/>
          </w:pPr>
        </w:pPrChange>
      </w:pPr>
    </w:p>
    <w:p w14:paraId="1288608A" w14:textId="029725C6" w:rsidR="00522EC2" w:rsidRDefault="00522EC2">
      <w:pPr>
        <w:rPr>
          <w:ins w:id="11802" w:author="Okot" w:date="2020-01-24T17:42:00Z"/>
        </w:rPr>
        <w:pPrChange w:id="11803" w:author="Okot" w:date="2020-01-24T17:28:00Z">
          <w:pPr>
            <w:spacing w:after="160" w:line="259" w:lineRule="auto"/>
            <w:ind w:firstLine="0"/>
            <w:jc w:val="left"/>
          </w:pPr>
        </w:pPrChange>
      </w:pPr>
      <w:ins w:id="11804" w:author="Okot" w:date="2020-01-24T17:28:00Z">
        <w:r>
          <w:t xml:space="preserve">Na powyższym rysunku widać główną tablicę planowania zadań w Asanie. </w:t>
        </w:r>
      </w:ins>
      <w:ins w:id="11805" w:author="Okot" w:date="2020-01-24T17:29:00Z">
        <w:r>
          <w:t xml:space="preserve">Na rysunku 5.10. można było zobaczyć 4 domyślnie tworzone przez aplikację kolumny: </w:t>
        </w:r>
      </w:ins>
      <w:ins w:id="11806" w:author="Okot" w:date="2020-01-24T17:30:00Z">
        <w:r w:rsidRPr="00E52735">
          <w:rPr>
            <w:i/>
          </w:rPr>
          <w:t>New</w:t>
        </w:r>
        <w:r>
          <w:t xml:space="preserve"> </w:t>
        </w:r>
        <w:r w:rsidRPr="00E52735">
          <w:rPr>
            <w:i/>
          </w:rPr>
          <w:t>Requests</w:t>
        </w:r>
        <w:r>
          <w:t xml:space="preserve"> (</w:t>
        </w:r>
        <w:r w:rsidRPr="00E52735">
          <w:t>ang.</w:t>
        </w:r>
      </w:ins>
      <w:ins w:id="11807" w:author="Okot" w:date="2020-01-24T17:31:00Z">
        <w:r w:rsidR="008D6652" w:rsidRPr="00E52735">
          <w:t>:</w:t>
        </w:r>
      </w:ins>
      <w:ins w:id="11808" w:author="Okot" w:date="2020-01-24T17:30:00Z">
        <w:r>
          <w:rPr>
            <w:i/>
          </w:rPr>
          <w:t xml:space="preserve"> </w:t>
        </w:r>
        <w:r>
          <w:t xml:space="preserve">nowe zgłoszenia), </w:t>
        </w:r>
        <w:r w:rsidRPr="00E52735">
          <w:rPr>
            <w:i/>
          </w:rPr>
          <w:t>In progres</w:t>
        </w:r>
      </w:ins>
      <w:ins w:id="11809" w:author="Okot" w:date="2020-01-24T17:31:00Z">
        <w:r w:rsidRPr="00E52735">
          <w:rPr>
            <w:i/>
          </w:rPr>
          <w:t> </w:t>
        </w:r>
        <w:r>
          <w:t>(</w:t>
        </w:r>
        <w:r w:rsidR="008D6652" w:rsidRPr="00E52735">
          <w:t>ang.:</w:t>
        </w:r>
        <w:r w:rsidR="008D6652">
          <w:rPr>
            <w:i/>
          </w:rPr>
          <w:t xml:space="preserve"> </w:t>
        </w:r>
        <w:r w:rsidR="008D6652">
          <w:t>w trakcie</w:t>
        </w:r>
        <w:r>
          <w:t>)</w:t>
        </w:r>
      </w:ins>
      <w:ins w:id="11810" w:author="Okot" w:date="2020-01-24T17:30:00Z">
        <w:r>
          <w:t xml:space="preserve">, </w:t>
        </w:r>
        <w:r w:rsidRPr="00E52735">
          <w:rPr>
            <w:i/>
          </w:rPr>
          <w:t>Done</w:t>
        </w:r>
      </w:ins>
      <w:ins w:id="11811" w:author="Okot" w:date="2020-01-24T17:31:00Z">
        <w:r>
          <w:t> (</w:t>
        </w:r>
        <w:r w:rsidR="008D6652" w:rsidRPr="00E52735">
          <w:t>ang.:</w:t>
        </w:r>
        <w:r w:rsidR="008D6652">
          <w:rPr>
            <w:i/>
          </w:rPr>
          <w:t xml:space="preserve"> </w:t>
        </w:r>
        <w:r w:rsidR="008D6652">
          <w:t>zrobione</w:t>
        </w:r>
        <w:r>
          <w:t>)</w:t>
        </w:r>
      </w:ins>
      <w:ins w:id="11812" w:author="Okot" w:date="2020-01-24T17:30:00Z">
        <w:r>
          <w:t xml:space="preserve">, </w:t>
        </w:r>
        <w:r w:rsidRPr="00E52735">
          <w:rPr>
            <w:i/>
          </w:rPr>
          <w:t>Not</w:t>
        </w:r>
        <w:r>
          <w:t xml:space="preserve"> </w:t>
        </w:r>
        <w:r w:rsidRPr="00E52735">
          <w:rPr>
            <w:i/>
          </w:rPr>
          <w:t>approved</w:t>
        </w:r>
      </w:ins>
      <w:ins w:id="11813" w:author="Okot" w:date="2020-01-24T17:31:00Z">
        <w:r>
          <w:t> (</w:t>
        </w:r>
        <w:r w:rsidR="008D6652" w:rsidRPr="00E52735">
          <w:t>ang.:</w:t>
        </w:r>
        <w:r w:rsidR="008D6652">
          <w:rPr>
            <w:i/>
          </w:rPr>
          <w:t xml:space="preserve"> </w:t>
        </w:r>
        <w:r w:rsidR="008D6652">
          <w:t>niezaakceptowane</w:t>
        </w:r>
        <w:r>
          <w:t>).</w:t>
        </w:r>
      </w:ins>
      <w:ins w:id="11814"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15" w:author="Okot" w:date="2020-01-24T17:33:00Z">
        <w:r w:rsidR="008D6652">
          <w:t>własne</w:t>
        </w:r>
      </w:ins>
      <w:ins w:id="11816" w:author="Okot" w:date="2020-01-24T17:32:00Z">
        <w:r w:rsidR="008D6652">
          <w:t xml:space="preserve"> </w:t>
        </w:r>
      </w:ins>
      <w:ins w:id="11817" w:author="Okot" w:date="2020-01-24T17:33:00Z">
        <w:r w:rsidR="008D6652">
          <w:t xml:space="preserve">kolumny, </w:t>
        </w:r>
      </w:ins>
      <w:ins w:id="11818" w:author="Okot" w:date="2020-01-24T17:36:00Z">
        <w:r w:rsidR="008D6652">
          <w:t>odzwierciedlające</w:t>
        </w:r>
      </w:ins>
      <w:ins w:id="11819" w:author="Okot" w:date="2020-01-24T17:33:00Z">
        <w:r w:rsidR="008D6652">
          <w:t xml:space="preserve"> kolejne etapy tej implementacji, w których rozplanowano duże zadania</w:t>
        </w:r>
      </w:ins>
      <w:ins w:id="11820" w:author="Okot" w:date="2020-01-24T17:34:00Z">
        <w:r w:rsidR="008D6652">
          <w:t xml:space="preserve"> wchodzące w skład danego zagadnienia</w:t>
        </w:r>
      </w:ins>
      <w:ins w:id="11821" w:author="Okot" w:date="2020-01-24T17:33:00Z">
        <w:r w:rsidR="008D6652">
          <w:t>.</w:t>
        </w:r>
      </w:ins>
      <w:ins w:id="11822" w:author="Okot" w:date="2020-01-24T17:34:00Z">
        <w:r w:rsidR="008D6652">
          <w:t xml:space="preserve"> Jak widać, na początku implementacji jeszcze żadne zadanie nie ma statusu „w trakcie”</w:t>
        </w:r>
      </w:ins>
      <w:ins w:id="11823"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24"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25" w:author="Okot" w:date="2020-01-24T17:37:00Z"/>
        </w:rPr>
        <w:pPrChange w:id="11826" w:author="Okot" w:date="2020-01-24T17:28:00Z">
          <w:pPr>
            <w:spacing w:after="160" w:line="259" w:lineRule="auto"/>
            <w:ind w:firstLine="0"/>
            <w:jc w:val="left"/>
          </w:pPr>
        </w:pPrChange>
      </w:pPr>
    </w:p>
    <w:p w14:paraId="6DF66983" w14:textId="6248E0C6" w:rsidR="008D6652" w:rsidRDefault="008D6652">
      <w:pPr>
        <w:ind w:firstLine="0"/>
        <w:jc w:val="center"/>
        <w:rPr>
          <w:ins w:id="11827" w:author="Okot" w:date="2020-01-24T17:38:00Z"/>
        </w:rPr>
        <w:pPrChange w:id="11828" w:author="Okot" w:date="2020-01-24T17:42:00Z">
          <w:pPr>
            <w:spacing w:after="160" w:line="259" w:lineRule="auto"/>
            <w:ind w:firstLine="0"/>
            <w:jc w:val="left"/>
          </w:pPr>
        </w:pPrChange>
      </w:pPr>
      <w:ins w:id="11829"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30" w:author="Okot" w:date="2020-01-24T17:42:00Z"/>
        </w:rPr>
        <w:pPrChange w:id="11831" w:author="Okot" w:date="2020-01-24T17:42:00Z">
          <w:pPr/>
        </w:pPrChange>
      </w:pPr>
      <w:ins w:id="11832" w:author="Okot" w:date="2020-01-24T17:40:00Z">
        <w:r>
          <w:t>Rys. 5.</w:t>
        </w:r>
      </w:ins>
      <w:ins w:id="11833" w:author="Okot" w:date="2020-01-24T17:41:00Z">
        <w:r>
          <w:t>14</w:t>
        </w:r>
      </w:ins>
      <w:ins w:id="11834" w:author="Okot" w:date="2020-03-23T22:00:00Z">
        <w:r w:rsidR="00D84080">
          <w:t>.</w:t>
        </w:r>
      </w:ins>
      <w:ins w:id="11835" w:author="Okot" w:date="2020-01-24T17:41:00Z">
        <w:r>
          <w:t> Rozplanowanie zadania „Instalacja niezbędnych komponentów</w:t>
        </w:r>
      </w:ins>
      <w:ins w:id="11836" w:author="Okot" w:date="2020-01-24T17:42:00Z">
        <w:r>
          <w:t>”</w:t>
        </w:r>
      </w:ins>
      <w:ins w:id="11837" w:author="Okot" w:date="2020-01-24T17:46:00Z">
        <w:r w:rsidR="005A4FF6">
          <w:t> [</w:t>
        </w:r>
      </w:ins>
      <w:ins w:id="11838" w:author="Okot" w:date="2020-03-24T11:27:00Z">
        <w:r w:rsidR="00C717AA">
          <w:t>2</w:t>
        </w:r>
      </w:ins>
      <w:ins w:id="11839" w:author="Okot" w:date="2020-01-24T17:46:00Z">
        <w:r w:rsidR="005A4FF6">
          <w:t>]</w:t>
        </w:r>
      </w:ins>
      <w:ins w:id="11840" w:author="Okot" w:date="2020-01-24T17:42:00Z">
        <w:r w:rsidR="005A4FF6">
          <w:t>.</w:t>
        </w:r>
      </w:ins>
      <w:ins w:id="11841" w:author="Okot" w:date="2020-01-24T17:46:00Z">
        <w:r w:rsidR="005A4FF6">
          <w:t> </w:t>
        </w:r>
      </w:ins>
    </w:p>
    <w:p w14:paraId="3DAEDE8F" w14:textId="1D6E2FF4" w:rsidR="008D6652" w:rsidRDefault="008D6652" w:rsidP="008D6652">
      <w:pPr>
        <w:rPr>
          <w:ins w:id="11842" w:author="Okot" w:date="2020-01-24T17:45:00Z"/>
        </w:rPr>
      </w:pPr>
      <w:ins w:id="11843" w:author="Okot" w:date="2020-01-24T17:40:00Z">
        <w:r>
          <w:lastRenderedPageBreak/>
          <w:t>Każde zadanie</w:t>
        </w:r>
      </w:ins>
      <w:ins w:id="11844" w:author="Okot" w:date="2020-01-24T17:42:00Z">
        <w:r w:rsidR="005A4FF6">
          <w:t xml:space="preserve"> z tablicy</w:t>
        </w:r>
      </w:ins>
      <w:ins w:id="11845" w:author="Okot" w:date="2020-01-24T17:40:00Z">
        <w:r>
          <w:t xml:space="preserve"> moż</w:t>
        </w:r>
        <w:r w:rsidR="005A4FF6">
          <w:t>na roz</w:t>
        </w:r>
      </w:ins>
      <w:ins w:id="11846" w:author="Okot" w:date="2020-01-24T17:43:00Z">
        <w:r w:rsidR="005A4FF6">
          <w:t>łożyć</w:t>
        </w:r>
      </w:ins>
      <w:ins w:id="11847" w:author="Okot" w:date="2020-01-24T17:40:00Z">
        <w:r>
          <w:t xml:space="preserve"> na mniejsze problemy. Nie dla każdego jest to potrzebne, ale przykład można zobaczyć</w:t>
        </w:r>
        <w:r w:rsidR="005A4FF6">
          <w:t xml:space="preserve"> na</w:t>
        </w:r>
        <w:r>
          <w:t xml:space="preserve"> rysunku</w:t>
        </w:r>
      </w:ins>
      <w:ins w:id="11848" w:author="Okot" w:date="2020-01-24T17:43:00Z">
        <w:r w:rsidR="005A4FF6">
          <w:t> 5.14</w:t>
        </w:r>
      </w:ins>
      <w:ins w:id="11849" w:author="Okot" w:date="2020-01-24T17:40:00Z">
        <w:r>
          <w:t>.</w:t>
        </w:r>
      </w:ins>
    </w:p>
    <w:p w14:paraId="049A604F" w14:textId="77777777" w:rsidR="005A4FF6" w:rsidRDefault="005A4FF6">
      <w:pPr>
        <w:ind w:firstLine="0"/>
        <w:rPr>
          <w:ins w:id="11850" w:author="Okot" w:date="2020-01-24T17:45:00Z"/>
        </w:rPr>
        <w:pPrChange w:id="11851" w:author="Okot" w:date="2020-01-24T17:45:00Z">
          <w:pPr/>
        </w:pPrChange>
      </w:pPr>
    </w:p>
    <w:p w14:paraId="316D6694" w14:textId="577F4874" w:rsidR="005A4FF6" w:rsidRDefault="005A4FF6">
      <w:pPr>
        <w:ind w:firstLine="0"/>
        <w:rPr>
          <w:ins w:id="11852" w:author="Okot" w:date="2020-01-24T17:40:00Z"/>
        </w:rPr>
        <w:pPrChange w:id="11853" w:author="Okot" w:date="2020-01-24T17:45:00Z">
          <w:pPr/>
        </w:pPrChange>
      </w:pPr>
      <w:ins w:id="11854"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55" w:author="Okot" w:date="2020-01-24T17:45:00Z"/>
          <w:rFonts w:eastAsiaTheme="majorEastAsia" w:cstheme="majorBidi"/>
          <w:szCs w:val="26"/>
        </w:rPr>
        <w:pPrChange w:id="11856"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57" w:author="Okot" w:date="2020-01-24T17:47:00Z"/>
          <w:rFonts w:eastAsiaTheme="majorEastAsia" w:cstheme="majorBidi"/>
          <w:szCs w:val="26"/>
        </w:rPr>
        <w:pPrChange w:id="11858" w:author="Okot" w:date="2020-01-24T17:47:00Z">
          <w:pPr>
            <w:spacing w:after="160" w:line="259" w:lineRule="auto"/>
            <w:ind w:firstLine="0"/>
            <w:jc w:val="left"/>
          </w:pPr>
        </w:pPrChange>
      </w:pPr>
      <w:ins w:id="11859" w:author="Okot" w:date="2020-01-24T17:45:00Z">
        <w:r>
          <w:rPr>
            <w:rFonts w:eastAsiaTheme="majorEastAsia" w:cstheme="majorBidi"/>
            <w:szCs w:val="26"/>
          </w:rPr>
          <w:t>Rys.</w:t>
        </w:r>
      </w:ins>
      <w:ins w:id="11860" w:author="Okot" w:date="2020-01-24T17:46:00Z">
        <w:r>
          <w:rPr>
            <w:rFonts w:eastAsiaTheme="majorEastAsia" w:cstheme="majorBidi"/>
            <w:szCs w:val="26"/>
          </w:rPr>
          <w:t> 5.15. Fragment kalendarza przedstawiającego rozplanowanie zada</w:t>
        </w:r>
      </w:ins>
      <w:ins w:id="11861" w:author="Okot" w:date="2020-01-24T17:47:00Z">
        <w:r>
          <w:rPr>
            <w:rFonts w:eastAsiaTheme="majorEastAsia" w:cstheme="majorBidi"/>
            <w:szCs w:val="26"/>
          </w:rPr>
          <w:t>ń w czasie</w:t>
        </w:r>
      </w:ins>
      <w:ins w:id="11862"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63" w:author="Okot" w:date="2020-01-24T17:47:00Z"/>
          <w:rFonts w:eastAsiaTheme="majorEastAsia" w:cstheme="majorBidi"/>
          <w:szCs w:val="26"/>
        </w:rPr>
        <w:pPrChange w:id="11864" w:author="Okot" w:date="2020-01-24T17:27:00Z">
          <w:pPr>
            <w:spacing w:after="160" w:line="259" w:lineRule="auto"/>
            <w:ind w:firstLine="0"/>
            <w:jc w:val="left"/>
          </w:pPr>
        </w:pPrChange>
      </w:pPr>
    </w:p>
    <w:p w14:paraId="1352799B" w14:textId="3BD8F0D2" w:rsidR="005A4FF6" w:rsidRDefault="005A4FF6">
      <w:pPr>
        <w:rPr>
          <w:ins w:id="11865" w:author="Okot" w:date="2020-01-29T12:56:00Z"/>
          <w:rFonts w:eastAsiaTheme="majorEastAsia"/>
        </w:rPr>
        <w:pPrChange w:id="11866" w:author="Okot" w:date="2020-01-24T17:47:00Z">
          <w:pPr>
            <w:spacing w:after="160" w:line="259" w:lineRule="auto"/>
            <w:ind w:firstLine="0"/>
            <w:jc w:val="left"/>
          </w:pPr>
        </w:pPrChange>
      </w:pPr>
      <w:ins w:id="11867"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68" w:author="Okot" w:date="2020-01-24T17:48:00Z">
        <w:r>
          <w:rPr>
            <w:rFonts w:eastAsiaTheme="majorEastAsia"/>
          </w:rPr>
          <w:t>Taki widok pozwala spojrzeć na planowane prace z innej perspektywy</w:t>
        </w:r>
      </w:ins>
      <w:ins w:id="11869" w:author="Okot" w:date="2020-01-24T17:50:00Z">
        <w:r>
          <w:rPr>
            <w:rFonts w:eastAsiaTheme="majorEastAsia"/>
          </w:rPr>
          <w:t xml:space="preserve"> – nie tylko na to co należy zrobić, ale kiedy co dok</w:t>
        </w:r>
      </w:ins>
      <w:ins w:id="11870" w:author="Okot" w:date="2020-01-24T17:51:00Z">
        <w:r>
          <w:rPr>
            <w:rFonts w:eastAsiaTheme="majorEastAsia"/>
          </w:rPr>
          <w:t>ładnie należy zrobić</w:t>
        </w:r>
      </w:ins>
      <w:ins w:id="11871" w:author="Okot" w:date="2020-01-24T17:48:00Z">
        <w:r>
          <w:rPr>
            <w:rFonts w:eastAsiaTheme="majorEastAsia"/>
          </w:rPr>
          <w:t xml:space="preserve"> </w:t>
        </w:r>
      </w:ins>
      <w:ins w:id="11872" w:author="Okot" w:date="2020-01-24T17:51:00Z">
        <w:r>
          <w:rPr>
            <w:rFonts w:eastAsiaTheme="majorEastAsia"/>
          </w:rPr>
          <w:t>–</w:t>
        </w:r>
      </w:ins>
      <w:ins w:id="11873" w:author="Okot" w:date="2020-01-24T17:48:00Z">
        <w:r>
          <w:rPr>
            <w:rFonts w:eastAsiaTheme="majorEastAsia"/>
          </w:rPr>
          <w:t xml:space="preserve"> oraz u</w:t>
        </w:r>
      </w:ins>
      <w:ins w:id="11874" w:author="Okot" w:date="2020-01-24T17:49:00Z">
        <w:r>
          <w:rPr>
            <w:rFonts w:eastAsiaTheme="majorEastAsia"/>
          </w:rPr>
          <w:t>łatwia potwierdzenie, że ustalone estymacje czasowe s</w:t>
        </w:r>
      </w:ins>
      <w:ins w:id="11875" w:author="Okot" w:date="2020-01-24T17:50:00Z">
        <w:r>
          <w:rPr>
            <w:rFonts w:eastAsiaTheme="majorEastAsia"/>
          </w:rPr>
          <w:t>ą realne.</w:t>
        </w:r>
      </w:ins>
      <w:ins w:id="11876" w:author="Okot" w:date="2020-01-24T17:51:00Z">
        <w:r>
          <w:rPr>
            <w:rFonts w:eastAsiaTheme="majorEastAsia"/>
          </w:rPr>
          <w:t xml:space="preserve"> Na rysunku 5.15. można zobaczyć harmonogram prac dla I</w:t>
        </w:r>
        <w:r w:rsidR="008E1C95">
          <w:rPr>
            <w:rFonts w:eastAsiaTheme="majorEastAsia"/>
          </w:rPr>
          <w:t xml:space="preserve"> iteracji</w:t>
        </w:r>
      </w:ins>
      <w:ins w:id="11877" w:author="Okot" w:date="2020-01-24T17:52:00Z">
        <w:r w:rsidR="0022714C">
          <w:rPr>
            <w:rFonts w:eastAsiaTheme="majorEastAsia"/>
          </w:rPr>
          <w:t xml:space="preserve"> ni</w:t>
        </w:r>
        <w:r w:rsidR="008E1C95">
          <w:rPr>
            <w:rFonts w:eastAsiaTheme="majorEastAsia"/>
          </w:rPr>
          <w:t>niejszego projektu.</w:t>
        </w:r>
      </w:ins>
      <w:ins w:id="11878" w:author="Okot" w:date="2020-01-29T12:56:00Z">
        <w:r w:rsidR="00230F3D">
          <w:rPr>
            <w:rFonts w:eastAsiaTheme="majorEastAsia"/>
          </w:rPr>
          <w:t xml:space="preserve"> </w:t>
        </w:r>
      </w:ins>
    </w:p>
    <w:p w14:paraId="4074A4CE" w14:textId="13C6B135" w:rsidR="00577FC2" w:rsidRDefault="00577FC2" w:rsidP="00577FC2">
      <w:pPr>
        <w:rPr>
          <w:ins w:id="11879" w:author="Okot" w:date="2020-01-29T13:19:00Z"/>
          <w:rFonts w:eastAsiaTheme="majorEastAsia"/>
        </w:rPr>
      </w:pPr>
      <w:ins w:id="11880" w:author="Okot" w:date="2020-01-29T13:19:00Z">
        <w:r>
          <w:rPr>
            <w:rFonts w:eastAsiaTheme="majorEastAsia"/>
          </w:rPr>
          <w:t>Wraz z upływem czasu będą również wysyłane maile</w:t>
        </w:r>
      </w:ins>
      <w:ins w:id="11881" w:author="Okot" w:date="2020-01-29T13:20:00Z">
        <w:r>
          <w:rPr>
            <w:rFonts w:eastAsiaTheme="majorEastAsia"/>
          </w:rPr>
          <w:t xml:space="preserve"> regularnie</w:t>
        </w:r>
      </w:ins>
      <w:ins w:id="11882" w:author="Okot" w:date="2020-01-29T13:19:00Z">
        <w:r>
          <w:rPr>
            <w:rFonts w:eastAsiaTheme="majorEastAsia"/>
          </w:rPr>
          <w:t xml:space="preserve"> przypominające o nadchodzących zadaniach i </w:t>
        </w:r>
      </w:ins>
      <w:ins w:id="11883" w:author="Okot" w:date="2020-01-29T13:20:00Z">
        <w:r>
          <w:rPr>
            <w:rFonts w:eastAsiaTheme="majorEastAsia"/>
          </w:rPr>
          <w:t xml:space="preserve">założonych </w:t>
        </w:r>
      </w:ins>
      <w:ins w:id="11884" w:author="Okot" w:date="2020-01-29T13:19:00Z">
        <w:r>
          <w:rPr>
            <w:rFonts w:eastAsiaTheme="majorEastAsia"/>
          </w:rPr>
          <w:t>terminach ich wykonania</w:t>
        </w:r>
      </w:ins>
      <w:ins w:id="11885" w:author="Okot" w:date="2020-01-29T13:20:00Z">
        <w:r>
          <w:rPr>
            <w:rFonts w:eastAsiaTheme="majorEastAsia"/>
          </w:rPr>
          <w:t>.</w:t>
        </w:r>
      </w:ins>
      <w:ins w:id="11886"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87" w:author="Okot" w:date="2020-01-29T13:17:00Z"/>
          <w:rFonts w:eastAsiaTheme="majorEastAsia"/>
        </w:rPr>
        <w:pPrChange w:id="11888" w:author="Okot" w:date="2020-01-29T13:15:00Z">
          <w:pPr>
            <w:spacing w:after="160" w:line="259" w:lineRule="auto"/>
            <w:ind w:firstLine="0"/>
            <w:jc w:val="left"/>
          </w:pPr>
        </w:pPrChange>
      </w:pPr>
    </w:p>
    <w:p w14:paraId="68FEE96B" w14:textId="6BDB53DE" w:rsidR="00577FC2" w:rsidRDefault="00577FC2">
      <w:pPr>
        <w:ind w:firstLine="0"/>
        <w:jc w:val="center"/>
        <w:rPr>
          <w:ins w:id="11889" w:author="Okot" w:date="2020-01-29T13:15:00Z"/>
          <w:rFonts w:eastAsiaTheme="majorEastAsia"/>
        </w:rPr>
        <w:pPrChange w:id="11890" w:author="Okot" w:date="2020-01-29T13:17:00Z">
          <w:pPr>
            <w:spacing w:after="160" w:line="259" w:lineRule="auto"/>
            <w:ind w:firstLine="0"/>
            <w:jc w:val="left"/>
          </w:pPr>
        </w:pPrChange>
      </w:pPr>
      <w:ins w:id="11891"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92" w:author="Okot" w:date="2020-01-29T13:23:00Z"/>
          <w:rFonts w:eastAsiaTheme="majorEastAsia"/>
        </w:rPr>
        <w:pPrChange w:id="11893" w:author="Okot" w:date="2020-01-29T13:16:00Z">
          <w:pPr>
            <w:spacing w:after="160" w:line="259" w:lineRule="auto"/>
            <w:ind w:firstLine="0"/>
            <w:jc w:val="left"/>
          </w:pPr>
        </w:pPrChange>
      </w:pPr>
    </w:p>
    <w:p w14:paraId="640E1F11" w14:textId="050AB59F" w:rsidR="00CA6813" w:rsidRDefault="00577FC2">
      <w:pPr>
        <w:ind w:firstLine="0"/>
        <w:jc w:val="center"/>
        <w:rPr>
          <w:ins w:id="11894" w:author="Okot" w:date="2020-01-29T13:15:00Z"/>
          <w:rFonts w:eastAsiaTheme="majorEastAsia"/>
        </w:rPr>
        <w:pPrChange w:id="11895" w:author="Okot" w:date="2020-01-29T13:16:00Z">
          <w:pPr>
            <w:spacing w:after="160" w:line="259" w:lineRule="auto"/>
            <w:ind w:firstLine="0"/>
            <w:jc w:val="left"/>
          </w:pPr>
        </w:pPrChange>
      </w:pPr>
      <w:ins w:id="11896" w:author="Okot" w:date="2020-01-29T13:21:00Z">
        <w:r>
          <w:rPr>
            <w:rFonts w:eastAsiaTheme="majorEastAsia"/>
          </w:rPr>
          <w:t>Rys. 5.16. Mail od Asany przypominający o nachodzących zadaniach</w:t>
        </w:r>
      </w:ins>
      <w:ins w:id="11897" w:author="Okot" w:date="2020-01-29T13:22:00Z">
        <w:r>
          <w:rPr>
            <w:rFonts w:eastAsiaTheme="majorEastAsia"/>
          </w:rPr>
          <w:t> [źródło własne].</w:t>
        </w:r>
      </w:ins>
    </w:p>
    <w:p w14:paraId="23753F67" w14:textId="77777777" w:rsidR="00CA6813" w:rsidRDefault="00CA6813">
      <w:pPr>
        <w:rPr>
          <w:ins w:id="11898" w:author="Okot" w:date="2020-01-24T17:48:00Z"/>
          <w:rFonts w:eastAsiaTheme="majorEastAsia"/>
        </w:rPr>
        <w:pPrChange w:id="11899" w:author="Okot" w:date="2020-01-24T17:47:00Z">
          <w:pPr>
            <w:spacing w:after="160" w:line="259" w:lineRule="auto"/>
            <w:ind w:firstLine="0"/>
            <w:jc w:val="left"/>
          </w:pPr>
        </w:pPrChange>
      </w:pPr>
    </w:p>
    <w:p w14:paraId="594FADC1" w14:textId="6A0EA03D" w:rsidR="005A4FF6" w:rsidRDefault="0022714C">
      <w:pPr>
        <w:rPr>
          <w:ins w:id="11900" w:author="Okot" w:date="2020-01-24T17:52:00Z"/>
          <w:rFonts w:eastAsiaTheme="majorEastAsia"/>
        </w:rPr>
        <w:pPrChange w:id="11901" w:author="Okot" w:date="2020-01-24T17:47:00Z">
          <w:pPr>
            <w:spacing w:after="160" w:line="259" w:lineRule="auto"/>
            <w:ind w:firstLine="0"/>
            <w:jc w:val="left"/>
          </w:pPr>
        </w:pPrChange>
      </w:pPr>
      <w:ins w:id="11902" w:author="Okot" w:date="2020-01-24T17:53:00Z">
        <w:r>
          <w:rPr>
            <w:rFonts w:eastAsiaTheme="majorEastAsia"/>
          </w:rPr>
          <w:t>Po zatwierdzeniu plan prac można przystąpić do kolejnego etapu – projektu.</w:t>
        </w:r>
      </w:ins>
    </w:p>
    <w:p w14:paraId="6CAC8624" w14:textId="77777777" w:rsidR="0022714C" w:rsidRDefault="0022714C">
      <w:pPr>
        <w:rPr>
          <w:ins w:id="11903" w:author="Okot" w:date="2020-01-17T16:07:00Z"/>
          <w:rFonts w:eastAsiaTheme="majorEastAsia"/>
        </w:rPr>
        <w:pPrChange w:id="11904" w:author="Okot" w:date="2020-01-24T17:47:00Z">
          <w:pPr>
            <w:spacing w:after="160" w:line="259" w:lineRule="auto"/>
            <w:ind w:firstLine="0"/>
            <w:jc w:val="left"/>
          </w:pPr>
        </w:pPrChange>
      </w:pPr>
    </w:p>
    <w:p w14:paraId="73116F68" w14:textId="7E414C7C" w:rsidR="00861D30" w:rsidRDefault="00122EDB" w:rsidP="00573E70">
      <w:pPr>
        <w:pStyle w:val="Nagwek2"/>
        <w:rPr>
          <w:ins w:id="11905" w:author="Okot" w:date="2020-01-17T12:15:00Z"/>
        </w:rPr>
      </w:pPr>
      <w:bookmarkStart w:id="11906" w:name="_Toc35941955"/>
      <w:ins w:id="11907" w:author="Okot" w:date="2019-11-19T20:52:00Z">
        <w:r>
          <w:t>5</w:t>
        </w:r>
      </w:ins>
      <w:del w:id="11908" w:author="Okot" w:date="2019-11-19T20:52:00Z">
        <w:r w:rsidR="00861D30" w:rsidDel="00122EDB">
          <w:delText>4</w:delText>
        </w:r>
      </w:del>
      <w:r w:rsidR="00861D30">
        <w:t>.</w:t>
      </w:r>
      <w:ins w:id="11909" w:author="Okot" w:date="2019-11-19T20:52:00Z">
        <w:r>
          <w:t>3</w:t>
        </w:r>
      </w:ins>
      <w:del w:id="11910" w:author="Okot" w:date="2019-11-19T20:52:00Z">
        <w:r w:rsidR="00861D30" w:rsidDel="00122EDB">
          <w:delText>4</w:delText>
        </w:r>
      </w:del>
      <w:r w:rsidR="00861D30">
        <w:t>.1. Projekt bazy danych</w:t>
      </w:r>
      <w:bookmarkEnd w:id="11906"/>
    </w:p>
    <w:p w14:paraId="5736508F" w14:textId="77777777" w:rsidR="008B61B0" w:rsidRDefault="008B61B0">
      <w:pPr>
        <w:rPr>
          <w:ins w:id="11911" w:author="Okot" w:date="2020-01-17T12:15:00Z"/>
        </w:rPr>
        <w:pPrChange w:id="11912" w:author="Okot" w:date="2020-01-17T12:15:00Z">
          <w:pPr>
            <w:pStyle w:val="Nagwek2"/>
          </w:pPr>
        </w:pPrChange>
      </w:pPr>
    </w:p>
    <w:p w14:paraId="59BD5072" w14:textId="68AFEBA4" w:rsidR="008B61B0" w:rsidRPr="001C71AE" w:rsidRDefault="008B61B0">
      <w:pPr>
        <w:pPrChange w:id="11913" w:author="Okot" w:date="2020-01-17T12:15:00Z">
          <w:pPr>
            <w:pStyle w:val="Nagwek2"/>
          </w:pPr>
        </w:pPrChange>
      </w:pPr>
      <w:ins w:id="11914" w:author="Okot" w:date="2020-01-17T12:15:00Z">
        <w:r>
          <w:t xml:space="preserve">Ten </w:t>
        </w:r>
      </w:ins>
      <w:ins w:id="11915" w:author="Okot" w:date="2020-01-24T17:29:00Z">
        <w:r w:rsidR="00522EC2">
          <w:t>podrozdział</w:t>
        </w:r>
      </w:ins>
      <w:ins w:id="11916" w:author="Okot" w:date="2020-01-17T12:15:00Z">
        <w:r>
          <w:t xml:space="preserve"> zostanie poświęcony bazie danych. Oprócz wykonania projektu fragmentu bazy potrzebnego w tej iteracji, pokr</w:t>
        </w:r>
      </w:ins>
      <w:ins w:id="11917" w:author="Okot" w:date="2020-01-17T12:16:00Z">
        <w:r>
          <w:t>ótce zostaną opowiedziane ogólne założenia dotyczące bazy.</w:t>
        </w:r>
      </w:ins>
    </w:p>
    <w:p w14:paraId="4993C23B" w14:textId="2854BFDB" w:rsidR="00372032" w:rsidDel="005F60B0" w:rsidRDefault="00372032" w:rsidP="00372032">
      <w:pPr>
        <w:ind w:firstLine="0"/>
        <w:rPr>
          <w:del w:id="11918" w:author="Okot" w:date="2020-01-29T13:23:00Z"/>
        </w:rPr>
      </w:pPr>
    </w:p>
    <w:p w14:paraId="448F2BCC" w14:textId="360A505A" w:rsidR="00372032" w:rsidRDefault="00122EDB" w:rsidP="00372032">
      <w:pPr>
        <w:ind w:firstLine="0"/>
      </w:pPr>
      <w:ins w:id="11919" w:author="Okot" w:date="2019-11-19T20:52:00Z">
        <w:r>
          <w:t>5</w:t>
        </w:r>
      </w:ins>
      <w:del w:id="11920" w:author="Okot" w:date="2019-11-19T20:52:00Z">
        <w:r w:rsidR="00372032" w:rsidDel="00122EDB">
          <w:delText>4</w:delText>
        </w:r>
      </w:del>
      <w:r w:rsidR="00372032">
        <w:t>.</w:t>
      </w:r>
      <w:ins w:id="11921" w:author="Okot" w:date="2019-11-19T20:52:00Z">
        <w:r>
          <w:t>3</w:t>
        </w:r>
      </w:ins>
      <w:del w:id="11922"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23" w:author="Okot" w:date="2020-03-24T10:44:00Z">
        <w:r w:rsidR="00580098">
          <w:rPr>
            <w:rFonts w:eastAsia="LiberationSerif"/>
            <w:lang w:eastAsia="en-US"/>
          </w:rPr>
          <w:t>22</w:t>
        </w:r>
      </w:ins>
      <w:del w:id="11924"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25"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26" w:author="Okot" w:date="2019-11-19T20:52:00Z">
        <w:r w:rsidDel="00122EDB">
          <w:delText>4</w:delText>
        </w:r>
      </w:del>
      <w:ins w:id="11927" w:author="Okot" w:date="2019-11-19T20:52:00Z">
        <w:r w:rsidR="00122EDB">
          <w:t>5</w:t>
        </w:r>
      </w:ins>
      <w:r>
        <w:t>.</w:t>
      </w:r>
      <w:ins w:id="11928" w:author="Okot" w:date="2019-11-19T20:52:00Z">
        <w:r w:rsidR="00122EDB">
          <w:t>3</w:t>
        </w:r>
      </w:ins>
      <w:del w:id="11929"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30" w:author="Okot" w:date="2019-11-19T20:52:00Z">
        <w:r w:rsidR="00122EDB">
          <w:t>5</w:t>
        </w:r>
      </w:ins>
      <w:del w:id="11931"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0CFA6D1" w:rsidR="00904E64" w:rsidRDefault="007470E0"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32"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33" w:name="_Toc35941956"/>
      <w:ins w:id="11934" w:author="Okot" w:date="2019-11-19T20:53:00Z">
        <w:r>
          <w:t>5</w:t>
        </w:r>
      </w:ins>
      <w:del w:id="11935" w:author="Okot" w:date="2019-11-19T20:53:00Z">
        <w:r w:rsidR="00861D30" w:rsidDel="00122EDB">
          <w:delText>4</w:delText>
        </w:r>
      </w:del>
      <w:r w:rsidR="00861D30">
        <w:t>.</w:t>
      </w:r>
      <w:ins w:id="11936" w:author="Okot" w:date="2019-11-19T20:53:00Z">
        <w:r>
          <w:t>3</w:t>
        </w:r>
      </w:ins>
      <w:del w:id="11937" w:author="Okot" w:date="2019-11-19T20:53:00Z">
        <w:r w:rsidR="00861D30" w:rsidDel="00122EDB">
          <w:delText>4</w:delText>
        </w:r>
      </w:del>
      <w:r w:rsidR="00861D30">
        <w:t>.2. Projekt interfejsów</w:t>
      </w:r>
      <w:r w:rsidR="00074310">
        <w:t xml:space="preserve"> graficznych</w:t>
      </w:r>
      <w:bookmarkEnd w:id="11933"/>
    </w:p>
    <w:p w14:paraId="0486C581" w14:textId="43A13C96" w:rsidR="00074310" w:rsidRDefault="00074310" w:rsidP="00074310">
      <w:pPr>
        <w:ind w:firstLine="0"/>
      </w:pPr>
    </w:p>
    <w:p w14:paraId="1B9E0F1A" w14:textId="38F34BF5" w:rsidR="00074310" w:rsidDel="009941A6" w:rsidRDefault="00074310" w:rsidP="00074310">
      <w:pPr>
        <w:ind w:firstLine="0"/>
        <w:rPr>
          <w:del w:id="11938" w:author="Okot" w:date="2019-11-18T21:55:00Z"/>
        </w:rPr>
      </w:pPr>
      <w:r>
        <w:tab/>
        <w:t>W pierwszej iteracji zostaną zbudowane solidne podwaliny graficzne pod prace w pozostałych iteracjach</w:t>
      </w:r>
      <w:ins w:id="11939" w:author="Okot" w:date="2019-11-18T21:52:00Z">
        <w:r w:rsidR="009941A6">
          <w:t>. Należy więc przyjrzeć się kolorystyce strony, zaprojektować logo, oraz pierwsze ekrany</w:t>
        </w:r>
      </w:ins>
      <w:ins w:id="11940" w:author="Okot" w:date="2019-11-18T21:53:00Z">
        <w:r w:rsidR="009941A6">
          <w:t>: stronę główną aplikacji oraz ekran rejestracji. Ponieważ iteracja ta przewiduje możliwość logowania si</w:t>
        </w:r>
      </w:ins>
      <w:ins w:id="11941" w:author="Okot" w:date="2019-11-18T21:54:00Z">
        <w:r w:rsidR="009941A6">
          <w:t xml:space="preserve">ę do systemu, można by uwzględnić ekran widoczny po poprawnym zalogowaniu, ale z racji tego, że byłby to ekran tymczasowy, zdecydowano nie marnować zasobów na </w:t>
        </w:r>
      </w:ins>
      <w:ins w:id="11942" w:author="Okot" w:date="2019-11-18T21:55:00Z">
        <w:r w:rsidR="009941A6">
          <w:t>szczegółowe projektowanie go. Być może efekt logowania zostanie jedynie ograniczony do wyświetlenia komunikatu – ostateczna decyzja zostanie podjęta w trakcie implementacji.</w:t>
        </w:r>
      </w:ins>
      <w:del w:id="11943" w:author="Okot" w:date="2019-11-18T21:52:00Z">
        <w:r w:rsidDel="009941A6">
          <w:delText>.</w:delText>
        </w:r>
      </w:del>
    </w:p>
    <w:p w14:paraId="5F1A6BC3" w14:textId="77777777" w:rsidR="00074310" w:rsidRDefault="00074310" w:rsidP="00074310">
      <w:pPr>
        <w:ind w:firstLine="0"/>
        <w:rPr>
          <w:ins w:id="11944"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45" w:author="Okot" w:date="2019-11-19T20:53:00Z">
        <w:r>
          <w:t>5</w:t>
        </w:r>
      </w:ins>
      <w:del w:id="11946" w:author="Okot" w:date="2019-11-19T20:53:00Z">
        <w:r w:rsidR="00074310" w:rsidDel="00122EDB">
          <w:delText>4</w:delText>
        </w:r>
      </w:del>
      <w:r w:rsidR="00074310">
        <w:t>.</w:t>
      </w:r>
      <w:ins w:id="11947" w:author="Okot" w:date="2019-11-19T20:53:00Z">
        <w:r>
          <w:t>3</w:t>
        </w:r>
      </w:ins>
      <w:del w:id="11948"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65pt;height:.65pt" o:ole="">
                  <v:imagedata r:id="rId83" o:title=""/>
                </v:shape>
                <o:OLEObject Type="Embed" ProgID="Unknown" ShapeID="_x0000_i1025" DrawAspect="Content" ObjectID="_1648650859" r:id="rId84"/>
              </w:object>
            </w:r>
            <w:r>
              <w:object w:dxaOrig="15" w:dyaOrig="15" w14:anchorId="349FFBA3">
                <v:shape id="_x0000_i1026" type="#_x0000_t75" style="width:.65pt;height:.65pt" o:ole="">
                  <v:imagedata r:id="rId83" o:title=""/>
                </v:shape>
                <o:OLEObject Type="Embed" ProgID="Unknown" ShapeID="_x0000_i1026" DrawAspect="Content" ObjectID="_1648650860"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49" w:author="Okot" w:date="2020-03-24T11:18:00Z"/>
                <w:b/>
              </w:rPr>
            </w:pPr>
            <w:r>
              <w:t>GF:</w:t>
            </w:r>
            <w:r w:rsidR="005A7B52">
              <w:t xml:space="preserve"> </w:t>
            </w:r>
            <w:r w:rsidR="005A7B52" w:rsidRPr="005A7B52">
              <w:rPr>
                <w:b/>
              </w:rPr>
              <w:t>Raleway</w:t>
            </w:r>
            <w:ins w:id="11950" w:author="Okot" w:date="2020-03-24T11:18:00Z">
              <w:r w:rsidR="000473DF">
                <w:rPr>
                  <w:b/>
                </w:rPr>
                <w:t> </w:t>
              </w:r>
            </w:ins>
          </w:p>
          <w:p w14:paraId="0F8AB332" w14:textId="07472C19" w:rsidR="000473DF" w:rsidRPr="000473DF" w:rsidRDefault="000473DF">
            <w:pPr>
              <w:ind w:firstLine="0"/>
            </w:pPr>
            <w:ins w:id="11951" w:author="Okot" w:date="2020-03-24T11:18:00Z">
              <w:r>
                <w:t>[</w:t>
              </w:r>
            </w:ins>
            <w:ins w:id="11952" w:author="Okot" w:date="2020-03-24T11:19:00Z">
              <w:r>
                <w:t>12</w:t>
              </w:r>
            </w:ins>
            <w:ins w:id="11953"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54" w:author="Okot" w:date="2020-03-24T11:18:00Z"/>
                <w:b/>
              </w:rPr>
            </w:pPr>
            <w:r>
              <w:t>GF:</w:t>
            </w:r>
            <w:r w:rsidR="005A7B52" w:rsidRPr="005A7B52">
              <w:rPr>
                <w:b/>
              </w:rPr>
              <w:t>Anton</w:t>
            </w:r>
          </w:p>
          <w:p w14:paraId="4E29AB7B" w14:textId="766B20DF" w:rsidR="000473DF" w:rsidRDefault="000473DF" w:rsidP="00A21A2B">
            <w:pPr>
              <w:ind w:firstLine="0"/>
            </w:pPr>
            <w:ins w:id="11955"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56" w:author="Okot" w:date="2020-03-24T11:19:00Z">
              <w:r w:rsidR="000473DF">
                <w:rPr>
                  <w:b/>
                </w:rPr>
                <w:t> </w:t>
              </w:r>
              <w:r w:rsidR="000473DF" w:rsidRPr="000473DF">
                <w:rPr>
                  <w:rPrChange w:id="11957"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58" w:author="Okot" w:date="2020-03-24T11:19:00Z">
        <w:r w:rsidR="00A804A7" w:rsidDel="00F73305">
          <w:rPr>
            <w:i/>
          </w:rPr>
          <w:delText>&lt;</w:delText>
        </w:r>
      </w:del>
      <w:r w:rsidR="00A804A7">
        <w:rPr>
          <w:i/>
        </w:rPr>
        <w:t>head</w:t>
      </w:r>
      <w:del w:id="11959"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60" w:author="Okot" w:date="2020-03-24T11:19:00Z">
        <w:r w:rsidR="000473DF">
          <w:t>12</w:t>
        </w:r>
      </w:ins>
      <w:r w:rsidR="00992DB6">
        <w:t>]</w:t>
      </w:r>
      <w:r w:rsidR="002D63B2">
        <w:t>.</w:t>
      </w:r>
    </w:p>
    <w:p w14:paraId="451742DF" w14:textId="77777777" w:rsidR="00D11F73" w:rsidRDefault="00D11F73" w:rsidP="00D11F73">
      <w:pPr>
        <w:rPr>
          <w:ins w:id="11961" w:author="Okot" w:date="2020-01-29T13:23:00Z"/>
          <w:rFonts w:eastAsiaTheme="majorEastAsia" w:cstheme="majorBidi"/>
          <w:szCs w:val="26"/>
        </w:rPr>
      </w:pPr>
    </w:p>
    <w:p w14:paraId="2CD44231" w14:textId="06DA7E92" w:rsidR="00074310" w:rsidRDefault="00074310" w:rsidP="00074310">
      <w:pPr>
        <w:pStyle w:val="Nagwek2"/>
      </w:pPr>
      <w:del w:id="11962" w:author="Okot" w:date="2019-11-19T20:53:00Z">
        <w:r w:rsidDel="00122EDB">
          <w:delText>4</w:delText>
        </w:r>
      </w:del>
      <w:bookmarkStart w:id="11963" w:name="_Toc35941957"/>
      <w:ins w:id="11964" w:author="Okot" w:date="2019-11-19T20:53:00Z">
        <w:r w:rsidR="00122EDB">
          <w:t>5</w:t>
        </w:r>
      </w:ins>
      <w:r>
        <w:t>.</w:t>
      </w:r>
      <w:ins w:id="11965" w:author="Okot" w:date="2019-11-19T20:53:00Z">
        <w:r w:rsidR="00122EDB">
          <w:t>3</w:t>
        </w:r>
      </w:ins>
      <w:del w:id="11966" w:author="Okot" w:date="2019-11-19T20:53:00Z">
        <w:r w:rsidDel="00122EDB">
          <w:delText>4</w:delText>
        </w:r>
      </w:del>
      <w:r>
        <w:t>.2.2. Logo</w:t>
      </w:r>
      <w:bookmarkEnd w:id="11963"/>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67" w:author="Okot" w:date="2020-01-17T12:17:00Z"/>
        </w:rPr>
      </w:pPr>
      <w:r>
        <w:t>Warzywa i owoce, które będą brane pod uwagę: awokado, ogórek, brokuł, brukselka, por oraz fasolka szparagowa.</w:t>
      </w:r>
    </w:p>
    <w:p w14:paraId="5F64C796" w14:textId="271D9563" w:rsidR="007C447F" w:rsidRDefault="00877DC2" w:rsidP="007C447F">
      <w:ins w:id="11968"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69" w:author="Okot" w:date="2020-01-17T12:19:00Z">
          <w:pPr>
            <w:ind w:firstLine="0"/>
          </w:pPr>
        </w:pPrChange>
      </w:pPr>
      <w:bookmarkStart w:id="11970" w:name="_Toc35941958"/>
      <w:ins w:id="11971" w:author="Okot" w:date="2019-11-19T20:53:00Z">
        <w:r>
          <w:t>5</w:t>
        </w:r>
      </w:ins>
      <w:del w:id="11972" w:author="Okot" w:date="2019-11-19T20:53:00Z">
        <w:r w:rsidR="007E26FD" w:rsidDel="00122EDB">
          <w:delText>4</w:delText>
        </w:r>
      </w:del>
      <w:r w:rsidR="007E26FD">
        <w:t>.</w:t>
      </w:r>
      <w:ins w:id="11973" w:author="Okot" w:date="2019-11-19T20:53:00Z">
        <w:r>
          <w:t>3</w:t>
        </w:r>
      </w:ins>
      <w:del w:id="11974" w:author="Okot" w:date="2019-11-19T20:53:00Z">
        <w:r w:rsidR="007E26FD" w:rsidDel="00122EDB">
          <w:delText>4</w:delText>
        </w:r>
      </w:del>
      <w:r w:rsidR="007E26FD">
        <w:t>.2.3. Ekran główny aplikacji</w:t>
      </w:r>
      <w:bookmarkEnd w:id="11970"/>
    </w:p>
    <w:p w14:paraId="4548E677" w14:textId="77777777" w:rsidR="007E26FD" w:rsidRDefault="007E26FD" w:rsidP="007E26FD">
      <w:pPr>
        <w:ind w:firstLine="0"/>
      </w:pPr>
    </w:p>
    <w:p w14:paraId="32F473B3" w14:textId="4BE4E178" w:rsidR="00215C35" w:rsidDel="00700928" w:rsidRDefault="00215C35" w:rsidP="007E26FD">
      <w:pPr>
        <w:ind w:firstLine="0"/>
        <w:rPr>
          <w:del w:id="11975" w:author="Okot" w:date="2020-01-17T16:08:00Z"/>
        </w:rPr>
      </w:pPr>
      <w:r>
        <w:tab/>
      </w:r>
      <w:del w:id="11976"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77" w:author="Okot" w:date="2020-01-17T16:08:00Z">
        <w:r>
          <w:t>Poniżej przedstawiono projekt ekranu głó</w:t>
        </w:r>
      </w:ins>
      <w:ins w:id="11978" w:author="Okot" w:date="2020-01-17T16:09:00Z">
        <w:r>
          <w:t>wnego aplikacji.</w:t>
        </w:r>
      </w:ins>
    </w:p>
    <w:p w14:paraId="1FAEB7CE" w14:textId="0CCE2631" w:rsidR="00D11F73" w:rsidRDefault="00D11F73" w:rsidP="00D11F73">
      <w:ins w:id="11979"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80"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81" w:author="Okot" w:date="2020-01-17T12:18:00Z"/>
        </w:rPr>
        <w:pPrChange w:id="11982" w:author="Okot" w:date="2019-11-18T19:41:00Z">
          <w:pPr>
            <w:ind w:firstLine="0"/>
          </w:pPr>
        </w:pPrChange>
      </w:pPr>
    </w:p>
    <w:p w14:paraId="054DD1DB" w14:textId="4AFB1AB6" w:rsidR="00875EFE" w:rsidRDefault="00122EDB">
      <w:pPr>
        <w:ind w:firstLine="0"/>
        <w:jc w:val="center"/>
        <w:rPr>
          <w:ins w:id="11983" w:author="Okot" w:date="2020-01-26T15:25:00Z"/>
        </w:rPr>
        <w:pPrChange w:id="11984" w:author="Okot" w:date="2019-11-18T19:41:00Z">
          <w:pPr>
            <w:ind w:firstLine="0"/>
          </w:pPr>
        </w:pPrChange>
      </w:pPr>
      <w:ins w:id="11985" w:author="Okot" w:date="2019-11-18T19:41:00Z">
        <w:r>
          <w:t>Rys. 5</w:t>
        </w:r>
        <w:r w:rsidR="00875EFE">
          <w:t>.</w:t>
        </w:r>
      </w:ins>
      <w:ins w:id="11986" w:author="Okot" w:date="2020-01-17T16:09:00Z">
        <w:r w:rsidR="00ED5F16">
          <w:t>17</w:t>
        </w:r>
      </w:ins>
      <w:ins w:id="11987" w:author="Okot" w:date="2019-11-18T19:43:00Z">
        <w:r w:rsidR="00875EFE">
          <w:t>. Projekt ekranu startowego aplikacji.</w:t>
        </w:r>
      </w:ins>
    </w:p>
    <w:p w14:paraId="78714E09" w14:textId="77777777" w:rsidR="00933854" w:rsidRDefault="00933854">
      <w:pPr>
        <w:ind w:firstLine="0"/>
        <w:jc w:val="center"/>
        <w:pPrChange w:id="11988" w:author="Okot" w:date="2019-11-18T19:41:00Z">
          <w:pPr>
            <w:ind w:firstLine="0"/>
          </w:pPr>
        </w:pPrChange>
      </w:pPr>
    </w:p>
    <w:p w14:paraId="13C1663B" w14:textId="2D1E59D3" w:rsidR="00F47B5E" w:rsidRDefault="00F47B5E">
      <w:pPr>
        <w:ind w:firstLine="0"/>
      </w:pPr>
      <w:ins w:id="11989" w:author="Okot" w:date="2019-11-18T19:45:00Z">
        <w:r>
          <w:tab/>
          <w:t xml:space="preserve">W górnej części aplikacji zaplanowano </w:t>
        </w:r>
        <w:r w:rsidR="00015A49">
          <w:t>pasek menu</w:t>
        </w:r>
      </w:ins>
      <w:ins w:id="11990" w:author="Okot" w:date="2019-11-18T21:43:00Z">
        <w:r w:rsidR="00015A49">
          <w:t> </w:t>
        </w:r>
      </w:ins>
      <w:ins w:id="11991" w:author="Okot" w:date="2019-11-18T21:42:00Z">
        <w:r w:rsidR="00015A49">
          <w:t>(</w:t>
        </w:r>
      </w:ins>
      <w:ins w:id="11992" w:author="Okot" w:date="2019-11-18T19:45:00Z">
        <w:r w:rsidR="00015A49">
          <w:t>1</w:t>
        </w:r>
      </w:ins>
      <w:ins w:id="11993" w:author="Okot" w:date="2019-11-18T21:42:00Z">
        <w:r w:rsidR="00015A49">
          <w:t>)</w:t>
        </w:r>
      </w:ins>
      <w:ins w:id="11994" w:author="Okot" w:date="2019-11-18T21:41:00Z">
        <w:r w:rsidR="00015A49">
          <w:t xml:space="preserve"> </w:t>
        </w:r>
      </w:ins>
      <w:ins w:id="11995" w:author="Okot" w:date="2019-11-18T19:45:00Z">
        <w:r>
          <w:t>z przyciskami i/lub formularzami s</w:t>
        </w:r>
      </w:ins>
      <w:ins w:id="11996" w:author="Okot" w:date="2019-11-18T19:46:00Z">
        <w:r>
          <w:t>łużąc</w:t>
        </w:r>
        <w:r w:rsidR="00015A49">
          <w:t>ymi do logowania i rejestracji</w:t>
        </w:r>
      </w:ins>
      <w:ins w:id="11997" w:author="Okot" w:date="2019-11-18T21:43:00Z">
        <w:r w:rsidR="00015A49">
          <w:t> </w:t>
        </w:r>
      </w:ins>
      <w:ins w:id="11998" w:author="Okot" w:date="2019-11-18T21:42:00Z">
        <w:r w:rsidR="00015A49">
          <w:t>(</w:t>
        </w:r>
      </w:ins>
      <w:ins w:id="11999" w:author="Okot" w:date="2019-11-18T19:46:00Z">
        <w:r w:rsidR="00015A49">
          <w:t>2</w:t>
        </w:r>
      </w:ins>
      <w:ins w:id="12000" w:author="Okot" w:date="2019-11-18T21:42:00Z">
        <w:r w:rsidR="00015A49">
          <w:t>)</w:t>
        </w:r>
      </w:ins>
      <w:ins w:id="12001" w:author="Okot" w:date="2019-11-18T19:46:00Z">
        <w:r>
          <w:t>. W centralnej części aplikacji umieszczono miejsce na nazwę</w:t>
        </w:r>
        <w:r w:rsidR="00015A49">
          <w:t xml:space="preserve"> aplikacji</w:t>
        </w:r>
      </w:ins>
      <w:ins w:id="12002" w:author="Okot" w:date="2019-11-18T21:43:00Z">
        <w:r w:rsidR="00015A49">
          <w:t> </w:t>
        </w:r>
      </w:ins>
      <w:ins w:id="12003" w:author="Okot" w:date="2019-11-18T21:42:00Z">
        <w:r w:rsidR="00015A49">
          <w:t>(</w:t>
        </w:r>
      </w:ins>
      <w:ins w:id="12004" w:author="Okot" w:date="2019-11-18T19:46:00Z">
        <w:r w:rsidR="00015A49">
          <w:t>3</w:t>
        </w:r>
      </w:ins>
      <w:ins w:id="12005" w:author="Okot" w:date="2019-11-18T21:42:00Z">
        <w:r w:rsidR="00015A49">
          <w:t>)</w:t>
        </w:r>
      </w:ins>
      <w:ins w:id="12006" w:author="Okot" w:date="2019-11-18T19:46:00Z">
        <w:r w:rsidR="00015A49">
          <w:t xml:space="preserve"> oraz logo</w:t>
        </w:r>
      </w:ins>
      <w:ins w:id="12007" w:author="Okot" w:date="2019-11-18T21:43:00Z">
        <w:r w:rsidR="00015A49">
          <w:t> </w:t>
        </w:r>
      </w:ins>
      <w:ins w:id="12008" w:author="Okot" w:date="2019-11-18T21:42:00Z">
        <w:r w:rsidR="00015A49">
          <w:t>(</w:t>
        </w:r>
      </w:ins>
      <w:ins w:id="12009" w:author="Okot" w:date="2019-11-18T19:46:00Z">
        <w:r w:rsidR="00015A49">
          <w:t>4</w:t>
        </w:r>
      </w:ins>
      <w:ins w:id="12010" w:author="Okot" w:date="2019-11-18T21:42:00Z">
        <w:r w:rsidR="00015A49">
          <w:t>)</w:t>
        </w:r>
      </w:ins>
      <w:ins w:id="12011" w:author="Okot" w:date="2019-11-18T19:46:00Z">
        <w:r>
          <w:t>, a pod nimi pola, w kt</w:t>
        </w:r>
      </w:ins>
      <w:ins w:id="12012" w:author="Okot" w:date="2019-11-18T19:47:00Z">
        <w:r>
          <w:t>órych znajdą się teksty marketingowe mówiące krótko o tym, co to za aplikacja, zachęcają</w:t>
        </w:r>
        <w:r w:rsidR="00015A49">
          <w:t>ce do korzystania z niej</w:t>
        </w:r>
      </w:ins>
      <w:ins w:id="12013" w:author="Okot" w:date="2019-11-18T21:43:00Z">
        <w:r w:rsidR="00015A49">
          <w:t> </w:t>
        </w:r>
      </w:ins>
      <w:ins w:id="12014" w:author="Okot" w:date="2019-11-18T21:42:00Z">
        <w:r w:rsidR="00015A49">
          <w:t>(</w:t>
        </w:r>
      </w:ins>
      <w:ins w:id="12015" w:author="Okot" w:date="2019-11-18T19:47:00Z">
        <w:r w:rsidR="00015A49">
          <w:t>5</w:t>
        </w:r>
      </w:ins>
      <w:ins w:id="12016" w:author="Okot" w:date="2019-11-18T21:42:00Z">
        <w:r w:rsidR="00015A49">
          <w:t>)</w:t>
        </w:r>
      </w:ins>
      <w:ins w:id="12017" w:author="Okot" w:date="2019-11-18T19:47:00Z">
        <w:r>
          <w:t>. Na dole strony wydzielono miejsce na stopk</w:t>
        </w:r>
      </w:ins>
      <w:ins w:id="12018" w:author="Okot" w:date="2019-11-18T19:48:00Z">
        <w:r>
          <w:t>ę</w:t>
        </w:r>
      </w:ins>
      <w:ins w:id="12019" w:author="Okot" w:date="2019-11-18T21:43:00Z">
        <w:r w:rsidR="00015A49">
          <w:t> </w:t>
        </w:r>
      </w:ins>
      <w:ins w:id="12020" w:author="Okot" w:date="2019-11-18T21:42:00Z">
        <w:r w:rsidR="00015A49">
          <w:t>(</w:t>
        </w:r>
      </w:ins>
      <w:ins w:id="12021" w:author="Okot" w:date="2019-11-18T19:48:00Z">
        <w:r w:rsidR="00015A49">
          <w:t>7</w:t>
        </w:r>
      </w:ins>
      <w:ins w:id="12022" w:author="Okot" w:date="2019-11-18T21:42:00Z">
        <w:r w:rsidR="00015A49">
          <w:t>)</w:t>
        </w:r>
      </w:ins>
      <w:ins w:id="12023" w:author="Okot" w:date="2019-11-18T19:48:00Z">
        <w:r>
          <w:t xml:space="preserve"> oddzieloną od reszty strony linią</w:t>
        </w:r>
      </w:ins>
      <w:ins w:id="12024" w:author="Okot" w:date="2019-11-18T21:43:00Z">
        <w:r w:rsidR="00015A49">
          <w:t> </w:t>
        </w:r>
      </w:ins>
      <w:ins w:id="12025" w:author="Okot" w:date="2019-11-18T21:42:00Z">
        <w:r w:rsidR="00015A49">
          <w:t>(</w:t>
        </w:r>
      </w:ins>
      <w:ins w:id="12026" w:author="Okot" w:date="2019-11-18T19:48:00Z">
        <w:r w:rsidR="00015A49">
          <w:t>6</w:t>
        </w:r>
      </w:ins>
      <w:ins w:id="12027" w:author="Okot" w:date="2019-11-18T21:42:00Z">
        <w:r w:rsidR="00015A49">
          <w:t>)</w:t>
        </w:r>
      </w:ins>
      <w:ins w:id="12028" w:author="Okot" w:date="2019-11-18T19:48:00Z">
        <w:r>
          <w:t>.</w:t>
        </w:r>
      </w:ins>
    </w:p>
    <w:p w14:paraId="0068CEEB" w14:textId="77777777" w:rsidR="00015A49" w:rsidRDefault="00015A49" w:rsidP="007E26FD">
      <w:pPr>
        <w:ind w:firstLine="0"/>
        <w:rPr>
          <w:ins w:id="12029" w:author="Okot" w:date="2019-11-18T21:43:00Z"/>
        </w:rPr>
      </w:pPr>
    </w:p>
    <w:p w14:paraId="4FD6C9FD" w14:textId="4C4E3633" w:rsidR="00015A49" w:rsidRDefault="007E26FD">
      <w:pPr>
        <w:pStyle w:val="Nagwek2"/>
        <w:rPr>
          <w:ins w:id="12030" w:author="Okot" w:date="2019-11-18T21:44:00Z"/>
        </w:rPr>
        <w:pPrChange w:id="12031" w:author="Okot" w:date="2020-01-17T12:19:00Z">
          <w:pPr>
            <w:ind w:firstLine="0"/>
          </w:pPr>
        </w:pPrChange>
      </w:pPr>
      <w:del w:id="12032" w:author="Okot" w:date="2019-11-19T20:54:00Z">
        <w:r w:rsidDel="00262253">
          <w:delText>4</w:delText>
        </w:r>
      </w:del>
      <w:bookmarkStart w:id="12033" w:name="_Toc35941959"/>
      <w:ins w:id="12034" w:author="Okot" w:date="2019-11-19T20:54:00Z">
        <w:r w:rsidR="00262253">
          <w:t>5</w:t>
        </w:r>
      </w:ins>
      <w:r>
        <w:t>.</w:t>
      </w:r>
      <w:ins w:id="12035" w:author="Okot" w:date="2019-11-19T20:54:00Z">
        <w:r w:rsidR="00262253">
          <w:t>3</w:t>
        </w:r>
      </w:ins>
      <w:del w:id="12036" w:author="Okot" w:date="2019-11-19T20:54:00Z">
        <w:r w:rsidDel="00262253">
          <w:delText>4</w:delText>
        </w:r>
      </w:del>
      <w:r>
        <w:t xml:space="preserve">.2.4. </w:t>
      </w:r>
      <w:ins w:id="12037" w:author="Okot" w:date="2019-11-18T21:44:00Z">
        <w:r w:rsidR="00015A49">
          <w:t>Okno rejestracji nowego użytkownika</w:t>
        </w:r>
        <w:bookmarkEnd w:id="12033"/>
      </w:ins>
    </w:p>
    <w:p w14:paraId="6EF10BB4" w14:textId="77777777" w:rsidR="00015A49" w:rsidRDefault="00015A49" w:rsidP="007E26FD">
      <w:pPr>
        <w:ind w:firstLine="0"/>
        <w:rPr>
          <w:ins w:id="12038" w:author="Okot" w:date="2019-11-18T21:44:00Z"/>
        </w:rPr>
      </w:pPr>
    </w:p>
    <w:p w14:paraId="28B88251" w14:textId="5D67119C" w:rsidR="00015A49" w:rsidRDefault="00015A49">
      <w:pPr>
        <w:rPr>
          <w:ins w:id="12039" w:author="Okot" w:date="2019-11-18T21:45:00Z"/>
        </w:rPr>
        <w:pPrChange w:id="12040" w:author="Okot" w:date="2019-11-18T21:44:00Z">
          <w:pPr>
            <w:ind w:firstLine="0"/>
          </w:pPr>
        </w:pPrChange>
      </w:pPr>
      <w:ins w:id="12041" w:author="Okot" w:date="2019-11-18T21:44:00Z">
        <w:r>
          <w:t>Rejestracja nowego użytkownika będzie się odbywać przez formularz, który będzie wyświetlany po klikni</w:t>
        </w:r>
      </w:ins>
      <w:ins w:id="12042" w:author="Okot" w:date="2019-11-18T21:45:00Z">
        <w:r>
          <w:t>ęciu na przycisk</w:t>
        </w:r>
      </w:ins>
      <w:ins w:id="12043" w:author="Okot" w:date="2020-01-27T15:35:00Z">
        <w:r w:rsidR="00FD2B32">
          <w:t xml:space="preserve"> „Rejestracja” (</w:t>
        </w:r>
      </w:ins>
      <w:ins w:id="12044" w:author="Okot" w:date="2020-01-27T15:36:00Z">
        <w:r w:rsidR="00FD2B32">
          <w:t>2)</w:t>
        </w:r>
      </w:ins>
      <w:ins w:id="12045" w:author="Okot" w:date="2019-11-18T21:45:00Z">
        <w:r>
          <w:t>.</w:t>
        </w:r>
      </w:ins>
    </w:p>
    <w:p w14:paraId="7D15CAD0" w14:textId="77777777" w:rsidR="00015A49" w:rsidRDefault="00015A49">
      <w:pPr>
        <w:rPr>
          <w:ins w:id="12046" w:author="Okot" w:date="2019-11-18T21:45:00Z"/>
        </w:rPr>
        <w:pPrChange w:id="12047" w:author="Okot" w:date="2019-11-18T21:44:00Z">
          <w:pPr>
            <w:ind w:firstLine="0"/>
          </w:pPr>
        </w:pPrChange>
      </w:pPr>
    </w:p>
    <w:p w14:paraId="0790EF83" w14:textId="5AE6C8DF" w:rsidR="00015A49" w:rsidRDefault="00015A49">
      <w:pPr>
        <w:ind w:firstLine="0"/>
        <w:jc w:val="center"/>
        <w:rPr>
          <w:ins w:id="12048" w:author="Okot" w:date="2019-11-18T21:44:00Z"/>
        </w:rPr>
        <w:pPrChange w:id="12049" w:author="Okot" w:date="2019-11-18T21:50:00Z">
          <w:pPr>
            <w:ind w:firstLine="0"/>
          </w:pPr>
        </w:pPrChange>
      </w:pPr>
      <w:ins w:id="12050"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51" w:author="Okot" w:date="2019-11-18T21:46:00Z"/>
        </w:rPr>
        <w:pPrChange w:id="12052" w:author="Okot" w:date="2019-11-18T21:46:00Z">
          <w:pPr>
            <w:ind w:firstLine="0"/>
          </w:pPr>
        </w:pPrChange>
      </w:pPr>
    </w:p>
    <w:p w14:paraId="68082FA7" w14:textId="1314888F" w:rsidR="00015A49" w:rsidRDefault="00F27142">
      <w:pPr>
        <w:ind w:firstLine="0"/>
        <w:jc w:val="center"/>
        <w:rPr>
          <w:ins w:id="12053" w:author="Okot" w:date="2019-11-18T21:47:00Z"/>
        </w:rPr>
        <w:pPrChange w:id="12054" w:author="Okot" w:date="2019-11-18T21:50:00Z">
          <w:pPr>
            <w:ind w:firstLine="0"/>
          </w:pPr>
        </w:pPrChange>
      </w:pPr>
      <w:ins w:id="12055" w:author="Okot" w:date="2019-11-18T21:46:00Z">
        <w:r>
          <w:t>Rys. 5.</w:t>
        </w:r>
      </w:ins>
      <w:ins w:id="12056" w:author="Okot" w:date="2020-01-17T16:18:00Z">
        <w:r w:rsidR="00F27A7A">
          <w:t>1</w:t>
        </w:r>
      </w:ins>
      <w:ins w:id="12057" w:author="Okot" w:date="2020-01-15T16:47:00Z">
        <w:r w:rsidR="00ED5F16">
          <w:t>8</w:t>
        </w:r>
      </w:ins>
      <w:ins w:id="12058" w:author="Okot" w:date="2019-11-18T21:46:00Z">
        <w:r w:rsidR="00015A49">
          <w:t>. Projekt interfejsu służącego do</w:t>
        </w:r>
      </w:ins>
      <w:ins w:id="12059" w:author="Okot" w:date="2019-11-18T21:47:00Z">
        <w:r w:rsidR="00015A49">
          <w:t xml:space="preserve"> rejestracji nowych użytkowników.</w:t>
        </w:r>
      </w:ins>
    </w:p>
    <w:p w14:paraId="08BE31A0" w14:textId="77777777" w:rsidR="00015A49" w:rsidRDefault="00015A49">
      <w:pPr>
        <w:ind w:firstLine="0"/>
        <w:jc w:val="center"/>
        <w:rPr>
          <w:ins w:id="12060" w:author="Okot" w:date="2019-11-18T21:48:00Z"/>
        </w:rPr>
        <w:pPrChange w:id="12061" w:author="Okot" w:date="2019-11-18T21:46:00Z">
          <w:pPr>
            <w:ind w:firstLine="0"/>
          </w:pPr>
        </w:pPrChange>
      </w:pPr>
    </w:p>
    <w:p w14:paraId="561B6F9A" w14:textId="77777777" w:rsidR="00FD2B32" w:rsidRDefault="006907FC">
      <w:pPr>
        <w:rPr>
          <w:ins w:id="12062" w:author="Okot" w:date="2020-01-27T15:36:00Z"/>
        </w:rPr>
        <w:pPrChange w:id="12063" w:author="Okot" w:date="2019-11-19T20:54:00Z">
          <w:pPr>
            <w:ind w:firstLine="0"/>
          </w:pPr>
        </w:pPrChange>
      </w:pPr>
      <w:ins w:id="12064" w:author="Okot" w:date="2019-11-18T21:48:00Z">
        <w:r>
          <w:t>Zadecydowano, że formularz rejestracji będzie wyświetlany</w:t>
        </w:r>
        <w:r w:rsidR="002E5BDA">
          <w:t xml:space="preserve"> przy u</w:t>
        </w:r>
      </w:ins>
      <w:ins w:id="12065" w:author="Okot" w:date="2019-11-25T06:53:00Z">
        <w:r w:rsidR="002E5BDA">
          <w:t>życiu</w:t>
        </w:r>
      </w:ins>
      <w:ins w:id="12066" w:author="Okot" w:date="2019-11-18T21:48:00Z">
        <w:r w:rsidR="002E5BDA">
          <w:t xml:space="preserve"> okna modalnego</w:t>
        </w:r>
        <w:r>
          <w:t>. Będzie się na nie składać przycisk anulowania akcji rejestracji</w:t>
        </w:r>
      </w:ins>
      <w:ins w:id="12067" w:author="Okot" w:date="2019-11-18T21:49:00Z">
        <w:r>
          <w:t> (8), sam formularz (10) oraz przycisk zatwierdzający rejestrację (11). Oprócz tego przewidziano przestrzeń, w której będą się wyświetlały potencjalne komunikaty zwrotne od systemu do użytkownika (9)</w:t>
        </w:r>
      </w:ins>
      <w:ins w:id="12068" w:author="Okot" w:date="2019-11-18T21:50:00Z">
        <w:r>
          <w:t xml:space="preserve"> np.: że rejestracja się powiodła</w:t>
        </w:r>
      </w:ins>
      <w:ins w:id="12069" w:author="Okot" w:date="2019-11-18T21:49:00Z">
        <w:r>
          <w:t>.</w:t>
        </w:r>
      </w:ins>
      <w:ins w:id="12070" w:author="Okot" w:date="2020-01-27T15:35:00Z">
        <w:r w:rsidR="00FD2B32">
          <w:t xml:space="preserve"> </w:t>
        </w:r>
      </w:ins>
    </w:p>
    <w:p w14:paraId="24607241" w14:textId="77777777" w:rsidR="00FD2B32" w:rsidRDefault="00FD2B32">
      <w:pPr>
        <w:ind w:firstLine="0"/>
        <w:rPr>
          <w:ins w:id="12071" w:author="Okot" w:date="2020-01-27T15:37:00Z"/>
        </w:rPr>
      </w:pPr>
    </w:p>
    <w:p w14:paraId="230BEE0C" w14:textId="51EFAC7F" w:rsidR="00FD2B32" w:rsidRDefault="00FD2B32" w:rsidP="00FD2B32">
      <w:pPr>
        <w:pStyle w:val="Nagwek2"/>
        <w:rPr>
          <w:ins w:id="12072" w:author="Okot" w:date="2020-01-27T15:37:00Z"/>
        </w:rPr>
      </w:pPr>
      <w:bookmarkStart w:id="12073" w:name="_Toc35941960"/>
      <w:ins w:id="12074" w:author="Okot" w:date="2020-01-27T15:37:00Z">
        <w:r>
          <w:t>5.3.2.5. Okno logowania</w:t>
        </w:r>
        <w:bookmarkEnd w:id="12073"/>
      </w:ins>
    </w:p>
    <w:p w14:paraId="257D45E8" w14:textId="77777777" w:rsidR="00FD2B32" w:rsidRDefault="00FD2B32">
      <w:pPr>
        <w:rPr>
          <w:ins w:id="12075" w:author="Okot" w:date="2020-01-27T15:37:00Z"/>
        </w:rPr>
        <w:pPrChange w:id="12076" w:author="Okot" w:date="2020-01-27T15:37:00Z">
          <w:pPr>
            <w:pStyle w:val="Nagwek2"/>
          </w:pPr>
        </w:pPrChange>
      </w:pPr>
    </w:p>
    <w:p w14:paraId="72B96E75" w14:textId="26CCBFC9" w:rsidR="00FD2B32" w:rsidRPr="00F92309" w:rsidRDefault="00FD2B32">
      <w:pPr>
        <w:rPr>
          <w:ins w:id="12077" w:author="Okot" w:date="2020-01-27T15:37:00Z"/>
        </w:rPr>
        <w:pPrChange w:id="12078" w:author="Okot" w:date="2020-01-27T15:37:00Z">
          <w:pPr>
            <w:pStyle w:val="Nagwek2"/>
          </w:pPr>
        </w:pPrChange>
      </w:pPr>
      <w:ins w:id="12079" w:author="Okot" w:date="2020-01-27T15:37:00Z">
        <w:r>
          <w:t>Logowanie będzie się odbywać przez formularz wy</w:t>
        </w:r>
      </w:ins>
      <w:ins w:id="12080" w:author="Okot" w:date="2020-01-27T15:38:00Z">
        <w:r>
          <w:t xml:space="preserve">świetlany w oknie modalnym, które aktywowane będzie naciśnięciem przycisku „Logowanie” (2). </w:t>
        </w:r>
      </w:ins>
      <w:ins w:id="12081" w:author="Okot" w:date="2020-01-27T15:39:00Z">
        <w:r>
          <w:t>Wizualnie interfejs służący do logowania będzie identyczny z powyżej opisanym interfejsem rejestracji (rys.</w:t>
        </w:r>
      </w:ins>
      <w:ins w:id="12082" w:author="Okot" w:date="2020-01-27T15:40:00Z">
        <w:r>
          <w:t> 5.1</w:t>
        </w:r>
      </w:ins>
      <w:ins w:id="12083" w:author="Okot" w:date="2020-01-29T13:23:00Z">
        <w:r w:rsidR="00ED5F16">
          <w:t>8.</w:t>
        </w:r>
      </w:ins>
      <w:ins w:id="12084"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85" w:author="Okot" w:date="2020-01-27T15:40:00Z"/>
        </w:rPr>
      </w:pPr>
      <w:del w:id="12086"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87" w:author="Okot" w:date="2020-01-27T15:40:00Z"/>
        </w:rPr>
        <w:pPrChange w:id="12088" w:author="Okot" w:date="2020-01-27T15:40:00Z">
          <w:pPr/>
        </w:pPrChange>
      </w:pPr>
    </w:p>
    <w:p w14:paraId="1EA3E89B" w14:textId="77777777" w:rsidR="00FD2B32" w:rsidRDefault="00FD2B32">
      <w:pPr>
        <w:rPr>
          <w:ins w:id="12089" w:author="Okot" w:date="2020-01-27T15:40:00Z"/>
        </w:rPr>
        <w:pPrChange w:id="12090" w:author="Okot" w:date="2020-01-27T17:20:00Z">
          <w:pPr>
            <w:ind w:firstLine="0"/>
          </w:pPr>
        </w:pPrChange>
      </w:pPr>
    </w:p>
    <w:p w14:paraId="6FC2BF6E" w14:textId="0C4ABF66" w:rsidR="0003742D" w:rsidRDefault="00262253">
      <w:pPr>
        <w:pStyle w:val="Nagwek2"/>
        <w:rPr>
          <w:ins w:id="12091" w:author="Okot" w:date="2020-01-27T15:34:00Z"/>
        </w:rPr>
        <w:pPrChange w:id="12092" w:author="Okot" w:date="2020-01-24T16:35:00Z">
          <w:pPr>
            <w:ind w:firstLine="0"/>
          </w:pPr>
        </w:pPrChange>
      </w:pPr>
      <w:bookmarkStart w:id="12093" w:name="_Toc35941961"/>
      <w:ins w:id="12094" w:author="Okot" w:date="2019-11-19T20:54:00Z">
        <w:r>
          <w:t>5</w:t>
        </w:r>
      </w:ins>
      <w:del w:id="12095" w:author="Okot" w:date="2019-11-19T20:54:00Z">
        <w:r w:rsidR="0003742D" w:rsidDel="00262253">
          <w:delText>4</w:delText>
        </w:r>
      </w:del>
      <w:r w:rsidR="0003742D">
        <w:t>.</w:t>
      </w:r>
      <w:ins w:id="12096" w:author="Okot" w:date="2019-11-19T20:54:00Z">
        <w:r>
          <w:t>3</w:t>
        </w:r>
      </w:ins>
      <w:del w:id="12097" w:author="Okot" w:date="2019-11-19T20:54:00Z">
        <w:r w:rsidR="0003742D" w:rsidDel="00262253">
          <w:delText>4</w:delText>
        </w:r>
      </w:del>
      <w:r w:rsidR="0003742D">
        <w:t>.3. Projekt logiki biznesowej</w:t>
      </w:r>
      <w:bookmarkEnd w:id="12093"/>
    </w:p>
    <w:p w14:paraId="47ED2C6E" w14:textId="77777777" w:rsidR="00FD2B32" w:rsidRDefault="00FD2B32">
      <w:pPr>
        <w:rPr>
          <w:ins w:id="12098" w:author="Okot" w:date="2020-01-27T15:40:00Z"/>
        </w:rPr>
        <w:pPrChange w:id="12099" w:author="Okot" w:date="2020-01-27T15:34:00Z">
          <w:pPr>
            <w:ind w:firstLine="0"/>
          </w:pPr>
        </w:pPrChange>
      </w:pPr>
    </w:p>
    <w:p w14:paraId="111F4D9D" w14:textId="58B1D33B" w:rsidR="00FD2B32" w:rsidRDefault="00FD2B32">
      <w:pPr>
        <w:rPr>
          <w:ins w:id="12100" w:author="Okot" w:date="2020-01-27T16:53:00Z"/>
        </w:rPr>
        <w:pPrChange w:id="12101" w:author="Okot" w:date="2020-01-27T15:34:00Z">
          <w:pPr>
            <w:ind w:firstLine="0"/>
          </w:pPr>
        </w:pPrChange>
      </w:pPr>
      <w:ins w:id="12102" w:author="Okot" w:date="2020-01-27T15:40:00Z">
        <w:r>
          <w:t>W tej części zostanie przedstawiony projekt aplikacji od strony back</w:t>
        </w:r>
        <w:r w:rsidR="000C41C0">
          <w:t>endu</w:t>
        </w:r>
        <w:r>
          <w:t xml:space="preserve">. </w:t>
        </w:r>
      </w:ins>
      <w:ins w:id="12103" w:author="Okot" w:date="2020-01-27T16:53:00Z">
        <w:r w:rsidR="00525960">
          <w:t>Zaczęto od przygotowania diagramu klas potrzebnych w pierwszej iteracji.</w:t>
        </w:r>
      </w:ins>
    </w:p>
    <w:p w14:paraId="390158B9" w14:textId="77777777" w:rsidR="00525960" w:rsidRDefault="00525960">
      <w:pPr>
        <w:ind w:firstLine="0"/>
        <w:rPr>
          <w:ins w:id="12104" w:author="Okot" w:date="2020-01-27T16:54:00Z"/>
        </w:rPr>
      </w:pPr>
    </w:p>
    <w:p w14:paraId="03B58654" w14:textId="464BCE15" w:rsidR="00525960" w:rsidRDefault="00BF0190">
      <w:pPr>
        <w:ind w:firstLine="0"/>
        <w:rPr>
          <w:ins w:id="12105" w:author="Okot" w:date="2020-01-27T16:52:00Z"/>
        </w:rPr>
      </w:pPr>
      <w:ins w:id="12106" w:author="Okot" w:date="2020-04-01T11:34:00Z">
        <w:r>
          <w:rPr>
            <w:noProof/>
            <w:lang w:eastAsia="pl-PL"/>
          </w:rPr>
          <w:drawing>
            <wp:inline distT="0" distB="0" distL="0" distR="0" wp14:anchorId="652DE859" wp14:editId="7971CA38">
              <wp:extent cx="5353200" cy="3567600"/>
              <wp:effectExtent l="190500" t="190500" r="190500"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353200"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107" w:author="Okot" w:date="2020-01-27T16:56:00Z"/>
        </w:rPr>
        <w:pPrChange w:id="12108" w:author="Okot" w:date="2020-01-27T16:55:00Z">
          <w:pPr>
            <w:ind w:firstLine="0"/>
          </w:pPr>
        </w:pPrChange>
      </w:pPr>
      <w:ins w:id="12109" w:author="Okot" w:date="2020-01-27T16:55:00Z">
        <w:r>
          <w:t>Rys. </w:t>
        </w:r>
        <w:r w:rsidR="00ED5F16">
          <w:t>5.19</w:t>
        </w:r>
        <w:r>
          <w:t>. Projekt diagramu klas dla 1. Iteracji aplikacji.</w:t>
        </w:r>
      </w:ins>
    </w:p>
    <w:p w14:paraId="3EBDDD83" w14:textId="77777777" w:rsidR="008864BC" w:rsidRDefault="008864BC">
      <w:pPr>
        <w:ind w:firstLine="0"/>
        <w:jc w:val="center"/>
        <w:rPr>
          <w:ins w:id="12110" w:author="Okot" w:date="2020-01-27T16:56:00Z"/>
        </w:rPr>
        <w:pPrChange w:id="12111" w:author="Okot" w:date="2020-01-27T16:55:00Z">
          <w:pPr>
            <w:ind w:firstLine="0"/>
          </w:pPr>
        </w:pPrChange>
      </w:pPr>
    </w:p>
    <w:p w14:paraId="50E7F994" w14:textId="5167FB5E" w:rsidR="0028193D" w:rsidRDefault="008864BC">
      <w:pPr>
        <w:rPr>
          <w:ins w:id="12112" w:author="Okot" w:date="2020-01-27T16:58:00Z"/>
        </w:rPr>
        <w:pPrChange w:id="12113" w:author="Okot" w:date="2020-01-27T16:56:00Z">
          <w:pPr>
            <w:ind w:firstLine="0"/>
          </w:pPr>
        </w:pPrChange>
      </w:pPr>
      <w:ins w:id="12114" w:author="Okot" w:date="2020-01-27T16:58:00Z">
        <w:r>
          <w:t>Zgodnie z przyjętym wzorem projektowym MVC moż</w:t>
        </w:r>
        <w:r w:rsidR="00A66071">
          <w:t>na</w:t>
        </w:r>
        <w:r>
          <w:t xml:space="preserve"> wyróżnić podstawowe </w:t>
        </w:r>
      </w:ins>
      <w:ins w:id="12115" w:author="Okot" w:date="2020-01-27T16:59:00Z">
        <w:r w:rsidR="0028193D">
          <w:t xml:space="preserve">dwa </w:t>
        </w:r>
      </w:ins>
      <w:ins w:id="12116" w:author="Okot" w:date="2020-01-27T16:58:00Z">
        <w:r>
          <w:t>typy klas:</w:t>
        </w:r>
        <w:r w:rsidR="0028193D">
          <w:t xml:space="preserve"> </w:t>
        </w:r>
        <w:r>
          <w:t>kontrolery i modele.</w:t>
        </w:r>
      </w:ins>
    </w:p>
    <w:p w14:paraId="309DC184" w14:textId="5ABF40A5" w:rsidR="008864BC" w:rsidRDefault="0028193D">
      <w:pPr>
        <w:rPr>
          <w:ins w:id="12117" w:author="Okot" w:date="2020-04-01T14:30:00Z"/>
        </w:rPr>
        <w:pPrChange w:id="12118" w:author="Okot" w:date="2020-01-27T17:00:00Z">
          <w:pPr>
            <w:ind w:firstLine="0"/>
          </w:pPr>
        </w:pPrChange>
      </w:pPr>
      <w:ins w:id="12119" w:author="Okot" w:date="2020-01-27T16:59:00Z">
        <w:r>
          <w:t>Do kontroler</w:t>
        </w:r>
      </w:ins>
      <w:ins w:id="12120" w:author="Okot" w:date="2020-01-27T17:00:00Z">
        <w:r>
          <w:t>ów należą:</w:t>
        </w:r>
      </w:ins>
      <w:ins w:id="12121" w:author="Okot" w:date="2020-01-27T16:58:00Z">
        <w:r w:rsidR="008864BC">
          <w:t xml:space="preserve"> </w:t>
        </w:r>
      </w:ins>
    </w:p>
    <w:p w14:paraId="5AE120F6" w14:textId="35852C52" w:rsidR="005A7250" w:rsidRDefault="005A7250">
      <w:pPr>
        <w:pStyle w:val="Akapitzlist"/>
        <w:numPr>
          <w:ilvl w:val="0"/>
          <w:numId w:val="39"/>
        </w:numPr>
        <w:pPrChange w:id="12122" w:author="Okot" w:date="2020-04-01T14:30:00Z">
          <w:pPr>
            <w:ind w:firstLine="0"/>
          </w:pPr>
        </w:pPrChange>
      </w:pPr>
      <w:ins w:id="12123"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24"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25" w:author="Okot" w:date="2020-04-01T14:31:00Z"/>
        </w:rPr>
        <w:pPrChange w:id="12126" w:author="Okot" w:date="2020-01-27T17:00:00Z">
          <w:pPr>
            <w:ind w:firstLine="0"/>
          </w:pPr>
        </w:pPrChange>
      </w:pPr>
      <w:ins w:id="12127" w:author="Okot" w:date="2020-01-27T17:00:00Z">
        <w:r w:rsidRPr="00D362AC">
          <w:rPr>
            <w:i/>
            <w:rPrChange w:id="12128"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29" w:author="Okot" w:date="2020-01-27T17:02:00Z"/>
        </w:rPr>
        <w:pPrChange w:id="12130" w:author="Okot" w:date="2020-01-27T17:00:00Z">
          <w:pPr>
            <w:ind w:firstLine="0"/>
          </w:pPr>
        </w:pPrChange>
      </w:pPr>
      <w:ins w:id="12131"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32" w:author="Okot" w:date="2020-01-27T17:02:00Z"/>
        </w:rPr>
        <w:pPrChange w:id="12133" w:author="Okot" w:date="2020-01-27T17:00:00Z">
          <w:pPr>
            <w:ind w:firstLine="0"/>
          </w:pPr>
        </w:pPrChange>
      </w:pPr>
      <w:ins w:id="12134" w:author="Okot" w:date="2020-01-27T17:02:00Z">
        <w:r w:rsidRPr="00D362AC">
          <w:rPr>
            <w:i/>
            <w:rPrChange w:id="12135" w:author="Okot" w:date="2020-04-01T14:13:00Z">
              <w:rPr/>
            </w:rPrChange>
          </w:rPr>
          <w:t>RegisterController</w:t>
        </w:r>
        <w:r>
          <w:t xml:space="preserve"> odpowiadający za wyświetlenie okna modalnego zawierającego formularz rejestracji</w:t>
        </w:r>
      </w:ins>
      <w:ins w:id="12136" w:author="Okot" w:date="2020-03-24T18:27:00Z">
        <w:r w:rsidR="00CA73FF">
          <w:t xml:space="preserve"> oraz sprawdzenie poprawności danych przesyłanych z formularza </w:t>
        </w:r>
      </w:ins>
      <w:ins w:id="12137" w:author="Okot" w:date="2020-03-24T18:28:00Z">
        <w:r w:rsidR="00CA73FF">
          <w:t>do modelu.</w:t>
        </w:r>
      </w:ins>
    </w:p>
    <w:p w14:paraId="6DF3208C" w14:textId="356E743D" w:rsidR="0028193D" w:rsidRDefault="0028193D" w:rsidP="0028193D">
      <w:pPr>
        <w:pStyle w:val="Akapitzlist"/>
        <w:numPr>
          <w:ilvl w:val="0"/>
          <w:numId w:val="25"/>
        </w:numPr>
        <w:rPr>
          <w:ins w:id="12138" w:author="Okot" w:date="2020-01-27T17:02:00Z"/>
        </w:rPr>
      </w:pPr>
      <w:ins w:id="12139" w:author="Okot" w:date="2020-01-27T17:02:00Z">
        <w:r w:rsidRPr="00D362AC">
          <w:rPr>
            <w:i/>
            <w:rPrChange w:id="12140"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41" w:author="Okot" w:date="2020-03-24T18:28:00Z">
        <w:r w:rsidR="00CA73FF">
          <w:t xml:space="preserve"> sprawdzenie poprawności danych z formularza logowania oraz przekazanie ich do</w:t>
        </w:r>
      </w:ins>
      <w:ins w:id="12142" w:author="Okot" w:date="2020-03-24T18:29:00Z">
        <w:r w:rsidR="00A4583C">
          <w:t xml:space="preserve"> modelu.</w:t>
        </w:r>
      </w:ins>
    </w:p>
    <w:p w14:paraId="1EB880DD" w14:textId="75C98938" w:rsidR="0028193D" w:rsidRDefault="0028193D">
      <w:pPr>
        <w:rPr>
          <w:ins w:id="12143" w:author="Okot" w:date="2020-01-27T17:03:00Z"/>
        </w:rPr>
        <w:pPrChange w:id="12144" w:author="Okot" w:date="2020-01-27T17:03:00Z">
          <w:pPr>
            <w:ind w:firstLine="0"/>
          </w:pPr>
        </w:pPrChange>
      </w:pPr>
      <w:ins w:id="12145" w:author="Okot" w:date="2020-01-27T17:03:00Z">
        <w:r>
          <w:t>Do modeli należą:</w:t>
        </w:r>
      </w:ins>
    </w:p>
    <w:p w14:paraId="4FA22A12" w14:textId="33EEBA11" w:rsidR="0028193D" w:rsidRDefault="0028193D">
      <w:pPr>
        <w:pStyle w:val="Akapitzlist"/>
        <w:numPr>
          <w:ilvl w:val="0"/>
          <w:numId w:val="34"/>
        </w:numPr>
        <w:rPr>
          <w:ins w:id="12146" w:author="Okot" w:date="2020-01-27T17:06:00Z"/>
        </w:rPr>
        <w:pPrChange w:id="12147" w:author="Okot" w:date="2020-01-27T17:03:00Z">
          <w:pPr>
            <w:ind w:firstLine="0"/>
          </w:pPr>
        </w:pPrChange>
      </w:pPr>
      <w:ins w:id="12148" w:author="Okot" w:date="2020-01-27T17:03:00Z">
        <w:r w:rsidRPr="00D362AC">
          <w:rPr>
            <w:i/>
            <w:rPrChange w:id="12149" w:author="Okot" w:date="2020-04-01T14:14:00Z">
              <w:rPr/>
            </w:rPrChange>
          </w:rPr>
          <w:t>UserRegisterViewModel</w:t>
        </w:r>
        <w:r>
          <w:t xml:space="preserve"> </w:t>
        </w:r>
      </w:ins>
      <w:ins w:id="12150" w:author="Okot" w:date="2020-04-01T14:50:00Z">
        <w:r w:rsidR="00832525">
          <w:t xml:space="preserve">– </w:t>
        </w:r>
      </w:ins>
      <w:ins w:id="12151" w:author="Okot" w:date="2020-03-24T18:30:00Z">
        <w:r w:rsidR="00A4583C">
          <w:t>dodatkowa</w:t>
        </w:r>
      </w:ins>
      <w:ins w:id="12152" w:author="Okot" w:date="2020-04-01T14:50:00Z">
        <w:r w:rsidR="00832525">
          <w:t xml:space="preserve"> </w:t>
        </w:r>
      </w:ins>
      <w:ins w:id="12153" w:author="Okot" w:date="2020-03-24T18:30:00Z">
        <w:r w:rsidR="00A4583C">
          <w:t xml:space="preserve">warstwa abstrakcji </w:t>
        </w:r>
      </w:ins>
      <w:ins w:id="12154" w:author="Okot" w:date="2020-01-27T17:03:00Z">
        <w:r>
          <w:t>o</w:t>
        </w:r>
      </w:ins>
      <w:ins w:id="12155" w:author="Okot" w:date="2020-03-24T18:29:00Z">
        <w:r w:rsidR="00A4583C">
          <w:t xml:space="preserve">dpowiadająca za </w:t>
        </w:r>
      </w:ins>
      <w:ins w:id="12156" w:author="Okot" w:date="2020-03-24T18:30:00Z">
        <w:r w:rsidR="00A4583C">
          <w:t>p</w:t>
        </w:r>
      </w:ins>
      <w:ins w:id="12157" w:author="Okot" w:date="2020-01-27T17:04:00Z">
        <w:r>
          <w:t>rzekazanie</w:t>
        </w:r>
      </w:ins>
      <w:ins w:id="12158" w:author="Okot" w:date="2020-01-27T17:06:00Z">
        <w:r>
          <w:t xml:space="preserve"> </w:t>
        </w:r>
      </w:ins>
      <w:ins w:id="12159" w:author="Okot" w:date="2020-03-24T18:30:00Z">
        <w:r w:rsidR="00A4583C">
          <w:t xml:space="preserve">danych do rejestracji </w:t>
        </w:r>
      </w:ins>
      <w:ins w:id="12160" w:author="Okot" w:date="2020-01-27T17:06:00Z">
        <w:r w:rsidR="00A4583C">
          <w:t>z kontrolera</w:t>
        </w:r>
      </w:ins>
      <w:ins w:id="12161" w:author="Okot" w:date="2020-01-27T17:04:00Z">
        <w:r>
          <w:t xml:space="preserve"> do </w:t>
        </w:r>
      </w:ins>
      <w:ins w:id="12162" w:author="Okot" w:date="2020-01-27T17:06:00Z">
        <w:r>
          <w:t>interfejsu</w:t>
        </w:r>
      </w:ins>
      <w:ins w:id="12163" w:author="Okot" w:date="2020-01-27T17:04:00Z">
        <w:r>
          <w:t xml:space="preserve"> </w:t>
        </w:r>
      </w:ins>
      <w:ins w:id="12164" w:author="Okot" w:date="2020-01-27T17:05:00Z">
        <w:r>
          <w:t>komunikującego się z bazą danych i zapisującego w niej informacje</w:t>
        </w:r>
      </w:ins>
      <w:ins w:id="12165" w:author="Okot" w:date="2020-01-27T17:07:00Z">
        <w:r w:rsidR="004F7256">
          <w:t xml:space="preserve"> na temat nowego użytkownika</w:t>
        </w:r>
      </w:ins>
      <w:ins w:id="12166" w:author="Okot" w:date="2020-01-27T17:05:00Z">
        <w:r>
          <w:t>.</w:t>
        </w:r>
      </w:ins>
    </w:p>
    <w:p w14:paraId="788B15E4" w14:textId="67DE1102" w:rsidR="0028193D" w:rsidRDefault="00A4583C">
      <w:pPr>
        <w:pStyle w:val="Akapitzlist"/>
        <w:numPr>
          <w:ilvl w:val="0"/>
          <w:numId w:val="34"/>
        </w:numPr>
        <w:rPr>
          <w:ins w:id="12167" w:author="Okot" w:date="2020-04-01T14:32:00Z"/>
        </w:rPr>
        <w:pPrChange w:id="12168" w:author="Okot" w:date="2020-01-27T17:03:00Z">
          <w:pPr>
            <w:ind w:firstLine="0"/>
          </w:pPr>
        </w:pPrChange>
      </w:pPr>
      <w:ins w:id="12169" w:author="Okot" w:date="2020-01-27T17:06:00Z">
        <w:r w:rsidRPr="00D362AC">
          <w:rPr>
            <w:i/>
            <w:rPrChange w:id="12170" w:author="Okot" w:date="2020-04-01T14:14:00Z">
              <w:rPr/>
            </w:rPrChange>
          </w:rPr>
          <w:t>UserLoginViewModel</w:t>
        </w:r>
        <w:r>
          <w:t xml:space="preserve"> </w:t>
        </w:r>
      </w:ins>
      <w:ins w:id="12171" w:author="Okot" w:date="2020-04-01T14:51:00Z">
        <w:r w:rsidR="00832525">
          <w:t xml:space="preserve">– </w:t>
        </w:r>
      </w:ins>
      <w:ins w:id="12172" w:author="Okot" w:date="2020-03-24T18:31:00Z">
        <w:r>
          <w:t>dodatkowa</w:t>
        </w:r>
      </w:ins>
      <w:ins w:id="12173" w:author="Okot" w:date="2020-04-01T14:51:00Z">
        <w:r w:rsidR="00832525">
          <w:t xml:space="preserve"> </w:t>
        </w:r>
      </w:ins>
      <w:ins w:id="12174" w:author="Okot" w:date="2020-03-24T18:31:00Z">
        <w:r>
          <w:t xml:space="preserve">warstwa </w:t>
        </w:r>
      </w:ins>
      <w:ins w:id="12175" w:author="Okot" w:date="2020-03-24T18:51:00Z">
        <w:r w:rsidR="00266BC9">
          <w:t>abstrakcji odpowiadająca</w:t>
        </w:r>
      </w:ins>
      <w:ins w:id="12176" w:author="Okot" w:date="2020-01-27T17:06:00Z">
        <w:r w:rsidR="0028193D">
          <w:t xml:space="preserve"> za </w:t>
        </w:r>
      </w:ins>
      <w:ins w:id="12177" w:author="Okot" w:date="2020-01-27T17:07:00Z">
        <w:r>
          <w:t>przekazanie danych do logowania</w:t>
        </w:r>
        <w:r w:rsidR="0028193D">
          <w:t xml:space="preserve"> </w:t>
        </w:r>
      </w:ins>
      <w:ins w:id="12178" w:author="Okot" w:date="2020-03-24T18:31:00Z">
        <w:r>
          <w:t xml:space="preserve">z kontrolera </w:t>
        </w:r>
      </w:ins>
      <w:ins w:id="12179"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80" w:author="Okot" w:date="2020-01-27T17:07:00Z"/>
        </w:rPr>
        <w:pPrChange w:id="12181" w:author="Okot" w:date="2020-01-27T17:03:00Z">
          <w:pPr>
            <w:ind w:firstLine="0"/>
          </w:pPr>
        </w:pPrChange>
      </w:pPr>
      <w:ins w:id="12182" w:author="Okot" w:date="2020-04-01T14:32:00Z">
        <w:r>
          <w:rPr>
            <w:i/>
          </w:rPr>
          <w:t>UserDbModel</w:t>
        </w:r>
      </w:ins>
      <w:ins w:id="12183" w:author="Okot" w:date="2020-04-01T14:50:00Z">
        <w:r w:rsidR="00832525">
          <w:rPr>
            <w:i/>
          </w:rPr>
          <w:softHyphen/>
          <w:t xml:space="preserve"> </w:t>
        </w:r>
      </w:ins>
      <w:ins w:id="12184" w:author="Okot" w:date="2020-04-01T14:51:00Z">
        <w:r w:rsidR="00832525">
          <w:t xml:space="preserve">– </w:t>
        </w:r>
      </w:ins>
      <w:ins w:id="12185" w:author="Okot" w:date="2020-04-01T14:50:00Z">
        <w:r w:rsidR="00832525">
          <w:t>odwzorowanie</w:t>
        </w:r>
      </w:ins>
      <w:ins w:id="12186" w:author="Okot" w:date="2020-04-01T14:51:00Z">
        <w:r w:rsidR="00832525">
          <w:t xml:space="preserve"> </w:t>
        </w:r>
      </w:ins>
      <w:ins w:id="12187"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88" w:author="Okot" w:date="2020-01-27T17:09:00Z"/>
        </w:rPr>
        <w:pPrChange w:id="12189" w:author="Okot" w:date="2020-01-27T17:09:00Z">
          <w:pPr>
            <w:ind w:firstLine="0"/>
          </w:pPr>
        </w:pPrChange>
      </w:pPr>
      <w:ins w:id="12190" w:author="Okot" w:date="2020-01-27T17:07:00Z">
        <w:r>
          <w:t xml:space="preserve">Poza za w/w przewiduje się zastosowanie interfejsu </w:t>
        </w:r>
      </w:ins>
      <w:ins w:id="12191" w:author="Okot" w:date="2020-01-27T17:08:00Z">
        <w:r w:rsidRPr="00D362AC">
          <w:rPr>
            <w:i/>
            <w:rPrChange w:id="12192" w:author="Okot" w:date="2020-04-01T14:14:00Z">
              <w:rPr/>
            </w:rPrChange>
          </w:rPr>
          <w:t>UserInterface</w:t>
        </w:r>
        <w:r>
          <w:t xml:space="preserve">, który zapewni podstawowe metody służące do odczytywania i zapisywania informacji na temat użytkownika z i do bazy danych. </w:t>
        </w:r>
      </w:ins>
      <w:ins w:id="12193" w:author="Okot" w:date="2020-01-27T17:09:00Z">
        <w:r>
          <w:t xml:space="preserve">Klasa </w:t>
        </w:r>
        <w:r w:rsidRPr="00D362AC">
          <w:rPr>
            <w:i/>
            <w:rPrChange w:id="12194"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95" w:author="Okot" w:date="2020-01-28T15:24:00Z"/>
        </w:rPr>
        <w:pPrChange w:id="12196" w:author="Okot" w:date="2020-01-27T15:34:00Z">
          <w:pPr>
            <w:ind w:firstLine="0"/>
          </w:pPr>
        </w:pPrChange>
      </w:pPr>
    </w:p>
    <w:p w14:paraId="045D65EE" w14:textId="5F43D803" w:rsidR="007E26FD" w:rsidRDefault="00EB77F1">
      <w:pPr>
        <w:rPr>
          <w:ins w:id="12197" w:author="Okot" w:date="2020-01-26T15:55:00Z"/>
        </w:rPr>
        <w:pPrChange w:id="12198" w:author="Okot" w:date="2020-01-27T17:09:00Z">
          <w:pPr>
            <w:ind w:firstLine="0"/>
          </w:pPr>
        </w:pPrChange>
      </w:pPr>
      <w:ins w:id="12199" w:author="Okot" w:date="2020-01-28T15:25:00Z">
        <w:r>
          <w:t>Taki projekt klas jest zgodny z zasadami SOLID: DRY</w:t>
        </w:r>
      </w:ins>
      <w:ins w:id="12200" w:author="Okot" w:date="2020-01-28T15:27:00Z">
        <w:r>
          <w:t xml:space="preserve"> oraz SRP</w:t>
        </w:r>
      </w:ins>
      <w:ins w:id="12201" w:author="Okot" w:date="2020-01-28T15:34:00Z">
        <w:r w:rsidR="009660B8">
          <w:t>.</w:t>
        </w:r>
      </w:ins>
      <w:ins w:id="12202" w:author="Okot" w:date="2020-01-28T15:29:00Z">
        <w:r>
          <w:t xml:space="preserve"> </w:t>
        </w:r>
      </w:ins>
    </w:p>
    <w:p w14:paraId="46302441" w14:textId="77777777" w:rsidR="004D6D38" w:rsidRDefault="004D6D38" w:rsidP="0003742D">
      <w:pPr>
        <w:ind w:firstLine="0"/>
        <w:rPr>
          <w:ins w:id="12203" w:author="Okot" w:date="2020-01-28T15:22:00Z"/>
        </w:rPr>
      </w:pPr>
    </w:p>
    <w:p w14:paraId="76D489C4" w14:textId="56B8A5C6" w:rsidR="00EB77F1" w:rsidRDefault="00EB77F1" w:rsidP="00EB77F1">
      <w:pPr>
        <w:pStyle w:val="Nagwek2"/>
        <w:rPr>
          <w:ins w:id="12204" w:author="Okot" w:date="2020-01-28T15:22:00Z"/>
        </w:rPr>
      </w:pPr>
      <w:bookmarkStart w:id="12205" w:name="_Toc35941962"/>
      <w:ins w:id="12206" w:author="Okot" w:date="2020-01-28T15:22:00Z">
        <w:r>
          <w:t>5.3.4. Projekt testów</w:t>
        </w:r>
        <w:bookmarkEnd w:id="12205"/>
      </w:ins>
    </w:p>
    <w:p w14:paraId="607EAD8B" w14:textId="77777777" w:rsidR="00EB77F1" w:rsidRDefault="00EB77F1" w:rsidP="0003742D">
      <w:pPr>
        <w:ind w:firstLine="0"/>
        <w:rPr>
          <w:ins w:id="12207" w:author="Okot" w:date="2020-01-28T15:22:00Z"/>
        </w:rPr>
      </w:pPr>
    </w:p>
    <w:p w14:paraId="1694AB5C" w14:textId="3191CF5D" w:rsidR="00EB77F1" w:rsidRDefault="009660B8">
      <w:pPr>
        <w:rPr>
          <w:ins w:id="12208" w:author="Okot" w:date="2020-01-28T15:40:00Z"/>
        </w:rPr>
        <w:pPrChange w:id="12209" w:author="Okot" w:date="2020-01-28T15:23:00Z">
          <w:pPr>
            <w:ind w:firstLine="0"/>
          </w:pPr>
        </w:pPrChange>
      </w:pPr>
      <w:ins w:id="12210" w:author="Okot" w:date="2020-01-28T15:36:00Z">
        <w:r>
          <w:t xml:space="preserve">Dobrze zaprojektowane testy są gwarancją zmniejszenia liczby problemów w trakcie rozwoju </w:t>
        </w:r>
      </w:ins>
      <w:ins w:id="12211" w:author="Okot" w:date="2020-01-28T15:37:00Z">
        <w:r>
          <w:t xml:space="preserve">i </w:t>
        </w:r>
        <w:r w:rsidRPr="006C15AD">
          <w:t>utrzymania</w:t>
        </w:r>
        <w:r>
          <w:t xml:space="preserve"> </w:t>
        </w:r>
      </w:ins>
      <w:ins w:id="12212" w:author="Okot" w:date="2020-01-28T15:36:00Z">
        <w:r>
          <w:t xml:space="preserve">oprogramowania. </w:t>
        </w:r>
      </w:ins>
      <w:ins w:id="12213" w:author="Okot" w:date="2020-01-28T15:24:00Z">
        <w:r w:rsidR="00EB77F1">
          <w:t xml:space="preserve">Powinno się wykonywać różne rodzaje </w:t>
        </w:r>
      </w:ins>
      <w:ins w:id="12214" w:author="Okot" w:date="2020-01-28T15:27:00Z">
        <w:r w:rsidR="00EB77F1">
          <w:t>testów</w:t>
        </w:r>
      </w:ins>
      <w:ins w:id="12215" w:author="Okot" w:date="2020-01-28T15:38:00Z">
        <w:r>
          <w:t xml:space="preserve">, uwzględniając różne punkty spojrzenia na aplikację. </w:t>
        </w:r>
      </w:ins>
      <w:ins w:id="12216" w:author="Okot" w:date="2020-01-28T15:39:00Z">
        <w:r>
          <w:t xml:space="preserve">Według </w:t>
        </w:r>
      </w:ins>
      <w:ins w:id="12217" w:author="Okot" w:date="2020-01-28T15:40:00Z">
        <w:r>
          <w:t>Pilone’a i Milesa te punkty widzenia to:</w:t>
        </w:r>
      </w:ins>
    </w:p>
    <w:p w14:paraId="0FB7CAD2" w14:textId="01ADF3A2" w:rsidR="009660B8" w:rsidRDefault="00CD4969">
      <w:pPr>
        <w:pStyle w:val="Akapitzlist"/>
        <w:numPr>
          <w:ilvl w:val="0"/>
          <w:numId w:val="36"/>
        </w:numPr>
        <w:rPr>
          <w:ins w:id="12218" w:author="Okot" w:date="2020-01-28T15:45:00Z"/>
        </w:rPr>
        <w:pPrChange w:id="12219" w:author="Okot" w:date="2020-01-28T15:40:00Z">
          <w:pPr>
            <w:ind w:firstLine="0"/>
          </w:pPr>
        </w:pPrChange>
      </w:pPr>
      <w:ins w:id="12220" w:author="Okot" w:date="2020-01-28T15:40:00Z">
        <w:r>
          <w:t>zewnętrzny odpowiadający percepcji u</w:t>
        </w:r>
      </w:ins>
      <w:ins w:id="12221" w:author="Okot" w:date="2020-01-28T15:41:00Z">
        <w:r>
          <w:t xml:space="preserve">żytkowników, których obchodzi tylko i wyłącznie działanie programu w rozumienie realizacji </w:t>
        </w:r>
      </w:ins>
      <w:ins w:id="12222" w:author="Okot" w:date="2020-01-28T15:42:00Z">
        <w:r>
          <w:t>funkcji</w:t>
        </w:r>
      </w:ins>
      <w:ins w:id="12223" w:author="Okot" w:date="2020-01-28T15:41:00Z">
        <w:r>
          <w:t>, a nie tego, w jaki spos</w:t>
        </w:r>
      </w:ins>
      <w:ins w:id="12224" w:author="Okot" w:date="2020-01-28T15:42:00Z">
        <w:r>
          <w:t>ób te funkcje są realizowane, za pomocą jakich klas, metod czy algorytm</w:t>
        </w:r>
      </w:ins>
      <w:ins w:id="12225" w:author="Okot" w:date="2020-01-28T15:43:00Z">
        <w:r>
          <w:t>ów. Testy z tego punktu widzenia nazywa się testami czarnej skrzynki i uwzgl</w:t>
        </w:r>
      </w:ins>
      <w:ins w:id="12226" w:author="Okot" w:date="2020-01-28T15:44:00Z">
        <w:r>
          <w:t>ędniają przede wszystkim działanie programu – czy aplikacji robi, to co zostało opisane w opowieściach</w:t>
        </w:r>
      </w:ins>
      <w:ins w:id="12227" w:author="Okot" w:date="2020-01-28T15:46:00Z">
        <w:r>
          <w:t xml:space="preserve"> – oraz sprawdzają poprawność danych wejściowych i wyników wyjściowych</w:t>
        </w:r>
      </w:ins>
      <w:ins w:id="12228" w:author="Okot" w:date="2020-01-28T15:44:00Z">
        <w:r>
          <w:t>.</w:t>
        </w:r>
      </w:ins>
      <w:ins w:id="12229" w:author="Okot" w:date="2020-01-28T15:45:00Z">
        <w:r>
          <w:t> </w:t>
        </w:r>
      </w:ins>
    </w:p>
    <w:p w14:paraId="0968406F" w14:textId="7BD563F1" w:rsidR="00CD4969" w:rsidRDefault="00CD4969">
      <w:pPr>
        <w:pStyle w:val="Akapitzlist"/>
        <w:numPr>
          <w:ilvl w:val="0"/>
          <w:numId w:val="36"/>
        </w:numPr>
        <w:rPr>
          <w:ins w:id="12230" w:author="Okot" w:date="2020-01-28T15:52:00Z"/>
        </w:rPr>
        <w:pPrChange w:id="12231" w:author="Okot" w:date="2020-01-28T15:40:00Z">
          <w:pPr>
            <w:ind w:firstLine="0"/>
          </w:pPr>
        </w:pPrChange>
      </w:pPr>
      <w:ins w:id="12232" w:author="Okot" w:date="2020-01-28T15:48:00Z">
        <w:r>
          <w:t>testerów, którzy zwracają uwagę na to jak system funkcjonuje od wewnątrz i sprawdzaj</w:t>
        </w:r>
      </w:ins>
      <w:ins w:id="12233" w:author="Okot" w:date="2020-01-28T15:49:00Z">
        <w:r>
          <w:t>ą czy kod działa tak, jak opisują to programiści g</w:t>
        </w:r>
      </w:ins>
      <w:ins w:id="12234" w:author="Okot" w:date="2020-01-28T15:51:00Z">
        <w:r w:rsidR="00773069">
          <w:t>ł</w:t>
        </w:r>
      </w:ins>
      <w:ins w:id="12235" w:author="Okot" w:date="2020-01-28T15:49:00Z">
        <w:r>
          <w:t xml:space="preserve">ównie poprzez analizowanie danych na bazie </w:t>
        </w:r>
      </w:ins>
      <w:ins w:id="12236" w:author="Okot" w:date="2020-01-28T15:51:00Z">
        <w:r w:rsidR="00773069">
          <w:t>oraz wewnętrznych mechanizmów zarządzania formatami, pamię</w:t>
        </w:r>
      </w:ins>
      <w:ins w:id="12237" w:author="Okot" w:date="2020-01-28T15:52:00Z">
        <w:r w:rsidR="00773069">
          <w:t>cią, portami lub połączeniami sieciowymi. Testy z tego punktu widzenia nazywa się testami szarej skrzynki.</w:t>
        </w:r>
      </w:ins>
    </w:p>
    <w:p w14:paraId="240C02D5" w14:textId="48BCC930" w:rsidR="00773069" w:rsidRDefault="00773069">
      <w:pPr>
        <w:pStyle w:val="Akapitzlist"/>
        <w:numPr>
          <w:ilvl w:val="0"/>
          <w:numId w:val="36"/>
        </w:numPr>
        <w:rPr>
          <w:ins w:id="12238" w:author="Okot" w:date="2020-01-28T15:24:00Z"/>
        </w:rPr>
        <w:pPrChange w:id="12239" w:author="Okot" w:date="2020-01-28T15:40:00Z">
          <w:pPr>
            <w:ind w:firstLine="0"/>
          </w:pPr>
        </w:pPrChange>
      </w:pPr>
      <w:ins w:id="12240" w:author="Okot" w:date="2020-01-28T15:56:00Z">
        <w:r>
          <w:lastRenderedPageBreak/>
          <w:t>p</w:t>
        </w:r>
      </w:ins>
      <w:ins w:id="12241" w:author="Okot" w:date="2020-01-28T15:53:00Z">
        <w:r>
          <w:t>rogramistów, którzy znają szczegółowo wszystkie wewn</w:t>
        </w:r>
      </w:ins>
      <w:ins w:id="12242" w:author="Okot" w:date="2020-01-28T15:54:00Z">
        <w:r>
          <w:t>ętrzne elementy systemu i kodu, dostrzegają wzorce projektowe, wyróżniają poszczególne klasy i ich role, s</w:t>
        </w:r>
      </w:ins>
      <w:ins w:id="12243" w:author="Okot" w:date="2020-01-28T15:55:00Z">
        <w:r>
          <w:t>ą w stanie wykryć powtórzenia i niespójności w kodzie stojące w sprzeczności z zasadami SOLID i innymi regułami czystego kodu. Ten punkt</w:t>
        </w:r>
      </w:ins>
      <w:ins w:id="12244" w:author="Okot" w:date="2020-01-28T15:56:00Z">
        <w:r>
          <w:t xml:space="preserve"> widzenia przekłada się na testy białej skrzynki, które są najbardziej szczegółowym rodzajem testów. Polegają na analizowaniu kodu i wywoływaniu błędów z premedytacj</w:t>
        </w:r>
      </w:ins>
      <w:ins w:id="12245" w:author="Okot" w:date="2020-01-28T15:57:00Z">
        <w:r>
          <w:t xml:space="preserve">ą. Zwracają szczególną uwagę na wszystkie </w:t>
        </w:r>
      </w:ins>
      <w:ins w:id="12246" w:author="Okot" w:date="2020-01-28T15:58:00Z">
        <w:r>
          <w:t xml:space="preserve">ścieżki wywoływania kodu z uwzględnieniem wszystkich instrukcji </w:t>
        </w:r>
        <w:r>
          <w:rPr>
            <w:i/>
          </w:rPr>
          <w:t>if/else,</w:t>
        </w:r>
      </w:ins>
      <w:ins w:id="12247" w:author="Okot" w:date="2020-01-28T16:26:00Z">
        <w:r w:rsidR="000343DC">
          <w:rPr>
            <w:i/>
          </w:rPr>
          <w:t xml:space="preserve"> </w:t>
        </w:r>
      </w:ins>
      <w:ins w:id="12248" w:author="Okot" w:date="2020-01-28T15:58:00Z">
        <w:r>
          <w:rPr>
            <w:i/>
          </w:rPr>
          <w:t xml:space="preserve">case </w:t>
        </w:r>
        <w:r>
          <w:t xml:space="preserve">czy </w:t>
        </w:r>
        <w:r>
          <w:rPr>
            <w:i/>
          </w:rPr>
          <w:t>switch</w:t>
        </w:r>
        <w:r>
          <w:t>, prawidłową obsługę b</w:t>
        </w:r>
      </w:ins>
      <w:ins w:id="12249" w:author="Okot" w:date="2020-01-28T15:59:00Z">
        <w:r>
          <w:t>łędów oraz zgodność kodu z dokumentacją. Cechą charakterystyczn</w:t>
        </w:r>
      </w:ins>
      <w:ins w:id="12250" w:author="Okot" w:date="2020-01-28T16:00:00Z">
        <w:r>
          <w:t>ą testów białej skrzynki jest to, że w przeciwieństwie do poprzednich dwóch typów, w których za przeprowadzani testów odpowiada człowiek,</w:t>
        </w:r>
        <w:r w:rsidR="00E409A2">
          <w:t xml:space="preserve"> kod jest sprawdzany przez kod</w:t>
        </w:r>
      </w:ins>
      <w:ins w:id="12251" w:author="Okot" w:date="2020-01-28T16:02:00Z">
        <w:r w:rsidR="00E409A2">
          <w:t> [</w:t>
        </w:r>
      </w:ins>
      <w:ins w:id="12252" w:author="Okot" w:date="2020-01-30T14:03:00Z">
        <w:r w:rsidR="00FF7D92">
          <w:t>41</w:t>
        </w:r>
      </w:ins>
      <w:del w:id="12253" w:author="Okot" w:date="2020-03-24T09:11:00Z">
        <w:r w:rsidR="0061038E" w:rsidDel="001B7E81">
          <w:delText>3</w:delText>
        </w:r>
      </w:del>
      <w:ins w:id="12254" w:author="Okot" w:date="2020-01-28T16:02:00Z">
        <w:r w:rsidR="00E409A2">
          <w:t>]</w:t>
        </w:r>
      </w:ins>
      <w:ins w:id="12255" w:author="Okot" w:date="2020-01-28T16:00:00Z">
        <w:r w:rsidR="00E409A2">
          <w:t>.</w:t>
        </w:r>
      </w:ins>
    </w:p>
    <w:p w14:paraId="6EB6A7CC" w14:textId="77777777" w:rsidR="00A70879" w:rsidRDefault="00E409A2">
      <w:pPr>
        <w:rPr>
          <w:ins w:id="12256" w:author="Okot" w:date="2020-01-29T12:15:00Z"/>
        </w:rPr>
        <w:pPrChange w:id="12257" w:author="Okot" w:date="2020-01-28T15:23:00Z">
          <w:pPr>
            <w:ind w:firstLine="0"/>
          </w:pPr>
        </w:pPrChange>
      </w:pPr>
      <w:ins w:id="12258" w:author="Okot" w:date="2020-01-28T16:03:00Z">
        <w:r>
          <w:t>Chociaż stworzenie testów to zadanie programisty, to istnieje wiele sposobów automatyzacji za pomocą rozmaitych platform testowych.</w:t>
        </w:r>
      </w:ins>
      <w:ins w:id="12259" w:author="Okot" w:date="2020-01-28T16:04:00Z">
        <w:r w:rsidRPr="00E409A2">
          <w:t xml:space="preserve"> </w:t>
        </w:r>
      </w:ins>
    </w:p>
    <w:p w14:paraId="51CB721E" w14:textId="5D6133D2" w:rsidR="00A70879" w:rsidRDefault="00E409A2">
      <w:pPr>
        <w:rPr>
          <w:ins w:id="12260" w:author="Okot" w:date="2020-01-29T12:16:00Z"/>
        </w:rPr>
        <w:pPrChange w:id="12261" w:author="Okot" w:date="2020-01-28T15:23:00Z">
          <w:pPr>
            <w:ind w:firstLine="0"/>
          </w:pPr>
        </w:pPrChange>
      </w:pPr>
      <w:ins w:id="12262" w:author="Okot" w:date="2020-01-28T16:04:00Z">
        <w:r>
          <w:t xml:space="preserve">W idealnych warunkach, profesjonalne podejście zakłada pokrycie całej aplikacji testami. </w:t>
        </w:r>
      </w:ins>
      <w:ins w:id="12263" w:author="Okot" w:date="2020-01-29T12:04:00Z">
        <w:r w:rsidR="006C15AD">
          <w:t xml:space="preserve">Ostatnio coraz  popularniejsze jest podejście TDD, w którym </w:t>
        </w:r>
      </w:ins>
      <w:ins w:id="12264" w:author="Okot" w:date="2020-01-29T12:05:00Z">
        <w:r w:rsidR="006C15AD">
          <w:t>najpierw pisany są test</w:t>
        </w:r>
      </w:ins>
      <w:ins w:id="12265" w:author="Okot" w:date="2020-01-29T12:07:00Z">
        <w:r w:rsidR="006C15AD">
          <w:t xml:space="preserve"> automatyczny</w:t>
        </w:r>
      </w:ins>
      <w:ins w:id="12266" w:author="Okot" w:date="2020-01-29T12:05:00Z">
        <w:r w:rsidR="006C15AD">
          <w:t xml:space="preserve"> nowej funkcjonalności, </w:t>
        </w:r>
      </w:ins>
      <w:ins w:id="12267" w:author="Okot" w:date="2020-01-29T12:06:00Z">
        <w:r w:rsidR="006C15AD">
          <w:t>który z założenia powinien zakończyć się niepowodzeniem</w:t>
        </w:r>
      </w:ins>
      <w:ins w:id="12268" w:author="Okot" w:date="2020-01-29T12:05:00Z">
        <w:r w:rsidR="006C15AD">
          <w:t>,</w:t>
        </w:r>
      </w:ins>
      <w:ins w:id="12269" w:author="Okot" w:date="2020-01-29T12:06:00Z">
        <w:r w:rsidR="006C15AD">
          <w:t xml:space="preserve"> a potem</w:t>
        </w:r>
      </w:ins>
      <w:ins w:id="12270" w:author="Okot" w:date="2020-01-29T12:05:00Z">
        <w:r w:rsidR="006C15AD">
          <w:t xml:space="preserve"> dana funkcjonalność jest implementowana</w:t>
        </w:r>
      </w:ins>
      <w:r w:rsidR="00DA351D">
        <w:t xml:space="preserve"> w najprostszy sposób</w:t>
      </w:r>
      <w:ins w:id="12271" w:author="Okot" w:date="2020-01-29T12:06:00Z">
        <w:r w:rsidR="006C15AD">
          <w:t xml:space="preserve">, co powinno sprawić, że </w:t>
        </w:r>
      </w:ins>
      <w:ins w:id="12272" w:author="Okot" w:date="2020-01-29T12:07:00Z">
        <w:r w:rsidR="006C15AD">
          <w:t xml:space="preserve">rezultat </w:t>
        </w:r>
      </w:ins>
      <w:ins w:id="12273" w:author="Okot" w:date="2020-01-29T12:06:00Z">
        <w:r w:rsidR="006C15AD">
          <w:t>testu b</w:t>
        </w:r>
      </w:ins>
      <w:ins w:id="12274" w:author="Okot" w:date="2020-01-29T12:07:00Z">
        <w:r w:rsidR="006C15AD">
          <w:t>ędzie pozytywny</w:t>
        </w:r>
      </w:ins>
      <w:ins w:id="12275" w:author="Okot" w:date="2020-01-29T12:05:00Z">
        <w:r w:rsidR="006C15AD">
          <w:t xml:space="preserve">. </w:t>
        </w:r>
      </w:ins>
      <w:ins w:id="12276"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77" w:author="Okot" w:date="2020-01-29T12:08:00Z">
        <w:r w:rsidR="006C15AD" w:rsidRPr="00DA351D">
          <w:t>[</w:t>
        </w:r>
      </w:ins>
      <w:ins w:id="12278" w:author="Okot" w:date="2020-01-30T14:03:00Z">
        <w:r w:rsidR="001B7E81">
          <w:t>4</w:t>
        </w:r>
      </w:ins>
      <w:ins w:id="12279" w:author="Okot" w:date="2020-04-17T17:37:00Z">
        <w:r w:rsidR="00FF7D92">
          <w:t>1</w:t>
        </w:r>
      </w:ins>
      <w:del w:id="12280" w:author="Okot" w:date="2020-03-24T09:11:00Z">
        <w:r w:rsidR="0061038E" w:rsidRPr="00DA351D" w:rsidDel="001B7E81">
          <w:delText>3</w:delText>
        </w:r>
      </w:del>
      <w:ins w:id="12281" w:author="Okot" w:date="2020-01-29T12:08:00Z">
        <w:r w:rsidR="006C15AD" w:rsidRPr="00DA351D">
          <w:t>].</w:t>
        </w:r>
        <w:r w:rsidR="006C15AD">
          <w:t xml:space="preserve"> </w:t>
        </w:r>
      </w:ins>
    </w:p>
    <w:p w14:paraId="0E47FF4D" w14:textId="77777777" w:rsidR="00A70879" w:rsidRDefault="006C15AD">
      <w:pPr>
        <w:rPr>
          <w:ins w:id="12282" w:author="Okot" w:date="2020-01-29T12:17:00Z"/>
        </w:rPr>
        <w:pPrChange w:id="12283" w:author="Okot" w:date="2020-01-28T15:23:00Z">
          <w:pPr>
            <w:ind w:firstLine="0"/>
          </w:pPr>
        </w:pPrChange>
      </w:pPr>
      <w:ins w:id="12284" w:author="Okot" w:date="2020-01-29T12:08:00Z">
        <w:r>
          <w:t xml:space="preserve">Autorce </w:t>
        </w:r>
      </w:ins>
      <w:ins w:id="12285" w:author="Okot" w:date="2020-01-29T12:09:00Z">
        <w:r>
          <w:t xml:space="preserve">bardzo spodobała się idea takiego podejście do tworzenia oprogramowania i zamiera w przyszłości spróbować pracować w ten sposób. Niestety podjęto decyzję, że w toku pracy </w:t>
        </w:r>
      </w:ins>
      <w:ins w:id="12286" w:author="Okot" w:date="2020-01-29T12:10:00Z">
        <w:r>
          <w:t xml:space="preserve">autorka zaznajamia się </w:t>
        </w:r>
      </w:ins>
      <w:ins w:id="12287" w:author="Okot" w:date="2020-01-29T12:16:00Z">
        <w:r w:rsidR="00A70879">
          <w:t>już i</w:t>
        </w:r>
      </w:ins>
      <w:ins w:id="12288" w:author="Okot" w:date="2020-01-29T12:10:00Z">
        <w:r>
          <w:t xml:space="preserve"> tak </w:t>
        </w:r>
      </w:ins>
      <w:ins w:id="12289" w:author="Okot" w:date="2020-01-29T12:16:00Z">
        <w:r w:rsidR="00A70879">
          <w:t xml:space="preserve">z </w:t>
        </w:r>
      </w:ins>
      <w:ins w:id="12290" w:author="Okot" w:date="2020-01-29T12:10:00Z">
        <w:r w:rsidR="00A70879">
          <w:t>wieloma obcymi jej dotychczas</w:t>
        </w:r>
        <w:r>
          <w:t xml:space="preserve"> technologiami i podejściami, że dołożenie do tego </w:t>
        </w:r>
      </w:ins>
      <w:ins w:id="12291" w:author="Okot" w:date="2020-01-29T12:11:00Z">
        <w:r w:rsidR="00A70879">
          <w:t xml:space="preserve">próby pracy w tak nowej i odmiennej od dotychczasowo poznanych metod, </w:t>
        </w:r>
      </w:ins>
      <w:ins w:id="12292" w:author="Okot" w:date="2020-01-29T12:12:00Z">
        <w:r w:rsidR="00A70879">
          <w:t xml:space="preserve">technice, to zbyt duże obciążenie wiążące się ze zza dużym ryzykiem porażki. </w:t>
        </w:r>
      </w:ins>
      <w:ins w:id="12293" w:author="Okot" w:date="2020-01-29T12:13:00Z">
        <w:r w:rsidR="00A70879">
          <w:t xml:space="preserve">Zwłaszcza, że </w:t>
        </w:r>
      </w:ins>
      <w:ins w:id="12294" w:author="Okot" w:date="2020-01-28T16:04:00Z">
        <w:r w:rsidR="00E409A2">
          <w:t xml:space="preserve">na ograniczenia </w:t>
        </w:r>
      </w:ins>
      <w:ins w:id="12295" w:author="Okot" w:date="2020-01-29T12:16:00Z">
        <w:r w:rsidR="00A70879">
          <w:t xml:space="preserve">czasowe oraz </w:t>
        </w:r>
      </w:ins>
      <w:ins w:id="12296" w:author="Okot" w:date="2020-01-28T16:04:00Z">
        <w:r w:rsidR="00E409A2">
          <w:t>objętościowe</w:t>
        </w:r>
      </w:ins>
      <w:ins w:id="12297" w:author="Okot" w:date="2020-01-29T12:13:00Z">
        <w:r w:rsidR="00A70879">
          <w:t xml:space="preserve"> pracy nie sprzyjają udokumentowaniu każdego testu</w:t>
        </w:r>
      </w:ins>
      <w:ins w:id="12298" w:author="Okot" w:date="2020-01-28T16:04:00Z">
        <w:r w:rsidR="00E409A2">
          <w:t xml:space="preserve">. </w:t>
        </w:r>
      </w:ins>
    </w:p>
    <w:p w14:paraId="07C4CCFE" w14:textId="7B19DEB9" w:rsidR="00EB77F1" w:rsidRDefault="00E409A2">
      <w:pPr>
        <w:rPr>
          <w:ins w:id="12299" w:author="Okot" w:date="2020-01-28T16:02:00Z"/>
        </w:rPr>
        <w:pPrChange w:id="12300" w:author="Okot" w:date="2020-01-28T15:23:00Z">
          <w:pPr>
            <w:ind w:firstLine="0"/>
          </w:pPr>
        </w:pPrChange>
      </w:pPr>
      <w:ins w:id="12301" w:author="Okot" w:date="2020-01-28T16:04:00Z">
        <w:r>
          <w:t xml:space="preserve">Z tego powodu </w:t>
        </w:r>
      </w:ins>
      <w:ins w:id="12302" w:author="Okot" w:date="2020-01-29T12:14:00Z">
        <w:r w:rsidR="00A70879">
          <w:t xml:space="preserve">w pracy </w:t>
        </w:r>
      </w:ins>
      <w:ins w:id="12303" w:author="Okot" w:date="2020-01-28T16:04:00Z">
        <w:r>
          <w:t>zostan</w:t>
        </w:r>
      </w:ins>
      <w:ins w:id="12304" w:author="Okot" w:date="2020-01-28T16:05:00Z">
        <w:r>
          <w:t>ą pokazane tylko przykłady poszczególnych rodzajów testów na każdy</w:t>
        </w:r>
        <w:r w:rsidR="00A70879">
          <w:t>m etapie rozwoju</w:t>
        </w:r>
      </w:ins>
      <w:ins w:id="12305" w:author="Okot" w:date="2020-01-29T12:15:00Z">
        <w:r w:rsidR="00A70879">
          <w:t xml:space="preserve"> aplikacji</w:t>
        </w:r>
      </w:ins>
      <w:ins w:id="12306" w:author="Okot" w:date="2020-01-28T16:05:00Z">
        <w:r w:rsidR="00A70879">
          <w:t>, dokumentuj</w:t>
        </w:r>
      </w:ins>
      <w:ins w:id="12307" w:author="Okot" w:date="2020-01-29T12:14:00Z">
        <w:r w:rsidR="00A70879">
          <w:t>ące zrozumienie istotności</w:t>
        </w:r>
      </w:ins>
      <w:ins w:id="12308" w:author="Okot" w:date="2020-01-29T12:15:00Z">
        <w:r w:rsidR="00A70879">
          <w:t xml:space="preserve"> ich</w:t>
        </w:r>
      </w:ins>
      <w:ins w:id="12309" w:author="Okot" w:date="2020-01-29T12:14:00Z">
        <w:r w:rsidR="00A70879">
          <w:t xml:space="preserve"> przeprowadzania oraz ich roli w tworzeniu doskona</w:t>
        </w:r>
      </w:ins>
      <w:ins w:id="12310" w:author="Okot" w:date="2020-01-29T12:15:00Z">
        <w:r w:rsidR="00A70879">
          <w:t>łego</w:t>
        </w:r>
      </w:ins>
      <w:ins w:id="12311" w:author="Okot" w:date="2020-01-29T12:14:00Z">
        <w:r w:rsidR="00A70879">
          <w:t xml:space="preserve"> oprogramowania.</w:t>
        </w:r>
      </w:ins>
    </w:p>
    <w:p w14:paraId="45FBE0A5" w14:textId="203C8857" w:rsidR="00453AD7" w:rsidRDefault="00453AD7">
      <w:pPr>
        <w:spacing w:after="160" w:line="259" w:lineRule="auto"/>
        <w:ind w:firstLine="0"/>
        <w:jc w:val="left"/>
        <w:rPr>
          <w:ins w:id="12312" w:author="Okot" w:date="2020-01-30T14:03:00Z"/>
          <w:rFonts w:eastAsiaTheme="majorEastAsia" w:cstheme="majorBidi"/>
          <w:szCs w:val="26"/>
        </w:rPr>
      </w:pPr>
    </w:p>
    <w:p w14:paraId="1A0F68F7" w14:textId="77777777" w:rsidR="00F77B64" w:rsidRDefault="00F77B64">
      <w:pPr>
        <w:spacing w:after="160" w:line="259" w:lineRule="auto"/>
        <w:ind w:firstLine="0"/>
        <w:jc w:val="left"/>
        <w:rPr>
          <w:rFonts w:eastAsiaTheme="majorEastAsia" w:cstheme="majorBidi"/>
          <w:szCs w:val="26"/>
        </w:rPr>
      </w:pPr>
      <w:bookmarkStart w:id="12313" w:name="_Toc35941963"/>
      <w:r>
        <w:br w:type="page"/>
      </w:r>
    </w:p>
    <w:p w14:paraId="43CF1D38" w14:textId="1CC704CA" w:rsidR="004763C9" w:rsidRDefault="004763C9" w:rsidP="004763C9">
      <w:pPr>
        <w:pStyle w:val="Nagwek2"/>
        <w:rPr>
          <w:ins w:id="12314" w:author="Okot" w:date="2020-01-28T16:23:00Z"/>
        </w:rPr>
      </w:pPr>
      <w:ins w:id="12315" w:author="Okot" w:date="2020-01-28T16:20:00Z">
        <w:r>
          <w:lastRenderedPageBreak/>
          <w:t>5.3.4.</w:t>
        </w:r>
      </w:ins>
      <w:ins w:id="12316" w:author="Okot" w:date="2020-01-28T16:22:00Z">
        <w:r>
          <w:t>1.</w:t>
        </w:r>
      </w:ins>
      <w:ins w:id="12317" w:author="Okot" w:date="2020-01-28T16:20:00Z">
        <w:r>
          <w:t xml:space="preserve"> Projekt testów czarnej skrzynki</w:t>
        </w:r>
      </w:ins>
      <w:bookmarkEnd w:id="12313"/>
    </w:p>
    <w:p w14:paraId="0373D1D3" w14:textId="77777777" w:rsidR="009B0312" w:rsidRDefault="009B0312">
      <w:pPr>
        <w:rPr>
          <w:ins w:id="12318" w:author="Okot" w:date="2020-01-28T16:24:00Z"/>
        </w:rPr>
        <w:pPrChange w:id="12319" w:author="Okot" w:date="2020-01-28T16:23:00Z">
          <w:pPr>
            <w:pStyle w:val="Nagwek2"/>
          </w:pPr>
        </w:pPrChange>
      </w:pPr>
    </w:p>
    <w:p w14:paraId="32890B67" w14:textId="4F95FB94" w:rsidR="00BF0190" w:rsidRDefault="009B0312" w:rsidP="00F77B64">
      <w:ins w:id="12320" w:author="Okot" w:date="2020-01-28T16:24:00Z">
        <w:r>
          <w:t xml:space="preserve">W ramach testów czarnej skrzynki </w:t>
        </w:r>
      </w:ins>
      <w:ins w:id="12321" w:author="Okot" w:date="2020-01-28T16:29:00Z">
        <w:r w:rsidR="000343DC">
          <w:t>zostaną przeprowadzone testy funkcjonalne zgodnie poniż</w:t>
        </w:r>
        <w:r w:rsidR="00E64A1A">
          <w:t>szym scenariusz</w:t>
        </w:r>
      </w:ins>
      <w:r w:rsidR="004236AB">
        <w:t>em</w:t>
      </w:r>
      <w:ins w:id="12322" w:author="Okot" w:date="2020-01-28T16:29:00Z">
        <w:r w:rsidR="00E64A1A">
          <w:t>.</w:t>
        </w:r>
      </w:ins>
    </w:p>
    <w:p w14:paraId="6C8CF31E" w14:textId="77777777" w:rsidR="00F77B64" w:rsidRDefault="00F77B64" w:rsidP="00F77B64">
      <w:pPr>
        <w:rPr>
          <w:ins w:id="12323" w:author="Okot" w:date="2020-04-01T11:34:00Z"/>
        </w:rPr>
      </w:pPr>
    </w:p>
    <w:p w14:paraId="1D5FE681" w14:textId="1D67CF51" w:rsidR="00E64A1A" w:rsidRDefault="004307C7">
      <w:pPr>
        <w:ind w:firstLine="0"/>
        <w:rPr>
          <w:ins w:id="12324" w:author="Okot" w:date="2020-01-28T17:07:00Z"/>
        </w:rPr>
        <w:pPrChange w:id="12325" w:author="Okot" w:date="2020-01-28T17:07:00Z">
          <w:pPr>
            <w:pStyle w:val="Nagwek2"/>
          </w:pPr>
        </w:pPrChange>
      </w:pPr>
      <w:ins w:id="12326" w:author="Okot" w:date="2020-01-28T17:07:00Z">
        <w:r>
          <w:t>Tabela 5.3</w:t>
        </w:r>
        <w:r w:rsidR="00E64A1A">
          <w:t>.</w:t>
        </w:r>
      </w:ins>
    </w:p>
    <w:p w14:paraId="06ADD23E" w14:textId="504952CC" w:rsidR="00E64A1A" w:rsidRDefault="00E64A1A">
      <w:pPr>
        <w:ind w:firstLine="0"/>
        <w:rPr>
          <w:ins w:id="12327" w:author="Okot" w:date="2020-01-28T17:07:00Z"/>
        </w:rPr>
        <w:pPrChange w:id="12328" w:author="Okot" w:date="2020-01-28T17:07:00Z">
          <w:pPr>
            <w:pStyle w:val="Nagwek2"/>
          </w:pPr>
        </w:pPrChange>
      </w:pPr>
      <w:ins w:id="12329" w:author="Okot" w:date="2020-01-28T17:07:00Z">
        <w:r>
          <w:t>Scenariusz testowy dla przypadku użycia PU001</w:t>
        </w:r>
      </w:ins>
      <w:ins w:id="12330" w:author="Okot" w:date="2020-01-28T17:08:00Z">
        <w:r>
          <w:t> (Rejestracja).</w:t>
        </w:r>
      </w:ins>
    </w:p>
    <w:tbl>
      <w:tblPr>
        <w:tblStyle w:val="Tabela-Siatka"/>
        <w:tblW w:w="8992" w:type="dxa"/>
        <w:tblLayout w:type="fixed"/>
        <w:tblLook w:val="04A0" w:firstRow="1" w:lastRow="0" w:firstColumn="1" w:lastColumn="0" w:noHBand="0" w:noVBand="1"/>
        <w:tblPrChange w:id="12331"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32">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33" w:author="Okot" w:date="2020-01-28T17:07:00Z"/>
          <w:trPrChange w:id="12334" w:author="Okot" w:date="2020-01-29T10:31:00Z">
            <w:trPr>
              <w:gridAfter w:val="0"/>
            </w:trPr>
          </w:trPrChange>
        </w:trPr>
        <w:tc>
          <w:tcPr>
            <w:tcW w:w="1838" w:type="dxa"/>
            <w:tcPrChange w:id="12335" w:author="Okot" w:date="2020-01-29T10:31:00Z">
              <w:tcPr>
                <w:tcW w:w="1563" w:type="dxa"/>
              </w:tcPr>
            </w:tcPrChange>
          </w:tcPr>
          <w:p w14:paraId="75F612F7" w14:textId="55261A69" w:rsidR="008770BA" w:rsidRPr="002267A1" w:rsidRDefault="008770BA" w:rsidP="00B53E07">
            <w:pPr>
              <w:ind w:firstLine="0"/>
              <w:rPr>
                <w:ins w:id="12336" w:author="Okot" w:date="2020-01-28T17:07:00Z"/>
                <w:b/>
              </w:rPr>
            </w:pPr>
            <w:ins w:id="12337" w:author="Okot" w:date="2020-01-28T17:08:00Z">
              <w:r>
                <w:rPr>
                  <w:b/>
                </w:rPr>
                <w:t>PT</w:t>
              </w:r>
            </w:ins>
            <w:ins w:id="12338" w:author="Okot" w:date="2020-01-29T12:01:00Z">
              <w:r w:rsidR="006C15AD">
                <w:rPr>
                  <w:b/>
                </w:rPr>
                <w:t>-CZ-</w:t>
              </w:r>
            </w:ins>
            <w:ins w:id="12339" w:author="Okot" w:date="2020-01-28T17:08:00Z">
              <w:r>
                <w:rPr>
                  <w:b/>
                </w:rPr>
                <w:t>001</w:t>
              </w:r>
            </w:ins>
          </w:p>
        </w:tc>
        <w:tc>
          <w:tcPr>
            <w:tcW w:w="7154" w:type="dxa"/>
            <w:gridSpan w:val="4"/>
            <w:tcPrChange w:id="12340" w:author="Okot" w:date="2020-01-29T10:31:00Z">
              <w:tcPr>
                <w:tcW w:w="7498" w:type="dxa"/>
                <w:gridSpan w:val="15"/>
              </w:tcPr>
            </w:tcPrChange>
          </w:tcPr>
          <w:p w14:paraId="693157E3" w14:textId="5421256F" w:rsidR="008770BA" w:rsidRDefault="008770BA" w:rsidP="00B53E07">
            <w:pPr>
              <w:ind w:firstLine="0"/>
              <w:rPr>
                <w:ins w:id="12341" w:author="Okot" w:date="2020-01-28T17:19:00Z"/>
                <w:b/>
                <w:i/>
              </w:rPr>
            </w:pPr>
            <w:ins w:id="12342" w:author="Okot" w:date="2020-01-28T17:08:00Z">
              <w:r>
                <w:rPr>
                  <w:b/>
                  <w:i/>
                </w:rPr>
                <w:t>Rejestracja nowego użytkownika</w:t>
              </w:r>
            </w:ins>
          </w:p>
        </w:tc>
      </w:tr>
      <w:tr w:rsidR="008C0F36" w14:paraId="3CDE89E9" w14:textId="77777777" w:rsidTr="00B53E07">
        <w:tblPrEx>
          <w:tblPrExChange w:id="12343" w:author="Okot" w:date="2020-01-29T10:31:00Z">
            <w:tblPrEx>
              <w:tblW w:w="9342" w:type="dxa"/>
              <w:tblLayout w:type="fixed"/>
            </w:tblPrEx>
          </w:tblPrExChange>
        </w:tblPrEx>
        <w:trPr>
          <w:ins w:id="12344" w:author="Okot" w:date="2020-01-28T17:48:00Z"/>
          <w:trPrChange w:id="12345" w:author="Okot" w:date="2020-01-29T10:31:00Z">
            <w:trPr>
              <w:gridAfter w:val="0"/>
            </w:trPr>
          </w:trPrChange>
        </w:trPr>
        <w:tc>
          <w:tcPr>
            <w:tcW w:w="1838" w:type="dxa"/>
            <w:tcPrChange w:id="12346" w:author="Okot" w:date="2020-01-29T10:31:00Z">
              <w:tcPr>
                <w:tcW w:w="1838" w:type="dxa"/>
                <w:gridSpan w:val="3"/>
              </w:tcPr>
            </w:tcPrChange>
          </w:tcPr>
          <w:p w14:paraId="5D58E626" w14:textId="6BC07E7D" w:rsidR="008C0F36" w:rsidRPr="002267A1" w:rsidRDefault="008C0F36" w:rsidP="00B53E07">
            <w:pPr>
              <w:ind w:firstLine="0"/>
              <w:rPr>
                <w:ins w:id="12347" w:author="Okot" w:date="2020-01-28T17:48:00Z"/>
                <w:b/>
              </w:rPr>
            </w:pPr>
            <w:ins w:id="12348" w:author="Okot" w:date="2020-01-28T17:48:00Z">
              <w:r>
                <w:rPr>
                  <w:b/>
                </w:rPr>
                <w:t>Metodyka</w:t>
              </w:r>
            </w:ins>
          </w:p>
        </w:tc>
        <w:tc>
          <w:tcPr>
            <w:tcW w:w="7154" w:type="dxa"/>
            <w:gridSpan w:val="4"/>
            <w:tcPrChange w:id="12349" w:author="Okot" w:date="2020-01-29T10:31:00Z">
              <w:tcPr>
                <w:tcW w:w="7504" w:type="dxa"/>
                <w:gridSpan w:val="15"/>
              </w:tcPr>
            </w:tcPrChange>
          </w:tcPr>
          <w:p w14:paraId="36823957" w14:textId="49E8AB48" w:rsidR="008C0F36" w:rsidRDefault="008C0F36" w:rsidP="00D424DB">
            <w:pPr>
              <w:ind w:firstLine="0"/>
              <w:rPr>
                <w:ins w:id="12350" w:author="Okot" w:date="2020-01-28T17:48:00Z"/>
              </w:rPr>
            </w:pPr>
            <w:ins w:id="12351" w:author="Okot" w:date="2020-01-28T17:48:00Z">
              <w:r>
                <w:t>Podczas testu sprawdzan</w:t>
              </w:r>
            </w:ins>
            <w:r w:rsidR="00D424DB">
              <w:t>y</w:t>
            </w:r>
            <w:ins w:id="12352" w:author="Okot" w:date="2020-01-28T17:48:00Z">
              <w:r>
                <w:t xml:space="preserve"> będ</w:t>
              </w:r>
            </w:ins>
            <w:r w:rsidR="00D424DB">
              <w:t>zie</w:t>
            </w:r>
            <w:ins w:id="12353" w:author="Okot" w:date="2020-01-28T17:48:00Z">
              <w:r>
                <w:t xml:space="preserve"> formularz </w:t>
              </w:r>
            </w:ins>
            <w:r w:rsidR="00D424DB">
              <w:t>rejestracji</w:t>
            </w:r>
            <w:ins w:id="12354" w:author="Okot" w:date="2020-01-28T17:48:00Z">
              <w:r>
                <w:t xml:space="preserve"> poprzez wprowadzanie ręcznie danych i intencjonalne wywoływanie komunikatów błędów.</w:t>
              </w:r>
            </w:ins>
          </w:p>
        </w:tc>
      </w:tr>
      <w:tr w:rsidR="008770BA" w14:paraId="33AACAFE" w14:textId="25058D63" w:rsidTr="00B53E07">
        <w:trPr>
          <w:ins w:id="12355" w:author="Okot" w:date="2020-01-28T17:07:00Z"/>
          <w:trPrChange w:id="12356" w:author="Okot" w:date="2020-01-29T10:31:00Z">
            <w:trPr>
              <w:gridAfter w:val="0"/>
            </w:trPr>
          </w:trPrChange>
        </w:trPr>
        <w:tc>
          <w:tcPr>
            <w:tcW w:w="1838" w:type="dxa"/>
            <w:tcPrChange w:id="12357" w:author="Okot" w:date="2020-01-29T10:31:00Z">
              <w:tcPr>
                <w:tcW w:w="1563" w:type="dxa"/>
              </w:tcPr>
            </w:tcPrChange>
          </w:tcPr>
          <w:p w14:paraId="04A08143" w14:textId="77777777" w:rsidR="008770BA" w:rsidRPr="002267A1" w:rsidRDefault="008770BA" w:rsidP="00B53E07">
            <w:pPr>
              <w:ind w:firstLine="0"/>
              <w:rPr>
                <w:ins w:id="12358" w:author="Okot" w:date="2020-01-28T17:07:00Z"/>
                <w:b/>
              </w:rPr>
            </w:pPr>
            <w:ins w:id="12359" w:author="Okot" w:date="2020-01-28T17:07:00Z">
              <w:r w:rsidRPr="002267A1">
                <w:rPr>
                  <w:b/>
                </w:rPr>
                <w:t>Warunki początkowe</w:t>
              </w:r>
            </w:ins>
          </w:p>
        </w:tc>
        <w:tc>
          <w:tcPr>
            <w:tcW w:w="7154" w:type="dxa"/>
            <w:gridSpan w:val="4"/>
            <w:tcPrChange w:id="12360" w:author="Okot" w:date="2020-01-29T10:31:00Z">
              <w:tcPr>
                <w:tcW w:w="7498" w:type="dxa"/>
                <w:gridSpan w:val="15"/>
              </w:tcPr>
            </w:tcPrChange>
          </w:tcPr>
          <w:p w14:paraId="610DD459" w14:textId="3391225A" w:rsidR="008770BA" w:rsidRDefault="008770BA" w:rsidP="00A9692E">
            <w:pPr>
              <w:ind w:firstLine="0"/>
              <w:rPr>
                <w:ins w:id="12361" w:author="Okot" w:date="2020-01-28T17:19:00Z"/>
              </w:rPr>
            </w:pPr>
            <w:ins w:id="12362" w:author="Okot" w:date="2020-01-28T17:11:00Z">
              <w:r>
                <w:t>Użytkownik niezalogowany.</w:t>
              </w:r>
            </w:ins>
          </w:p>
        </w:tc>
      </w:tr>
      <w:tr w:rsidR="008770BA" w14:paraId="13BCC696" w14:textId="6A983BD0" w:rsidTr="00B53E07">
        <w:trPr>
          <w:ins w:id="12363" w:author="Okot" w:date="2020-01-28T17:07:00Z"/>
          <w:trPrChange w:id="12364" w:author="Okot" w:date="2020-01-29T10:31:00Z">
            <w:trPr>
              <w:gridAfter w:val="0"/>
            </w:trPr>
          </w:trPrChange>
        </w:trPr>
        <w:tc>
          <w:tcPr>
            <w:tcW w:w="1838" w:type="dxa"/>
            <w:tcPrChange w:id="12365" w:author="Okot" w:date="2020-01-29T10:31:00Z">
              <w:tcPr>
                <w:tcW w:w="1563" w:type="dxa"/>
              </w:tcPr>
            </w:tcPrChange>
          </w:tcPr>
          <w:p w14:paraId="3A3A5302" w14:textId="77777777" w:rsidR="008770BA" w:rsidRPr="002267A1" w:rsidRDefault="008770BA" w:rsidP="00B53E07">
            <w:pPr>
              <w:ind w:firstLine="0"/>
              <w:rPr>
                <w:ins w:id="12366" w:author="Okot" w:date="2020-01-28T17:07:00Z"/>
                <w:b/>
              </w:rPr>
            </w:pPr>
            <w:ins w:id="12367" w:author="Okot" w:date="2020-01-28T17:07:00Z">
              <w:r w:rsidRPr="002267A1">
                <w:rPr>
                  <w:b/>
                </w:rPr>
                <w:t>Inicjacja</w:t>
              </w:r>
            </w:ins>
          </w:p>
        </w:tc>
        <w:tc>
          <w:tcPr>
            <w:tcW w:w="7154" w:type="dxa"/>
            <w:gridSpan w:val="4"/>
            <w:tcPrChange w:id="12368" w:author="Okot" w:date="2020-01-29T10:31:00Z">
              <w:tcPr>
                <w:tcW w:w="7498" w:type="dxa"/>
                <w:gridSpan w:val="15"/>
              </w:tcPr>
            </w:tcPrChange>
          </w:tcPr>
          <w:p w14:paraId="6D3B8076" w14:textId="2648DAD2" w:rsidR="008770BA" w:rsidRDefault="008770BA" w:rsidP="00B53E07">
            <w:pPr>
              <w:ind w:firstLine="0"/>
              <w:rPr>
                <w:ins w:id="12369" w:author="Okot" w:date="2020-01-28T17:19:00Z"/>
              </w:rPr>
            </w:pPr>
            <w:ins w:id="12370" w:author="Okot" w:date="2020-01-28T17:11:00Z">
              <w:r>
                <w:t>K</w:t>
              </w:r>
            </w:ins>
            <w:ins w:id="12371" w:author="Okot" w:date="2020-01-28T17:07:00Z">
              <w:r>
                <w:t>liknięcia linku do rejestracji na stronie aplikacji</w:t>
              </w:r>
            </w:ins>
            <w:ins w:id="12372" w:author="Okot" w:date="2020-01-28T17:11:00Z">
              <w:r>
                <w:t>.</w:t>
              </w:r>
            </w:ins>
          </w:p>
        </w:tc>
      </w:tr>
      <w:tr w:rsidR="008770BA" w14:paraId="32AFC33F" w14:textId="1EBC3045" w:rsidTr="00B53E07">
        <w:trPr>
          <w:ins w:id="12373" w:author="Okot" w:date="2020-01-28T17:07:00Z"/>
          <w:trPrChange w:id="12374" w:author="Okot" w:date="2020-01-29T10:31:00Z">
            <w:trPr>
              <w:gridAfter w:val="0"/>
            </w:trPr>
          </w:trPrChange>
        </w:trPr>
        <w:tc>
          <w:tcPr>
            <w:tcW w:w="1838" w:type="dxa"/>
            <w:tcPrChange w:id="12375" w:author="Okot" w:date="2020-01-29T10:31:00Z">
              <w:tcPr>
                <w:tcW w:w="1563" w:type="dxa"/>
              </w:tcPr>
            </w:tcPrChange>
          </w:tcPr>
          <w:p w14:paraId="4C1B32D2" w14:textId="77777777" w:rsidR="008770BA" w:rsidRPr="002267A1" w:rsidRDefault="008770BA" w:rsidP="00B53E07">
            <w:pPr>
              <w:ind w:firstLine="0"/>
              <w:rPr>
                <w:ins w:id="12376" w:author="Okot" w:date="2020-01-28T17:07:00Z"/>
                <w:b/>
              </w:rPr>
            </w:pPr>
            <w:ins w:id="12377" w:author="Okot" w:date="2020-01-28T17:07:00Z">
              <w:r w:rsidRPr="002267A1">
                <w:rPr>
                  <w:b/>
                </w:rPr>
                <w:t>Warunki końcowe</w:t>
              </w:r>
            </w:ins>
          </w:p>
        </w:tc>
        <w:tc>
          <w:tcPr>
            <w:tcW w:w="7154" w:type="dxa"/>
            <w:gridSpan w:val="4"/>
            <w:tcPrChange w:id="12378" w:author="Okot" w:date="2020-01-29T10:31:00Z">
              <w:tcPr>
                <w:tcW w:w="7498" w:type="dxa"/>
                <w:gridSpan w:val="15"/>
              </w:tcPr>
            </w:tcPrChange>
          </w:tcPr>
          <w:p w14:paraId="34949538" w14:textId="286473A7" w:rsidR="008770BA" w:rsidRDefault="008770BA" w:rsidP="00B53E07">
            <w:pPr>
              <w:ind w:firstLine="0"/>
              <w:rPr>
                <w:ins w:id="12379" w:author="Okot" w:date="2020-01-28T17:19:00Z"/>
              </w:rPr>
            </w:pPr>
            <w:ins w:id="12380" w:author="Okot" w:date="2020-01-28T17:15:00Z">
              <w:r>
                <w:t>W</w:t>
              </w:r>
            </w:ins>
            <w:ins w:id="12381" w:author="Okot" w:date="2020-01-28T17:07:00Z">
              <w:r>
                <w:t>yświetlenie komunikat</w:t>
              </w:r>
            </w:ins>
            <w:ins w:id="12382" w:author="Okot" w:date="2020-01-28T17:15:00Z">
              <w:r>
                <w:t>u</w:t>
              </w:r>
            </w:ins>
            <w:ins w:id="12383" w:author="Okot" w:date="2020-01-28T17:07:00Z">
              <w:r>
                <w:t xml:space="preserve"> informującego o poprawnym zarejestrowaniu nowego użytkownika.</w:t>
              </w:r>
            </w:ins>
          </w:p>
        </w:tc>
      </w:tr>
      <w:tr w:rsidR="008770BA" w14:paraId="003AE26D" w14:textId="432D4A21" w:rsidTr="00B53E07">
        <w:tblPrEx>
          <w:tblPrExChange w:id="12384" w:author="Okot" w:date="2020-01-29T10:31:00Z">
            <w:tblPrEx>
              <w:tblW w:w="10390" w:type="dxa"/>
            </w:tblPrEx>
          </w:tblPrExChange>
        </w:tblPrEx>
        <w:trPr>
          <w:ins w:id="12385" w:author="Okot" w:date="2020-01-28T17:13:00Z"/>
        </w:trPr>
        <w:tc>
          <w:tcPr>
            <w:tcW w:w="1838" w:type="dxa"/>
            <w:tcPrChange w:id="12386" w:author="Okot" w:date="2020-01-29T10:31:00Z">
              <w:tcPr>
                <w:tcW w:w="1563" w:type="dxa"/>
              </w:tcPr>
            </w:tcPrChange>
          </w:tcPr>
          <w:p w14:paraId="6A821BAA" w14:textId="05D14691" w:rsidR="008770BA" w:rsidRPr="002267A1" w:rsidRDefault="008770BA" w:rsidP="00B53E07">
            <w:pPr>
              <w:ind w:firstLine="0"/>
              <w:rPr>
                <w:ins w:id="12387" w:author="Okot" w:date="2020-01-28T17:13:00Z"/>
                <w:b/>
              </w:rPr>
            </w:pPr>
            <w:ins w:id="12388" w:author="Okot" w:date="2020-01-28T17:13:00Z">
              <w:r>
                <w:rPr>
                  <w:b/>
                </w:rPr>
                <w:t>Etap</w:t>
              </w:r>
            </w:ins>
          </w:p>
        </w:tc>
        <w:tc>
          <w:tcPr>
            <w:tcW w:w="3110" w:type="dxa"/>
            <w:tcPrChange w:id="12389" w:author="Okot" w:date="2020-01-29T10:31:00Z">
              <w:tcPr>
                <w:tcW w:w="2968" w:type="dxa"/>
                <w:gridSpan w:val="4"/>
              </w:tcPr>
            </w:tcPrChange>
          </w:tcPr>
          <w:p w14:paraId="4DA43CF3" w14:textId="54380224" w:rsidR="008770BA" w:rsidRPr="00A9692E" w:rsidRDefault="008770BA" w:rsidP="00B53E07">
            <w:pPr>
              <w:ind w:firstLine="0"/>
              <w:rPr>
                <w:ins w:id="12390" w:author="Okot" w:date="2020-01-28T17:14:00Z"/>
                <w:b/>
                <w:rPrChange w:id="12391" w:author="Okot" w:date="2020-01-28T17:17:00Z">
                  <w:rPr>
                    <w:ins w:id="12392" w:author="Okot" w:date="2020-01-28T17:14:00Z"/>
                  </w:rPr>
                </w:rPrChange>
              </w:rPr>
            </w:pPr>
            <w:ins w:id="12393" w:author="Okot" w:date="2020-01-28T17:16:00Z">
              <w:r w:rsidRPr="00A9692E">
                <w:rPr>
                  <w:b/>
                  <w:rPrChange w:id="12394" w:author="Okot" w:date="2020-01-28T17:17:00Z">
                    <w:rPr/>
                  </w:rPrChange>
                </w:rPr>
                <w:t>O</w:t>
              </w:r>
              <w:r>
                <w:rPr>
                  <w:b/>
                </w:rPr>
                <w:t>czekiwany rezultat</w:t>
              </w:r>
            </w:ins>
          </w:p>
        </w:tc>
        <w:tc>
          <w:tcPr>
            <w:tcW w:w="1134" w:type="dxa"/>
            <w:tcPrChange w:id="12395" w:author="Okot" w:date="2020-01-29T10:31:00Z">
              <w:tcPr>
                <w:tcW w:w="2322" w:type="dxa"/>
                <w:gridSpan w:val="6"/>
              </w:tcPr>
            </w:tcPrChange>
          </w:tcPr>
          <w:p w14:paraId="1C6C425E" w14:textId="79BC3EBD" w:rsidR="008770BA" w:rsidRPr="00A9692E" w:rsidRDefault="008770BA" w:rsidP="00B53E07">
            <w:pPr>
              <w:ind w:firstLine="0"/>
              <w:rPr>
                <w:ins w:id="12396" w:author="Okot" w:date="2020-01-28T17:13:00Z"/>
                <w:b/>
                <w:rPrChange w:id="12397" w:author="Okot" w:date="2020-01-28T17:17:00Z">
                  <w:rPr>
                    <w:ins w:id="12398" w:author="Okot" w:date="2020-01-28T17:13:00Z"/>
                  </w:rPr>
                </w:rPrChange>
              </w:rPr>
            </w:pPr>
            <w:ins w:id="12399" w:author="Okot" w:date="2020-01-28T17:18:00Z">
              <w:r>
                <w:rPr>
                  <w:b/>
                </w:rPr>
                <w:t>Wynik testu</w:t>
              </w:r>
            </w:ins>
          </w:p>
        </w:tc>
        <w:tc>
          <w:tcPr>
            <w:tcW w:w="1568" w:type="dxa"/>
            <w:tcPrChange w:id="12400" w:author="Okot" w:date="2020-01-29T10:31:00Z">
              <w:tcPr>
                <w:tcW w:w="1827" w:type="dxa"/>
                <w:gridSpan w:val="4"/>
              </w:tcPr>
            </w:tcPrChange>
          </w:tcPr>
          <w:p w14:paraId="3C583E06" w14:textId="5F3C7279" w:rsidR="008770BA" w:rsidRDefault="008770BA">
            <w:pPr>
              <w:ind w:firstLine="0"/>
              <w:rPr>
                <w:ins w:id="12401" w:author="Okot" w:date="2020-01-28T17:18:00Z"/>
                <w:b/>
              </w:rPr>
            </w:pPr>
            <w:ins w:id="12402" w:author="Okot" w:date="2020-01-28T17:18:00Z">
              <w:r>
                <w:rPr>
                  <w:b/>
                </w:rPr>
                <w:t>Opis błę</w:t>
              </w:r>
              <w:r w:rsidR="00EC63A6">
                <w:rPr>
                  <w:b/>
                </w:rPr>
                <w:t>d</w:t>
              </w:r>
            </w:ins>
            <w:ins w:id="12403" w:author="Okot" w:date="2020-01-28T17:31:00Z">
              <w:r w:rsidR="00EC63A6">
                <w:rPr>
                  <w:b/>
                </w:rPr>
                <w:t>ów</w:t>
              </w:r>
            </w:ins>
          </w:p>
        </w:tc>
        <w:tc>
          <w:tcPr>
            <w:tcW w:w="1342" w:type="dxa"/>
            <w:tcPrChange w:id="12404" w:author="Okot" w:date="2020-01-29T10:31:00Z">
              <w:tcPr>
                <w:tcW w:w="1710" w:type="dxa"/>
                <w:gridSpan w:val="4"/>
              </w:tcPr>
            </w:tcPrChange>
          </w:tcPr>
          <w:p w14:paraId="3B81A416" w14:textId="48FBA5CE" w:rsidR="008770BA" w:rsidRDefault="00EC63A6" w:rsidP="00B53E07">
            <w:pPr>
              <w:ind w:firstLine="0"/>
              <w:rPr>
                <w:ins w:id="12405" w:author="Okot" w:date="2020-01-28T17:19:00Z"/>
                <w:b/>
              </w:rPr>
            </w:pPr>
            <w:ins w:id="12406" w:author="Okot" w:date="2020-01-28T17:31:00Z">
              <w:r>
                <w:rPr>
                  <w:b/>
                </w:rPr>
                <w:t>Działania</w:t>
              </w:r>
            </w:ins>
            <w:ins w:id="12407" w:author="Okot" w:date="2020-01-28T17:19:00Z">
              <w:r w:rsidR="008770BA">
                <w:rPr>
                  <w:b/>
                </w:rPr>
                <w:t xml:space="preserve"> naprawcze</w:t>
              </w:r>
            </w:ins>
          </w:p>
        </w:tc>
      </w:tr>
      <w:tr w:rsidR="008770BA" w14:paraId="6B83B669" w14:textId="7780C07F" w:rsidTr="00B53E07">
        <w:trPr>
          <w:ins w:id="12408" w:author="Okot" w:date="2020-01-28T17:07:00Z"/>
          <w:trPrChange w:id="12409" w:author="Okot" w:date="2020-01-29T10:31:00Z">
            <w:trPr>
              <w:gridAfter w:val="0"/>
            </w:trPr>
          </w:trPrChange>
        </w:trPr>
        <w:tc>
          <w:tcPr>
            <w:tcW w:w="1838" w:type="dxa"/>
            <w:tcPrChange w:id="12410" w:author="Okot" w:date="2020-01-29T10:31:00Z">
              <w:tcPr>
                <w:tcW w:w="1563" w:type="dxa"/>
              </w:tcPr>
            </w:tcPrChange>
          </w:tcPr>
          <w:p w14:paraId="0F6576B3" w14:textId="70235C59" w:rsidR="008770BA" w:rsidRDefault="00EC63A6" w:rsidP="00B53E07">
            <w:pPr>
              <w:ind w:firstLine="0"/>
              <w:rPr>
                <w:ins w:id="12411" w:author="Okot" w:date="2020-01-28T17:23:00Z"/>
                <w:b/>
              </w:rPr>
            </w:pPr>
            <w:ins w:id="12412" w:author="Okot" w:date="2020-01-28T17:32:00Z">
              <w:r>
                <w:rPr>
                  <w:b/>
                </w:rPr>
                <w:t>SG 1</w:t>
              </w:r>
            </w:ins>
          </w:p>
          <w:p w14:paraId="1BE2154A" w14:textId="753AC936" w:rsidR="008770BA" w:rsidRPr="002267A1" w:rsidRDefault="008770BA">
            <w:pPr>
              <w:ind w:firstLine="0"/>
              <w:rPr>
                <w:ins w:id="12413" w:author="Okot" w:date="2020-01-28T17:07:00Z"/>
                <w:b/>
              </w:rPr>
            </w:pPr>
            <w:ins w:id="12414" w:author="Okot" w:date="2020-01-28T17:23:00Z">
              <w:r w:rsidRPr="008770BA">
                <w:rPr>
                  <w:b/>
                  <w:i/>
                  <w:rPrChange w:id="12415" w:author="Okot" w:date="2020-01-28T17:23:00Z">
                    <w:rPr/>
                  </w:rPrChange>
                </w:rPr>
                <w:t>Wyświetlenie</w:t>
              </w:r>
              <w:r>
                <w:t xml:space="preserve"> </w:t>
              </w:r>
              <w:r w:rsidRPr="008770BA">
                <w:rPr>
                  <w:b/>
                  <w:i/>
                  <w:rPrChange w:id="12416" w:author="Okot" w:date="2020-01-28T17:23:00Z">
                    <w:rPr/>
                  </w:rPrChange>
                </w:rPr>
                <w:t>okna modalnego zawierające formularz rejestracji.</w:t>
              </w:r>
            </w:ins>
          </w:p>
        </w:tc>
        <w:tc>
          <w:tcPr>
            <w:tcW w:w="3110" w:type="dxa"/>
            <w:tcPrChange w:id="12417" w:author="Okot" w:date="2020-01-29T10:31:00Z">
              <w:tcPr>
                <w:tcW w:w="1639" w:type="dxa"/>
                <w:gridSpan w:val="3"/>
              </w:tcPr>
            </w:tcPrChange>
          </w:tcPr>
          <w:p w14:paraId="0920E49A" w14:textId="246D51D0" w:rsidR="008770BA" w:rsidRDefault="008770BA" w:rsidP="00A9692E">
            <w:pPr>
              <w:ind w:firstLine="0"/>
              <w:rPr>
                <w:ins w:id="12418" w:author="Okot" w:date="2020-01-28T17:17:00Z"/>
              </w:rPr>
            </w:pPr>
            <w:ins w:id="12419" w:author="Okot" w:date="2020-01-28T17:17:00Z">
              <w:r>
                <w:t>Wyświetlone</w:t>
              </w:r>
            </w:ins>
            <w:ins w:id="12420" w:author="Okot" w:date="2020-01-28T17:23:00Z">
              <w:r>
                <w:t xml:space="preserve"> zostaje</w:t>
              </w:r>
            </w:ins>
            <w:ins w:id="12421" w:author="Okot" w:date="2020-01-28T17:17:00Z">
              <w:r>
                <w:t xml:space="preserve"> okno modalne zawierające formularz rejestracji.</w:t>
              </w:r>
            </w:ins>
          </w:p>
          <w:p w14:paraId="44B8D2CE" w14:textId="1BBBA7CB" w:rsidR="008770BA" w:rsidRDefault="008770BA" w:rsidP="00B53E07">
            <w:pPr>
              <w:ind w:firstLine="0"/>
              <w:rPr>
                <w:ins w:id="12422" w:author="Okot" w:date="2020-01-28T17:14:00Z"/>
              </w:rPr>
            </w:pPr>
          </w:p>
        </w:tc>
        <w:tc>
          <w:tcPr>
            <w:tcW w:w="1134" w:type="dxa"/>
            <w:tcPrChange w:id="12423" w:author="Okot" w:date="2020-01-29T10:31:00Z">
              <w:tcPr>
                <w:tcW w:w="2322" w:type="dxa"/>
                <w:gridSpan w:val="4"/>
              </w:tcPr>
            </w:tcPrChange>
          </w:tcPr>
          <w:p w14:paraId="47B7A6B8" w14:textId="334BBF37" w:rsidR="008770BA" w:rsidRDefault="008770BA">
            <w:pPr>
              <w:ind w:left="371" w:firstLine="0"/>
              <w:rPr>
                <w:ins w:id="12424" w:author="Okot" w:date="2020-01-28T17:07:00Z"/>
              </w:rPr>
              <w:pPrChange w:id="12425" w:author="Okot" w:date="2020-01-28T17:28:00Z">
                <w:pPr>
                  <w:ind w:firstLine="0"/>
                </w:pPr>
              </w:pPrChange>
            </w:pPr>
          </w:p>
        </w:tc>
        <w:tc>
          <w:tcPr>
            <w:tcW w:w="1568" w:type="dxa"/>
            <w:tcPrChange w:id="12426" w:author="Okot" w:date="2020-01-29T10:31:00Z">
              <w:tcPr>
                <w:tcW w:w="1827" w:type="dxa"/>
                <w:gridSpan w:val="4"/>
              </w:tcPr>
            </w:tcPrChange>
          </w:tcPr>
          <w:p w14:paraId="4380F524" w14:textId="77777777" w:rsidR="008770BA" w:rsidRDefault="008770BA" w:rsidP="00B53E07">
            <w:pPr>
              <w:ind w:firstLine="0"/>
              <w:rPr>
                <w:ins w:id="12427" w:author="Okot" w:date="2020-01-28T17:18:00Z"/>
              </w:rPr>
            </w:pPr>
          </w:p>
        </w:tc>
        <w:tc>
          <w:tcPr>
            <w:tcW w:w="1342" w:type="dxa"/>
            <w:tcPrChange w:id="12428" w:author="Okot" w:date="2020-01-29T10:31:00Z">
              <w:tcPr>
                <w:tcW w:w="1710" w:type="dxa"/>
                <w:gridSpan w:val="4"/>
              </w:tcPr>
            </w:tcPrChange>
          </w:tcPr>
          <w:p w14:paraId="2165C68B" w14:textId="77777777" w:rsidR="008770BA" w:rsidRDefault="008770BA" w:rsidP="00B53E07">
            <w:pPr>
              <w:ind w:firstLine="0"/>
              <w:rPr>
                <w:ins w:id="12429" w:author="Okot" w:date="2020-01-28T17:19:00Z"/>
              </w:rPr>
            </w:pPr>
          </w:p>
        </w:tc>
      </w:tr>
      <w:tr w:rsidR="008C0F36" w14:paraId="48976DFF" w14:textId="77777777" w:rsidTr="00B53E07">
        <w:tblPrEx>
          <w:tblPrExChange w:id="12430" w:author="Okot" w:date="2020-01-29T10:31:00Z">
            <w:tblPrEx>
              <w:tblW w:w="9342" w:type="dxa"/>
              <w:tblLayout w:type="fixed"/>
            </w:tblPrEx>
          </w:tblPrExChange>
        </w:tblPrEx>
        <w:trPr>
          <w:ins w:id="12431" w:author="Okot" w:date="2020-01-28T17:21:00Z"/>
          <w:trPrChange w:id="12432" w:author="Okot" w:date="2020-01-29T10:31:00Z">
            <w:trPr>
              <w:gridAfter w:val="0"/>
            </w:trPr>
          </w:trPrChange>
        </w:trPr>
        <w:tc>
          <w:tcPr>
            <w:tcW w:w="1838" w:type="dxa"/>
            <w:vMerge w:val="restart"/>
            <w:tcPrChange w:id="12433" w:author="Okot" w:date="2020-01-29T10:31:00Z">
              <w:tcPr>
                <w:tcW w:w="1838" w:type="dxa"/>
                <w:gridSpan w:val="3"/>
                <w:vMerge w:val="restart"/>
              </w:tcPr>
            </w:tcPrChange>
          </w:tcPr>
          <w:p w14:paraId="42F876D2" w14:textId="3CBAEB4D" w:rsidR="008770BA" w:rsidRDefault="00EC63A6" w:rsidP="008770BA">
            <w:pPr>
              <w:ind w:firstLine="0"/>
              <w:rPr>
                <w:ins w:id="12434" w:author="Okot" w:date="2020-01-28T17:23:00Z"/>
                <w:b/>
              </w:rPr>
            </w:pPr>
            <w:ins w:id="12435" w:author="Okot" w:date="2020-01-28T17:32:00Z">
              <w:r>
                <w:rPr>
                  <w:b/>
                </w:rPr>
                <w:t>SG 2</w:t>
              </w:r>
            </w:ins>
          </w:p>
          <w:p w14:paraId="2CA4715E" w14:textId="0852A112" w:rsidR="008770BA" w:rsidRPr="002267A1" w:rsidRDefault="008770BA">
            <w:pPr>
              <w:ind w:firstLine="0"/>
              <w:rPr>
                <w:ins w:id="12436" w:author="Okot" w:date="2020-01-28T17:21:00Z"/>
                <w:b/>
              </w:rPr>
            </w:pPr>
            <w:ins w:id="12437" w:author="Okot" w:date="2020-01-28T17:23:00Z">
              <w:r>
                <w:rPr>
                  <w:b/>
                  <w:i/>
                </w:rPr>
                <w:t>Użytkownik uzupełnia dane niezbędne do rejestracji</w:t>
              </w:r>
            </w:ins>
          </w:p>
        </w:tc>
        <w:tc>
          <w:tcPr>
            <w:tcW w:w="3110" w:type="dxa"/>
            <w:tcPrChange w:id="12438" w:author="Okot" w:date="2020-01-29T10:31:00Z">
              <w:tcPr>
                <w:tcW w:w="3110" w:type="dxa"/>
                <w:gridSpan w:val="4"/>
              </w:tcPr>
            </w:tcPrChange>
          </w:tcPr>
          <w:p w14:paraId="3B9DE04A" w14:textId="1C42293E" w:rsidR="008770BA" w:rsidRDefault="008770BA">
            <w:pPr>
              <w:ind w:firstLine="0"/>
              <w:rPr>
                <w:ins w:id="12439" w:author="Okot" w:date="2020-01-28T17:21:00Z"/>
              </w:rPr>
            </w:pPr>
            <w:ins w:id="12440" w:author="Okot" w:date="2020-01-28T17:24:00Z">
              <w:r>
                <w:t>W polu „E-mail” wyświetlany jest wprowadzony adres e-mail użytkownika.</w:t>
              </w:r>
            </w:ins>
          </w:p>
        </w:tc>
        <w:tc>
          <w:tcPr>
            <w:tcW w:w="1134" w:type="dxa"/>
            <w:tcPrChange w:id="12441" w:author="Okot" w:date="2020-01-29T10:31:00Z">
              <w:tcPr>
                <w:tcW w:w="1134" w:type="dxa"/>
                <w:gridSpan w:val="3"/>
              </w:tcPr>
            </w:tcPrChange>
          </w:tcPr>
          <w:p w14:paraId="32B2591D" w14:textId="77777777" w:rsidR="008770BA" w:rsidRDefault="008770BA" w:rsidP="00B53E07">
            <w:pPr>
              <w:ind w:firstLine="0"/>
              <w:rPr>
                <w:ins w:id="12442" w:author="Okot" w:date="2020-01-28T17:21:00Z"/>
              </w:rPr>
            </w:pPr>
          </w:p>
        </w:tc>
        <w:tc>
          <w:tcPr>
            <w:tcW w:w="1568" w:type="dxa"/>
            <w:tcPrChange w:id="12443" w:author="Okot" w:date="2020-01-29T10:31:00Z">
              <w:tcPr>
                <w:tcW w:w="1827" w:type="dxa"/>
                <w:gridSpan w:val="4"/>
              </w:tcPr>
            </w:tcPrChange>
          </w:tcPr>
          <w:p w14:paraId="7F118C64" w14:textId="77777777" w:rsidR="008770BA" w:rsidRDefault="008770BA" w:rsidP="00B53E07">
            <w:pPr>
              <w:ind w:firstLine="0"/>
              <w:rPr>
                <w:ins w:id="12444" w:author="Okot" w:date="2020-01-28T17:21:00Z"/>
              </w:rPr>
            </w:pPr>
          </w:p>
        </w:tc>
        <w:tc>
          <w:tcPr>
            <w:tcW w:w="1342" w:type="dxa"/>
            <w:tcPrChange w:id="12445" w:author="Okot" w:date="2020-01-29T10:31:00Z">
              <w:tcPr>
                <w:tcW w:w="1433" w:type="dxa"/>
                <w:gridSpan w:val="4"/>
              </w:tcPr>
            </w:tcPrChange>
          </w:tcPr>
          <w:p w14:paraId="5F43D6E1" w14:textId="77777777" w:rsidR="008770BA" w:rsidRDefault="008770BA" w:rsidP="00B53E07">
            <w:pPr>
              <w:ind w:firstLine="0"/>
              <w:rPr>
                <w:ins w:id="12446" w:author="Okot" w:date="2020-01-28T17:21:00Z"/>
              </w:rPr>
            </w:pPr>
          </w:p>
        </w:tc>
      </w:tr>
      <w:tr w:rsidR="008C0F36" w14:paraId="595264D8" w14:textId="77777777" w:rsidTr="00B53E07">
        <w:tblPrEx>
          <w:tblPrExChange w:id="12447" w:author="Okot" w:date="2020-01-29T10:31:00Z">
            <w:tblPrEx>
              <w:tblW w:w="9342" w:type="dxa"/>
              <w:tblLayout w:type="fixed"/>
            </w:tblPrEx>
          </w:tblPrExChange>
        </w:tblPrEx>
        <w:trPr>
          <w:ins w:id="12448" w:author="Okot" w:date="2020-01-28T17:25:00Z"/>
          <w:trPrChange w:id="12449" w:author="Okot" w:date="2020-01-29T10:31:00Z">
            <w:trPr>
              <w:gridAfter w:val="0"/>
            </w:trPr>
          </w:trPrChange>
        </w:trPr>
        <w:tc>
          <w:tcPr>
            <w:tcW w:w="1838" w:type="dxa"/>
            <w:vMerge/>
            <w:tcPrChange w:id="12450" w:author="Okot" w:date="2020-01-29T10:31:00Z">
              <w:tcPr>
                <w:tcW w:w="1838" w:type="dxa"/>
                <w:gridSpan w:val="3"/>
                <w:vMerge/>
              </w:tcPr>
            </w:tcPrChange>
          </w:tcPr>
          <w:p w14:paraId="1360B8F9" w14:textId="77777777" w:rsidR="008770BA" w:rsidRPr="002267A1" w:rsidRDefault="008770BA" w:rsidP="008770BA">
            <w:pPr>
              <w:ind w:firstLine="0"/>
              <w:rPr>
                <w:ins w:id="12451" w:author="Okot" w:date="2020-01-28T17:25:00Z"/>
                <w:b/>
              </w:rPr>
            </w:pPr>
          </w:p>
        </w:tc>
        <w:tc>
          <w:tcPr>
            <w:tcW w:w="3110" w:type="dxa"/>
            <w:tcPrChange w:id="12452" w:author="Okot" w:date="2020-01-29T10:31:00Z">
              <w:tcPr>
                <w:tcW w:w="3110" w:type="dxa"/>
                <w:gridSpan w:val="4"/>
              </w:tcPr>
            </w:tcPrChange>
          </w:tcPr>
          <w:p w14:paraId="00A4E60D" w14:textId="62AE3004" w:rsidR="008770BA" w:rsidRDefault="008770BA" w:rsidP="00A9692E">
            <w:pPr>
              <w:ind w:firstLine="0"/>
              <w:rPr>
                <w:ins w:id="12453" w:author="Okot" w:date="2020-01-28T17:25:00Z"/>
              </w:rPr>
            </w:pPr>
            <w:ins w:id="12454" w:author="Okot" w:date="2020-01-28T17:25:00Z">
              <w:r>
                <w:t>W polach „Hasło” oraz „Powtórz hasło” wyświetlane są gwiazdki maskujące wprowadzone znaki.</w:t>
              </w:r>
            </w:ins>
          </w:p>
        </w:tc>
        <w:tc>
          <w:tcPr>
            <w:tcW w:w="1134" w:type="dxa"/>
            <w:tcPrChange w:id="12455" w:author="Okot" w:date="2020-01-29T10:31:00Z">
              <w:tcPr>
                <w:tcW w:w="1134" w:type="dxa"/>
                <w:gridSpan w:val="3"/>
              </w:tcPr>
            </w:tcPrChange>
          </w:tcPr>
          <w:p w14:paraId="511A4009" w14:textId="77777777" w:rsidR="008770BA" w:rsidRDefault="008770BA" w:rsidP="00B53E07">
            <w:pPr>
              <w:ind w:firstLine="0"/>
              <w:rPr>
                <w:ins w:id="12456" w:author="Okot" w:date="2020-01-28T17:25:00Z"/>
              </w:rPr>
            </w:pPr>
          </w:p>
        </w:tc>
        <w:tc>
          <w:tcPr>
            <w:tcW w:w="1568" w:type="dxa"/>
            <w:tcPrChange w:id="12457" w:author="Okot" w:date="2020-01-29T10:31:00Z">
              <w:tcPr>
                <w:tcW w:w="1827" w:type="dxa"/>
                <w:gridSpan w:val="4"/>
              </w:tcPr>
            </w:tcPrChange>
          </w:tcPr>
          <w:p w14:paraId="771785C4" w14:textId="77777777" w:rsidR="008770BA" w:rsidRDefault="008770BA" w:rsidP="00B53E07">
            <w:pPr>
              <w:ind w:firstLine="0"/>
              <w:rPr>
                <w:ins w:id="12458" w:author="Okot" w:date="2020-01-28T17:25:00Z"/>
              </w:rPr>
            </w:pPr>
          </w:p>
        </w:tc>
        <w:tc>
          <w:tcPr>
            <w:tcW w:w="1342" w:type="dxa"/>
            <w:tcPrChange w:id="12459" w:author="Okot" w:date="2020-01-29T10:31:00Z">
              <w:tcPr>
                <w:tcW w:w="1433" w:type="dxa"/>
                <w:gridSpan w:val="4"/>
              </w:tcPr>
            </w:tcPrChange>
          </w:tcPr>
          <w:p w14:paraId="5C73961B" w14:textId="77777777" w:rsidR="008770BA" w:rsidRDefault="008770BA" w:rsidP="00B53E07">
            <w:pPr>
              <w:ind w:firstLine="0"/>
              <w:rPr>
                <w:ins w:id="12460" w:author="Okot" w:date="2020-01-28T17:25:00Z"/>
              </w:rPr>
            </w:pPr>
          </w:p>
        </w:tc>
      </w:tr>
      <w:tr w:rsidR="008C0F36" w14:paraId="20608145" w14:textId="77777777" w:rsidTr="00B53E07">
        <w:tblPrEx>
          <w:tblPrExChange w:id="12461" w:author="Okot" w:date="2020-01-29T10:31:00Z">
            <w:tblPrEx>
              <w:tblW w:w="9342" w:type="dxa"/>
              <w:tblLayout w:type="fixed"/>
            </w:tblPrEx>
          </w:tblPrExChange>
        </w:tblPrEx>
        <w:trPr>
          <w:ins w:id="12462" w:author="Okot" w:date="2020-01-28T17:26:00Z"/>
          <w:trPrChange w:id="12463" w:author="Okot" w:date="2020-01-29T10:31:00Z">
            <w:trPr>
              <w:gridAfter w:val="0"/>
            </w:trPr>
          </w:trPrChange>
        </w:trPr>
        <w:tc>
          <w:tcPr>
            <w:tcW w:w="1838" w:type="dxa"/>
            <w:tcPrChange w:id="12464" w:author="Okot" w:date="2020-01-29T10:31:00Z">
              <w:tcPr>
                <w:tcW w:w="1838" w:type="dxa"/>
                <w:gridSpan w:val="3"/>
              </w:tcPr>
            </w:tcPrChange>
          </w:tcPr>
          <w:p w14:paraId="3CCC8ADB" w14:textId="48052469" w:rsidR="008770BA" w:rsidRDefault="00EC63A6" w:rsidP="008770BA">
            <w:pPr>
              <w:ind w:firstLine="0"/>
              <w:rPr>
                <w:ins w:id="12465" w:author="Okot" w:date="2020-01-28T17:26:00Z"/>
                <w:b/>
              </w:rPr>
            </w:pPr>
            <w:ins w:id="12466" w:author="Okot" w:date="2020-01-28T17:32:00Z">
              <w:r>
                <w:rPr>
                  <w:b/>
                </w:rPr>
                <w:lastRenderedPageBreak/>
                <w:t>SG 3</w:t>
              </w:r>
            </w:ins>
          </w:p>
          <w:p w14:paraId="36464A6A" w14:textId="64F9E99B" w:rsidR="008770BA" w:rsidRPr="002267A1" w:rsidRDefault="008770BA">
            <w:pPr>
              <w:ind w:firstLine="0"/>
              <w:rPr>
                <w:ins w:id="12467" w:author="Okot" w:date="2020-01-28T17:26:00Z"/>
                <w:b/>
              </w:rPr>
            </w:pPr>
            <w:ins w:id="12468" w:author="Okot" w:date="2020-01-28T17:26:00Z">
              <w:r>
                <w:rPr>
                  <w:b/>
                  <w:i/>
                </w:rPr>
                <w:t xml:space="preserve">Wciśnięcie przez użytkownika przycisku </w:t>
              </w:r>
            </w:ins>
            <w:ins w:id="12469" w:author="Okot" w:date="2020-01-28T17:27:00Z">
              <w:r>
                <w:rPr>
                  <w:b/>
                  <w:i/>
                </w:rPr>
                <w:t>„Rejestruj”</w:t>
              </w:r>
            </w:ins>
          </w:p>
        </w:tc>
        <w:tc>
          <w:tcPr>
            <w:tcW w:w="3110" w:type="dxa"/>
            <w:tcPrChange w:id="12470" w:author="Okot" w:date="2020-01-29T10:31:00Z">
              <w:tcPr>
                <w:tcW w:w="3110" w:type="dxa"/>
                <w:gridSpan w:val="4"/>
              </w:tcPr>
            </w:tcPrChange>
          </w:tcPr>
          <w:p w14:paraId="41A1A743" w14:textId="690B7275" w:rsidR="008770BA" w:rsidRDefault="008770BA">
            <w:pPr>
              <w:ind w:firstLine="0"/>
              <w:rPr>
                <w:ins w:id="12471" w:author="Okot" w:date="2020-01-28T17:26:00Z"/>
              </w:rPr>
            </w:pPr>
            <w:ins w:id="12472" w:author="Okot" w:date="2020-01-28T17:27:00Z">
              <w:r>
                <w:t>Wyświetlenie komunikatu informującego o poprawnym przebiegu rejestracji.</w:t>
              </w:r>
            </w:ins>
          </w:p>
        </w:tc>
        <w:tc>
          <w:tcPr>
            <w:tcW w:w="1134" w:type="dxa"/>
            <w:tcPrChange w:id="12473" w:author="Okot" w:date="2020-01-29T10:31:00Z">
              <w:tcPr>
                <w:tcW w:w="1134" w:type="dxa"/>
                <w:gridSpan w:val="3"/>
              </w:tcPr>
            </w:tcPrChange>
          </w:tcPr>
          <w:p w14:paraId="719A9E9D" w14:textId="77777777" w:rsidR="008770BA" w:rsidRDefault="008770BA" w:rsidP="00B53E07">
            <w:pPr>
              <w:ind w:firstLine="0"/>
              <w:rPr>
                <w:ins w:id="12474" w:author="Okot" w:date="2020-01-28T17:26:00Z"/>
              </w:rPr>
            </w:pPr>
          </w:p>
        </w:tc>
        <w:tc>
          <w:tcPr>
            <w:tcW w:w="1568" w:type="dxa"/>
            <w:tcPrChange w:id="12475" w:author="Okot" w:date="2020-01-29T10:31:00Z">
              <w:tcPr>
                <w:tcW w:w="1827" w:type="dxa"/>
                <w:gridSpan w:val="4"/>
              </w:tcPr>
            </w:tcPrChange>
          </w:tcPr>
          <w:p w14:paraId="53C3CEBE" w14:textId="77777777" w:rsidR="008770BA" w:rsidRDefault="008770BA" w:rsidP="00B53E07">
            <w:pPr>
              <w:ind w:firstLine="0"/>
              <w:rPr>
                <w:ins w:id="12476" w:author="Okot" w:date="2020-01-28T17:26:00Z"/>
              </w:rPr>
            </w:pPr>
          </w:p>
        </w:tc>
        <w:tc>
          <w:tcPr>
            <w:tcW w:w="1342" w:type="dxa"/>
            <w:tcPrChange w:id="12477" w:author="Okot" w:date="2020-01-29T10:31:00Z">
              <w:tcPr>
                <w:tcW w:w="1433" w:type="dxa"/>
                <w:gridSpan w:val="4"/>
              </w:tcPr>
            </w:tcPrChange>
          </w:tcPr>
          <w:p w14:paraId="19DF2378" w14:textId="77777777" w:rsidR="008770BA" w:rsidRDefault="008770BA" w:rsidP="00B53E07">
            <w:pPr>
              <w:ind w:firstLine="0"/>
              <w:rPr>
                <w:ins w:id="12478" w:author="Okot" w:date="2020-01-28T17:26:00Z"/>
              </w:rPr>
            </w:pPr>
          </w:p>
        </w:tc>
      </w:tr>
      <w:tr w:rsidR="00EC63A6" w14:paraId="377AF701" w14:textId="77777777" w:rsidTr="00B53E07">
        <w:tblPrEx>
          <w:tblPrExChange w:id="12479" w:author="Okot" w:date="2020-01-29T10:31:00Z">
            <w:tblPrEx>
              <w:tblW w:w="9200" w:type="dxa"/>
              <w:tblLayout w:type="fixed"/>
            </w:tblPrEx>
          </w:tblPrExChange>
        </w:tblPrEx>
        <w:trPr>
          <w:ins w:id="12480" w:author="Okot" w:date="2020-01-28T17:35:00Z"/>
          <w:trPrChange w:id="12481" w:author="Okot" w:date="2020-01-29T10:31:00Z">
            <w:trPr>
              <w:gridAfter w:val="0"/>
            </w:trPr>
          </w:trPrChange>
        </w:trPr>
        <w:tc>
          <w:tcPr>
            <w:tcW w:w="1838" w:type="dxa"/>
            <w:tcPrChange w:id="12482" w:author="Okot" w:date="2020-01-29T10:31:00Z">
              <w:tcPr>
                <w:tcW w:w="1696" w:type="dxa"/>
                <w:gridSpan w:val="2"/>
              </w:tcPr>
            </w:tcPrChange>
          </w:tcPr>
          <w:p w14:paraId="645ECF9F" w14:textId="77777777" w:rsidR="00EC63A6" w:rsidRDefault="00EC63A6" w:rsidP="00EC63A6">
            <w:pPr>
              <w:ind w:firstLine="0"/>
              <w:rPr>
                <w:ins w:id="12483" w:author="Okot" w:date="2020-01-28T17:35:00Z"/>
                <w:b/>
              </w:rPr>
            </w:pPr>
            <w:ins w:id="12484" w:author="Okot" w:date="2020-01-28T17:35:00Z">
              <w:r>
                <w:rPr>
                  <w:b/>
                </w:rPr>
                <w:t>SA (1-6).1.</w:t>
              </w:r>
            </w:ins>
          </w:p>
          <w:p w14:paraId="1AEF58EF" w14:textId="244FFD86" w:rsidR="00EC63A6" w:rsidRDefault="00EC63A6" w:rsidP="00EC63A6">
            <w:pPr>
              <w:ind w:firstLine="0"/>
              <w:rPr>
                <w:ins w:id="12485" w:author="Okot" w:date="2020-01-28T17:35:00Z"/>
                <w:b/>
              </w:rPr>
            </w:pPr>
            <w:ins w:id="12486" w:author="Okot" w:date="2020-01-28T17:35:00Z">
              <w:r>
                <w:rPr>
                  <w:b/>
                  <w:i/>
                </w:rPr>
                <w:t>Wciśnięcie przycisku zamykania  okna</w:t>
              </w:r>
            </w:ins>
          </w:p>
        </w:tc>
        <w:tc>
          <w:tcPr>
            <w:tcW w:w="3110" w:type="dxa"/>
            <w:tcPrChange w:id="12487" w:author="Okot" w:date="2020-01-29T10:31:00Z">
              <w:tcPr>
                <w:tcW w:w="3110" w:type="dxa"/>
                <w:gridSpan w:val="4"/>
              </w:tcPr>
            </w:tcPrChange>
          </w:tcPr>
          <w:p w14:paraId="6B3394F3" w14:textId="157C00E1" w:rsidR="00EC63A6" w:rsidRDefault="00EC63A6" w:rsidP="00EC63A6">
            <w:pPr>
              <w:ind w:firstLine="0"/>
              <w:rPr>
                <w:ins w:id="12488" w:author="Okot" w:date="2020-01-28T17:35:00Z"/>
              </w:rPr>
            </w:pPr>
            <w:ins w:id="12489" w:author="Okot" w:date="2020-01-28T17:35:00Z">
              <w:r>
                <w:t>Wyświetlenie przez system okna dialogowego z pytaniem potwierdzającym chęć zamknięcia okna</w:t>
              </w:r>
            </w:ins>
          </w:p>
        </w:tc>
        <w:tc>
          <w:tcPr>
            <w:tcW w:w="1134" w:type="dxa"/>
            <w:tcPrChange w:id="12490" w:author="Okot" w:date="2020-01-29T10:31:00Z">
              <w:tcPr>
                <w:tcW w:w="1134" w:type="dxa"/>
                <w:gridSpan w:val="3"/>
              </w:tcPr>
            </w:tcPrChange>
          </w:tcPr>
          <w:p w14:paraId="34E61D19" w14:textId="77777777" w:rsidR="00EC63A6" w:rsidRDefault="00EC63A6" w:rsidP="00B53E07">
            <w:pPr>
              <w:ind w:firstLine="0"/>
              <w:rPr>
                <w:ins w:id="12491" w:author="Okot" w:date="2020-01-28T17:35:00Z"/>
              </w:rPr>
            </w:pPr>
          </w:p>
        </w:tc>
        <w:tc>
          <w:tcPr>
            <w:tcW w:w="1568" w:type="dxa"/>
            <w:tcPrChange w:id="12492" w:author="Okot" w:date="2020-01-29T10:31:00Z">
              <w:tcPr>
                <w:tcW w:w="1827" w:type="dxa"/>
                <w:gridSpan w:val="4"/>
              </w:tcPr>
            </w:tcPrChange>
          </w:tcPr>
          <w:p w14:paraId="7AF7146E" w14:textId="77777777" w:rsidR="00EC63A6" w:rsidRDefault="00EC63A6" w:rsidP="00B53E07">
            <w:pPr>
              <w:ind w:firstLine="0"/>
              <w:rPr>
                <w:ins w:id="12493" w:author="Okot" w:date="2020-01-28T17:35:00Z"/>
              </w:rPr>
            </w:pPr>
          </w:p>
        </w:tc>
        <w:tc>
          <w:tcPr>
            <w:tcW w:w="1342" w:type="dxa"/>
            <w:tcPrChange w:id="12494" w:author="Okot" w:date="2020-01-29T10:31:00Z">
              <w:tcPr>
                <w:tcW w:w="1433" w:type="dxa"/>
                <w:gridSpan w:val="4"/>
              </w:tcPr>
            </w:tcPrChange>
          </w:tcPr>
          <w:p w14:paraId="73D7C3AF" w14:textId="77777777" w:rsidR="00EC63A6" w:rsidRDefault="00EC63A6" w:rsidP="00B53E07">
            <w:pPr>
              <w:ind w:firstLine="0"/>
              <w:rPr>
                <w:ins w:id="12495" w:author="Okot" w:date="2020-01-28T17:35:00Z"/>
              </w:rPr>
            </w:pPr>
          </w:p>
        </w:tc>
      </w:tr>
      <w:tr w:rsidR="008C0F36" w14:paraId="56491C55" w14:textId="77777777" w:rsidTr="00B53E07">
        <w:tblPrEx>
          <w:tblPrExChange w:id="12496" w:author="Okot" w:date="2020-01-29T10:31:00Z">
            <w:tblPrEx>
              <w:tblW w:w="9200" w:type="dxa"/>
              <w:tblLayout w:type="fixed"/>
            </w:tblPrEx>
          </w:tblPrExChange>
        </w:tblPrEx>
        <w:trPr>
          <w:ins w:id="12497" w:author="Okot" w:date="2020-01-28T17:38:00Z"/>
          <w:trPrChange w:id="12498" w:author="Okot" w:date="2020-01-29T10:31:00Z">
            <w:trPr>
              <w:gridAfter w:val="0"/>
            </w:trPr>
          </w:trPrChange>
        </w:trPr>
        <w:tc>
          <w:tcPr>
            <w:tcW w:w="1838" w:type="dxa"/>
            <w:vMerge w:val="restart"/>
            <w:tcPrChange w:id="12499" w:author="Okot" w:date="2020-01-29T10:31:00Z">
              <w:tcPr>
                <w:tcW w:w="1696" w:type="dxa"/>
                <w:gridSpan w:val="2"/>
                <w:vMerge w:val="restart"/>
              </w:tcPr>
            </w:tcPrChange>
          </w:tcPr>
          <w:p w14:paraId="6DC00991" w14:textId="77777777" w:rsidR="008C0F36" w:rsidRPr="002267A1" w:rsidRDefault="008C0F36" w:rsidP="00EC63A6">
            <w:pPr>
              <w:ind w:firstLine="0"/>
              <w:rPr>
                <w:ins w:id="12500" w:author="Okot" w:date="2020-01-28T17:38:00Z"/>
                <w:b/>
              </w:rPr>
            </w:pPr>
            <w:ins w:id="12501" w:author="Okot" w:date="2020-01-28T17:38:00Z">
              <w:r w:rsidRPr="002267A1">
                <w:rPr>
                  <w:b/>
                </w:rPr>
                <w:t>SA(1-6).1.2.1. </w:t>
              </w:r>
            </w:ins>
          </w:p>
          <w:p w14:paraId="7B3BF5AF" w14:textId="77777777" w:rsidR="008C0F36" w:rsidRPr="002267A1" w:rsidRDefault="008C0F36" w:rsidP="00EC63A6">
            <w:pPr>
              <w:ind w:firstLine="0"/>
              <w:rPr>
                <w:ins w:id="12502" w:author="Okot" w:date="2020-01-28T17:38:00Z"/>
                <w:b/>
                <w:i/>
              </w:rPr>
            </w:pPr>
            <w:ins w:id="12503"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504" w:author="Okot" w:date="2020-01-28T17:38:00Z"/>
                <w:b/>
              </w:rPr>
            </w:pPr>
          </w:p>
        </w:tc>
        <w:tc>
          <w:tcPr>
            <w:tcW w:w="3110" w:type="dxa"/>
            <w:tcPrChange w:id="12505" w:author="Okot" w:date="2020-01-29T10:31:00Z">
              <w:tcPr>
                <w:tcW w:w="3110" w:type="dxa"/>
                <w:gridSpan w:val="4"/>
              </w:tcPr>
            </w:tcPrChange>
          </w:tcPr>
          <w:p w14:paraId="74244515" w14:textId="7AC20DC3" w:rsidR="008C0F36" w:rsidRDefault="008C0F36">
            <w:pPr>
              <w:ind w:firstLine="0"/>
              <w:rPr>
                <w:ins w:id="12506" w:author="Okot" w:date="2020-01-28T17:38:00Z"/>
              </w:rPr>
            </w:pPr>
            <w:ins w:id="12507" w:author="Okot" w:date="2020-01-28T17:38:00Z">
              <w:r>
                <w:t xml:space="preserve">Okno modalne zawierające formularz rejestracji zostaje zamknięte. </w:t>
              </w:r>
            </w:ins>
          </w:p>
        </w:tc>
        <w:tc>
          <w:tcPr>
            <w:tcW w:w="1134" w:type="dxa"/>
            <w:tcPrChange w:id="12508" w:author="Okot" w:date="2020-01-29T10:31:00Z">
              <w:tcPr>
                <w:tcW w:w="1134" w:type="dxa"/>
                <w:gridSpan w:val="3"/>
              </w:tcPr>
            </w:tcPrChange>
          </w:tcPr>
          <w:p w14:paraId="2E7B1DF5" w14:textId="77777777" w:rsidR="008C0F36" w:rsidRDefault="008C0F36" w:rsidP="00EC63A6">
            <w:pPr>
              <w:ind w:firstLine="0"/>
              <w:rPr>
                <w:ins w:id="12509" w:author="Okot" w:date="2020-01-28T17:38:00Z"/>
              </w:rPr>
            </w:pPr>
          </w:p>
        </w:tc>
        <w:tc>
          <w:tcPr>
            <w:tcW w:w="1568" w:type="dxa"/>
            <w:tcPrChange w:id="12510" w:author="Okot" w:date="2020-01-29T10:31:00Z">
              <w:tcPr>
                <w:tcW w:w="1827" w:type="dxa"/>
                <w:gridSpan w:val="4"/>
              </w:tcPr>
            </w:tcPrChange>
          </w:tcPr>
          <w:p w14:paraId="44390610" w14:textId="77777777" w:rsidR="008C0F36" w:rsidRDefault="008C0F36" w:rsidP="00EC63A6">
            <w:pPr>
              <w:ind w:firstLine="0"/>
              <w:rPr>
                <w:ins w:id="12511" w:author="Okot" w:date="2020-01-28T17:38:00Z"/>
              </w:rPr>
            </w:pPr>
          </w:p>
        </w:tc>
        <w:tc>
          <w:tcPr>
            <w:tcW w:w="1342" w:type="dxa"/>
            <w:tcPrChange w:id="12512" w:author="Okot" w:date="2020-01-29T10:31:00Z">
              <w:tcPr>
                <w:tcW w:w="1433" w:type="dxa"/>
                <w:gridSpan w:val="4"/>
              </w:tcPr>
            </w:tcPrChange>
          </w:tcPr>
          <w:p w14:paraId="5AAA6748" w14:textId="77777777" w:rsidR="008C0F36" w:rsidRDefault="008C0F36" w:rsidP="00EC63A6">
            <w:pPr>
              <w:ind w:firstLine="0"/>
              <w:rPr>
                <w:ins w:id="12513" w:author="Okot" w:date="2020-01-28T17:38:00Z"/>
              </w:rPr>
            </w:pPr>
          </w:p>
        </w:tc>
      </w:tr>
      <w:tr w:rsidR="008C0F36" w14:paraId="38C7B274" w14:textId="77777777" w:rsidTr="00B53E07">
        <w:tblPrEx>
          <w:tblPrExChange w:id="12514" w:author="Okot" w:date="2020-01-29T10:31:00Z">
            <w:tblPrEx>
              <w:tblW w:w="9200" w:type="dxa"/>
              <w:tblLayout w:type="fixed"/>
            </w:tblPrEx>
          </w:tblPrExChange>
        </w:tblPrEx>
        <w:trPr>
          <w:ins w:id="12515" w:author="Okot" w:date="2020-01-28T17:40:00Z"/>
          <w:trPrChange w:id="12516" w:author="Okot" w:date="2020-01-29T10:31:00Z">
            <w:trPr>
              <w:gridAfter w:val="0"/>
            </w:trPr>
          </w:trPrChange>
        </w:trPr>
        <w:tc>
          <w:tcPr>
            <w:tcW w:w="1838" w:type="dxa"/>
            <w:vMerge/>
            <w:tcPrChange w:id="12517" w:author="Okot" w:date="2020-01-29T10:31:00Z">
              <w:tcPr>
                <w:tcW w:w="1696" w:type="dxa"/>
                <w:gridSpan w:val="2"/>
                <w:vMerge/>
              </w:tcPr>
            </w:tcPrChange>
          </w:tcPr>
          <w:p w14:paraId="2F888DB0" w14:textId="77777777" w:rsidR="008C0F36" w:rsidRPr="008C0F36" w:rsidRDefault="008C0F36" w:rsidP="00EC63A6">
            <w:pPr>
              <w:ind w:firstLine="0"/>
              <w:rPr>
                <w:ins w:id="12518" w:author="Okot" w:date="2020-01-28T17:40:00Z"/>
                <w:b/>
              </w:rPr>
            </w:pPr>
          </w:p>
        </w:tc>
        <w:tc>
          <w:tcPr>
            <w:tcW w:w="3110" w:type="dxa"/>
            <w:tcPrChange w:id="12519" w:author="Okot" w:date="2020-01-29T10:31:00Z">
              <w:tcPr>
                <w:tcW w:w="3110" w:type="dxa"/>
                <w:gridSpan w:val="4"/>
              </w:tcPr>
            </w:tcPrChange>
          </w:tcPr>
          <w:p w14:paraId="24B06F2F" w14:textId="0196DB45" w:rsidR="008C0F36" w:rsidRDefault="008C0F36" w:rsidP="00EC63A6">
            <w:pPr>
              <w:ind w:firstLine="0"/>
              <w:rPr>
                <w:ins w:id="12520" w:author="Okot" w:date="2020-01-28T17:40:00Z"/>
              </w:rPr>
            </w:pPr>
            <w:ins w:id="12521" w:author="Okot" w:date="2020-01-28T17:40:00Z">
              <w:r>
                <w:t>Żadne dane nie zostały zapisane.</w:t>
              </w:r>
            </w:ins>
          </w:p>
        </w:tc>
        <w:tc>
          <w:tcPr>
            <w:tcW w:w="1134" w:type="dxa"/>
            <w:tcPrChange w:id="12522" w:author="Okot" w:date="2020-01-29T10:31:00Z">
              <w:tcPr>
                <w:tcW w:w="1134" w:type="dxa"/>
                <w:gridSpan w:val="3"/>
              </w:tcPr>
            </w:tcPrChange>
          </w:tcPr>
          <w:p w14:paraId="1FA6142D" w14:textId="77777777" w:rsidR="008C0F36" w:rsidRDefault="008C0F36" w:rsidP="00EC63A6">
            <w:pPr>
              <w:ind w:firstLine="0"/>
              <w:rPr>
                <w:ins w:id="12523" w:author="Okot" w:date="2020-01-28T17:40:00Z"/>
              </w:rPr>
            </w:pPr>
          </w:p>
        </w:tc>
        <w:tc>
          <w:tcPr>
            <w:tcW w:w="1568" w:type="dxa"/>
            <w:tcPrChange w:id="12524" w:author="Okot" w:date="2020-01-29T10:31:00Z">
              <w:tcPr>
                <w:tcW w:w="1827" w:type="dxa"/>
                <w:gridSpan w:val="4"/>
              </w:tcPr>
            </w:tcPrChange>
          </w:tcPr>
          <w:p w14:paraId="4160BB5E" w14:textId="77777777" w:rsidR="008C0F36" w:rsidRDefault="008C0F36" w:rsidP="00EC63A6">
            <w:pPr>
              <w:ind w:firstLine="0"/>
              <w:rPr>
                <w:ins w:id="12525" w:author="Okot" w:date="2020-01-28T17:40:00Z"/>
              </w:rPr>
            </w:pPr>
          </w:p>
        </w:tc>
        <w:tc>
          <w:tcPr>
            <w:tcW w:w="1342" w:type="dxa"/>
            <w:tcPrChange w:id="12526" w:author="Okot" w:date="2020-01-29T10:31:00Z">
              <w:tcPr>
                <w:tcW w:w="1433" w:type="dxa"/>
                <w:gridSpan w:val="4"/>
              </w:tcPr>
            </w:tcPrChange>
          </w:tcPr>
          <w:p w14:paraId="3700E7C1" w14:textId="77777777" w:rsidR="008C0F36" w:rsidRDefault="008C0F36" w:rsidP="00EC63A6">
            <w:pPr>
              <w:ind w:firstLine="0"/>
              <w:rPr>
                <w:ins w:id="12527" w:author="Okot" w:date="2020-01-28T17:40:00Z"/>
              </w:rPr>
            </w:pPr>
          </w:p>
        </w:tc>
      </w:tr>
      <w:tr w:rsidR="008C0F36" w14:paraId="5B9F53B0" w14:textId="77777777" w:rsidTr="00B53E07">
        <w:tblPrEx>
          <w:tblPrExChange w:id="12528" w:author="Okot" w:date="2020-01-29T10:31:00Z">
            <w:tblPrEx>
              <w:tblW w:w="9200" w:type="dxa"/>
              <w:tblLayout w:type="fixed"/>
            </w:tblPrEx>
          </w:tblPrExChange>
        </w:tblPrEx>
        <w:trPr>
          <w:ins w:id="12529" w:author="Okot" w:date="2020-01-28T17:39:00Z"/>
          <w:trPrChange w:id="12530" w:author="Okot" w:date="2020-01-29T10:31:00Z">
            <w:trPr>
              <w:gridAfter w:val="0"/>
            </w:trPr>
          </w:trPrChange>
        </w:trPr>
        <w:tc>
          <w:tcPr>
            <w:tcW w:w="1838" w:type="dxa"/>
            <w:vMerge w:val="restart"/>
            <w:tcPrChange w:id="12531" w:author="Okot" w:date="2020-01-29T10:31:00Z">
              <w:tcPr>
                <w:tcW w:w="1696" w:type="dxa"/>
                <w:gridSpan w:val="2"/>
                <w:vMerge w:val="restart"/>
              </w:tcPr>
            </w:tcPrChange>
          </w:tcPr>
          <w:p w14:paraId="20B3D428" w14:textId="77777777" w:rsidR="008C0F36" w:rsidRDefault="008C0F36" w:rsidP="00EC63A6">
            <w:pPr>
              <w:ind w:firstLine="0"/>
              <w:rPr>
                <w:ins w:id="12532" w:author="Okot" w:date="2020-01-28T17:39:00Z"/>
                <w:b/>
              </w:rPr>
            </w:pPr>
            <w:ins w:id="12533" w:author="Okot" w:date="2020-01-28T17:39:00Z">
              <w:r w:rsidRPr="008C0F36">
                <w:rPr>
                  <w:b/>
                  <w:rPrChange w:id="12534" w:author="Okot" w:date="2020-01-28T17:39:00Z">
                    <w:rPr/>
                  </w:rPrChange>
                </w:rPr>
                <w:t>SA (1-6).1.2.2.</w:t>
              </w:r>
            </w:ins>
          </w:p>
          <w:p w14:paraId="46E1ECD4" w14:textId="3463379D" w:rsidR="008C0F36" w:rsidRPr="008C0F36" w:rsidRDefault="008C0F36" w:rsidP="00EC63A6">
            <w:pPr>
              <w:ind w:firstLine="0"/>
              <w:rPr>
                <w:ins w:id="12535" w:author="Okot" w:date="2020-01-28T17:39:00Z"/>
                <w:b/>
                <w:i/>
              </w:rPr>
            </w:pPr>
            <w:ins w:id="12536" w:author="Okot" w:date="2020-01-28T17:39:00Z">
              <w:r>
                <w:rPr>
                  <w:b/>
                  <w:i/>
                </w:rPr>
                <w:t>Rezygnacja z zamknięcie okna</w:t>
              </w:r>
            </w:ins>
          </w:p>
        </w:tc>
        <w:tc>
          <w:tcPr>
            <w:tcW w:w="3110" w:type="dxa"/>
            <w:tcPrChange w:id="12537" w:author="Okot" w:date="2020-01-29T10:31:00Z">
              <w:tcPr>
                <w:tcW w:w="3110" w:type="dxa"/>
                <w:gridSpan w:val="4"/>
              </w:tcPr>
            </w:tcPrChange>
          </w:tcPr>
          <w:p w14:paraId="6447602C" w14:textId="7282F065" w:rsidR="008C0F36" w:rsidRDefault="008C0F36">
            <w:pPr>
              <w:ind w:firstLine="0"/>
              <w:rPr>
                <w:ins w:id="12538" w:author="Okot" w:date="2020-01-28T17:39:00Z"/>
              </w:rPr>
            </w:pPr>
            <w:ins w:id="12539" w:author="Okot" w:date="2020-01-28T17:39:00Z">
              <w:r>
                <w:t>Okno dialogowe zostaje zamkni</w:t>
              </w:r>
            </w:ins>
            <w:ins w:id="12540" w:author="Okot" w:date="2020-01-28T17:40:00Z">
              <w:r>
                <w:t>ęte</w:t>
              </w:r>
            </w:ins>
            <w:ins w:id="12541" w:author="Okot" w:date="2020-01-28T17:41:00Z">
              <w:r>
                <w:t>.</w:t>
              </w:r>
            </w:ins>
          </w:p>
        </w:tc>
        <w:tc>
          <w:tcPr>
            <w:tcW w:w="1134" w:type="dxa"/>
            <w:tcPrChange w:id="12542" w:author="Okot" w:date="2020-01-29T10:31:00Z">
              <w:tcPr>
                <w:tcW w:w="1134" w:type="dxa"/>
                <w:gridSpan w:val="3"/>
              </w:tcPr>
            </w:tcPrChange>
          </w:tcPr>
          <w:p w14:paraId="21416C0D" w14:textId="77777777" w:rsidR="008C0F36" w:rsidRDefault="008C0F36" w:rsidP="00EC63A6">
            <w:pPr>
              <w:ind w:firstLine="0"/>
              <w:rPr>
                <w:ins w:id="12543" w:author="Okot" w:date="2020-01-28T17:39:00Z"/>
              </w:rPr>
            </w:pPr>
          </w:p>
        </w:tc>
        <w:tc>
          <w:tcPr>
            <w:tcW w:w="1568" w:type="dxa"/>
            <w:tcPrChange w:id="12544" w:author="Okot" w:date="2020-01-29T10:31:00Z">
              <w:tcPr>
                <w:tcW w:w="1827" w:type="dxa"/>
                <w:gridSpan w:val="4"/>
              </w:tcPr>
            </w:tcPrChange>
          </w:tcPr>
          <w:p w14:paraId="65DAF00F" w14:textId="77777777" w:rsidR="008C0F36" w:rsidRDefault="008C0F36" w:rsidP="00EC63A6">
            <w:pPr>
              <w:ind w:firstLine="0"/>
              <w:rPr>
                <w:ins w:id="12545" w:author="Okot" w:date="2020-01-28T17:39:00Z"/>
              </w:rPr>
            </w:pPr>
          </w:p>
        </w:tc>
        <w:tc>
          <w:tcPr>
            <w:tcW w:w="1342" w:type="dxa"/>
            <w:tcPrChange w:id="12546" w:author="Okot" w:date="2020-01-29T10:31:00Z">
              <w:tcPr>
                <w:tcW w:w="1433" w:type="dxa"/>
                <w:gridSpan w:val="4"/>
              </w:tcPr>
            </w:tcPrChange>
          </w:tcPr>
          <w:p w14:paraId="1B385847" w14:textId="77777777" w:rsidR="008C0F36" w:rsidRDefault="008C0F36" w:rsidP="00EC63A6">
            <w:pPr>
              <w:ind w:firstLine="0"/>
              <w:rPr>
                <w:ins w:id="12547" w:author="Okot" w:date="2020-01-28T17:39:00Z"/>
              </w:rPr>
            </w:pPr>
          </w:p>
        </w:tc>
      </w:tr>
      <w:tr w:rsidR="008C0F36" w14:paraId="0E1A58EE" w14:textId="77777777" w:rsidTr="00B53E07">
        <w:tblPrEx>
          <w:tblPrExChange w:id="12548" w:author="Okot" w:date="2020-01-29T10:31:00Z">
            <w:tblPrEx>
              <w:tblW w:w="9200" w:type="dxa"/>
              <w:tblLayout w:type="fixed"/>
            </w:tblPrEx>
          </w:tblPrExChange>
        </w:tblPrEx>
        <w:trPr>
          <w:ins w:id="12549" w:author="Okot" w:date="2020-01-28T17:41:00Z"/>
          <w:trPrChange w:id="12550" w:author="Okot" w:date="2020-01-29T10:31:00Z">
            <w:trPr>
              <w:gridAfter w:val="0"/>
            </w:trPr>
          </w:trPrChange>
        </w:trPr>
        <w:tc>
          <w:tcPr>
            <w:tcW w:w="1838" w:type="dxa"/>
            <w:vMerge/>
            <w:tcPrChange w:id="12551" w:author="Okot" w:date="2020-01-29T10:31:00Z">
              <w:tcPr>
                <w:tcW w:w="1696" w:type="dxa"/>
                <w:gridSpan w:val="2"/>
                <w:vMerge/>
              </w:tcPr>
            </w:tcPrChange>
          </w:tcPr>
          <w:p w14:paraId="0D17FB58" w14:textId="77777777" w:rsidR="008C0F36" w:rsidRPr="00EC63A6" w:rsidRDefault="008C0F36" w:rsidP="00EC63A6">
            <w:pPr>
              <w:ind w:firstLine="0"/>
              <w:rPr>
                <w:ins w:id="12552" w:author="Okot" w:date="2020-01-28T17:41:00Z"/>
                <w:b/>
                <w:i/>
              </w:rPr>
            </w:pPr>
          </w:p>
        </w:tc>
        <w:tc>
          <w:tcPr>
            <w:tcW w:w="3110" w:type="dxa"/>
            <w:tcPrChange w:id="12553" w:author="Okot" w:date="2020-01-29T10:31:00Z">
              <w:tcPr>
                <w:tcW w:w="3110" w:type="dxa"/>
                <w:gridSpan w:val="4"/>
              </w:tcPr>
            </w:tcPrChange>
          </w:tcPr>
          <w:p w14:paraId="6C122014" w14:textId="5C2E3648" w:rsidR="008C0F36" w:rsidRDefault="008C0F36">
            <w:pPr>
              <w:ind w:firstLine="0"/>
              <w:rPr>
                <w:ins w:id="12554" w:author="Okot" w:date="2020-01-28T17:41:00Z"/>
              </w:rPr>
            </w:pPr>
            <w:ins w:id="12555" w:author="Okot" w:date="2020-01-28T17:41:00Z">
              <w:r>
                <w:t>Powrót do okna modalnego zawierającego  formularz rejestracji.</w:t>
              </w:r>
            </w:ins>
          </w:p>
        </w:tc>
        <w:tc>
          <w:tcPr>
            <w:tcW w:w="1134" w:type="dxa"/>
            <w:tcPrChange w:id="12556" w:author="Okot" w:date="2020-01-29T10:31:00Z">
              <w:tcPr>
                <w:tcW w:w="1134" w:type="dxa"/>
                <w:gridSpan w:val="3"/>
              </w:tcPr>
            </w:tcPrChange>
          </w:tcPr>
          <w:p w14:paraId="0E65998D" w14:textId="77777777" w:rsidR="008C0F36" w:rsidRDefault="008C0F36" w:rsidP="00EC63A6">
            <w:pPr>
              <w:ind w:firstLine="0"/>
              <w:rPr>
                <w:ins w:id="12557" w:author="Okot" w:date="2020-01-28T17:41:00Z"/>
              </w:rPr>
            </w:pPr>
          </w:p>
        </w:tc>
        <w:tc>
          <w:tcPr>
            <w:tcW w:w="1568" w:type="dxa"/>
            <w:tcPrChange w:id="12558" w:author="Okot" w:date="2020-01-29T10:31:00Z">
              <w:tcPr>
                <w:tcW w:w="1827" w:type="dxa"/>
                <w:gridSpan w:val="4"/>
              </w:tcPr>
            </w:tcPrChange>
          </w:tcPr>
          <w:p w14:paraId="6AC07A7B" w14:textId="77777777" w:rsidR="008C0F36" w:rsidRDefault="008C0F36" w:rsidP="00EC63A6">
            <w:pPr>
              <w:ind w:firstLine="0"/>
              <w:rPr>
                <w:ins w:id="12559" w:author="Okot" w:date="2020-01-28T17:41:00Z"/>
              </w:rPr>
            </w:pPr>
          </w:p>
        </w:tc>
        <w:tc>
          <w:tcPr>
            <w:tcW w:w="1342" w:type="dxa"/>
            <w:tcPrChange w:id="12560" w:author="Okot" w:date="2020-01-29T10:31:00Z">
              <w:tcPr>
                <w:tcW w:w="1433" w:type="dxa"/>
                <w:gridSpan w:val="4"/>
              </w:tcPr>
            </w:tcPrChange>
          </w:tcPr>
          <w:p w14:paraId="7527ACBA" w14:textId="77777777" w:rsidR="008C0F36" w:rsidRDefault="008C0F36" w:rsidP="00EC63A6">
            <w:pPr>
              <w:ind w:firstLine="0"/>
              <w:rPr>
                <w:ins w:id="12561" w:author="Okot" w:date="2020-01-28T17:41:00Z"/>
              </w:rPr>
            </w:pPr>
          </w:p>
        </w:tc>
      </w:tr>
      <w:tr w:rsidR="008C0F36" w14:paraId="572C9949" w14:textId="77777777" w:rsidTr="00B53E07">
        <w:tblPrEx>
          <w:tblPrExChange w:id="12562" w:author="Okot" w:date="2020-01-29T10:31:00Z">
            <w:tblPrEx>
              <w:tblW w:w="9200" w:type="dxa"/>
              <w:tblLayout w:type="fixed"/>
            </w:tblPrEx>
          </w:tblPrExChange>
        </w:tblPrEx>
        <w:trPr>
          <w:ins w:id="12563" w:author="Okot" w:date="2020-01-28T17:41:00Z"/>
          <w:trPrChange w:id="12564" w:author="Okot" w:date="2020-01-29T10:31:00Z">
            <w:trPr>
              <w:gridAfter w:val="0"/>
            </w:trPr>
          </w:trPrChange>
        </w:trPr>
        <w:tc>
          <w:tcPr>
            <w:tcW w:w="1838" w:type="dxa"/>
            <w:vMerge/>
            <w:tcPrChange w:id="12565" w:author="Okot" w:date="2020-01-29T10:31:00Z">
              <w:tcPr>
                <w:tcW w:w="1696" w:type="dxa"/>
                <w:gridSpan w:val="2"/>
                <w:vMerge/>
              </w:tcPr>
            </w:tcPrChange>
          </w:tcPr>
          <w:p w14:paraId="7B3DE2D1" w14:textId="77777777" w:rsidR="008C0F36" w:rsidRPr="00EC63A6" w:rsidRDefault="008C0F36" w:rsidP="00EC63A6">
            <w:pPr>
              <w:ind w:firstLine="0"/>
              <w:rPr>
                <w:ins w:id="12566" w:author="Okot" w:date="2020-01-28T17:41:00Z"/>
                <w:b/>
                <w:i/>
              </w:rPr>
            </w:pPr>
          </w:p>
        </w:tc>
        <w:tc>
          <w:tcPr>
            <w:tcW w:w="3110" w:type="dxa"/>
            <w:tcPrChange w:id="12567" w:author="Okot" w:date="2020-01-29T10:31:00Z">
              <w:tcPr>
                <w:tcW w:w="3110" w:type="dxa"/>
                <w:gridSpan w:val="4"/>
              </w:tcPr>
            </w:tcPrChange>
          </w:tcPr>
          <w:p w14:paraId="103353DB" w14:textId="6624AA37" w:rsidR="008C0F36" w:rsidRDefault="008C0F36" w:rsidP="00EC63A6">
            <w:pPr>
              <w:ind w:firstLine="0"/>
              <w:rPr>
                <w:ins w:id="12568" w:author="Okot" w:date="2020-01-28T17:41:00Z"/>
              </w:rPr>
            </w:pPr>
            <w:ins w:id="12569" w:author="Okot" w:date="2020-01-28T17:42:00Z">
              <w:r>
                <w:t>Jeżeli przed wciśnięciem przycisku "X" do formularza zostały wprowadzone jakieś dane, nadal są w nim  wyświetlane.</w:t>
              </w:r>
            </w:ins>
          </w:p>
        </w:tc>
        <w:tc>
          <w:tcPr>
            <w:tcW w:w="1134" w:type="dxa"/>
            <w:tcPrChange w:id="12570" w:author="Okot" w:date="2020-01-29T10:31:00Z">
              <w:tcPr>
                <w:tcW w:w="1134" w:type="dxa"/>
                <w:gridSpan w:val="3"/>
              </w:tcPr>
            </w:tcPrChange>
          </w:tcPr>
          <w:p w14:paraId="1C24A9A4" w14:textId="77777777" w:rsidR="008C0F36" w:rsidRDefault="008C0F36" w:rsidP="00EC63A6">
            <w:pPr>
              <w:ind w:firstLine="0"/>
              <w:rPr>
                <w:ins w:id="12571" w:author="Okot" w:date="2020-01-28T17:41:00Z"/>
              </w:rPr>
            </w:pPr>
          </w:p>
        </w:tc>
        <w:tc>
          <w:tcPr>
            <w:tcW w:w="1568" w:type="dxa"/>
            <w:tcPrChange w:id="12572" w:author="Okot" w:date="2020-01-29T10:31:00Z">
              <w:tcPr>
                <w:tcW w:w="1827" w:type="dxa"/>
                <w:gridSpan w:val="4"/>
              </w:tcPr>
            </w:tcPrChange>
          </w:tcPr>
          <w:p w14:paraId="458CAB14" w14:textId="77777777" w:rsidR="008C0F36" w:rsidRDefault="008C0F36" w:rsidP="00EC63A6">
            <w:pPr>
              <w:ind w:firstLine="0"/>
              <w:rPr>
                <w:ins w:id="12573" w:author="Okot" w:date="2020-01-28T17:41:00Z"/>
              </w:rPr>
            </w:pPr>
          </w:p>
        </w:tc>
        <w:tc>
          <w:tcPr>
            <w:tcW w:w="1342" w:type="dxa"/>
            <w:tcPrChange w:id="12574" w:author="Okot" w:date="2020-01-29T10:31:00Z">
              <w:tcPr>
                <w:tcW w:w="1433" w:type="dxa"/>
                <w:gridSpan w:val="4"/>
              </w:tcPr>
            </w:tcPrChange>
          </w:tcPr>
          <w:p w14:paraId="408C0870" w14:textId="77777777" w:rsidR="008C0F36" w:rsidRDefault="008C0F36" w:rsidP="00EC63A6">
            <w:pPr>
              <w:ind w:firstLine="0"/>
              <w:rPr>
                <w:ins w:id="12575" w:author="Okot" w:date="2020-01-28T17:41:00Z"/>
              </w:rPr>
            </w:pPr>
          </w:p>
        </w:tc>
      </w:tr>
      <w:tr w:rsidR="008C0F36" w14:paraId="64F86D0D" w14:textId="77777777" w:rsidTr="00B53E07">
        <w:tblPrEx>
          <w:tblPrExChange w:id="12576" w:author="Okot" w:date="2020-01-29T10:31:00Z">
            <w:tblPrEx>
              <w:tblW w:w="9200" w:type="dxa"/>
              <w:tblLayout w:type="fixed"/>
            </w:tblPrEx>
          </w:tblPrExChange>
        </w:tblPrEx>
        <w:trPr>
          <w:ins w:id="12577" w:author="Okot" w:date="2020-01-28T17:43:00Z"/>
          <w:trPrChange w:id="12578" w:author="Okot" w:date="2020-01-29T10:31:00Z">
            <w:trPr>
              <w:gridAfter w:val="0"/>
            </w:trPr>
          </w:trPrChange>
        </w:trPr>
        <w:tc>
          <w:tcPr>
            <w:tcW w:w="1838" w:type="dxa"/>
            <w:tcPrChange w:id="12579" w:author="Okot" w:date="2020-01-29T10:31:00Z">
              <w:tcPr>
                <w:tcW w:w="1696" w:type="dxa"/>
                <w:gridSpan w:val="2"/>
              </w:tcPr>
            </w:tcPrChange>
          </w:tcPr>
          <w:p w14:paraId="168CCA10" w14:textId="32308B8D" w:rsidR="008C0F36" w:rsidRDefault="008C0F36" w:rsidP="00EC63A6">
            <w:pPr>
              <w:ind w:firstLine="0"/>
              <w:rPr>
                <w:ins w:id="12580" w:author="Okot" w:date="2020-01-28T17:43:00Z"/>
                <w:b/>
              </w:rPr>
            </w:pPr>
            <w:ins w:id="12581" w:author="Okot" w:date="2020-01-28T17:43:00Z">
              <w:r>
                <w:rPr>
                  <w:b/>
                </w:rPr>
                <w:t>SA 6.2.</w:t>
              </w:r>
            </w:ins>
          </w:p>
          <w:p w14:paraId="25B7C48E" w14:textId="3565017A" w:rsidR="008C0F36" w:rsidRPr="008C0F36" w:rsidRDefault="008C0F36" w:rsidP="00EC63A6">
            <w:pPr>
              <w:ind w:firstLine="0"/>
              <w:rPr>
                <w:ins w:id="12582" w:author="Okot" w:date="2020-01-28T17:43:00Z"/>
                <w:b/>
                <w:i/>
              </w:rPr>
            </w:pPr>
            <w:ins w:id="12583" w:author="Okot" w:date="2020-01-28T17:43:00Z">
              <w:r>
                <w:rPr>
                  <w:b/>
                  <w:i/>
                </w:rPr>
                <w:t>Próba założenia konta na już zarejestrowany adres e-mail</w:t>
              </w:r>
            </w:ins>
          </w:p>
        </w:tc>
        <w:tc>
          <w:tcPr>
            <w:tcW w:w="3110" w:type="dxa"/>
            <w:tcPrChange w:id="12584" w:author="Okot" w:date="2020-01-29T10:31:00Z">
              <w:tcPr>
                <w:tcW w:w="3110" w:type="dxa"/>
                <w:gridSpan w:val="4"/>
              </w:tcPr>
            </w:tcPrChange>
          </w:tcPr>
          <w:p w14:paraId="15FC477E" w14:textId="48530E83" w:rsidR="008C0F36" w:rsidRDefault="008C0F36">
            <w:pPr>
              <w:ind w:firstLine="0"/>
              <w:rPr>
                <w:ins w:id="12585" w:author="Okot" w:date="2020-01-28T17:43:00Z"/>
              </w:rPr>
            </w:pPr>
            <w:ins w:id="12586" w:author="Okot" w:date="2020-01-28T17:45:00Z">
              <w:r>
                <w:t>Wyświetlenie stosownego komunikatu błędu.</w:t>
              </w:r>
            </w:ins>
          </w:p>
        </w:tc>
        <w:tc>
          <w:tcPr>
            <w:tcW w:w="1134" w:type="dxa"/>
            <w:tcPrChange w:id="12587" w:author="Okot" w:date="2020-01-29T10:31:00Z">
              <w:tcPr>
                <w:tcW w:w="1134" w:type="dxa"/>
                <w:gridSpan w:val="3"/>
              </w:tcPr>
            </w:tcPrChange>
          </w:tcPr>
          <w:p w14:paraId="0A4F6054" w14:textId="77777777" w:rsidR="008C0F36" w:rsidRDefault="008C0F36" w:rsidP="00EC63A6">
            <w:pPr>
              <w:ind w:firstLine="0"/>
              <w:rPr>
                <w:ins w:id="12588" w:author="Okot" w:date="2020-01-28T17:43:00Z"/>
              </w:rPr>
            </w:pPr>
          </w:p>
        </w:tc>
        <w:tc>
          <w:tcPr>
            <w:tcW w:w="1568" w:type="dxa"/>
            <w:tcPrChange w:id="12589" w:author="Okot" w:date="2020-01-29T10:31:00Z">
              <w:tcPr>
                <w:tcW w:w="1827" w:type="dxa"/>
                <w:gridSpan w:val="4"/>
              </w:tcPr>
            </w:tcPrChange>
          </w:tcPr>
          <w:p w14:paraId="222F28CB" w14:textId="77777777" w:rsidR="008C0F36" w:rsidRDefault="008C0F36" w:rsidP="00EC63A6">
            <w:pPr>
              <w:ind w:firstLine="0"/>
              <w:rPr>
                <w:ins w:id="12590" w:author="Okot" w:date="2020-01-28T17:43:00Z"/>
              </w:rPr>
            </w:pPr>
          </w:p>
        </w:tc>
        <w:tc>
          <w:tcPr>
            <w:tcW w:w="1342" w:type="dxa"/>
            <w:tcPrChange w:id="12591" w:author="Okot" w:date="2020-01-29T10:31:00Z">
              <w:tcPr>
                <w:tcW w:w="1433" w:type="dxa"/>
                <w:gridSpan w:val="4"/>
              </w:tcPr>
            </w:tcPrChange>
          </w:tcPr>
          <w:p w14:paraId="063CC905" w14:textId="77777777" w:rsidR="008C0F36" w:rsidRDefault="008C0F36" w:rsidP="00EC63A6">
            <w:pPr>
              <w:ind w:firstLine="0"/>
              <w:rPr>
                <w:ins w:id="12592" w:author="Okot" w:date="2020-01-28T17:43:00Z"/>
              </w:rPr>
            </w:pPr>
          </w:p>
        </w:tc>
      </w:tr>
      <w:tr w:rsidR="008C0F36" w14:paraId="4C7A2017" w14:textId="77777777" w:rsidTr="00B53E07">
        <w:tblPrEx>
          <w:tblPrExChange w:id="12593" w:author="Okot" w:date="2020-01-29T10:31:00Z">
            <w:tblPrEx>
              <w:tblW w:w="9342" w:type="dxa"/>
              <w:tblLayout w:type="fixed"/>
            </w:tblPrEx>
          </w:tblPrExChange>
        </w:tblPrEx>
        <w:trPr>
          <w:ins w:id="12594" w:author="Okot" w:date="2020-01-28T17:44:00Z"/>
          <w:trPrChange w:id="12595" w:author="Okot" w:date="2020-01-29T10:31:00Z">
            <w:trPr>
              <w:gridAfter w:val="0"/>
            </w:trPr>
          </w:trPrChange>
        </w:trPr>
        <w:tc>
          <w:tcPr>
            <w:tcW w:w="1838" w:type="dxa"/>
            <w:tcPrChange w:id="12596" w:author="Okot" w:date="2020-01-29T10:31:00Z">
              <w:tcPr>
                <w:tcW w:w="1838" w:type="dxa"/>
                <w:gridSpan w:val="3"/>
              </w:tcPr>
            </w:tcPrChange>
          </w:tcPr>
          <w:p w14:paraId="7323D0CE" w14:textId="5896D273" w:rsidR="008C0F36" w:rsidRDefault="008C0F36" w:rsidP="008C0F36">
            <w:pPr>
              <w:ind w:firstLine="0"/>
              <w:rPr>
                <w:ins w:id="12597" w:author="Okot" w:date="2020-01-28T17:44:00Z"/>
                <w:b/>
              </w:rPr>
            </w:pPr>
            <w:ins w:id="12598" w:author="Okot" w:date="2020-01-28T17:44:00Z">
              <w:r>
                <w:rPr>
                  <w:b/>
                </w:rPr>
                <w:t>SA 6.3</w:t>
              </w:r>
            </w:ins>
            <w:ins w:id="12599" w:author="Okot" w:date="2020-01-28T17:46:00Z">
              <w:r>
                <w:rPr>
                  <w:b/>
                </w:rPr>
                <w:t>(a)</w:t>
              </w:r>
            </w:ins>
          </w:p>
          <w:p w14:paraId="05DB20BA" w14:textId="52621588" w:rsidR="008C0F36" w:rsidRPr="008C0F36" w:rsidRDefault="008C0F36" w:rsidP="008C0F36">
            <w:pPr>
              <w:ind w:firstLine="0"/>
              <w:rPr>
                <w:ins w:id="12600" w:author="Okot" w:date="2020-01-28T17:44:00Z"/>
                <w:b/>
                <w:i/>
                <w:rPrChange w:id="12601" w:author="Okot" w:date="2020-01-28T17:45:00Z">
                  <w:rPr>
                    <w:ins w:id="12602" w:author="Okot" w:date="2020-01-28T17:44:00Z"/>
                    <w:b/>
                  </w:rPr>
                </w:rPrChange>
              </w:rPr>
            </w:pPr>
            <w:ins w:id="12603" w:author="Okot" w:date="2020-01-28T17:45:00Z">
              <w:r>
                <w:rPr>
                  <w:b/>
                  <w:i/>
                </w:rPr>
                <w:t xml:space="preserve">Próba wprowadzenia </w:t>
              </w:r>
              <w:r>
                <w:rPr>
                  <w:b/>
                  <w:i/>
                </w:rPr>
                <w:lastRenderedPageBreak/>
                <w:t>hasła nie- spełniającego wymogów bezpieczeństwa</w:t>
              </w:r>
            </w:ins>
          </w:p>
        </w:tc>
        <w:tc>
          <w:tcPr>
            <w:tcW w:w="3110" w:type="dxa"/>
            <w:tcPrChange w:id="12604" w:author="Okot" w:date="2020-01-29T10:31:00Z">
              <w:tcPr>
                <w:tcW w:w="3110" w:type="dxa"/>
                <w:gridSpan w:val="4"/>
              </w:tcPr>
            </w:tcPrChange>
          </w:tcPr>
          <w:p w14:paraId="428324BC" w14:textId="356081D8" w:rsidR="008C0F36" w:rsidRDefault="008C0F36" w:rsidP="00EC63A6">
            <w:pPr>
              <w:ind w:firstLine="0"/>
              <w:rPr>
                <w:ins w:id="12605" w:author="Okot" w:date="2020-01-28T17:44:00Z"/>
              </w:rPr>
            </w:pPr>
            <w:ins w:id="12606" w:author="Okot" w:date="2020-01-28T17:45:00Z">
              <w:r>
                <w:lastRenderedPageBreak/>
                <w:t>Wyświetlenie stosownego komunikatu błędu.</w:t>
              </w:r>
            </w:ins>
          </w:p>
        </w:tc>
        <w:tc>
          <w:tcPr>
            <w:tcW w:w="1134" w:type="dxa"/>
            <w:tcPrChange w:id="12607" w:author="Okot" w:date="2020-01-29T10:31:00Z">
              <w:tcPr>
                <w:tcW w:w="1134" w:type="dxa"/>
                <w:gridSpan w:val="3"/>
              </w:tcPr>
            </w:tcPrChange>
          </w:tcPr>
          <w:p w14:paraId="3C251DBC" w14:textId="77777777" w:rsidR="008C0F36" w:rsidRDefault="008C0F36" w:rsidP="00EC63A6">
            <w:pPr>
              <w:ind w:firstLine="0"/>
              <w:rPr>
                <w:ins w:id="12608" w:author="Okot" w:date="2020-01-28T17:44:00Z"/>
              </w:rPr>
            </w:pPr>
          </w:p>
        </w:tc>
        <w:tc>
          <w:tcPr>
            <w:tcW w:w="1568" w:type="dxa"/>
            <w:tcPrChange w:id="12609" w:author="Okot" w:date="2020-01-29T10:31:00Z">
              <w:tcPr>
                <w:tcW w:w="1827" w:type="dxa"/>
                <w:gridSpan w:val="4"/>
              </w:tcPr>
            </w:tcPrChange>
          </w:tcPr>
          <w:p w14:paraId="76F27C2D" w14:textId="77777777" w:rsidR="008C0F36" w:rsidRDefault="008C0F36" w:rsidP="00EC63A6">
            <w:pPr>
              <w:ind w:firstLine="0"/>
              <w:rPr>
                <w:ins w:id="12610" w:author="Okot" w:date="2020-01-28T17:44:00Z"/>
              </w:rPr>
            </w:pPr>
          </w:p>
        </w:tc>
        <w:tc>
          <w:tcPr>
            <w:tcW w:w="1342" w:type="dxa"/>
            <w:tcPrChange w:id="12611" w:author="Okot" w:date="2020-01-29T10:31:00Z">
              <w:tcPr>
                <w:tcW w:w="1433" w:type="dxa"/>
                <w:gridSpan w:val="4"/>
              </w:tcPr>
            </w:tcPrChange>
          </w:tcPr>
          <w:p w14:paraId="4F92C41B" w14:textId="77777777" w:rsidR="008C0F36" w:rsidRDefault="008C0F36" w:rsidP="00EC63A6">
            <w:pPr>
              <w:ind w:firstLine="0"/>
              <w:rPr>
                <w:ins w:id="12612" w:author="Okot" w:date="2020-01-28T17:44:00Z"/>
              </w:rPr>
            </w:pPr>
          </w:p>
        </w:tc>
      </w:tr>
      <w:tr w:rsidR="008C0F36" w14:paraId="0645F60B" w14:textId="77777777" w:rsidTr="00B53E07">
        <w:tblPrEx>
          <w:tblPrExChange w:id="12613" w:author="Okot" w:date="2020-01-29T10:31:00Z">
            <w:tblPrEx>
              <w:tblW w:w="9342" w:type="dxa"/>
              <w:tblLayout w:type="fixed"/>
            </w:tblPrEx>
          </w:tblPrExChange>
        </w:tblPrEx>
        <w:trPr>
          <w:ins w:id="12614" w:author="Okot" w:date="2020-01-28T17:45:00Z"/>
          <w:trPrChange w:id="12615" w:author="Okot" w:date="2020-01-29T10:31:00Z">
            <w:trPr>
              <w:gridAfter w:val="0"/>
            </w:trPr>
          </w:trPrChange>
        </w:trPr>
        <w:tc>
          <w:tcPr>
            <w:tcW w:w="1838" w:type="dxa"/>
            <w:tcPrChange w:id="12616" w:author="Okot" w:date="2020-01-29T10:31:00Z">
              <w:tcPr>
                <w:tcW w:w="1838" w:type="dxa"/>
                <w:gridSpan w:val="3"/>
              </w:tcPr>
            </w:tcPrChange>
          </w:tcPr>
          <w:p w14:paraId="7234F469" w14:textId="77777777" w:rsidR="008C0F36" w:rsidRDefault="008C0F36" w:rsidP="008C0F36">
            <w:pPr>
              <w:ind w:firstLine="0"/>
              <w:rPr>
                <w:ins w:id="12617" w:author="Okot" w:date="2020-01-28T17:46:00Z"/>
                <w:b/>
              </w:rPr>
            </w:pPr>
            <w:ins w:id="12618" w:author="Okot" w:date="2020-01-28T17:45:00Z">
              <w:r>
                <w:rPr>
                  <w:b/>
                </w:rPr>
                <w:t>SA 6.3</w:t>
              </w:r>
            </w:ins>
            <w:ins w:id="12619" w:author="Okot" w:date="2020-01-28T17:46:00Z">
              <w:r>
                <w:rPr>
                  <w:b/>
                </w:rPr>
                <w:t>(b)</w:t>
              </w:r>
            </w:ins>
          </w:p>
          <w:p w14:paraId="41058940" w14:textId="6A6EE255" w:rsidR="008C0F36" w:rsidRPr="008C0F36" w:rsidRDefault="008C0F36" w:rsidP="008C0F36">
            <w:pPr>
              <w:ind w:firstLine="0"/>
              <w:rPr>
                <w:ins w:id="12620" w:author="Okot" w:date="2020-01-28T17:45:00Z"/>
                <w:b/>
                <w:i/>
                <w:rPrChange w:id="12621" w:author="Okot" w:date="2020-01-28T17:46:00Z">
                  <w:rPr>
                    <w:ins w:id="12622" w:author="Okot" w:date="2020-01-28T17:45:00Z"/>
                    <w:b/>
                  </w:rPr>
                </w:rPrChange>
              </w:rPr>
            </w:pPr>
            <w:ins w:id="12623" w:author="Okot" w:date="2020-01-28T17:46:00Z">
              <w:r>
                <w:rPr>
                  <w:b/>
                  <w:i/>
                </w:rPr>
                <w:t>Wprowadzenie dwóch różnych haseł w pola „Hasło” i „Powtórz hasło”</w:t>
              </w:r>
            </w:ins>
          </w:p>
        </w:tc>
        <w:tc>
          <w:tcPr>
            <w:tcW w:w="3110" w:type="dxa"/>
            <w:tcPrChange w:id="12624" w:author="Okot" w:date="2020-01-29T10:31:00Z">
              <w:tcPr>
                <w:tcW w:w="3110" w:type="dxa"/>
                <w:gridSpan w:val="4"/>
              </w:tcPr>
            </w:tcPrChange>
          </w:tcPr>
          <w:p w14:paraId="0C6F41C8" w14:textId="59C21060" w:rsidR="008C0F36" w:rsidRDefault="008C0F36" w:rsidP="00EC63A6">
            <w:pPr>
              <w:ind w:firstLine="0"/>
              <w:rPr>
                <w:ins w:id="12625" w:author="Okot" w:date="2020-01-28T17:45:00Z"/>
              </w:rPr>
            </w:pPr>
            <w:ins w:id="12626" w:author="Okot" w:date="2020-01-28T17:47:00Z">
              <w:r>
                <w:t>Wyświetlenie stosownego komunikatu błędu.</w:t>
              </w:r>
            </w:ins>
          </w:p>
        </w:tc>
        <w:tc>
          <w:tcPr>
            <w:tcW w:w="1134" w:type="dxa"/>
            <w:tcPrChange w:id="12627" w:author="Okot" w:date="2020-01-29T10:31:00Z">
              <w:tcPr>
                <w:tcW w:w="1134" w:type="dxa"/>
                <w:gridSpan w:val="3"/>
              </w:tcPr>
            </w:tcPrChange>
          </w:tcPr>
          <w:p w14:paraId="233B4DDB" w14:textId="77777777" w:rsidR="008C0F36" w:rsidRDefault="008C0F36" w:rsidP="00EC63A6">
            <w:pPr>
              <w:ind w:firstLine="0"/>
              <w:rPr>
                <w:ins w:id="12628" w:author="Okot" w:date="2020-01-28T17:45:00Z"/>
              </w:rPr>
            </w:pPr>
          </w:p>
        </w:tc>
        <w:tc>
          <w:tcPr>
            <w:tcW w:w="1568" w:type="dxa"/>
            <w:tcPrChange w:id="12629" w:author="Okot" w:date="2020-01-29T10:31:00Z">
              <w:tcPr>
                <w:tcW w:w="1827" w:type="dxa"/>
                <w:gridSpan w:val="4"/>
              </w:tcPr>
            </w:tcPrChange>
          </w:tcPr>
          <w:p w14:paraId="352686E0" w14:textId="77777777" w:rsidR="008C0F36" w:rsidRDefault="008C0F36" w:rsidP="00EC63A6">
            <w:pPr>
              <w:ind w:firstLine="0"/>
              <w:rPr>
                <w:ins w:id="12630" w:author="Okot" w:date="2020-01-28T17:45:00Z"/>
              </w:rPr>
            </w:pPr>
          </w:p>
        </w:tc>
        <w:tc>
          <w:tcPr>
            <w:tcW w:w="1342" w:type="dxa"/>
            <w:tcPrChange w:id="12631" w:author="Okot" w:date="2020-01-29T10:31:00Z">
              <w:tcPr>
                <w:tcW w:w="1433" w:type="dxa"/>
                <w:gridSpan w:val="4"/>
              </w:tcPr>
            </w:tcPrChange>
          </w:tcPr>
          <w:p w14:paraId="221121AF" w14:textId="77777777" w:rsidR="008C0F36" w:rsidRDefault="008C0F36" w:rsidP="00EC63A6">
            <w:pPr>
              <w:ind w:firstLine="0"/>
              <w:rPr>
                <w:ins w:id="12632" w:author="Okot" w:date="2020-01-28T17:45:00Z"/>
              </w:rPr>
            </w:pPr>
          </w:p>
        </w:tc>
      </w:tr>
    </w:tbl>
    <w:p w14:paraId="6EE7D7C1" w14:textId="77777777" w:rsidR="00A73416" w:rsidRDefault="00A73416">
      <w:pPr>
        <w:rPr>
          <w:ins w:id="12633" w:author="Okot" w:date="2020-01-29T10:16:00Z"/>
        </w:rPr>
        <w:pPrChange w:id="12634" w:author="Okot" w:date="2020-01-28T16:23:00Z">
          <w:pPr>
            <w:pStyle w:val="Nagwek2"/>
          </w:pPr>
        </w:pPrChange>
      </w:pPr>
    </w:p>
    <w:p w14:paraId="044BF4B8" w14:textId="00CBE535" w:rsidR="00F379C4" w:rsidRDefault="00F379C4">
      <w:pPr>
        <w:rPr>
          <w:ins w:id="12635" w:author="Okot" w:date="2020-01-29T10:17:00Z"/>
        </w:rPr>
        <w:pPrChange w:id="12636" w:author="Okot" w:date="2020-01-28T16:23:00Z">
          <w:pPr>
            <w:pStyle w:val="Nagwek2"/>
          </w:pPr>
        </w:pPrChange>
      </w:pPr>
      <w:ins w:id="12637" w:author="Okot" w:date="2020-01-29T10:16:00Z">
        <w:r>
          <w:t xml:space="preserve">Powyższy test będzie sprawdzał poprawność </w:t>
        </w:r>
      </w:ins>
      <w:ins w:id="12638" w:author="Okot" w:date="2020-01-29T10:17:00Z">
        <w:r>
          <w:t>działania</w:t>
        </w:r>
      </w:ins>
      <w:ins w:id="12639" w:author="Okot" w:date="2020-01-29T10:16:00Z">
        <w:r>
          <w:t xml:space="preserve"> procesu rejestracji </w:t>
        </w:r>
      </w:ins>
      <w:ins w:id="12640" w:author="Okot" w:date="2020-01-29T10:17:00Z">
        <w:r>
          <w:t>z punktu widzenia użytkownika.</w:t>
        </w:r>
      </w:ins>
      <w:ins w:id="12641" w:author="Okot" w:date="2020-01-29T10:18:00Z">
        <w:r>
          <w:t xml:space="preserve"> Przy okazji zostanie sprawdzone czy wy</w:t>
        </w:r>
      </w:ins>
      <w:ins w:id="12642" w:author="Okot" w:date="2020-01-29T10:19:00Z">
        <w:r>
          <w:t>świetlane komunikaty błędów są zrozumiałe i prezentują treść adekwatną do powstałego błędu.</w:t>
        </w:r>
      </w:ins>
    </w:p>
    <w:p w14:paraId="52808C72" w14:textId="77777777" w:rsidR="00F379C4" w:rsidRPr="00F92309" w:rsidRDefault="00F379C4">
      <w:pPr>
        <w:rPr>
          <w:ins w:id="12643" w:author="Okot" w:date="2020-01-28T16:20:00Z"/>
        </w:rPr>
        <w:pPrChange w:id="12644" w:author="Okot" w:date="2020-01-28T16:23:00Z">
          <w:pPr>
            <w:pStyle w:val="Nagwek2"/>
          </w:pPr>
        </w:pPrChange>
      </w:pPr>
    </w:p>
    <w:p w14:paraId="119BF533" w14:textId="70D2053E" w:rsidR="004763C9" w:rsidRDefault="004763C9" w:rsidP="004763C9">
      <w:pPr>
        <w:pStyle w:val="Nagwek2"/>
        <w:rPr>
          <w:ins w:id="12645" w:author="Okot" w:date="2020-01-28T17:03:00Z"/>
        </w:rPr>
      </w:pPr>
      <w:bookmarkStart w:id="12646" w:name="_Toc35941964"/>
      <w:ins w:id="12647" w:author="Okot" w:date="2020-01-28T16:22:00Z">
        <w:r>
          <w:t>5.3.4.2. Projekt testów szarej skrzynki</w:t>
        </w:r>
      </w:ins>
      <w:bookmarkEnd w:id="12646"/>
    </w:p>
    <w:p w14:paraId="1EC8085C" w14:textId="77777777" w:rsidR="00E64A1A" w:rsidRDefault="00E64A1A">
      <w:pPr>
        <w:rPr>
          <w:ins w:id="12648" w:author="Okot" w:date="2020-01-28T17:03:00Z"/>
        </w:rPr>
        <w:pPrChange w:id="12649" w:author="Okot" w:date="2020-01-28T17:03:00Z">
          <w:pPr>
            <w:pStyle w:val="Nagwek2"/>
          </w:pPr>
        </w:pPrChange>
      </w:pPr>
    </w:p>
    <w:p w14:paraId="5E61138C" w14:textId="6F78243B" w:rsidR="001027C2" w:rsidRDefault="00E64A1A">
      <w:pPr>
        <w:rPr>
          <w:ins w:id="12650" w:author="Okot" w:date="2020-01-29T12:17:00Z"/>
        </w:rPr>
        <w:pPrChange w:id="12651" w:author="Okot" w:date="2020-01-29T12:17:00Z">
          <w:pPr>
            <w:spacing w:after="160" w:line="259" w:lineRule="auto"/>
            <w:ind w:firstLine="0"/>
            <w:jc w:val="left"/>
          </w:pPr>
        </w:pPrChange>
      </w:pPr>
      <w:ins w:id="12652" w:author="Okot" w:date="2020-01-28T17:03:00Z">
        <w:r>
          <w:t>W ramach testów szarej</w:t>
        </w:r>
        <w:r w:rsidR="00FF448F">
          <w:t xml:space="preserve"> skrzynki zostanie wykonane </w:t>
        </w:r>
      </w:ins>
      <w:ins w:id="12653" w:author="Okot" w:date="2020-01-29T10:22:00Z">
        <w:r w:rsidR="00FF448F">
          <w:t>sprawdzenie</w:t>
        </w:r>
      </w:ins>
      <w:ins w:id="12654" w:author="Okot" w:date="2020-01-28T17:03:00Z">
        <w:r w:rsidR="00FF448F">
          <w:t xml:space="preserve"> poprawno</w:t>
        </w:r>
      </w:ins>
      <w:ins w:id="12655"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56" w:author="Okot" w:date="2020-01-29T10:23:00Z"/>
        </w:rPr>
        <w:pPrChange w:id="12657"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58" w:author="Okot" w:date="2020-01-29T10:23:00Z"/>
        </w:rPr>
      </w:pPr>
      <w:ins w:id="12659" w:author="Okot" w:date="2020-01-29T10:23:00Z">
        <w:r>
          <w:t>Tabela 5.4</w:t>
        </w:r>
        <w:r w:rsidR="001027C2">
          <w:t>.</w:t>
        </w:r>
      </w:ins>
    </w:p>
    <w:p w14:paraId="62C72AAE" w14:textId="3C478D13" w:rsidR="001027C2" w:rsidRDefault="001027C2">
      <w:pPr>
        <w:spacing w:after="160" w:line="259" w:lineRule="auto"/>
        <w:ind w:firstLine="0"/>
        <w:jc w:val="left"/>
        <w:rPr>
          <w:ins w:id="12660" w:author="Okot" w:date="2020-01-29T10:23:00Z"/>
        </w:rPr>
      </w:pPr>
      <w:ins w:id="12661"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62"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63">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64" w:author="Okot" w:date="2020-01-29T10:23:00Z"/>
        </w:trPr>
        <w:tc>
          <w:tcPr>
            <w:tcW w:w="1838" w:type="dxa"/>
            <w:tcPrChange w:id="12665" w:author="Okot" w:date="2020-01-29T12:02:00Z">
              <w:tcPr>
                <w:tcW w:w="1838" w:type="dxa"/>
              </w:tcPr>
            </w:tcPrChange>
          </w:tcPr>
          <w:p w14:paraId="4D37C896" w14:textId="5CC4CC01" w:rsidR="00B53E07" w:rsidRPr="002267A1" w:rsidRDefault="00B53E07" w:rsidP="00B53E07">
            <w:pPr>
              <w:ind w:firstLine="0"/>
              <w:rPr>
                <w:ins w:id="12666" w:author="Okot" w:date="2020-01-29T10:23:00Z"/>
                <w:b/>
              </w:rPr>
            </w:pPr>
            <w:ins w:id="12667" w:author="Okot" w:date="2020-01-29T10:23:00Z">
              <w:r>
                <w:rPr>
                  <w:b/>
                </w:rPr>
                <w:t>PT</w:t>
              </w:r>
            </w:ins>
            <w:ins w:id="12668" w:author="Okot" w:date="2020-01-29T10:24:00Z">
              <w:r>
                <w:rPr>
                  <w:b/>
                </w:rPr>
                <w:t>-SZ-</w:t>
              </w:r>
            </w:ins>
            <w:ins w:id="12669" w:author="Okot" w:date="2020-01-29T10:23:00Z">
              <w:r>
                <w:rPr>
                  <w:b/>
                </w:rPr>
                <w:t>001</w:t>
              </w:r>
            </w:ins>
          </w:p>
        </w:tc>
        <w:tc>
          <w:tcPr>
            <w:tcW w:w="7371" w:type="dxa"/>
            <w:gridSpan w:val="5"/>
            <w:tcPrChange w:id="12670" w:author="Okot" w:date="2020-01-29T12:02:00Z">
              <w:tcPr>
                <w:tcW w:w="15008" w:type="dxa"/>
                <w:gridSpan w:val="10"/>
              </w:tcPr>
            </w:tcPrChange>
          </w:tcPr>
          <w:p w14:paraId="7016FD74" w14:textId="355600B3" w:rsidR="00B53E07" w:rsidRDefault="00B53E07" w:rsidP="00B53E07">
            <w:pPr>
              <w:ind w:firstLine="0"/>
              <w:rPr>
                <w:ins w:id="12671" w:author="Okot" w:date="2020-01-29T10:23:00Z"/>
                <w:b/>
                <w:i/>
              </w:rPr>
            </w:pPr>
            <w:ins w:id="12672" w:author="Okot" w:date="2020-01-29T10:24:00Z">
              <w:r>
                <w:rPr>
                  <w:b/>
                  <w:i/>
                </w:rPr>
                <w:t>Dodawanie nowego rekordu do bazy danych</w:t>
              </w:r>
            </w:ins>
          </w:p>
        </w:tc>
      </w:tr>
      <w:tr w:rsidR="00B53E07" w14:paraId="61718B84" w14:textId="77777777" w:rsidTr="006C15AD">
        <w:trPr>
          <w:ins w:id="12673" w:author="Okot" w:date="2020-01-29T10:23:00Z"/>
        </w:trPr>
        <w:tc>
          <w:tcPr>
            <w:tcW w:w="1838" w:type="dxa"/>
            <w:tcPrChange w:id="12674" w:author="Okot" w:date="2020-01-29T12:02:00Z">
              <w:tcPr>
                <w:tcW w:w="1838" w:type="dxa"/>
              </w:tcPr>
            </w:tcPrChange>
          </w:tcPr>
          <w:p w14:paraId="32B6A10C" w14:textId="77777777" w:rsidR="00B53E07" w:rsidRPr="002267A1" w:rsidRDefault="00B53E07" w:rsidP="00B53E07">
            <w:pPr>
              <w:ind w:firstLine="0"/>
              <w:rPr>
                <w:ins w:id="12675" w:author="Okot" w:date="2020-01-29T10:23:00Z"/>
                <w:b/>
              </w:rPr>
            </w:pPr>
            <w:ins w:id="12676" w:author="Okot" w:date="2020-01-29T10:23:00Z">
              <w:r>
                <w:rPr>
                  <w:b/>
                </w:rPr>
                <w:t>Metodyka</w:t>
              </w:r>
            </w:ins>
          </w:p>
        </w:tc>
        <w:tc>
          <w:tcPr>
            <w:tcW w:w="7371" w:type="dxa"/>
            <w:gridSpan w:val="5"/>
            <w:tcPrChange w:id="12677" w:author="Okot" w:date="2020-01-29T12:02:00Z">
              <w:tcPr>
                <w:tcW w:w="15008" w:type="dxa"/>
                <w:gridSpan w:val="10"/>
              </w:tcPr>
            </w:tcPrChange>
          </w:tcPr>
          <w:p w14:paraId="234D242D" w14:textId="36670335" w:rsidR="00B53E07" w:rsidRDefault="00B53E07">
            <w:pPr>
              <w:pStyle w:val="Tekstpodstawowy"/>
              <w:jc w:val="both"/>
              <w:rPr>
                <w:ins w:id="12678" w:author="Okot" w:date="2020-01-29T10:23:00Z"/>
              </w:rPr>
              <w:pPrChange w:id="12679" w:author="Okot" w:date="2020-01-29T10:25:00Z">
                <w:pPr>
                  <w:ind w:firstLine="0"/>
                </w:pPr>
              </w:pPrChange>
            </w:pPr>
            <w:ins w:id="12680"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81" w:author="Okot" w:date="2020-01-29T10:23:00Z"/>
        </w:trPr>
        <w:tc>
          <w:tcPr>
            <w:tcW w:w="1838" w:type="dxa"/>
            <w:tcPrChange w:id="12682" w:author="Okot" w:date="2020-01-29T12:02:00Z">
              <w:tcPr>
                <w:tcW w:w="1838" w:type="dxa"/>
              </w:tcPr>
            </w:tcPrChange>
          </w:tcPr>
          <w:p w14:paraId="5C02377E" w14:textId="77777777" w:rsidR="00B53E07" w:rsidRPr="002267A1" w:rsidRDefault="00B53E07" w:rsidP="00B53E07">
            <w:pPr>
              <w:ind w:firstLine="0"/>
              <w:rPr>
                <w:ins w:id="12683" w:author="Okot" w:date="2020-01-29T10:23:00Z"/>
                <w:b/>
              </w:rPr>
            </w:pPr>
            <w:ins w:id="12684" w:author="Okot" w:date="2020-01-29T10:23:00Z">
              <w:r w:rsidRPr="002267A1">
                <w:rPr>
                  <w:b/>
                </w:rPr>
                <w:t>Warunki początkowe</w:t>
              </w:r>
            </w:ins>
          </w:p>
        </w:tc>
        <w:tc>
          <w:tcPr>
            <w:tcW w:w="7371" w:type="dxa"/>
            <w:gridSpan w:val="5"/>
            <w:tcPrChange w:id="12685" w:author="Okot" w:date="2020-01-29T12:02:00Z">
              <w:tcPr>
                <w:tcW w:w="15008" w:type="dxa"/>
                <w:gridSpan w:val="10"/>
              </w:tcPr>
            </w:tcPrChange>
          </w:tcPr>
          <w:p w14:paraId="5C17D63B" w14:textId="06829F4B" w:rsidR="00B53E07" w:rsidRDefault="00B53E07" w:rsidP="00B53E07">
            <w:pPr>
              <w:ind w:firstLine="0"/>
              <w:rPr>
                <w:ins w:id="12686" w:author="Okot" w:date="2020-01-29T10:23:00Z"/>
              </w:rPr>
            </w:pPr>
            <w:ins w:id="12687" w:author="Okot" w:date="2020-01-29T10:23:00Z">
              <w:r>
                <w:t>Użytkownik niezalogowany.</w:t>
              </w:r>
            </w:ins>
          </w:p>
        </w:tc>
      </w:tr>
      <w:tr w:rsidR="00B53E07" w14:paraId="216C9598" w14:textId="77777777" w:rsidTr="006C15AD">
        <w:trPr>
          <w:ins w:id="12688" w:author="Okot" w:date="2020-01-29T10:23:00Z"/>
        </w:trPr>
        <w:tc>
          <w:tcPr>
            <w:tcW w:w="1838" w:type="dxa"/>
            <w:tcPrChange w:id="12689" w:author="Okot" w:date="2020-01-29T12:02:00Z">
              <w:tcPr>
                <w:tcW w:w="1838" w:type="dxa"/>
              </w:tcPr>
            </w:tcPrChange>
          </w:tcPr>
          <w:p w14:paraId="3E7A6501" w14:textId="77777777" w:rsidR="00B53E07" w:rsidRPr="002267A1" w:rsidRDefault="00B53E07" w:rsidP="00B53E07">
            <w:pPr>
              <w:ind w:firstLine="0"/>
              <w:rPr>
                <w:ins w:id="12690" w:author="Okot" w:date="2020-01-29T10:23:00Z"/>
                <w:b/>
              </w:rPr>
            </w:pPr>
            <w:ins w:id="12691" w:author="Okot" w:date="2020-01-29T10:23:00Z">
              <w:r w:rsidRPr="002267A1">
                <w:rPr>
                  <w:b/>
                </w:rPr>
                <w:t>Inicjacja</w:t>
              </w:r>
            </w:ins>
          </w:p>
        </w:tc>
        <w:tc>
          <w:tcPr>
            <w:tcW w:w="7371" w:type="dxa"/>
            <w:gridSpan w:val="5"/>
            <w:tcPrChange w:id="12692" w:author="Okot" w:date="2020-01-29T12:02:00Z">
              <w:tcPr>
                <w:tcW w:w="15008" w:type="dxa"/>
                <w:gridSpan w:val="10"/>
              </w:tcPr>
            </w:tcPrChange>
          </w:tcPr>
          <w:p w14:paraId="7881AA3B" w14:textId="2F553BE5" w:rsidR="00B53E07" w:rsidRDefault="00B53E07" w:rsidP="00B53E07">
            <w:pPr>
              <w:ind w:firstLine="0"/>
              <w:rPr>
                <w:ins w:id="12693" w:author="Okot" w:date="2020-01-29T10:23:00Z"/>
              </w:rPr>
            </w:pPr>
            <w:ins w:id="12694" w:author="Okot" w:date="2020-01-29T10:23:00Z">
              <w:r>
                <w:t>Kliknięcia linku do rejestracji na stronie aplikacji.</w:t>
              </w:r>
            </w:ins>
          </w:p>
        </w:tc>
      </w:tr>
      <w:tr w:rsidR="00B53E07" w14:paraId="56DA12B9" w14:textId="77777777" w:rsidTr="006C15AD">
        <w:trPr>
          <w:ins w:id="12695" w:author="Okot" w:date="2020-01-29T10:23:00Z"/>
        </w:trPr>
        <w:tc>
          <w:tcPr>
            <w:tcW w:w="1838" w:type="dxa"/>
            <w:tcPrChange w:id="12696" w:author="Okot" w:date="2020-01-29T12:02:00Z">
              <w:tcPr>
                <w:tcW w:w="1838" w:type="dxa"/>
              </w:tcPr>
            </w:tcPrChange>
          </w:tcPr>
          <w:p w14:paraId="5DB39AF2" w14:textId="77777777" w:rsidR="00B53E07" w:rsidRPr="002267A1" w:rsidRDefault="00B53E07" w:rsidP="00B53E07">
            <w:pPr>
              <w:ind w:firstLine="0"/>
              <w:rPr>
                <w:ins w:id="12697" w:author="Okot" w:date="2020-01-29T10:23:00Z"/>
                <w:b/>
              </w:rPr>
            </w:pPr>
            <w:ins w:id="12698" w:author="Okot" w:date="2020-01-29T10:23:00Z">
              <w:r w:rsidRPr="002267A1">
                <w:rPr>
                  <w:b/>
                </w:rPr>
                <w:t>Warunki końcowe</w:t>
              </w:r>
            </w:ins>
          </w:p>
        </w:tc>
        <w:tc>
          <w:tcPr>
            <w:tcW w:w="7371" w:type="dxa"/>
            <w:gridSpan w:val="5"/>
            <w:tcPrChange w:id="12699" w:author="Okot" w:date="2020-01-29T12:02:00Z">
              <w:tcPr>
                <w:tcW w:w="15008" w:type="dxa"/>
                <w:gridSpan w:val="10"/>
              </w:tcPr>
            </w:tcPrChange>
          </w:tcPr>
          <w:p w14:paraId="4E4C0EA1" w14:textId="157A88B0" w:rsidR="00B53E07" w:rsidRDefault="00B53E07" w:rsidP="00B53E07">
            <w:pPr>
              <w:ind w:firstLine="0"/>
              <w:rPr>
                <w:ins w:id="12700" w:author="Okot" w:date="2020-01-29T10:23:00Z"/>
              </w:rPr>
            </w:pPr>
            <w:ins w:id="12701" w:author="Okot" w:date="2020-01-29T10:26:00Z">
              <w:r>
                <w:t>Na bazie danych pojawił się nowy rekord z danymi użytkownika.</w:t>
              </w:r>
            </w:ins>
          </w:p>
        </w:tc>
      </w:tr>
      <w:tr w:rsidR="00B53E07" w14:paraId="229EE565" w14:textId="77777777" w:rsidTr="006C15AD">
        <w:tblPrEx>
          <w:tblPrExChange w:id="12702" w:author="Okot" w:date="2020-01-29T12:02:00Z">
            <w:tblPrEx>
              <w:tblW w:w="9342" w:type="dxa"/>
            </w:tblPrEx>
          </w:tblPrExChange>
        </w:tblPrEx>
        <w:trPr>
          <w:trHeight w:val="1542"/>
          <w:ins w:id="12703" w:author="Okot" w:date="2020-01-29T10:23:00Z"/>
        </w:trPr>
        <w:tc>
          <w:tcPr>
            <w:tcW w:w="1838" w:type="dxa"/>
            <w:tcPrChange w:id="12704" w:author="Okot" w:date="2020-01-29T12:02:00Z">
              <w:tcPr>
                <w:tcW w:w="1838" w:type="dxa"/>
              </w:tcPr>
            </w:tcPrChange>
          </w:tcPr>
          <w:p w14:paraId="070D340E" w14:textId="77777777" w:rsidR="00B53E07" w:rsidRPr="002267A1" w:rsidRDefault="00B53E07" w:rsidP="00B53E07">
            <w:pPr>
              <w:ind w:firstLine="0"/>
              <w:rPr>
                <w:ins w:id="12705" w:author="Okot" w:date="2020-01-29T10:23:00Z"/>
                <w:b/>
              </w:rPr>
            </w:pPr>
            <w:ins w:id="12706" w:author="Okot" w:date="2020-01-29T10:23:00Z">
              <w:r>
                <w:rPr>
                  <w:b/>
                </w:rPr>
                <w:lastRenderedPageBreak/>
                <w:t>Etap</w:t>
              </w:r>
            </w:ins>
          </w:p>
        </w:tc>
        <w:tc>
          <w:tcPr>
            <w:tcW w:w="1985" w:type="dxa"/>
            <w:tcPrChange w:id="12707" w:author="Okot" w:date="2020-01-29T12:02:00Z">
              <w:tcPr>
                <w:tcW w:w="7504" w:type="dxa"/>
                <w:gridSpan w:val="6"/>
              </w:tcPr>
            </w:tcPrChange>
          </w:tcPr>
          <w:p w14:paraId="30F9535A" w14:textId="72E415C8" w:rsidR="00B53E07" w:rsidRPr="002C385C" w:rsidRDefault="00B53E07" w:rsidP="00B53E07">
            <w:pPr>
              <w:ind w:firstLine="0"/>
              <w:rPr>
                <w:ins w:id="12708" w:author="Okot" w:date="2020-01-29T10:29:00Z"/>
                <w:b/>
              </w:rPr>
            </w:pPr>
            <w:ins w:id="12709" w:author="Okot" w:date="2020-01-29T10:32:00Z">
              <w:r w:rsidRPr="002C385C">
                <w:rPr>
                  <w:b/>
                </w:rPr>
                <w:t>O</w:t>
              </w:r>
              <w:r>
                <w:rPr>
                  <w:b/>
                </w:rPr>
                <w:t>czekiwany rezultat</w:t>
              </w:r>
            </w:ins>
          </w:p>
        </w:tc>
        <w:tc>
          <w:tcPr>
            <w:tcW w:w="1984" w:type="dxa"/>
            <w:tcPrChange w:id="12710" w:author="Okot" w:date="2020-01-29T12:02:00Z">
              <w:tcPr>
                <w:tcW w:w="3110" w:type="dxa"/>
              </w:tcPr>
            </w:tcPrChange>
          </w:tcPr>
          <w:p w14:paraId="66369665" w14:textId="77777777" w:rsidR="00B53E07" w:rsidRDefault="00807267" w:rsidP="00B53E07">
            <w:pPr>
              <w:ind w:firstLine="0"/>
              <w:rPr>
                <w:ins w:id="12711" w:author="Okot" w:date="2020-01-29T10:40:00Z"/>
                <w:b/>
              </w:rPr>
            </w:pPr>
            <w:ins w:id="12712" w:author="Okot" w:date="2020-01-29T10:40:00Z">
              <w:r>
                <w:rPr>
                  <w:b/>
                </w:rPr>
                <w:t>Dane wejściowe/</w:t>
              </w:r>
            </w:ins>
          </w:p>
          <w:p w14:paraId="20929F55" w14:textId="78515D7E" w:rsidR="00807267" w:rsidRPr="002C385C" w:rsidRDefault="00807267" w:rsidP="00B53E07">
            <w:pPr>
              <w:ind w:firstLine="0"/>
              <w:rPr>
                <w:ins w:id="12713" w:author="Okot" w:date="2020-01-29T10:23:00Z"/>
                <w:b/>
              </w:rPr>
            </w:pPr>
            <w:ins w:id="12714" w:author="Okot" w:date="2020-01-29T10:41:00Z">
              <w:r>
                <w:rPr>
                  <w:b/>
                </w:rPr>
                <w:t>Dane wyjściowe</w:t>
              </w:r>
            </w:ins>
          </w:p>
        </w:tc>
        <w:tc>
          <w:tcPr>
            <w:tcW w:w="992" w:type="dxa"/>
            <w:tcPrChange w:id="12715" w:author="Okot" w:date="2020-01-29T12:02:00Z">
              <w:tcPr>
                <w:tcW w:w="1134" w:type="dxa"/>
              </w:tcPr>
            </w:tcPrChange>
          </w:tcPr>
          <w:p w14:paraId="33F733BB" w14:textId="77777777" w:rsidR="00B53E07" w:rsidRPr="002C385C" w:rsidRDefault="00B53E07" w:rsidP="00B53E07">
            <w:pPr>
              <w:ind w:firstLine="0"/>
              <w:rPr>
                <w:ins w:id="12716" w:author="Okot" w:date="2020-01-29T10:23:00Z"/>
                <w:b/>
              </w:rPr>
            </w:pPr>
            <w:ins w:id="12717" w:author="Okot" w:date="2020-01-29T10:23:00Z">
              <w:r>
                <w:rPr>
                  <w:b/>
                </w:rPr>
                <w:t>Wynik testu</w:t>
              </w:r>
            </w:ins>
          </w:p>
        </w:tc>
        <w:tc>
          <w:tcPr>
            <w:tcW w:w="992" w:type="dxa"/>
            <w:tcPrChange w:id="12718" w:author="Okot" w:date="2020-01-29T12:02:00Z">
              <w:tcPr>
                <w:tcW w:w="1827" w:type="dxa"/>
              </w:tcPr>
            </w:tcPrChange>
          </w:tcPr>
          <w:p w14:paraId="2D885B16" w14:textId="77777777" w:rsidR="00B53E07" w:rsidRDefault="00B53E07" w:rsidP="00B53E07">
            <w:pPr>
              <w:ind w:firstLine="0"/>
              <w:rPr>
                <w:ins w:id="12719" w:author="Okot" w:date="2020-01-29T10:23:00Z"/>
                <w:b/>
              </w:rPr>
            </w:pPr>
            <w:ins w:id="12720" w:author="Okot" w:date="2020-01-29T10:23:00Z">
              <w:r>
                <w:rPr>
                  <w:b/>
                </w:rPr>
                <w:t>Opis błędów</w:t>
              </w:r>
            </w:ins>
          </w:p>
        </w:tc>
        <w:tc>
          <w:tcPr>
            <w:tcW w:w="1418" w:type="dxa"/>
            <w:tcPrChange w:id="12721" w:author="Okot" w:date="2020-01-29T12:02:00Z">
              <w:tcPr>
                <w:tcW w:w="1433" w:type="dxa"/>
              </w:tcPr>
            </w:tcPrChange>
          </w:tcPr>
          <w:p w14:paraId="631B1FC6" w14:textId="77777777" w:rsidR="00B53E07" w:rsidRDefault="00B53E07" w:rsidP="00B53E07">
            <w:pPr>
              <w:ind w:firstLine="0"/>
              <w:rPr>
                <w:ins w:id="12722" w:author="Okot" w:date="2020-01-29T10:23:00Z"/>
                <w:b/>
              </w:rPr>
            </w:pPr>
            <w:ins w:id="12723" w:author="Okot" w:date="2020-01-29T10:23:00Z">
              <w:r>
                <w:rPr>
                  <w:b/>
                </w:rPr>
                <w:t>Działania naprawcze</w:t>
              </w:r>
            </w:ins>
          </w:p>
        </w:tc>
      </w:tr>
      <w:tr w:rsidR="00B53E07" w14:paraId="3CAAD5D4" w14:textId="77777777" w:rsidTr="006C15AD">
        <w:tblPrEx>
          <w:tblPrExChange w:id="12724" w:author="Okot" w:date="2020-01-29T12:02:00Z">
            <w:tblPrEx>
              <w:tblW w:w="9342" w:type="dxa"/>
            </w:tblPrEx>
          </w:tblPrExChange>
        </w:tblPrEx>
        <w:trPr>
          <w:ins w:id="12725" w:author="Okot" w:date="2020-01-29T10:23:00Z"/>
        </w:trPr>
        <w:tc>
          <w:tcPr>
            <w:tcW w:w="1838" w:type="dxa"/>
            <w:tcPrChange w:id="12726" w:author="Okot" w:date="2020-01-29T12:02:00Z">
              <w:tcPr>
                <w:tcW w:w="1838" w:type="dxa"/>
              </w:tcPr>
            </w:tcPrChange>
          </w:tcPr>
          <w:p w14:paraId="372C2F5E" w14:textId="5734853E" w:rsidR="00B53E07" w:rsidRDefault="00B53E07" w:rsidP="00B53E07">
            <w:pPr>
              <w:ind w:firstLine="0"/>
              <w:rPr>
                <w:ins w:id="12727" w:author="Okot" w:date="2020-01-29T10:27:00Z"/>
                <w:b/>
              </w:rPr>
            </w:pPr>
            <w:ins w:id="12728" w:author="Okot" w:date="2020-01-29T10:26:00Z">
              <w:r>
                <w:rPr>
                  <w:b/>
                </w:rPr>
                <w:t xml:space="preserve">1. </w:t>
              </w:r>
            </w:ins>
          </w:p>
          <w:p w14:paraId="6FC6A2C8" w14:textId="20678467" w:rsidR="00B53E07" w:rsidRPr="001027C2" w:rsidRDefault="00B53E07" w:rsidP="00B53E07">
            <w:pPr>
              <w:ind w:firstLine="0"/>
              <w:rPr>
                <w:ins w:id="12729" w:author="Okot" w:date="2020-01-29T10:23:00Z"/>
                <w:b/>
                <w:i/>
                <w:rPrChange w:id="12730" w:author="Okot" w:date="2020-01-29T10:27:00Z">
                  <w:rPr>
                    <w:ins w:id="12731" w:author="Okot" w:date="2020-01-29T10:23:00Z"/>
                    <w:b/>
                  </w:rPr>
                </w:rPrChange>
              </w:rPr>
            </w:pPr>
            <w:ins w:id="12732" w:author="Okot" w:date="2020-01-29T10:27:00Z">
              <w:r>
                <w:rPr>
                  <w:b/>
                  <w:i/>
                </w:rPr>
                <w:t>Wypełnienie formularza danymi testowymi</w:t>
              </w:r>
            </w:ins>
            <w:ins w:id="12733" w:author="Okot" w:date="2020-01-29T10:32:00Z">
              <w:r w:rsidR="00807267">
                <w:rPr>
                  <w:b/>
                  <w:i/>
                </w:rPr>
                <w:t xml:space="preserve"> i kliknięcie przycisku „Zarejestruj”</w:t>
              </w:r>
            </w:ins>
          </w:p>
        </w:tc>
        <w:tc>
          <w:tcPr>
            <w:tcW w:w="1985" w:type="dxa"/>
            <w:tcPrChange w:id="12734" w:author="Okot" w:date="2020-01-29T12:02:00Z">
              <w:tcPr>
                <w:tcW w:w="7504" w:type="dxa"/>
                <w:gridSpan w:val="6"/>
              </w:tcPr>
            </w:tcPrChange>
          </w:tcPr>
          <w:p w14:paraId="4EA82C24" w14:textId="2EB65D25" w:rsidR="00B53E07" w:rsidRPr="00807267" w:rsidRDefault="00807267">
            <w:pPr>
              <w:ind w:firstLine="0"/>
              <w:rPr>
                <w:ins w:id="12735" w:author="Okot" w:date="2020-01-29T10:29:00Z"/>
              </w:rPr>
              <w:pPrChange w:id="12736" w:author="Okot" w:date="2020-01-29T10:33:00Z">
                <w:pPr>
                  <w:ind w:right="5837" w:firstLine="0"/>
                </w:pPr>
              </w:pPrChange>
            </w:pPr>
            <w:ins w:id="12737" w:author="Okot" w:date="2020-01-29T10:33:00Z">
              <w:r>
                <w:t>Wyświetlenie komunikatu informującego o poprawnym przebiegu rejestracji.</w:t>
              </w:r>
            </w:ins>
          </w:p>
        </w:tc>
        <w:tc>
          <w:tcPr>
            <w:tcW w:w="1984" w:type="dxa"/>
            <w:tcPrChange w:id="12738" w:author="Okot" w:date="2020-01-29T12:02:00Z">
              <w:tcPr>
                <w:tcW w:w="3110" w:type="dxa"/>
              </w:tcPr>
            </w:tcPrChange>
          </w:tcPr>
          <w:p w14:paraId="1DDED9A3" w14:textId="6CE97C44" w:rsidR="00B53E07" w:rsidRPr="00807267" w:rsidRDefault="00807267" w:rsidP="00B53E07">
            <w:pPr>
              <w:ind w:firstLine="0"/>
              <w:rPr>
                <w:ins w:id="12739" w:author="Okot" w:date="2020-01-29T10:23:00Z"/>
                <w:b/>
                <w:rPrChange w:id="12740" w:author="Okot" w:date="2020-01-29T10:33:00Z">
                  <w:rPr>
                    <w:ins w:id="12741" w:author="Okot" w:date="2020-01-29T10:23:00Z"/>
                  </w:rPr>
                </w:rPrChange>
              </w:rPr>
            </w:pPr>
            <w:ins w:id="12742" w:author="Okot" w:date="2020-01-29T10:33:00Z">
              <w:r>
                <w:rPr>
                  <w:b/>
                </w:rPr>
                <w:t>Dane testowe:</w:t>
              </w:r>
            </w:ins>
          </w:p>
        </w:tc>
        <w:tc>
          <w:tcPr>
            <w:tcW w:w="992" w:type="dxa"/>
            <w:tcPrChange w:id="12743" w:author="Okot" w:date="2020-01-29T12:02:00Z">
              <w:tcPr>
                <w:tcW w:w="1134" w:type="dxa"/>
              </w:tcPr>
            </w:tcPrChange>
          </w:tcPr>
          <w:p w14:paraId="09501564" w14:textId="77777777" w:rsidR="00B53E07" w:rsidRDefault="00B53E07" w:rsidP="00B53E07">
            <w:pPr>
              <w:ind w:left="371" w:firstLine="0"/>
              <w:rPr>
                <w:ins w:id="12744" w:author="Okot" w:date="2020-01-29T10:23:00Z"/>
              </w:rPr>
            </w:pPr>
          </w:p>
        </w:tc>
        <w:tc>
          <w:tcPr>
            <w:tcW w:w="992" w:type="dxa"/>
            <w:tcPrChange w:id="12745" w:author="Okot" w:date="2020-01-29T12:02:00Z">
              <w:tcPr>
                <w:tcW w:w="1827" w:type="dxa"/>
              </w:tcPr>
            </w:tcPrChange>
          </w:tcPr>
          <w:p w14:paraId="60514244" w14:textId="77777777" w:rsidR="00B53E07" w:rsidRDefault="00B53E07" w:rsidP="00B53E07">
            <w:pPr>
              <w:ind w:firstLine="0"/>
              <w:rPr>
                <w:ins w:id="12746" w:author="Okot" w:date="2020-01-29T10:23:00Z"/>
              </w:rPr>
            </w:pPr>
          </w:p>
        </w:tc>
        <w:tc>
          <w:tcPr>
            <w:tcW w:w="1418" w:type="dxa"/>
            <w:tcPrChange w:id="12747" w:author="Okot" w:date="2020-01-29T12:02:00Z">
              <w:tcPr>
                <w:tcW w:w="1433" w:type="dxa"/>
              </w:tcPr>
            </w:tcPrChange>
          </w:tcPr>
          <w:p w14:paraId="28681999" w14:textId="77777777" w:rsidR="00B53E07" w:rsidRDefault="00B53E07" w:rsidP="00B53E07">
            <w:pPr>
              <w:ind w:firstLine="0"/>
              <w:rPr>
                <w:ins w:id="12748" w:author="Okot" w:date="2020-01-29T10:23:00Z"/>
              </w:rPr>
            </w:pPr>
          </w:p>
        </w:tc>
      </w:tr>
      <w:tr w:rsidR="00807267" w14:paraId="3B322B0F" w14:textId="77777777" w:rsidTr="006C15AD">
        <w:tblPrEx>
          <w:tblPrExChange w:id="12749" w:author="Okot" w:date="2020-01-29T12:02:00Z">
            <w:tblPrEx>
              <w:tblW w:w="9060" w:type="dxa"/>
            </w:tblPrEx>
          </w:tblPrExChange>
        </w:tblPrEx>
        <w:trPr>
          <w:ins w:id="12750" w:author="Okot" w:date="2020-01-29T10:23:00Z"/>
          <w:trPrChange w:id="12751" w:author="Okot" w:date="2020-01-29T12:02:00Z">
            <w:trPr>
              <w:gridAfter w:val="0"/>
            </w:trPr>
          </w:trPrChange>
        </w:trPr>
        <w:tc>
          <w:tcPr>
            <w:tcW w:w="1838" w:type="dxa"/>
            <w:vMerge w:val="restart"/>
            <w:tcPrChange w:id="12752" w:author="Okot" w:date="2020-01-29T12:02:00Z">
              <w:tcPr>
                <w:tcW w:w="1838" w:type="dxa"/>
                <w:vMerge w:val="restart"/>
              </w:tcPr>
            </w:tcPrChange>
          </w:tcPr>
          <w:p w14:paraId="4F83B6D8" w14:textId="0B0A5AA8" w:rsidR="00807267" w:rsidRDefault="00807267" w:rsidP="00B53E07">
            <w:pPr>
              <w:ind w:firstLine="0"/>
              <w:rPr>
                <w:ins w:id="12753" w:author="Okot" w:date="2020-01-29T10:27:00Z"/>
                <w:b/>
              </w:rPr>
            </w:pPr>
            <w:ins w:id="12754" w:author="Okot" w:date="2020-01-29T10:27:00Z">
              <w:r>
                <w:rPr>
                  <w:b/>
                </w:rPr>
                <w:t>2.</w:t>
              </w:r>
            </w:ins>
          </w:p>
          <w:p w14:paraId="4516F34B" w14:textId="7580AF84" w:rsidR="00807267" w:rsidRPr="001027C2" w:rsidRDefault="00807267">
            <w:pPr>
              <w:ind w:firstLine="0"/>
              <w:rPr>
                <w:ins w:id="12755" w:author="Okot" w:date="2020-01-29T10:23:00Z"/>
                <w:b/>
                <w:i/>
                <w:rPrChange w:id="12756" w:author="Okot" w:date="2020-01-29T10:27:00Z">
                  <w:rPr>
                    <w:ins w:id="12757" w:author="Okot" w:date="2020-01-29T10:23:00Z"/>
                    <w:b/>
                  </w:rPr>
                </w:rPrChange>
              </w:rPr>
            </w:pPr>
            <w:ins w:id="12758" w:author="Okot" w:date="2020-01-29T10:27:00Z">
              <w:r>
                <w:rPr>
                  <w:b/>
                  <w:i/>
                </w:rPr>
                <w:t xml:space="preserve">Sprawdzenie poprawności danych </w:t>
              </w:r>
            </w:ins>
            <w:ins w:id="12759" w:author="Okot" w:date="2020-01-29T10:28:00Z">
              <w:r>
                <w:rPr>
                  <w:b/>
                  <w:i/>
                </w:rPr>
                <w:t xml:space="preserve">zapisanych </w:t>
              </w:r>
            </w:ins>
            <w:ins w:id="12760" w:author="Okot" w:date="2020-01-29T10:27:00Z">
              <w:r>
                <w:rPr>
                  <w:b/>
                  <w:i/>
                </w:rPr>
                <w:t>w bazie poprzez konsol</w:t>
              </w:r>
            </w:ins>
            <w:ins w:id="12761" w:author="Okot" w:date="2020-01-29T10:28:00Z">
              <w:r>
                <w:rPr>
                  <w:b/>
                  <w:i/>
                </w:rPr>
                <w:t>ę bazy danych</w:t>
              </w:r>
            </w:ins>
          </w:p>
        </w:tc>
        <w:tc>
          <w:tcPr>
            <w:tcW w:w="1985" w:type="dxa"/>
            <w:tcPrChange w:id="12762" w:author="Okot" w:date="2020-01-29T12:02:00Z">
              <w:tcPr>
                <w:tcW w:w="1701" w:type="dxa"/>
              </w:tcPr>
            </w:tcPrChange>
          </w:tcPr>
          <w:p w14:paraId="64CD3811" w14:textId="552C3F4B" w:rsidR="00807267" w:rsidRDefault="00807267" w:rsidP="00B53E07">
            <w:pPr>
              <w:ind w:firstLine="0"/>
              <w:rPr>
                <w:ins w:id="12763" w:author="Okot" w:date="2020-01-29T10:29:00Z"/>
              </w:rPr>
            </w:pPr>
            <w:ins w:id="12764" w:author="Okot" w:date="2020-01-29T10:34:00Z">
              <w:r>
                <w:t>1. Został utworzony nowe rekord w tabeli User</w:t>
              </w:r>
            </w:ins>
          </w:p>
        </w:tc>
        <w:tc>
          <w:tcPr>
            <w:tcW w:w="1984" w:type="dxa"/>
            <w:tcPrChange w:id="12765" w:author="Okot" w:date="2020-01-29T12:02:00Z">
              <w:tcPr>
                <w:tcW w:w="1984" w:type="dxa"/>
              </w:tcPr>
            </w:tcPrChange>
          </w:tcPr>
          <w:p w14:paraId="1C8057DF" w14:textId="54511C89" w:rsidR="00807267" w:rsidRDefault="00807267" w:rsidP="00B53E07">
            <w:pPr>
              <w:ind w:firstLine="0"/>
              <w:rPr>
                <w:ins w:id="12766" w:author="Okot" w:date="2020-01-29T10:23:00Z"/>
              </w:rPr>
            </w:pPr>
          </w:p>
        </w:tc>
        <w:tc>
          <w:tcPr>
            <w:tcW w:w="992" w:type="dxa"/>
            <w:tcPrChange w:id="12767" w:author="Okot" w:date="2020-01-29T12:02:00Z">
              <w:tcPr>
                <w:tcW w:w="993" w:type="dxa"/>
              </w:tcPr>
            </w:tcPrChange>
          </w:tcPr>
          <w:p w14:paraId="02B7B9DE" w14:textId="77777777" w:rsidR="00807267" w:rsidRDefault="00807267" w:rsidP="00B53E07">
            <w:pPr>
              <w:ind w:firstLine="0"/>
              <w:rPr>
                <w:ins w:id="12768" w:author="Okot" w:date="2020-01-29T10:23:00Z"/>
              </w:rPr>
            </w:pPr>
          </w:p>
        </w:tc>
        <w:tc>
          <w:tcPr>
            <w:tcW w:w="992" w:type="dxa"/>
            <w:tcPrChange w:id="12769" w:author="Okot" w:date="2020-01-29T12:02:00Z">
              <w:tcPr>
                <w:tcW w:w="1418" w:type="dxa"/>
              </w:tcPr>
            </w:tcPrChange>
          </w:tcPr>
          <w:p w14:paraId="5D62216F" w14:textId="77777777" w:rsidR="00807267" w:rsidRDefault="00807267" w:rsidP="00B53E07">
            <w:pPr>
              <w:ind w:firstLine="0"/>
              <w:rPr>
                <w:ins w:id="12770" w:author="Okot" w:date="2020-01-29T10:23:00Z"/>
              </w:rPr>
            </w:pPr>
          </w:p>
        </w:tc>
        <w:tc>
          <w:tcPr>
            <w:tcW w:w="1418" w:type="dxa"/>
            <w:tcPrChange w:id="12771" w:author="Okot" w:date="2020-01-29T12:02:00Z">
              <w:tcPr>
                <w:tcW w:w="1126" w:type="dxa"/>
              </w:tcPr>
            </w:tcPrChange>
          </w:tcPr>
          <w:p w14:paraId="18A98A7A" w14:textId="77777777" w:rsidR="00807267" w:rsidRDefault="00807267" w:rsidP="00B53E07">
            <w:pPr>
              <w:ind w:firstLine="0"/>
              <w:rPr>
                <w:ins w:id="12772" w:author="Okot" w:date="2020-01-29T10:23:00Z"/>
              </w:rPr>
            </w:pPr>
          </w:p>
        </w:tc>
      </w:tr>
      <w:tr w:rsidR="00807267" w14:paraId="50428C95" w14:textId="77777777" w:rsidTr="006C15AD">
        <w:tblPrEx>
          <w:tblPrExChange w:id="12773" w:author="Okot" w:date="2020-01-29T12:02:00Z">
            <w:tblPrEx>
              <w:tblW w:w="9060" w:type="dxa"/>
            </w:tblPrEx>
          </w:tblPrExChange>
        </w:tblPrEx>
        <w:trPr>
          <w:ins w:id="12774" w:author="Okot" w:date="2020-01-29T10:23:00Z"/>
          <w:trPrChange w:id="12775" w:author="Okot" w:date="2020-01-29T12:02:00Z">
            <w:trPr>
              <w:gridAfter w:val="0"/>
            </w:trPr>
          </w:trPrChange>
        </w:trPr>
        <w:tc>
          <w:tcPr>
            <w:tcW w:w="1838" w:type="dxa"/>
            <w:vMerge/>
            <w:tcPrChange w:id="12776" w:author="Okot" w:date="2020-01-29T12:02:00Z">
              <w:tcPr>
                <w:tcW w:w="1838" w:type="dxa"/>
                <w:vMerge/>
              </w:tcPr>
            </w:tcPrChange>
          </w:tcPr>
          <w:p w14:paraId="0EAAB5E5" w14:textId="77777777" w:rsidR="00807267" w:rsidRPr="002267A1" w:rsidRDefault="00807267" w:rsidP="00B53E07">
            <w:pPr>
              <w:ind w:firstLine="0"/>
              <w:rPr>
                <w:ins w:id="12777" w:author="Okot" w:date="2020-01-29T10:23:00Z"/>
                <w:b/>
              </w:rPr>
            </w:pPr>
          </w:p>
        </w:tc>
        <w:tc>
          <w:tcPr>
            <w:tcW w:w="1985" w:type="dxa"/>
            <w:tcPrChange w:id="12778" w:author="Okot" w:date="2020-01-29T12:02:00Z">
              <w:tcPr>
                <w:tcW w:w="1701" w:type="dxa"/>
              </w:tcPr>
            </w:tcPrChange>
          </w:tcPr>
          <w:p w14:paraId="2B3C2EDB" w14:textId="5A18102A" w:rsidR="00807267" w:rsidRDefault="00807267">
            <w:pPr>
              <w:ind w:firstLine="0"/>
              <w:rPr>
                <w:ins w:id="12779" w:author="Okot" w:date="2020-01-29T10:29:00Z"/>
              </w:rPr>
            </w:pPr>
            <w:ins w:id="12780" w:author="Okot" w:date="2020-01-29T10:34:00Z">
              <w:r>
                <w:t xml:space="preserve">2. Użytkownikowi zostało nadane </w:t>
              </w:r>
            </w:ins>
            <w:ins w:id="12781" w:author="Okot" w:date="2020-01-29T10:35:00Z">
              <w:r>
                <w:t>ID zgodnie z auto-inkrementacją</w:t>
              </w:r>
            </w:ins>
          </w:p>
        </w:tc>
        <w:tc>
          <w:tcPr>
            <w:tcW w:w="1984" w:type="dxa"/>
            <w:tcPrChange w:id="12782" w:author="Okot" w:date="2020-01-29T12:02:00Z">
              <w:tcPr>
                <w:tcW w:w="1984" w:type="dxa"/>
              </w:tcPr>
            </w:tcPrChange>
          </w:tcPr>
          <w:p w14:paraId="4610C4B1" w14:textId="15FB13AF" w:rsidR="00807267" w:rsidRPr="00807267" w:rsidRDefault="00807267" w:rsidP="00B53E07">
            <w:pPr>
              <w:ind w:firstLine="0"/>
              <w:rPr>
                <w:ins w:id="12783" w:author="Okot" w:date="2020-01-29T10:23:00Z"/>
                <w:b/>
                <w:rPrChange w:id="12784" w:author="Okot" w:date="2020-01-29T10:35:00Z">
                  <w:rPr>
                    <w:ins w:id="12785" w:author="Okot" w:date="2020-01-29T10:23:00Z"/>
                  </w:rPr>
                </w:rPrChange>
              </w:rPr>
            </w:pPr>
            <w:ins w:id="12786" w:author="Okot" w:date="2020-01-29T10:35:00Z">
              <w:r>
                <w:rPr>
                  <w:b/>
                </w:rPr>
                <w:t>Nadane ID:</w:t>
              </w:r>
            </w:ins>
          </w:p>
        </w:tc>
        <w:tc>
          <w:tcPr>
            <w:tcW w:w="992" w:type="dxa"/>
            <w:tcPrChange w:id="12787" w:author="Okot" w:date="2020-01-29T12:02:00Z">
              <w:tcPr>
                <w:tcW w:w="993" w:type="dxa"/>
              </w:tcPr>
            </w:tcPrChange>
          </w:tcPr>
          <w:p w14:paraId="0C56A47A" w14:textId="77777777" w:rsidR="00807267" w:rsidRDefault="00807267" w:rsidP="00B53E07">
            <w:pPr>
              <w:ind w:firstLine="0"/>
              <w:rPr>
                <w:ins w:id="12788" w:author="Okot" w:date="2020-01-29T10:23:00Z"/>
              </w:rPr>
            </w:pPr>
          </w:p>
        </w:tc>
        <w:tc>
          <w:tcPr>
            <w:tcW w:w="992" w:type="dxa"/>
            <w:tcPrChange w:id="12789" w:author="Okot" w:date="2020-01-29T12:02:00Z">
              <w:tcPr>
                <w:tcW w:w="1418" w:type="dxa"/>
              </w:tcPr>
            </w:tcPrChange>
          </w:tcPr>
          <w:p w14:paraId="72F09E8E" w14:textId="77777777" w:rsidR="00807267" w:rsidRDefault="00807267" w:rsidP="00B53E07">
            <w:pPr>
              <w:ind w:firstLine="0"/>
              <w:rPr>
                <w:ins w:id="12790" w:author="Okot" w:date="2020-01-29T10:23:00Z"/>
              </w:rPr>
            </w:pPr>
          </w:p>
        </w:tc>
        <w:tc>
          <w:tcPr>
            <w:tcW w:w="1418" w:type="dxa"/>
            <w:tcPrChange w:id="12791" w:author="Okot" w:date="2020-01-29T12:02:00Z">
              <w:tcPr>
                <w:tcW w:w="1126" w:type="dxa"/>
              </w:tcPr>
            </w:tcPrChange>
          </w:tcPr>
          <w:p w14:paraId="13FF9D4F" w14:textId="77777777" w:rsidR="00807267" w:rsidRDefault="00807267" w:rsidP="00B53E07">
            <w:pPr>
              <w:ind w:firstLine="0"/>
              <w:rPr>
                <w:ins w:id="12792" w:author="Okot" w:date="2020-01-29T10:23:00Z"/>
              </w:rPr>
            </w:pPr>
          </w:p>
        </w:tc>
      </w:tr>
      <w:tr w:rsidR="00807267" w14:paraId="59E8766D" w14:textId="77777777" w:rsidTr="006C15AD">
        <w:tblPrEx>
          <w:tblPrExChange w:id="12793" w:author="Okot" w:date="2020-01-29T12:02:00Z">
            <w:tblPrEx>
              <w:tblW w:w="9060" w:type="dxa"/>
            </w:tblPrEx>
          </w:tblPrExChange>
        </w:tblPrEx>
        <w:trPr>
          <w:ins w:id="12794" w:author="Okot" w:date="2020-01-29T10:35:00Z"/>
          <w:trPrChange w:id="12795" w:author="Okot" w:date="2020-01-29T12:02:00Z">
            <w:trPr>
              <w:gridAfter w:val="0"/>
            </w:trPr>
          </w:trPrChange>
        </w:trPr>
        <w:tc>
          <w:tcPr>
            <w:tcW w:w="1838" w:type="dxa"/>
            <w:vMerge/>
            <w:tcPrChange w:id="12796" w:author="Okot" w:date="2020-01-29T12:02:00Z">
              <w:tcPr>
                <w:tcW w:w="1838" w:type="dxa"/>
                <w:vMerge/>
              </w:tcPr>
            </w:tcPrChange>
          </w:tcPr>
          <w:p w14:paraId="777B726A" w14:textId="77777777" w:rsidR="00807267" w:rsidRPr="002267A1" w:rsidRDefault="00807267" w:rsidP="00B53E07">
            <w:pPr>
              <w:ind w:firstLine="0"/>
              <w:rPr>
                <w:ins w:id="12797" w:author="Okot" w:date="2020-01-29T10:35:00Z"/>
                <w:b/>
              </w:rPr>
            </w:pPr>
          </w:p>
        </w:tc>
        <w:tc>
          <w:tcPr>
            <w:tcW w:w="1985" w:type="dxa"/>
            <w:tcPrChange w:id="12798" w:author="Okot" w:date="2020-01-29T12:02:00Z">
              <w:tcPr>
                <w:tcW w:w="1701" w:type="dxa"/>
              </w:tcPr>
            </w:tcPrChange>
          </w:tcPr>
          <w:p w14:paraId="55E14225" w14:textId="665A2EB9" w:rsidR="00807267" w:rsidRDefault="00807267">
            <w:pPr>
              <w:ind w:firstLine="0"/>
              <w:rPr>
                <w:ins w:id="12799" w:author="Okot" w:date="2020-01-29T10:35:00Z"/>
              </w:rPr>
            </w:pPr>
            <w:ins w:id="12800" w:author="Okot" w:date="2020-01-29T10:36:00Z">
              <w:r>
                <w:t xml:space="preserve">3. Adres e-mail podany w formularzu na etapie 1 tego scenariusza jest zgodny z adresem e-mail zapisanym w polu </w:t>
              </w:r>
            </w:ins>
            <w:ins w:id="12801" w:author="Okot" w:date="2020-01-29T10:37:00Z">
              <w:r>
                <w:t>„Login” w tabeli „User”</w:t>
              </w:r>
            </w:ins>
          </w:p>
        </w:tc>
        <w:tc>
          <w:tcPr>
            <w:tcW w:w="1984" w:type="dxa"/>
            <w:tcPrChange w:id="12802" w:author="Okot" w:date="2020-01-29T12:02:00Z">
              <w:tcPr>
                <w:tcW w:w="1984" w:type="dxa"/>
              </w:tcPr>
            </w:tcPrChange>
          </w:tcPr>
          <w:p w14:paraId="3DB3662D" w14:textId="2DBE5765" w:rsidR="00807267" w:rsidRDefault="00807267" w:rsidP="00B53E07">
            <w:pPr>
              <w:ind w:firstLine="0"/>
              <w:rPr>
                <w:ins w:id="12803" w:author="Okot" w:date="2020-01-29T10:35:00Z"/>
                <w:b/>
              </w:rPr>
            </w:pPr>
            <w:ins w:id="12804" w:author="Okot" w:date="2020-01-29T10:37:00Z">
              <w:r>
                <w:rPr>
                  <w:b/>
                </w:rPr>
                <w:t>Wartość pola Login:</w:t>
              </w:r>
            </w:ins>
          </w:p>
        </w:tc>
        <w:tc>
          <w:tcPr>
            <w:tcW w:w="992" w:type="dxa"/>
            <w:tcPrChange w:id="12805" w:author="Okot" w:date="2020-01-29T12:02:00Z">
              <w:tcPr>
                <w:tcW w:w="993" w:type="dxa"/>
              </w:tcPr>
            </w:tcPrChange>
          </w:tcPr>
          <w:p w14:paraId="266392EF" w14:textId="77777777" w:rsidR="00807267" w:rsidRDefault="00807267" w:rsidP="00B53E07">
            <w:pPr>
              <w:ind w:firstLine="0"/>
              <w:rPr>
                <w:ins w:id="12806" w:author="Okot" w:date="2020-01-29T10:35:00Z"/>
              </w:rPr>
            </w:pPr>
          </w:p>
        </w:tc>
        <w:tc>
          <w:tcPr>
            <w:tcW w:w="992" w:type="dxa"/>
            <w:tcPrChange w:id="12807" w:author="Okot" w:date="2020-01-29T12:02:00Z">
              <w:tcPr>
                <w:tcW w:w="1418" w:type="dxa"/>
              </w:tcPr>
            </w:tcPrChange>
          </w:tcPr>
          <w:p w14:paraId="55089258" w14:textId="77777777" w:rsidR="00807267" w:rsidRDefault="00807267" w:rsidP="00B53E07">
            <w:pPr>
              <w:ind w:firstLine="0"/>
              <w:rPr>
                <w:ins w:id="12808" w:author="Okot" w:date="2020-01-29T10:35:00Z"/>
              </w:rPr>
            </w:pPr>
          </w:p>
        </w:tc>
        <w:tc>
          <w:tcPr>
            <w:tcW w:w="1418" w:type="dxa"/>
            <w:tcPrChange w:id="12809" w:author="Okot" w:date="2020-01-29T12:02:00Z">
              <w:tcPr>
                <w:tcW w:w="1126" w:type="dxa"/>
              </w:tcPr>
            </w:tcPrChange>
          </w:tcPr>
          <w:p w14:paraId="44E32AA9" w14:textId="77777777" w:rsidR="00807267" w:rsidRDefault="00807267" w:rsidP="00B53E07">
            <w:pPr>
              <w:ind w:firstLine="0"/>
              <w:rPr>
                <w:ins w:id="12810" w:author="Okot" w:date="2020-01-29T10:35:00Z"/>
              </w:rPr>
            </w:pPr>
          </w:p>
        </w:tc>
      </w:tr>
      <w:tr w:rsidR="00807267" w14:paraId="5435A9F2" w14:textId="77777777" w:rsidTr="006C15AD">
        <w:tblPrEx>
          <w:tblPrExChange w:id="12811" w:author="Okot" w:date="2020-01-29T12:02:00Z">
            <w:tblPrEx>
              <w:tblW w:w="9060" w:type="dxa"/>
            </w:tblPrEx>
          </w:tblPrExChange>
        </w:tblPrEx>
        <w:trPr>
          <w:ins w:id="12812" w:author="Okot" w:date="2020-01-29T10:35:00Z"/>
          <w:trPrChange w:id="12813" w:author="Okot" w:date="2020-01-29T12:02:00Z">
            <w:trPr>
              <w:gridAfter w:val="0"/>
            </w:trPr>
          </w:trPrChange>
        </w:trPr>
        <w:tc>
          <w:tcPr>
            <w:tcW w:w="1838" w:type="dxa"/>
            <w:vMerge/>
            <w:tcPrChange w:id="12814" w:author="Okot" w:date="2020-01-29T12:02:00Z">
              <w:tcPr>
                <w:tcW w:w="1838" w:type="dxa"/>
                <w:vMerge/>
              </w:tcPr>
            </w:tcPrChange>
          </w:tcPr>
          <w:p w14:paraId="4614160E" w14:textId="77777777" w:rsidR="00807267" w:rsidRPr="002267A1" w:rsidRDefault="00807267" w:rsidP="00B53E07">
            <w:pPr>
              <w:ind w:firstLine="0"/>
              <w:rPr>
                <w:ins w:id="12815" w:author="Okot" w:date="2020-01-29T10:35:00Z"/>
                <w:b/>
              </w:rPr>
            </w:pPr>
          </w:p>
        </w:tc>
        <w:tc>
          <w:tcPr>
            <w:tcW w:w="1985" w:type="dxa"/>
            <w:tcPrChange w:id="12816" w:author="Okot" w:date="2020-01-29T12:02:00Z">
              <w:tcPr>
                <w:tcW w:w="1701" w:type="dxa"/>
              </w:tcPr>
            </w:tcPrChange>
          </w:tcPr>
          <w:p w14:paraId="0B9EE47E" w14:textId="30E4FB3E" w:rsidR="00807267" w:rsidRDefault="00807267">
            <w:pPr>
              <w:ind w:firstLine="0"/>
              <w:rPr>
                <w:ins w:id="12817" w:author="Okot" w:date="2020-01-29T10:35:00Z"/>
              </w:rPr>
            </w:pPr>
            <w:ins w:id="12818" w:author="Okot" w:date="2020-01-29T10:38:00Z">
              <w:r>
                <w:t>4. Zawartość pola „Password” w ta</w:t>
              </w:r>
            </w:ins>
            <w:ins w:id="12819" w:author="Okot" w:date="2020-01-29T10:39:00Z">
              <w:r>
                <w:t xml:space="preserve">beli „User” w bazie danych jest </w:t>
              </w:r>
              <w:r>
                <w:lastRenderedPageBreak/>
                <w:t xml:space="preserve">przedstawiona za pomocą hasha odpowiadającego wartości podanej w formularzu na etapie 1 testu po </w:t>
              </w:r>
            </w:ins>
            <w:ins w:id="12820" w:author="Okot" w:date="2020-01-29T10:40:00Z">
              <w:r>
                <w:t>wyliczenie hasha.</w:t>
              </w:r>
            </w:ins>
          </w:p>
        </w:tc>
        <w:tc>
          <w:tcPr>
            <w:tcW w:w="1984" w:type="dxa"/>
            <w:tcPrChange w:id="12821" w:author="Okot" w:date="2020-01-29T12:02:00Z">
              <w:tcPr>
                <w:tcW w:w="1984" w:type="dxa"/>
              </w:tcPr>
            </w:tcPrChange>
          </w:tcPr>
          <w:p w14:paraId="0947598F" w14:textId="77777777" w:rsidR="00807267" w:rsidRDefault="00807267" w:rsidP="00B53E07">
            <w:pPr>
              <w:ind w:firstLine="0"/>
              <w:rPr>
                <w:ins w:id="12822" w:author="Okot" w:date="2020-01-29T10:40:00Z"/>
                <w:b/>
              </w:rPr>
            </w:pPr>
            <w:ins w:id="12823" w:author="Okot" w:date="2020-01-29T10:40:00Z">
              <w:r>
                <w:rPr>
                  <w:b/>
                </w:rPr>
                <w:lastRenderedPageBreak/>
                <w:t>Wartość pola</w:t>
              </w:r>
            </w:ins>
          </w:p>
          <w:p w14:paraId="69B05B3C" w14:textId="600E03D5" w:rsidR="00807267" w:rsidRPr="00807267" w:rsidRDefault="00807267" w:rsidP="00B53E07">
            <w:pPr>
              <w:ind w:firstLine="0"/>
              <w:rPr>
                <w:ins w:id="12824" w:author="Okot" w:date="2020-01-29T10:35:00Z"/>
                <w:b/>
              </w:rPr>
            </w:pPr>
            <w:ins w:id="12825" w:author="Okot" w:date="2020-01-29T10:40:00Z">
              <w:r>
                <w:rPr>
                  <w:b/>
                </w:rPr>
                <w:t>Password</w:t>
              </w:r>
            </w:ins>
            <w:ins w:id="12826" w:author="Okot" w:date="2020-01-29T10:41:00Z">
              <w:r w:rsidR="004F2FAE">
                <w:rPr>
                  <w:b/>
                </w:rPr>
                <w:t>:</w:t>
              </w:r>
            </w:ins>
          </w:p>
        </w:tc>
        <w:tc>
          <w:tcPr>
            <w:tcW w:w="992" w:type="dxa"/>
            <w:tcPrChange w:id="12827" w:author="Okot" w:date="2020-01-29T12:02:00Z">
              <w:tcPr>
                <w:tcW w:w="993" w:type="dxa"/>
              </w:tcPr>
            </w:tcPrChange>
          </w:tcPr>
          <w:p w14:paraId="2DA9061B" w14:textId="77777777" w:rsidR="00807267" w:rsidRDefault="00807267" w:rsidP="00B53E07">
            <w:pPr>
              <w:ind w:firstLine="0"/>
              <w:rPr>
                <w:ins w:id="12828" w:author="Okot" w:date="2020-01-29T10:35:00Z"/>
              </w:rPr>
            </w:pPr>
          </w:p>
        </w:tc>
        <w:tc>
          <w:tcPr>
            <w:tcW w:w="992" w:type="dxa"/>
            <w:tcPrChange w:id="12829" w:author="Okot" w:date="2020-01-29T12:02:00Z">
              <w:tcPr>
                <w:tcW w:w="1418" w:type="dxa"/>
              </w:tcPr>
            </w:tcPrChange>
          </w:tcPr>
          <w:p w14:paraId="485C1692" w14:textId="77777777" w:rsidR="00807267" w:rsidRDefault="00807267" w:rsidP="00B53E07">
            <w:pPr>
              <w:ind w:firstLine="0"/>
              <w:rPr>
                <w:ins w:id="12830" w:author="Okot" w:date="2020-01-29T10:35:00Z"/>
              </w:rPr>
            </w:pPr>
          </w:p>
        </w:tc>
        <w:tc>
          <w:tcPr>
            <w:tcW w:w="1418" w:type="dxa"/>
            <w:tcPrChange w:id="12831" w:author="Okot" w:date="2020-01-29T12:02:00Z">
              <w:tcPr>
                <w:tcW w:w="1126" w:type="dxa"/>
              </w:tcPr>
            </w:tcPrChange>
          </w:tcPr>
          <w:p w14:paraId="0FDAB3F0" w14:textId="77777777" w:rsidR="00807267" w:rsidRDefault="00807267" w:rsidP="00B53E07">
            <w:pPr>
              <w:ind w:firstLine="0"/>
              <w:rPr>
                <w:ins w:id="12832" w:author="Okot" w:date="2020-01-29T10:35:00Z"/>
              </w:rPr>
            </w:pPr>
          </w:p>
        </w:tc>
      </w:tr>
    </w:tbl>
    <w:p w14:paraId="2A47116A" w14:textId="77777777" w:rsidR="009B0312" w:rsidRDefault="009B0312">
      <w:pPr>
        <w:rPr>
          <w:ins w:id="12833" w:author="Okot" w:date="2020-01-29T12:48:00Z"/>
        </w:rPr>
        <w:pPrChange w:id="12834" w:author="Okot" w:date="2020-01-28T16:23:00Z">
          <w:pPr>
            <w:pStyle w:val="Nagwek2"/>
          </w:pPr>
        </w:pPrChange>
      </w:pPr>
    </w:p>
    <w:p w14:paraId="4BCE93CA" w14:textId="622228AA" w:rsidR="00D11F73" w:rsidRDefault="00A73F79">
      <w:pPr>
        <w:pPrChange w:id="12835" w:author="Okot" w:date="2020-04-01T11:35:00Z">
          <w:pPr>
            <w:spacing w:after="160" w:line="259" w:lineRule="auto"/>
            <w:ind w:firstLine="0"/>
            <w:jc w:val="left"/>
          </w:pPr>
        </w:pPrChange>
      </w:pPr>
      <w:ins w:id="12836" w:author="Okot" w:date="2020-01-29T12:48:00Z">
        <w:r>
          <w:t>W wyniku powyższego testu zostanie uzyskana pewność, że wszystkie dane są zapisywane poprawnie.</w:t>
        </w:r>
      </w:ins>
      <w:del w:id="12837" w:author="Okot" w:date="2020-04-01T11:35:00Z">
        <w:r w:rsidR="00D11F73" w:rsidDel="00BF0190">
          <w:br w:type="page"/>
        </w:r>
      </w:del>
    </w:p>
    <w:p w14:paraId="4026A89E" w14:textId="77777777" w:rsidR="004F31D7" w:rsidRPr="00F92309" w:rsidRDefault="004F31D7">
      <w:pPr>
        <w:rPr>
          <w:ins w:id="12838" w:author="Okot" w:date="2020-01-28T16:22:00Z"/>
        </w:rPr>
        <w:pPrChange w:id="12839" w:author="Okot" w:date="2020-01-28T16:23:00Z">
          <w:pPr>
            <w:pStyle w:val="Nagwek2"/>
          </w:pPr>
        </w:pPrChange>
      </w:pPr>
    </w:p>
    <w:p w14:paraId="271A52DC" w14:textId="44201249" w:rsidR="004763C9" w:rsidRDefault="004763C9" w:rsidP="004763C9">
      <w:pPr>
        <w:pStyle w:val="Nagwek2"/>
        <w:rPr>
          <w:ins w:id="12840" w:author="Okot" w:date="2020-01-28T16:23:00Z"/>
        </w:rPr>
      </w:pPr>
      <w:bookmarkStart w:id="12841" w:name="_Toc35941965"/>
      <w:ins w:id="12842" w:author="Okot" w:date="2020-01-28T16:22:00Z">
        <w:r>
          <w:t>5.3.4.3. Projekt testów białej skrzynki</w:t>
        </w:r>
      </w:ins>
      <w:bookmarkEnd w:id="12841"/>
    </w:p>
    <w:p w14:paraId="75117478" w14:textId="77777777" w:rsidR="009B0312" w:rsidRDefault="009B0312">
      <w:pPr>
        <w:rPr>
          <w:ins w:id="12843" w:author="Okot" w:date="2020-01-28T16:23:00Z"/>
        </w:rPr>
        <w:pPrChange w:id="12844" w:author="Okot" w:date="2020-01-28T16:23:00Z">
          <w:pPr>
            <w:pStyle w:val="Nagwek2"/>
          </w:pPr>
        </w:pPrChange>
      </w:pPr>
    </w:p>
    <w:p w14:paraId="39AE1456" w14:textId="48E774A0" w:rsidR="009B0312" w:rsidRDefault="009B0312">
      <w:pPr>
        <w:rPr>
          <w:ins w:id="12845" w:author="Okot" w:date="2020-01-29T12:30:00Z"/>
        </w:rPr>
        <w:pPrChange w:id="12846" w:author="Okot" w:date="2020-01-28T16:23:00Z">
          <w:pPr>
            <w:pStyle w:val="Nagwek2"/>
          </w:pPr>
        </w:pPrChange>
      </w:pPr>
      <w:ins w:id="12847" w:author="Okot" w:date="2020-01-28T16:23:00Z">
        <w:r>
          <w:t xml:space="preserve">W ramach testów białej skrzynki </w:t>
        </w:r>
        <w:r w:rsidR="00A57085">
          <w:t>zostanie wykonany</w:t>
        </w:r>
        <w:r>
          <w:t xml:space="preserve"> test</w:t>
        </w:r>
        <w:r w:rsidR="00A57085">
          <w:t xml:space="preserve"> jednostkowy</w:t>
        </w:r>
      </w:ins>
      <w:ins w:id="12848" w:author="Okot" w:date="2020-01-29T12:51:00Z">
        <w:r w:rsidR="00AD05FA">
          <w:t xml:space="preserve"> według poniższego scenariusza</w:t>
        </w:r>
      </w:ins>
      <w:ins w:id="12849" w:author="Okot" w:date="2020-01-28T16:23:00Z">
        <w:r>
          <w:t>.</w:t>
        </w:r>
      </w:ins>
      <w:ins w:id="12850" w:author="Okot" w:date="2020-01-29T12:29:00Z">
        <w:r w:rsidR="00A57085">
          <w:t xml:space="preserve"> </w:t>
        </w:r>
      </w:ins>
    </w:p>
    <w:p w14:paraId="4F3BFA42" w14:textId="77777777" w:rsidR="00A57085" w:rsidRDefault="00A57085">
      <w:pPr>
        <w:ind w:firstLine="0"/>
        <w:rPr>
          <w:ins w:id="12851" w:author="Okot" w:date="2020-01-29T12:31:00Z"/>
        </w:rPr>
        <w:pPrChange w:id="12852" w:author="Okot" w:date="2020-01-29T12:30:00Z">
          <w:pPr>
            <w:pStyle w:val="Nagwek2"/>
          </w:pPr>
        </w:pPrChange>
      </w:pPr>
    </w:p>
    <w:p w14:paraId="4AFC9B81" w14:textId="2CFFC06E" w:rsidR="00A57085" w:rsidRDefault="00A57085">
      <w:pPr>
        <w:ind w:firstLine="0"/>
        <w:rPr>
          <w:ins w:id="12853" w:author="Okot" w:date="2020-01-29T12:32:00Z"/>
        </w:rPr>
        <w:pPrChange w:id="12854" w:author="Okot" w:date="2020-01-29T12:30:00Z">
          <w:pPr>
            <w:pStyle w:val="Nagwek2"/>
          </w:pPr>
        </w:pPrChange>
      </w:pPr>
      <w:ins w:id="12855" w:author="Okot" w:date="2020-01-29T12:31:00Z">
        <w:r>
          <w:t>Tabela 5.</w:t>
        </w:r>
      </w:ins>
      <w:ins w:id="12856" w:author="Okot" w:date="2020-03-23T22:36:00Z">
        <w:r w:rsidR="004307C7">
          <w:t>5</w:t>
        </w:r>
      </w:ins>
      <w:ins w:id="12857" w:author="Okot" w:date="2020-01-29T12:32:00Z">
        <w:r w:rsidR="000B2E14">
          <w:t>.</w:t>
        </w:r>
      </w:ins>
    </w:p>
    <w:p w14:paraId="601F5C96" w14:textId="6032DB52" w:rsidR="000B2E14" w:rsidRDefault="000B2E14">
      <w:pPr>
        <w:ind w:firstLine="0"/>
        <w:rPr>
          <w:ins w:id="12858" w:author="Okot" w:date="2020-01-29T12:33:00Z"/>
        </w:rPr>
        <w:pPrChange w:id="12859" w:author="Okot" w:date="2020-01-29T12:30:00Z">
          <w:pPr>
            <w:pStyle w:val="Nagwek2"/>
          </w:pPr>
        </w:pPrChange>
      </w:pPr>
      <w:ins w:id="12860" w:author="Okot" w:date="2020-01-29T12:32:00Z">
        <w:r>
          <w:t>Scenariusz testu jednostkowego dla rejestracji nowego użytkownika</w:t>
        </w:r>
      </w:ins>
      <w:ins w:id="12861" w:author="Okot" w:date="2020-01-29T12:33:00Z">
        <w:r>
          <w:t>.</w:t>
        </w:r>
      </w:ins>
    </w:p>
    <w:tbl>
      <w:tblPr>
        <w:tblStyle w:val="Tabela-Siatka"/>
        <w:tblW w:w="9598" w:type="dxa"/>
        <w:tblLayout w:type="fixed"/>
        <w:tblLook w:val="04A0" w:firstRow="1" w:lastRow="0" w:firstColumn="1" w:lastColumn="0" w:noHBand="0" w:noVBand="1"/>
        <w:tblPrChange w:id="12862"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63">
          <w:tblGrid>
            <w:gridCol w:w="2016"/>
            <w:gridCol w:w="1924"/>
            <w:gridCol w:w="24"/>
            <w:gridCol w:w="1134"/>
            <w:gridCol w:w="1559"/>
            <w:gridCol w:w="142"/>
            <w:gridCol w:w="2268"/>
            <w:gridCol w:w="708"/>
            <w:gridCol w:w="3118"/>
          </w:tblGrid>
        </w:tblGridChange>
      </w:tblGrid>
      <w:tr w:rsidR="00A73F79" w14:paraId="191038AE" w14:textId="2BB603B5" w:rsidTr="001E2F33">
        <w:trPr>
          <w:ins w:id="12864" w:author="Okot" w:date="2020-01-29T12:33:00Z"/>
        </w:trPr>
        <w:tc>
          <w:tcPr>
            <w:tcW w:w="2547" w:type="dxa"/>
            <w:tcPrChange w:id="12865" w:author="Okot" w:date="2020-03-26T11:39:00Z">
              <w:tcPr>
                <w:tcW w:w="2016" w:type="dxa"/>
              </w:tcPr>
            </w:tcPrChange>
          </w:tcPr>
          <w:p w14:paraId="6C4B215F" w14:textId="006D05E8" w:rsidR="00A73F79" w:rsidRPr="000B2E14" w:rsidRDefault="00A73F79">
            <w:pPr>
              <w:ind w:firstLine="0"/>
              <w:rPr>
                <w:ins w:id="12866" w:author="Okot" w:date="2020-01-29T12:33:00Z"/>
                <w:b/>
                <w:rPrChange w:id="12867" w:author="Okot" w:date="2020-01-29T12:33:00Z">
                  <w:rPr>
                    <w:ins w:id="12868" w:author="Okot" w:date="2020-01-29T12:33:00Z"/>
                  </w:rPr>
                </w:rPrChange>
              </w:rPr>
            </w:pPr>
            <w:ins w:id="12869" w:author="Okot" w:date="2020-01-29T12:33:00Z">
              <w:r>
                <w:rPr>
                  <w:b/>
                </w:rPr>
                <w:t>PU-TJ-001</w:t>
              </w:r>
            </w:ins>
          </w:p>
        </w:tc>
        <w:tc>
          <w:tcPr>
            <w:tcW w:w="7051" w:type="dxa"/>
            <w:gridSpan w:val="4"/>
            <w:tcPrChange w:id="12870" w:author="Okot" w:date="2020-03-26T11:39:00Z">
              <w:tcPr>
                <w:tcW w:w="10877" w:type="dxa"/>
                <w:gridSpan w:val="8"/>
              </w:tcPr>
            </w:tcPrChange>
          </w:tcPr>
          <w:p w14:paraId="00B8EE81" w14:textId="340D49D0" w:rsidR="00A73F79" w:rsidRDefault="00A73F79" w:rsidP="00A57085">
            <w:pPr>
              <w:ind w:firstLine="0"/>
              <w:rPr>
                <w:ins w:id="12871" w:author="Okot" w:date="2020-01-29T12:44:00Z"/>
                <w:b/>
                <w:i/>
              </w:rPr>
            </w:pPr>
            <w:ins w:id="12872" w:author="Okot" w:date="2020-01-29T12:33:00Z">
              <w:r>
                <w:rPr>
                  <w:b/>
                  <w:i/>
                </w:rPr>
                <w:t>Rejestracja nowego użytkownika</w:t>
              </w:r>
            </w:ins>
          </w:p>
        </w:tc>
      </w:tr>
      <w:tr w:rsidR="00A73F79" w14:paraId="6F755B95" w14:textId="51A283BC" w:rsidTr="001E2F33">
        <w:trPr>
          <w:ins w:id="12873" w:author="Okot" w:date="2020-01-29T12:34:00Z"/>
        </w:trPr>
        <w:tc>
          <w:tcPr>
            <w:tcW w:w="2547" w:type="dxa"/>
            <w:tcPrChange w:id="12874" w:author="Okot" w:date="2020-03-26T11:39:00Z">
              <w:tcPr>
                <w:tcW w:w="2016" w:type="dxa"/>
              </w:tcPr>
            </w:tcPrChange>
          </w:tcPr>
          <w:p w14:paraId="66CF5CA2" w14:textId="418C87B2" w:rsidR="00A73F79" w:rsidRDefault="00A73F79" w:rsidP="000B2E14">
            <w:pPr>
              <w:ind w:firstLine="0"/>
              <w:rPr>
                <w:ins w:id="12875" w:author="Okot" w:date="2020-01-29T12:34:00Z"/>
                <w:b/>
              </w:rPr>
            </w:pPr>
            <w:ins w:id="12876" w:author="Okot" w:date="2020-01-29T12:34:00Z">
              <w:r>
                <w:rPr>
                  <w:b/>
                </w:rPr>
                <w:t>Metodyka</w:t>
              </w:r>
            </w:ins>
          </w:p>
        </w:tc>
        <w:tc>
          <w:tcPr>
            <w:tcW w:w="7051" w:type="dxa"/>
            <w:gridSpan w:val="4"/>
            <w:tcPrChange w:id="12877" w:author="Okot" w:date="2020-03-26T11:39:00Z">
              <w:tcPr>
                <w:tcW w:w="10877" w:type="dxa"/>
                <w:gridSpan w:val="8"/>
              </w:tcPr>
            </w:tcPrChange>
          </w:tcPr>
          <w:p w14:paraId="62A497F7" w14:textId="25E6A33D" w:rsidR="00A73F79" w:rsidRDefault="00A73F79">
            <w:pPr>
              <w:tabs>
                <w:tab w:val="left" w:pos="8055"/>
              </w:tabs>
              <w:ind w:firstLine="0"/>
              <w:rPr>
                <w:ins w:id="12878" w:author="Okot" w:date="2020-01-29T12:44:00Z"/>
              </w:rPr>
              <w:pPrChange w:id="12879" w:author="Okot" w:date="2020-03-26T10:48:00Z">
                <w:pPr>
                  <w:ind w:firstLine="0"/>
                </w:pPr>
              </w:pPrChange>
            </w:pPr>
            <w:ins w:id="12880" w:author="Okot" w:date="2020-01-29T12:34:00Z">
              <w:r>
                <w:t>Test automatyczny, którzy utworzy nowego u</w:t>
              </w:r>
            </w:ins>
            <w:ins w:id="12881" w:author="Okot" w:date="2020-01-29T12:35:00Z">
              <w:r>
                <w:t xml:space="preserve">żytkownika z testowym loginem wygenerowanym na </w:t>
              </w:r>
            </w:ins>
            <w:ins w:id="12882" w:author="Okot" w:date="2020-01-29T12:36:00Z">
              <w:r>
                <w:t>podstawie aktualnego czasu, żeby zapewnić unikalność. N</w:t>
              </w:r>
              <w:r w:rsidR="00BF584E">
                <w:t xml:space="preserve">astępnie podjęta zostanie </w:t>
              </w:r>
            </w:ins>
            <w:ins w:id="12883" w:author="Okot" w:date="2020-03-26T10:48:00Z">
              <w:r w:rsidR="00BF584E">
                <w:t>druga próba utworzenia użytkownika z takim samym loginem</w:t>
              </w:r>
            </w:ins>
            <w:ins w:id="12884" w:author="Okot" w:date="2020-01-29T12:38:00Z">
              <w:r>
                <w:t>.</w:t>
              </w:r>
            </w:ins>
          </w:p>
        </w:tc>
      </w:tr>
      <w:tr w:rsidR="00A73F79" w14:paraId="5B2145A4" w14:textId="5F66CDC6" w:rsidTr="001E2F33">
        <w:tblPrEx>
          <w:tblPrExChange w:id="12885" w:author="Okot" w:date="2020-03-26T11:39:00Z">
            <w:tblPrEx>
              <w:tblW w:w="9775" w:type="dxa"/>
            </w:tblPrEx>
          </w:tblPrExChange>
        </w:tblPrEx>
        <w:trPr>
          <w:ins w:id="12886" w:author="Okot" w:date="2020-01-29T12:38:00Z"/>
        </w:trPr>
        <w:tc>
          <w:tcPr>
            <w:tcW w:w="2547" w:type="dxa"/>
            <w:tcPrChange w:id="12887" w:author="Okot" w:date="2020-03-26T11:39:00Z">
              <w:tcPr>
                <w:tcW w:w="2016" w:type="dxa"/>
              </w:tcPr>
            </w:tcPrChange>
          </w:tcPr>
          <w:p w14:paraId="22C58BD0" w14:textId="3FBF92AF" w:rsidR="00A73F79" w:rsidRDefault="00A73F79" w:rsidP="000B2E14">
            <w:pPr>
              <w:ind w:firstLine="0"/>
              <w:rPr>
                <w:ins w:id="12888" w:author="Okot" w:date="2020-01-29T12:38:00Z"/>
                <w:b/>
              </w:rPr>
            </w:pPr>
            <w:ins w:id="12889" w:author="Okot" w:date="2020-01-29T12:38:00Z">
              <w:r>
                <w:rPr>
                  <w:b/>
                </w:rPr>
                <w:t>Testowane metody</w:t>
              </w:r>
            </w:ins>
          </w:p>
        </w:tc>
        <w:tc>
          <w:tcPr>
            <w:tcW w:w="1924" w:type="dxa"/>
            <w:tcPrChange w:id="12890" w:author="Okot" w:date="2020-03-26T11:39:00Z">
              <w:tcPr>
                <w:tcW w:w="1948" w:type="dxa"/>
                <w:gridSpan w:val="2"/>
              </w:tcPr>
            </w:tcPrChange>
          </w:tcPr>
          <w:p w14:paraId="7DC73F66" w14:textId="555860E4" w:rsidR="00A73F79" w:rsidRPr="000B2E14" w:rsidRDefault="00A73F79" w:rsidP="00A57085">
            <w:pPr>
              <w:ind w:firstLine="0"/>
              <w:rPr>
                <w:ins w:id="12891" w:author="Okot" w:date="2020-01-29T12:39:00Z"/>
                <w:b/>
                <w:rPrChange w:id="12892" w:author="Okot" w:date="2020-01-29T12:40:00Z">
                  <w:rPr>
                    <w:ins w:id="12893" w:author="Okot" w:date="2020-01-29T12:39:00Z"/>
                  </w:rPr>
                </w:rPrChange>
              </w:rPr>
            </w:pPr>
            <w:ins w:id="12894" w:author="Okot" w:date="2020-01-29T12:40:00Z">
              <w:r w:rsidRPr="000B2E14">
                <w:rPr>
                  <w:b/>
                  <w:rPrChange w:id="12895" w:author="Okot" w:date="2020-01-29T12:40:00Z">
                    <w:rPr/>
                  </w:rPrChange>
                </w:rPr>
                <w:t>Warunek asercji</w:t>
              </w:r>
            </w:ins>
          </w:p>
        </w:tc>
        <w:tc>
          <w:tcPr>
            <w:tcW w:w="1158" w:type="dxa"/>
            <w:tcPrChange w:id="12896" w:author="Okot" w:date="2020-03-26T11:39:00Z">
              <w:tcPr>
                <w:tcW w:w="2693" w:type="dxa"/>
                <w:gridSpan w:val="2"/>
              </w:tcPr>
            </w:tcPrChange>
          </w:tcPr>
          <w:p w14:paraId="0F917AD0" w14:textId="0F20F8C3" w:rsidR="00A73F79" w:rsidRPr="00A73F79" w:rsidRDefault="00A73F79">
            <w:pPr>
              <w:ind w:firstLine="0"/>
              <w:rPr>
                <w:ins w:id="12897" w:author="Okot" w:date="2020-01-29T12:38:00Z"/>
                <w:b/>
                <w:rPrChange w:id="12898" w:author="Okot" w:date="2020-01-29T12:47:00Z">
                  <w:rPr>
                    <w:ins w:id="12899" w:author="Okot" w:date="2020-01-29T12:38:00Z"/>
                  </w:rPr>
                </w:rPrChange>
              </w:rPr>
              <w:pPrChange w:id="12900" w:author="Okot" w:date="2020-01-29T12:47:00Z">
                <w:pPr>
                  <w:ind w:right="600" w:firstLine="0"/>
                </w:pPr>
              </w:pPrChange>
            </w:pPr>
            <w:ins w:id="12901" w:author="Okot" w:date="2020-01-29T12:40:00Z">
              <w:r w:rsidRPr="00A73F79">
                <w:rPr>
                  <w:b/>
                  <w:rPrChange w:id="12902" w:author="Okot" w:date="2020-01-29T12:47:00Z">
                    <w:rPr/>
                  </w:rPrChange>
                </w:rPr>
                <w:t>Wynik</w:t>
              </w:r>
            </w:ins>
            <w:ins w:id="12903" w:author="Okot" w:date="2020-01-29T12:47:00Z">
              <w:r>
                <w:rPr>
                  <w:b/>
                </w:rPr>
                <w:t xml:space="preserve"> </w:t>
              </w:r>
            </w:ins>
            <w:ins w:id="12904" w:author="Okot" w:date="2020-01-29T12:40:00Z">
              <w:r w:rsidRPr="00A73F79">
                <w:rPr>
                  <w:b/>
                  <w:rPrChange w:id="12905" w:author="Okot" w:date="2020-01-29T12:47:00Z">
                    <w:rPr/>
                  </w:rPrChange>
                </w:rPr>
                <w:t>testu</w:t>
              </w:r>
            </w:ins>
          </w:p>
        </w:tc>
        <w:tc>
          <w:tcPr>
            <w:tcW w:w="1701" w:type="dxa"/>
            <w:tcPrChange w:id="12906" w:author="Okot" w:date="2020-03-26T11:39:00Z">
              <w:tcPr>
                <w:tcW w:w="3118" w:type="dxa"/>
                <w:gridSpan w:val="3"/>
              </w:tcPr>
            </w:tcPrChange>
          </w:tcPr>
          <w:p w14:paraId="0E80F713" w14:textId="70DA1753" w:rsidR="00A73F79" w:rsidRDefault="00A73F79" w:rsidP="00A73F79">
            <w:pPr>
              <w:ind w:right="316" w:firstLine="0"/>
              <w:rPr>
                <w:ins w:id="12907" w:author="Okot" w:date="2020-01-29T12:46:00Z"/>
                <w:b/>
              </w:rPr>
            </w:pPr>
            <w:ins w:id="12908" w:author="Okot" w:date="2020-01-29T12:46:00Z">
              <w:r>
                <w:rPr>
                  <w:b/>
                </w:rPr>
                <w:t>Opis błędu</w:t>
              </w:r>
            </w:ins>
          </w:p>
        </w:tc>
        <w:tc>
          <w:tcPr>
            <w:tcW w:w="2268" w:type="dxa"/>
            <w:tcPrChange w:id="12909" w:author="Okot" w:date="2020-03-26T11:39:00Z">
              <w:tcPr>
                <w:tcW w:w="3118" w:type="dxa"/>
              </w:tcPr>
            </w:tcPrChange>
          </w:tcPr>
          <w:p w14:paraId="05F1061E" w14:textId="47D628E2" w:rsidR="00A73F79" w:rsidRPr="000B2E14" w:rsidRDefault="00A73F79" w:rsidP="00A73F79">
            <w:pPr>
              <w:ind w:right="316" w:firstLine="0"/>
              <w:rPr>
                <w:ins w:id="12910" w:author="Okot" w:date="2020-01-29T12:44:00Z"/>
                <w:b/>
              </w:rPr>
            </w:pPr>
            <w:ins w:id="12911" w:author="Okot" w:date="2020-01-29T12:46:00Z">
              <w:r>
                <w:rPr>
                  <w:b/>
                </w:rPr>
                <w:t>Działania naprawcze</w:t>
              </w:r>
            </w:ins>
          </w:p>
        </w:tc>
      </w:tr>
      <w:tr w:rsidR="001E2F33" w14:paraId="7A5B288E" w14:textId="0A845091" w:rsidTr="001E2F33">
        <w:tblPrEx>
          <w:tblPrExChange w:id="12912" w:author="Okot" w:date="2020-03-26T11:39:00Z">
            <w:tblPrEx>
              <w:tblW w:w="9067" w:type="dxa"/>
              <w:tblLayout w:type="fixed"/>
            </w:tblPrEx>
          </w:tblPrExChange>
        </w:tblPrEx>
        <w:trPr>
          <w:ins w:id="12913" w:author="Okot" w:date="2020-01-29T12:38:00Z"/>
          <w:trPrChange w:id="12914" w:author="Okot" w:date="2020-03-26T11:39:00Z">
            <w:trPr>
              <w:gridAfter w:val="0"/>
            </w:trPr>
          </w:trPrChange>
        </w:trPr>
        <w:tc>
          <w:tcPr>
            <w:tcW w:w="2547" w:type="dxa"/>
            <w:vMerge w:val="restart"/>
            <w:tcPrChange w:id="12915" w:author="Okot" w:date="2020-03-26T11:39:00Z">
              <w:tcPr>
                <w:tcW w:w="2016" w:type="dxa"/>
                <w:vMerge w:val="restart"/>
              </w:tcPr>
            </w:tcPrChange>
          </w:tcPr>
          <w:p w14:paraId="26799ABE" w14:textId="2D7D042D" w:rsidR="001E2F33" w:rsidRPr="001E2F33" w:rsidRDefault="001E2F33">
            <w:pPr>
              <w:ind w:firstLine="0"/>
              <w:rPr>
                <w:ins w:id="12916" w:author="Okot" w:date="2020-01-29T12:38:00Z"/>
                <w:b/>
                <w:i/>
                <w:rPrChange w:id="12917" w:author="Okot" w:date="2020-03-26T11:38:00Z">
                  <w:rPr>
                    <w:ins w:id="12918" w:author="Okot" w:date="2020-01-29T12:38:00Z"/>
                    <w:b/>
                  </w:rPr>
                </w:rPrChange>
              </w:rPr>
            </w:pPr>
            <w:ins w:id="12919" w:author="Okot" w:date="2020-01-29T12:43:00Z">
              <w:r w:rsidRPr="001E2F33">
                <w:rPr>
                  <w:b/>
                  <w:i/>
                  <w:rPrChange w:id="12920" w:author="Okot" w:date="2020-03-26T11:38:00Z">
                    <w:rPr/>
                  </w:rPrChange>
                </w:rPr>
                <w:t>user</w:t>
              </w:r>
            </w:ins>
            <w:ins w:id="12921" w:author="Okot" w:date="2020-03-26T11:23:00Z">
              <w:r w:rsidRPr="001E2F33">
                <w:rPr>
                  <w:b/>
                  <w:i/>
                  <w:rPrChange w:id="12922" w:author="Okot" w:date="2020-03-26T11:38:00Z">
                    <w:rPr/>
                  </w:rPrChange>
                </w:rPr>
                <w:t>Save</w:t>
              </w:r>
            </w:ins>
            <w:ins w:id="12923" w:author="Okot" w:date="2020-01-29T12:43:00Z">
              <w:r w:rsidRPr="001E2F33">
                <w:rPr>
                  <w:b/>
                  <w:i/>
                  <w:rPrChange w:id="12924" w:author="Okot" w:date="2020-03-26T11:38:00Z">
                    <w:rPr/>
                  </w:rPrChange>
                </w:rPr>
                <w:t>(string</w:t>
              </w:r>
            </w:ins>
            <w:ins w:id="12925" w:author="Okot" w:date="2020-03-26T11:23:00Z">
              <w:r w:rsidRPr="001E2F33">
                <w:rPr>
                  <w:b/>
                  <w:i/>
                  <w:rPrChange w:id="12926" w:author="Okot" w:date="2020-03-26T11:38:00Z">
                    <w:rPr/>
                  </w:rPrChange>
                </w:rPr>
                <w:t>,string</w:t>
              </w:r>
            </w:ins>
            <w:ins w:id="12927" w:author="Okot" w:date="2020-01-29T12:43:00Z">
              <w:r w:rsidRPr="001E2F33">
                <w:rPr>
                  <w:b/>
                  <w:i/>
                  <w:rPrChange w:id="12928" w:author="Okot" w:date="2020-03-26T11:38:00Z">
                    <w:rPr/>
                  </w:rPrChange>
                </w:rPr>
                <w:t>)</w:t>
              </w:r>
            </w:ins>
          </w:p>
        </w:tc>
        <w:tc>
          <w:tcPr>
            <w:tcW w:w="1924" w:type="dxa"/>
            <w:tcPrChange w:id="12929" w:author="Okot" w:date="2020-03-26T11:39:00Z">
              <w:tcPr>
                <w:tcW w:w="1924" w:type="dxa"/>
              </w:tcPr>
            </w:tcPrChange>
          </w:tcPr>
          <w:p w14:paraId="0451A447" w14:textId="44867E00" w:rsidR="001E2F33" w:rsidRDefault="001E2F33" w:rsidP="00A57085">
            <w:pPr>
              <w:ind w:firstLine="0"/>
              <w:rPr>
                <w:ins w:id="12930" w:author="Okot" w:date="2020-01-29T12:39:00Z"/>
              </w:rPr>
            </w:pPr>
            <w:ins w:id="12931" w:author="Okot" w:date="2020-03-26T11:38:00Z">
              <w:r>
                <w:t>Zwrócona zostaje wartość „success”</w:t>
              </w:r>
            </w:ins>
          </w:p>
        </w:tc>
        <w:tc>
          <w:tcPr>
            <w:tcW w:w="1158" w:type="dxa"/>
            <w:tcPrChange w:id="12932" w:author="Okot" w:date="2020-03-26T11:39:00Z">
              <w:tcPr>
                <w:tcW w:w="1158" w:type="dxa"/>
                <w:gridSpan w:val="2"/>
              </w:tcPr>
            </w:tcPrChange>
          </w:tcPr>
          <w:p w14:paraId="22322FA9" w14:textId="5FD8340C" w:rsidR="001E2F33" w:rsidRDefault="001E2F33" w:rsidP="00A57085">
            <w:pPr>
              <w:ind w:firstLine="0"/>
              <w:rPr>
                <w:ins w:id="12933" w:author="Okot" w:date="2020-01-29T12:38:00Z"/>
              </w:rPr>
            </w:pPr>
          </w:p>
        </w:tc>
        <w:tc>
          <w:tcPr>
            <w:tcW w:w="1701" w:type="dxa"/>
            <w:tcPrChange w:id="12934" w:author="Okot" w:date="2020-03-26T11:39:00Z">
              <w:tcPr>
                <w:tcW w:w="1701" w:type="dxa"/>
                <w:gridSpan w:val="2"/>
              </w:tcPr>
            </w:tcPrChange>
          </w:tcPr>
          <w:p w14:paraId="1F6E70B4" w14:textId="77777777" w:rsidR="001E2F33" w:rsidRDefault="001E2F33" w:rsidP="00A57085">
            <w:pPr>
              <w:ind w:firstLine="0"/>
              <w:rPr>
                <w:ins w:id="12935" w:author="Okot" w:date="2020-01-29T12:46:00Z"/>
              </w:rPr>
            </w:pPr>
          </w:p>
        </w:tc>
        <w:tc>
          <w:tcPr>
            <w:tcW w:w="2268" w:type="dxa"/>
            <w:tcPrChange w:id="12936" w:author="Okot" w:date="2020-03-26T11:39:00Z">
              <w:tcPr>
                <w:tcW w:w="2268" w:type="dxa"/>
              </w:tcPr>
            </w:tcPrChange>
          </w:tcPr>
          <w:p w14:paraId="11138FD6" w14:textId="04933BEC" w:rsidR="001E2F33" w:rsidRDefault="001E2F33" w:rsidP="00A57085">
            <w:pPr>
              <w:ind w:firstLine="0"/>
              <w:rPr>
                <w:ins w:id="12937" w:author="Okot" w:date="2020-01-29T12:44:00Z"/>
              </w:rPr>
            </w:pPr>
          </w:p>
        </w:tc>
      </w:tr>
      <w:tr w:rsidR="001E2F33" w14:paraId="21654B3C" w14:textId="77777777" w:rsidTr="001E2F33">
        <w:tblPrEx>
          <w:tblPrExChange w:id="12938" w:author="Okot" w:date="2020-03-26T11:39:00Z">
            <w:tblPrEx>
              <w:tblW w:w="9067" w:type="dxa"/>
              <w:tblLayout w:type="fixed"/>
            </w:tblPrEx>
          </w:tblPrExChange>
        </w:tblPrEx>
        <w:trPr>
          <w:ins w:id="12939" w:author="Okot" w:date="2020-03-26T11:38:00Z"/>
          <w:trPrChange w:id="12940" w:author="Okot" w:date="2020-03-26T11:39:00Z">
            <w:trPr>
              <w:gridAfter w:val="0"/>
            </w:trPr>
          </w:trPrChange>
        </w:trPr>
        <w:tc>
          <w:tcPr>
            <w:tcW w:w="2547" w:type="dxa"/>
            <w:vMerge/>
            <w:tcPrChange w:id="12941" w:author="Okot" w:date="2020-03-26T11:39:00Z">
              <w:tcPr>
                <w:tcW w:w="2016" w:type="dxa"/>
                <w:vMerge/>
              </w:tcPr>
            </w:tcPrChange>
          </w:tcPr>
          <w:p w14:paraId="29848F94" w14:textId="77777777" w:rsidR="001E2F33" w:rsidRDefault="001E2F33" w:rsidP="00F16F28">
            <w:pPr>
              <w:ind w:firstLine="0"/>
              <w:rPr>
                <w:ins w:id="12942" w:author="Okot" w:date="2020-03-26T11:38:00Z"/>
              </w:rPr>
            </w:pPr>
          </w:p>
        </w:tc>
        <w:tc>
          <w:tcPr>
            <w:tcW w:w="1924" w:type="dxa"/>
            <w:tcPrChange w:id="12943" w:author="Okot" w:date="2020-03-26T11:39:00Z">
              <w:tcPr>
                <w:tcW w:w="1924" w:type="dxa"/>
              </w:tcPr>
            </w:tcPrChange>
          </w:tcPr>
          <w:p w14:paraId="5D84E4E0" w14:textId="41714BC2" w:rsidR="001E2F33" w:rsidRDefault="001E2F33" w:rsidP="00A57085">
            <w:pPr>
              <w:ind w:firstLine="0"/>
              <w:rPr>
                <w:ins w:id="12944" w:author="Okot" w:date="2020-03-26T11:38:00Z"/>
              </w:rPr>
            </w:pPr>
            <w:ins w:id="12945" w:author="Okot" w:date="2020-03-26T11:38:00Z">
              <w:r>
                <w:t>Zwrócona zostaje wartość różna od „success”</w:t>
              </w:r>
            </w:ins>
          </w:p>
        </w:tc>
        <w:tc>
          <w:tcPr>
            <w:tcW w:w="1158" w:type="dxa"/>
            <w:tcPrChange w:id="12946" w:author="Okot" w:date="2020-03-26T11:39:00Z">
              <w:tcPr>
                <w:tcW w:w="1158" w:type="dxa"/>
                <w:gridSpan w:val="2"/>
              </w:tcPr>
            </w:tcPrChange>
          </w:tcPr>
          <w:p w14:paraId="4E4D437C" w14:textId="77777777" w:rsidR="001E2F33" w:rsidRDefault="001E2F33" w:rsidP="00A57085">
            <w:pPr>
              <w:ind w:firstLine="0"/>
              <w:rPr>
                <w:ins w:id="12947" w:author="Okot" w:date="2020-03-26T11:38:00Z"/>
              </w:rPr>
            </w:pPr>
          </w:p>
        </w:tc>
        <w:tc>
          <w:tcPr>
            <w:tcW w:w="1701" w:type="dxa"/>
            <w:tcPrChange w:id="12948" w:author="Okot" w:date="2020-03-26T11:39:00Z">
              <w:tcPr>
                <w:tcW w:w="1701" w:type="dxa"/>
                <w:gridSpan w:val="2"/>
              </w:tcPr>
            </w:tcPrChange>
          </w:tcPr>
          <w:p w14:paraId="0522CB49" w14:textId="77777777" w:rsidR="001E2F33" w:rsidRDefault="001E2F33" w:rsidP="00A57085">
            <w:pPr>
              <w:ind w:firstLine="0"/>
              <w:rPr>
                <w:ins w:id="12949" w:author="Okot" w:date="2020-03-26T11:38:00Z"/>
              </w:rPr>
            </w:pPr>
          </w:p>
        </w:tc>
        <w:tc>
          <w:tcPr>
            <w:tcW w:w="2268" w:type="dxa"/>
            <w:tcPrChange w:id="12950" w:author="Okot" w:date="2020-03-26T11:39:00Z">
              <w:tcPr>
                <w:tcW w:w="2268" w:type="dxa"/>
              </w:tcPr>
            </w:tcPrChange>
          </w:tcPr>
          <w:p w14:paraId="22DD5DD4" w14:textId="77777777" w:rsidR="001E2F33" w:rsidRDefault="001E2F33" w:rsidP="00A57085">
            <w:pPr>
              <w:ind w:firstLine="0"/>
              <w:rPr>
                <w:ins w:id="12951" w:author="Okot" w:date="2020-03-26T11:38:00Z"/>
              </w:rPr>
            </w:pPr>
          </w:p>
        </w:tc>
      </w:tr>
    </w:tbl>
    <w:p w14:paraId="3C77EFAF" w14:textId="77777777" w:rsidR="000B2E14" w:rsidRPr="00F92309" w:rsidRDefault="000B2E14">
      <w:pPr>
        <w:ind w:firstLine="0"/>
        <w:rPr>
          <w:ins w:id="12952" w:author="Okot" w:date="2020-01-28T16:22:00Z"/>
        </w:rPr>
        <w:pPrChange w:id="12953" w:author="Okot" w:date="2020-01-29T12:30:00Z">
          <w:pPr>
            <w:pStyle w:val="Nagwek2"/>
          </w:pPr>
        </w:pPrChange>
      </w:pPr>
    </w:p>
    <w:p w14:paraId="46ABB1C1" w14:textId="3E6236C9" w:rsidR="001B1DCB" w:rsidRDefault="00AD05FA" w:rsidP="00D404B4">
      <w:ins w:id="12954" w:author="Okot" w:date="2020-01-29T12:51:00Z">
        <w:r>
          <w:lastRenderedPageBreak/>
          <w:t>W ramach testu sprawdzany będzie proces rejestracji nowego użytkownika oraz tworzeniu jego rekordu na bazie danych. Dzi</w:t>
        </w:r>
      </w:ins>
      <w:ins w:id="12955" w:author="Okot" w:date="2020-01-29T12:52:00Z">
        <w:r>
          <w:t>ęki niemu</w:t>
        </w:r>
      </w:ins>
      <w:ins w:id="12956" w:author="Okot" w:date="2020-01-29T12:49:00Z">
        <w:r w:rsidR="00A73F79">
          <w:t xml:space="preserve"> zostanie uzyskana pewność, że proces przebiega poprawnie.</w:t>
        </w:r>
      </w:ins>
    </w:p>
    <w:p w14:paraId="58DCA17F" w14:textId="77777777" w:rsidR="00D404B4" w:rsidRDefault="00D404B4" w:rsidP="00D404B4">
      <w:pPr>
        <w:rPr>
          <w:ins w:id="12957" w:author="Okot" w:date="2020-01-30T14:10:00Z"/>
          <w:rFonts w:eastAsiaTheme="majorEastAsia" w:cstheme="majorBidi"/>
          <w:szCs w:val="26"/>
        </w:rPr>
      </w:pPr>
    </w:p>
    <w:p w14:paraId="7842B90F" w14:textId="77777777" w:rsidR="004763C9" w:rsidRPr="0003742D" w:rsidDel="000B2E14" w:rsidRDefault="004763C9">
      <w:pPr>
        <w:rPr>
          <w:del w:id="12958" w:author="Okot" w:date="2020-01-29T12:41:00Z"/>
        </w:rPr>
        <w:pPrChange w:id="12959" w:author="Okot" w:date="2020-01-28T15:23:00Z">
          <w:pPr>
            <w:ind w:firstLine="0"/>
          </w:pPr>
        </w:pPrChange>
      </w:pPr>
    </w:p>
    <w:p w14:paraId="090FFD92" w14:textId="6AE0B6C7" w:rsidR="00573E70" w:rsidRDefault="0003742D" w:rsidP="00573E70">
      <w:pPr>
        <w:pStyle w:val="Nagwek2"/>
        <w:rPr>
          <w:ins w:id="12960" w:author="Okot" w:date="2020-01-27T17:14:00Z"/>
        </w:rPr>
      </w:pPr>
      <w:del w:id="12961" w:author="Okot" w:date="2019-11-19T20:55:00Z">
        <w:r w:rsidDel="00262253">
          <w:delText>4.</w:delText>
        </w:r>
      </w:del>
      <w:bookmarkStart w:id="12962" w:name="_Toc35941966"/>
      <w:ins w:id="12963" w:author="Okot" w:date="2019-11-19T20:55:00Z">
        <w:r w:rsidR="00262253">
          <w:t>5.3</w:t>
        </w:r>
      </w:ins>
      <w:del w:id="12964" w:author="Okot" w:date="2019-11-19T20:55:00Z">
        <w:r w:rsidDel="00262253">
          <w:delText>4</w:delText>
        </w:r>
      </w:del>
      <w:r>
        <w:t>.</w:t>
      </w:r>
      <w:del w:id="12965" w:author="Okot" w:date="2020-01-28T15:23:00Z">
        <w:r w:rsidDel="00EB77F1">
          <w:delText>4</w:delText>
        </w:r>
      </w:del>
      <w:ins w:id="12966" w:author="Okot" w:date="2020-01-28T15:23:00Z">
        <w:r w:rsidR="00EB77F1">
          <w:t>5</w:t>
        </w:r>
      </w:ins>
      <w:r w:rsidR="00573E70">
        <w:t>. Implementacja</w:t>
      </w:r>
      <w:bookmarkEnd w:id="12962"/>
    </w:p>
    <w:p w14:paraId="42DD14BF" w14:textId="77777777" w:rsidR="00D26923" w:rsidRDefault="00D26923">
      <w:pPr>
        <w:rPr>
          <w:ins w:id="12967" w:author="Okot" w:date="2020-01-27T17:14:00Z"/>
        </w:rPr>
        <w:pPrChange w:id="12968" w:author="Okot" w:date="2020-01-27T17:14:00Z">
          <w:pPr>
            <w:pStyle w:val="Nagwek2"/>
          </w:pPr>
        </w:pPrChange>
      </w:pPr>
    </w:p>
    <w:p w14:paraId="3671B25D" w14:textId="35EB18C3" w:rsidR="00D26923" w:rsidRPr="00F92309" w:rsidRDefault="00D26923">
      <w:pPr>
        <w:pPrChange w:id="12969" w:author="Okot" w:date="2020-01-27T17:14:00Z">
          <w:pPr>
            <w:pStyle w:val="Nagwek2"/>
          </w:pPr>
        </w:pPrChange>
      </w:pPr>
      <w:ins w:id="12970" w:author="Okot" w:date="2020-01-27T17:15:00Z">
        <w:r>
          <w:t>W niniejszym rozdziale zostaną szczegółowo omówione kolej</w:t>
        </w:r>
        <w:r w:rsidR="005B4E8B">
          <w:t>ne etapy implementacji projektu pocz</w:t>
        </w:r>
      </w:ins>
      <w:ins w:id="12971" w:author="Okot" w:date="2020-01-27T17:16:00Z">
        <w:r w:rsidR="005B4E8B">
          <w:t>ąwszy od przygotowania środowiska.</w:t>
        </w:r>
      </w:ins>
    </w:p>
    <w:p w14:paraId="36475790" w14:textId="77777777" w:rsidR="00F23897" w:rsidRDefault="00F23897" w:rsidP="00F23897">
      <w:pPr>
        <w:ind w:firstLine="0"/>
        <w:rPr>
          <w:ins w:id="12972" w:author="Okot" w:date="2020-01-30T14:11:00Z"/>
        </w:rPr>
      </w:pPr>
    </w:p>
    <w:p w14:paraId="23A9155C" w14:textId="52FCAEC4" w:rsidR="0009551B" w:rsidRDefault="0009551B">
      <w:pPr>
        <w:pStyle w:val="Nagwek2"/>
        <w:rPr>
          <w:ins w:id="12973" w:author="Okot" w:date="2020-01-30T14:12:00Z"/>
        </w:rPr>
        <w:pPrChange w:id="12974" w:author="Okot" w:date="2020-01-30T16:57:00Z">
          <w:pPr>
            <w:ind w:firstLine="0"/>
          </w:pPr>
        </w:pPrChange>
      </w:pPr>
      <w:bookmarkStart w:id="12975" w:name="_Toc35941967"/>
      <w:ins w:id="12976" w:author="Okot" w:date="2020-01-30T14:11:00Z">
        <w:r>
          <w:t>5.3.5.1. Przygotowanie środowiska deweloperskiego.</w:t>
        </w:r>
      </w:ins>
      <w:bookmarkEnd w:id="12975"/>
    </w:p>
    <w:p w14:paraId="0430D1EF" w14:textId="77777777" w:rsidR="00DB68BE" w:rsidRDefault="00DB68BE" w:rsidP="00F23897">
      <w:pPr>
        <w:ind w:firstLine="0"/>
        <w:rPr>
          <w:ins w:id="12977" w:author="Okot" w:date="2020-01-30T14:12:00Z"/>
        </w:rPr>
      </w:pPr>
    </w:p>
    <w:p w14:paraId="344C0B63" w14:textId="77777777" w:rsidR="009477A8" w:rsidRDefault="00EB4E79">
      <w:pPr>
        <w:rPr>
          <w:ins w:id="12978" w:author="Okot" w:date="2020-01-30T14:55:00Z"/>
        </w:rPr>
        <w:pPrChange w:id="12979" w:author="Okot" w:date="2020-01-30T14:41:00Z">
          <w:pPr>
            <w:ind w:firstLine="0"/>
          </w:pPr>
        </w:pPrChange>
      </w:pPr>
      <w:ins w:id="12980" w:author="Okot" w:date="2020-01-30T14:41:00Z">
        <w:r>
          <w:t>Zdecydowano, że serwer aplikacji i bazy danych zostanie umieszczony na prywatnym serwerze wirtualnym</w:t>
        </w:r>
      </w:ins>
      <w:ins w:id="12981" w:author="Okot" w:date="2020-01-30T14:42:00Z">
        <w:r>
          <w:t> (VPS) od dostawcy OVH, z kt</w:t>
        </w:r>
      </w:ins>
      <w:ins w:id="12982" w:author="Okot" w:date="2020-01-30T14:43:00Z">
        <w:r>
          <w:t xml:space="preserve">órego usług już wcześniej korzystano. </w:t>
        </w:r>
      </w:ins>
      <w:ins w:id="12983" w:author="Okot" w:date="2020-01-30T14:44:00Z">
        <w:r>
          <w:t>Postanowiono już na tym etapie używać zewn</w:t>
        </w:r>
      </w:ins>
      <w:ins w:id="12984" w:author="Okot" w:date="2020-01-30T14:45:00Z">
        <w:r>
          <w:t xml:space="preserve">ętrznego serwera, żeby zapewnić sobie możliwość pracy nad aplikacją z dowolnego miejsca na </w:t>
        </w:r>
      </w:ins>
      <w:ins w:id="12985" w:author="Okot" w:date="2020-01-30T14:46:00Z">
        <w:r>
          <w:t>świecie i uniezależnić się od jednego urządzenia.</w:t>
        </w:r>
      </w:ins>
    </w:p>
    <w:p w14:paraId="3DB872FB" w14:textId="77777777" w:rsidR="009477A8" w:rsidRDefault="009477A8" w:rsidP="00F92309">
      <w:pPr>
        <w:ind w:firstLine="0"/>
        <w:rPr>
          <w:ins w:id="12986" w:author="Okot" w:date="2020-01-30T14:55:00Z"/>
        </w:rPr>
      </w:pPr>
    </w:p>
    <w:p w14:paraId="5FF2739F" w14:textId="28EEC187" w:rsidR="00DB68BE" w:rsidRDefault="009477A8">
      <w:pPr>
        <w:ind w:firstLine="0"/>
        <w:rPr>
          <w:ins w:id="12987" w:author="Okot" w:date="2020-01-30T14:11:00Z"/>
        </w:rPr>
      </w:pPr>
      <w:ins w:id="12988"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89" w:author="Okot" w:date="2020-01-30T14:44:00Z">
        <w:r w:rsidR="00EB4E79">
          <w:t xml:space="preserve"> </w:t>
        </w:r>
      </w:ins>
    </w:p>
    <w:p w14:paraId="2E938912" w14:textId="77777777" w:rsidR="00905856" w:rsidRDefault="00905856">
      <w:pPr>
        <w:ind w:firstLine="0"/>
        <w:jc w:val="center"/>
        <w:rPr>
          <w:ins w:id="12990" w:author="Okot" w:date="2020-01-30T14:56:00Z"/>
        </w:rPr>
        <w:pPrChange w:id="12991" w:author="Okot" w:date="2020-01-30T14:56:00Z">
          <w:pPr>
            <w:ind w:firstLine="0"/>
          </w:pPr>
        </w:pPrChange>
      </w:pPr>
    </w:p>
    <w:p w14:paraId="28A52F6F" w14:textId="4E546CAD" w:rsidR="0009551B" w:rsidRDefault="009477A8">
      <w:pPr>
        <w:ind w:firstLine="0"/>
        <w:jc w:val="center"/>
        <w:rPr>
          <w:ins w:id="12992" w:author="Okot" w:date="2020-01-30T15:03:00Z"/>
        </w:rPr>
        <w:pPrChange w:id="12993" w:author="Okot" w:date="2020-01-30T14:56:00Z">
          <w:pPr>
            <w:ind w:firstLine="0"/>
          </w:pPr>
        </w:pPrChange>
      </w:pPr>
      <w:ins w:id="12994" w:author="Okot" w:date="2020-01-30T14:56:00Z">
        <w:r>
          <w:t>Rys. 5.</w:t>
        </w:r>
      </w:ins>
      <w:ins w:id="12995" w:author="Okot" w:date="2020-01-30T14:57:00Z">
        <w:r w:rsidR="00905856">
          <w:t>20</w:t>
        </w:r>
      </w:ins>
      <w:ins w:id="12996" w:author="Okot" w:date="2020-01-30T14:56:00Z">
        <w:r>
          <w:t>. Oferta wirtualnych serwów [</w:t>
        </w:r>
      </w:ins>
      <w:ins w:id="12997" w:author="Okot" w:date="2020-01-31T14:59:00Z">
        <w:r w:rsidR="003C3154">
          <w:t>20</w:t>
        </w:r>
      </w:ins>
      <w:del w:id="12998" w:author="Okot" w:date="2020-03-24T11:10:00Z">
        <w:r w:rsidR="005A135C" w:rsidDel="003C3154">
          <w:delText>5</w:delText>
        </w:r>
      </w:del>
      <w:ins w:id="12999" w:author="Okot" w:date="2020-01-30T14:56:00Z">
        <w:r>
          <w:t>].</w:t>
        </w:r>
      </w:ins>
    </w:p>
    <w:p w14:paraId="1D258CED" w14:textId="77777777" w:rsidR="00905856" w:rsidRDefault="00905856">
      <w:pPr>
        <w:ind w:firstLine="0"/>
        <w:jc w:val="center"/>
        <w:rPr>
          <w:ins w:id="13000" w:author="Okot" w:date="2020-01-30T15:03:00Z"/>
        </w:rPr>
        <w:pPrChange w:id="13001" w:author="Okot" w:date="2020-01-30T14:56:00Z">
          <w:pPr>
            <w:ind w:firstLine="0"/>
          </w:pPr>
        </w:pPrChange>
      </w:pPr>
    </w:p>
    <w:p w14:paraId="449C2329" w14:textId="6DE0A590" w:rsidR="00905856" w:rsidRDefault="00905856">
      <w:pPr>
        <w:rPr>
          <w:ins w:id="13002" w:author="Okot" w:date="2020-01-30T15:06:00Z"/>
        </w:rPr>
        <w:pPrChange w:id="13003" w:author="Okot" w:date="2020-01-30T15:03:00Z">
          <w:pPr>
            <w:ind w:firstLine="0"/>
          </w:pPr>
        </w:pPrChange>
      </w:pPr>
      <w:ins w:id="13004" w:author="Okot" w:date="2020-01-30T15:03:00Z">
        <w:r>
          <w:t>Na powyższym rysunku można zobaczyć ofertę wirtualnych serw</w:t>
        </w:r>
      </w:ins>
      <w:ins w:id="13005" w:author="Okot" w:date="2020-01-30T16:58:00Z">
        <w:r w:rsidR="005E73A7">
          <w:t>er</w:t>
        </w:r>
      </w:ins>
      <w:ins w:id="13006" w:author="Okot" w:date="2020-01-30T15:03:00Z">
        <w:r>
          <w:t>ów</w:t>
        </w:r>
      </w:ins>
      <w:ins w:id="13007" w:author="Okot" w:date="2020-01-30T16:58:00Z">
        <w:r w:rsidR="005E73A7">
          <w:t>,</w:t>
        </w:r>
      </w:ins>
      <w:ins w:id="13008" w:author="Okot" w:date="2020-01-30T15:03:00Z">
        <w:r>
          <w:t xml:space="preserve"> jaka jest dostępna dla klientów OVH. </w:t>
        </w:r>
      </w:ins>
      <w:ins w:id="13009" w:author="Okot" w:date="2020-01-30T15:04:00Z">
        <w:r>
          <w:t>Zdecydowano się na najtańszą opcję, ponieważ jej parametry są wystarczające na chwil</w:t>
        </w:r>
      </w:ins>
      <w:ins w:id="13010" w:author="Okot" w:date="2020-01-30T15:06:00Z">
        <w:r w:rsidR="00AF0AEB">
          <w:t>ę</w:t>
        </w:r>
      </w:ins>
      <w:ins w:id="13011" w:author="Okot" w:date="2020-01-30T15:05:00Z">
        <w:r>
          <w:t xml:space="preserve"> obecną, a jeśli w przyszłości zaistniałaby konieczność</w:t>
        </w:r>
        <w:r w:rsidR="00AF0AEB">
          <w:t xml:space="preserve"> rozbudowy, to jest </w:t>
        </w:r>
      </w:ins>
      <w:ins w:id="13012" w:author="Okot" w:date="2020-01-30T15:06:00Z">
        <w:r w:rsidR="00AF0AEB">
          <w:t>bezproblemowa</w:t>
        </w:r>
      </w:ins>
      <w:ins w:id="13013" w:author="Okot" w:date="2020-01-30T15:05:00Z">
        <w:r w:rsidR="00AF0AEB">
          <w:t>.</w:t>
        </w:r>
      </w:ins>
    </w:p>
    <w:p w14:paraId="1DD96EA1" w14:textId="232D5633" w:rsidR="00AF0AEB" w:rsidRDefault="00AF0AEB">
      <w:pPr>
        <w:rPr>
          <w:ins w:id="13014" w:author="Okot" w:date="2020-01-30T15:06:00Z"/>
        </w:rPr>
        <w:pPrChange w:id="13015" w:author="Okot" w:date="2020-01-30T15:03:00Z">
          <w:pPr>
            <w:ind w:firstLine="0"/>
          </w:pPr>
        </w:pPrChange>
      </w:pPr>
      <w:ins w:id="13016" w:author="Okot" w:date="2020-01-30T15:06:00Z">
        <w:r>
          <w:t>Na kolejnym rysunku przedstawiono szczegółowo</w:t>
        </w:r>
      </w:ins>
      <w:ins w:id="13017"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3018" w:author="Okot" w:date="2020-01-30T15:06:00Z"/>
        </w:rPr>
      </w:pPr>
    </w:p>
    <w:p w14:paraId="08183894" w14:textId="25E04F97" w:rsidR="00AF0AEB" w:rsidRDefault="00AF0AEB">
      <w:pPr>
        <w:ind w:firstLine="0"/>
        <w:rPr>
          <w:ins w:id="13019" w:author="Okot" w:date="2020-01-30T14:56:00Z"/>
        </w:rPr>
      </w:pPr>
      <w:ins w:id="13020"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21" w:author="Okot" w:date="2020-01-30T15:07:00Z"/>
        </w:rPr>
        <w:pPrChange w:id="13022" w:author="Okot" w:date="2020-01-30T14:56:00Z">
          <w:pPr>
            <w:ind w:firstLine="0"/>
          </w:pPr>
        </w:pPrChange>
      </w:pPr>
    </w:p>
    <w:p w14:paraId="1094EAD3" w14:textId="2097B7C5" w:rsidR="00AF0AEB" w:rsidRDefault="00AF0AEB">
      <w:pPr>
        <w:ind w:firstLine="0"/>
        <w:jc w:val="center"/>
        <w:rPr>
          <w:ins w:id="13023" w:author="Okot" w:date="2020-01-30T15:07:00Z"/>
        </w:rPr>
        <w:pPrChange w:id="13024" w:author="Okot" w:date="2020-01-30T14:56:00Z">
          <w:pPr>
            <w:ind w:firstLine="0"/>
          </w:pPr>
        </w:pPrChange>
      </w:pPr>
      <w:ins w:id="13025" w:author="Okot" w:date="2020-01-30T15:07:00Z">
        <w:r>
          <w:t>Rys. 5.21. Szczegółowe parametry wybranego serwera [</w:t>
        </w:r>
      </w:ins>
      <w:ins w:id="13026" w:author="Okot" w:date="2020-01-31T14:59:00Z">
        <w:r w:rsidR="003C3154">
          <w:t>20</w:t>
        </w:r>
      </w:ins>
      <w:del w:id="13027" w:author="Okot" w:date="2020-03-24T11:10:00Z">
        <w:r w:rsidR="005A135C" w:rsidDel="003C3154">
          <w:delText>5</w:delText>
        </w:r>
      </w:del>
      <w:ins w:id="13028" w:author="Okot" w:date="2020-01-30T15:07:00Z">
        <w:r>
          <w:t>].</w:t>
        </w:r>
      </w:ins>
    </w:p>
    <w:p w14:paraId="3DE67497" w14:textId="77777777" w:rsidR="00AF0AEB" w:rsidRDefault="00AF0AEB">
      <w:pPr>
        <w:ind w:firstLine="0"/>
        <w:jc w:val="center"/>
        <w:rPr>
          <w:ins w:id="13029" w:author="Okot" w:date="2020-01-30T15:08:00Z"/>
        </w:rPr>
        <w:pPrChange w:id="13030" w:author="Okot" w:date="2020-01-30T14:56:00Z">
          <w:pPr>
            <w:ind w:firstLine="0"/>
          </w:pPr>
        </w:pPrChange>
      </w:pPr>
    </w:p>
    <w:p w14:paraId="0887A4FB" w14:textId="05195D01" w:rsidR="00AF0AEB" w:rsidRDefault="00AF0AEB">
      <w:pPr>
        <w:tabs>
          <w:tab w:val="left" w:pos="7407"/>
        </w:tabs>
        <w:rPr>
          <w:ins w:id="13031" w:author="Okot" w:date="2020-01-30T15:32:00Z"/>
        </w:rPr>
        <w:pPrChange w:id="13032" w:author="Okot" w:date="2020-01-30T15:10:00Z">
          <w:pPr>
            <w:ind w:firstLine="0"/>
          </w:pPr>
        </w:pPrChange>
      </w:pPr>
      <w:ins w:id="13033" w:author="Okot" w:date="2020-01-30T15:08:00Z">
        <w:r>
          <w:t xml:space="preserve">Zdecydowano się na system operacyjny </w:t>
        </w:r>
      </w:ins>
      <w:ins w:id="13034" w:author="Okot" w:date="2020-01-30T15:09:00Z">
        <w:r>
          <w:t>Ubuntu ze względu na to,</w:t>
        </w:r>
      </w:ins>
      <w:ins w:id="13035" w:author="Okot" w:date="2020-01-30T15:10:00Z">
        <w:r>
          <w:t xml:space="preserve"> że jest to nowoczesna dystrybucja z aktualnym zestawem pakietów, a jednocześnie edycja LTS</w:t>
        </w:r>
      </w:ins>
      <w:ins w:id="13036" w:author="Okot" w:date="2020-01-30T15:11:00Z">
        <w:r>
          <w:t> (18.04) zapewnia stabilność. Dodatkowo obsługa systemu Ubuntu jest bardzo wygodna i intuicyjna (w przeciwieństwie do chociażby Archa), co by</w:t>
        </w:r>
      </w:ins>
      <w:ins w:id="13037"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38" w:author="Okot" w:date="2020-01-30T15:58:00Z"/>
        </w:rPr>
        <w:pPrChange w:id="13039" w:author="Okot" w:date="2020-01-30T15:58:00Z">
          <w:pPr>
            <w:ind w:firstLine="0"/>
          </w:pPr>
        </w:pPrChange>
      </w:pPr>
      <w:ins w:id="13040" w:author="Okot" w:date="2020-01-30T15:32:00Z">
        <w:r>
          <w:t xml:space="preserve">Po opłaceniu serwera, otrzymano dane dostępowe. </w:t>
        </w:r>
      </w:ins>
    </w:p>
    <w:p w14:paraId="0BBA9E3C" w14:textId="77777777" w:rsidR="003C4A42" w:rsidRDefault="003C4A42">
      <w:pPr>
        <w:tabs>
          <w:tab w:val="left" w:pos="7407"/>
        </w:tabs>
        <w:jc w:val="left"/>
        <w:rPr>
          <w:ins w:id="13041" w:author="Okot" w:date="2020-01-30T15:37:00Z"/>
        </w:rPr>
        <w:pPrChange w:id="13042" w:author="Okot" w:date="2020-01-30T15:58:00Z">
          <w:pPr>
            <w:ind w:firstLine="0"/>
          </w:pPr>
        </w:pPrChange>
      </w:pPr>
    </w:p>
    <w:p w14:paraId="15082E2B" w14:textId="2B7176E3" w:rsidR="008D4D75" w:rsidRDefault="008D4D75">
      <w:pPr>
        <w:tabs>
          <w:tab w:val="left" w:pos="7407"/>
        </w:tabs>
        <w:ind w:firstLine="0"/>
        <w:jc w:val="center"/>
        <w:rPr>
          <w:ins w:id="13043" w:author="Okot" w:date="2020-01-30T15:09:00Z"/>
        </w:rPr>
        <w:pPrChange w:id="13044" w:author="Okot" w:date="2020-01-30T15:38:00Z">
          <w:pPr>
            <w:ind w:firstLine="0"/>
          </w:pPr>
        </w:pPrChange>
      </w:pPr>
      <w:ins w:id="13045"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46" w:author="Okot" w:date="2020-01-30T15:58:00Z"/>
        </w:rPr>
        <w:pPrChange w:id="13047" w:author="Okot" w:date="2020-01-30T15:38:00Z">
          <w:pPr>
            <w:ind w:firstLine="0"/>
          </w:pPr>
        </w:pPrChange>
      </w:pPr>
      <w:ins w:id="13048" w:author="Okot" w:date="2020-01-30T15:37:00Z">
        <w:r>
          <w:t xml:space="preserve">Rys. 5.22. </w:t>
        </w:r>
      </w:ins>
      <w:ins w:id="13049" w:author="Okot" w:date="2020-01-30T15:38:00Z">
        <w:r>
          <w:t xml:space="preserve">Panel do zarządzenia serwerem udostępniany przez </w:t>
        </w:r>
        <w:r w:rsidR="00921C80">
          <w:t>O</w:t>
        </w:r>
        <w:r>
          <w:t>V</w:t>
        </w:r>
      </w:ins>
      <w:ins w:id="13050" w:author="Okot" w:date="2020-01-30T17:20:00Z">
        <w:r w:rsidR="00921C80">
          <w:t>H</w:t>
        </w:r>
      </w:ins>
      <w:ins w:id="13051" w:author="Okot" w:date="2020-01-30T15:38:00Z">
        <w:r>
          <w:t> [</w:t>
        </w:r>
      </w:ins>
      <w:ins w:id="13052" w:author="Okot" w:date="2020-01-31T15:00:00Z">
        <w:r w:rsidR="003C3154">
          <w:t>20</w:t>
        </w:r>
      </w:ins>
      <w:del w:id="13053" w:author="Okot" w:date="2020-03-24T11:10:00Z">
        <w:r w:rsidR="005A135C" w:rsidDel="003C3154">
          <w:delText>5</w:delText>
        </w:r>
      </w:del>
      <w:ins w:id="13054" w:author="Okot" w:date="2020-01-30T15:38:00Z">
        <w:r>
          <w:t>].</w:t>
        </w:r>
      </w:ins>
    </w:p>
    <w:p w14:paraId="1155280F" w14:textId="77777777" w:rsidR="003C4A42" w:rsidRDefault="003C4A42">
      <w:pPr>
        <w:jc w:val="center"/>
        <w:rPr>
          <w:ins w:id="13055" w:author="Okot" w:date="2020-01-30T15:58:00Z"/>
        </w:rPr>
        <w:pPrChange w:id="13056" w:author="Okot" w:date="2020-01-30T15:38:00Z">
          <w:pPr>
            <w:ind w:firstLine="0"/>
          </w:pPr>
        </w:pPrChange>
      </w:pPr>
    </w:p>
    <w:p w14:paraId="0AEE8D23" w14:textId="2EA40B22" w:rsidR="003C4A42" w:rsidRDefault="003C4A42" w:rsidP="00D404B4">
      <w:ins w:id="13057" w:author="Okot" w:date="2020-01-30T15:58:00Z">
        <w:r>
          <w:t xml:space="preserve">Pierwszym krokiem po wejściu do panelu zarządzania była zmiana hasła dla </w:t>
        </w:r>
        <w:r w:rsidRPr="00752E61">
          <w:rPr>
            <w:i/>
            <w:rPrChange w:id="13058" w:author="Okot" w:date="2020-03-24T08:08:00Z">
              <w:rPr/>
            </w:rPrChange>
          </w:rPr>
          <w:t>roota</w:t>
        </w:r>
        <w:r>
          <w:t xml:space="preserve">, ponieważ pierwotne hasło zostało wysłane na maila </w:t>
        </w:r>
        <w:r w:rsidRPr="00752E61">
          <w:rPr>
            <w:i/>
            <w:rPrChange w:id="13059"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60" w:author="Okot" w:date="2020-01-30T16:04:00Z"/>
        </w:rPr>
      </w:pPr>
    </w:p>
    <w:p w14:paraId="11915C39" w14:textId="25A86AAC" w:rsidR="003C4A42" w:rsidRDefault="003C4A42" w:rsidP="00D404B4">
      <w:pPr>
        <w:ind w:firstLine="0"/>
        <w:jc w:val="center"/>
        <w:rPr>
          <w:ins w:id="13061" w:author="Okot" w:date="2020-01-30T15:37:00Z"/>
        </w:rPr>
      </w:pPr>
      <w:ins w:id="13062" w:author="Okot" w:date="2020-01-30T16:05:00Z">
        <w:r>
          <w:rPr>
            <w:noProof/>
            <w:lang w:eastAsia="pl-PL"/>
          </w:rPr>
          <w:lastRenderedPageBreak/>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63" w:author="Okot" w:date="2020-01-30T16:06:00Z"/>
        </w:rPr>
        <w:pPrChange w:id="13064" w:author="Okot" w:date="2020-01-30T16:05:00Z">
          <w:pPr>
            <w:ind w:firstLine="0"/>
          </w:pPr>
        </w:pPrChange>
      </w:pPr>
      <w:ins w:id="13065" w:author="Okot" w:date="2020-01-30T16:05:00Z">
        <w:r>
          <w:t>Rys. 5.23</w:t>
        </w:r>
      </w:ins>
      <w:ins w:id="13066" w:author="Okot" w:date="2020-01-30T16:06:00Z">
        <w:r>
          <w:t>. Konsola KVM zapewniana przez OVH [</w:t>
        </w:r>
      </w:ins>
      <w:ins w:id="13067" w:author="Okot" w:date="2020-01-31T15:00:00Z">
        <w:r w:rsidR="003C3154">
          <w:t>20</w:t>
        </w:r>
      </w:ins>
      <w:del w:id="13068" w:author="Okot" w:date="2020-03-24T11:10:00Z">
        <w:r w:rsidR="005A135C" w:rsidDel="003C3154">
          <w:delText>5</w:delText>
        </w:r>
      </w:del>
      <w:ins w:id="13069" w:author="Okot" w:date="2020-01-30T16:06:00Z">
        <w:r>
          <w:t>].</w:t>
        </w:r>
      </w:ins>
    </w:p>
    <w:p w14:paraId="30FF30D9" w14:textId="77777777" w:rsidR="003C4A42" w:rsidRDefault="003C4A42">
      <w:pPr>
        <w:jc w:val="center"/>
        <w:rPr>
          <w:ins w:id="13070" w:author="Okot" w:date="2020-01-30T16:06:00Z"/>
        </w:rPr>
        <w:pPrChange w:id="13071" w:author="Okot" w:date="2020-01-30T16:05:00Z">
          <w:pPr>
            <w:ind w:firstLine="0"/>
          </w:pPr>
        </w:pPrChange>
      </w:pPr>
    </w:p>
    <w:p w14:paraId="4901B7BE" w14:textId="7B23A328" w:rsidR="003C4A42" w:rsidRDefault="003C4A42">
      <w:pPr>
        <w:rPr>
          <w:ins w:id="13072" w:author="Okot" w:date="2020-01-30T16:11:00Z"/>
        </w:rPr>
        <w:pPrChange w:id="13073" w:author="Okot" w:date="2020-01-30T16:06:00Z">
          <w:pPr>
            <w:ind w:firstLine="0"/>
          </w:pPr>
        </w:pPrChange>
      </w:pPr>
      <w:ins w:id="13074" w:author="Okot" w:date="2020-01-30T16:06:00Z">
        <w:r>
          <w:t xml:space="preserve">Do </w:t>
        </w:r>
      </w:ins>
      <w:ins w:id="13075" w:author="Okot" w:date="2020-01-30T16:07:00Z">
        <w:r>
          <w:t>łączenia się przez SSH wybrano</w:t>
        </w:r>
      </w:ins>
      <w:ins w:id="13076" w:author="Okot" w:date="2020-01-30T16:08:00Z">
        <w:r>
          <w:t xml:space="preserve"> bezpłatny</w:t>
        </w:r>
      </w:ins>
      <w:ins w:id="13077" w:author="Okot" w:date="2020-01-30T16:07:00Z">
        <w:r>
          <w:t xml:space="preserve"> program PuTTY, który jest obecny na </w:t>
        </w:r>
      </w:ins>
      <w:ins w:id="13078" w:author="Okot" w:date="2020-01-30T16:08:00Z">
        <w:r>
          <w:t>rynku</w:t>
        </w:r>
      </w:ins>
      <w:ins w:id="13079" w:author="Okot" w:date="2020-01-30T16:07:00Z">
        <w:r>
          <w:t xml:space="preserve"> </w:t>
        </w:r>
      </w:ins>
      <w:ins w:id="13080" w:author="Okot" w:date="2020-01-30T16:08:00Z">
        <w:r>
          <w:t xml:space="preserve">od </w:t>
        </w:r>
        <w:r w:rsidR="00901BB3">
          <w:t>ponad 20 lat i ju</w:t>
        </w:r>
      </w:ins>
      <w:ins w:id="13081" w:author="Okot" w:date="2020-01-30T16:17:00Z">
        <w:r w:rsidR="00901BB3">
          <w:t>ż wielokrotnie z niego korzystano.</w:t>
        </w:r>
      </w:ins>
    </w:p>
    <w:p w14:paraId="0ED5F1CD" w14:textId="77777777" w:rsidR="00B76D3D" w:rsidRDefault="00B76D3D" w:rsidP="00F92309">
      <w:pPr>
        <w:ind w:firstLine="0"/>
        <w:rPr>
          <w:ins w:id="13082" w:author="Okot" w:date="2020-01-30T16:11:00Z"/>
        </w:rPr>
      </w:pPr>
    </w:p>
    <w:p w14:paraId="40AA040A" w14:textId="5516A27C" w:rsidR="00B76D3D" w:rsidRDefault="00B76D3D">
      <w:pPr>
        <w:ind w:firstLine="0"/>
        <w:jc w:val="center"/>
        <w:rPr>
          <w:ins w:id="13083" w:author="Okot" w:date="2020-01-30T16:07:00Z"/>
        </w:rPr>
        <w:pPrChange w:id="13084" w:author="Okot" w:date="2020-01-30T16:12:00Z">
          <w:pPr>
            <w:ind w:firstLine="0"/>
          </w:pPr>
        </w:pPrChange>
      </w:pPr>
      <w:ins w:id="13085"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86" w:author="Okot" w:date="2020-01-30T16:12:00Z"/>
        </w:rPr>
      </w:pPr>
    </w:p>
    <w:p w14:paraId="69DA8266" w14:textId="0F8B9770" w:rsidR="00B76D3D" w:rsidRDefault="00B76D3D">
      <w:pPr>
        <w:ind w:firstLine="0"/>
        <w:jc w:val="center"/>
        <w:rPr>
          <w:ins w:id="13087" w:author="Okot" w:date="2020-01-30T16:36:00Z"/>
        </w:rPr>
        <w:pPrChange w:id="13088" w:author="Okot" w:date="2020-01-30T16:12:00Z">
          <w:pPr>
            <w:ind w:firstLine="0"/>
          </w:pPr>
        </w:pPrChange>
      </w:pPr>
      <w:ins w:id="13089" w:author="Okot" w:date="2020-01-30T16:12:00Z">
        <w:r>
          <w:t>Rys. 5.24. Pierwsze udane logowanie za pomocą SSH do serwera.</w:t>
        </w:r>
      </w:ins>
    </w:p>
    <w:p w14:paraId="4985931C" w14:textId="77777777" w:rsidR="00651F9C" w:rsidRDefault="00651F9C">
      <w:pPr>
        <w:ind w:firstLine="0"/>
        <w:jc w:val="center"/>
        <w:rPr>
          <w:ins w:id="13090" w:author="Okot" w:date="2020-01-30T16:36:00Z"/>
        </w:rPr>
        <w:pPrChange w:id="13091" w:author="Okot" w:date="2020-01-30T16:12:00Z">
          <w:pPr>
            <w:ind w:firstLine="0"/>
          </w:pPr>
        </w:pPrChange>
      </w:pPr>
    </w:p>
    <w:p w14:paraId="5D3252D7" w14:textId="09E0FCF1" w:rsidR="00651F9C" w:rsidRDefault="00651F9C" w:rsidP="00D404B4">
      <w:pPr>
        <w:rPr>
          <w:ins w:id="13092" w:author="Okot" w:date="2020-01-30T16:38:00Z"/>
        </w:rPr>
      </w:pPr>
      <w:ins w:id="13093" w:author="Okot" w:date="2020-01-30T16:37:00Z">
        <w:r>
          <w:t>Po potwierdzeniu, że połączenie SSH działa, zainstalowano pakiety PostgreSQL i utworzono bazę danych</w:t>
        </w:r>
      </w:ins>
      <w:ins w:id="13094" w:author="Okot" w:date="2020-01-30T17:21:00Z">
        <w:r w:rsidR="002E2E72">
          <w:t xml:space="preserve"> dla </w:t>
        </w:r>
      </w:ins>
      <w:ins w:id="13095" w:author="Okot" w:date="2020-01-30T17:22:00Z">
        <w:r w:rsidR="007759D4">
          <w:t xml:space="preserve">deweloperskiej wersji </w:t>
        </w:r>
      </w:ins>
      <w:ins w:id="13096" w:author="Okot" w:date="2020-01-30T17:21:00Z">
        <w:r w:rsidR="002E2E72">
          <w:t>aplikacji</w:t>
        </w:r>
      </w:ins>
      <w:ins w:id="13097" w:author="Okot" w:date="2020-01-30T16:37:00Z">
        <w:r>
          <w:t>.</w:t>
        </w:r>
      </w:ins>
    </w:p>
    <w:p w14:paraId="2D2DF88F" w14:textId="7E589A0D" w:rsidR="00651F9C" w:rsidRDefault="00651F9C">
      <w:pPr>
        <w:ind w:firstLine="0"/>
        <w:jc w:val="left"/>
        <w:rPr>
          <w:ins w:id="13098" w:author="Okot" w:date="2020-01-30T16:12:00Z"/>
        </w:rPr>
        <w:pPrChange w:id="13099" w:author="Okot" w:date="2020-01-30T16:52:00Z">
          <w:pPr>
            <w:ind w:firstLine="0"/>
          </w:pPr>
        </w:pPrChange>
      </w:pPr>
      <w:ins w:id="13100" w:author="Okot" w:date="2020-01-30T16:41:00Z">
        <w:r>
          <w:rPr>
            <w:noProof/>
            <w:lang w:eastAsia="pl-PL"/>
          </w:rPr>
          <w:lastRenderedPageBreak/>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101" w:author="Okot" w:date="2020-01-30T16:41:00Z"/>
        </w:rPr>
        <w:pPrChange w:id="13102" w:author="Okot" w:date="2020-01-30T16:12:00Z">
          <w:pPr>
            <w:ind w:firstLine="0"/>
          </w:pPr>
        </w:pPrChange>
      </w:pPr>
    </w:p>
    <w:p w14:paraId="672B3B5A" w14:textId="3E057BAF" w:rsidR="00651F9C" w:rsidRDefault="00651F9C">
      <w:pPr>
        <w:ind w:firstLine="0"/>
        <w:jc w:val="center"/>
        <w:rPr>
          <w:ins w:id="13103" w:author="Okot" w:date="2020-01-31T15:43:00Z"/>
        </w:rPr>
        <w:pPrChange w:id="13104" w:author="Okot" w:date="2020-01-30T16:12:00Z">
          <w:pPr>
            <w:ind w:firstLine="0"/>
          </w:pPr>
        </w:pPrChange>
      </w:pPr>
      <w:ins w:id="13105" w:author="Okot" w:date="2020-01-30T16:41:00Z">
        <w:r>
          <w:t>Rys. 5.25.</w:t>
        </w:r>
      </w:ins>
      <w:ins w:id="13106" w:author="Okot" w:date="2020-01-30T16:42:00Z">
        <w:r>
          <w:t xml:space="preserve"> Proces instalacji pakietów PostgreSQL oraz tworzenia bazy danych.</w:t>
        </w:r>
      </w:ins>
    </w:p>
    <w:p w14:paraId="0FC2F50A" w14:textId="77777777" w:rsidR="0025370C" w:rsidRDefault="0025370C">
      <w:pPr>
        <w:ind w:firstLine="0"/>
        <w:jc w:val="center"/>
        <w:rPr>
          <w:ins w:id="13107" w:author="Okot" w:date="2020-01-31T15:43:00Z"/>
        </w:rPr>
        <w:pPrChange w:id="13108" w:author="Okot" w:date="2020-01-30T16:12:00Z">
          <w:pPr>
            <w:ind w:firstLine="0"/>
          </w:pPr>
        </w:pPrChange>
      </w:pPr>
    </w:p>
    <w:p w14:paraId="453F4198" w14:textId="323DAB8C" w:rsidR="0025370C" w:rsidRDefault="0025370C">
      <w:pPr>
        <w:rPr>
          <w:ins w:id="13109" w:author="Okot" w:date="2020-01-31T16:11:00Z"/>
        </w:rPr>
        <w:pPrChange w:id="13110" w:author="Okot" w:date="2020-01-31T15:43:00Z">
          <w:pPr>
            <w:ind w:firstLine="0"/>
          </w:pPr>
        </w:pPrChange>
      </w:pPr>
      <w:ins w:id="13111" w:author="Okot" w:date="2020-01-31T15:44:00Z">
        <w:r>
          <w:t xml:space="preserve">Kolejnym krokiem była instalacja Ruby on Rails. Skorzystano z </w:t>
        </w:r>
      </w:ins>
      <w:ins w:id="13112" w:author="Okot" w:date="2020-01-31T15:45:00Z">
        <w:r>
          <w:t>tutoriala ze strony HowtoForge</w:t>
        </w:r>
      </w:ins>
      <w:ins w:id="13113" w:author="Okot" w:date="2020-01-31T15:46:00Z">
        <w:r>
          <w:t> [</w:t>
        </w:r>
      </w:ins>
      <w:r w:rsidR="005A135C">
        <w:t>1</w:t>
      </w:r>
      <w:ins w:id="13114" w:author="Okot" w:date="2020-03-24T11:17:00Z">
        <w:r w:rsidR="000473DF">
          <w:t>4</w:t>
        </w:r>
      </w:ins>
      <w:del w:id="13115" w:author="Okot" w:date="2020-03-24T11:17:00Z">
        <w:r w:rsidR="005A135C" w:rsidDel="000473DF">
          <w:delText>0</w:delText>
        </w:r>
      </w:del>
      <w:ins w:id="13116" w:author="Okot" w:date="2020-01-31T15:46:00Z">
        <w:r>
          <w:t>]</w:t>
        </w:r>
      </w:ins>
      <w:ins w:id="13117" w:author="Okot" w:date="2020-01-31T15:45:00Z">
        <w:r>
          <w:t xml:space="preserve">, na której można znaleźć </w:t>
        </w:r>
      </w:ins>
      <w:ins w:id="13118" w:author="Okot" w:date="2020-01-31T15:46:00Z">
        <w:r>
          <w:t>instrukcje jak robić różne operacje na linuksie tworzone przez społeczność.</w:t>
        </w:r>
      </w:ins>
    </w:p>
    <w:p w14:paraId="4C28EBCC" w14:textId="77777777" w:rsidR="004932A6" w:rsidRDefault="004932A6">
      <w:pPr>
        <w:ind w:firstLine="0"/>
        <w:rPr>
          <w:ins w:id="13119" w:author="Okot" w:date="2020-01-31T16:11:00Z"/>
        </w:rPr>
      </w:pPr>
    </w:p>
    <w:p w14:paraId="58EAC630" w14:textId="72026476" w:rsidR="004932A6" w:rsidRDefault="00FC6C2E">
      <w:pPr>
        <w:ind w:firstLine="0"/>
        <w:rPr>
          <w:ins w:id="13120" w:author="Okot" w:date="2020-01-30T16:42:00Z"/>
        </w:rPr>
      </w:pPr>
      <w:ins w:id="13121"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22" w:author="Okot" w:date="2020-03-24T08:08:00Z"/>
        </w:rPr>
        <w:pPrChange w:id="13123" w:author="Okot" w:date="2020-01-30T16:12:00Z">
          <w:pPr>
            <w:ind w:firstLine="0"/>
          </w:pPr>
        </w:pPrChange>
      </w:pPr>
      <w:ins w:id="13124" w:author="Okot" w:date="2020-01-31T16:12:00Z">
        <w:r>
          <w:t>Rys. 5.26. Kolejne kroki instalcji RoR na Ubuntu.</w:t>
        </w:r>
      </w:ins>
    </w:p>
    <w:p w14:paraId="1D50A8E3" w14:textId="77777777" w:rsidR="00752E61" w:rsidRDefault="00752E61">
      <w:pPr>
        <w:ind w:firstLine="0"/>
        <w:jc w:val="center"/>
        <w:rPr>
          <w:ins w:id="13125" w:author="Okot" w:date="2020-01-31T16:12:00Z"/>
        </w:rPr>
        <w:pPrChange w:id="13126" w:author="Okot" w:date="2020-01-30T16:12:00Z">
          <w:pPr>
            <w:ind w:firstLine="0"/>
          </w:pPr>
        </w:pPrChange>
      </w:pPr>
    </w:p>
    <w:p w14:paraId="2F2204BB" w14:textId="71F24F77" w:rsidR="00C35FC2" w:rsidRDefault="00C35FC2">
      <w:pPr>
        <w:rPr>
          <w:ins w:id="13127" w:author="Okot" w:date="2020-01-31T16:30:00Z"/>
        </w:rPr>
        <w:pPrChange w:id="13128" w:author="Okot" w:date="2020-01-31T16:14:00Z">
          <w:pPr>
            <w:ind w:firstLine="0"/>
          </w:pPr>
        </w:pPrChange>
      </w:pPr>
      <w:ins w:id="13129" w:author="Okot" w:date="2020-01-31T16:14:00Z">
        <w:r>
          <w:t xml:space="preserve">W pierwszym kroku zainstalowano pakiety </w:t>
        </w:r>
      </w:ins>
      <w:ins w:id="13130" w:author="Okot" w:date="2020-01-31T16:15:00Z">
        <w:r>
          <w:t xml:space="preserve">RVM (Ruby Version </w:t>
        </w:r>
        <w:r w:rsidR="002E07CC">
          <w:t>Manager</w:t>
        </w:r>
        <w:r>
          <w:t xml:space="preserve">), który jest </w:t>
        </w:r>
      </w:ins>
      <w:ins w:id="13131" w:author="Okot" w:date="2020-01-31T16:16:00Z">
        <w:r>
          <w:t xml:space="preserve">narzędziem wiersza poleceń służącym do instalacji i konfiguracji </w:t>
        </w:r>
      </w:ins>
      <w:ins w:id="13132" w:author="Okot" w:date="2020-01-31T16:21:00Z">
        <w:r>
          <w:t>R</w:t>
        </w:r>
      </w:ins>
      <w:ins w:id="13133" w:author="Okot" w:date="2020-01-31T16:16:00Z">
        <w:r>
          <w:t xml:space="preserve">uby’ego – w tym do zarządzania wieloma wersjami języka na jednym systemie. </w:t>
        </w:r>
      </w:ins>
      <w:ins w:id="13134" w:author="Okot" w:date="2020-01-31T16:17:00Z">
        <w:r>
          <w:t>Drugim p</w:t>
        </w:r>
        <w:r w:rsidR="002E07CC">
          <w:t xml:space="preserve">oleceniem zainstalowano </w:t>
        </w:r>
        <w:r w:rsidR="002E07CC">
          <w:lastRenderedPageBreak/>
          <w:t>stabiln</w:t>
        </w:r>
      </w:ins>
      <w:ins w:id="13135" w:author="Okot" w:date="2020-01-31T16:48:00Z">
        <w:r w:rsidR="002E07CC">
          <w:t>ą</w:t>
        </w:r>
      </w:ins>
      <w:ins w:id="13136" w:author="Okot" w:date="2020-01-31T16:17:00Z">
        <w:r>
          <w:t xml:space="preserve"> wersję w/w narzędzia.</w:t>
        </w:r>
      </w:ins>
      <w:ins w:id="13137" w:author="Okot" w:date="2020-01-31T16:18:00Z">
        <w:r>
          <w:t xml:space="preserve"> Nastę</w:t>
        </w:r>
        <w:r w:rsidR="00E275DC">
          <w:t>pnie uruchomiono wymagany skrypt.</w:t>
        </w:r>
      </w:ins>
      <w:ins w:id="13138" w:author="Okot" w:date="2020-01-31T16:21:00Z">
        <w:r>
          <w:t xml:space="preserve"> Czwarte polecenie zleca instalację ostatniej stabilnej wersji Ruby’ego (na dzień pisania pracy </w:t>
        </w:r>
      </w:ins>
      <w:ins w:id="13139" w:author="Okot" w:date="2020-01-31T16:47:00Z">
        <w:r w:rsidR="002E07CC">
          <w:t xml:space="preserve">- </w:t>
        </w:r>
      </w:ins>
      <w:ins w:id="13140" w:author="Okot" w:date="2020-01-31T16:21:00Z">
        <w:r>
          <w:t xml:space="preserve">2.5.1), a ostatnie sprawia, </w:t>
        </w:r>
      </w:ins>
      <w:ins w:id="13141" w:author="Okot" w:date="2020-01-31T16:22:00Z">
        <w:r>
          <w:t>że dana wersja będzie domyśln</w:t>
        </w:r>
        <w:r w:rsidR="00E275DC">
          <w:t xml:space="preserve">ie </w:t>
        </w:r>
      </w:ins>
      <w:ins w:id="13142" w:author="Okot" w:date="2020-01-31T16:24:00Z">
        <w:r w:rsidR="00E275DC">
          <w:t>używaną.</w:t>
        </w:r>
      </w:ins>
      <w:ins w:id="13143" w:author="Okot" w:date="2020-01-31T16:30:00Z">
        <w:r w:rsidR="00E275DC">
          <w:t xml:space="preserve"> </w:t>
        </w:r>
      </w:ins>
    </w:p>
    <w:p w14:paraId="4C0497EF" w14:textId="05ADA040" w:rsidR="00E275DC" w:rsidRDefault="00E275DC">
      <w:pPr>
        <w:rPr>
          <w:ins w:id="13144" w:author="Okot" w:date="2020-01-31T16:46:00Z"/>
        </w:rPr>
        <w:pPrChange w:id="13145" w:author="Okot" w:date="2020-01-31T16:14:00Z">
          <w:pPr>
            <w:ind w:firstLine="0"/>
          </w:pPr>
        </w:pPrChange>
      </w:pPr>
      <w:ins w:id="13146" w:author="Okot" w:date="2020-01-31T16:30:00Z">
        <w:r>
          <w:t xml:space="preserve">RoR wymaga </w:t>
        </w:r>
      </w:ins>
      <w:ins w:id="13147" w:author="Okot" w:date="2020-01-31T16:31:00Z">
        <w:r>
          <w:t>JavaScriptu do kompilacji części assetów. Dla Ubuntu polecanym</w:t>
        </w:r>
      </w:ins>
      <w:ins w:id="13148" w:author="Okot" w:date="2020-01-31T16:33:00Z">
        <w:r>
          <w:t xml:space="preserve"> środowiskiem uruchomieniowym </w:t>
        </w:r>
      </w:ins>
      <w:ins w:id="13149" w:author="Okot" w:date="2020-01-31T16:34:00Z">
        <w:r>
          <w:t>JavaScriptu</w:t>
        </w:r>
      </w:ins>
      <w:ins w:id="13150" w:author="Okot" w:date="2020-01-31T16:31:00Z">
        <w:r>
          <w:t xml:space="preserve"> </w:t>
        </w:r>
      </w:ins>
      <w:ins w:id="13151" w:author="Okot" w:date="2020-01-31T16:32:00Z">
        <w:r>
          <w:t>jest Nodejs</w:t>
        </w:r>
      </w:ins>
      <w:ins w:id="13152" w:author="Okot" w:date="2020-01-31T16:34:00Z">
        <w:r>
          <w:t xml:space="preserve">, więc w kolejnym kroku został </w:t>
        </w:r>
      </w:ins>
      <w:ins w:id="13153" w:author="Okot" w:date="2020-01-31T16:47:00Z">
        <w:r w:rsidR="002E07CC">
          <w:t>zainstalowany</w:t>
        </w:r>
      </w:ins>
      <w:ins w:id="13154" w:author="Okot" w:date="2020-01-31T16:34:00Z">
        <w:r>
          <w:t>.</w:t>
        </w:r>
      </w:ins>
      <w:ins w:id="13155" w:author="Okot" w:date="2020-01-31T16:40:00Z">
        <w:r w:rsidR="00573303">
          <w:t xml:space="preserve"> Następnie zaktualizowano do ostatniej wersji RubyGem, </w:t>
        </w:r>
      </w:ins>
      <w:ins w:id="13156" w:author="Okot" w:date="2020-01-31T16:41:00Z">
        <w:r w:rsidR="00573303">
          <w:t>który jest menadżerem pakietów Ruby’ego i wykorzystano go do zainstalowania ostatniej</w:t>
        </w:r>
      </w:ins>
      <w:ins w:id="13157" w:author="Okot" w:date="2020-01-31T16:43:00Z">
        <w:r w:rsidR="00573303">
          <w:t xml:space="preserve"> (na dzień pisania tych słów) stabilnej wersji frameworka Ruby on </w:t>
        </w:r>
      </w:ins>
      <w:ins w:id="13158" w:author="Okot" w:date="2020-01-31T16:44:00Z">
        <w:r w:rsidR="00573303">
          <w:t>Rails.</w:t>
        </w:r>
      </w:ins>
    </w:p>
    <w:p w14:paraId="405869FD" w14:textId="5EE9A91C" w:rsidR="00FC6C2E" w:rsidRDefault="00FC6C2E">
      <w:pPr>
        <w:rPr>
          <w:ins w:id="13159" w:author="Okot" w:date="2020-02-05T16:24:00Z"/>
        </w:rPr>
        <w:pPrChange w:id="13160" w:author="Okot" w:date="2020-01-31T16:14:00Z">
          <w:pPr>
            <w:ind w:firstLine="0"/>
          </w:pPr>
        </w:pPrChange>
      </w:pPr>
      <w:ins w:id="13161" w:author="Okot" w:date="2020-01-31T16:46:00Z">
        <w:r>
          <w:t>Zainstalowawszy w/w niezbędne komponenty, można było przystąpić do tworzenia projektu.</w:t>
        </w:r>
      </w:ins>
    </w:p>
    <w:p w14:paraId="0E3E075D" w14:textId="77777777" w:rsidR="00AB2D33" w:rsidRDefault="00AB2D33">
      <w:pPr>
        <w:ind w:firstLine="0"/>
        <w:rPr>
          <w:ins w:id="13162" w:author="Okot" w:date="2020-02-05T16:40:00Z"/>
        </w:rPr>
      </w:pPr>
    </w:p>
    <w:p w14:paraId="1903355B" w14:textId="6A8AB3F3" w:rsidR="00EC0781" w:rsidRDefault="00EC0781">
      <w:pPr>
        <w:ind w:firstLine="0"/>
        <w:jc w:val="center"/>
        <w:rPr>
          <w:ins w:id="13163" w:author="Okot" w:date="2020-01-31T16:17:00Z"/>
        </w:rPr>
        <w:pPrChange w:id="13164" w:author="Okot" w:date="2020-02-05T16:40:00Z">
          <w:pPr>
            <w:ind w:firstLine="0"/>
          </w:pPr>
        </w:pPrChange>
      </w:pPr>
      <w:ins w:id="13165"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66" w:author="Okot" w:date="2020-02-05T16:41:00Z"/>
        </w:rPr>
        <w:pPrChange w:id="13167" w:author="Okot" w:date="2020-02-05T16:40:00Z">
          <w:pPr>
            <w:ind w:firstLine="0"/>
          </w:pPr>
        </w:pPrChange>
      </w:pPr>
      <w:ins w:id="13168" w:author="Okot" w:date="2020-02-05T16:40:00Z">
        <w:r>
          <w:t>Rys. 5.</w:t>
        </w:r>
      </w:ins>
      <w:ins w:id="13169" w:author="Okot" w:date="2020-02-05T16:41:00Z">
        <w:r>
          <w:t>27. Instrukcja tworzenia nowego projektu.</w:t>
        </w:r>
      </w:ins>
    </w:p>
    <w:p w14:paraId="690AEF20" w14:textId="77777777" w:rsidR="00EC0781" w:rsidRDefault="00EC0781">
      <w:pPr>
        <w:jc w:val="center"/>
        <w:rPr>
          <w:ins w:id="13170" w:author="Okot" w:date="2020-02-05T16:41:00Z"/>
        </w:rPr>
        <w:pPrChange w:id="13171" w:author="Okot" w:date="2020-02-05T16:40:00Z">
          <w:pPr>
            <w:ind w:firstLine="0"/>
          </w:pPr>
        </w:pPrChange>
      </w:pPr>
    </w:p>
    <w:p w14:paraId="6CCED63C" w14:textId="6E27FA66" w:rsidR="00EC0781" w:rsidRDefault="00EC0781">
      <w:pPr>
        <w:rPr>
          <w:ins w:id="13172" w:author="Okot" w:date="2020-02-05T16:43:00Z"/>
        </w:rPr>
        <w:pPrChange w:id="13173" w:author="Okot" w:date="2020-02-05T16:51:00Z">
          <w:pPr>
            <w:ind w:firstLine="0"/>
          </w:pPr>
        </w:pPrChange>
      </w:pPr>
      <w:ins w:id="13174" w:author="Okot" w:date="2020-02-05T16:41:00Z">
        <w:r>
          <w:t>Do stworzenia projektu użyto powyż</w:t>
        </w:r>
        <w:r w:rsidR="003824C4">
          <w:t>szej instrukcji</w:t>
        </w:r>
      </w:ins>
      <w:ins w:id="13175" w:author="Okot" w:date="2020-02-05T16:50:00Z">
        <w:r w:rsidR="00856C0C">
          <w:t>, która nie tylko buduje podstawową strukturę aplikacji, ale te</w:t>
        </w:r>
      </w:ins>
      <w:ins w:id="13176" w:author="Okot" w:date="2020-02-05T16:51:00Z">
        <w:r w:rsidR="00856C0C">
          <w:t>ż instaluje niezbędne składniki do obsługi bazy danych PostgreSQL</w:t>
        </w:r>
      </w:ins>
      <w:ins w:id="13177" w:author="Okot" w:date="2020-02-05T16:41:00Z">
        <w:r w:rsidR="003824C4">
          <w:t xml:space="preserve">. </w:t>
        </w:r>
      </w:ins>
      <w:ins w:id="13178" w:author="Okot" w:date="2020-02-05T16:45:00Z">
        <w:r w:rsidR="00856C0C">
          <w:t xml:space="preserve"> </w:t>
        </w:r>
      </w:ins>
      <w:ins w:id="13179" w:author="Okot" w:date="2020-02-05T16:46:00Z">
        <w:r w:rsidR="00856C0C">
          <w:t>Przy kreowaniu nowego projektu instalowany jest Gem Bundler, którego rolą jest pobranie innych Gemów niezb</w:t>
        </w:r>
      </w:ins>
      <w:ins w:id="13180"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81" w:author="Okot" w:date="2020-02-05T16:41:00Z"/>
        </w:rPr>
        <w:pPrChange w:id="13182" w:author="Okot" w:date="2020-02-05T16:43:00Z">
          <w:pPr>
            <w:ind w:firstLine="0"/>
          </w:pPr>
        </w:pPrChange>
      </w:pPr>
      <w:ins w:id="13183"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84" w:author="Okot" w:date="2020-03-24T08:08:00Z"/>
        </w:rPr>
      </w:pPr>
      <w:ins w:id="13185" w:author="Okot" w:date="2020-02-05T16:43:00Z">
        <w:r>
          <w:t>Rys. 5.28. Pierwszy napotkany b</w:t>
        </w:r>
      </w:ins>
      <w:ins w:id="13186" w:author="Okot" w:date="2020-02-05T16:44:00Z">
        <w:r>
          <w:t>łąd</w:t>
        </w:r>
      </w:ins>
      <w:ins w:id="13187" w:author="Okot" w:date="2020-02-05T16:43:00Z">
        <w:r>
          <w:t>.</w:t>
        </w:r>
      </w:ins>
    </w:p>
    <w:p w14:paraId="3822EBDF" w14:textId="77777777" w:rsidR="00F527E2" w:rsidRDefault="00F527E2" w:rsidP="003824C4">
      <w:pPr>
        <w:jc w:val="center"/>
        <w:rPr>
          <w:ins w:id="13188" w:author="Okot" w:date="2020-02-05T16:43:00Z"/>
        </w:rPr>
      </w:pPr>
    </w:p>
    <w:p w14:paraId="36171050" w14:textId="17546AD1" w:rsidR="00990BED" w:rsidRDefault="00856C0C" w:rsidP="00D404B4">
      <w:pPr>
        <w:rPr>
          <w:ins w:id="13189" w:author="Okot" w:date="2020-02-05T17:02:00Z"/>
        </w:rPr>
      </w:pPr>
      <w:ins w:id="13190" w:author="Okot" w:date="2020-02-05T16:48:00Z">
        <w:r>
          <w:t xml:space="preserve">Podczas instalacji Gemów, po raz pierwszy w trakcie tego procesu zetknięto się z błędem i odkryto, </w:t>
        </w:r>
      </w:ins>
      <w:ins w:id="13191" w:author="Okot" w:date="2020-02-05T16:49:00Z">
        <w:r>
          <w:t>że Bundler informuje o problemie w bardzo przyjazny i czytelny sposób, od razu podsuwając propozycję rozwiązania – w tym wypadku r</w:t>
        </w:r>
      </w:ins>
      <w:ins w:id="13192" w:author="Okot" w:date="2020-02-05T16:50:00Z">
        <w:r>
          <w:t xml:space="preserve">ęczną instalację Gema pg </w:t>
        </w:r>
        <w:r>
          <w:lastRenderedPageBreak/>
          <w:t xml:space="preserve">odpowiedzialnego za komunikację z bazą danych. </w:t>
        </w:r>
      </w:ins>
      <w:ins w:id="13193" w:author="Okot" w:date="2020-02-05T17:01:00Z">
        <w:r w:rsidR="00990BED">
          <w:t>Oczywiście, nie zawsze proponowane rozwi</w:t>
        </w:r>
      </w:ins>
      <w:ins w:id="13194" w:author="Okot" w:date="2020-02-05T17:02:00Z">
        <w:r w:rsidR="00990BED">
          <w:t>ązanie będzie skuteczne – w tym wypadku niestety nie było.</w:t>
        </w:r>
      </w:ins>
    </w:p>
    <w:p w14:paraId="2DD999B7" w14:textId="3EE1567D" w:rsidR="00990BED" w:rsidRDefault="00990BED" w:rsidP="00D404B4">
      <w:pPr>
        <w:ind w:firstLine="0"/>
        <w:jc w:val="center"/>
        <w:rPr>
          <w:ins w:id="13195" w:author="Okot" w:date="2020-02-05T16:52:00Z"/>
        </w:rPr>
      </w:pPr>
      <w:ins w:id="13196"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97" w:author="Okot" w:date="2020-02-05T17:03:00Z"/>
        </w:rPr>
      </w:pPr>
      <w:ins w:id="13198" w:author="Okot" w:date="2020-02-05T17:02:00Z">
        <w:r>
          <w:t xml:space="preserve">Rys. 5.29. Błąd instalacji </w:t>
        </w:r>
      </w:ins>
      <w:ins w:id="13199" w:author="Okot" w:date="2020-02-05T17:03:00Z">
        <w:r>
          <w:t>Gema pg</w:t>
        </w:r>
      </w:ins>
      <w:ins w:id="13200" w:author="Okot" w:date="2020-02-05T17:02:00Z">
        <w:r>
          <w:t>.</w:t>
        </w:r>
      </w:ins>
    </w:p>
    <w:p w14:paraId="0C680F6B" w14:textId="77777777" w:rsidR="00990BED" w:rsidRDefault="00990BED" w:rsidP="00990BED">
      <w:pPr>
        <w:jc w:val="center"/>
        <w:rPr>
          <w:ins w:id="13201" w:author="Okot" w:date="2020-02-05T17:03:00Z"/>
        </w:rPr>
      </w:pPr>
    </w:p>
    <w:p w14:paraId="0F243545" w14:textId="659C0EF5" w:rsidR="00990BED" w:rsidRDefault="00990BED">
      <w:pPr>
        <w:rPr>
          <w:ins w:id="13202" w:author="Okot" w:date="2020-02-05T17:12:00Z"/>
        </w:rPr>
        <w:pPrChange w:id="13203" w:author="Okot" w:date="2020-02-05T17:03:00Z">
          <w:pPr>
            <w:jc w:val="center"/>
          </w:pPr>
        </w:pPrChange>
      </w:pPr>
      <w:ins w:id="13204" w:author="Okot" w:date="2020-02-05T17:03:00Z">
        <w:r>
          <w:t>Na szczęście ponownie Bundl</w:t>
        </w:r>
        <w:r w:rsidR="00BA60E5">
          <w:t>er sugeruje</w:t>
        </w:r>
      </w:ins>
      <w:ins w:id="13205" w:author="Okot" w:date="2020-02-05T17:06:00Z">
        <w:r w:rsidR="00BA60E5">
          <w:t xml:space="preserve"> rozwiązanie (</w:t>
        </w:r>
      </w:ins>
      <w:ins w:id="13206" w:author="Okot" w:date="2020-02-05T17:03:00Z">
        <w:r w:rsidR="00BA60E5">
          <w:t>zainstalowanie najpierw systemowego pakietu libpq-dev</w:t>
        </w:r>
      </w:ins>
      <w:ins w:id="13207"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208" w:author="Okot" w:date="2020-02-05T17:12:00Z"/>
        </w:rPr>
        <w:pPrChange w:id="13209" w:author="Okot" w:date="2020-02-05T17:12:00Z">
          <w:pPr>
            <w:jc w:val="center"/>
          </w:pPr>
        </w:pPrChange>
      </w:pPr>
    </w:p>
    <w:p w14:paraId="7C0AFA38" w14:textId="254B3AE2" w:rsidR="004F51E5" w:rsidRDefault="004F51E5">
      <w:pPr>
        <w:ind w:firstLine="0"/>
        <w:rPr>
          <w:ins w:id="13210" w:author="Okot" w:date="2020-02-05T17:02:00Z"/>
        </w:rPr>
        <w:pPrChange w:id="13211" w:author="Okot" w:date="2020-02-05T17:12:00Z">
          <w:pPr>
            <w:jc w:val="center"/>
          </w:pPr>
        </w:pPrChange>
      </w:pPr>
      <w:ins w:id="13212"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213" w:author="Okot" w:date="2020-02-05T17:12:00Z"/>
        </w:rPr>
        <w:pPrChange w:id="13214" w:author="Okot" w:date="2020-02-05T16:48:00Z">
          <w:pPr>
            <w:ind w:firstLine="0"/>
          </w:pPr>
        </w:pPrChange>
      </w:pPr>
    </w:p>
    <w:p w14:paraId="046208C8" w14:textId="5DB83221" w:rsidR="004F51E5" w:rsidRDefault="004F51E5" w:rsidP="004F51E5">
      <w:pPr>
        <w:jc w:val="center"/>
        <w:rPr>
          <w:ins w:id="13215" w:author="Okot" w:date="2020-02-05T17:12:00Z"/>
        </w:rPr>
      </w:pPr>
      <w:ins w:id="13216" w:author="Okot" w:date="2020-02-05T17:12:00Z">
        <w:r>
          <w:t>Rys. 5.30. Komenda wywołująca doko</w:t>
        </w:r>
      </w:ins>
      <w:ins w:id="13217" w:author="Okot" w:date="2020-02-05T17:13:00Z">
        <w:r>
          <w:t>ńczenie instalacji Gemów</w:t>
        </w:r>
      </w:ins>
      <w:ins w:id="13218" w:author="Okot" w:date="2020-02-05T17:12:00Z">
        <w:r>
          <w:t>.</w:t>
        </w:r>
      </w:ins>
    </w:p>
    <w:p w14:paraId="4A10DFAF" w14:textId="77777777" w:rsidR="004F51E5" w:rsidRPr="00C35FC2" w:rsidRDefault="004F51E5">
      <w:pPr>
        <w:jc w:val="left"/>
        <w:pPrChange w:id="13219" w:author="Okot" w:date="2020-02-05T16:48:00Z">
          <w:pPr>
            <w:ind w:firstLine="0"/>
          </w:pPr>
        </w:pPrChange>
      </w:pPr>
    </w:p>
    <w:p w14:paraId="7E680DBA" w14:textId="08BE7192" w:rsidR="004F51E5" w:rsidRDefault="004F51E5">
      <w:pPr>
        <w:rPr>
          <w:ins w:id="13220" w:author="Okot" w:date="2020-02-05T17:13:00Z"/>
        </w:rPr>
        <w:pPrChange w:id="13221" w:author="Okot" w:date="2020-02-05T17:13:00Z">
          <w:pPr>
            <w:ind w:firstLine="0"/>
          </w:pPr>
        </w:pPrChange>
      </w:pPr>
      <w:ins w:id="13222"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23" w:author="Okot" w:date="2020-02-05T17:14:00Z"/>
        </w:rPr>
      </w:pPr>
    </w:p>
    <w:p w14:paraId="0D6DAA8E" w14:textId="5899683E" w:rsidR="00283FEA" w:rsidRDefault="00283FEA">
      <w:pPr>
        <w:ind w:firstLine="0"/>
        <w:rPr>
          <w:ins w:id="13224" w:author="Okot" w:date="2020-02-05T17:13:00Z"/>
        </w:rPr>
      </w:pPr>
      <w:ins w:id="13225" w:author="Okot" w:date="2020-02-05T17:15:00Z">
        <w:r>
          <w:rPr>
            <w:noProof/>
            <w:lang w:eastAsia="pl-PL"/>
          </w:rPr>
          <w:lastRenderedPageBreak/>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26" w:author="Okot" w:date="2020-02-05T17:15:00Z"/>
        </w:rPr>
      </w:pPr>
    </w:p>
    <w:p w14:paraId="2F9C7523" w14:textId="1DC24037" w:rsidR="00283FEA" w:rsidRDefault="00283FEA" w:rsidP="00283FEA">
      <w:pPr>
        <w:jc w:val="center"/>
        <w:rPr>
          <w:ins w:id="13227" w:author="Okot" w:date="2020-02-05T17:26:00Z"/>
        </w:rPr>
      </w:pPr>
      <w:ins w:id="13228"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29" w:author="Okot" w:date="2020-02-05T17:26:00Z"/>
        </w:rPr>
      </w:pPr>
    </w:p>
    <w:p w14:paraId="55DEEDF5" w14:textId="239AEE4B" w:rsidR="00DD0714" w:rsidRDefault="00DD0714">
      <w:pPr>
        <w:rPr>
          <w:ins w:id="13230" w:author="Okot" w:date="2020-02-05T17:27:00Z"/>
        </w:rPr>
        <w:pPrChange w:id="13231" w:author="Okot" w:date="2020-02-05T17:26:00Z">
          <w:pPr>
            <w:jc w:val="center"/>
          </w:pPr>
        </w:pPrChange>
      </w:pPr>
      <w:ins w:id="13232" w:author="Okot" w:date="2020-02-05T17:26:00Z">
        <w:r>
          <w:t>Po skończonej instalacji można po raz pierwszy uruchomi</w:t>
        </w:r>
      </w:ins>
      <w:ins w:id="13233" w:author="Okot" w:date="2020-02-05T17:27:00Z">
        <w:r>
          <w:t>ć serwer.</w:t>
        </w:r>
      </w:ins>
    </w:p>
    <w:p w14:paraId="5E4F4F1D" w14:textId="77777777" w:rsidR="00DD0714" w:rsidRDefault="00DD0714">
      <w:pPr>
        <w:rPr>
          <w:ins w:id="13234" w:author="Okot" w:date="2020-02-05T17:27:00Z"/>
        </w:rPr>
        <w:pPrChange w:id="13235" w:author="Okot" w:date="2020-02-05T17:26:00Z">
          <w:pPr>
            <w:jc w:val="center"/>
          </w:pPr>
        </w:pPrChange>
      </w:pPr>
    </w:p>
    <w:p w14:paraId="09B47629" w14:textId="74D74F0E" w:rsidR="00DD0714" w:rsidRDefault="00DD0714">
      <w:pPr>
        <w:ind w:firstLine="0"/>
        <w:rPr>
          <w:ins w:id="13236" w:author="Okot" w:date="2020-02-05T17:15:00Z"/>
        </w:rPr>
        <w:pPrChange w:id="13237" w:author="Okot" w:date="2020-02-05T17:27:00Z">
          <w:pPr>
            <w:jc w:val="center"/>
          </w:pPr>
        </w:pPrChange>
      </w:pPr>
      <w:ins w:id="13238"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39" w:author="Okot" w:date="2020-02-05T17:27:00Z"/>
        </w:rPr>
      </w:pPr>
    </w:p>
    <w:p w14:paraId="5681423B" w14:textId="75542B30" w:rsidR="00DD0714" w:rsidRDefault="00DD0714" w:rsidP="00DD0714">
      <w:pPr>
        <w:jc w:val="center"/>
        <w:rPr>
          <w:ins w:id="13240" w:author="Okot" w:date="2020-02-05T17:27:00Z"/>
        </w:rPr>
      </w:pPr>
      <w:ins w:id="13241" w:author="Okot" w:date="2020-02-05T17:27:00Z">
        <w:r>
          <w:t>Rys. 5.3</w:t>
        </w:r>
      </w:ins>
      <w:ins w:id="13242" w:author="Okot" w:date="2020-02-05T17:28:00Z">
        <w:r w:rsidR="002E3A72">
          <w:t>2</w:t>
        </w:r>
      </w:ins>
      <w:ins w:id="13243" w:author="Okot" w:date="2020-02-05T17:27:00Z">
        <w:r>
          <w:t xml:space="preserve">. </w:t>
        </w:r>
      </w:ins>
      <w:ins w:id="13244" w:author="Okot" w:date="2020-02-05T17:28:00Z">
        <w:r w:rsidR="002E3A72">
          <w:t>Pierwsze uruchomienie serwera</w:t>
        </w:r>
      </w:ins>
      <w:ins w:id="13245" w:author="Okot" w:date="2020-02-05T17:27:00Z">
        <w:r>
          <w:t>.</w:t>
        </w:r>
      </w:ins>
    </w:p>
    <w:p w14:paraId="05061C88" w14:textId="77777777" w:rsidR="00DD0714" w:rsidRDefault="00DD0714">
      <w:pPr>
        <w:ind w:firstLine="0"/>
        <w:jc w:val="center"/>
        <w:rPr>
          <w:ins w:id="13246" w:author="Okot" w:date="2020-02-05T17:28:00Z"/>
        </w:rPr>
        <w:pPrChange w:id="13247" w:author="Okot" w:date="2020-02-05T17:27:00Z">
          <w:pPr>
            <w:ind w:firstLine="0"/>
          </w:pPr>
        </w:pPrChange>
      </w:pPr>
    </w:p>
    <w:p w14:paraId="3909B764" w14:textId="0758636A" w:rsidR="002E3A72" w:rsidRDefault="002E3A72">
      <w:pPr>
        <w:rPr>
          <w:ins w:id="13248" w:author="Okot" w:date="2020-02-06T16:48:00Z"/>
        </w:rPr>
        <w:pPrChange w:id="13249" w:author="Okot" w:date="2020-02-05T17:28:00Z">
          <w:pPr>
            <w:ind w:firstLine="0"/>
          </w:pPr>
        </w:pPrChange>
      </w:pPr>
      <w:ins w:id="13250" w:author="Okot" w:date="2020-02-05T17:28:00Z">
        <w:r>
          <w:t>Po zakończeniu wszystkich czynności związanych z przygotowaniem środowiska i instalacj</w:t>
        </w:r>
      </w:ins>
      <w:ins w:id="13251" w:author="Okot" w:date="2020-02-05T17:29:00Z">
        <w:r>
          <w:t>ą niezbędnych komponentów, można przystąpić do implementacji bazy danych.</w:t>
        </w:r>
      </w:ins>
    </w:p>
    <w:p w14:paraId="5DF0620A" w14:textId="2D019300" w:rsidR="005E2439" w:rsidRDefault="005E2439">
      <w:pPr>
        <w:rPr>
          <w:ins w:id="13252" w:author="Okot" w:date="2020-02-06T16:55:00Z"/>
        </w:rPr>
        <w:pPrChange w:id="13253" w:author="Okot" w:date="2020-02-05T17:28:00Z">
          <w:pPr>
            <w:ind w:firstLine="0"/>
          </w:pPr>
        </w:pPrChange>
      </w:pPr>
      <w:ins w:id="13254" w:author="Okot" w:date="2020-02-06T16:48:00Z">
        <w:r>
          <w:t>Domyślnie dostęp do serwera z zewn</w:t>
        </w:r>
      </w:ins>
      <w:ins w:id="13255"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56" w:author="Okot" w:date="2020-02-06T16:55:00Z"/>
        </w:rPr>
      </w:pPr>
    </w:p>
    <w:p w14:paraId="0397CC5E" w14:textId="2F93ADDC" w:rsidR="005E2439" w:rsidRDefault="005E2439">
      <w:pPr>
        <w:ind w:firstLine="0"/>
        <w:rPr>
          <w:ins w:id="13257"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58"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59"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60" w:author="Okot" w:date="2020-02-06T16:55:00Z">
        <w:r>
          <w:t>Rys. 5.3</w:t>
        </w:r>
      </w:ins>
      <w:r>
        <w:t>4</w:t>
      </w:r>
      <w:ins w:id="13261"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62"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63" w:author="Okot" w:date="2020-01-30T16:57:00Z">
          <w:pPr>
            <w:ind w:firstLine="0"/>
          </w:pPr>
        </w:pPrChange>
      </w:pPr>
      <w:bookmarkStart w:id="13264" w:name="_Toc35941968"/>
      <w:ins w:id="13265" w:author="Okot" w:date="2020-01-30T14:11:00Z">
        <w:r>
          <w:t>5.3.5.1.</w:t>
        </w:r>
      </w:ins>
      <w:r>
        <w:t>1. Umieszczenie projektu w repozytorium</w:t>
      </w:r>
      <w:bookmarkEnd w:id="13264"/>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lastRenderedPageBreak/>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66" w:author="Okot" w:date="2020-02-06T16:55:00Z">
        <w:r>
          <w:t>Rys. 5.3</w:t>
        </w:r>
      </w:ins>
      <w:r w:rsidR="00E37BC5">
        <w:t>5</w:t>
      </w:r>
      <w:ins w:id="13267"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68"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69" w:author="Okot" w:date="2020-02-06T16:55:00Z">
        <w:r>
          <w:t>Rys. 5.3</w:t>
        </w:r>
      </w:ins>
      <w:r>
        <w:t>6</w:t>
      </w:r>
      <w:ins w:id="13270"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71" w:author="Okot" w:date="2020-02-06T16:55:00Z">
        <w:r>
          <w:t>Rys. 5.3</w:t>
        </w:r>
      </w:ins>
      <w:r>
        <w:t>7</w:t>
      </w:r>
      <w:ins w:id="13272" w:author="Okot" w:date="2020-02-06T16:55:00Z">
        <w:r>
          <w:t>.</w:t>
        </w:r>
      </w:ins>
      <w:r>
        <w:t xml:space="preserve"> </w:t>
      </w:r>
      <w:r w:rsidR="006A6D7F">
        <w:t xml:space="preserve">Utworzenie pliku </w:t>
      </w:r>
      <w:r w:rsidR="006A6D7F" w:rsidRPr="00F527E2">
        <w:rPr>
          <w:i/>
          <w:rPrChange w:id="13273"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74" w:author="Okot" w:date="2020-03-23T22:37:00Z">
        <w:r w:rsidR="004307C7">
          <w:t>6</w:t>
        </w:r>
      </w:ins>
      <w:del w:id="13275"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76" w:author="Okot" w:date="2020-03-24T08:09:00Z">
        <w:r w:rsidR="00F527E2">
          <w:t>6</w:t>
        </w:r>
      </w:ins>
      <w:del w:id="13277"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78" w:author="Okot" w:date="2020-02-06T16:55:00Z">
        <w:r>
          <w:t>Rys. 5.3</w:t>
        </w:r>
      </w:ins>
      <w:r w:rsidR="00676084">
        <w:t>8</w:t>
      </w:r>
      <w:ins w:id="13279" w:author="Okot" w:date="2020-02-06T16:55:00Z">
        <w:r>
          <w:t>.</w:t>
        </w:r>
      </w:ins>
      <w:r>
        <w:t xml:space="preserve"> Podgląd zawartości GitHuba po dodaniu zmian</w:t>
      </w:r>
      <w:ins w:id="13280"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81" w:author="Okot" w:date="2020-02-05T17:28:00Z">
          <w:pPr>
            <w:ind w:firstLine="0"/>
          </w:pPr>
        </w:pPrChange>
      </w:pPr>
      <w:r>
        <w:t>Kiedy środowisko zostało skonfigurowane i zadbano o kontrolę zmian, m</w:t>
      </w:r>
      <w:r w:rsidR="00C4265A">
        <w:t>ożna przystąpić do implementacji bazy danych.</w:t>
      </w:r>
    </w:p>
    <w:p w14:paraId="3529D391" w14:textId="77777777" w:rsidR="00BA3576" w:rsidRDefault="00BA3576" w:rsidP="00BA3576"/>
    <w:p w14:paraId="69F71058" w14:textId="35B2FEA4" w:rsidR="00F23897" w:rsidRDefault="00F23897">
      <w:pPr>
        <w:pStyle w:val="Nagwek2"/>
        <w:pPrChange w:id="13282" w:author="Okot" w:date="2020-01-31T16:13:00Z">
          <w:pPr>
            <w:ind w:firstLine="0"/>
          </w:pPr>
        </w:pPrChange>
      </w:pPr>
      <w:del w:id="13283" w:author="Okot" w:date="2019-11-19T20:55:00Z">
        <w:r w:rsidDel="00262253">
          <w:delText>4</w:delText>
        </w:r>
      </w:del>
      <w:bookmarkStart w:id="13284" w:name="_Toc35941969"/>
      <w:ins w:id="13285" w:author="Okot" w:date="2019-11-19T20:55:00Z">
        <w:r w:rsidR="00262253">
          <w:t>5</w:t>
        </w:r>
      </w:ins>
      <w:r>
        <w:t>.</w:t>
      </w:r>
      <w:ins w:id="13286" w:author="Okot" w:date="2019-11-19T20:55:00Z">
        <w:r w:rsidR="00262253">
          <w:t>3</w:t>
        </w:r>
      </w:ins>
      <w:del w:id="13287" w:author="Okot" w:date="2019-11-19T20:55:00Z">
        <w:r w:rsidDel="00262253">
          <w:delText>4</w:delText>
        </w:r>
      </w:del>
      <w:r>
        <w:t>.</w:t>
      </w:r>
      <w:ins w:id="13288" w:author="Okot" w:date="2020-01-28T15:23:00Z">
        <w:r w:rsidR="00EB77F1">
          <w:t>5</w:t>
        </w:r>
      </w:ins>
      <w:del w:id="13289" w:author="Okot" w:date="2020-01-28T15:23:00Z">
        <w:r w:rsidDel="00EB77F1">
          <w:delText>4</w:delText>
        </w:r>
      </w:del>
      <w:r>
        <w:t>.</w:t>
      </w:r>
      <w:ins w:id="13290" w:author="Okot" w:date="2020-01-30T14:12:00Z">
        <w:r w:rsidR="0009551B">
          <w:t>2</w:t>
        </w:r>
      </w:ins>
      <w:del w:id="13291" w:author="Okot" w:date="2020-01-30T14:12:00Z">
        <w:r w:rsidDel="0009551B">
          <w:delText>1</w:delText>
        </w:r>
      </w:del>
      <w:r>
        <w:t>. Implementacja bazy danyc</w:t>
      </w:r>
      <w:ins w:id="13292" w:author="Okot" w:date="2020-02-05T17:16:00Z">
        <w:r w:rsidR="00DD0714">
          <w:t>h</w:t>
        </w:r>
      </w:ins>
      <w:bookmarkEnd w:id="13284"/>
      <w:del w:id="13293"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94" w:author="Okot" w:date="2020-02-06T16:55:00Z">
        <w:r>
          <w:t>Rys. 5.3</w:t>
        </w:r>
      </w:ins>
      <w:r>
        <w:t>9</w:t>
      </w:r>
      <w:ins w:id="13295"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96" w:author="Okot" w:date="2020-03-24T10:44:00Z">
        <w:r w:rsidR="00580098">
          <w:t>22</w:t>
        </w:r>
      </w:ins>
      <w:del w:id="13297"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lastRenderedPageBreak/>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98" w:author="Okot" w:date="2020-02-06T16:55:00Z">
        <w:r>
          <w:t>Rys. 5.</w:t>
        </w:r>
      </w:ins>
      <w:r>
        <w:t>40</w:t>
      </w:r>
      <w:ins w:id="13299"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300" w:author="Okot" w:date="2020-03-24T08:10:00Z">
        <w:r w:rsidR="00F527E2">
          <w:t> </w:t>
        </w:r>
      </w:ins>
      <w:del w:id="13301"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lastRenderedPageBreak/>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302" w:author="Okot" w:date="2020-02-06T16:55:00Z">
        <w:r>
          <w:t>Rys. 5.</w:t>
        </w:r>
      </w:ins>
      <w:r>
        <w:t>41</w:t>
      </w:r>
      <w:ins w:id="13303"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304" w:author="Okot" w:date="2020-02-06T16:55:00Z">
        <w:r>
          <w:t>Rys. 5.</w:t>
        </w:r>
      </w:ins>
      <w:r>
        <w:t>42</w:t>
      </w:r>
      <w:ins w:id="13305"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306" w:author="Okot" w:date="2020-01-31T16:14:00Z">
          <w:pPr>
            <w:ind w:firstLine="0"/>
          </w:pPr>
        </w:pPrChange>
      </w:pPr>
      <w:bookmarkStart w:id="13307" w:name="_Toc35941970"/>
      <w:ins w:id="13308" w:author="Okot" w:date="2019-11-19T20:55:00Z">
        <w:r>
          <w:lastRenderedPageBreak/>
          <w:t>5</w:t>
        </w:r>
      </w:ins>
      <w:del w:id="13309" w:author="Okot" w:date="2019-11-19T20:55:00Z">
        <w:r w:rsidR="00F23897" w:rsidDel="00262253">
          <w:delText>4</w:delText>
        </w:r>
      </w:del>
      <w:r w:rsidR="00F23897">
        <w:t>.</w:t>
      </w:r>
      <w:ins w:id="13310" w:author="Okot" w:date="2019-11-19T20:55:00Z">
        <w:r>
          <w:t>3</w:t>
        </w:r>
      </w:ins>
      <w:del w:id="13311" w:author="Okot" w:date="2019-11-19T20:55:00Z">
        <w:r w:rsidR="00F23897" w:rsidDel="00262253">
          <w:delText>4</w:delText>
        </w:r>
      </w:del>
      <w:r w:rsidR="00F23897">
        <w:t>.</w:t>
      </w:r>
      <w:ins w:id="13312" w:author="Okot" w:date="2020-01-28T15:23:00Z">
        <w:r w:rsidR="00EB77F1">
          <w:t>5</w:t>
        </w:r>
      </w:ins>
      <w:del w:id="13313" w:author="Okot" w:date="2020-01-28T15:23:00Z">
        <w:r w:rsidR="00F23897" w:rsidDel="00EB77F1">
          <w:delText>4</w:delText>
        </w:r>
      </w:del>
      <w:r w:rsidR="00F23897">
        <w:t>.</w:t>
      </w:r>
      <w:ins w:id="13314" w:author="Okot" w:date="2020-01-30T14:12:00Z">
        <w:r w:rsidR="0009551B">
          <w:t>3</w:t>
        </w:r>
      </w:ins>
      <w:del w:id="13315" w:author="Okot" w:date="2020-01-30T14:12:00Z">
        <w:r w:rsidR="00F23897" w:rsidDel="0009551B">
          <w:delText>2</w:delText>
        </w:r>
      </w:del>
      <w:r w:rsidR="00F23897">
        <w:t>. Imple</w:t>
      </w:r>
      <w:r w:rsidR="00A366F5">
        <w:t>mentacja interfejsów graficznych</w:t>
      </w:r>
      <w:bookmarkEnd w:id="13307"/>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316" w:author="Okot" w:date="2020-01-31T16:14:00Z">
          <w:pPr>
            <w:ind w:firstLine="0"/>
          </w:pPr>
        </w:pPrChange>
      </w:pPr>
      <w:bookmarkStart w:id="13317" w:name="_Toc35941971"/>
      <w:ins w:id="13318" w:author="Okot" w:date="2019-11-19T20:55:00Z">
        <w:r>
          <w:t>5</w:t>
        </w:r>
      </w:ins>
      <w:del w:id="13319" w:author="Okot" w:date="2019-11-19T20:55:00Z">
        <w:r w:rsidR="00A366F5" w:rsidDel="00262253">
          <w:delText>4</w:delText>
        </w:r>
      </w:del>
      <w:r w:rsidR="00A366F5">
        <w:t>.</w:t>
      </w:r>
      <w:ins w:id="13320" w:author="Okot" w:date="2019-11-19T20:55:00Z">
        <w:r>
          <w:t>3</w:t>
        </w:r>
      </w:ins>
      <w:del w:id="13321" w:author="Okot" w:date="2019-11-19T20:55:00Z">
        <w:r w:rsidR="00A366F5" w:rsidDel="00262253">
          <w:delText>4</w:delText>
        </w:r>
      </w:del>
      <w:r w:rsidR="00A366F5">
        <w:t>.</w:t>
      </w:r>
      <w:ins w:id="13322" w:author="Okot" w:date="2020-01-28T15:23:00Z">
        <w:r w:rsidR="00EB77F1">
          <w:t>5</w:t>
        </w:r>
      </w:ins>
      <w:del w:id="13323" w:author="Okot" w:date="2020-01-28T15:23:00Z">
        <w:r w:rsidR="00A366F5" w:rsidDel="00EB77F1">
          <w:delText>4</w:delText>
        </w:r>
      </w:del>
      <w:r w:rsidR="00A366F5">
        <w:t>.</w:t>
      </w:r>
      <w:ins w:id="13324" w:author="Okot" w:date="2020-01-30T14:12:00Z">
        <w:r w:rsidR="0009551B">
          <w:t>3</w:t>
        </w:r>
      </w:ins>
      <w:del w:id="13325" w:author="Okot" w:date="2020-01-30T14:12:00Z">
        <w:r w:rsidR="00A366F5" w:rsidDel="0009551B">
          <w:delText>2</w:delText>
        </w:r>
      </w:del>
      <w:r w:rsidR="00A366F5">
        <w:t>.1. Logo</w:t>
      </w:r>
      <w:bookmarkEnd w:id="13317"/>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26" w:author="Okot" w:date="2020-01-17T16:10:00Z" w:name="move30169862"/>
      <w:moveFrom w:id="13327"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26"/>
    </w:p>
    <w:p w14:paraId="6182C1E7" w14:textId="6841F67F" w:rsidR="00A366F5" w:rsidDel="004F1082" w:rsidRDefault="00A366F5" w:rsidP="00A366F5">
      <w:pPr>
        <w:ind w:firstLine="0"/>
        <w:rPr>
          <w:del w:id="13328" w:author="Okot" w:date="2020-01-17T16:09:00Z"/>
        </w:rPr>
      </w:pPr>
    </w:p>
    <w:p w14:paraId="7055A6BD" w14:textId="7D747728" w:rsidR="00A366F5" w:rsidRDefault="00A366F5">
      <w:pPr>
        <w:ind w:firstLine="0"/>
        <w:jc w:val="center"/>
        <w:pPrChange w:id="13329" w:author="Okot" w:date="2020-01-17T16:12:00Z">
          <w:pPr>
            <w:ind w:firstLine="0"/>
          </w:pPr>
        </w:pPrChange>
      </w:pPr>
      <w:del w:id="13330"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31"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32" w:author="Okot" w:date="2020-01-17T12:21:00Z"/>
        </w:rPr>
      </w:pPr>
    </w:p>
    <w:p w14:paraId="0EE5D8D8" w14:textId="77777777" w:rsidR="00395E99" w:rsidRDefault="00395E99" w:rsidP="00F23897">
      <w:pPr>
        <w:ind w:firstLine="0"/>
        <w:rPr>
          <w:ins w:id="13333" w:author="Okot" w:date="2020-01-17T12:22:00Z"/>
        </w:rPr>
      </w:pPr>
    </w:p>
    <w:p w14:paraId="740CEE78" w14:textId="4804814C" w:rsidR="00A366F5" w:rsidRDefault="00A366F5" w:rsidP="00A366F5">
      <w:pPr>
        <w:ind w:firstLine="0"/>
        <w:jc w:val="center"/>
        <w:rPr>
          <w:ins w:id="13334" w:author="Okot" w:date="2020-01-17T16:10:00Z"/>
        </w:rPr>
      </w:pPr>
      <w:r>
        <w:t xml:space="preserve">Rys. </w:t>
      </w:r>
      <w:ins w:id="13335" w:author="Okot" w:date="2019-11-19T20:55:00Z">
        <w:r w:rsidR="00262253">
          <w:t>5</w:t>
        </w:r>
      </w:ins>
      <w:del w:id="13336" w:author="Okot" w:date="2019-11-19T20:55:00Z">
        <w:r w:rsidDel="00262253">
          <w:delText>4</w:delText>
        </w:r>
      </w:del>
      <w:r>
        <w:t>.</w:t>
      </w:r>
      <w:r w:rsidR="00C26D2E">
        <w:t>4</w:t>
      </w:r>
      <w:ins w:id="13337" w:author="Okot" w:date="2019-11-19T20:55:00Z">
        <w:r w:rsidR="00E30FB9">
          <w:t>3</w:t>
        </w:r>
      </w:ins>
      <w:del w:id="13338" w:author="Okot" w:date="2019-11-19T20:55:00Z">
        <w:r w:rsidDel="00262253">
          <w:delText>4</w:delText>
        </w:r>
      </w:del>
      <w:r>
        <w:t xml:space="preserve">. </w:t>
      </w:r>
      <w:ins w:id="13339" w:author="Okot" w:date="2020-01-17T16:11:00Z">
        <w:r w:rsidR="004F1082">
          <w:t>Od projektu wersji ostatecznej logo</w:t>
        </w:r>
      </w:ins>
      <w:del w:id="13340" w:author="Okot" w:date="2020-01-17T16:11:00Z">
        <w:r w:rsidDel="004F1082">
          <w:delText>Ilustracja etapów pracy nad logo</w:delText>
        </w:r>
      </w:del>
      <w:r>
        <w:t>.</w:t>
      </w:r>
    </w:p>
    <w:p w14:paraId="353C3BE2" w14:textId="77777777" w:rsidR="004F1082" w:rsidRDefault="004F1082" w:rsidP="00A366F5">
      <w:pPr>
        <w:ind w:firstLine="0"/>
        <w:jc w:val="center"/>
        <w:rPr>
          <w:ins w:id="13341" w:author="Okot" w:date="2020-01-17T16:09:00Z"/>
        </w:rPr>
      </w:pPr>
    </w:p>
    <w:p w14:paraId="7E42EB18" w14:textId="15CC5CC5" w:rsidR="004F1082" w:rsidDel="004F1082" w:rsidRDefault="004F1082">
      <w:pPr>
        <w:rPr>
          <w:del w:id="13342" w:author="Okot" w:date="2020-01-17T16:10:00Z"/>
        </w:rPr>
        <w:pPrChange w:id="13343" w:author="Okot" w:date="2020-01-17T16:10:00Z">
          <w:pPr>
            <w:ind w:firstLine="0"/>
            <w:jc w:val="center"/>
          </w:pPr>
        </w:pPrChange>
      </w:pPr>
      <w:moveToRangeStart w:id="13344" w:author="Okot" w:date="2020-01-17T16:10:00Z" w:name="move30169862"/>
      <w:moveTo w:id="13345"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44"/>
    </w:p>
    <w:p w14:paraId="431CFE22" w14:textId="648069F3" w:rsidR="00A366F5" w:rsidDel="004F1082" w:rsidRDefault="00A366F5">
      <w:pPr>
        <w:rPr>
          <w:del w:id="13346" w:author="Okot" w:date="2020-01-17T12:22:00Z"/>
        </w:rPr>
      </w:pPr>
    </w:p>
    <w:p w14:paraId="5BB6B382" w14:textId="77777777" w:rsidR="004F1082" w:rsidRDefault="004F1082">
      <w:pPr>
        <w:rPr>
          <w:ins w:id="13347" w:author="Okot" w:date="2020-01-17T16:10:00Z"/>
        </w:rPr>
        <w:pPrChange w:id="13348" w:author="Okot" w:date="2020-01-17T16:10:00Z">
          <w:pPr>
            <w:ind w:firstLine="0"/>
            <w:jc w:val="center"/>
          </w:pPr>
        </w:pPrChange>
      </w:pPr>
    </w:p>
    <w:p w14:paraId="35F99F89" w14:textId="2A47995F" w:rsidR="00A366F5" w:rsidRDefault="004F1082">
      <w:ins w:id="13349" w:author="Okot" w:date="2020-01-17T16:13:00Z">
        <w:r>
          <w:t>Na</w:t>
        </w:r>
      </w:ins>
      <w:del w:id="13350" w:author="Okot" w:date="2020-01-17T16:13:00Z">
        <w:r w:rsidR="004C7188" w:rsidDel="004F1082">
          <w:delText>Po lewej stronie</w:delText>
        </w:r>
      </w:del>
      <w:r w:rsidR="004C7188">
        <w:t xml:space="preserve"> </w:t>
      </w:r>
      <w:del w:id="13351" w:author="Okot" w:date="2019-11-19T20:55:00Z">
        <w:r w:rsidR="004C7188" w:rsidDel="00262253">
          <w:delText>R</w:delText>
        </w:r>
      </w:del>
      <w:ins w:id="13352" w:author="Okot" w:date="2019-11-19T20:55:00Z">
        <w:r w:rsidR="00262253">
          <w:t>r</w:t>
        </w:r>
      </w:ins>
      <w:r w:rsidR="004C7188">
        <w:t xml:space="preserve">ysunku </w:t>
      </w:r>
      <w:ins w:id="13353" w:author="Okot" w:date="2019-11-19T20:55:00Z">
        <w:r w:rsidR="00262253">
          <w:t>5</w:t>
        </w:r>
      </w:ins>
      <w:del w:id="13354" w:author="Okot" w:date="2019-11-19T20:55:00Z">
        <w:r w:rsidR="004C7188" w:rsidDel="00262253">
          <w:delText>4</w:delText>
        </w:r>
      </w:del>
      <w:r w:rsidR="004C7188">
        <w:t>.</w:t>
      </w:r>
      <w:r w:rsidR="00C26D2E">
        <w:t>4</w:t>
      </w:r>
      <w:ins w:id="13355" w:author="Okot" w:date="2020-01-17T12:22:00Z">
        <w:r w:rsidR="00E30FB9">
          <w:t>3</w:t>
        </w:r>
      </w:ins>
      <w:del w:id="13356" w:author="Okot" w:date="2019-11-19T20:55:00Z">
        <w:r w:rsidR="004C7188" w:rsidDel="00262253">
          <w:delText>4</w:delText>
        </w:r>
      </w:del>
      <w:r w:rsidR="004C7188">
        <w:t>.</w:t>
      </w:r>
      <w:ins w:id="13357"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58" w:author="Okot" w:date="2020-01-17T16:10:00Z"/>
        </w:rPr>
      </w:pPr>
      <w:r>
        <w:t xml:space="preserve">Rys. </w:t>
      </w:r>
      <w:ins w:id="13359" w:author="Okot" w:date="2019-11-19T20:55:00Z">
        <w:r>
          <w:t>5</w:t>
        </w:r>
      </w:ins>
      <w:del w:id="13360" w:author="Okot" w:date="2019-11-19T20:55:00Z">
        <w:r w:rsidDel="00262253">
          <w:delText>4</w:delText>
        </w:r>
      </w:del>
      <w:r>
        <w:t>.44</w:t>
      </w:r>
      <w:del w:id="13361" w:author="Okot" w:date="2019-11-19T20:55:00Z">
        <w:r w:rsidDel="00262253">
          <w:delText>4</w:delText>
        </w:r>
      </w:del>
      <w:r>
        <w:t>. Fav</w:t>
      </w:r>
      <w:r w:rsidR="0076182C">
        <w:t>icona dla aplikacji</w:t>
      </w:r>
      <w:del w:id="13362"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63" w:name="_Toc35941972"/>
      <w:r>
        <w:t xml:space="preserve">5.3.5.3.2. </w:t>
      </w:r>
      <w:r w:rsidR="00EB08F6">
        <w:t>Strona główna aplikacji</w:t>
      </w:r>
      <w:bookmarkEnd w:id="13363"/>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64" w:author="Okot" w:date="2020-03-24T08:11:00Z">
        <w:r w:rsidR="00F527E2">
          <w:rPr>
            <w:rStyle w:val="st"/>
          </w:rPr>
          <w:t xml:space="preserve"> przymus</w:t>
        </w:r>
      </w:ins>
      <w:r>
        <w:rPr>
          <w:rStyle w:val="st"/>
        </w:rPr>
        <w:t xml:space="preserve"> zam</w:t>
      </w:r>
      <w:ins w:id="13365" w:author="Okot" w:date="2020-03-24T08:11:00Z">
        <w:r w:rsidR="00F527E2">
          <w:rPr>
            <w:rStyle w:val="st"/>
          </w:rPr>
          <w:t>ykania</w:t>
        </w:r>
      </w:ins>
      <w:del w:id="13366"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67" w:author="Okot" w:date="2019-11-19T20:55:00Z">
        <w:r>
          <w:t>5</w:t>
        </w:r>
      </w:ins>
      <w:del w:id="13368" w:author="Okot" w:date="2019-11-19T20:55:00Z">
        <w:r w:rsidDel="00262253">
          <w:delText>4</w:delText>
        </w:r>
      </w:del>
      <w:r w:rsidR="00502E06">
        <w:t>.46</w:t>
      </w:r>
      <w:del w:id="13369"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70" w:author="Okot" w:date="2019-11-19T20:55:00Z">
        <w:r>
          <w:t>5</w:t>
        </w:r>
      </w:ins>
      <w:del w:id="13371" w:author="Okot" w:date="2019-11-19T20:55:00Z">
        <w:r w:rsidDel="00262253">
          <w:delText>4</w:delText>
        </w:r>
      </w:del>
      <w:r>
        <w:t>.4</w:t>
      </w:r>
      <w:r w:rsidR="00502E06">
        <w:t>7</w:t>
      </w:r>
      <w:del w:id="13372"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73" w:author="Okot" w:date="2019-11-19T20:55:00Z">
        <w:r>
          <w:t>5</w:t>
        </w:r>
      </w:ins>
      <w:del w:id="13374" w:author="Okot" w:date="2019-11-19T20:55:00Z">
        <w:r w:rsidDel="00262253">
          <w:delText>4</w:delText>
        </w:r>
      </w:del>
      <w:r>
        <w:t>.4</w:t>
      </w:r>
      <w:r w:rsidR="00502E06">
        <w:t>8</w:t>
      </w:r>
      <w:del w:id="13375"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76" w:author="Okot" w:date="2020-03-24T08:11:00Z">
        <w:r w:rsidR="00F527E2">
          <w:t> </w:t>
        </w:r>
      </w:ins>
      <w:ins w:id="13377" w:author="Okot" w:date="2020-03-24T08:12:00Z">
        <w:r w:rsidR="00F527E2">
          <w:t>[</w:t>
        </w:r>
      </w:ins>
      <w:ins w:id="13378" w:author="Okot" w:date="2020-03-24T11:26:00Z">
        <w:r w:rsidR="00C717AA">
          <w:t>4</w:t>
        </w:r>
      </w:ins>
      <w:ins w:id="13379"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80" w:author="Okot" w:date="2019-11-19T20:55:00Z">
        <w:r>
          <w:t>5</w:t>
        </w:r>
      </w:ins>
      <w:del w:id="13381" w:author="Okot" w:date="2019-11-19T20:55:00Z">
        <w:r w:rsidDel="00262253">
          <w:delText>4</w:delText>
        </w:r>
      </w:del>
      <w:r w:rsidR="00502E06">
        <w:t>.49</w:t>
      </w:r>
      <w:del w:id="13382"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83" w:author="Okot" w:date="2020-04-01T06:39:00Z">
        <w:r w:rsidR="00FE0BE3">
          <w:t>a</w:t>
        </w:r>
      </w:ins>
      <w:del w:id="13384"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85" w:author="Okot" w:date="2019-11-19T20:55:00Z">
        <w:r>
          <w:t>5</w:t>
        </w:r>
      </w:ins>
      <w:del w:id="13386" w:author="Okot" w:date="2019-11-19T20:55:00Z">
        <w:r w:rsidDel="00262253">
          <w:delText>4</w:delText>
        </w:r>
      </w:del>
      <w:r w:rsidR="004A0D9F">
        <w:t>.50</w:t>
      </w:r>
      <w:del w:id="13387"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88" w:author="Okot" w:date="2019-11-19T20:55:00Z">
        <w:r>
          <w:t>5</w:t>
        </w:r>
      </w:ins>
      <w:del w:id="13389" w:author="Okot" w:date="2019-11-19T20:55:00Z">
        <w:r w:rsidDel="00262253">
          <w:delText>4</w:delText>
        </w:r>
      </w:del>
      <w:r>
        <w:t>.5</w:t>
      </w:r>
      <w:r w:rsidR="004A0D9F">
        <w:t>1</w:t>
      </w:r>
      <w:del w:id="13390"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91"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92" w:author="Okot" w:date="2020-03-26T13:29:00Z">
        <w:r w:rsidR="001819D3">
          <w:t>2</w:t>
        </w:r>
      </w:ins>
      <w:del w:id="13393"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94" w:author="Okot" w:date="2020-03-24T11:30:00Z">
          <w:pPr>
            <w:pStyle w:val="Nagwek2"/>
            <w:jc w:val="center"/>
          </w:pPr>
        </w:pPrChange>
      </w:pPr>
      <w:r>
        <w:t>Rys. 5.5</w:t>
      </w:r>
      <w:ins w:id="13395" w:author="Okot" w:date="2020-03-26T13:29:00Z">
        <w:r w:rsidR="001819D3">
          <w:t>3</w:t>
        </w:r>
      </w:ins>
      <w:del w:id="13396"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97"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98" w:author="Okot" w:date="2020-03-26T13:29:00Z">
        <w:r w:rsidDel="001819D3">
          <w:delText>3</w:delText>
        </w:r>
      </w:del>
      <w:ins w:id="13399"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400" w:author="Okot" w:date="2020-03-24T08:15:00Z">
        <w:r w:rsidR="00D66347">
          <w:t xml:space="preserve">logiki </w:t>
        </w:r>
      </w:ins>
      <w:r>
        <w:t>biznesowej będzie wyświetla</w:t>
      </w:r>
      <w:ins w:id="13401"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402" w:name="_Toc35941973"/>
      <w:ins w:id="13403" w:author="Okot" w:date="2019-11-19T20:56:00Z">
        <w:r>
          <w:t>5</w:t>
        </w:r>
      </w:ins>
      <w:del w:id="13404" w:author="Okot" w:date="2019-11-19T20:56:00Z">
        <w:r w:rsidR="00F23897" w:rsidDel="00262253">
          <w:delText>4</w:delText>
        </w:r>
      </w:del>
      <w:r w:rsidR="00F23897">
        <w:t>.</w:t>
      </w:r>
      <w:ins w:id="13405" w:author="Okot" w:date="2019-11-19T20:56:00Z">
        <w:r>
          <w:t>3</w:t>
        </w:r>
      </w:ins>
      <w:del w:id="13406" w:author="Okot" w:date="2019-11-19T20:56:00Z">
        <w:r w:rsidR="00F23897" w:rsidDel="00262253">
          <w:delText>4</w:delText>
        </w:r>
      </w:del>
      <w:r w:rsidR="00F23897">
        <w:t>.</w:t>
      </w:r>
      <w:ins w:id="13407" w:author="Okot" w:date="2020-01-28T15:23:00Z">
        <w:r w:rsidR="00EB77F1">
          <w:t>5</w:t>
        </w:r>
      </w:ins>
      <w:del w:id="13408" w:author="Okot" w:date="2020-01-28T15:23:00Z">
        <w:r w:rsidR="00F23897" w:rsidDel="00EB77F1">
          <w:delText>4</w:delText>
        </w:r>
      </w:del>
      <w:r w:rsidR="00F23897">
        <w:t>.</w:t>
      </w:r>
      <w:ins w:id="13409" w:author="Okot" w:date="2020-01-30T14:12:00Z">
        <w:r w:rsidR="0009551B">
          <w:t>4</w:t>
        </w:r>
      </w:ins>
      <w:del w:id="13410" w:author="Okot" w:date="2020-01-30T14:12:00Z">
        <w:r w:rsidR="00F23897" w:rsidDel="0009551B">
          <w:delText>3</w:delText>
        </w:r>
      </w:del>
      <w:r w:rsidR="00F23897">
        <w:t>. Implementacja logiki biznesowej</w:t>
      </w:r>
      <w:bookmarkEnd w:id="13402"/>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411"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412" w:author="Okot" w:date="2020-03-26T13:29:00Z">
        <w:r w:rsidR="001819D3">
          <w:t>5</w:t>
        </w:r>
      </w:ins>
      <w:del w:id="13413"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414" w:author="Okot" w:date="2020-03-25T11:12:00Z">
        <w:r w:rsidR="00D7181D">
          <w:rPr>
            <w:i/>
          </w:rPr>
          <w:t>initialize(object)</w:t>
        </w:r>
      </w:ins>
      <w:del w:id="13415" w:author="Okot" w:date="2020-03-25T11:12:00Z">
        <w:r w:rsidR="00DF14CB" w:rsidDel="00D7181D">
          <w:rPr>
            <w:i/>
          </w:rPr>
          <w:delText>raise</w:delText>
        </w:r>
      </w:del>
      <w:r w:rsidR="001C19BB">
        <w:t>,</w:t>
      </w:r>
      <w:del w:id="13416" w:author="Okot" w:date="2020-03-25T11:13:00Z">
        <w:r w:rsidR="001C19BB" w:rsidDel="00D7181D">
          <w:delText xml:space="preserve"> żeby zapobiec używaniu funkcji</w:delText>
        </w:r>
        <w:r w:rsidR="00DF14CB" w:rsidDel="00D7181D">
          <w:delText xml:space="preserve"> bezpośrednio z interfejsu.</w:delText>
        </w:r>
      </w:del>
      <w:ins w:id="13417" w:author="Okot" w:date="2020-03-25T11:13:00Z">
        <w:r w:rsidR="00D7181D">
          <w:t xml:space="preserve"> która sprawia, że kiedy wywoływany jest nowy obiekt danej klasy, w rzeczywisto</w:t>
        </w:r>
      </w:ins>
      <w:ins w:id="13418"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19" w:author="Okot" w:date="2020-03-26T13:29:00Z">
        <w:r w:rsidR="001819D3">
          <w:t>6</w:t>
        </w:r>
      </w:ins>
      <w:del w:id="13420"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21" w:author="Okot" w:date="2020-03-26T13:29:00Z">
        <w:r w:rsidR="001819D3">
          <w:rPr>
            <w:lang w:val="en-US"/>
          </w:rPr>
          <w:t>7</w:t>
        </w:r>
      </w:ins>
      <w:del w:id="13422"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23" w:author="Okot" w:date="2020-03-25T11:21:00Z"/>
        </w:rPr>
      </w:pPr>
      <w:ins w:id="13424" w:author="Okot" w:date="2020-03-25T11:17:00Z">
        <w:r>
          <w:t>Przy stosowaniu opisywanego podejścia, istotne jest, że klasa, będąca implementacją „interfejsu”</w:t>
        </w:r>
        <w:r w:rsidR="00074253">
          <w:t xml:space="preserve"> nie dziedziczy po nim w klasyczny spos</w:t>
        </w:r>
      </w:ins>
      <w:ins w:id="13425" w:author="Okot" w:date="2020-03-25T11:18:00Z">
        <w:r w:rsidR="00074253">
          <w:t>ób.</w:t>
        </w:r>
      </w:ins>
      <w:ins w:id="13426" w:author="Okot" w:date="2020-03-25T11:23:00Z">
        <w:r w:rsidR="00074253">
          <w:t xml:space="preserve"> </w:t>
        </w:r>
      </w:ins>
    </w:p>
    <w:p w14:paraId="264B89FD" w14:textId="77777777" w:rsidR="00074253" w:rsidRDefault="00074253">
      <w:pPr>
        <w:ind w:firstLine="0"/>
        <w:rPr>
          <w:ins w:id="13427" w:author="Okot" w:date="2020-03-25T11:21:00Z"/>
        </w:rPr>
        <w:pPrChange w:id="13428" w:author="Okot" w:date="2020-03-25T11:21:00Z">
          <w:pPr/>
        </w:pPrChange>
      </w:pPr>
    </w:p>
    <w:p w14:paraId="3AF96515" w14:textId="1A09C7AC" w:rsidR="00074253" w:rsidRDefault="00074253">
      <w:pPr>
        <w:ind w:firstLine="0"/>
        <w:jc w:val="center"/>
        <w:rPr>
          <w:ins w:id="13429" w:author="Okot" w:date="2020-03-25T11:18:00Z"/>
        </w:rPr>
        <w:pPrChange w:id="13430" w:author="Okot" w:date="2020-03-25T11:22:00Z">
          <w:pPr/>
        </w:pPrChange>
      </w:pPr>
      <w:ins w:id="13431"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32" w:author="Okot" w:date="2020-03-25T11:22:00Z"/>
          <w:lang w:val="en-US"/>
        </w:rPr>
        <w:pPrChange w:id="13433" w:author="Okot" w:date="2020-03-25T11:40:00Z">
          <w:pPr>
            <w:ind w:firstLine="0"/>
            <w:jc w:val="center"/>
          </w:pPr>
        </w:pPrChange>
      </w:pPr>
      <w:ins w:id="13434" w:author="Okot" w:date="2020-03-25T11:40:00Z">
        <w:r>
          <w:rPr>
            <w:lang w:val="en-US"/>
          </w:rPr>
          <w:tab/>
        </w:r>
      </w:ins>
    </w:p>
    <w:p w14:paraId="5C0246E3" w14:textId="08FE8BE2" w:rsidR="00074253" w:rsidRPr="00074253" w:rsidRDefault="00074253" w:rsidP="00074253">
      <w:pPr>
        <w:ind w:firstLine="0"/>
        <w:jc w:val="center"/>
        <w:rPr>
          <w:ins w:id="13435" w:author="Okot" w:date="2020-03-25T11:22:00Z"/>
          <w:rPrChange w:id="13436" w:author="Okot" w:date="2020-03-25T11:22:00Z">
            <w:rPr>
              <w:ins w:id="13437" w:author="Okot" w:date="2020-03-25T11:22:00Z"/>
              <w:lang w:val="en-US"/>
            </w:rPr>
          </w:rPrChange>
        </w:rPr>
      </w:pPr>
      <w:ins w:id="13438" w:author="Okot" w:date="2020-03-25T11:22:00Z">
        <w:r w:rsidRPr="00074253">
          <w:rPr>
            <w:rPrChange w:id="13439" w:author="Okot" w:date="2020-03-25T11:22:00Z">
              <w:rPr>
                <w:lang w:val="en-US"/>
              </w:rPr>
            </w:rPrChange>
          </w:rPr>
          <w:t>Rys. 5.5</w:t>
        </w:r>
      </w:ins>
      <w:ins w:id="13440" w:author="Okot" w:date="2020-03-26T13:29:00Z">
        <w:r w:rsidR="001819D3">
          <w:t>8</w:t>
        </w:r>
      </w:ins>
      <w:ins w:id="13441" w:author="Okot" w:date="2020-03-25T11:22:00Z">
        <w:r w:rsidRPr="00074253">
          <w:rPr>
            <w:rPrChange w:id="13442" w:author="Okot" w:date="2020-03-25T11:22:00Z">
              <w:rPr>
                <w:lang w:val="en-US"/>
              </w:rPr>
            </w:rPrChange>
          </w:rPr>
          <w:t>. Wywołanie metody “interfejsu” przez model.</w:t>
        </w:r>
      </w:ins>
    </w:p>
    <w:p w14:paraId="4C4E6FFD" w14:textId="77777777" w:rsidR="00074253" w:rsidRDefault="00074253">
      <w:pPr>
        <w:ind w:firstLine="0"/>
        <w:rPr>
          <w:ins w:id="13443" w:author="Okot" w:date="2020-03-25T11:22:00Z"/>
        </w:rPr>
        <w:pPrChange w:id="13444" w:author="Okot" w:date="2020-03-25T11:18:00Z">
          <w:pPr/>
        </w:pPrChange>
      </w:pPr>
    </w:p>
    <w:p w14:paraId="619B0044" w14:textId="44505DCA" w:rsidR="00074253" w:rsidRPr="002270CD" w:rsidRDefault="00074253">
      <w:pPr>
        <w:rPr>
          <w:ins w:id="13445" w:author="Okot" w:date="2020-03-25T11:17:00Z"/>
        </w:rPr>
      </w:pPr>
      <w:ins w:id="13446" w:author="Okot" w:date="2020-03-25T11:23:00Z">
        <w:r>
          <w:t xml:space="preserve">Model, wywołując metodę „interfejsu” przekazuje jako argument </w:t>
        </w:r>
      </w:ins>
      <w:ins w:id="13447" w:author="Okot" w:date="2020-03-25T11:24:00Z">
        <w:r>
          <w:t>zmienną, dzi</w:t>
        </w:r>
      </w:ins>
      <w:ins w:id="13448" w:author="Okot" w:date="2020-03-25T11:25:00Z">
        <w:r>
          <w:t xml:space="preserve">ęki której interfejs wie, której klasy obiekt ma stworzyć zamiast siebie. Jednocześnie model wie tylko, że korzysta z </w:t>
        </w:r>
        <w:r>
          <w:rPr>
            <w:i/>
          </w:rPr>
          <w:t>userInterface</w:t>
        </w:r>
      </w:ins>
      <w:ins w:id="13449" w:author="Okot" w:date="2020-03-25T11:26:00Z">
        <w:r>
          <w:t>, nie musi wiedzieć nic między innymi o tym, z jakiego rodzaju bazy danych korzysta. Jeśli baza zostałaby zmieniona, wystarczyłoby</w:t>
        </w:r>
      </w:ins>
      <w:ins w:id="13450" w:author="Okot" w:date="2020-03-25T11:27:00Z">
        <w:r w:rsidR="00EA63A4">
          <w:t xml:space="preserve"> jedynie</w:t>
        </w:r>
      </w:ins>
      <w:ins w:id="13451" w:author="Okot" w:date="2020-03-25T11:26:00Z">
        <w:r>
          <w:t xml:space="preserve"> zmienić argument</w:t>
        </w:r>
      </w:ins>
      <w:ins w:id="13452" w:author="Okot" w:date="2020-03-25T11:27:00Z">
        <w:r w:rsidR="00EA63A4">
          <w:t xml:space="preserve"> przy wywołaniu, czyli jest to konstrukcja zgodna z zasadami czystej architektury. </w:t>
        </w:r>
      </w:ins>
      <w:ins w:id="13453" w:author="Okot" w:date="2020-03-25T11:30:00Z">
        <w:r w:rsidR="00AF54CD">
          <w:t xml:space="preserve">Użycie metody </w:t>
        </w:r>
        <w:r w:rsidR="00AF54CD">
          <w:rPr>
            <w:i/>
          </w:rPr>
          <w:t>constantize</w:t>
        </w:r>
        <w:r w:rsidR="00AF54CD">
          <w:t xml:space="preserve"> gwarantuje, że we wszystkich funkcjach wywo</w:t>
        </w:r>
      </w:ins>
      <w:ins w:id="13454"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55" w:author="Okot" w:date="2020-03-25T11:32:00Z">
        <w:r w:rsidR="002270CD">
          <w:t xml:space="preserve">Wartości podawanych zmiennych są przechowywane w osobnym pliku </w:t>
        </w:r>
      </w:ins>
      <w:ins w:id="13456" w:author="Okot" w:date="2020-03-25T11:33:00Z">
        <w:r w:rsidR="002270CD">
          <w:rPr>
            <w:i/>
          </w:rPr>
          <w:t>co</w:t>
        </w:r>
      </w:ins>
      <w:ins w:id="13457" w:author="Okot" w:date="2020-03-25T11:32:00Z">
        <w:r w:rsidR="002270CD">
          <w:rPr>
            <w:i/>
          </w:rPr>
          <w:t>nfig</w:t>
        </w:r>
      </w:ins>
      <w:ins w:id="13458"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59" w:author="Okot" w:date="2020-03-24T08:15:00Z">
            <w:rPr>
              <w:i/>
            </w:rPr>
          </w:rPrChange>
        </w:rPr>
        <w:t>ctive</w:t>
      </w:r>
      <w:del w:id="13460" w:author="Okot" w:date="2020-03-24T08:15:00Z">
        <w:r w:rsidR="001C19BB" w:rsidRPr="00D66347" w:rsidDel="00D66347">
          <w:rPr>
            <w:rPrChange w:id="13461" w:author="Okot" w:date="2020-03-24T08:15:00Z">
              <w:rPr>
                <w:i/>
              </w:rPr>
            </w:rPrChange>
          </w:rPr>
          <w:delText xml:space="preserve"> </w:delText>
        </w:r>
      </w:del>
      <w:r w:rsidR="001C19BB" w:rsidRPr="00D66347">
        <w:rPr>
          <w:rPrChange w:id="13462" w:author="Okot" w:date="2020-03-24T08:15:00Z">
            <w:rPr>
              <w:i/>
            </w:rPr>
          </w:rPrChange>
        </w:rPr>
        <w:t>R</w:t>
      </w:r>
      <w:r w:rsidRPr="00D66347">
        <w:rPr>
          <w:rPrChange w:id="13463"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64" w:author="Okot" w:date="2020-03-25T11:33:00Z">
        <w:r w:rsidR="007D4024">
          <w:t xml:space="preserve"> na rysunku 5.5</w:t>
        </w:r>
      </w:ins>
      <w:ins w:id="13465" w:author="Okot" w:date="2020-03-26T13:29:00Z">
        <w:r w:rsidR="001819D3">
          <w:t>7</w:t>
        </w:r>
      </w:ins>
      <w:ins w:id="13466" w:author="Okot" w:date="2020-03-25T11:33:00Z">
        <w:r w:rsidR="007D4024">
          <w:t xml:space="preserve">. </w:t>
        </w:r>
      </w:ins>
      <w:r w:rsidRPr="001C19BB">
        <w:t>wid</w:t>
      </w:r>
      <w:r w:rsidR="001C19BB" w:rsidRPr="001C19BB">
        <w:t>ać również kod hashujący hasło przy użyciu metody MD5.</w:t>
      </w:r>
    </w:p>
    <w:p w14:paraId="1DCB3295" w14:textId="3B0A1C13"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67" w:author="Okot" w:date="2020-03-24T10:32:00Z">
        <w:r w:rsidR="00E01446">
          <w:t>R</w:t>
        </w:r>
      </w:ins>
      <w:del w:id="13468" w:author="Okot" w:date="2020-03-24T10:32:00Z">
        <w:r w:rsidDel="00E01446">
          <w:delText>r</w:delText>
        </w:r>
      </w:del>
      <w:r>
        <w:t>eg</w:t>
      </w:r>
      <w:ins w:id="13469" w:author="Okot" w:date="2020-03-24T10:32:00Z">
        <w:r w:rsidR="00E01446">
          <w:t>E</w:t>
        </w:r>
      </w:ins>
      <w:del w:id="13470" w:author="Okot" w:date="2020-03-24T10:32:00Z">
        <w:r w:rsidDel="00E01446">
          <w:delText>e</w:delText>
        </w:r>
      </w:del>
      <w:r>
        <w:t>xa [</w:t>
      </w:r>
      <w:ins w:id="13471" w:author="Okot" w:date="2020-03-24T10:43:00Z">
        <w:r w:rsidR="001445E3">
          <w:t>25,</w:t>
        </w:r>
      </w:ins>
      <w:ins w:id="13472" w:author="Okot" w:date="2020-03-24T10:32:00Z">
        <w:r w:rsidR="00922CFE">
          <w:t>30</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73" w:author="Okot" w:date="2020-03-23T22:12:00Z"/>
        </w:rPr>
      </w:pPr>
    </w:p>
    <w:p w14:paraId="3F9C162B" w14:textId="18F08E34" w:rsidR="000858CE" w:rsidRPr="000858CE" w:rsidRDefault="004E660B" w:rsidP="000858CE">
      <w:pPr>
        <w:ind w:firstLine="0"/>
        <w:jc w:val="center"/>
        <w:rPr>
          <w:ins w:id="13474" w:author="Okot" w:date="2020-03-23T21:15:00Z"/>
          <w:rPrChange w:id="13475" w:author="Okot" w:date="2020-03-23T21:16:00Z">
            <w:rPr>
              <w:ins w:id="13476" w:author="Okot" w:date="2020-03-23T21:15:00Z"/>
              <w:lang w:val="en-US"/>
            </w:rPr>
          </w:rPrChange>
        </w:rPr>
      </w:pPr>
      <w:ins w:id="13477" w:author="Okot" w:date="2020-03-23T21:15:00Z">
        <w:r>
          <w:t>Rys. 5.5</w:t>
        </w:r>
      </w:ins>
      <w:ins w:id="13478" w:author="Okot" w:date="2020-03-26T13:29:00Z">
        <w:r w:rsidR="001819D3">
          <w:t>9</w:t>
        </w:r>
      </w:ins>
      <w:ins w:id="13479" w:author="Okot" w:date="2020-03-23T21:15:00Z">
        <w:r w:rsidR="000858CE" w:rsidRPr="000858CE">
          <w:rPr>
            <w:rPrChange w:id="13480" w:author="Okot" w:date="2020-03-23T21:16:00Z">
              <w:rPr>
                <w:lang w:val="en-US"/>
              </w:rPr>
            </w:rPrChange>
          </w:rPr>
          <w:t>. Zapewnianie spełnienia wymogów bezpieczeństwa dla hase</w:t>
        </w:r>
      </w:ins>
      <w:ins w:id="13481" w:author="Okot" w:date="2020-03-23T21:16:00Z">
        <w:r w:rsidR="000858CE" w:rsidRPr="000858CE">
          <w:rPr>
            <w:rPrChange w:id="13482" w:author="Okot" w:date="2020-03-23T21:16:00Z">
              <w:rPr>
                <w:lang w:val="en-US"/>
              </w:rPr>
            </w:rPrChange>
          </w:rPr>
          <w:t>ł użytkownik</w:t>
        </w:r>
        <w:r w:rsidR="000858CE">
          <w:t>ów</w:t>
        </w:r>
      </w:ins>
      <w:ins w:id="13483" w:author="Okot" w:date="2020-03-23T21:15:00Z">
        <w:r w:rsidR="000858CE" w:rsidRPr="000858CE">
          <w:rPr>
            <w:rPrChange w:id="13484" w:author="Okot" w:date="2020-03-23T21:16:00Z">
              <w:rPr>
                <w:lang w:val="en-US"/>
              </w:rPr>
            </w:rPrChange>
          </w:rPr>
          <w:t>.</w:t>
        </w:r>
      </w:ins>
    </w:p>
    <w:p w14:paraId="76FC141A" w14:textId="77777777" w:rsidR="000858CE" w:rsidRPr="000858CE" w:rsidRDefault="000858CE">
      <w:pPr>
        <w:ind w:firstLine="0"/>
        <w:pPrChange w:id="13485"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86" w:author="Okot" w:date="2020-03-23T21:16:00Z"/>
        </w:rPr>
      </w:pPr>
    </w:p>
    <w:p w14:paraId="4B199E95" w14:textId="586E28F9" w:rsidR="00035BD2" w:rsidRPr="00035BD2" w:rsidRDefault="00035BD2" w:rsidP="00035BD2">
      <w:pPr>
        <w:ind w:firstLine="0"/>
        <w:jc w:val="center"/>
      </w:pPr>
      <w:r w:rsidRPr="00035BD2">
        <w:t>Rys. 5.</w:t>
      </w:r>
      <w:ins w:id="13487" w:author="Okot" w:date="2020-03-26T13:29:00Z">
        <w:r w:rsidR="001819D3">
          <w:t>60</w:t>
        </w:r>
      </w:ins>
      <w:del w:id="13488" w:author="Okot" w:date="2020-03-26T13:29:00Z">
        <w:r w:rsidRPr="00035BD2" w:rsidDel="001819D3">
          <w:delText>5</w:delText>
        </w:r>
      </w:del>
      <w:del w:id="13489"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90"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91" w:author="Okot" w:date="2020-03-25T11:48:00Z">
        <w:r w:rsidDel="00251D0B">
          <w:delText>5</w:delText>
        </w:r>
      </w:del>
      <w:ins w:id="13492" w:author="Okot" w:date="2020-03-25T11:48:00Z">
        <w:r w:rsidR="001819D3">
          <w:t>61</w:t>
        </w:r>
      </w:ins>
      <w:del w:id="13493"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94" w:author="Okot" w:date="2020-03-23T21:19:00Z"/>
        </w:rPr>
      </w:pPr>
      <w:r>
        <w:t>W przypadku funkcji rejestracji możliwych błędów jest więcej, dlatego zmodyfikowano przedstawioną na rysunku 5.</w:t>
      </w:r>
      <w:del w:id="13495" w:author="Okot" w:date="2020-03-23T21:16:00Z">
        <w:r w:rsidDel="0037309A">
          <w:delText>57</w:delText>
        </w:r>
      </w:del>
      <w:ins w:id="13496" w:author="Okot" w:date="2020-03-23T21:16:00Z">
        <w:r w:rsidR="0037309A">
          <w:t>58</w:t>
        </w:r>
      </w:ins>
      <w:r>
        <w:t>. funkcję.</w:t>
      </w:r>
    </w:p>
    <w:p w14:paraId="686F86A4" w14:textId="77777777" w:rsidR="00971D3C" w:rsidRDefault="00971D3C">
      <w:pPr>
        <w:ind w:firstLine="0"/>
        <w:rPr>
          <w:ins w:id="13497" w:author="Okot" w:date="2020-03-23T21:19:00Z"/>
        </w:rPr>
        <w:pPrChange w:id="13498" w:author="Okot" w:date="2020-03-23T21:19:00Z">
          <w:pPr/>
        </w:pPrChange>
      </w:pPr>
    </w:p>
    <w:p w14:paraId="198D2BE7" w14:textId="633512D4" w:rsidR="00971D3C" w:rsidRPr="00F23834" w:rsidRDefault="00971D3C">
      <w:pPr>
        <w:ind w:firstLine="0"/>
        <w:jc w:val="center"/>
        <w:pPrChange w:id="13499" w:author="Okot" w:date="2020-03-23T21:20:00Z">
          <w:pPr/>
        </w:pPrChange>
      </w:pPr>
      <w:ins w:id="13500"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501" w:author="Okot" w:date="2020-03-23T21:42:00Z"/>
        </w:rPr>
        <w:pPrChange w:id="13502" w:author="Okot" w:date="2020-03-23T21:20:00Z">
          <w:pPr>
            <w:pStyle w:val="Nagwek2"/>
          </w:pPr>
        </w:pPrChange>
      </w:pPr>
    </w:p>
    <w:p w14:paraId="7D64C0A0" w14:textId="54A7931F" w:rsidR="00971D3C" w:rsidRDefault="00251D0B">
      <w:pPr>
        <w:ind w:firstLine="0"/>
        <w:jc w:val="center"/>
        <w:rPr>
          <w:ins w:id="13503" w:author="Okot" w:date="2020-03-23T21:22:00Z"/>
        </w:rPr>
        <w:pPrChange w:id="13504" w:author="Okot" w:date="2020-03-23T21:20:00Z">
          <w:pPr>
            <w:pStyle w:val="Nagwek2"/>
          </w:pPr>
        </w:pPrChange>
      </w:pPr>
      <w:ins w:id="13505" w:author="Okot" w:date="2020-03-23T21:20:00Z">
        <w:r>
          <w:t>Rys. 5.6</w:t>
        </w:r>
      </w:ins>
      <w:ins w:id="13506" w:author="Okot" w:date="2020-03-26T13:29:00Z">
        <w:r w:rsidR="001819D3">
          <w:t>2</w:t>
        </w:r>
      </w:ins>
      <w:ins w:id="13507" w:author="Okot" w:date="2020-03-23T21:20:00Z">
        <w:r w:rsidR="00971D3C">
          <w:t xml:space="preserve">. </w:t>
        </w:r>
      </w:ins>
      <w:ins w:id="13508" w:author="Okot" w:date="2020-03-23T21:21:00Z">
        <w:r w:rsidR="00971D3C">
          <w:t>Kod wyświetlający zmieniające się komunikaty błędów.</w:t>
        </w:r>
      </w:ins>
    </w:p>
    <w:p w14:paraId="3C434898" w14:textId="77777777" w:rsidR="00971D3C" w:rsidRDefault="00971D3C">
      <w:pPr>
        <w:ind w:firstLine="0"/>
        <w:jc w:val="center"/>
        <w:rPr>
          <w:ins w:id="13509" w:author="Okot" w:date="2020-03-23T21:22:00Z"/>
        </w:rPr>
        <w:pPrChange w:id="13510" w:author="Okot" w:date="2020-03-23T21:20:00Z">
          <w:pPr>
            <w:pStyle w:val="Nagwek2"/>
          </w:pPr>
        </w:pPrChange>
      </w:pPr>
    </w:p>
    <w:p w14:paraId="7C44BF04" w14:textId="7CE96C34" w:rsidR="00971D3C" w:rsidRPr="00044E36" w:rsidRDefault="00971D3C">
      <w:pPr>
        <w:rPr>
          <w:ins w:id="13511" w:author="Okot" w:date="2020-03-23T21:20:00Z"/>
        </w:rPr>
        <w:pPrChange w:id="13512" w:author="Okot" w:date="2020-03-23T21:22:00Z">
          <w:pPr>
            <w:pStyle w:val="Nagwek2"/>
          </w:pPr>
        </w:pPrChange>
      </w:pPr>
      <w:ins w:id="13513" w:author="Okot" w:date="2020-03-23T21:23:00Z">
        <w:r>
          <w:t xml:space="preserve">Inaczej również wygląda element </w:t>
        </w:r>
        <w:r>
          <w:rPr>
            <w:i/>
          </w:rPr>
          <w:t>#error</w:t>
        </w:r>
        <w:r>
          <w:t xml:space="preserve"> w widoku – nie ma przypisanej z g</w:t>
        </w:r>
      </w:ins>
      <w:ins w:id="13514" w:author="Okot" w:date="2020-03-23T21:24:00Z">
        <w:r>
          <w:t xml:space="preserve">óry treści. Dzięki temu wyświetlany jest tekst przekazywany za pomocą </w:t>
        </w:r>
        <w:r>
          <w:rPr>
            <w:i/>
          </w:rPr>
          <w:t>xhr.responseText</w:t>
        </w:r>
        <w:r>
          <w:t>, którego treść jest przekazywana bezpośrednio do javascriptu za pomoc</w:t>
        </w:r>
      </w:ins>
      <w:ins w:id="13515"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516" w:author="Okot" w:date="2020-02-05T16:18:00Z"/>
        </w:rPr>
        <w:pPrChange w:id="13517" w:author="Okot" w:date="2020-02-05T16:18:00Z">
          <w:pPr>
            <w:pStyle w:val="Nagwek2"/>
          </w:pPr>
        </w:pPrChange>
      </w:pPr>
      <w:bookmarkStart w:id="13518" w:name="_Toc35941974"/>
      <w:ins w:id="13519" w:author="Okot" w:date="2019-11-19T20:56:00Z">
        <w:r>
          <w:lastRenderedPageBreak/>
          <w:t>5</w:t>
        </w:r>
      </w:ins>
      <w:del w:id="13520" w:author="Okot" w:date="2019-11-19T20:56:00Z">
        <w:r w:rsidR="0003742D" w:rsidDel="00262253">
          <w:delText>4</w:delText>
        </w:r>
      </w:del>
      <w:r w:rsidR="0003742D">
        <w:t>.</w:t>
      </w:r>
      <w:ins w:id="13521" w:author="Okot" w:date="2019-11-19T20:56:00Z">
        <w:r>
          <w:t>3</w:t>
        </w:r>
      </w:ins>
      <w:del w:id="13522" w:author="Okot" w:date="2019-11-19T20:56:00Z">
        <w:r w:rsidR="0003742D" w:rsidDel="00262253">
          <w:delText>4</w:delText>
        </w:r>
      </w:del>
      <w:r w:rsidR="0003742D">
        <w:t>.</w:t>
      </w:r>
      <w:ins w:id="13523" w:author="Okot" w:date="2020-01-28T15:23:00Z">
        <w:r w:rsidR="00EB77F1">
          <w:t>6</w:t>
        </w:r>
      </w:ins>
      <w:del w:id="13524" w:author="Okot" w:date="2020-01-28T15:23:00Z">
        <w:r w:rsidR="0003742D" w:rsidDel="00EB77F1">
          <w:delText>5</w:delText>
        </w:r>
      </w:del>
      <w:r w:rsidR="00573E70">
        <w:t>. Testy</w:t>
      </w:r>
      <w:bookmarkEnd w:id="13518"/>
      <w:ins w:id="13525" w:author="Okot" w:date="2020-02-05T16:18:00Z">
        <w:r w:rsidR="00665B34">
          <w:tab/>
        </w:r>
      </w:ins>
    </w:p>
    <w:p w14:paraId="1D7414F8" w14:textId="77777777" w:rsidR="00665B34" w:rsidRDefault="00665B34">
      <w:pPr>
        <w:rPr>
          <w:ins w:id="13526" w:author="Okot" w:date="2020-02-05T16:18:00Z"/>
        </w:rPr>
        <w:pPrChange w:id="13527" w:author="Okot" w:date="2020-02-05T16:18:00Z">
          <w:pPr>
            <w:pStyle w:val="Nagwek2"/>
          </w:pPr>
        </w:pPrChange>
      </w:pPr>
    </w:p>
    <w:p w14:paraId="09552BFD" w14:textId="7B9B6DCD" w:rsidR="00665B34" w:rsidRDefault="00665B34">
      <w:pPr>
        <w:rPr>
          <w:ins w:id="13528" w:author="Okot" w:date="2020-02-05T16:19:00Z"/>
        </w:rPr>
        <w:pPrChange w:id="13529" w:author="Okot" w:date="2020-02-05T16:18:00Z">
          <w:pPr>
            <w:pStyle w:val="Nagwek2"/>
          </w:pPr>
        </w:pPrChange>
      </w:pPr>
      <w:ins w:id="13530" w:author="Okot" w:date="2020-02-05T16:18:00Z">
        <w:r>
          <w:t>Po skończonej implementacji wykonano zaprojektowane wcześniej testy. Rezultaty zostaną opisane w dalszej cz</w:t>
        </w:r>
      </w:ins>
      <w:ins w:id="13531" w:author="Okot" w:date="2020-02-05T16:19:00Z">
        <w:r>
          <w:t>ęści tego punktu.</w:t>
        </w:r>
      </w:ins>
    </w:p>
    <w:p w14:paraId="5797F4E9" w14:textId="77777777" w:rsidR="00665B34" w:rsidRPr="00044E36" w:rsidRDefault="00665B34">
      <w:pPr>
        <w:rPr>
          <w:ins w:id="13532" w:author="Okot" w:date="2020-02-05T16:16:00Z"/>
        </w:rPr>
        <w:pPrChange w:id="13533" w:author="Okot" w:date="2020-02-05T16:18:00Z">
          <w:pPr>
            <w:pStyle w:val="Nagwek2"/>
          </w:pPr>
        </w:pPrChange>
      </w:pPr>
    </w:p>
    <w:p w14:paraId="3D83F5E6" w14:textId="67D55D92" w:rsidR="00665B34" w:rsidRDefault="00665B34" w:rsidP="00665B34">
      <w:pPr>
        <w:pStyle w:val="Nagwek2"/>
        <w:rPr>
          <w:ins w:id="13534" w:author="Okot" w:date="2020-02-05T16:16:00Z"/>
        </w:rPr>
      </w:pPr>
      <w:bookmarkStart w:id="13535" w:name="_Toc35941975"/>
      <w:ins w:id="13536" w:author="Okot" w:date="2020-02-05T16:16:00Z">
        <w:r>
          <w:t xml:space="preserve">5.3.6.1. </w:t>
        </w:r>
      </w:ins>
      <w:ins w:id="13537" w:author="Okot" w:date="2020-02-05T16:19:00Z">
        <w:r>
          <w:t>T</w:t>
        </w:r>
      </w:ins>
      <w:ins w:id="13538" w:author="Okot" w:date="2020-02-05T16:16:00Z">
        <w:r>
          <w:t>esty czarnej skrzynki</w:t>
        </w:r>
        <w:bookmarkEnd w:id="13535"/>
      </w:ins>
    </w:p>
    <w:p w14:paraId="0A7D5432" w14:textId="77777777" w:rsidR="00665B34" w:rsidRDefault="00665B34" w:rsidP="00665B34">
      <w:pPr>
        <w:rPr>
          <w:ins w:id="13539" w:author="Okot" w:date="2020-02-05T16:16:00Z"/>
        </w:rPr>
      </w:pPr>
    </w:p>
    <w:p w14:paraId="0513BB43" w14:textId="6DA7F729" w:rsidR="00665B34" w:rsidRDefault="00665B34" w:rsidP="00665B34">
      <w:pPr>
        <w:rPr>
          <w:ins w:id="13540" w:author="Okot" w:date="2020-02-05T16:16:00Z"/>
        </w:rPr>
      </w:pPr>
      <w:ins w:id="13541" w:author="Okot" w:date="2020-02-05T16:16:00Z">
        <w:r>
          <w:t xml:space="preserve">W ramach testów czarnej skrzynki przeprowadzono testy funkcjonalne </w:t>
        </w:r>
      </w:ins>
      <w:ins w:id="13542" w:author="Okot" w:date="2020-02-05T16:20:00Z">
        <w:r>
          <w:t>procesu rejestracji nowego użytkownika.</w:t>
        </w:r>
      </w:ins>
    </w:p>
    <w:p w14:paraId="6103BC8D" w14:textId="77777777" w:rsidR="00665B34" w:rsidRDefault="00665B34" w:rsidP="00665B34">
      <w:pPr>
        <w:ind w:firstLine="0"/>
        <w:rPr>
          <w:ins w:id="13543" w:author="Okot" w:date="2020-02-05T16:16:00Z"/>
        </w:rPr>
      </w:pPr>
    </w:p>
    <w:p w14:paraId="67654470" w14:textId="55F89E9F" w:rsidR="00665B34" w:rsidRDefault="00665B34" w:rsidP="00665B34">
      <w:pPr>
        <w:ind w:firstLine="0"/>
      </w:pPr>
      <w:ins w:id="13544" w:author="Okot" w:date="2020-02-05T16:16:00Z">
        <w:r>
          <w:t>Tabela 5.</w:t>
        </w:r>
      </w:ins>
      <w:del w:id="13545"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46"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47">
          <w:tblGrid>
            <w:gridCol w:w="1838"/>
            <w:gridCol w:w="2835"/>
            <w:gridCol w:w="275"/>
            <w:gridCol w:w="1134"/>
            <w:gridCol w:w="150"/>
            <w:gridCol w:w="1418"/>
            <w:gridCol w:w="1342"/>
          </w:tblGrid>
        </w:tblGridChange>
      </w:tblGrid>
      <w:tr w:rsidR="00665B34" w14:paraId="4B9D50D8" w14:textId="77777777" w:rsidTr="007205C1">
        <w:tc>
          <w:tcPr>
            <w:tcW w:w="1838" w:type="dxa"/>
            <w:tcPrChange w:id="13548"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49"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50"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51"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52"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53"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54"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55"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56"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57"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58"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59"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60"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61"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62"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63"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64"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65" w:author="Okot" w:date="2020-03-25T12:28:00Z">
              <w:tcPr>
                <w:tcW w:w="1134" w:type="dxa"/>
              </w:tcPr>
            </w:tcPrChange>
          </w:tcPr>
          <w:p w14:paraId="23FEF362" w14:textId="49703A22" w:rsidR="007205C1" w:rsidRPr="007205C1" w:rsidRDefault="007205C1">
            <w:pPr>
              <w:ind w:firstLine="0"/>
              <w:rPr>
                <w:ins w:id="13566" w:author="Okot" w:date="2020-03-25T12:27:00Z"/>
              </w:rPr>
              <w:pPrChange w:id="13567" w:author="Okot" w:date="2020-03-25T12:29:00Z">
                <w:pPr>
                  <w:ind w:left="371" w:firstLine="0"/>
                </w:pPr>
              </w:pPrChange>
            </w:pPr>
            <w:ins w:id="13568" w:author="Okot" w:date="2020-03-25T12:28:00Z">
              <w:r w:rsidRPr="007205C1">
                <w:t>pozytywny</w:t>
              </w:r>
            </w:ins>
          </w:p>
          <w:p w14:paraId="3CE6F3E1" w14:textId="77777777" w:rsidR="007205C1" w:rsidRPr="007205C1" w:rsidRDefault="007205C1">
            <w:pPr>
              <w:ind w:left="-99" w:firstLine="808"/>
              <w:rPr>
                <w:ins w:id="13569" w:author="Okot" w:date="2020-03-25T12:26:00Z"/>
                <w:rPrChange w:id="13570" w:author="Okot" w:date="2020-03-25T12:26:00Z">
                  <w:rPr>
                    <w:ins w:id="13571" w:author="Okot" w:date="2020-03-25T12:26:00Z"/>
                    <w:highlight w:val="green"/>
                  </w:rPr>
                </w:rPrChange>
              </w:rPr>
              <w:pPrChange w:id="13572" w:author="Okot" w:date="2020-03-25T12:26:00Z">
                <w:pPr>
                  <w:ind w:left="371" w:firstLine="0"/>
                </w:pPr>
              </w:pPrChange>
            </w:pPr>
          </w:p>
          <w:p w14:paraId="00E2BEE3" w14:textId="77777777" w:rsidR="007205C1" w:rsidRPr="007205C1" w:rsidRDefault="007205C1">
            <w:pPr>
              <w:rPr>
                <w:ins w:id="13573" w:author="Okot" w:date="2020-03-25T12:26:00Z"/>
                <w:rPrChange w:id="13574" w:author="Okot" w:date="2020-03-25T12:26:00Z">
                  <w:rPr>
                    <w:ins w:id="13575" w:author="Okot" w:date="2020-03-25T12:26:00Z"/>
                    <w:highlight w:val="green"/>
                  </w:rPr>
                </w:rPrChange>
              </w:rPr>
              <w:pPrChange w:id="13576" w:author="Okot" w:date="2020-03-25T12:26:00Z">
                <w:pPr>
                  <w:ind w:left="371" w:firstLine="0"/>
                </w:pPr>
              </w:pPrChange>
            </w:pPr>
          </w:p>
          <w:p w14:paraId="216CB832" w14:textId="15C1B46E" w:rsidR="007205C1" w:rsidRPr="007205C1" w:rsidRDefault="007205C1" w:rsidP="007205C1">
            <w:pPr>
              <w:rPr>
                <w:ins w:id="13577" w:author="Okot" w:date="2020-03-25T12:26:00Z"/>
                <w:rPrChange w:id="13578" w:author="Okot" w:date="2020-03-25T12:26:00Z">
                  <w:rPr>
                    <w:ins w:id="13579" w:author="Okot" w:date="2020-03-25T12:26:00Z"/>
                    <w:highlight w:val="green"/>
                  </w:rPr>
                </w:rPrChange>
              </w:rPr>
            </w:pPr>
          </w:p>
          <w:p w14:paraId="43339FA5" w14:textId="77777777" w:rsidR="00665B34" w:rsidRPr="007205C1" w:rsidRDefault="00665B34">
            <w:pPr>
              <w:pPrChange w:id="13580" w:author="Okot" w:date="2020-03-25T12:26:00Z">
                <w:pPr>
                  <w:ind w:left="371" w:firstLine="0"/>
                </w:pPr>
              </w:pPrChange>
            </w:pPr>
          </w:p>
        </w:tc>
        <w:tc>
          <w:tcPr>
            <w:tcW w:w="1418" w:type="dxa"/>
            <w:tcPrChange w:id="13581"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82"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83"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84"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85" w:author="Okot" w:date="2020-03-25T12:32:00Z"/>
                <w:b/>
              </w:rPr>
            </w:pPr>
            <w:ins w:id="13586" w:author="Okot" w:date="2020-03-25T12:31:00Z">
              <w:r>
                <w:rPr>
                  <w:b/>
                </w:rPr>
                <w:t>Dane testowe:</w:t>
              </w:r>
            </w:ins>
          </w:p>
          <w:p w14:paraId="6CA350A2" w14:textId="50D96109" w:rsidR="007205C1" w:rsidRDefault="007205C1" w:rsidP="00AB2D33">
            <w:pPr>
              <w:ind w:firstLine="0"/>
              <w:rPr>
                <w:ins w:id="13587" w:author="Okot" w:date="2020-03-25T12:32:00Z"/>
              </w:rPr>
            </w:pPr>
            <w:ins w:id="13588"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89" w:author="Okot" w:date="2020-03-25T12:32:00Z">
                  <w:rPr>
                    <w:b/>
                  </w:rPr>
                </w:rPrChange>
              </w:rPr>
            </w:pPr>
            <w:ins w:id="13590" w:author="Okot" w:date="2020-03-25T12:32:00Z">
              <w:r>
                <w:t>Tester123!@#</w:t>
              </w:r>
            </w:ins>
          </w:p>
        </w:tc>
        <w:tc>
          <w:tcPr>
            <w:tcW w:w="2835" w:type="dxa"/>
            <w:tcPrChange w:id="13591" w:author="Okot" w:date="2020-03-25T12:32:00Z">
              <w:tcPr>
                <w:tcW w:w="3110" w:type="dxa"/>
                <w:gridSpan w:val="2"/>
              </w:tcPr>
            </w:tcPrChange>
          </w:tcPr>
          <w:p w14:paraId="5EF39BBD" w14:textId="77777777" w:rsidR="00665B34" w:rsidRDefault="00665B34" w:rsidP="00AB2D33">
            <w:pPr>
              <w:ind w:firstLine="0"/>
              <w:rPr>
                <w:ins w:id="13592"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93" w:author="Okot" w:date="2020-03-25T12:31:00Z">
                  <w:rPr/>
                </w:rPrChange>
              </w:rPr>
            </w:pPr>
          </w:p>
        </w:tc>
        <w:tc>
          <w:tcPr>
            <w:tcW w:w="1559" w:type="dxa"/>
            <w:shd w:val="clear" w:color="auto" w:fill="92D050"/>
            <w:tcPrChange w:id="13594" w:author="Okot" w:date="2020-03-25T12:32:00Z">
              <w:tcPr>
                <w:tcW w:w="1134" w:type="dxa"/>
              </w:tcPr>
            </w:tcPrChange>
          </w:tcPr>
          <w:p w14:paraId="38D96280" w14:textId="4A62E8B3" w:rsidR="00665B34" w:rsidRDefault="007205C1">
            <w:pPr>
              <w:ind w:firstLine="0"/>
            </w:pPr>
            <w:ins w:id="13595" w:author="Okot" w:date="2020-03-25T12:32:00Z">
              <w:r>
                <w:lastRenderedPageBreak/>
                <w:t>pozytywny</w:t>
              </w:r>
            </w:ins>
          </w:p>
        </w:tc>
        <w:tc>
          <w:tcPr>
            <w:tcW w:w="1418" w:type="dxa"/>
            <w:tcPrChange w:id="13596" w:author="Okot" w:date="2020-03-25T12:32:00Z">
              <w:tcPr>
                <w:tcW w:w="1568" w:type="dxa"/>
                <w:gridSpan w:val="2"/>
              </w:tcPr>
            </w:tcPrChange>
          </w:tcPr>
          <w:p w14:paraId="06A49980" w14:textId="4F86092C" w:rsidR="00665B34" w:rsidRDefault="007205C1" w:rsidP="00AB2D33">
            <w:pPr>
              <w:ind w:firstLine="0"/>
            </w:pPr>
            <w:ins w:id="13597" w:author="Okot" w:date="2020-03-25T12:33:00Z">
              <w:r>
                <w:t>n/d</w:t>
              </w:r>
            </w:ins>
          </w:p>
        </w:tc>
        <w:tc>
          <w:tcPr>
            <w:tcW w:w="1342" w:type="dxa"/>
            <w:tcPrChange w:id="13598" w:author="Okot" w:date="2020-03-25T12:32:00Z">
              <w:tcPr>
                <w:tcW w:w="1342" w:type="dxa"/>
              </w:tcPr>
            </w:tcPrChange>
          </w:tcPr>
          <w:p w14:paraId="73A18489" w14:textId="641AB745" w:rsidR="00665B34" w:rsidRDefault="007205C1" w:rsidP="00AB2D33">
            <w:pPr>
              <w:ind w:firstLine="0"/>
            </w:pPr>
            <w:ins w:id="13599" w:author="Okot" w:date="2020-03-25T12:33:00Z">
              <w:r>
                <w:t>n/d</w:t>
              </w:r>
            </w:ins>
          </w:p>
        </w:tc>
      </w:tr>
      <w:tr w:rsidR="00665B34" w14:paraId="11FA3C4F" w14:textId="77777777" w:rsidTr="00BF0AC7">
        <w:tc>
          <w:tcPr>
            <w:tcW w:w="1838" w:type="dxa"/>
            <w:vMerge/>
            <w:tcPrChange w:id="13600"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601"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602" w:author="Okot" w:date="2020-03-25T12:36:00Z">
              <w:tcPr>
                <w:tcW w:w="1134" w:type="dxa"/>
              </w:tcPr>
            </w:tcPrChange>
          </w:tcPr>
          <w:p w14:paraId="6843B6A0" w14:textId="69BB16C1" w:rsidR="00665B34" w:rsidRDefault="00BF0AC7" w:rsidP="00AB2D33">
            <w:pPr>
              <w:ind w:firstLine="0"/>
            </w:pPr>
            <w:ins w:id="13603" w:author="Okot" w:date="2020-03-25T12:36:00Z">
              <w:r>
                <w:t xml:space="preserve">Pozytywny </w:t>
              </w:r>
            </w:ins>
          </w:p>
        </w:tc>
        <w:tc>
          <w:tcPr>
            <w:tcW w:w="1418" w:type="dxa"/>
            <w:tcPrChange w:id="13604" w:author="Okot" w:date="2020-03-25T12:36:00Z">
              <w:tcPr>
                <w:tcW w:w="1568" w:type="dxa"/>
                <w:gridSpan w:val="2"/>
              </w:tcPr>
            </w:tcPrChange>
          </w:tcPr>
          <w:p w14:paraId="08C21077" w14:textId="4964D8A2" w:rsidR="00665B34" w:rsidRDefault="00BF0AC7" w:rsidP="00AB2D33">
            <w:pPr>
              <w:ind w:firstLine="0"/>
            </w:pPr>
            <w:ins w:id="13605" w:author="Okot" w:date="2020-03-25T12:36:00Z">
              <w:r>
                <w:t>n/d</w:t>
              </w:r>
            </w:ins>
          </w:p>
        </w:tc>
        <w:tc>
          <w:tcPr>
            <w:tcW w:w="1342" w:type="dxa"/>
            <w:tcPrChange w:id="13606" w:author="Okot" w:date="2020-03-25T12:36:00Z">
              <w:tcPr>
                <w:tcW w:w="1342" w:type="dxa"/>
              </w:tcPr>
            </w:tcPrChange>
          </w:tcPr>
          <w:p w14:paraId="17FE4DC5" w14:textId="3CD7A115" w:rsidR="00665B34" w:rsidRDefault="00BF0AC7" w:rsidP="00AB2D33">
            <w:pPr>
              <w:ind w:firstLine="0"/>
            </w:pPr>
            <w:ins w:id="13607" w:author="Okot" w:date="2020-03-25T12:36:00Z">
              <w:r>
                <w:t>n/d</w:t>
              </w:r>
            </w:ins>
          </w:p>
        </w:tc>
      </w:tr>
      <w:tr w:rsidR="00665B34" w14:paraId="7CCB37C5" w14:textId="77777777" w:rsidTr="00BF0AC7">
        <w:tc>
          <w:tcPr>
            <w:tcW w:w="1838" w:type="dxa"/>
            <w:tcPrChange w:id="13608"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609"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610" w:author="Okot" w:date="2020-03-25T12:37:00Z">
              <w:tcPr>
                <w:tcW w:w="1134" w:type="dxa"/>
              </w:tcPr>
            </w:tcPrChange>
          </w:tcPr>
          <w:p w14:paraId="52ACD83B" w14:textId="66B37099" w:rsidR="00665B34" w:rsidRDefault="00BF0AC7" w:rsidP="00AB2D33">
            <w:pPr>
              <w:ind w:firstLine="0"/>
            </w:pPr>
            <w:ins w:id="13611" w:author="Okot" w:date="2020-03-25T12:37:00Z">
              <w:r>
                <w:t>Negatywny</w:t>
              </w:r>
            </w:ins>
          </w:p>
        </w:tc>
        <w:tc>
          <w:tcPr>
            <w:tcW w:w="1418" w:type="dxa"/>
            <w:tcPrChange w:id="13612" w:author="Okot" w:date="2020-03-25T12:37:00Z">
              <w:tcPr>
                <w:tcW w:w="1568" w:type="dxa"/>
                <w:gridSpan w:val="2"/>
              </w:tcPr>
            </w:tcPrChange>
          </w:tcPr>
          <w:p w14:paraId="4BF02B5F" w14:textId="2C69BB48" w:rsidR="00665B34" w:rsidRDefault="00BF0AC7" w:rsidP="00AB2D33">
            <w:pPr>
              <w:ind w:firstLine="0"/>
            </w:pPr>
            <w:ins w:id="13613" w:author="Okot" w:date="2020-03-25T12:37:00Z">
              <w:r>
                <w:t>Wyświe</w:t>
              </w:r>
            </w:ins>
            <w:ins w:id="13614" w:author="Okot" w:date="2020-03-25T12:49:00Z">
              <w:r w:rsidR="00546606">
                <w:softHyphen/>
              </w:r>
            </w:ins>
            <w:ins w:id="13615" w:author="Okot" w:date="2020-03-25T12:37:00Z">
              <w:r>
                <w:t>tlono komu</w:t>
              </w:r>
            </w:ins>
            <w:ins w:id="13616" w:author="Okot" w:date="2020-03-25T12:49:00Z">
              <w:r w:rsidR="00546606">
                <w:softHyphen/>
              </w:r>
            </w:ins>
            <w:ins w:id="13617" w:author="Okot" w:date="2020-03-25T12:37:00Z">
              <w:r>
                <w:t>nikat błędu: Formularz zawiera nie</w:t>
              </w:r>
            </w:ins>
            <w:ins w:id="13618" w:author="Okot" w:date="2020-03-25T12:49:00Z">
              <w:r w:rsidR="00546606">
                <w:softHyphen/>
              </w:r>
            </w:ins>
            <w:ins w:id="13619" w:author="Okot" w:date="2020-03-25T12:37:00Z">
              <w:r>
                <w:t>wypełnione pola</w:t>
              </w:r>
            </w:ins>
          </w:p>
        </w:tc>
        <w:tc>
          <w:tcPr>
            <w:tcW w:w="1342" w:type="dxa"/>
            <w:tcPrChange w:id="13620" w:author="Okot" w:date="2020-03-25T12:37:00Z">
              <w:tcPr>
                <w:tcW w:w="1342" w:type="dxa"/>
              </w:tcPr>
            </w:tcPrChange>
          </w:tcPr>
          <w:p w14:paraId="40129625" w14:textId="77777777" w:rsidR="00546606" w:rsidRDefault="00BF0AC7" w:rsidP="00AB2D33">
            <w:pPr>
              <w:ind w:firstLine="0"/>
              <w:rPr>
                <w:ins w:id="13621" w:author="Okot" w:date="2020-03-25T12:49:00Z"/>
              </w:rPr>
            </w:pPr>
            <w:ins w:id="13622" w:author="Okot" w:date="2020-03-25T12:37:00Z">
              <w:r>
                <w:t>Zbadanie kodu kon</w:t>
              </w:r>
            </w:ins>
            <w:ins w:id="13623" w:author="Okot" w:date="2020-03-25T12:49:00Z">
              <w:r w:rsidR="00546606">
                <w:softHyphen/>
              </w:r>
            </w:ins>
            <w:ins w:id="13624" w:author="Okot" w:date="2020-03-25T12:37:00Z">
              <w:r>
                <w:t>trolera reje</w:t>
              </w:r>
            </w:ins>
            <w:ins w:id="13625" w:author="Okot" w:date="2020-03-25T12:49:00Z">
              <w:r w:rsidR="00546606">
                <w:softHyphen/>
              </w:r>
            </w:ins>
            <w:ins w:id="13626" w:author="Okot" w:date="2020-03-25T12:37:00Z">
              <w:r>
                <w:t xml:space="preserve">stracji, </w:t>
              </w:r>
            </w:ins>
          </w:p>
          <w:p w14:paraId="1E9B4180" w14:textId="77777777" w:rsidR="00546606" w:rsidRDefault="00BF0AC7" w:rsidP="00AB2D33">
            <w:pPr>
              <w:ind w:firstLine="0"/>
              <w:rPr>
                <w:ins w:id="13627" w:author="Okot" w:date="2020-03-25T12:50:00Z"/>
              </w:rPr>
            </w:pPr>
            <w:ins w:id="13628" w:author="Okot" w:date="2020-03-25T12:37:00Z">
              <w:r>
                <w:t>od</w:t>
              </w:r>
            </w:ins>
            <w:ins w:id="13629" w:author="Okot" w:date="2020-03-25T12:49:00Z">
              <w:r w:rsidR="00546606">
                <w:softHyphen/>
              </w:r>
            </w:ins>
            <w:ins w:id="13630" w:author="Okot" w:date="2020-03-25T12:37:00Z">
              <w:r>
                <w:t>powie</w:t>
              </w:r>
            </w:ins>
            <w:ins w:id="13631" w:author="Okot" w:date="2020-03-25T12:49:00Z">
              <w:r w:rsidR="00546606">
                <w:softHyphen/>
              </w:r>
            </w:ins>
            <w:ins w:id="13632" w:author="Okot" w:date="2020-03-25T12:37:00Z">
              <w:r>
                <w:t>dzialnego za spraw</w:t>
              </w:r>
            </w:ins>
            <w:ins w:id="13633" w:author="Okot" w:date="2020-03-25T12:49:00Z">
              <w:r w:rsidR="00546606">
                <w:softHyphen/>
              </w:r>
            </w:ins>
            <w:ins w:id="13634" w:author="Okot" w:date="2020-03-25T12:37:00Z">
              <w:r>
                <w:t>dzanie po</w:t>
              </w:r>
            </w:ins>
            <w:ins w:id="13635" w:author="Okot" w:date="2020-03-25T12:49:00Z">
              <w:r w:rsidR="00546606">
                <w:softHyphen/>
              </w:r>
            </w:ins>
            <w:ins w:id="13636" w:author="Okot" w:date="2020-03-25T12:37:00Z">
              <w:r>
                <w:t>prawno</w:t>
              </w:r>
            </w:ins>
            <w:ins w:id="13637" w:author="Okot" w:date="2020-03-25T12:38:00Z">
              <w:r>
                <w:t>ści wprowdzo</w:t>
              </w:r>
            </w:ins>
            <w:ins w:id="13638" w:author="Okot" w:date="2020-03-25T12:49:00Z">
              <w:r w:rsidR="00546606">
                <w:softHyphen/>
              </w:r>
            </w:ins>
            <w:ins w:id="13639" w:author="Okot" w:date="2020-03-25T12:38:00Z">
              <w:r>
                <w:t xml:space="preserve">nych </w:t>
              </w:r>
            </w:ins>
          </w:p>
          <w:p w14:paraId="57BCB07B" w14:textId="452C95C1" w:rsidR="00665B34" w:rsidRDefault="00BF0AC7" w:rsidP="00AB2D33">
            <w:pPr>
              <w:ind w:firstLine="0"/>
            </w:pPr>
            <w:ins w:id="13640" w:author="Okot" w:date="2020-03-25T12:38:00Z">
              <w:r>
                <w:t>da</w:t>
              </w:r>
            </w:ins>
            <w:ins w:id="13641" w:author="Okot" w:date="2020-03-25T12:49:00Z">
              <w:r w:rsidR="00546606">
                <w:softHyphen/>
              </w:r>
            </w:ins>
            <w:ins w:id="13642" w:author="Okot" w:date="2020-03-25T12:38:00Z">
              <w:r>
                <w:t>nych</w:t>
              </w:r>
            </w:ins>
          </w:p>
        </w:tc>
      </w:tr>
      <w:tr w:rsidR="00546606" w14:paraId="65C99D39" w14:textId="77777777" w:rsidTr="00BF584E">
        <w:trPr>
          <w:ins w:id="13643" w:author="Okot" w:date="2020-03-25T12:50:00Z"/>
        </w:trPr>
        <w:tc>
          <w:tcPr>
            <w:tcW w:w="1838" w:type="dxa"/>
          </w:tcPr>
          <w:p w14:paraId="32607221" w14:textId="485BC96A" w:rsidR="00546606" w:rsidRPr="00546606" w:rsidRDefault="00546606" w:rsidP="00AB2D33">
            <w:pPr>
              <w:ind w:firstLine="0"/>
              <w:rPr>
                <w:ins w:id="13644" w:author="Okot" w:date="2020-03-25T12:50:00Z"/>
                <w:b/>
              </w:rPr>
            </w:pPr>
            <w:ins w:id="13645"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46" w:author="Okot" w:date="2020-03-25T12:50:00Z"/>
              </w:rPr>
            </w:pPr>
            <w:ins w:id="13647" w:author="Okot" w:date="2020-03-25T13:26:00Z">
              <w:r>
                <w:t xml:space="preserve">Wykryto, że kontroler wywoływał metodę </w:t>
              </w:r>
              <w:r>
                <w:rPr>
                  <w:i/>
                </w:rPr>
                <w:t xml:space="preserve">saveUser </w:t>
              </w:r>
              <w:r>
                <w:t>zgodnie z nazw</w:t>
              </w:r>
            </w:ins>
            <w:ins w:id="13648" w:author="Okot" w:date="2020-03-25T13:27:00Z">
              <w:r>
                <w:t xml:space="preserve">ą metody w interfejsie i klasie go implementującej, tymczasem pomylono się i w </w:t>
              </w:r>
            </w:ins>
            <w:ins w:id="13649" w:author="Okot" w:date="2020-03-25T13:28:00Z">
              <w:r>
                <w:t xml:space="preserve">modelu nazwano tę metodę </w:t>
              </w:r>
              <w:r w:rsidRPr="00304CC9">
                <w:rPr>
                  <w:i/>
                  <w:rPrChange w:id="13650" w:author="Okot" w:date="2020-03-25T13:29:00Z">
                    <w:rPr/>
                  </w:rPrChange>
                </w:rPr>
                <w:t>registerUser</w:t>
              </w:r>
              <w:r>
                <w:t xml:space="preserve">. Poprawiono nazwę w kontrolerze. Zauważono również nieprawidłowy sposób przekazywania informacji o sukcesie do funkcji </w:t>
              </w:r>
            </w:ins>
            <w:ins w:id="13651" w:author="Okot" w:date="2020-03-25T13:29:00Z">
              <w:r>
                <w:t>Ajaxowej i to również naprawiono.</w:t>
              </w:r>
            </w:ins>
          </w:p>
        </w:tc>
      </w:tr>
      <w:tr w:rsidR="00546606" w14:paraId="1F9D15D3" w14:textId="77777777" w:rsidTr="00845A05">
        <w:trPr>
          <w:ins w:id="13652" w:author="Okot" w:date="2020-03-25T12:50:00Z"/>
        </w:trPr>
        <w:tc>
          <w:tcPr>
            <w:tcW w:w="1838" w:type="dxa"/>
            <w:tcPrChange w:id="13653" w:author="Okot" w:date="2020-03-25T13:26:00Z">
              <w:tcPr>
                <w:tcW w:w="1838" w:type="dxa"/>
              </w:tcPr>
            </w:tcPrChange>
          </w:tcPr>
          <w:p w14:paraId="26F16E4A" w14:textId="39C5C516" w:rsidR="00546606" w:rsidRDefault="00546606" w:rsidP="00546606">
            <w:pPr>
              <w:ind w:firstLine="0"/>
              <w:rPr>
                <w:ins w:id="13654" w:author="Okot" w:date="2020-03-25T12:50:00Z"/>
                <w:b/>
              </w:rPr>
            </w:pPr>
            <w:ins w:id="13655" w:author="Okot" w:date="2020-03-25T12:50:00Z">
              <w:r>
                <w:rPr>
                  <w:b/>
                </w:rPr>
                <w:t>SG 3</w:t>
              </w:r>
            </w:ins>
            <w:ins w:id="13656" w:author="Okot" w:date="2020-03-25T12:51:00Z">
              <w:r>
                <w:rPr>
                  <w:b/>
                </w:rPr>
                <w:t>: 2. próba</w:t>
              </w:r>
            </w:ins>
          </w:p>
          <w:p w14:paraId="594F5F17" w14:textId="77777777" w:rsidR="00546606" w:rsidRDefault="00546606" w:rsidP="00546606">
            <w:pPr>
              <w:ind w:firstLine="0"/>
              <w:rPr>
                <w:ins w:id="13657" w:author="Okot" w:date="2020-03-25T13:31:00Z"/>
                <w:b/>
                <w:i/>
              </w:rPr>
            </w:pPr>
            <w:ins w:id="13658" w:author="Okot" w:date="2020-03-25T12:50:00Z">
              <w:r>
                <w:rPr>
                  <w:b/>
                  <w:i/>
                </w:rPr>
                <w:t>Wciśnięcie przez użytkownika przycisku „Rejestruj</w:t>
              </w:r>
            </w:ins>
          </w:p>
          <w:p w14:paraId="54FFD8A2" w14:textId="77777777" w:rsidR="003636E0" w:rsidRDefault="003636E0" w:rsidP="003636E0">
            <w:pPr>
              <w:ind w:firstLine="0"/>
              <w:rPr>
                <w:ins w:id="13659" w:author="Okot" w:date="2020-03-25T13:31:00Z"/>
                <w:b/>
              </w:rPr>
            </w:pPr>
            <w:ins w:id="13660" w:author="Okot" w:date="2020-03-25T13:31:00Z">
              <w:r>
                <w:rPr>
                  <w:b/>
                </w:rPr>
                <w:t>Dane testowe:</w:t>
              </w:r>
            </w:ins>
          </w:p>
          <w:p w14:paraId="7626B28A" w14:textId="77777777" w:rsidR="003636E0" w:rsidRDefault="003636E0" w:rsidP="003636E0">
            <w:pPr>
              <w:ind w:firstLine="0"/>
              <w:rPr>
                <w:ins w:id="13661" w:author="Okot" w:date="2020-03-25T13:31:00Z"/>
              </w:rPr>
            </w:pPr>
            <w:ins w:id="13662"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63" w:author="Okot" w:date="2020-03-25T12:50:00Z"/>
                <w:b/>
              </w:rPr>
            </w:pPr>
            <w:ins w:id="13664" w:author="Okot" w:date="2020-03-25T13:31:00Z">
              <w:r>
                <w:t>Tester123!@#</w:t>
              </w:r>
            </w:ins>
          </w:p>
        </w:tc>
        <w:tc>
          <w:tcPr>
            <w:tcW w:w="2835" w:type="dxa"/>
            <w:tcPrChange w:id="13665" w:author="Okot" w:date="2020-03-25T13:26:00Z">
              <w:tcPr>
                <w:tcW w:w="2835" w:type="dxa"/>
              </w:tcPr>
            </w:tcPrChange>
          </w:tcPr>
          <w:p w14:paraId="6B631689" w14:textId="51F27AA5" w:rsidR="00546606" w:rsidRDefault="00546606" w:rsidP="00AB2D33">
            <w:pPr>
              <w:ind w:firstLine="0"/>
              <w:rPr>
                <w:ins w:id="13666" w:author="Okot" w:date="2020-03-25T12:50:00Z"/>
              </w:rPr>
            </w:pPr>
            <w:ins w:id="13667" w:author="Okot" w:date="2020-03-25T12:51:00Z">
              <w:r>
                <w:t>Wyświetlenie komunikatu informującego o poprawnym przebiegu rejestracji</w:t>
              </w:r>
            </w:ins>
          </w:p>
        </w:tc>
        <w:tc>
          <w:tcPr>
            <w:tcW w:w="1559" w:type="dxa"/>
            <w:shd w:val="clear" w:color="auto" w:fill="92D050"/>
            <w:tcPrChange w:id="13668" w:author="Okot" w:date="2020-03-25T13:26:00Z">
              <w:tcPr>
                <w:tcW w:w="1559" w:type="dxa"/>
                <w:gridSpan w:val="3"/>
                <w:shd w:val="clear" w:color="auto" w:fill="FF0000"/>
              </w:tcPr>
            </w:tcPrChange>
          </w:tcPr>
          <w:p w14:paraId="53647231" w14:textId="6B804CC1" w:rsidR="00845A05" w:rsidRDefault="00304CC9" w:rsidP="00AB2D33">
            <w:pPr>
              <w:ind w:firstLine="0"/>
              <w:rPr>
                <w:ins w:id="13669" w:author="Okot" w:date="2020-03-25T13:26:00Z"/>
              </w:rPr>
            </w:pPr>
            <w:ins w:id="13670" w:author="Okot" w:date="2020-03-25T13:29:00Z">
              <w:r>
                <w:t>P</w:t>
              </w:r>
            </w:ins>
            <w:ins w:id="13671" w:author="Okot" w:date="2020-03-25T13:26:00Z">
              <w:r w:rsidR="00845A05">
                <w:t>ozytywny</w:t>
              </w:r>
            </w:ins>
          </w:p>
          <w:p w14:paraId="3C0898E6" w14:textId="77777777" w:rsidR="00546606" w:rsidRPr="00845A05" w:rsidRDefault="00546606">
            <w:pPr>
              <w:rPr>
                <w:ins w:id="13672" w:author="Okot" w:date="2020-03-25T12:50:00Z"/>
              </w:rPr>
              <w:pPrChange w:id="13673" w:author="Okot" w:date="2020-03-25T13:26:00Z">
                <w:pPr>
                  <w:ind w:firstLine="0"/>
                </w:pPr>
              </w:pPrChange>
            </w:pPr>
          </w:p>
        </w:tc>
        <w:tc>
          <w:tcPr>
            <w:tcW w:w="1418" w:type="dxa"/>
            <w:tcPrChange w:id="13674" w:author="Okot" w:date="2020-03-25T13:26:00Z">
              <w:tcPr>
                <w:tcW w:w="1418" w:type="dxa"/>
              </w:tcPr>
            </w:tcPrChange>
          </w:tcPr>
          <w:p w14:paraId="4F7D9558" w14:textId="62BA2B56" w:rsidR="00546606" w:rsidRDefault="00845A05" w:rsidP="00AB2D33">
            <w:pPr>
              <w:ind w:firstLine="0"/>
              <w:rPr>
                <w:ins w:id="13675" w:author="Okot" w:date="2020-03-25T12:50:00Z"/>
              </w:rPr>
            </w:pPr>
            <w:ins w:id="13676" w:author="Okot" w:date="2020-03-25T13:26:00Z">
              <w:r>
                <w:t>n/d</w:t>
              </w:r>
            </w:ins>
          </w:p>
        </w:tc>
        <w:tc>
          <w:tcPr>
            <w:tcW w:w="1342" w:type="dxa"/>
            <w:tcPrChange w:id="13677" w:author="Okot" w:date="2020-03-25T13:26:00Z">
              <w:tcPr>
                <w:tcW w:w="1342" w:type="dxa"/>
              </w:tcPr>
            </w:tcPrChange>
          </w:tcPr>
          <w:p w14:paraId="1FD73F1E" w14:textId="1B1D7F60" w:rsidR="00546606" w:rsidRDefault="00845A05" w:rsidP="00AB2D33">
            <w:pPr>
              <w:ind w:firstLine="0"/>
              <w:rPr>
                <w:ins w:id="13678" w:author="Okot" w:date="2020-03-25T12:50:00Z"/>
              </w:rPr>
            </w:pPr>
            <w:ins w:id="13679" w:author="Okot" w:date="2020-03-25T13:26:00Z">
              <w:r>
                <w:t>n/d</w:t>
              </w:r>
            </w:ins>
          </w:p>
        </w:tc>
      </w:tr>
      <w:tr w:rsidR="00665B34" w14:paraId="1770692B" w14:textId="77777777" w:rsidTr="00C64B72">
        <w:tc>
          <w:tcPr>
            <w:tcW w:w="1838" w:type="dxa"/>
            <w:tcPrChange w:id="13680"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81"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82" w:author="Okot" w:date="2020-03-25T13:29:00Z">
              <w:tcPr>
                <w:tcW w:w="1134" w:type="dxa"/>
              </w:tcPr>
            </w:tcPrChange>
          </w:tcPr>
          <w:p w14:paraId="07157E89" w14:textId="77777777" w:rsidR="00C64B72" w:rsidRDefault="00C64B72" w:rsidP="00C64B72">
            <w:pPr>
              <w:ind w:firstLine="0"/>
              <w:rPr>
                <w:ins w:id="13683" w:author="Okot" w:date="2020-03-25T13:29:00Z"/>
              </w:rPr>
            </w:pPr>
            <w:ins w:id="13684" w:author="Okot" w:date="2020-03-25T13:29:00Z">
              <w:r>
                <w:lastRenderedPageBreak/>
                <w:t>Pozytywny</w:t>
              </w:r>
            </w:ins>
          </w:p>
          <w:p w14:paraId="6772F467" w14:textId="77777777" w:rsidR="00665B34" w:rsidRDefault="00665B34" w:rsidP="00AB2D33">
            <w:pPr>
              <w:ind w:firstLine="0"/>
            </w:pPr>
          </w:p>
        </w:tc>
        <w:tc>
          <w:tcPr>
            <w:tcW w:w="1418" w:type="dxa"/>
            <w:tcPrChange w:id="13685" w:author="Okot" w:date="2020-03-25T13:29:00Z">
              <w:tcPr>
                <w:tcW w:w="1568" w:type="dxa"/>
                <w:gridSpan w:val="2"/>
              </w:tcPr>
            </w:tcPrChange>
          </w:tcPr>
          <w:p w14:paraId="401713FF" w14:textId="5EA3F9D3" w:rsidR="00665B34" w:rsidRDefault="00C64B72" w:rsidP="00AB2D33">
            <w:pPr>
              <w:ind w:firstLine="0"/>
            </w:pPr>
            <w:ins w:id="13686" w:author="Okot" w:date="2020-03-25T13:29:00Z">
              <w:r>
                <w:t>n/d</w:t>
              </w:r>
            </w:ins>
          </w:p>
        </w:tc>
        <w:tc>
          <w:tcPr>
            <w:tcW w:w="1342" w:type="dxa"/>
            <w:tcPrChange w:id="13687" w:author="Okot" w:date="2020-03-25T13:29:00Z">
              <w:tcPr>
                <w:tcW w:w="1342" w:type="dxa"/>
              </w:tcPr>
            </w:tcPrChange>
          </w:tcPr>
          <w:p w14:paraId="5066EBC9" w14:textId="53B40C5C" w:rsidR="00665B34" w:rsidRDefault="00C64B72" w:rsidP="00AB2D33">
            <w:pPr>
              <w:ind w:firstLine="0"/>
            </w:pPr>
            <w:ins w:id="13688" w:author="Okot" w:date="2020-03-25T13:29:00Z">
              <w:r>
                <w:t>n/d</w:t>
              </w:r>
            </w:ins>
          </w:p>
        </w:tc>
      </w:tr>
      <w:tr w:rsidR="00665B34" w14:paraId="0F6C4AD9" w14:textId="77777777" w:rsidTr="00C64B72">
        <w:tc>
          <w:tcPr>
            <w:tcW w:w="1838" w:type="dxa"/>
            <w:vMerge w:val="restart"/>
            <w:tcPrChange w:id="13689"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90"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91" w:author="Okot" w:date="2020-03-25T13:30:00Z">
              <w:tcPr>
                <w:tcW w:w="1134" w:type="dxa"/>
              </w:tcPr>
            </w:tcPrChange>
          </w:tcPr>
          <w:p w14:paraId="04C475C3" w14:textId="77777777" w:rsidR="00C64B72" w:rsidRDefault="00C64B72" w:rsidP="00C64B72">
            <w:pPr>
              <w:ind w:firstLine="0"/>
              <w:rPr>
                <w:ins w:id="13692" w:author="Okot" w:date="2020-03-25T13:30:00Z"/>
              </w:rPr>
            </w:pPr>
            <w:ins w:id="13693" w:author="Okot" w:date="2020-03-25T13:30:00Z">
              <w:r>
                <w:t>Pozytywny</w:t>
              </w:r>
            </w:ins>
          </w:p>
          <w:p w14:paraId="78B13B10" w14:textId="77777777" w:rsidR="00665B34" w:rsidRDefault="00665B34" w:rsidP="00AB2D33">
            <w:pPr>
              <w:ind w:firstLine="0"/>
            </w:pPr>
          </w:p>
        </w:tc>
        <w:tc>
          <w:tcPr>
            <w:tcW w:w="1418" w:type="dxa"/>
            <w:tcPrChange w:id="13694" w:author="Okot" w:date="2020-03-25T13:30:00Z">
              <w:tcPr>
                <w:tcW w:w="1568" w:type="dxa"/>
                <w:gridSpan w:val="2"/>
              </w:tcPr>
            </w:tcPrChange>
          </w:tcPr>
          <w:p w14:paraId="4233C07C" w14:textId="44618097" w:rsidR="00665B34" w:rsidRDefault="00C64B72" w:rsidP="00AB2D33">
            <w:pPr>
              <w:ind w:firstLine="0"/>
            </w:pPr>
            <w:ins w:id="13695" w:author="Okot" w:date="2020-03-25T13:30:00Z">
              <w:r>
                <w:t>n/d</w:t>
              </w:r>
            </w:ins>
          </w:p>
        </w:tc>
        <w:tc>
          <w:tcPr>
            <w:tcW w:w="1342" w:type="dxa"/>
            <w:tcPrChange w:id="13696" w:author="Okot" w:date="2020-03-25T13:30:00Z">
              <w:tcPr>
                <w:tcW w:w="1342" w:type="dxa"/>
              </w:tcPr>
            </w:tcPrChange>
          </w:tcPr>
          <w:p w14:paraId="566C2FA2" w14:textId="6B8F082E" w:rsidR="00665B34" w:rsidRDefault="00C64B72" w:rsidP="00AB2D33">
            <w:pPr>
              <w:ind w:firstLine="0"/>
            </w:pPr>
            <w:ins w:id="13697" w:author="Okot" w:date="2020-03-25T13:30:00Z">
              <w:r>
                <w:t>n/d</w:t>
              </w:r>
            </w:ins>
          </w:p>
        </w:tc>
      </w:tr>
      <w:tr w:rsidR="00665B34" w14:paraId="7CAB3E25" w14:textId="77777777" w:rsidTr="00C64B72">
        <w:tc>
          <w:tcPr>
            <w:tcW w:w="1838" w:type="dxa"/>
            <w:vMerge/>
            <w:tcPrChange w:id="13698"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99"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700" w:author="Okot" w:date="2020-03-25T13:30:00Z">
              <w:tcPr>
                <w:tcW w:w="1134" w:type="dxa"/>
              </w:tcPr>
            </w:tcPrChange>
          </w:tcPr>
          <w:p w14:paraId="7FE66299" w14:textId="77777777" w:rsidR="00C64B72" w:rsidRDefault="00C64B72" w:rsidP="00C64B72">
            <w:pPr>
              <w:ind w:firstLine="0"/>
              <w:rPr>
                <w:ins w:id="13701" w:author="Okot" w:date="2020-03-25T13:30:00Z"/>
              </w:rPr>
            </w:pPr>
            <w:ins w:id="13702" w:author="Okot" w:date="2020-03-25T13:30:00Z">
              <w:r>
                <w:t>Pozytywny</w:t>
              </w:r>
            </w:ins>
          </w:p>
          <w:p w14:paraId="0DAC54B7" w14:textId="77777777" w:rsidR="00665B34" w:rsidRDefault="00665B34" w:rsidP="00AB2D33">
            <w:pPr>
              <w:ind w:firstLine="0"/>
            </w:pPr>
          </w:p>
        </w:tc>
        <w:tc>
          <w:tcPr>
            <w:tcW w:w="1418" w:type="dxa"/>
            <w:tcPrChange w:id="13703" w:author="Okot" w:date="2020-03-25T13:30:00Z">
              <w:tcPr>
                <w:tcW w:w="1568" w:type="dxa"/>
                <w:gridSpan w:val="2"/>
              </w:tcPr>
            </w:tcPrChange>
          </w:tcPr>
          <w:p w14:paraId="273AAE4C" w14:textId="6939B90E" w:rsidR="00665B34" w:rsidRDefault="00C64B72" w:rsidP="00AB2D33">
            <w:pPr>
              <w:ind w:firstLine="0"/>
            </w:pPr>
            <w:ins w:id="13704" w:author="Okot" w:date="2020-03-25T13:30:00Z">
              <w:r>
                <w:t>n/d</w:t>
              </w:r>
            </w:ins>
          </w:p>
        </w:tc>
        <w:tc>
          <w:tcPr>
            <w:tcW w:w="1342" w:type="dxa"/>
            <w:tcPrChange w:id="13705" w:author="Okot" w:date="2020-03-25T13:30:00Z">
              <w:tcPr>
                <w:tcW w:w="1342" w:type="dxa"/>
              </w:tcPr>
            </w:tcPrChange>
          </w:tcPr>
          <w:p w14:paraId="113D6DD5" w14:textId="667D4119" w:rsidR="00665B34" w:rsidRDefault="00C64B72" w:rsidP="00AB2D33">
            <w:pPr>
              <w:ind w:firstLine="0"/>
            </w:pPr>
            <w:ins w:id="13706" w:author="Okot" w:date="2020-03-25T13:30:00Z">
              <w:r>
                <w:t>n/d</w:t>
              </w:r>
            </w:ins>
          </w:p>
        </w:tc>
      </w:tr>
      <w:tr w:rsidR="00CA7F43" w14:paraId="0AF0049E" w14:textId="77777777" w:rsidTr="00CA7F43">
        <w:tc>
          <w:tcPr>
            <w:tcW w:w="1838" w:type="dxa"/>
            <w:vMerge w:val="restart"/>
            <w:tcPrChange w:id="13707"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708"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709" w:author="Okot" w:date="2020-03-25T13:30:00Z">
              <w:tcPr>
                <w:tcW w:w="1134" w:type="dxa"/>
              </w:tcPr>
            </w:tcPrChange>
          </w:tcPr>
          <w:p w14:paraId="7192414C" w14:textId="77777777" w:rsidR="00CA7F43" w:rsidRDefault="00CA7F43" w:rsidP="00CA7F43">
            <w:pPr>
              <w:ind w:firstLine="0"/>
              <w:rPr>
                <w:ins w:id="13710" w:author="Okot" w:date="2020-03-25T13:30:00Z"/>
              </w:rPr>
            </w:pPr>
            <w:ins w:id="13711" w:author="Okot" w:date="2020-03-25T13:30:00Z">
              <w:r>
                <w:t>Pozytywny</w:t>
              </w:r>
            </w:ins>
          </w:p>
          <w:p w14:paraId="45C98445" w14:textId="77777777" w:rsidR="00CA7F43" w:rsidRDefault="00CA7F43" w:rsidP="00CA7F43">
            <w:pPr>
              <w:ind w:firstLine="0"/>
            </w:pPr>
          </w:p>
        </w:tc>
        <w:tc>
          <w:tcPr>
            <w:tcW w:w="1418" w:type="dxa"/>
            <w:tcPrChange w:id="13712" w:author="Okot" w:date="2020-03-25T13:30:00Z">
              <w:tcPr>
                <w:tcW w:w="1568" w:type="dxa"/>
                <w:gridSpan w:val="2"/>
              </w:tcPr>
            </w:tcPrChange>
          </w:tcPr>
          <w:p w14:paraId="5EE4135F" w14:textId="12DFF952" w:rsidR="00CA7F43" w:rsidRDefault="00CA7F43" w:rsidP="00CA7F43">
            <w:pPr>
              <w:ind w:firstLine="0"/>
            </w:pPr>
            <w:ins w:id="13713" w:author="Okot" w:date="2020-03-25T13:30:00Z">
              <w:r>
                <w:t>n/d</w:t>
              </w:r>
            </w:ins>
          </w:p>
        </w:tc>
        <w:tc>
          <w:tcPr>
            <w:tcW w:w="1342" w:type="dxa"/>
            <w:tcPrChange w:id="13714" w:author="Okot" w:date="2020-03-25T13:30:00Z">
              <w:tcPr>
                <w:tcW w:w="1342" w:type="dxa"/>
              </w:tcPr>
            </w:tcPrChange>
          </w:tcPr>
          <w:p w14:paraId="6EC80836" w14:textId="356C8A3E" w:rsidR="00CA7F43" w:rsidRDefault="00CA7F43" w:rsidP="00CA7F43">
            <w:pPr>
              <w:ind w:firstLine="0"/>
            </w:pPr>
            <w:ins w:id="13715" w:author="Okot" w:date="2020-03-25T13:30:00Z">
              <w:r>
                <w:t>n/d</w:t>
              </w:r>
            </w:ins>
          </w:p>
        </w:tc>
      </w:tr>
      <w:tr w:rsidR="00CA7F43" w14:paraId="0ACDFEEF" w14:textId="77777777" w:rsidTr="00CA7F43">
        <w:tc>
          <w:tcPr>
            <w:tcW w:w="1838" w:type="dxa"/>
            <w:vMerge/>
            <w:tcPrChange w:id="13716"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717"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718" w:author="Okot" w:date="2020-03-25T13:30:00Z">
              <w:tcPr>
                <w:tcW w:w="1134" w:type="dxa"/>
              </w:tcPr>
            </w:tcPrChange>
          </w:tcPr>
          <w:p w14:paraId="64B75004" w14:textId="77777777" w:rsidR="00CA7F43" w:rsidRDefault="00CA7F43" w:rsidP="00CA7F43">
            <w:pPr>
              <w:ind w:firstLine="0"/>
              <w:rPr>
                <w:ins w:id="13719" w:author="Okot" w:date="2020-03-25T13:30:00Z"/>
              </w:rPr>
            </w:pPr>
            <w:ins w:id="13720" w:author="Okot" w:date="2020-03-25T13:30:00Z">
              <w:r>
                <w:t>Pozytywny</w:t>
              </w:r>
            </w:ins>
          </w:p>
          <w:p w14:paraId="0029C193" w14:textId="77777777" w:rsidR="00CA7F43" w:rsidRDefault="00CA7F43" w:rsidP="00CA7F43">
            <w:pPr>
              <w:ind w:firstLine="0"/>
            </w:pPr>
          </w:p>
        </w:tc>
        <w:tc>
          <w:tcPr>
            <w:tcW w:w="1418" w:type="dxa"/>
            <w:tcPrChange w:id="13721" w:author="Okot" w:date="2020-03-25T13:30:00Z">
              <w:tcPr>
                <w:tcW w:w="1568" w:type="dxa"/>
                <w:gridSpan w:val="2"/>
              </w:tcPr>
            </w:tcPrChange>
          </w:tcPr>
          <w:p w14:paraId="5CF3CEF6" w14:textId="6785A276" w:rsidR="00CA7F43" w:rsidRDefault="00CA7F43" w:rsidP="00CA7F43">
            <w:pPr>
              <w:ind w:firstLine="0"/>
            </w:pPr>
            <w:ins w:id="13722" w:author="Okot" w:date="2020-03-25T13:30:00Z">
              <w:r>
                <w:t>n/d</w:t>
              </w:r>
            </w:ins>
          </w:p>
        </w:tc>
        <w:tc>
          <w:tcPr>
            <w:tcW w:w="1342" w:type="dxa"/>
            <w:tcPrChange w:id="13723" w:author="Okot" w:date="2020-03-25T13:30:00Z">
              <w:tcPr>
                <w:tcW w:w="1342" w:type="dxa"/>
              </w:tcPr>
            </w:tcPrChange>
          </w:tcPr>
          <w:p w14:paraId="105793CE" w14:textId="0CB6701F" w:rsidR="00CA7F43" w:rsidRDefault="00CA7F43" w:rsidP="00CA7F43">
            <w:pPr>
              <w:ind w:firstLine="0"/>
            </w:pPr>
            <w:ins w:id="13724" w:author="Okot" w:date="2020-03-25T13:30:00Z">
              <w:r>
                <w:t>n/d</w:t>
              </w:r>
            </w:ins>
          </w:p>
        </w:tc>
      </w:tr>
      <w:tr w:rsidR="00CA7F43" w14:paraId="6A25ACA4" w14:textId="77777777" w:rsidTr="00CA7F43">
        <w:tc>
          <w:tcPr>
            <w:tcW w:w="1838" w:type="dxa"/>
            <w:vMerge/>
            <w:tcPrChange w:id="13725"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26"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27" w:author="Okot" w:date="2020-03-25T13:30:00Z">
              <w:tcPr>
                <w:tcW w:w="1134" w:type="dxa"/>
              </w:tcPr>
            </w:tcPrChange>
          </w:tcPr>
          <w:p w14:paraId="3E390AD3" w14:textId="77777777" w:rsidR="00CA7F43" w:rsidRDefault="00CA7F43" w:rsidP="00CA7F43">
            <w:pPr>
              <w:ind w:firstLine="0"/>
              <w:rPr>
                <w:ins w:id="13728" w:author="Okot" w:date="2020-03-25T13:30:00Z"/>
              </w:rPr>
            </w:pPr>
            <w:ins w:id="13729" w:author="Okot" w:date="2020-03-25T13:30:00Z">
              <w:r>
                <w:t>Pozytywny</w:t>
              </w:r>
            </w:ins>
          </w:p>
          <w:p w14:paraId="2B45195F" w14:textId="77777777" w:rsidR="00CA7F43" w:rsidRDefault="00CA7F43" w:rsidP="00CA7F43">
            <w:pPr>
              <w:ind w:firstLine="0"/>
            </w:pPr>
          </w:p>
        </w:tc>
        <w:tc>
          <w:tcPr>
            <w:tcW w:w="1418" w:type="dxa"/>
            <w:tcPrChange w:id="13730" w:author="Okot" w:date="2020-03-25T13:30:00Z">
              <w:tcPr>
                <w:tcW w:w="1568" w:type="dxa"/>
                <w:gridSpan w:val="2"/>
              </w:tcPr>
            </w:tcPrChange>
          </w:tcPr>
          <w:p w14:paraId="14EB21B0" w14:textId="2D611792" w:rsidR="00CA7F43" w:rsidRDefault="00CA7F43" w:rsidP="00CA7F43">
            <w:pPr>
              <w:ind w:firstLine="0"/>
            </w:pPr>
            <w:ins w:id="13731" w:author="Okot" w:date="2020-03-25T13:30:00Z">
              <w:r>
                <w:t>n/d</w:t>
              </w:r>
            </w:ins>
          </w:p>
        </w:tc>
        <w:tc>
          <w:tcPr>
            <w:tcW w:w="1342" w:type="dxa"/>
            <w:tcPrChange w:id="13732" w:author="Okot" w:date="2020-03-25T13:30:00Z">
              <w:tcPr>
                <w:tcW w:w="1342" w:type="dxa"/>
              </w:tcPr>
            </w:tcPrChange>
          </w:tcPr>
          <w:p w14:paraId="1B781E0E" w14:textId="00D20A7E" w:rsidR="00CA7F43" w:rsidRDefault="00CA7F43" w:rsidP="00CA7F43">
            <w:pPr>
              <w:ind w:firstLine="0"/>
            </w:pPr>
            <w:ins w:id="13733" w:author="Okot" w:date="2020-03-25T13:30:00Z">
              <w:r>
                <w:t>n/d</w:t>
              </w:r>
            </w:ins>
          </w:p>
        </w:tc>
      </w:tr>
      <w:tr w:rsidR="001E4D1A" w14:paraId="5F4BFD4B" w14:textId="77777777" w:rsidTr="001E4D1A">
        <w:tc>
          <w:tcPr>
            <w:tcW w:w="1838" w:type="dxa"/>
            <w:tcPrChange w:id="13734"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35" w:author="Okot" w:date="2020-03-25T13:31:00Z"/>
                <w:b/>
                <w:i/>
              </w:rPr>
            </w:pPr>
            <w:r>
              <w:rPr>
                <w:b/>
                <w:i/>
              </w:rPr>
              <w:t>Próba założenia konta na już zarejestrowany adres e-mail</w:t>
            </w:r>
          </w:p>
          <w:p w14:paraId="2A3C3886" w14:textId="77777777" w:rsidR="001E4D1A" w:rsidRDefault="001E4D1A" w:rsidP="001E4D1A">
            <w:pPr>
              <w:ind w:firstLine="0"/>
              <w:rPr>
                <w:ins w:id="13736" w:author="Okot" w:date="2020-03-25T13:31:00Z"/>
                <w:b/>
              </w:rPr>
            </w:pPr>
            <w:ins w:id="13737" w:author="Okot" w:date="2020-03-25T13:31:00Z">
              <w:r>
                <w:rPr>
                  <w:b/>
                </w:rPr>
                <w:t>Dane testowe:</w:t>
              </w:r>
            </w:ins>
          </w:p>
          <w:p w14:paraId="03F76294" w14:textId="49769C38" w:rsidR="001E4D1A" w:rsidRPr="003636E0" w:rsidRDefault="001E4D1A" w:rsidP="001E4D1A">
            <w:pPr>
              <w:ind w:firstLine="0"/>
              <w:rPr>
                <w:rPrChange w:id="13738" w:author="Okot" w:date="2020-03-25T13:31:00Z">
                  <w:rPr>
                    <w:b/>
                    <w:i/>
                  </w:rPr>
                </w:rPrChange>
              </w:rPr>
            </w:pPr>
            <w:ins w:id="13739" w:author="Okot" w:date="2020-03-25T13:31:00Z">
              <w:r>
                <w:t>okoczek@gmail.com</w:t>
              </w:r>
            </w:ins>
          </w:p>
        </w:tc>
        <w:tc>
          <w:tcPr>
            <w:tcW w:w="2835" w:type="dxa"/>
            <w:tcPrChange w:id="13740"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41" w:author="Okot" w:date="2020-03-25T13:32:00Z">
              <w:tcPr>
                <w:tcW w:w="1134" w:type="dxa"/>
              </w:tcPr>
            </w:tcPrChange>
          </w:tcPr>
          <w:p w14:paraId="0250901D" w14:textId="6E776AD1" w:rsidR="001E4D1A" w:rsidRDefault="001E4D1A" w:rsidP="001E4D1A">
            <w:pPr>
              <w:ind w:firstLine="0"/>
            </w:pPr>
            <w:ins w:id="13742" w:author="Okot" w:date="2020-03-25T13:32:00Z">
              <w:r>
                <w:t>Negatywny</w:t>
              </w:r>
            </w:ins>
          </w:p>
        </w:tc>
        <w:tc>
          <w:tcPr>
            <w:tcW w:w="1418" w:type="dxa"/>
            <w:tcPrChange w:id="13743" w:author="Okot" w:date="2020-03-25T13:32:00Z">
              <w:tcPr>
                <w:tcW w:w="1568" w:type="dxa"/>
                <w:gridSpan w:val="2"/>
              </w:tcPr>
            </w:tcPrChange>
          </w:tcPr>
          <w:p w14:paraId="67B55EB5" w14:textId="660BBDDB" w:rsidR="001E4D1A" w:rsidRDefault="001E4D1A">
            <w:pPr>
              <w:ind w:firstLine="0"/>
            </w:pPr>
            <w:ins w:id="13744" w:author="Okot" w:date="2020-03-25T13:32:00Z">
              <w:r>
                <w:t>Wyświe</w:t>
              </w:r>
            </w:ins>
            <w:ins w:id="13745" w:author="Okot" w:date="2020-03-25T13:33:00Z">
              <w:r>
                <w:softHyphen/>
              </w:r>
            </w:ins>
            <w:ins w:id="13746" w:author="Okot" w:date="2020-03-25T13:32:00Z">
              <w:r>
                <w:t>tlono komunikat informuj</w:t>
              </w:r>
            </w:ins>
            <w:ins w:id="13747" w:author="Okot" w:date="2020-03-25T13:33:00Z">
              <w:r>
                <w:t>ący o popraw</w:t>
              </w:r>
              <w:r>
                <w:softHyphen/>
                <w:t>nym zareje</w:t>
              </w:r>
              <w:r>
                <w:softHyphen/>
                <w:t>strowaniu się w aplikacji</w:t>
              </w:r>
            </w:ins>
          </w:p>
        </w:tc>
        <w:tc>
          <w:tcPr>
            <w:tcW w:w="1342" w:type="dxa"/>
            <w:tcPrChange w:id="13748" w:author="Okot" w:date="2020-03-25T13:32:00Z">
              <w:tcPr>
                <w:tcW w:w="1342" w:type="dxa"/>
              </w:tcPr>
            </w:tcPrChange>
          </w:tcPr>
          <w:p w14:paraId="33FF2C1C" w14:textId="3BF349C2" w:rsidR="001E4D1A" w:rsidRDefault="001E4D1A" w:rsidP="001E4D1A">
            <w:pPr>
              <w:ind w:firstLine="0"/>
            </w:pPr>
            <w:ins w:id="13749" w:author="Okot" w:date="2020-03-25T13:33:00Z">
              <w:r>
                <w:t xml:space="preserve">Zbadanie kodu funkcji </w:t>
              </w:r>
              <w:r w:rsidRPr="001E4D1A">
                <w:rPr>
                  <w:i/>
                  <w:rPrChange w:id="13750" w:author="Okot" w:date="2020-03-25T13:34:00Z">
                    <w:rPr/>
                  </w:rPrChange>
                </w:rPr>
                <w:t>save</w:t>
              </w:r>
            </w:ins>
            <w:ins w:id="13751" w:author="Okot" w:date="2020-03-25T13:34:00Z">
              <w:r w:rsidRPr="001E4D1A">
                <w:rPr>
                  <w:i/>
                  <w:rPrChange w:id="13752" w:author="Okot" w:date="2020-03-25T13:34:00Z">
                    <w:rPr/>
                  </w:rPrChange>
                </w:rPr>
                <w:t>User</w:t>
              </w:r>
            </w:ins>
          </w:p>
        </w:tc>
      </w:tr>
      <w:tr w:rsidR="001E4D1A" w14:paraId="66CAB113" w14:textId="77777777" w:rsidTr="00BF584E">
        <w:trPr>
          <w:ins w:id="13753" w:author="Okot" w:date="2020-03-25T13:34:00Z"/>
        </w:trPr>
        <w:tc>
          <w:tcPr>
            <w:tcW w:w="1838" w:type="dxa"/>
          </w:tcPr>
          <w:p w14:paraId="5A43D43F" w14:textId="44C640A0" w:rsidR="001E4D1A" w:rsidRDefault="001E4D1A" w:rsidP="001E4D1A">
            <w:pPr>
              <w:ind w:firstLine="0"/>
              <w:rPr>
                <w:ins w:id="13754" w:author="Okot" w:date="2020-03-25T13:34:00Z"/>
                <w:b/>
              </w:rPr>
            </w:pPr>
            <w:ins w:id="13755"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56" w:author="Okot" w:date="2020-03-25T13:34:00Z"/>
              </w:rPr>
            </w:pPr>
            <w:ins w:id="13757" w:author="Okot" w:date="2020-03-25T13:46:00Z">
              <w:r>
                <w:t>W trakcie poprawiania poprzedniego błę</w:t>
              </w:r>
            </w:ins>
            <w:ins w:id="13758" w:author="Okot" w:date="2020-03-25T13:47:00Z">
              <w:r>
                <w:t>du usunięto metodę z kontrolera rejestracji fragment kodu odpowiedzialny za wyświetlanie błędów.</w:t>
              </w:r>
            </w:ins>
          </w:p>
        </w:tc>
      </w:tr>
      <w:tr w:rsidR="001E4D1A" w14:paraId="57D20CFD" w14:textId="77777777" w:rsidTr="000D4D1A">
        <w:trPr>
          <w:ins w:id="13759" w:author="Okot" w:date="2020-03-25T13:34:00Z"/>
        </w:trPr>
        <w:tc>
          <w:tcPr>
            <w:tcW w:w="1838" w:type="dxa"/>
            <w:tcPrChange w:id="13760" w:author="Okot" w:date="2020-03-25T13:48:00Z">
              <w:tcPr>
                <w:tcW w:w="1838" w:type="dxa"/>
              </w:tcPr>
            </w:tcPrChange>
          </w:tcPr>
          <w:p w14:paraId="35BF2BFA" w14:textId="4195913E" w:rsidR="001E4D1A" w:rsidRDefault="001E4D1A" w:rsidP="001E4D1A">
            <w:pPr>
              <w:ind w:firstLine="0"/>
              <w:rPr>
                <w:ins w:id="13761" w:author="Okot" w:date="2020-03-25T13:34:00Z"/>
                <w:b/>
              </w:rPr>
            </w:pPr>
            <w:ins w:id="13762" w:author="Okot" w:date="2020-03-25T13:34:00Z">
              <w:r>
                <w:rPr>
                  <w:b/>
                </w:rPr>
                <w:t>SA 6.2.: 2. pr</w:t>
              </w:r>
            </w:ins>
            <w:ins w:id="13763" w:author="Okot" w:date="2020-03-25T13:35:00Z">
              <w:r>
                <w:rPr>
                  <w:b/>
                </w:rPr>
                <w:t>óba</w:t>
              </w:r>
            </w:ins>
          </w:p>
          <w:p w14:paraId="0206F7E8" w14:textId="77777777" w:rsidR="001E4D1A" w:rsidRDefault="001E4D1A" w:rsidP="001E4D1A">
            <w:pPr>
              <w:ind w:firstLine="0"/>
              <w:rPr>
                <w:ins w:id="13764" w:author="Okot" w:date="2020-03-25T13:34:00Z"/>
                <w:b/>
                <w:i/>
              </w:rPr>
            </w:pPr>
            <w:ins w:id="13765"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66" w:author="Okot" w:date="2020-03-25T13:34:00Z"/>
                <w:b/>
              </w:rPr>
            </w:pPr>
            <w:ins w:id="13767" w:author="Okot" w:date="2020-03-25T13:34:00Z">
              <w:r>
                <w:rPr>
                  <w:b/>
                </w:rPr>
                <w:t>Dane testowe:</w:t>
              </w:r>
            </w:ins>
          </w:p>
          <w:p w14:paraId="5DA6C766" w14:textId="0A8EFD8B" w:rsidR="001E4D1A" w:rsidRDefault="001E4D1A" w:rsidP="001E4D1A">
            <w:pPr>
              <w:ind w:firstLine="0"/>
              <w:rPr>
                <w:ins w:id="13768" w:author="Okot" w:date="2020-03-25T13:34:00Z"/>
                <w:b/>
              </w:rPr>
            </w:pPr>
            <w:ins w:id="13769" w:author="Okot" w:date="2020-03-25T13:34:00Z">
              <w:r w:rsidRPr="00125B8B">
                <w:t>okoczek</w:t>
              </w:r>
              <w:r>
                <w:t>@gmail.com</w:t>
              </w:r>
            </w:ins>
          </w:p>
        </w:tc>
        <w:tc>
          <w:tcPr>
            <w:tcW w:w="2835" w:type="dxa"/>
            <w:tcPrChange w:id="13770" w:author="Okot" w:date="2020-03-25T13:48:00Z">
              <w:tcPr>
                <w:tcW w:w="2835" w:type="dxa"/>
              </w:tcPr>
            </w:tcPrChange>
          </w:tcPr>
          <w:p w14:paraId="623C69B2" w14:textId="77777777" w:rsidR="001E4D1A" w:rsidRDefault="001E4D1A" w:rsidP="001E4D1A">
            <w:pPr>
              <w:ind w:firstLine="0"/>
              <w:rPr>
                <w:ins w:id="13771" w:author="Okot" w:date="2020-03-25T13:34:00Z"/>
              </w:rPr>
            </w:pPr>
          </w:p>
        </w:tc>
        <w:tc>
          <w:tcPr>
            <w:tcW w:w="1559" w:type="dxa"/>
            <w:shd w:val="clear" w:color="auto" w:fill="92D050"/>
            <w:tcPrChange w:id="13772" w:author="Okot" w:date="2020-03-25T13:48:00Z">
              <w:tcPr>
                <w:tcW w:w="1559" w:type="dxa"/>
                <w:gridSpan w:val="3"/>
                <w:shd w:val="clear" w:color="auto" w:fill="FF0000"/>
              </w:tcPr>
            </w:tcPrChange>
          </w:tcPr>
          <w:p w14:paraId="42AFC31B" w14:textId="0E51F010" w:rsidR="001E4D1A" w:rsidRDefault="000D4D1A" w:rsidP="001E4D1A">
            <w:pPr>
              <w:ind w:firstLine="0"/>
              <w:rPr>
                <w:ins w:id="13773" w:author="Okot" w:date="2020-03-25T13:34:00Z"/>
              </w:rPr>
            </w:pPr>
            <w:ins w:id="13774" w:author="Okot" w:date="2020-03-25T13:48:00Z">
              <w:r>
                <w:t>pozytywny</w:t>
              </w:r>
            </w:ins>
          </w:p>
        </w:tc>
        <w:tc>
          <w:tcPr>
            <w:tcW w:w="1418" w:type="dxa"/>
            <w:tcPrChange w:id="13775" w:author="Okot" w:date="2020-03-25T13:48:00Z">
              <w:tcPr>
                <w:tcW w:w="1418" w:type="dxa"/>
              </w:tcPr>
            </w:tcPrChange>
          </w:tcPr>
          <w:p w14:paraId="6BDCBCCC" w14:textId="787344B7" w:rsidR="001E4D1A" w:rsidRDefault="000D4D1A" w:rsidP="001E4D1A">
            <w:pPr>
              <w:ind w:firstLine="0"/>
              <w:rPr>
                <w:ins w:id="13776" w:author="Okot" w:date="2020-03-25T13:34:00Z"/>
              </w:rPr>
            </w:pPr>
            <w:ins w:id="13777" w:author="Okot" w:date="2020-03-25T13:48:00Z">
              <w:r>
                <w:t>n/d</w:t>
              </w:r>
            </w:ins>
          </w:p>
        </w:tc>
        <w:tc>
          <w:tcPr>
            <w:tcW w:w="1342" w:type="dxa"/>
            <w:tcPrChange w:id="13778" w:author="Okot" w:date="2020-03-25T13:48:00Z">
              <w:tcPr>
                <w:tcW w:w="1342" w:type="dxa"/>
              </w:tcPr>
            </w:tcPrChange>
          </w:tcPr>
          <w:p w14:paraId="0E43BDB9" w14:textId="79201571" w:rsidR="001E4D1A" w:rsidRDefault="000D4D1A" w:rsidP="001E4D1A">
            <w:pPr>
              <w:ind w:firstLine="0"/>
              <w:rPr>
                <w:ins w:id="13779" w:author="Okot" w:date="2020-03-25T13:34:00Z"/>
              </w:rPr>
            </w:pPr>
            <w:ins w:id="13780" w:author="Okot" w:date="2020-03-25T13:48:00Z">
              <w:r>
                <w:t>n/d</w:t>
              </w:r>
            </w:ins>
          </w:p>
        </w:tc>
      </w:tr>
      <w:tr w:rsidR="001E4D1A" w14:paraId="17468391" w14:textId="77777777" w:rsidTr="000D4D1A">
        <w:tc>
          <w:tcPr>
            <w:tcW w:w="1838" w:type="dxa"/>
            <w:tcPrChange w:id="13781"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82"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83" w:author="Okot" w:date="2020-03-25T13:52:00Z"/>
                <w:b/>
              </w:rPr>
            </w:pPr>
            <w:ins w:id="13784" w:author="Okot" w:date="2020-03-25T13:52:00Z">
              <w:r>
                <w:rPr>
                  <w:b/>
                </w:rPr>
                <w:t>Dane testowe:</w:t>
              </w:r>
            </w:ins>
          </w:p>
          <w:p w14:paraId="54D7CEC9" w14:textId="5610A2DF" w:rsidR="000D4D1A" w:rsidRDefault="000D4D1A" w:rsidP="000D4D1A">
            <w:pPr>
              <w:ind w:firstLine="0"/>
              <w:rPr>
                <w:ins w:id="13785" w:author="Okot" w:date="2020-03-25T13:52:00Z"/>
              </w:rPr>
            </w:pPr>
            <w:ins w:id="13786" w:author="Okot" w:date="2020-03-25T13:52:00Z">
              <w:r>
                <w:fldChar w:fldCharType="begin"/>
              </w:r>
              <w:r>
                <w:instrText xml:space="preserve"> HYPERLINK "mailto:</w:instrText>
              </w:r>
              <w:r w:rsidRPr="000D4D1A">
                <w:rPr>
                  <w:rPrChange w:id="13787"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88" w:author="Okot" w:date="2020-03-25T13:52:00Z">
              <w:r>
                <w:t>tester123!@#</w:t>
              </w:r>
            </w:ins>
          </w:p>
        </w:tc>
        <w:tc>
          <w:tcPr>
            <w:tcW w:w="2835" w:type="dxa"/>
            <w:tcPrChange w:id="13789"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90" w:author="Okot" w:date="2020-03-25T13:53:00Z">
              <w:tcPr>
                <w:tcW w:w="1134" w:type="dxa"/>
              </w:tcPr>
            </w:tcPrChange>
          </w:tcPr>
          <w:p w14:paraId="1AA7CBD9" w14:textId="340FD325" w:rsidR="001E4D1A" w:rsidRDefault="000D4D1A" w:rsidP="001E4D1A">
            <w:pPr>
              <w:ind w:firstLine="0"/>
            </w:pPr>
            <w:ins w:id="13791" w:author="Okot" w:date="2020-03-25T13:53:00Z">
              <w:r>
                <w:t>pozytywny</w:t>
              </w:r>
            </w:ins>
          </w:p>
        </w:tc>
        <w:tc>
          <w:tcPr>
            <w:tcW w:w="1418" w:type="dxa"/>
            <w:tcPrChange w:id="13792" w:author="Okot" w:date="2020-03-25T13:53:00Z">
              <w:tcPr>
                <w:tcW w:w="1568" w:type="dxa"/>
                <w:gridSpan w:val="2"/>
              </w:tcPr>
            </w:tcPrChange>
          </w:tcPr>
          <w:p w14:paraId="32440073" w14:textId="5E240623" w:rsidR="001E4D1A" w:rsidRDefault="000D4D1A" w:rsidP="001E4D1A">
            <w:pPr>
              <w:ind w:firstLine="0"/>
            </w:pPr>
            <w:ins w:id="13793" w:author="Okot" w:date="2020-03-25T13:53:00Z">
              <w:r>
                <w:t>n/d</w:t>
              </w:r>
            </w:ins>
          </w:p>
        </w:tc>
        <w:tc>
          <w:tcPr>
            <w:tcW w:w="1342" w:type="dxa"/>
            <w:tcPrChange w:id="13794" w:author="Okot" w:date="2020-03-25T13:53:00Z">
              <w:tcPr>
                <w:tcW w:w="1342" w:type="dxa"/>
              </w:tcPr>
            </w:tcPrChange>
          </w:tcPr>
          <w:p w14:paraId="75D21397" w14:textId="270C426F" w:rsidR="001E4D1A" w:rsidRDefault="000D4D1A" w:rsidP="001E4D1A">
            <w:pPr>
              <w:ind w:firstLine="0"/>
            </w:pPr>
            <w:ins w:id="13795" w:author="Okot" w:date="2020-03-25T13:53:00Z">
              <w:r>
                <w:t>n/d</w:t>
              </w:r>
            </w:ins>
          </w:p>
        </w:tc>
      </w:tr>
      <w:tr w:rsidR="001E4D1A" w14:paraId="589E3067" w14:textId="77777777" w:rsidTr="000D4D1A">
        <w:tc>
          <w:tcPr>
            <w:tcW w:w="1838" w:type="dxa"/>
            <w:tcPrChange w:id="13796"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97" w:author="Okot" w:date="2020-03-25T13:53:00Z"/>
                <w:b/>
                <w:i/>
              </w:rPr>
            </w:pPr>
            <w:r>
              <w:rPr>
                <w:b/>
                <w:i/>
              </w:rPr>
              <w:t>Wprowadzenie dwóch różnych haseł w pola „Hasło” i „Powtórz hasło”</w:t>
            </w:r>
          </w:p>
          <w:p w14:paraId="53AA03B1" w14:textId="77777777" w:rsidR="000D4D1A" w:rsidRDefault="000D4D1A" w:rsidP="000D4D1A">
            <w:pPr>
              <w:ind w:firstLine="0"/>
              <w:rPr>
                <w:ins w:id="13798" w:author="Okot" w:date="2020-03-25T13:53:00Z"/>
                <w:b/>
              </w:rPr>
            </w:pPr>
            <w:ins w:id="13799" w:author="Okot" w:date="2020-03-25T13:53:00Z">
              <w:r>
                <w:rPr>
                  <w:b/>
                </w:rPr>
                <w:t>Dane testowe:</w:t>
              </w:r>
            </w:ins>
          </w:p>
          <w:p w14:paraId="3C5C823B" w14:textId="77777777" w:rsidR="000D4D1A" w:rsidRDefault="000D4D1A" w:rsidP="000D4D1A">
            <w:pPr>
              <w:ind w:firstLine="0"/>
              <w:rPr>
                <w:ins w:id="13800" w:author="Okot" w:date="2020-03-25T13:53:00Z"/>
              </w:rPr>
            </w:pPr>
            <w:ins w:id="13801"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802" w:author="Okot" w:date="2020-03-25T13:53:00Z"/>
              </w:rPr>
            </w:pPr>
            <w:ins w:id="13803" w:author="Okot" w:date="2020-03-25T13:53:00Z">
              <w:r>
                <w:t>tester123!@#</w:t>
              </w:r>
            </w:ins>
          </w:p>
          <w:p w14:paraId="245B8216" w14:textId="45F0EC25" w:rsidR="000D4D1A" w:rsidRPr="00793B96" w:rsidRDefault="000D4D1A" w:rsidP="000D4D1A">
            <w:pPr>
              <w:ind w:firstLine="0"/>
              <w:rPr>
                <w:b/>
                <w:i/>
              </w:rPr>
            </w:pPr>
            <w:ins w:id="13804" w:author="Okot" w:date="2020-03-25T13:53:00Z">
              <w:r>
                <w:t>tester123!</w:t>
              </w:r>
            </w:ins>
          </w:p>
        </w:tc>
        <w:tc>
          <w:tcPr>
            <w:tcW w:w="2835" w:type="dxa"/>
            <w:tcPrChange w:id="13805"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806" w:author="Okot" w:date="2020-03-25T13:54:00Z">
              <w:tcPr>
                <w:tcW w:w="1134" w:type="dxa"/>
              </w:tcPr>
            </w:tcPrChange>
          </w:tcPr>
          <w:p w14:paraId="4501B0E2" w14:textId="5BFD040B" w:rsidR="001E4D1A" w:rsidRDefault="000D4D1A" w:rsidP="001E4D1A">
            <w:pPr>
              <w:ind w:firstLine="0"/>
              <w:rPr>
                <w:ins w:id="13807" w:author="Okot" w:date="2020-03-25T13:54:00Z"/>
              </w:rPr>
            </w:pPr>
            <w:ins w:id="13808" w:author="Okot" w:date="2020-03-25T13:54:00Z">
              <w:r>
                <w:t>p</w:t>
              </w:r>
            </w:ins>
            <w:ins w:id="13809" w:author="Okot" w:date="2020-03-25T13:53:00Z">
              <w:r>
                <w:t>ozytywny</w:t>
              </w:r>
            </w:ins>
          </w:p>
          <w:p w14:paraId="68A14201" w14:textId="0D385FF8" w:rsidR="000D4D1A" w:rsidRDefault="000D4D1A" w:rsidP="001E4D1A">
            <w:pPr>
              <w:ind w:firstLine="0"/>
            </w:pPr>
            <w:ins w:id="13810" w:author="Okot" w:date="2020-03-25T13:54:00Z">
              <w:r>
                <w:t>(chociaż hasła nie spełniają wymogów bezpieczeń</w:t>
              </w:r>
            </w:ins>
            <w:ins w:id="13811" w:author="Okot" w:date="2020-03-25T13:55:00Z">
              <w:r>
                <w:softHyphen/>
              </w:r>
            </w:ins>
            <w:ins w:id="13812" w:author="Okot" w:date="2020-03-25T13:54:00Z">
              <w:r>
                <w:t>stwa, to najpierw sprawdzana jest ich zgodność ze sobą, dopiero jeśli są zgodne,</w:t>
              </w:r>
            </w:ins>
            <w:ins w:id="13813" w:author="Okot" w:date="2020-03-25T13:55:00Z">
              <w:r>
                <w:t xml:space="preserve"> dane z formularza</w:t>
              </w:r>
            </w:ins>
            <w:ins w:id="13814" w:author="Okot" w:date="2020-03-25T13:54:00Z">
              <w:r>
                <w:t xml:space="preserve"> są przekazy</w:t>
              </w:r>
            </w:ins>
            <w:ins w:id="13815" w:author="Okot" w:date="2020-03-25T13:55:00Z">
              <w:r>
                <w:softHyphen/>
              </w:r>
            </w:ins>
            <w:ins w:id="13816" w:author="Okot" w:date="2020-03-25T13:54:00Z">
              <w:r>
                <w:t xml:space="preserve">wane do </w:t>
              </w:r>
              <w:r>
                <w:lastRenderedPageBreak/>
                <w:t>metody rejestruj</w:t>
              </w:r>
            </w:ins>
            <w:ins w:id="13817" w:author="Okot" w:date="2020-03-25T13:55:00Z">
              <w:r>
                <w:t>ącej</w:t>
              </w:r>
            </w:ins>
          </w:p>
        </w:tc>
        <w:tc>
          <w:tcPr>
            <w:tcW w:w="1418" w:type="dxa"/>
            <w:tcPrChange w:id="13818" w:author="Okot" w:date="2020-03-25T13:54:00Z">
              <w:tcPr>
                <w:tcW w:w="1568" w:type="dxa"/>
                <w:gridSpan w:val="2"/>
              </w:tcPr>
            </w:tcPrChange>
          </w:tcPr>
          <w:p w14:paraId="0D6E17E1" w14:textId="4373EDE1" w:rsidR="001E4D1A" w:rsidRDefault="000D4D1A" w:rsidP="001E4D1A">
            <w:pPr>
              <w:ind w:firstLine="0"/>
            </w:pPr>
            <w:ins w:id="13819" w:author="Okot" w:date="2020-03-25T13:53:00Z">
              <w:r>
                <w:lastRenderedPageBreak/>
                <w:t>n/d</w:t>
              </w:r>
            </w:ins>
          </w:p>
        </w:tc>
        <w:tc>
          <w:tcPr>
            <w:tcW w:w="1342" w:type="dxa"/>
            <w:tcPrChange w:id="13820" w:author="Okot" w:date="2020-03-25T13:54:00Z">
              <w:tcPr>
                <w:tcW w:w="1342" w:type="dxa"/>
              </w:tcPr>
            </w:tcPrChange>
          </w:tcPr>
          <w:p w14:paraId="5396BB59" w14:textId="5179B42B" w:rsidR="001E4D1A" w:rsidRDefault="000D4D1A" w:rsidP="001E4D1A">
            <w:pPr>
              <w:ind w:firstLine="0"/>
            </w:pPr>
            <w:ins w:id="13821"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22" w:author="Okot" w:date="2020-03-25T13:56:00Z">
        <w:r w:rsidR="00D21F82">
          <w:t>Większość testów zakończyła się pozytywnie. Największym błędem by</w:t>
        </w:r>
      </w:ins>
      <w:ins w:id="13823"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24"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25" w:name="_Toc35941976"/>
      <w:r>
        <w:t>5.3.6.2. Testy szarej skrzynki</w:t>
      </w:r>
      <w:bookmarkEnd w:id="13825"/>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26" w:author="Okot" w:date="2020-02-05T16:16:00Z"/>
        </w:rPr>
      </w:pPr>
      <w:r>
        <w:t>Tabela 5.</w:t>
      </w:r>
      <w:r w:rsidR="004307C7">
        <w:t>8</w:t>
      </w:r>
      <w:del w:id="13827" w:author="Okot" w:date="2020-03-23T22:37:00Z">
        <w:r w:rsidR="00007F81" w:rsidDel="004307C7">
          <w:delText>7</w:delText>
        </w:r>
      </w:del>
      <w:ins w:id="13828" w:author="Okot" w:date="2020-02-05T16:16:00Z">
        <w:r>
          <w:t>.</w:t>
        </w:r>
      </w:ins>
    </w:p>
    <w:p w14:paraId="7F79CC8B" w14:textId="5B59A1E7" w:rsidR="00665B34" w:rsidRDefault="00665B34" w:rsidP="00665B34">
      <w:pPr>
        <w:spacing w:after="160" w:line="259" w:lineRule="auto"/>
        <w:ind w:firstLine="0"/>
        <w:jc w:val="left"/>
        <w:rPr>
          <w:ins w:id="13829" w:author="Okot" w:date="2020-02-05T16:16:00Z"/>
        </w:rPr>
      </w:pPr>
      <w:ins w:id="13830" w:author="Okot" w:date="2020-02-05T16:22:00Z">
        <w:r>
          <w:t>T</w:t>
        </w:r>
      </w:ins>
      <w:ins w:id="13831"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32">
          <w:tblGrid>
            <w:gridCol w:w="1838"/>
            <w:gridCol w:w="1985"/>
            <w:gridCol w:w="1984"/>
            <w:gridCol w:w="992"/>
            <w:gridCol w:w="992"/>
            <w:gridCol w:w="1418"/>
          </w:tblGrid>
        </w:tblGridChange>
      </w:tblGrid>
      <w:tr w:rsidR="00665B34" w14:paraId="38AA0FB6" w14:textId="77777777" w:rsidTr="00AB2D33">
        <w:trPr>
          <w:ins w:id="13833" w:author="Okot" w:date="2020-02-05T16:16:00Z"/>
        </w:trPr>
        <w:tc>
          <w:tcPr>
            <w:tcW w:w="1838" w:type="dxa"/>
          </w:tcPr>
          <w:p w14:paraId="7EA8DF3D" w14:textId="77777777" w:rsidR="00665B34" w:rsidRPr="002267A1" w:rsidRDefault="00665B34" w:rsidP="00AB2D33">
            <w:pPr>
              <w:ind w:firstLine="0"/>
              <w:rPr>
                <w:ins w:id="13834" w:author="Okot" w:date="2020-02-05T16:16:00Z"/>
                <w:b/>
              </w:rPr>
            </w:pPr>
            <w:ins w:id="13835" w:author="Okot" w:date="2020-02-05T16:16:00Z">
              <w:r>
                <w:rPr>
                  <w:b/>
                </w:rPr>
                <w:t>PT-SZ-001</w:t>
              </w:r>
            </w:ins>
          </w:p>
        </w:tc>
        <w:tc>
          <w:tcPr>
            <w:tcW w:w="7371" w:type="dxa"/>
            <w:gridSpan w:val="5"/>
          </w:tcPr>
          <w:p w14:paraId="2F8912FC" w14:textId="77777777" w:rsidR="00665B34" w:rsidRDefault="00665B34" w:rsidP="00AB2D33">
            <w:pPr>
              <w:ind w:firstLine="0"/>
              <w:rPr>
                <w:ins w:id="13836" w:author="Okot" w:date="2020-02-05T16:16:00Z"/>
                <w:b/>
                <w:i/>
              </w:rPr>
            </w:pPr>
            <w:ins w:id="13837" w:author="Okot" w:date="2020-02-05T16:16:00Z">
              <w:r>
                <w:rPr>
                  <w:b/>
                  <w:i/>
                </w:rPr>
                <w:t>Dodawanie nowego rekordu do bazy danych</w:t>
              </w:r>
            </w:ins>
          </w:p>
        </w:tc>
      </w:tr>
      <w:tr w:rsidR="00665B34" w14:paraId="68AB5888" w14:textId="77777777" w:rsidTr="00AB2D33">
        <w:trPr>
          <w:ins w:id="13838" w:author="Okot" w:date="2020-02-05T16:16:00Z"/>
        </w:trPr>
        <w:tc>
          <w:tcPr>
            <w:tcW w:w="1838" w:type="dxa"/>
          </w:tcPr>
          <w:p w14:paraId="6F297B80" w14:textId="77777777" w:rsidR="00665B34" w:rsidRPr="002267A1" w:rsidRDefault="00665B34" w:rsidP="00AB2D33">
            <w:pPr>
              <w:ind w:firstLine="0"/>
              <w:rPr>
                <w:ins w:id="13839" w:author="Okot" w:date="2020-02-05T16:16:00Z"/>
                <w:b/>
              </w:rPr>
            </w:pPr>
            <w:ins w:id="13840"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41" w:author="Okot" w:date="2020-02-05T16:16:00Z"/>
              </w:rPr>
            </w:pPr>
            <w:ins w:id="13842"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43" w:author="Okot" w:date="2020-02-05T16:16:00Z"/>
        </w:trPr>
        <w:tc>
          <w:tcPr>
            <w:tcW w:w="1838" w:type="dxa"/>
          </w:tcPr>
          <w:p w14:paraId="107052CB" w14:textId="463C72A3" w:rsidR="00665B34" w:rsidRPr="002267A1" w:rsidRDefault="00665B34" w:rsidP="00AB2D33">
            <w:pPr>
              <w:ind w:firstLine="0"/>
              <w:rPr>
                <w:ins w:id="13844" w:author="Okot" w:date="2020-02-05T16:16:00Z"/>
                <w:b/>
              </w:rPr>
            </w:pPr>
            <w:ins w:id="13845"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46" w:author="Okot" w:date="2020-02-05T16:16:00Z"/>
              </w:rPr>
            </w:pPr>
            <w:ins w:id="13847" w:author="Okot" w:date="2020-02-05T16:16:00Z">
              <w:r>
                <w:t>Użytkownik niezalogowany.</w:t>
              </w:r>
            </w:ins>
          </w:p>
        </w:tc>
      </w:tr>
      <w:tr w:rsidR="00665B34" w14:paraId="5EDBB1F0" w14:textId="77777777" w:rsidTr="00AB2D33">
        <w:trPr>
          <w:ins w:id="13848" w:author="Okot" w:date="2020-02-05T16:16:00Z"/>
        </w:trPr>
        <w:tc>
          <w:tcPr>
            <w:tcW w:w="1838" w:type="dxa"/>
          </w:tcPr>
          <w:p w14:paraId="6DD45931" w14:textId="77777777" w:rsidR="00665B34" w:rsidRPr="002267A1" w:rsidRDefault="00665B34" w:rsidP="00AB2D33">
            <w:pPr>
              <w:ind w:firstLine="0"/>
              <w:rPr>
                <w:ins w:id="13849" w:author="Okot" w:date="2020-02-05T16:16:00Z"/>
                <w:b/>
              </w:rPr>
            </w:pPr>
            <w:ins w:id="13850" w:author="Okot" w:date="2020-02-05T16:16:00Z">
              <w:r w:rsidRPr="002267A1">
                <w:rPr>
                  <w:b/>
                </w:rPr>
                <w:t>Inicjacja</w:t>
              </w:r>
            </w:ins>
          </w:p>
        </w:tc>
        <w:tc>
          <w:tcPr>
            <w:tcW w:w="7371" w:type="dxa"/>
            <w:gridSpan w:val="5"/>
          </w:tcPr>
          <w:p w14:paraId="066EAC7C" w14:textId="77777777" w:rsidR="00665B34" w:rsidRDefault="00665B34" w:rsidP="00AB2D33">
            <w:pPr>
              <w:ind w:firstLine="0"/>
              <w:rPr>
                <w:ins w:id="13851" w:author="Okot" w:date="2020-02-05T16:16:00Z"/>
              </w:rPr>
            </w:pPr>
            <w:ins w:id="13852" w:author="Okot" w:date="2020-02-05T16:16:00Z">
              <w:r>
                <w:t>Kliknięcia linku do rejestracji na stronie aplikacji.</w:t>
              </w:r>
            </w:ins>
          </w:p>
        </w:tc>
      </w:tr>
      <w:tr w:rsidR="00665B34" w14:paraId="72850FEE" w14:textId="77777777" w:rsidTr="00AB2D33">
        <w:trPr>
          <w:ins w:id="13853" w:author="Okot" w:date="2020-02-05T16:16:00Z"/>
        </w:trPr>
        <w:tc>
          <w:tcPr>
            <w:tcW w:w="1838" w:type="dxa"/>
          </w:tcPr>
          <w:p w14:paraId="2D463A6D" w14:textId="77777777" w:rsidR="00665B34" w:rsidRPr="002267A1" w:rsidRDefault="00665B34" w:rsidP="00AB2D33">
            <w:pPr>
              <w:ind w:firstLine="0"/>
              <w:rPr>
                <w:ins w:id="13854" w:author="Okot" w:date="2020-02-05T16:16:00Z"/>
                <w:b/>
              </w:rPr>
            </w:pPr>
            <w:ins w:id="13855"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56" w:author="Okot" w:date="2020-02-05T16:16:00Z"/>
              </w:rPr>
            </w:pPr>
            <w:ins w:id="13857" w:author="Okot" w:date="2020-02-05T16:16:00Z">
              <w:r>
                <w:t>Na bazie danych pojawił się nowy rekord z danymi użytkownika.</w:t>
              </w:r>
            </w:ins>
          </w:p>
        </w:tc>
      </w:tr>
      <w:tr w:rsidR="00665B34" w14:paraId="1E8E092C" w14:textId="77777777" w:rsidTr="00AB2D33">
        <w:trPr>
          <w:trHeight w:val="1542"/>
          <w:ins w:id="13858" w:author="Okot" w:date="2020-02-05T16:16:00Z"/>
        </w:trPr>
        <w:tc>
          <w:tcPr>
            <w:tcW w:w="1838" w:type="dxa"/>
          </w:tcPr>
          <w:p w14:paraId="75C10695" w14:textId="77777777" w:rsidR="00665B34" w:rsidRPr="002267A1" w:rsidRDefault="00665B34" w:rsidP="00AB2D33">
            <w:pPr>
              <w:ind w:firstLine="0"/>
              <w:rPr>
                <w:ins w:id="13859" w:author="Okot" w:date="2020-02-05T16:16:00Z"/>
                <w:b/>
              </w:rPr>
            </w:pPr>
            <w:ins w:id="13860" w:author="Okot" w:date="2020-02-05T16:16:00Z">
              <w:r>
                <w:rPr>
                  <w:b/>
                </w:rPr>
                <w:t>Etap</w:t>
              </w:r>
            </w:ins>
          </w:p>
        </w:tc>
        <w:tc>
          <w:tcPr>
            <w:tcW w:w="1985" w:type="dxa"/>
          </w:tcPr>
          <w:p w14:paraId="09267C57" w14:textId="77777777" w:rsidR="00665B34" w:rsidRPr="002C385C" w:rsidRDefault="00665B34" w:rsidP="00AB2D33">
            <w:pPr>
              <w:ind w:firstLine="0"/>
              <w:rPr>
                <w:ins w:id="13861" w:author="Okot" w:date="2020-02-05T16:16:00Z"/>
                <w:b/>
              </w:rPr>
            </w:pPr>
            <w:ins w:id="13862"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63" w:author="Okot" w:date="2020-02-05T16:16:00Z"/>
                <w:b/>
              </w:rPr>
            </w:pPr>
            <w:ins w:id="13864" w:author="Okot" w:date="2020-02-05T16:16:00Z">
              <w:r>
                <w:rPr>
                  <w:b/>
                </w:rPr>
                <w:t>Dane wejściowe/</w:t>
              </w:r>
            </w:ins>
          </w:p>
          <w:p w14:paraId="63B66B3A" w14:textId="77777777" w:rsidR="00665B34" w:rsidRPr="002C385C" w:rsidRDefault="00665B34" w:rsidP="00AB2D33">
            <w:pPr>
              <w:ind w:firstLine="0"/>
              <w:rPr>
                <w:ins w:id="13865" w:author="Okot" w:date="2020-02-05T16:16:00Z"/>
                <w:b/>
              </w:rPr>
            </w:pPr>
            <w:ins w:id="13866" w:author="Okot" w:date="2020-02-05T16:16:00Z">
              <w:r>
                <w:rPr>
                  <w:b/>
                </w:rPr>
                <w:t>Dane wyjściowe</w:t>
              </w:r>
            </w:ins>
          </w:p>
        </w:tc>
        <w:tc>
          <w:tcPr>
            <w:tcW w:w="992" w:type="dxa"/>
          </w:tcPr>
          <w:p w14:paraId="683C88ED" w14:textId="77777777" w:rsidR="00665B34" w:rsidRPr="002C385C" w:rsidRDefault="00665B34" w:rsidP="00AB2D33">
            <w:pPr>
              <w:ind w:firstLine="0"/>
              <w:rPr>
                <w:ins w:id="13867" w:author="Okot" w:date="2020-02-05T16:16:00Z"/>
                <w:b/>
              </w:rPr>
            </w:pPr>
            <w:ins w:id="13868" w:author="Okot" w:date="2020-02-05T16:16:00Z">
              <w:r>
                <w:rPr>
                  <w:b/>
                </w:rPr>
                <w:t>Wynik testu</w:t>
              </w:r>
            </w:ins>
          </w:p>
        </w:tc>
        <w:tc>
          <w:tcPr>
            <w:tcW w:w="992" w:type="dxa"/>
          </w:tcPr>
          <w:p w14:paraId="755DEBC6" w14:textId="77777777" w:rsidR="00665B34" w:rsidRDefault="00665B34" w:rsidP="00AB2D33">
            <w:pPr>
              <w:ind w:firstLine="0"/>
              <w:rPr>
                <w:ins w:id="13869" w:author="Okot" w:date="2020-02-05T16:16:00Z"/>
                <w:b/>
              </w:rPr>
            </w:pPr>
            <w:ins w:id="13870" w:author="Okot" w:date="2020-02-05T16:16:00Z">
              <w:r>
                <w:rPr>
                  <w:b/>
                </w:rPr>
                <w:t>Opis błędów</w:t>
              </w:r>
            </w:ins>
          </w:p>
        </w:tc>
        <w:tc>
          <w:tcPr>
            <w:tcW w:w="1418" w:type="dxa"/>
          </w:tcPr>
          <w:p w14:paraId="2F2AF88D" w14:textId="77777777" w:rsidR="00665B34" w:rsidRDefault="00665B34" w:rsidP="00AB2D33">
            <w:pPr>
              <w:ind w:firstLine="0"/>
              <w:rPr>
                <w:ins w:id="13871" w:author="Okot" w:date="2020-02-05T16:16:00Z"/>
                <w:b/>
              </w:rPr>
            </w:pPr>
            <w:ins w:id="13872" w:author="Okot" w:date="2020-02-05T16:16:00Z">
              <w:r>
                <w:rPr>
                  <w:b/>
                </w:rPr>
                <w:t>Działania naprawcze</w:t>
              </w:r>
            </w:ins>
          </w:p>
        </w:tc>
      </w:tr>
      <w:tr w:rsidR="00665B34" w14:paraId="0623C42D" w14:textId="77777777" w:rsidTr="00A05E02">
        <w:tblPrEx>
          <w:tblW w:w="9209" w:type="dxa"/>
          <w:tblLayout w:type="fixed"/>
          <w:tblPrExChange w:id="13873" w:author="Okot" w:date="2020-03-25T14:33:00Z">
            <w:tblPrEx>
              <w:tblW w:w="9209" w:type="dxa"/>
              <w:tblLayout w:type="fixed"/>
            </w:tblPrEx>
          </w:tblPrExChange>
        </w:tblPrEx>
        <w:trPr>
          <w:ins w:id="13874" w:author="Okot" w:date="2020-02-05T16:16:00Z"/>
        </w:trPr>
        <w:tc>
          <w:tcPr>
            <w:tcW w:w="1838" w:type="dxa"/>
            <w:tcPrChange w:id="13875" w:author="Okot" w:date="2020-03-25T14:33:00Z">
              <w:tcPr>
                <w:tcW w:w="1838" w:type="dxa"/>
              </w:tcPr>
            </w:tcPrChange>
          </w:tcPr>
          <w:p w14:paraId="4A02AF8E" w14:textId="77777777" w:rsidR="00665B34" w:rsidRDefault="00665B34" w:rsidP="00AB2D33">
            <w:pPr>
              <w:ind w:firstLine="0"/>
              <w:rPr>
                <w:ins w:id="13876" w:author="Okot" w:date="2020-02-05T16:16:00Z"/>
                <w:b/>
              </w:rPr>
            </w:pPr>
            <w:ins w:id="13877" w:author="Okot" w:date="2020-02-05T16:16:00Z">
              <w:r>
                <w:rPr>
                  <w:b/>
                </w:rPr>
                <w:t xml:space="preserve">1. </w:t>
              </w:r>
            </w:ins>
          </w:p>
          <w:p w14:paraId="6415BADE" w14:textId="0BD4CF39" w:rsidR="00A05E02" w:rsidRPr="00793B96" w:rsidRDefault="00665B34">
            <w:pPr>
              <w:ind w:firstLine="0"/>
              <w:rPr>
                <w:ins w:id="13878" w:author="Okot" w:date="2020-02-05T16:16:00Z"/>
                <w:b/>
                <w:i/>
              </w:rPr>
            </w:pPr>
            <w:ins w:id="13879" w:author="Okot" w:date="2020-02-05T16:16:00Z">
              <w:r>
                <w:rPr>
                  <w:b/>
                  <w:i/>
                </w:rPr>
                <w:t xml:space="preserve">Wypełnienie formularza danymi testowymi i kliknięcie </w:t>
              </w:r>
              <w:r>
                <w:rPr>
                  <w:b/>
                  <w:i/>
                </w:rPr>
                <w:lastRenderedPageBreak/>
                <w:t>przycisku „Zarejestruj”</w:t>
              </w:r>
            </w:ins>
          </w:p>
        </w:tc>
        <w:tc>
          <w:tcPr>
            <w:tcW w:w="1985" w:type="dxa"/>
            <w:tcPrChange w:id="13880" w:author="Okot" w:date="2020-03-25T14:33:00Z">
              <w:tcPr>
                <w:tcW w:w="1985" w:type="dxa"/>
              </w:tcPr>
            </w:tcPrChange>
          </w:tcPr>
          <w:p w14:paraId="30AEC026" w14:textId="77777777" w:rsidR="00665B34" w:rsidRPr="00807267" w:rsidRDefault="00665B34" w:rsidP="00AB2D33">
            <w:pPr>
              <w:ind w:firstLine="0"/>
              <w:rPr>
                <w:ins w:id="13881" w:author="Okot" w:date="2020-02-05T16:16:00Z"/>
              </w:rPr>
            </w:pPr>
            <w:ins w:id="13882" w:author="Okot" w:date="2020-02-05T16:16:00Z">
              <w:r>
                <w:lastRenderedPageBreak/>
                <w:t>Wyświetlenie komunikatu informującego o poprawnym przebiegu rejestracji.</w:t>
              </w:r>
            </w:ins>
          </w:p>
        </w:tc>
        <w:tc>
          <w:tcPr>
            <w:tcW w:w="1984" w:type="dxa"/>
            <w:tcPrChange w:id="13883" w:author="Okot" w:date="2020-03-25T14:33:00Z">
              <w:tcPr>
                <w:tcW w:w="1984" w:type="dxa"/>
              </w:tcPr>
            </w:tcPrChange>
          </w:tcPr>
          <w:p w14:paraId="57AFE9F2" w14:textId="12AEC23B" w:rsidR="00A05E02" w:rsidRDefault="00665B34" w:rsidP="00A05E02">
            <w:pPr>
              <w:ind w:firstLine="0"/>
              <w:rPr>
                <w:ins w:id="13884" w:author="Okot" w:date="2020-03-25T14:32:00Z"/>
              </w:rPr>
            </w:pPr>
            <w:ins w:id="13885" w:author="Okot" w:date="2020-02-05T16:16:00Z">
              <w:r>
                <w:rPr>
                  <w:b/>
                </w:rPr>
                <w:t>Dane testowe:</w:t>
              </w:r>
            </w:ins>
            <w:ins w:id="13886"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87" w:author="Okot" w:date="2020-02-05T16:16:00Z"/>
                <w:b/>
              </w:rPr>
            </w:pPr>
            <w:ins w:id="13888" w:author="Okot" w:date="2020-03-25T14:32:00Z">
              <w:r>
                <w:t>Tester123!@#</w:t>
              </w:r>
            </w:ins>
          </w:p>
        </w:tc>
        <w:tc>
          <w:tcPr>
            <w:tcW w:w="992" w:type="dxa"/>
            <w:shd w:val="clear" w:color="auto" w:fill="92D050"/>
            <w:tcPrChange w:id="13889" w:author="Okot" w:date="2020-03-25T14:33:00Z">
              <w:tcPr>
                <w:tcW w:w="992" w:type="dxa"/>
              </w:tcPr>
            </w:tcPrChange>
          </w:tcPr>
          <w:p w14:paraId="2D08DB2B" w14:textId="2CC3E862" w:rsidR="00665B34" w:rsidRDefault="00A05E02">
            <w:pPr>
              <w:ind w:firstLine="0"/>
              <w:jc w:val="center"/>
              <w:rPr>
                <w:ins w:id="13890" w:author="Okot" w:date="2020-02-05T16:16:00Z"/>
              </w:rPr>
              <w:pPrChange w:id="13891" w:author="Okot" w:date="2020-03-25T14:33:00Z">
                <w:pPr>
                  <w:ind w:left="371" w:firstLine="0"/>
                </w:pPr>
              </w:pPrChange>
            </w:pPr>
            <w:ins w:id="13892" w:author="Okot" w:date="2020-03-25T14:33:00Z">
              <w:r>
                <w:t>OK</w:t>
              </w:r>
            </w:ins>
          </w:p>
        </w:tc>
        <w:tc>
          <w:tcPr>
            <w:tcW w:w="992" w:type="dxa"/>
            <w:tcPrChange w:id="13893" w:author="Okot" w:date="2020-03-25T14:33:00Z">
              <w:tcPr>
                <w:tcW w:w="992" w:type="dxa"/>
              </w:tcPr>
            </w:tcPrChange>
          </w:tcPr>
          <w:p w14:paraId="47CCD06B" w14:textId="72B6D269" w:rsidR="00665B34" w:rsidRDefault="00A05E02" w:rsidP="00AB2D33">
            <w:pPr>
              <w:ind w:firstLine="0"/>
              <w:rPr>
                <w:ins w:id="13894" w:author="Okot" w:date="2020-02-05T16:16:00Z"/>
              </w:rPr>
            </w:pPr>
            <w:ins w:id="13895" w:author="Okot" w:date="2020-03-25T14:33:00Z">
              <w:r>
                <w:t>n/d</w:t>
              </w:r>
            </w:ins>
          </w:p>
        </w:tc>
        <w:tc>
          <w:tcPr>
            <w:tcW w:w="1418" w:type="dxa"/>
            <w:tcPrChange w:id="13896" w:author="Okot" w:date="2020-03-25T14:33:00Z">
              <w:tcPr>
                <w:tcW w:w="1418" w:type="dxa"/>
              </w:tcPr>
            </w:tcPrChange>
          </w:tcPr>
          <w:p w14:paraId="176483DF" w14:textId="6AB30C0A" w:rsidR="00665B34" w:rsidRDefault="00A05E02" w:rsidP="00AB2D33">
            <w:pPr>
              <w:ind w:firstLine="0"/>
              <w:rPr>
                <w:ins w:id="13897" w:author="Okot" w:date="2020-02-05T16:16:00Z"/>
              </w:rPr>
            </w:pPr>
            <w:ins w:id="13898" w:author="Okot" w:date="2020-03-25T14:33:00Z">
              <w:r>
                <w:t>n/d</w:t>
              </w:r>
            </w:ins>
          </w:p>
        </w:tc>
      </w:tr>
      <w:tr w:rsidR="00665B34" w14:paraId="4E365069" w14:textId="77777777" w:rsidTr="00A05E02">
        <w:tblPrEx>
          <w:tblW w:w="9209" w:type="dxa"/>
          <w:tblLayout w:type="fixed"/>
          <w:tblPrExChange w:id="13899" w:author="Okot" w:date="2020-03-25T14:33:00Z">
            <w:tblPrEx>
              <w:tblW w:w="9209" w:type="dxa"/>
              <w:tblLayout w:type="fixed"/>
            </w:tblPrEx>
          </w:tblPrExChange>
        </w:tblPrEx>
        <w:trPr>
          <w:ins w:id="13900" w:author="Okot" w:date="2020-02-05T16:16:00Z"/>
        </w:trPr>
        <w:tc>
          <w:tcPr>
            <w:tcW w:w="1838" w:type="dxa"/>
            <w:vMerge w:val="restart"/>
            <w:tcPrChange w:id="13901" w:author="Okot" w:date="2020-03-25T14:33:00Z">
              <w:tcPr>
                <w:tcW w:w="1838" w:type="dxa"/>
                <w:vMerge w:val="restart"/>
              </w:tcPr>
            </w:tcPrChange>
          </w:tcPr>
          <w:p w14:paraId="2529B4BC" w14:textId="77777777" w:rsidR="00665B34" w:rsidRDefault="00665B34" w:rsidP="00AB2D33">
            <w:pPr>
              <w:ind w:firstLine="0"/>
              <w:rPr>
                <w:ins w:id="13902" w:author="Okot" w:date="2020-02-05T16:16:00Z"/>
                <w:b/>
              </w:rPr>
            </w:pPr>
            <w:ins w:id="13903" w:author="Okot" w:date="2020-02-05T16:16:00Z">
              <w:r>
                <w:rPr>
                  <w:b/>
                </w:rPr>
                <w:t>2.</w:t>
              </w:r>
            </w:ins>
          </w:p>
          <w:p w14:paraId="4C076797" w14:textId="77777777" w:rsidR="00665B34" w:rsidRPr="00793B96" w:rsidRDefault="00665B34" w:rsidP="00AB2D33">
            <w:pPr>
              <w:ind w:firstLine="0"/>
              <w:rPr>
                <w:ins w:id="13904" w:author="Okot" w:date="2020-02-05T16:16:00Z"/>
                <w:b/>
                <w:i/>
              </w:rPr>
            </w:pPr>
            <w:ins w:id="13905" w:author="Okot" w:date="2020-02-05T16:16:00Z">
              <w:r>
                <w:rPr>
                  <w:b/>
                  <w:i/>
                </w:rPr>
                <w:t>Sprawdzenie poprawności danych zapisanych w bazie poprzez konsolę bazy danych</w:t>
              </w:r>
            </w:ins>
          </w:p>
        </w:tc>
        <w:tc>
          <w:tcPr>
            <w:tcW w:w="1985" w:type="dxa"/>
            <w:tcPrChange w:id="13906" w:author="Okot" w:date="2020-03-25T14:33:00Z">
              <w:tcPr>
                <w:tcW w:w="1985" w:type="dxa"/>
              </w:tcPr>
            </w:tcPrChange>
          </w:tcPr>
          <w:p w14:paraId="531DD6C8" w14:textId="77777777" w:rsidR="00665B34" w:rsidRDefault="00665B34" w:rsidP="00AB2D33">
            <w:pPr>
              <w:ind w:firstLine="0"/>
              <w:rPr>
                <w:ins w:id="13907" w:author="Okot" w:date="2020-02-05T16:16:00Z"/>
              </w:rPr>
            </w:pPr>
            <w:ins w:id="13908" w:author="Okot" w:date="2020-02-05T16:16:00Z">
              <w:r>
                <w:t>1. Został utworzony nowe rekord w tabeli User</w:t>
              </w:r>
            </w:ins>
          </w:p>
        </w:tc>
        <w:tc>
          <w:tcPr>
            <w:tcW w:w="1984" w:type="dxa"/>
            <w:tcPrChange w:id="13909" w:author="Okot" w:date="2020-03-25T14:33:00Z">
              <w:tcPr>
                <w:tcW w:w="1984" w:type="dxa"/>
              </w:tcPr>
            </w:tcPrChange>
          </w:tcPr>
          <w:p w14:paraId="3AC5A913" w14:textId="77777777" w:rsidR="00665B34" w:rsidRDefault="00665B34" w:rsidP="00AB2D33">
            <w:pPr>
              <w:ind w:firstLine="0"/>
              <w:rPr>
                <w:ins w:id="13910" w:author="Okot" w:date="2020-02-05T16:16:00Z"/>
              </w:rPr>
            </w:pPr>
          </w:p>
        </w:tc>
        <w:tc>
          <w:tcPr>
            <w:tcW w:w="992" w:type="dxa"/>
            <w:shd w:val="clear" w:color="auto" w:fill="92D050"/>
            <w:tcPrChange w:id="13911" w:author="Okot" w:date="2020-03-25T14:33:00Z">
              <w:tcPr>
                <w:tcW w:w="992" w:type="dxa"/>
              </w:tcPr>
            </w:tcPrChange>
          </w:tcPr>
          <w:p w14:paraId="4BF3FF64" w14:textId="71E1CC3F" w:rsidR="00665B34" w:rsidRDefault="00A05E02">
            <w:pPr>
              <w:ind w:firstLine="0"/>
              <w:jc w:val="center"/>
              <w:rPr>
                <w:ins w:id="13912" w:author="Okot" w:date="2020-02-05T16:16:00Z"/>
              </w:rPr>
              <w:pPrChange w:id="13913" w:author="Okot" w:date="2020-03-25T14:34:00Z">
                <w:pPr>
                  <w:ind w:firstLine="0"/>
                </w:pPr>
              </w:pPrChange>
            </w:pPr>
            <w:ins w:id="13914" w:author="Okot" w:date="2020-03-25T14:33:00Z">
              <w:r>
                <w:t>OK</w:t>
              </w:r>
            </w:ins>
          </w:p>
        </w:tc>
        <w:tc>
          <w:tcPr>
            <w:tcW w:w="992" w:type="dxa"/>
            <w:tcPrChange w:id="13915" w:author="Okot" w:date="2020-03-25T14:33:00Z">
              <w:tcPr>
                <w:tcW w:w="992" w:type="dxa"/>
              </w:tcPr>
            </w:tcPrChange>
          </w:tcPr>
          <w:p w14:paraId="6A996FB9" w14:textId="7E658D4F" w:rsidR="00665B34" w:rsidRDefault="00A05E02" w:rsidP="00AB2D33">
            <w:pPr>
              <w:ind w:firstLine="0"/>
              <w:rPr>
                <w:ins w:id="13916" w:author="Okot" w:date="2020-02-05T16:16:00Z"/>
              </w:rPr>
            </w:pPr>
            <w:ins w:id="13917" w:author="Okot" w:date="2020-03-25T14:33:00Z">
              <w:r>
                <w:t>n/d</w:t>
              </w:r>
            </w:ins>
          </w:p>
        </w:tc>
        <w:tc>
          <w:tcPr>
            <w:tcW w:w="1418" w:type="dxa"/>
            <w:tcPrChange w:id="13918" w:author="Okot" w:date="2020-03-25T14:33:00Z">
              <w:tcPr>
                <w:tcW w:w="1418" w:type="dxa"/>
              </w:tcPr>
            </w:tcPrChange>
          </w:tcPr>
          <w:p w14:paraId="1B600897" w14:textId="18EB1CCB" w:rsidR="00665B34" w:rsidRDefault="00A05E02" w:rsidP="00AB2D33">
            <w:pPr>
              <w:ind w:firstLine="0"/>
              <w:rPr>
                <w:ins w:id="13919" w:author="Okot" w:date="2020-02-05T16:16:00Z"/>
              </w:rPr>
            </w:pPr>
            <w:ins w:id="13920" w:author="Okot" w:date="2020-03-25T14:33:00Z">
              <w:r>
                <w:t>n//d</w:t>
              </w:r>
            </w:ins>
          </w:p>
        </w:tc>
      </w:tr>
      <w:tr w:rsidR="00665B34" w14:paraId="5CEA62D8" w14:textId="77777777" w:rsidTr="00A05E02">
        <w:tblPrEx>
          <w:tblW w:w="9209" w:type="dxa"/>
          <w:tblLayout w:type="fixed"/>
          <w:tblPrExChange w:id="13921" w:author="Okot" w:date="2020-03-25T14:34:00Z">
            <w:tblPrEx>
              <w:tblW w:w="9209" w:type="dxa"/>
              <w:tblLayout w:type="fixed"/>
            </w:tblPrEx>
          </w:tblPrExChange>
        </w:tblPrEx>
        <w:trPr>
          <w:ins w:id="13922" w:author="Okot" w:date="2020-02-05T16:16:00Z"/>
        </w:trPr>
        <w:tc>
          <w:tcPr>
            <w:tcW w:w="1838" w:type="dxa"/>
            <w:vMerge/>
            <w:tcPrChange w:id="13923" w:author="Okot" w:date="2020-03-25T14:34:00Z">
              <w:tcPr>
                <w:tcW w:w="1838" w:type="dxa"/>
                <w:vMerge/>
              </w:tcPr>
            </w:tcPrChange>
          </w:tcPr>
          <w:p w14:paraId="14B7B7E5" w14:textId="77777777" w:rsidR="00665B34" w:rsidRPr="002267A1" w:rsidRDefault="00665B34" w:rsidP="00AB2D33">
            <w:pPr>
              <w:ind w:firstLine="0"/>
              <w:rPr>
                <w:ins w:id="13924" w:author="Okot" w:date="2020-02-05T16:16:00Z"/>
                <w:b/>
              </w:rPr>
            </w:pPr>
          </w:p>
        </w:tc>
        <w:tc>
          <w:tcPr>
            <w:tcW w:w="1985" w:type="dxa"/>
            <w:tcPrChange w:id="13925" w:author="Okot" w:date="2020-03-25T14:34:00Z">
              <w:tcPr>
                <w:tcW w:w="1985" w:type="dxa"/>
              </w:tcPr>
            </w:tcPrChange>
          </w:tcPr>
          <w:p w14:paraId="6716874F" w14:textId="77777777" w:rsidR="00665B34" w:rsidRDefault="00665B34" w:rsidP="00AB2D33">
            <w:pPr>
              <w:ind w:firstLine="0"/>
              <w:rPr>
                <w:ins w:id="13926" w:author="Okot" w:date="2020-02-05T16:16:00Z"/>
              </w:rPr>
            </w:pPr>
            <w:ins w:id="13927" w:author="Okot" w:date="2020-02-05T16:16:00Z">
              <w:r>
                <w:t>2. Użytkownikowi zostało nadane ID zgodnie z auto-inkrementacją</w:t>
              </w:r>
            </w:ins>
          </w:p>
        </w:tc>
        <w:tc>
          <w:tcPr>
            <w:tcW w:w="1984" w:type="dxa"/>
            <w:tcPrChange w:id="13928" w:author="Okot" w:date="2020-03-25T14:34:00Z">
              <w:tcPr>
                <w:tcW w:w="1984" w:type="dxa"/>
              </w:tcPr>
            </w:tcPrChange>
          </w:tcPr>
          <w:p w14:paraId="0EBC4C6D" w14:textId="77777777" w:rsidR="00665B34" w:rsidRDefault="00665B34" w:rsidP="00AB2D33">
            <w:pPr>
              <w:ind w:firstLine="0"/>
              <w:rPr>
                <w:ins w:id="13929" w:author="Okot" w:date="2020-03-25T14:33:00Z"/>
                <w:b/>
              </w:rPr>
            </w:pPr>
            <w:ins w:id="13930" w:author="Okot" w:date="2020-02-05T16:16:00Z">
              <w:r>
                <w:rPr>
                  <w:b/>
                </w:rPr>
                <w:t>Nadane ID:</w:t>
              </w:r>
            </w:ins>
          </w:p>
          <w:p w14:paraId="6651C79A" w14:textId="68CC994F" w:rsidR="00A05E02" w:rsidRPr="00A05E02" w:rsidRDefault="00A05E02" w:rsidP="00AB2D33">
            <w:pPr>
              <w:ind w:firstLine="0"/>
              <w:rPr>
                <w:ins w:id="13931" w:author="Okot" w:date="2020-02-05T16:16:00Z"/>
                <w:rPrChange w:id="13932" w:author="Okot" w:date="2020-03-25T14:33:00Z">
                  <w:rPr>
                    <w:ins w:id="13933" w:author="Okot" w:date="2020-02-05T16:16:00Z"/>
                    <w:b/>
                  </w:rPr>
                </w:rPrChange>
              </w:rPr>
            </w:pPr>
            <w:ins w:id="13934" w:author="Okot" w:date="2020-03-25T14:33:00Z">
              <w:r>
                <w:t>19</w:t>
              </w:r>
            </w:ins>
          </w:p>
        </w:tc>
        <w:tc>
          <w:tcPr>
            <w:tcW w:w="992" w:type="dxa"/>
            <w:shd w:val="clear" w:color="auto" w:fill="92D050"/>
            <w:tcPrChange w:id="13935" w:author="Okot" w:date="2020-03-25T14:34:00Z">
              <w:tcPr>
                <w:tcW w:w="992" w:type="dxa"/>
              </w:tcPr>
            </w:tcPrChange>
          </w:tcPr>
          <w:p w14:paraId="6A6339FB" w14:textId="0C224FE2" w:rsidR="00665B34" w:rsidRDefault="00A05E02">
            <w:pPr>
              <w:ind w:firstLine="0"/>
              <w:jc w:val="center"/>
              <w:rPr>
                <w:ins w:id="13936" w:author="Okot" w:date="2020-02-05T16:16:00Z"/>
              </w:rPr>
              <w:pPrChange w:id="13937" w:author="Okot" w:date="2020-03-25T14:33:00Z">
                <w:pPr>
                  <w:ind w:firstLine="0"/>
                </w:pPr>
              </w:pPrChange>
            </w:pPr>
            <w:ins w:id="13938" w:author="Okot" w:date="2020-03-25T14:33:00Z">
              <w:r>
                <w:t>OK</w:t>
              </w:r>
            </w:ins>
          </w:p>
        </w:tc>
        <w:tc>
          <w:tcPr>
            <w:tcW w:w="992" w:type="dxa"/>
            <w:tcPrChange w:id="13939" w:author="Okot" w:date="2020-03-25T14:34:00Z">
              <w:tcPr>
                <w:tcW w:w="992" w:type="dxa"/>
              </w:tcPr>
            </w:tcPrChange>
          </w:tcPr>
          <w:p w14:paraId="7BB4469E" w14:textId="1B5F3EF6" w:rsidR="00665B34" w:rsidRDefault="00A05E02" w:rsidP="00AB2D33">
            <w:pPr>
              <w:ind w:firstLine="0"/>
              <w:rPr>
                <w:ins w:id="13940" w:author="Okot" w:date="2020-02-05T16:16:00Z"/>
              </w:rPr>
            </w:pPr>
            <w:ins w:id="13941" w:author="Okot" w:date="2020-03-25T14:34:00Z">
              <w:r>
                <w:t>n/d</w:t>
              </w:r>
            </w:ins>
          </w:p>
        </w:tc>
        <w:tc>
          <w:tcPr>
            <w:tcW w:w="1418" w:type="dxa"/>
            <w:tcPrChange w:id="13942" w:author="Okot" w:date="2020-03-25T14:34:00Z">
              <w:tcPr>
                <w:tcW w:w="1418" w:type="dxa"/>
              </w:tcPr>
            </w:tcPrChange>
          </w:tcPr>
          <w:p w14:paraId="4E0625F1" w14:textId="2FFF1D23" w:rsidR="00665B34" w:rsidRDefault="00A05E02" w:rsidP="00AB2D33">
            <w:pPr>
              <w:ind w:firstLine="0"/>
              <w:rPr>
                <w:ins w:id="13943" w:author="Okot" w:date="2020-02-05T16:16:00Z"/>
              </w:rPr>
            </w:pPr>
            <w:ins w:id="13944" w:author="Okot" w:date="2020-03-25T14:34:00Z">
              <w:r>
                <w:t>n/d</w:t>
              </w:r>
            </w:ins>
          </w:p>
        </w:tc>
      </w:tr>
      <w:tr w:rsidR="00665B34" w14:paraId="52D99D60" w14:textId="77777777" w:rsidTr="00A05E02">
        <w:tblPrEx>
          <w:tblW w:w="9209" w:type="dxa"/>
          <w:tblLayout w:type="fixed"/>
          <w:tblPrExChange w:id="13945" w:author="Okot" w:date="2020-03-25T14:34:00Z">
            <w:tblPrEx>
              <w:tblW w:w="9209" w:type="dxa"/>
              <w:tblLayout w:type="fixed"/>
            </w:tblPrEx>
          </w:tblPrExChange>
        </w:tblPrEx>
        <w:trPr>
          <w:ins w:id="13946" w:author="Okot" w:date="2020-02-05T16:16:00Z"/>
        </w:trPr>
        <w:tc>
          <w:tcPr>
            <w:tcW w:w="1838" w:type="dxa"/>
            <w:vMerge/>
            <w:tcPrChange w:id="13947" w:author="Okot" w:date="2020-03-25T14:34:00Z">
              <w:tcPr>
                <w:tcW w:w="1838" w:type="dxa"/>
                <w:vMerge/>
              </w:tcPr>
            </w:tcPrChange>
          </w:tcPr>
          <w:p w14:paraId="26DEDF92" w14:textId="77777777" w:rsidR="00665B34" w:rsidRPr="002267A1" w:rsidRDefault="00665B34" w:rsidP="00AB2D33">
            <w:pPr>
              <w:ind w:firstLine="0"/>
              <w:rPr>
                <w:ins w:id="13948" w:author="Okot" w:date="2020-02-05T16:16:00Z"/>
                <w:b/>
              </w:rPr>
            </w:pPr>
          </w:p>
        </w:tc>
        <w:tc>
          <w:tcPr>
            <w:tcW w:w="1985" w:type="dxa"/>
            <w:tcPrChange w:id="13949" w:author="Okot" w:date="2020-03-25T14:34:00Z">
              <w:tcPr>
                <w:tcW w:w="1985" w:type="dxa"/>
              </w:tcPr>
            </w:tcPrChange>
          </w:tcPr>
          <w:p w14:paraId="4F33BB7B" w14:textId="77777777" w:rsidR="00665B34" w:rsidRDefault="00665B34" w:rsidP="00AB2D33">
            <w:pPr>
              <w:ind w:firstLine="0"/>
              <w:rPr>
                <w:ins w:id="13950" w:author="Okot" w:date="2020-02-05T16:16:00Z"/>
              </w:rPr>
            </w:pPr>
            <w:ins w:id="13951" w:author="Okot" w:date="2020-02-05T16:16:00Z">
              <w:r>
                <w:t>3. Adres e-mail podany w formularzu na etapie 1 tego scenariusza jest zgodny z adresem e-mail zapisanym w polu „Login” w tabeli „User”</w:t>
              </w:r>
            </w:ins>
          </w:p>
        </w:tc>
        <w:tc>
          <w:tcPr>
            <w:tcW w:w="1984" w:type="dxa"/>
            <w:tcPrChange w:id="13952" w:author="Okot" w:date="2020-03-25T14:34:00Z">
              <w:tcPr>
                <w:tcW w:w="1984" w:type="dxa"/>
              </w:tcPr>
            </w:tcPrChange>
          </w:tcPr>
          <w:p w14:paraId="690DA346" w14:textId="77777777" w:rsidR="00665B34" w:rsidRDefault="00665B34" w:rsidP="00AB2D33">
            <w:pPr>
              <w:ind w:firstLine="0"/>
              <w:rPr>
                <w:ins w:id="13953" w:author="Okot" w:date="2020-03-25T14:34:00Z"/>
                <w:b/>
              </w:rPr>
            </w:pPr>
            <w:ins w:id="13954" w:author="Okot" w:date="2020-02-05T16:16:00Z">
              <w:r>
                <w:rPr>
                  <w:b/>
                </w:rPr>
                <w:t>Wartość pola Login:</w:t>
              </w:r>
            </w:ins>
          </w:p>
          <w:p w14:paraId="0EAC368D" w14:textId="7F52D04F" w:rsidR="00A05E02" w:rsidRPr="00A05E02" w:rsidRDefault="00A05E02" w:rsidP="00AB2D33">
            <w:pPr>
              <w:ind w:firstLine="0"/>
              <w:rPr>
                <w:ins w:id="13955" w:author="Okot" w:date="2020-02-05T16:16:00Z"/>
                <w:rPrChange w:id="13956" w:author="Okot" w:date="2020-03-25T14:34:00Z">
                  <w:rPr>
                    <w:ins w:id="13957" w:author="Okot" w:date="2020-02-05T16:16:00Z"/>
                    <w:b/>
                  </w:rPr>
                </w:rPrChange>
              </w:rPr>
            </w:pPr>
            <w:ins w:id="13958" w:author="Okot" w:date="2020-03-25T14:34:00Z">
              <w:r>
                <w:t>testerSzary@testy.pl</w:t>
              </w:r>
            </w:ins>
          </w:p>
        </w:tc>
        <w:tc>
          <w:tcPr>
            <w:tcW w:w="992" w:type="dxa"/>
            <w:shd w:val="clear" w:color="auto" w:fill="92D050"/>
            <w:tcPrChange w:id="13959" w:author="Okot" w:date="2020-03-25T14:34:00Z">
              <w:tcPr>
                <w:tcW w:w="992" w:type="dxa"/>
              </w:tcPr>
            </w:tcPrChange>
          </w:tcPr>
          <w:p w14:paraId="7FB58307" w14:textId="67FDB464" w:rsidR="00665B34" w:rsidRDefault="00A05E02" w:rsidP="00AB2D33">
            <w:pPr>
              <w:ind w:firstLine="0"/>
              <w:rPr>
                <w:ins w:id="13960" w:author="Okot" w:date="2020-02-05T16:16:00Z"/>
              </w:rPr>
            </w:pPr>
            <w:ins w:id="13961" w:author="Okot" w:date="2020-03-25T14:34:00Z">
              <w:r>
                <w:t>OK</w:t>
              </w:r>
            </w:ins>
          </w:p>
        </w:tc>
        <w:tc>
          <w:tcPr>
            <w:tcW w:w="992" w:type="dxa"/>
            <w:tcPrChange w:id="13962" w:author="Okot" w:date="2020-03-25T14:34:00Z">
              <w:tcPr>
                <w:tcW w:w="992" w:type="dxa"/>
              </w:tcPr>
            </w:tcPrChange>
          </w:tcPr>
          <w:p w14:paraId="7170B281" w14:textId="0AFE5226" w:rsidR="00665B34" w:rsidRDefault="00A05E02" w:rsidP="00AB2D33">
            <w:pPr>
              <w:ind w:firstLine="0"/>
              <w:rPr>
                <w:ins w:id="13963" w:author="Okot" w:date="2020-02-05T16:16:00Z"/>
              </w:rPr>
            </w:pPr>
            <w:ins w:id="13964" w:author="Okot" w:date="2020-03-25T14:34:00Z">
              <w:r>
                <w:t>n/d</w:t>
              </w:r>
            </w:ins>
          </w:p>
        </w:tc>
        <w:tc>
          <w:tcPr>
            <w:tcW w:w="1418" w:type="dxa"/>
            <w:tcPrChange w:id="13965" w:author="Okot" w:date="2020-03-25T14:34:00Z">
              <w:tcPr>
                <w:tcW w:w="1418" w:type="dxa"/>
              </w:tcPr>
            </w:tcPrChange>
          </w:tcPr>
          <w:p w14:paraId="0B7CEE96" w14:textId="59A22BE8" w:rsidR="00665B34" w:rsidRDefault="00A05E02" w:rsidP="00AB2D33">
            <w:pPr>
              <w:ind w:firstLine="0"/>
              <w:rPr>
                <w:ins w:id="13966" w:author="Okot" w:date="2020-02-05T16:16:00Z"/>
              </w:rPr>
            </w:pPr>
            <w:ins w:id="13967" w:author="Okot" w:date="2020-03-25T14:34:00Z">
              <w:r>
                <w:t>n/d</w:t>
              </w:r>
            </w:ins>
          </w:p>
        </w:tc>
      </w:tr>
      <w:tr w:rsidR="00665B34" w14:paraId="4AB39C62" w14:textId="77777777" w:rsidTr="00A05E02">
        <w:tblPrEx>
          <w:tblW w:w="9209" w:type="dxa"/>
          <w:tblLayout w:type="fixed"/>
          <w:tblPrExChange w:id="13968" w:author="Okot" w:date="2020-03-25T14:35:00Z">
            <w:tblPrEx>
              <w:tblW w:w="9209" w:type="dxa"/>
              <w:tblLayout w:type="fixed"/>
            </w:tblPrEx>
          </w:tblPrExChange>
        </w:tblPrEx>
        <w:trPr>
          <w:ins w:id="13969" w:author="Okot" w:date="2020-02-05T16:16:00Z"/>
        </w:trPr>
        <w:tc>
          <w:tcPr>
            <w:tcW w:w="1838" w:type="dxa"/>
            <w:vMerge/>
            <w:tcPrChange w:id="13970" w:author="Okot" w:date="2020-03-25T14:35:00Z">
              <w:tcPr>
                <w:tcW w:w="1838" w:type="dxa"/>
                <w:vMerge/>
              </w:tcPr>
            </w:tcPrChange>
          </w:tcPr>
          <w:p w14:paraId="01773E27" w14:textId="77777777" w:rsidR="00665B34" w:rsidRPr="002267A1" w:rsidRDefault="00665B34" w:rsidP="00AB2D33">
            <w:pPr>
              <w:ind w:firstLine="0"/>
              <w:rPr>
                <w:ins w:id="13971" w:author="Okot" w:date="2020-02-05T16:16:00Z"/>
                <w:b/>
              </w:rPr>
            </w:pPr>
          </w:p>
        </w:tc>
        <w:tc>
          <w:tcPr>
            <w:tcW w:w="1985" w:type="dxa"/>
            <w:tcPrChange w:id="13972" w:author="Okot" w:date="2020-03-25T14:35:00Z">
              <w:tcPr>
                <w:tcW w:w="1985" w:type="dxa"/>
              </w:tcPr>
            </w:tcPrChange>
          </w:tcPr>
          <w:p w14:paraId="5697FC37" w14:textId="77777777" w:rsidR="00665B34" w:rsidRDefault="00665B34" w:rsidP="00AB2D33">
            <w:pPr>
              <w:ind w:firstLine="0"/>
              <w:rPr>
                <w:ins w:id="13973" w:author="Okot" w:date="2020-02-05T16:16:00Z"/>
              </w:rPr>
            </w:pPr>
            <w:ins w:id="13974"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75" w:author="Okot" w:date="2020-03-25T14:35:00Z">
              <w:tcPr>
                <w:tcW w:w="1984" w:type="dxa"/>
              </w:tcPr>
            </w:tcPrChange>
          </w:tcPr>
          <w:p w14:paraId="1FB39D9B" w14:textId="77777777" w:rsidR="00665B34" w:rsidRDefault="00665B34" w:rsidP="00AB2D33">
            <w:pPr>
              <w:ind w:firstLine="0"/>
              <w:rPr>
                <w:ins w:id="13976" w:author="Okot" w:date="2020-02-05T16:16:00Z"/>
                <w:b/>
              </w:rPr>
            </w:pPr>
            <w:ins w:id="13977" w:author="Okot" w:date="2020-02-05T16:16:00Z">
              <w:r>
                <w:rPr>
                  <w:b/>
                </w:rPr>
                <w:t>Wartość pola</w:t>
              </w:r>
            </w:ins>
          </w:p>
          <w:p w14:paraId="3F6B3753" w14:textId="77777777" w:rsidR="00665B34" w:rsidRDefault="00665B34" w:rsidP="00AB2D33">
            <w:pPr>
              <w:ind w:firstLine="0"/>
              <w:rPr>
                <w:ins w:id="13978" w:author="Okot" w:date="2020-03-25T14:35:00Z"/>
                <w:b/>
              </w:rPr>
            </w:pPr>
            <w:ins w:id="13979" w:author="Okot" w:date="2020-02-05T16:16:00Z">
              <w:r>
                <w:rPr>
                  <w:b/>
                </w:rPr>
                <w:t>Password:</w:t>
              </w:r>
            </w:ins>
          </w:p>
          <w:p w14:paraId="48B1F729" w14:textId="317D04E0" w:rsidR="00A05E02" w:rsidRPr="00A05E02" w:rsidRDefault="00A05E02" w:rsidP="00AB2D33">
            <w:pPr>
              <w:ind w:firstLine="0"/>
              <w:rPr>
                <w:ins w:id="13980" w:author="Okot" w:date="2020-02-05T16:16:00Z"/>
                <w:rPrChange w:id="13981" w:author="Okot" w:date="2020-03-25T14:35:00Z">
                  <w:rPr>
                    <w:ins w:id="13982" w:author="Okot" w:date="2020-02-05T16:16:00Z"/>
                    <w:b/>
                  </w:rPr>
                </w:rPrChange>
              </w:rPr>
            </w:pPr>
            <w:ins w:id="13983" w:author="Okot" w:date="2020-03-25T14:35:00Z">
              <w:r w:rsidRPr="00A05E02">
                <w:rPr>
                  <w:rPrChange w:id="13984" w:author="Okot" w:date="2020-03-25T14:35:00Z">
                    <w:rPr>
                      <w:b/>
                    </w:rPr>
                  </w:rPrChange>
                </w:rPr>
                <w:t>88c558ab3feb037609e5c5eaf37b6b39</w:t>
              </w:r>
            </w:ins>
          </w:p>
        </w:tc>
        <w:tc>
          <w:tcPr>
            <w:tcW w:w="992" w:type="dxa"/>
            <w:shd w:val="clear" w:color="auto" w:fill="92D050"/>
            <w:tcPrChange w:id="13985" w:author="Okot" w:date="2020-03-25T14:35:00Z">
              <w:tcPr>
                <w:tcW w:w="992" w:type="dxa"/>
              </w:tcPr>
            </w:tcPrChange>
          </w:tcPr>
          <w:p w14:paraId="6E63AE0B" w14:textId="3B13E0C6" w:rsidR="00665B34" w:rsidRDefault="00A05E02" w:rsidP="00AB2D33">
            <w:pPr>
              <w:ind w:firstLine="0"/>
              <w:rPr>
                <w:ins w:id="13986" w:author="Okot" w:date="2020-02-05T16:16:00Z"/>
              </w:rPr>
            </w:pPr>
            <w:ins w:id="13987" w:author="Okot" w:date="2020-03-25T14:35:00Z">
              <w:r>
                <w:t>OK</w:t>
              </w:r>
            </w:ins>
          </w:p>
        </w:tc>
        <w:tc>
          <w:tcPr>
            <w:tcW w:w="992" w:type="dxa"/>
            <w:tcPrChange w:id="13988" w:author="Okot" w:date="2020-03-25T14:35:00Z">
              <w:tcPr>
                <w:tcW w:w="992" w:type="dxa"/>
              </w:tcPr>
            </w:tcPrChange>
          </w:tcPr>
          <w:p w14:paraId="0118C726" w14:textId="04A2DBCF" w:rsidR="00665B34" w:rsidRDefault="00A05E02" w:rsidP="00AB2D33">
            <w:pPr>
              <w:ind w:firstLine="0"/>
              <w:rPr>
                <w:ins w:id="13989" w:author="Okot" w:date="2020-02-05T16:16:00Z"/>
              </w:rPr>
            </w:pPr>
            <w:ins w:id="13990" w:author="Okot" w:date="2020-03-25T14:35:00Z">
              <w:r>
                <w:t>n/d</w:t>
              </w:r>
            </w:ins>
          </w:p>
        </w:tc>
        <w:tc>
          <w:tcPr>
            <w:tcW w:w="1418" w:type="dxa"/>
            <w:tcPrChange w:id="13991" w:author="Okot" w:date="2020-03-25T14:35:00Z">
              <w:tcPr>
                <w:tcW w:w="1418" w:type="dxa"/>
              </w:tcPr>
            </w:tcPrChange>
          </w:tcPr>
          <w:p w14:paraId="2E9CA6B1" w14:textId="76D744E6" w:rsidR="00665B34" w:rsidRDefault="00A05E02" w:rsidP="00AB2D33">
            <w:pPr>
              <w:ind w:firstLine="0"/>
              <w:rPr>
                <w:ins w:id="13992" w:author="Okot" w:date="2020-02-05T16:16:00Z"/>
              </w:rPr>
            </w:pPr>
            <w:ins w:id="13993" w:author="Okot" w:date="2020-03-25T14:35:00Z">
              <w:r>
                <w:t>n/d</w:t>
              </w:r>
            </w:ins>
          </w:p>
        </w:tc>
      </w:tr>
    </w:tbl>
    <w:p w14:paraId="678336E6" w14:textId="77777777" w:rsidR="00665B34" w:rsidRDefault="00665B34" w:rsidP="00665B34">
      <w:pPr>
        <w:rPr>
          <w:ins w:id="13994" w:author="Okot" w:date="2020-02-05T16:16:00Z"/>
        </w:rPr>
      </w:pPr>
    </w:p>
    <w:p w14:paraId="2FDE0F3D" w14:textId="4B2463FA" w:rsidR="00665B34" w:rsidRPr="00A05E02" w:rsidRDefault="00665B34" w:rsidP="00665B34">
      <w:pPr>
        <w:rPr>
          <w:ins w:id="13995" w:author="Okot" w:date="2020-02-05T16:16:00Z"/>
        </w:rPr>
      </w:pPr>
      <w:ins w:id="13996" w:author="Okot" w:date="2020-02-05T16:22:00Z">
        <w:r>
          <w:rPr>
            <w:b/>
          </w:rPr>
          <w:t>Rezulat testu:</w:t>
        </w:r>
      </w:ins>
      <w:ins w:id="13997" w:author="Okot" w:date="2020-03-25T14:35:00Z">
        <w:r w:rsidR="00A05E02">
          <w:rPr>
            <w:b/>
          </w:rPr>
          <w:t xml:space="preserve"> </w:t>
        </w:r>
        <w:r w:rsidR="00A05E02">
          <w:t xml:space="preserve">Test zakończył się wynikiem </w:t>
        </w:r>
      </w:ins>
      <w:ins w:id="13998" w:author="Okot" w:date="2020-04-14T14:48:00Z">
        <w:r w:rsidR="006D4AEA">
          <w:t>pozytywnym</w:t>
        </w:r>
      </w:ins>
      <w:ins w:id="13999" w:author="Okot" w:date="2020-03-25T14:35:00Z">
        <w:r w:rsidR="00A05E02">
          <w:t>.</w:t>
        </w:r>
      </w:ins>
    </w:p>
    <w:p w14:paraId="74FB7066" w14:textId="77777777" w:rsidR="00665B34" w:rsidRPr="00F92309" w:rsidRDefault="00665B34" w:rsidP="00665B34">
      <w:pPr>
        <w:rPr>
          <w:ins w:id="14000" w:author="Okot" w:date="2020-02-05T16:16:00Z"/>
        </w:rPr>
      </w:pPr>
    </w:p>
    <w:p w14:paraId="6D13DFB4" w14:textId="335F68C0" w:rsidR="00665B34" w:rsidRDefault="00665B34" w:rsidP="00665B34">
      <w:pPr>
        <w:pStyle w:val="Nagwek2"/>
        <w:rPr>
          <w:ins w:id="14001" w:author="Okot" w:date="2020-02-05T16:16:00Z"/>
        </w:rPr>
      </w:pPr>
      <w:bookmarkStart w:id="14002" w:name="_Toc35941977"/>
      <w:ins w:id="14003" w:author="Okot" w:date="2020-02-05T16:16:00Z">
        <w:r>
          <w:lastRenderedPageBreak/>
          <w:t xml:space="preserve">5.3.6.3. </w:t>
        </w:r>
      </w:ins>
      <w:ins w:id="14004" w:author="Okot" w:date="2020-02-05T16:23:00Z">
        <w:r>
          <w:t>T</w:t>
        </w:r>
      </w:ins>
      <w:ins w:id="14005" w:author="Okot" w:date="2020-02-05T16:16:00Z">
        <w:r>
          <w:t>esty białej skrzynki</w:t>
        </w:r>
        <w:bookmarkEnd w:id="14002"/>
      </w:ins>
    </w:p>
    <w:p w14:paraId="2E79F6E6" w14:textId="77777777" w:rsidR="00665B34" w:rsidRDefault="00665B34" w:rsidP="00665B34">
      <w:pPr>
        <w:rPr>
          <w:ins w:id="14006" w:author="Okot" w:date="2020-02-05T16:16:00Z"/>
        </w:rPr>
      </w:pPr>
    </w:p>
    <w:p w14:paraId="139B8867" w14:textId="23C3C75A" w:rsidR="00665B34" w:rsidRPr="00665B34" w:rsidRDefault="00665B34">
      <w:pPr>
        <w:rPr>
          <w:ins w:id="14007" w:author="Okot" w:date="2020-02-05T16:23:00Z"/>
        </w:rPr>
        <w:pPrChange w:id="14008" w:author="Okot" w:date="2020-02-05T16:23:00Z">
          <w:pPr>
            <w:ind w:firstLine="0"/>
          </w:pPr>
        </w:pPrChange>
      </w:pPr>
      <w:ins w:id="14009" w:author="Okot" w:date="2020-02-05T16:16:00Z">
        <w:r>
          <w:t>W ramach testów białej skrzynki zosta</w:t>
        </w:r>
      </w:ins>
      <w:ins w:id="14010" w:author="Okot" w:date="2020-02-05T16:23:00Z">
        <w:r>
          <w:t>ł</w:t>
        </w:r>
      </w:ins>
      <w:ins w:id="14011" w:author="Okot" w:date="2020-02-05T16:16:00Z">
        <w:r>
          <w:t xml:space="preserve"> wykona</w:t>
        </w:r>
      </w:ins>
      <w:ins w:id="14012" w:author="Okot" w:date="2020-02-05T16:23:00Z">
        <w:r>
          <w:t>ny</w:t>
        </w:r>
      </w:ins>
      <w:ins w:id="14013" w:author="Okot" w:date="2020-02-05T16:16:00Z">
        <w:r>
          <w:t xml:space="preserve"> test jednostkowy </w:t>
        </w:r>
      </w:ins>
      <w:ins w:id="14014" w:author="Okot" w:date="2020-02-05T16:23:00Z">
        <w:r>
          <w:t xml:space="preserve">metody </w:t>
        </w:r>
      </w:ins>
      <w:ins w:id="14015" w:author="Okot" w:date="2020-03-26T11:22:00Z">
        <w:r w:rsidR="00500BC4">
          <w:rPr>
            <w:i/>
          </w:rPr>
          <w:t>userSave</w:t>
        </w:r>
      </w:ins>
      <w:ins w:id="14016" w:author="Okot" w:date="2020-02-05T16:23:00Z">
        <w:r>
          <w:rPr>
            <w:i/>
          </w:rPr>
          <w:t>(string</w:t>
        </w:r>
      </w:ins>
      <w:ins w:id="14017" w:author="Okot" w:date="2020-03-26T11:22:00Z">
        <w:r w:rsidR="00500BC4">
          <w:rPr>
            <w:i/>
          </w:rPr>
          <w:t>,string</w:t>
        </w:r>
      </w:ins>
      <w:ins w:id="14018" w:author="Okot" w:date="2020-02-05T16:23:00Z">
        <w:r>
          <w:rPr>
            <w:i/>
          </w:rPr>
          <w:t>)</w:t>
        </w:r>
        <w:r>
          <w:t>.</w:t>
        </w:r>
      </w:ins>
    </w:p>
    <w:p w14:paraId="283581FA" w14:textId="77777777" w:rsidR="00665B34" w:rsidRDefault="00665B34">
      <w:pPr>
        <w:rPr>
          <w:ins w:id="14019" w:author="Okot" w:date="2020-02-05T16:16:00Z"/>
        </w:rPr>
        <w:pPrChange w:id="14020" w:author="Okot" w:date="2020-02-05T16:23:00Z">
          <w:pPr>
            <w:ind w:firstLine="0"/>
          </w:pPr>
        </w:pPrChange>
      </w:pPr>
    </w:p>
    <w:p w14:paraId="50CC850C" w14:textId="5B2F27E3" w:rsidR="00665B34" w:rsidRDefault="00665B34" w:rsidP="00665B34">
      <w:pPr>
        <w:ind w:firstLine="0"/>
        <w:rPr>
          <w:ins w:id="14021" w:author="Okot" w:date="2020-02-05T16:16:00Z"/>
        </w:rPr>
      </w:pPr>
      <w:ins w:id="14022" w:author="Okot" w:date="2020-02-05T16:16:00Z">
        <w:r>
          <w:t>Tabela 5.</w:t>
        </w:r>
      </w:ins>
      <w:ins w:id="14023" w:author="Okot" w:date="2020-03-23T22:37:00Z">
        <w:r w:rsidR="004307C7">
          <w:t>9</w:t>
        </w:r>
      </w:ins>
      <w:del w:id="14024" w:author="Okot" w:date="2020-03-23T22:37:00Z">
        <w:r w:rsidR="00007F81" w:rsidDel="004307C7">
          <w:delText>8</w:delText>
        </w:r>
      </w:del>
      <w:ins w:id="14025" w:author="Okot" w:date="2020-02-05T16:16:00Z">
        <w:r>
          <w:t>.</w:t>
        </w:r>
      </w:ins>
    </w:p>
    <w:p w14:paraId="51190EF3" w14:textId="31FE27E2" w:rsidR="00665B34" w:rsidRDefault="00692FFC" w:rsidP="00665B34">
      <w:pPr>
        <w:ind w:firstLine="0"/>
        <w:rPr>
          <w:ins w:id="14026" w:author="Okot" w:date="2020-02-05T16:16:00Z"/>
        </w:rPr>
      </w:pPr>
      <w:ins w:id="14027" w:author="Okot" w:date="2020-02-05T17:52:00Z">
        <w:r>
          <w:t>T</w:t>
        </w:r>
      </w:ins>
      <w:ins w:id="14028"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29"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30">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31" w:author="Okot" w:date="2020-02-05T16:16:00Z"/>
          <w:trPrChange w:id="14032" w:author="Okot" w:date="2020-03-26T11:40:00Z">
            <w:trPr>
              <w:gridAfter w:val="0"/>
            </w:trPr>
          </w:trPrChange>
        </w:trPr>
        <w:tc>
          <w:tcPr>
            <w:tcW w:w="2547" w:type="dxa"/>
            <w:tcPrChange w:id="14033" w:author="Okot" w:date="2020-03-26T11:40:00Z">
              <w:tcPr>
                <w:tcW w:w="2016" w:type="dxa"/>
              </w:tcPr>
            </w:tcPrChange>
          </w:tcPr>
          <w:p w14:paraId="495F6834" w14:textId="77777777" w:rsidR="00665B34" w:rsidRPr="00793B96" w:rsidRDefault="00665B34" w:rsidP="00AB2D33">
            <w:pPr>
              <w:ind w:firstLine="0"/>
              <w:rPr>
                <w:ins w:id="14034" w:author="Okot" w:date="2020-02-05T16:16:00Z"/>
                <w:b/>
              </w:rPr>
            </w:pPr>
            <w:ins w:id="14035" w:author="Okot" w:date="2020-02-05T16:16:00Z">
              <w:r>
                <w:rPr>
                  <w:b/>
                </w:rPr>
                <w:t>PU-TJ-001</w:t>
              </w:r>
            </w:ins>
          </w:p>
        </w:tc>
        <w:tc>
          <w:tcPr>
            <w:tcW w:w="7051" w:type="dxa"/>
            <w:gridSpan w:val="4"/>
            <w:tcPrChange w:id="14036" w:author="Okot" w:date="2020-03-26T11:40:00Z">
              <w:tcPr>
                <w:tcW w:w="7051" w:type="dxa"/>
                <w:gridSpan w:val="8"/>
              </w:tcPr>
            </w:tcPrChange>
          </w:tcPr>
          <w:p w14:paraId="6C2D6A41" w14:textId="77777777" w:rsidR="00665B34" w:rsidRDefault="00665B34" w:rsidP="00AB2D33">
            <w:pPr>
              <w:ind w:firstLine="0"/>
              <w:rPr>
                <w:ins w:id="14037" w:author="Okot" w:date="2020-02-05T16:16:00Z"/>
                <w:b/>
                <w:i/>
              </w:rPr>
            </w:pPr>
            <w:ins w:id="14038" w:author="Okot" w:date="2020-02-05T16:16:00Z">
              <w:r>
                <w:rPr>
                  <w:b/>
                  <w:i/>
                </w:rPr>
                <w:t>Rejestracja nowego użytkownika</w:t>
              </w:r>
            </w:ins>
          </w:p>
        </w:tc>
      </w:tr>
      <w:tr w:rsidR="00665B34" w14:paraId="4893F714" w14:textId="77777777" w:rsidTr="00711645">
        <w:trPr>
          <w:ins w:id="14039" w:author="Okot" w:date="2020-02-05T16:16:00Z"/>
          <w:trPrChange w:id="14040" w:author="Okot" w:date="2020-03-26T11:40:00Z">
            <w:trPr>
              <w:gridAfter w:val="0"/>
            </w:trPr>
          </w:trPrChange>
        </w:trPr>
        <w:tc>
          <w:tcPr>
            <w:tcW w:w="2547" w:type="dxa"/>
            <w:tcPrChange w:id="14041" w:author="Okot" w:date="2020-03-26T11:40:00Z">
              <w:tcPr>
                <w:tcW w:w="2016" w:type="dxa"/>
              </w:tcPr>
            </w:tcPrChange>
          </w:tcPr>
          <w:p w14:paraId="5E365461" w14:textId="77777777" w:rsidR="00665B34" w:rsidRDefault="00665B34" w:rsidP="00AB2D33">
            <w:pPr>
              <w:ind w:firstLine="0"/>
              <w:rPr>
                <w:ins w:id="14042" w:author="Okot" w:date="2020-02-05T16:16:00Z"/>
                <w:b/>
              </w:rPr>
            </w:pPr>
            <w:ins w:id="14043" w:author="Okot" w:date="2020-02-05T16:16:00Z">
              <w:r>
                <w:rPr>
                  <w:b/>
                </w:rPr>
                <w:t>Metodyka</w:t>
              </w:r>
            </w:ins>
          </w:p>
        </w:tc>
        <w:tc>
          <w:tcPr>
            <w:tcW w:w="7051" w:type="dxa"/>
            <w:gridSpan w:val="4"/>
            <w:tcPrChange w:id="14044" w:author="Okot" w:date="2020-03-26T11:40:00Z">
              <w:tcPr>
                <w:tcW w:w="7051" w:type="dxa"/>
                <w:gridSpan w:val="8"/>
              </w:tcPr>
            </w:tcPrChange>
          </w:tcPr>
          <w:p w14:paraId="654FFC6E" w14:textId="1E82D841" w:rsidR="00665B34" w:rsidRDefault="00665B34" w:rsidP="00AB2D33">
            <w:pPr>
              <w:tabs>
                <w:tab w:val="left" w:pos="8055"/>
              </w:tabs>
              <w:ind w:firstLine="0"/>
              <w:rPr>
                <w:ins w:id="14045" w:author="Okot" w:date="2020-02-05T16:16:00Z"/>
              </w:rPr>
            </w:pPr>
            <w:ins w:id="14046" w:author="Okot" w:date="2020-02-05T16:16:00Z">
              <w:r>
                <w:t xml:space="preserve">Test automatyczny, którzy utworzy nowego użytkownika z testowym loginem wygenerowanym na podstawie aktualnego czasu, żeby zapewnić unikalność. </w:t>
              </w:r>
            </w:ins>
            <w:ins w:id="14047" w:author="Okot" w:date="2020-03-26T10:49:00Z">
              <w:r w:rsidR="00BF584E">
                <w:t>Następnie podjęta zostanie druga próba utworzenia użytkownika z takim samym loginem</w:t>
              </w:r>
            </w:ins>
            <w:ins w:id="14048" w:author="Okot" w:date="2020-02-05T16:16:00Z">
              <w:r>
                <w:t>.</w:t>
              </w:r>
            </w:ins>
          </w:p>
        </w:tc>
      </w:tr>
      <w:tr w:rsidR="00665B34" w14:paraId="238D2156" w14:textId="77777777" w:rsidTr="00711645">
        <w:trPr>
          <w:ins w:id="14049" w:author="Okot" w:date="2020-02-05T16:16:00Z"/>
          <w:trPrChange w:id="14050" w:author="Okot" w:date="2020-03-26T11:40:00Z">
            <w:trPr>
              <w:gridAfter w:val="0"/>
            </w:trPr>
          </w:trPrChange>
        </w:trPr>
        <w:tc>
          <w:tcPr>
            <w:tcW w:w="2547" w:type="dxa"/>
            <w:tcPrChange w:id="14051" w:author="Okot" w:date="2020-03-26T11:40:00Z">
              <w:tcPr>
                <w:tcW w:w="2016" w:type="dxa"/>
              </w:tcPr>
            </w:tcPrChange>
          </w:tcPr>
          <w:p w14:paraId="6F7AA26A" w14:textId="77777777" w:rsidR="00665B34" w:rsidRDefault="00665B34" w:rsidP="00AB2D33">
            <w:pPr>
              <w:ind w:firstLine="0"/>
              <w:rPr>
                <w:ins w:id="14052" w:author="Okot" w:date="2020-02-05T16:16:00Z"/>
                <w:b/>
              </w:rPr>
            </w:pPr>
            <w:ins w:id="14053" w:author="Okot" w:date="2020-02-05T16:16:00Z">
              <w:r>
                <w:rPr>
                  <w:b/>
                </w:rPr>
                <w:t>Testowane metody</w:t>
              </w:r>
            </w:ins>
          </w:p>
        </w:tc>
        <w:tc>
          <w:tcPr>
            <w:tcW w:w="1924" w:type="dxa"/>
            <w:tcPrChange w:id="14054" w:author="Okot" w:date="2020-03-26T11:40:00Z">
              <w:tcPr>
                <w:tcW w:w="1924" w:type="dxa"/>
                <w:gridSpan w:val="2"/>
              </w:tcPr>
            </w:tcPrChange>
          </w:tcPr>
          <w:p w14:paraId="4EB5A8C7" w14:textId="77777777" w:rsidR="00665B34" w:rsidRPr="00793B96" w:rsidRDefault="00665B34" w:rsidP="00AB2D33">
            <w:pPr>
              <w:ind w:firstLine="0"/>
              <w:rPr>
                <w:ins w:id="14055" w:author="Okot" w:date="2020-02-05T16:16:00Z"/>
                <w:b/>
              </w:rPr>
            </w:pPr>
            <w:ins w:id="14056" w:author="Okot" w:date="2020-02-05T16:16:00Z">
              <w:r w:rsidRPr="00793B96">
                <w:rPr>
                  <w:b/>
                </w:rPr>
                <w:t>Warunek asercji</w:t>
              </w:r>
            </w:ins>
          </w:p>
        </w:tc>
        <w:tc>
          <w:tcPr>
            <w:tcW w:w="1725" w:type="dxa"/>
            <w:tcPrChange w:id="14057" w:author="Okot" w:date="2020-03-26T11:40:00Z">
              <w:tcPr>
                <w:tcW w:w="1158" w:type="dxa"/>
                <w:gridSpan w:val="2"/>
              </w:tcPr>
            </w:tcPrChange>
          </w:tcPr>
          <w:p w14:paraId="2A18C644" w14:textId="77777777" w:rsidR="00665B34" w:rsidRPr="00793B96" w:rsidRDefault="00665B34" w:rsidP="00AB2D33">
            <w:pPr>
              <w:ind w:firstLine="0"/>
              <w:rPr>
                <w:ins w:id="14058" w:author="Okot" w:date="2020-02-05T16:16:00Z"/>
                <w:b/>
              </w:rPr>
            </w:pPr>
            <w:ins w:id="14059" w:author="Okot" w:date="2020-02-05T16:16:00Z">
              <w:r w:rsidRPr="00793B96">
                <w:rPr>
                  <w:b/>
                </w:rPr>
                <w:t>Wynik</w:t>
              </w:r>
              <w:r>
                <w:rPr>
                  <w:b/>
                </w:rPr>
                <w:t xml:space="preserve"> </w:t>
              </w:r>
              <w:r w:rsidRPr="00793B96">
                <w:rPr>
                  <w:b/>
                </w:rPr>
                <w:t>testu</w:t>
              </w:r>
            </w:ins>
          </w:p>
        </w:tc>
        <w:tc>
          <w:tcPr>
            <w:tcW w:w="1418" w:type="dxa"/>
            <w:tcPrChange w:id="14060" w:author="Okot" w:date="2020-03-26T11:40:00Z">
              <w:tcPr>
                <w:tcW w:w="1701" w:type="dxa"/>
                <w:gridSpan w:val="2"/>
              </w:tcPr>
            </w:tcPrChange>
          </w:tcPr>
          <w:p w14:paraId="137AEEBB" w14:textId="77777777" w:rsidR="00665B34" w:rsidRDefault="00665B34" w:rsidP="00AB2D33">
            <w:pPr>
              <w:ind w:right="316" w:firstLine="0"/>
              <w:rPr>
                <w:ins w:id="14061" w:author="Okot" w:date="2020-02-05T16:16:00Z"/>
                <w:b/>
              </w:rPr>
            </w:pPr>
            <w:ins w:id="14062" w:author="Okot" w:date="2020-02-05T16:16:00Z">
              <w:r>
                <w:rPr>
                  <w:b/>
                </w:rPr>
                <w:t>Opis błędu</w:t>
              </w:r>
            </w:ins>
          </w:p>
        </w:tc>
        <w:tc>
          <w:tcPr>
            <w:tcW w:w="1984" w:type="dxa"/>
            <w:tcPrChange w:id="14063" w:author="Okot" w:date="2020-03-26T11:40:00Z">
              <w:tcPr>
                <w:tcW w:w="2268" w:type="dxa"/>
                <w:gridSpan w:val="2"/>
              </w:tcPr>
            </w:tcPrChange>
          </w:tcPr>
          <w:p w14:paraId="6E252F1B" w14:textId="77777777" w:rsidR="00665B34" w:rsidRPr="000B2E14" w:rsidRDefault="00665B34" w:rsidP="00AB2D33">
            <w:pPr>
              <w:ind w:right="316" w:firstLine="0"/>
              <w:rPr>
                <w:ins w:id="14064" w:author="Okot" w:date="2020-02-05T16:16:00Z"/>
                <w:b/>
              </w:rPr>
            </w:pPr>
            <w:ins w:id="14065" w:author="Okot" w:date="2020-02-05T16:16:00Z">
              <w:r>
                <w:rPr>
                  <w:b/>
                </w:rPr>
                <w:t>Działania naprawcze</w:t>
              </w:r>
            </w:ins>
          </w:p>
        </w:tc>
      </w:tr>
      <w:tr w:rsidR="00711645" w14:paraId="3B8B5496" w14:textId="77777777" w:rsidTr="00711645">
        <w:tblPrEx>
          <w:tblPrExChange w:id="14066" w:author="Okot" w:date="2020-03-26T11:40:00Z">
            <w:tblPrEx>
              <w:tblW w:w="9456" w:type="dxa"/>
            </w:tblPrEx>
          </w:tblPrExChange>
        </w:tblPrEx>
        <w:trPr>
          <w:ins w:id="14067" w:author="Okot" w:date="2020-02-05T16:16:00Z"/>
        </w:trPr>
        <w:tc>
          <w:tcPr>
            <w:tcW w:w="2547" w:type="dxa"/>
            <w:vMerge w:val="restart"/>
            <w:tcPrChange w:id="14068" w:author="Okot" w:date="2020-03-26T11:40:00Z">
              <w:tcPr>
                <w:tcW w:w="2405" w:type="dxa"/>
                <w:gridSpan w:val="2"/>
                <w:vMerge w:val="restart"/>
              </w:tcPr>
            </w:tcPrChange>
          </w:tcPr>
          <w:p w14:paraId="7844A3E6" w14:textId="16FF620F" w:rsidR="00711645" w:rsidRPr="00711645" w:rsidRDefault="00711645" w:rsidP="00AB2D33">
            <w:pPr>
              <w:ind w:firstLine="0"/>
              <w:rPr>
                <w:ins w:id="14069" w:author="Okot" w:date="2020-02-05T16:16:00Z"/>
                <w:b/>
                <w:i/>
                <w:rPrChange w:id="14070" w:author="Okot" w:date="2020-03-26T11:40:00Z">
                  <w:rPr>
                    <w:ins w:id="14071" w:author="Okot" w:date="2020-02-05T16:16:00Z"/>
                  </w:rPr>
                </w:rPrChange>
              </w:rPr>
            </w:pPr>
            <w:ins w:id="14072" w:author="Okot" w:date="2020-02-05T16:16:00Z">
              <w:r w:rsidRPr="00711645">
                <w:rPr>
                  <w:b/>
                  <w:i/>
                  <w:rPrChange w:id="14073" w:author="Okot" w:date="2020-03-26T11:40:00Z">
                    <w:rPr/>
                  </w:rPrChange>
                </w:rPr>
                <w:t>user</w:t>
              </w:r>
            </w:ins>
            <w:ins w:id="14074" w:author="Okot" w:date="2020-03-26T11:22:00Z">
              <w:r w:rsidRPr="00711645">
                <w:rPr>
                  <w:b/>
                  <w:i/>
                  <w:rPrChange w:id="14075" w:author="Okot" w:date="2020-03-26T11:40:00Z">
                    <w:rPr/>
                  </w:rPrChange>
                </w:rPr>
                <w:t>Save</w:t>
              </w:r>
            </w:ins>
            <w:ins w:id="14076" w:author="Okot" w:date="2020-02-05T16:16:00Z">
              <w:r w:rsidRPr="00711645">
                <w:rPr>
                  <w:b/>
                  <w:i/>
                  <w:rPrChange w:id="14077" w:author="Okot" w:date="2020-03-26T11:40:00Z">
                    <w:rPr/>
                  </w:rPrChange>
                </w:rPr>
                <w:t>(string</w:t>
              </w:r>
            </w:ins>
            <w:ins w:id="14078" w:author="Okot" w:date="2020-03-26T11:22:00Z">
              <w:r w:rsidRPr="00711645">
                <w:rPr>
                  <w:b/>
                  <w:i/>
                  <w:rPrChange w:id="14079" w:author="Okot" w:date="2020-03-26T11:40:00Z">
                    <w:rPr/>
                  </w:rPrChange>
                </w:rPr>
                <w:t>,string</w:t>
              </w:r>
            </w:ins>
            <w:ins w:id="14080" w:author="Okot" w:date="2020-02-05T16:16:00Z">
              <w:r w:rsidRPr="00711645">
                <w:rPr>
                  <w:b/>
                  <w:i/>
                  <w:rPrChange w:id="14081" w:author="Okot" w:date="2020-03-26T11:40:00Z">
                    <w:rPr/>
                  </w:rPrChange>
                </w:rPr>
                <w:t>)</w:t>
              </w:r>
            </w:ins>
          </w:p>
        </w:tc>
        <w:tc>
          <w:tcPr>
            <w:tcW w:w="1924" w:type="dxa"/>
            <w:tcPrChange w:id="14082" w:author="Okot" w:date="2020-03-26T11:40:00Z">
              <w:tcPr>
                <w:tcW w:w="1924" w:type="dxa"/>
                <w:gridSpan w:val="2"/>
              </w:tcPr>
            </w:tcPrChange>
          </w:tcPr>
          <w:p w14:paraId="7C50AF94" w14:textId="68538795" w:rsidR="00711645" w:rsidRDefault="00711645">
            <w:pPr>
              <w:ind w:firstLine="0"/>
              <w:rPr>
                <w:ins w:id="14083" w:author="Okot" w:date="2020-02-05T16:16:00Z"/>
              </w:rPr>
            </w:pPr>
            <w:ins w:id="14084" w:author="Okot" w:date="2020-03-26T11:39:00Z">
              <w:r>
                <w:t>Zwrócona zostaje wartość „success”</w:t>
              </w:r>
            </w:ins>
          </w:p>
        </w:tc>
        <w:tc>
          <w:tcPr>
            <w:tcW w:w="1725" w:type="dxa"/>
            <w:shd w:val="clear" w:color="auto" w:fill="92D050"/>
            <w:tcPrChange w:id="14085" w:author="Okot" w:date="2020-03-26T11:40:00Z">
              <w:tcPr>
                <w:tcW w:w="1725" w:type="dxa"/>
                <w:gridSpan w:val="2"/>
                <w:shd w:val="clear" w:color="auto" w:fill="92D050"/>
              </w:tcPr>
            </w:tcPrChange>
          </w:tcPr>
          <w:p w14:paraId="3E6CB8E0" w14:textId="59CC056B" w:rsidR="00711645" w:rsidRDefault="00711645" w:rsidP="00AB2D33">
            <w:pPr>
              <w:ind w:firstLine="0"/>
              <w:rPr>
                <w:ins w:id="14086" w:author="Okot" w:date="2020-02-05T16:16:00Z"/>
              </w:rPr>
            </w:pPr>
            <w:ins w:id="14087" w:author="Okot" w:date="2020-03-26T11:22:00Z">
              <w:r>
                <w:t>pozytywny</w:t>
              </w:r>
            </w:ins>
          </w:p>
        </w:tc>
        <w:tc>
          <w:tcPr>
            <w:tcW w:w="1418" w:type="dxa"/>
            <w:tcPrChange w:id="14088" w:author="Okot" w:date="2020-03-26T11:40:00Z">
              <w:tcPr>
                <w:tcW w:w="1418" w:type="dxa"/>
                <w:gridSpan w:val="2"/>
              </w:tcPr>
            </w:tcPrChange>
          </w:tcPr>
          <w:p w14:paraId="6BFD49CE" w14:textId="67854E3F" w:rsidR="00711645" w:rsidRDefault="00711645" w:rsidP="00AB2D33">
            <w:pPr>
              <w:ind w:firstLine="0"/>
              <w:rPr>
                <w:ins w:id="14089" w:author="Okot" w:date="2020-02-05T16:16:00Z"/>
              </w:rPr>
            </w:pPr>
            <w:ins w:id="14090" w:author="Okot" w:date="2020-03-26T11:40:00Z">
              <w:r>
                <w:t>n/d</w:t>
              </w:r>
            </w:ins>
          </w:p>
        </w:tc>
        <w:tc>
          <w:tcPr>
            <w:tcW w:w="1984" w:type="dxa"/>
            <w:tcPrChange w:id="14091" w:author="Okot" w:date="2020-03-26T11:40:00Z">
              <w:tcPr>
                <w:tcW w:w="1984" w:type="dxa"/>
                <w:gridSpan w:val="2"/>
              </w:tcPr>
            </w:tcPrChange>
          </w:tcPr>
          <w:p w14:paraId="6F055B45" w14:textId="0017AF0B" w:rsidR="00711645" w:rsidRDefault="00711645" w:rsidP="00AB2D33">
            <w:pPr>
              <w:ind w:firstLine="0"/>
              <w:rPr>
                <w:ins w:id="14092" w:author="Okot" w:date="2020-02-05T16:16:00Z"/>
              </w:rPr>
            </w:pPr>
            <w:ins w:id="14093" w:author="Okot" w:date="2020-03-26T11:40:00Z">
              <w:r>
                <w:t>n/d</w:t>
              </w:r>
            </w:ins>
          </w:p>
        </w:tc>
      </w:tr>
      <w:tr w:rsidR="00711645" w14:paraId="37FA9213" w14:textId="77777777" w:rsidTr="00711645">
        <w:tblPrEx>
          <w:tblPrExChange w:id="14094" w:author="Okot" w:date="2020-03-26T11:40:00Z">
            <w:tblPrEx>
              <w:tblW w:w="9456" w:type="dxa"/>
            </w:tblPrEx>
          </w:tblPrExChange>
        </w:tblPrEx>
        <w:trPr>
          <w:ins w:id="14095" w:author="Okot" w:date="2020-03-26T11:39:00Z"/>
        </w:trPr>
        <w:tc>
          <w:tcPr>
            <w:tcW w:w="2547" w:type="dxa"/>
            <w:vMerge/>
            <w:tcPrChange w:id="14096" w:author="Okot" w:date="2020-03-26T11:40:00Z">
              <w:tcPr>
                <w:tcW w:w="2405" w:type="dxa"/>
                <w:gridSpan w:val="2"/>
                <w:vMerge/>
              </w:tcPr>
            </w:tcPrChange>
          </w:tcPr>
          <w:p w14:paraId="41F127E9" w14:textId="77777777" w:rsidR="00711645" w:rsidRDefault="00711645" w:rsidP="00AB2D33">
            <w:pPr>
              <w:ind w:firstLine="0"/>
              <w:rPr>
                <w:ins w:id="14097" w:author="Okot" w:date="2020-03-26T11:39:00Z"/>
              </w:rPr>
            </w:pPr>
          </w:p>
        </w:tc>
        <w:tc>
          <w:tcPr>
            <w:tcW w:w="1924" w:type="dxa"/>
            <w:tcPrChange w:id="14098" w:author="Okot" w:date="2020-03-26T11:40:00Z">
              <w:tcPr>
                <w:tcW w:w="1924" w:type="dxa"/>
                <w:gridSpan w:val="2"/>
              </w:tcPr>
            </w:tcPrChange>
          </w:tcPr>
          <w:p w14:paraId="5B94E2BF" w14:textId="1B71F99A" w:rsidR="00711645" w:rsidRDefault="00711645" w:rsidP="00AB2D33">
            <w:pPr>
              <w:ind w:firstLine="0"/>
              <w:rPr>
                <w:ins w:id="14099" w:author="Okot" w:date="2020-03-26T11:39:00Z"/>
              </w:rPr>
            </w:pPr>
            <w:ins w:id="14100" w:author="Okot" w:date="2020-03-26T11:39:00Z">
              <w:r>
                <w:t>Zwrócona zostaje wartość różna od „success”</w:t>
              </w:r>
            </w:ins>
          </w:p>
        </w:tc>
        <w:tc>
          <w:tcPr>
            <w:tcW w:w="1725" w:type="dxa"/>
            <w:shd w:val="clear" w:color="auto" w:fill="92D050"/>
            <w:tcPrChange w:id="14101" w:author="Okot" w:date="2020-03-26T11:40:00Z">
              <w:tcPr>
                <w:tcW w:w="1725" w:type="dxa"/>
                <w:gridSpan w:val="2"/>
                <w:shd w:val="clear" w:color="auto" w:fill="92D050"/>
              </w:tcPr>
            </w:tcPrChange>
          </w:tcPr>
          <w:p w14:paraId="79CB8FB3" w14:textId="300B8C6F" w:rsidR="00711645" w:rsidRDefault="00711645" w:rsidP="00AB2D33">
            <w:pPr>
              <w:ind w:firstLine="0"/>
              <w:rPr>
                <w:ins w:id="14102" w:author="Okot" w:date="2020-03-26T11:39:00Z"/>
              </w:rPr>
            </w:pPr>
            <w:ins w:id="14103" w:author="Okot" w:date="2020-03-26T11:40:00Z">
              <w:r>
                <w:t>pozytywny</w:t>
              </w:r>
            </w:ins>
          </w:p>
        </w:tc>
        <w:tc>
          <w:tcPr>
            <w:tcW w:w="1418" w:type="dxa"/>
            <w:tcPrChange w:id="14104" w:author="Okot" w:date="2020-03-26T11:40:00Z">
              <w:tcPr>
                <w:tcW w:w="1418" w:type="dxa"/>
                <w:gridSpan w:val="2"/>
              </w:tcPr>
            </w:tcPrChange>
          </w:tcPr>
          <w:p w14:paraId="1154CFD3" w14:textId="27A2D88B" w:rsidR="00711645" w:rsidRDefault="00711645" w:rsidP="00AB2D33">
            <w:pPr>
              <w:ind w:firstLine="0"/>
              <w:rPr>
                <w:ins w:id="14105" w:author="Okot" w:date="2020-03-26T11:39:00Z"/>
              </w:rPr>
            </w:pPr>
            <w:ins w:id="14106" w:author="Okot" w:date="2020-03-26T11:40:00Z">
              <w:r>
                <w:t>n/d</w:t>
              </w:r>
            </w:ins>
          </w:p>
        </w:tc>
        <w:tc>
          <w:tcPr>
            <w:tcW w:w="1984" w:type="dxa"/>
            <w:tcPrChange w:id="14107" w:author="Okot" w:date="2020-03-26T11:40:00Z">
              <w:tcPr>
                <w:tcW w:w="1984" w:type="dxa"/>
                <w:gridSpan w:val="2"/>
              </w:tcPr>
            </w:tcPrChange>
          </w:tcPr>
          <w:p w14:paraId="7DB586A0" w14:textId="2D5A1208" w:rsidR="00711645" w:rsidRDefault="00711645" w:rsidP="00AB2D33">
            <w:pPr>
              <w:ind w:firstLine="0"/>
              <w:rPr>
                <w:ins w:id="14108" w:author="Okot" w:date="2020-03-26T11:39:00Z"/>
              </w:rPr>
            </w:pPr>
            <w:ins w:id="14109" w:author="Okot" w:date="2020-03-26T11:40:00Z">
              <w:r>
                <w:t>n/d</w:t>
              </w:r>
            </w:ins>
          </w:p>
        </w:tc>
      </w:tr>
    </w:tbl>
    <w:p w14:paraId="6B38D555" w14:textId="77777777" w:rsidR="00665B34" w:rsidRPr="00F92309" w:rsidRDefault="00665B34" w:rsidP="00665B34">
      <w:pPr>
        <w:ind w:firstLine="0"/>
        <w:rPr>
          <w:ins w:id="14110" w:author="Okot" w:date="2020-02-05T16:16:00Z"/>
        </w:rPr>
      </w:pPr>
    </w:p>
    <w:p w14:paraId="1A2FF984" w14:textId="71FC00C0" w:rsidR="00665B34" w:rsidRDefault="00665B34">
      <w:pPr>
        <w:rPr>
          <w:ins w:id="14111" w:author="Okot" w:date="2020-03-26T11:41:00Z"/>
        </w:rPr>
        <w:pPrChange w:id="14112" w:author="Okot" w:date="2020-02-05T16:16:00Z">
          <w:pPr>
            <w:pStyle w:val="Nagwek2"/>
          </w:pPr>
        </w:pPrChange>
      </w:pPr>
      <w:ins w:id="14113" w:author="Okot" w:date="2020-02-05T16:24:00Z">
        <w:r>
          <w:rPr>
            <w:b/>
          </w:rPr>
          <w:t xml:space="preserve">Rezultat testu: </w:t>
        </w:r>
      </w:ins>
      <w:ins w:id="14114" w:author="Okot" w:date="2020-03-26T11:41:00Z">
        <w:r w:rsidR="00711645">
          <w:t>Testy zakończyły się wynikiem pozytywnym.</w:t>
        </w:r>
      </w:ins>
    </w:p>
    <w:p w14:paraId="3AC350B5" w14:textId="77777777" w:rsidR="00711645" w:rsidRDefault="00711645">
      <w:pPr>
        <w:ind w:firstLine="0"/>
        <w:rPr>
          <w:ins w:id="14115" w:author="Okot" w:date="2020-03-26T11:41:00Z"/>
        </w:rPr>
        <w:pPrChange w:id="14116" w:author="Okot" w:date="2020-03-26T11:41:00Z">
          <w:pPr>
            <w:pStyle w:val="Nagwek2"/>
          </w:pPr>
        </w:pPrChange>
      </w:pPr>
    </w:p>
    <w:p w14:paraId="6BB5AD26" w14:textId="47D3E61F" w:rsidR="00711645" w:rsidRPr="00044E36" w:rsidRDefault="00711645">
      <w:pPr>
        <w:ind w:firstLine="0"/>
        <w:pPrChange w:id="14117" w:author="Okot" w:date="2020-03-26T11:41:00Z">
          <w:pPr>
            <w:pStyle w:val="Nagwek2"/>
          </w:pPr>
        </w:pPrChange>
      </w:pPr>
      <w:ins w:id="14118"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119" w:author="Okot" w:date="2020-04-01T11:37:00Z"/>
        </w:rPr>
        <w:pPrChange w:id="14120" w:author="Okot" w:date="2020-03-26T11:46:00Z">
          <w:pPr/>
        </w:pPrChange>
      </w:pPr>
    </w:p>
    <w:p w14:paraId="64DAA5D7" w14:textId="2A59AB97" w:rsidR="007E26FD" w:rsidRPr="007E26FD" w:rsidRDefault="00711645">
      <w:pPr>
        <w:jc w:val="center"/>
        <w:pPrChange w:id="14121" w:author="Okot" w:date="2020-03-26T11:46:00Z">
          <w:pPr/>
        </w:pPrChange>
      </w:pPr>
      <w:ins w:id="14122" w:author="Okot" w:date="2020-03-26T11:46:00Z">
        <w:r>
          <w:t>Rys. </w:t>
        </w:r>
        <w:r w:rsidR="001819D3">
          <w:t>5.6</w:t>
        </w:r>
      </w:ins>
      <w:ins w:id="14123" w:author="Okot" w:date="2020-03-26T13:30:00Z">
        <w:r w:rsidR="001819D3">
          <w:t>3</w:t>
        </w:r>
      </w:ins>
      <w:ins w:id="14124" w:author="Okot" w:date="2020-03-26T11:46:00Z">
        <w:r>
          <w:t>. Wyniki testu</w:t>
        </w:r>
      </w:ins>
      <w:ins w:id="14125" w:author="Okot" w:date="2020-03-26T11:47:00Z">
        <w:r>
          <w:t xml:space="preserve"> UserRegisterViewModelTest</w:t>
        </w:r>
      </w:ins>
      <w:ins w:id="14126" w:author="Okot" w:date="2020-03-26T11:46:00Z">
        <w:r>
          <w:t xml:space="preserve">. </w:t>
        </w:r>
      </w:ins>
    </w:p>
    <w:p w14:paraId="60FCAC23" w14:textId="77777777" w:rsidR="00805DD9" w:rsidRDefault="00805DD9">
      <w:pPr>
        <w:spacing w:after="160" w:line="259" w:lineRule="auto"/>
        <w:ind w:firstLine="0"/>
        <w:jc w:val="left"/>
        <w:rPr>
          <w:ins w:id="14127" w:author="Okot" w:date="2020-04-01T11:37:00Z"/>
          <w:rFonts w:eastAsiaTheme="majorEastAsia" w:cstheme="majorBidi"/>
          <w:szCs w:val="26"/>
        </w:rPr>
      </w:pPr>
      <w:bookmarkStart w:id="14128" w:name="_Toc35941978"/>
      <w:ins w:id="14129" w:author="Okot" w:date="2020-04-01T11:37:00Z">
        <w:r>
          <w:br w:type="page"/>
        </w:r>
      </w:ins>
    </w:p>
    <w:p w14:paraId="4D7DE1EF" w14:textId="15A473D7" w:rsidR="00573E70" w:rsidRDefault="00262253" w:rsidP="00573E70">
      <w:pPr>
        <w:pStyle w:val="Nagwek2"/>
      </w:pPr>
      <w:ins w:id="14130" w:author="Okot" w:date="2019-11-19T20:56:00Z">
        <w:r>
          <w:lastRenderedPageBreak/>
          <w:t>5</w:t>
        </w:r>
      </w:ins>
      <w:del w:id="14131" w:author="Okot" w:date="2019-11-19T20:56:00Z">
        <w:r w:rsidR="0003742D" w:rsidDel="00262253">
          <w:delText>4</w:delText>
        </w:r>
      </w:del>
      <w:r w:rsidR="0003742D">
        <w:t>.</w:t>
      </w:r>
      <w:ins w:id="14132" w:author="Okot" w:date="2019-11-19T20:56:00Z">
        <w:r>
          <w:t>3</w:t>
        </w:r>
      </w:ins>
      <w:ins w:id="14133" w:author="Okot" w:date="2020-01-28T15:23:00Z">
        <w:r w:rsidR="00EB77F1">
          <w:t>.</w:t>
        </w:r>
      </w:ins>
      <w:del w:id="14134" w:author="Okot" w:date="2019-11-19T20:56:00Z">
        <w:r w:rsidR="0003742D" w:rsidDel="00262253">
          <w:delText>4</w:delText>
        </w:r>
      </w:del>
      <w:ins w:id="14135" w:author="Okot" w:date="2020-01-28T15:23:00Z">
        <w:r w:rsidR="00EB77F1">
          <w:t>7</w:t>
        </w:r>
      </w:ins>
      <w:del w:id="14136" w:author="Okot" w:date="2020-01-28T15:23:00Z">
        <w:r w:rsidR="0003742D" w:rsidDel="00EB77F1">
          <w:delText>.6</w:delText>
        </w:r>
      </w:del>
      <w:r w:rsidR="00573E70">
        <w:t>. Podsumowanie I iteracji</w:t>
      </w:r>
      <w:bookmarkEnd w:id="14128"/>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37" w:author="Okot" w:date="2020-03-26T11:52:00Z">
        <w:r w:rsidDel="00E3286C">
          <w:delText>n</w:delText>
        </w:r>
      </w:del>
      <w:ins w:id="14138" w:author="Okot" w:date="2020-03-26T11:52:00Z">
        <w:r w:rsidR="00E3286C">
          <w:t>ć</w:t>
        </w:r>
      </w:ins>
      <w:del w:id="14139" w:author="Okot" w:date="2020-03-26T11:52:00Z">
        <w:r w:rsidDel="00E3286C">
          <w:delText>ia</w:delText>
        </w:r>
      </w:del>
      <w:r>
        <w:t xml:space="preserve"> zmian</w:t>
      </w:r>
      <w:ins w:id="14140"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41"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42"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43"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44" w:author="Okot" w:date="2020-03-23T22:19:00Z"/>
        </w:rPr>
      </w:pPr>
    </w:p>
    <w:p w14:paraId="09E941BC" w14:textId="4251A468" w:rsidR="002F76DE" w:rsidRDefault="002F76DE" w:rsidP="002F76DE">
      <w:pPr>
        <w:ind w:firstLine="0"/>
        <w:jc w:val="center"/>
      </w:pPr>
      <w:r>
        <w:t xml:space="preserve">Rys. </w:t>
      </w:r>
      <w:ins w:id="14145" w:author="Okot" w:date="2019-11-19T20:55:00Z">
        <w:r>
          <w:t>5</w:t>
        </w:r>
      </w:ins>
      <w:del w:id="14146" w:author="Okot" w:date="2019-11-19T20:55:00Z">
        <w:r w:rsidDel="00262253">
          <w:delText>4</w:delText>
        </w:r>
      </w:del>
      <w:r>
        <w:t>.</w:t>
      </w:r>
      <w:ins w:id="14147" w:author="Okot" w:date="2020-03-23T22:19:00Z">
        <w:r w:rsidR="0042523A">
          <w:t>6</w:t>
        </w:r>
      </w:ins>
      <w:ins w:id="14148" w:author="Okot" w:date="2020-03-25T11:49:00Z">
        <w:r w:rsidR="001819D3">
          <w:t>4</w:t>
        </w:r>
      </w:ins>
      <w:del w:id="14149" w:author="Okot" w:date="2020-03-23T22:19:00Z">
        <w:r w:rsidDel="0042523A">
          <w:delText>50</w:delText>
        </w:r>
      </w:del>
      <w:del w:id="14150" w:author="Okot" w:date="2019-11-19T20:55:00Z">
        <w:r w:rsidDel="00262253">
          <w:delText>4</w:delText>
        </w:r>
      </w:del>
      <w:r>
        <w:t xml:space="preserve">. </w:t>
      </w:r>
      <w:r w:rsidR="003F7645">
        <w:t>Próba dodawania zadań do Asany w trakcie implementacji</w:t>
      </w:r>
      <w:ins w:id="14151" w:author="Okot" w:date="2020-03-24T11:29:00Z">
        <w:r w:rsidR="00C717AA">
          <w:t> [2]</w:t>
        </w:r>
      </w:ins>
      <w:r>
        <w:t>.</w:t>
      </w:r>
    </w:p>
    <w:p w14:paraId="548B8CA8" w14:textId="2022107E" w:rsidR="002F76DE" w:rsidDel="00E3286C" w:rsidRDefault="002F76DE" w:rsidP="00573E70">
      <w:pPr>
        <w:rPr>
          <w:del w:id="14152"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53" w:author="Okot" w:date="2020-03-26T11:53:00Z">
        <w:r w:rsidR="00E3286C">
          <w:t>Położono przy tym solidne podwaliny pod dalszą pracę – dzięki przygotowaniu globalnego szablonu dla aplikacji oraz okien modalnych, w dalszych iteracjach b</w:t>
        </w:r>
      </w:ins>
      <w:ins w:id="14154" w:author="Okot" w:date="2020-03-26T11:54:00Z">
        <w:r w:rsidR="00E3286C">
          <w:t xml:space="preserve">ędzie można szybko wypełnić je treścią. </w:t>
        </w:r>
      </w:ins>
      <w:r>
        <w:t xml:space="preserve">Dodatkowo dzięki temu, że implementacja tych funkcji była szybka, </w:t>
      </w:r>
      <w:ins w:id="14155" w:author="Okot" w:date="2020-04-01T06:39:00Z">
        <w:r w:rsidR="00FE0BE3">
          <w:t>a</w:t>
        </w:r>
      </w:ins>
      <w:del w:id="14156"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57" w:name="_Toc35941979"/>
      <w:ins w:id="14158" w:author="Okot" w:date="2019-11-19T20:56:00Z">
        <w:r>
          <w:t>5</w:t>
        </w:r>
      </w:ins>
      <w:del w:id="14159" w:author="Okot" w:date="2019-11-19T20:56:00Z">
        <w:r w:rsidR="001401C4" w:rsidDel="00262253">
          <w:delText>4</w:delText>
        </w:r>
      </w:del>
      <w:r w:rsidR="001401C4">
        <w:t>.</w:t>
      </w:r>
      <w:ins w:id="14160" w:author="Okot" w:date="2019-11-19T20:56:00Z">
        <w:r>
          <w:t>4</w:t>
        </w:r>
      </w:ins>
      <w:del w:id="14161" w:author="Okot" w:date="2019-11-19T20:56:00Z">
        <w:r w:rsidR="001401C4" w:rsidDel="00262253">
          <w:delText>5</w:delText>
        </w:r>
      </w:del>
      <w:r w:rsidR="00EF6592">
        <w:t>. II iteracja</w:t>
      </w:r>
      <w:r w:rsidR="002E7570">
        <w:t>: koncentracja na użytkowniku</w:t>
      </w:r>
      <w:bookmarkEnd w:id="14157"/>
    </w:p>
    <w:p w14:paraId="07CFDDD7" w14:textId="77777777" w:rsidR="00EF6592" w:rsidRDefault="00EF6592" w:rsidP="00EF6592">
      <w:pPr>
        <w:ind w:firstLine="0"/>
      </w:pPr>
    </w:p>
    <w:p w14:paraId="2CD1F7F6" w14:textId="3C92D233" w:rsidR="00EF6592" w:rsidRDefault="00EF6592" w:rsidP="00EF6592">
      <w:pPr>
        <w:ind w:firstLine="0"/>
        <w:rPr>
          <w:ins w:id="14162"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63" w:author="Okot" w:date="2020-04-01T06:35:00Z"/>
        </w:rPr>
      </w:pPr>
    </w:p>
    <w:p w14:paraId="46AC0FC2" w14:textId="6BA7A155" w:rsidR="00967F53" w:rsidRDefault="00967F53">
      <w:pPr>
        <w:ind w:firstLine="0"/>
        <w:jc w:val="center"/>
        <w:rPr>
          <w:ins w:id="14164" w:author="Okot" w:date="2020-04-01T06:36:00Z"/>
        </w:rPr>
        <w:pPrChange w:id="14165" w:author="Okot" w:date="2020-04-01T06:36:00Z">
          <w:pPr>
            <w:ind w:firstLine="0"/>
          </w:pPr>
        </w:pPrChange>
      </w:pPr>
      <w:ins w:id="14166"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67" w:author="Okot" w:date="2020-04-01T06:36:00Z"/>
        </w:rPr>
      </w:pPr>
    </w:p>
    <w:p w14:paraId="69CEE7E4" w14:textId="77305EDE" w:rsidR="00967F53" w:rsidRDefault="00967F53">
      <w:pPr>
        <w:ind w:firstLine="0"/>
        <w:jc w:val="center"/>
        <w:rPr>
          <w:ins w:id="14168" w:author="Okot" w:date="2020-03-26T13:35:00Z"/>
        </w:rPr>
        <w:pPrChange w:id="14169" w:author="Okot" w:date="2020-04-01T06:36:00Z">
          <w:pPr>
            <w:ind w:firstLine="0"/>
          </w:pPr>
        </w:pPrChange>
      </w:pPr>
      <w:ins w:id="14170" w:author="Okot" w:date="2020-04-01T06:37:00Z">
        <w:r>
          <w:t>Rys. 5.65. Rozplanowanie zadań w Asanie dla II iteracji.</w:t>
        </w:r>
      </w:ins>
    </w:p>
    <w:p w14:paraId="0911465D" w14:textId="027E0F22" w:rsidR="006B1E35" w:rsidRPr="00FD1BF5" w:rsidRDefault="006B1E35">
      <w:pPr>
        <w:pPrChange w:id="14171" w:author="Okot" w:date="2020-03-26T13:35:00Z">
          <w:pPr>
            <w:ind w:firstLine="0"/>
          </w:pPr>
        </w:pPrChange>
      </w:pPr>
      <w:ins w:id="14172" w:author="Okot" w:date="2020-03-26T13:35:00Z">
        <w:r>
          <w:lastRenderedPageBreak/>
          <w:t xml:space="preserve">Podobnie jak poprzednio najpierw umieszczono wszystkie zadania do wykonania na tablicy w Asanie. </w:t>
        </w:r>
      </w:ins>
      <w:ins w:id="14173" w:author="Okot" w:date="2020-03-26T13:36:00Z">
        <w:r>
          <w:t xml:space="preserve">Po zakończeniu pierwszej iteracji tablica opustoszała – wszystkie zadania zostały przeniesione do kolumny </w:t>
        </w:r>
        <w:r>
          <w:rPr>
            <w:i/>
          </w:rPr>
          <w:t>Done</w:t>
        </w:r>
      </w:ins>
      <w:ins w:id="14174" w:author="Okot" w:date="2020-03-26T13:37:00Z">
        <w:r w:rsidR="00FD1BF5">
          <w:t>. Po zaprezentowaniu efektu końcowego, nie otrzymano żadnych uwag, wi</w:t>
        </w:r>
      </w:ins>
      <w:ins w:id="14175" w:author="Okot" w:date="2020-04-17T13:45:00Z">
        <w:r w:rsidR="004335A7">
          <w:t>ę</w:t>
        </w:r>
      </w:ins>
      <w:ins w:id="14176" w:author="Okot" w:date="2020-03-26T13:38:00Z">
        <w:r w:rsidR="00FD1BF5">
          <w:t>c do dalszej pracy można było przystąpić z czystym kontem. Poznawszy już tr</w:t>
        </w:r>
        <w:r w:rsidR="00FE0BE3">
          <w:t>ochę swój rytm i sposób pracy, a</w:t>
        </w:r>
        <w:r w:rsidR="00FD1BF5">
          <w:t>utorka postanowiła większą uwagę poświęcić zapisywaniu zadań, a zw</w:t>
        </w:r>
      </w:ins>
      <w:ins w:id="14177" w:author="Okot" w:date="2020-03-26T13:39:00Z">
        <w:r w:rsidR="00FD1BF5">
          <w:t>łaszcza szczegółowemu rozbijaniu ich na mniejsze części.</w:t>
        </w:r>
      </w:ins>
    </w:p>
    <w:p w14:paraId="1B7B1363" w14:textId="67C8C255" w:rsidR="002E7570" w:rsidDel="00262253" w:rsidRDefault="002E7570" w:rsidP="00EF6592">
      <w:pPr>
        <w:ind w:firstLine="0"/>
        <w:rPr>
          <w:del w:id="14178" w:author="Okot" w:date="2019-11-19T20:56:00Z"/>
        </w:rPr>
      </w:pPr>
    </w:p>
    <w:p w14:paraId="78430F91" w14:textId="1BD42A1F" w:rsidR="007236B1" w:rsidDel="00262253" w:rsidRDefault="007236B1" w:rsidP="00EF6592">
      <w:pPr>
        <w:ind w:firstLine="0"/>
        <w:rPr>
          <w:del w:id="14179" w:author="Okot" w:date="2019-11-19T20:56:00Z"/>
        </w:rPr>
      </w:pPr>
      <w:del w:id="1418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81" w:author="Okot" w:date="2019-11-19T20:56:00Z"/>
        </w:rPr>
      </w:pPr>
      <w:del w:id="14182" w:author="Okot" w:date="2019-11-19T20:56:00Z">
        <w:r w:rsidDel="00262253">
          <w:tab/>
        </w:r>
      </w:del>
    </w:p>
    <w:p w14:paraId="380B0179" w14:textId="252D2F02" w:rsidR="007236B1" w:rsidDel="00262253" w:rsidRDefault="007236B1" w:rsidP="007236B1">
      <w:pPr>
        <w:ind w:firstLine="0"/>
        <w:jc w:val="center"/>
        <w:rPr>
          <w:del w:id="14183" w:author="Okot" w:date="2019-11-19T20:56:00Z"/>
        </w:rPr>
      </w:pPr>
      <w:del w:id="1418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85" w:author="Okot" w:date="2019-11-27T10:36:00Z">
          <w:pPr>
            <w:pStyle w:val="Nagwek2"/>
          </w:pPr>
        </w:pPrChange>
      </w:pPr>
    </w:p>
    <w:p w14:paraId="0708CB96" w14:textId="13E0A621" w:rsidR="00573E70" w:rsidRDefault="00262253" w:rsidP="00573E70">
      <w:pPr>
        <w:pStyle w:val="Nagwek2"/>
      </w:pPr>
      <w:bookmarkStart w:id="14186" w:name="_Toc35941980"/>
      <w:ins w:id="14187" w:author="Okot" w:date="2019-11-19T20:56:00Z">
        <w:r>
          <w:t>5</w:t>
        </w:r>
      </w:ins>
      <w:del w:id="14188" w:author="Okot" w:date="2019-11-19T20:56:00Z">
        <w:r w:rsidR="0003742D" w:rsidDel="00262253">
          <w:delText>4</w:delText>
        </w:r>
      </w:del>
      <w:r w:rsidR="0003742D">
        <w:t>.</w:t>
      </w:r>
      <w:ins w:id="14189" w:author="Okot" w:date="2019-11-19T20:56:00Z">
        <w:r>
          <w:t>4</w:t>
        </w:r>
      </w:ins>
      <w:del w:id="14190" w:author="Okot" w:date="2019-11-19T20:56:00Z">
        <w:r w:rsidR="0003742D" w:rsidDel="00262253">
          <w:delText>5</w:delText>
        </w:r>
      </w:del>
      <w:r w:rsidR="00573E70">
        <w:t>.1. Projekt bazy danych</w:t>
      </w:r>
      <w:bookmarkEnd w:id="14186"/>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4A28A221" w:rsidR="006D43AA" w:rsidRDefault="006D43AA" w:rsidP="00C56083">
      <w:r>
        <w:t xml:space="preserve">Tabela Target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91" w:author="Okot" w:date="2020-03-23T22:43:00Z">
        <w:r w:rsidR="00534756">
          <w:t> </w:t>
        </w:r>
      </w:ins>
      <w:del w:id="14192" w:author="Okot" w:date="2020-03-23T22:43:00Z">
        <w:r w:rsidDel="00534756">
          <w:delText xml:space="preserve"> Tabela </w:delText>
        </w:r>
      </w:del>
      <w:ins w:id="14193" w:author="Okot" w:date="2019-11-19T20:56:00Z">
        <w:r w:rsidR="00262253">
          <w:t>5</w:t>
        </w:r>
      </w:ins>
      <w:del w:id="14194" w:author="Okot" w:date="2019-11-19T20:56:00Z">
        <w:r w:rsidDel="00262253">
          <w:delText>4</w:delText>
        </w:r>
      </w:del>
      <w:r>
        <w:t>.</w:t>
      </w:r>
      <w:ins w:id="14195" w:author="Okot" w:date="2020-03-23T22:38:00Z">
        <w:r w:rsidR="004307C7">
          <w:t>10</w:t>
        </w:r>
      </w:ins>
      <w:del w:id="14196" w:author="Okot" w:date="2020-03-23T22:38:00Z">
        <w:r w:rsidR="00007F81" w:rsidDel="004307C7">
          <w:delText>9</w:delText>
        </w:r>
      </w:del>
      <w:del w:id="14197" w:author="Okot" w:date="2020-01-29T13:24:00Z">
        <w:r w:rsidDel="00ED5F16">
          <w:delText>2</w:delText>
        </w:r>
      </w:del>
      <w:r>
        <w:t>.</w:t>
      </w:r>
    </w:p>
    <w:p w14:paraId="6E9312A1" w14:textId="1E0BEA4F" w:rsidR="006D43AA" w:rsidRDefault="006D43AA" w:rsidP="006D43AA">
      <w:pPr>
        <w:ind w:firstLine="0"/>
      </w:pPr>
      <w:r>
        <w:t>Wykaz pól w tabeli Target</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264B620E" w:rsidR="006D43AA" w:rsidRDefault="007470E0"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4C1CD954" w:rsidR="006D43AA" w:rsidRDefault="006D43AA" w:rsidP="006D43AA">
      <w:pPr>
        <w:rPr>
          <w:ins w:id="14198" w:author="Okot" w:date="2020-03-31T13:58:00Z"/>
        </w:rPr>
      </w:pPr>
      <w:r>
        <w:t>Tabela Activity będzie przechowywała informacje o dostępnych do wybrania stopniach aktywności użytkownika oraz ich wartości</w:t>
      </w:r>
      <w:ins w:id="14199" w:author="Okot" w:date="2020-04-17T13:46:00Z">
        <w:r w:rsidR="004335A7">
          <w:t>ach</w:t>
        </w:r>
      </w:ins>
      <w:r>
        <w:t xml:space="preserve"> jako </w:t>
      </w:r>
      <w:r w:rsidR="00D27351">
        <w:t>współczynnik</w:t>
      </w:r>
      <w:ins w:id="14200" w:author="Okot" w:date="2020-04-17T13:46:00Z">
        <w:r w:rsidR="004335A7">
          <w:t>ach</w:t>
        </w:r>
      </w:ins>
      <w:r w:rsidR="00D27351">
        <w:t xml:space="preserve"> aktywności fizycznej.</w:t>
      </w:r>
    </w:p>
    <w:p w14:paraId="383D4CB9" w14:textId="77777777" w:rsidR="002F1938" w:rsidRDefault="002F1938" w:rsidP="006D43AA">
      <w:pPr>
        <w:rPr>
          <w:ins w:id="14201" w:author="Okot" w:date="2020-01-17T16:13:00Z"/>
        </w:rPr>
      </w:pPr>
    </w:p>
    <w:p w14:paraId="1E5627A5" w14:textId="6DBB5AC3" w:rsidR="00AB184B" w:rsidDel="00FD4499" w:rsidRDefault="00AB184B" w:rsidP="006D43AA">
      <w:pPr>
        <w:rPr>
          <w:del w:id="14202" w:author="Okot" w:date="2020-03-26T13:11:00Z"/>
        </w:rPr>
      </w:pPr>
    </w:p>
    <w:p w14:paraId="61B868E1" w14:textId="7207E110" w:rsidR="006D43AA" w:rsidDel="00CA3A47" w:rsidRDefault="006D43AA" w:rsidP="006D43AA">
      <w:pPr>
        <w:rPr>
          <w:del w:id="14203" w:author="Okot" w:date="2020-01-17T12:23:00Z"/>
        </w:rPr>
      </w:pPr>
    </w:p>
    <w:p w14:paraId="358F1473" w14:textId="73A6E731" w:rsidR="006D43AA" w:rsidRDefault="00D149BE" w:rsidP="006D43AA">
      <w:pPr>
        <w:ind w:firstLine="0"/>
      </w:pPr>
      <w:r>
        <w:t xml:space="preserve">Tabela </w:t>
      </w:r>
      <w:ins w:id="14204" w:author="Okot" w:date="2019-11-19T20:57:00Z">
        <w:r w:rsidR="00262253">
          <w:t>5</w:t>
        </w:r>
      </w:ins>
      <w:del w:id="14205" w:author="Okot" w:date="2019-11-19T20:57:00Z">
        <w:r w:rsidR="00D27351" w:rsidDel="00262253">
          <w:delText>4</w:delText>
        </w:r>
      </w:del>
      <w:r w:rsidR="00D27351">
        <w:t>.</w:t>
      </w:r>
      <w:del w:id="14206" w:author="Okot" w:date="2020-01-29T13:24:00Z">
        <w:r w:rsidR="00D27351" w:rsidDel="00ED5F16">
          <w:delText>3</w:delText>
        </w:r>
      </w:del>
      <w:r w:rsidR="00007F81">
        <w:t>1</w:t>
      </w:r>
      <w:ins w:id="14207" w:author="Okot" w:date="2020-03-23T22:38:00Z">
        <w:r w:rsidR="004307C7">
          <w:t>1</w:t>
        </w:r>
      </w:ins>
      <w:del w:id="14208"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9AA8497" w:rsidR="006D43AA" w:rsidRDefault="007470E0"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209" w:author="Okot" w:date="2020-03-23T22:20:00Z"/>
        </w:rPr>
      </w:pPr>
      <w:r>
        <w:lastRenderedPageBreak/>
        <w:t>User</w:t>
      </w:r>
      <w:del w:id="14210" w:author="Okot" w:date="2020-04-17T13:46:00Z">
        <w:r w:rsidDel="004335A7">
          <w:delText>s</w:delText>
        </w:r>
      </w:del>
      <w:r>
        <w:t xml:space="preserve">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211" w:author="Okot" w:date="2020-03-26T13:11:00Z"/>
        </w:rPr>
      </w:pPr>
    </w:p>
    <w:p w14:paraId="7C63AA19" w14:textId="38931742" w:rsidR="00170E26" w:rsidDel="00890887" w:rsidRDefault="00170E26" w:rsidP="00C56083">
      <w:pPr>
        <w:rPr>
          <w:del w:id="14212" w:author="Okot" w:date="2020-03-23T22:20:00Z"/>
        </w:rPr>
      </w:pPr>
    </w:p>
    <w:p w14:paraId="4E6DB30B" w14:textId="7DF00422" w:rsidR="00EF5ADB" w:rsidRDefault="00EF5ADB">
      <w:pPr>
        <w:spacing w:after="160" w:line="259" w:lineRule="auto"/>
        <w:ind w:firstLine="0"/>
        <w:jc w:val="left"/>
        <w:rPr>
          <w:ins w:id="14213" w:author="Okot" w:date="2020-01-30T17:04:00Z"/>
        </w:rPr>
      </w:pPr>
    </w:p>
    <w:p w14:paraId="08C02850" w14:textId="65003238" w:rsidR="00170E26" w:rsidRDefault="00170E26" w:rsidP="00E55A87">
      <w:pPr>
        <w:ind w:firstLine="0"/>
      </w:pPr>
      <w:r>
        <w:t>Ta</w:t>
      </w:r>
      <w:r w:rsidR="00026961">
        <w:t xml:space="preserve">bela </w:t>
      </w:r>
      <w:ins w:id="14214" w:author="Okot" w:date="2019-11-19T20:57:00Z">
        <w:r w:rsidR="00262253">
          <w:t>5</w:t>
        </w:r>
      </w:ins>
      <w:del w:id="14215" w:author="Okot" w:date="2019-11-19T20:57:00Z">
        <w:r w:rsidR="00026961" w:rsidDel="00262253">
          <w:delText>4</w:delText>
        </w:r>
      </w:del>
      <w:r w:rsidR="00026961">
        <w:t>.</w:t>
      </w:r>
      <w:ins w:id="14216" w:author="Okot" w:date="2020-01-29T13:24:00Z">
        <w:r w:rsidR="006C2F53">
          <w:t>1</w:t>
        </w:r>
      </w:ins>
      <w:ins w:id="14217" w:author="Okot" w:date="2020-03-23T22:38:00Z">
        <w:r w:rsidR="004307C7">
          <w:t>2</w:t>
        </w:r>
      </w:ins>
      <w:del w:id="14218" w:author="Okot" w:date="2020-03-23T22:38:00Z">
        <w:r w:rsidR="00007F81" w:rsidDel="004307C7">
          <w:delText>1</w:delText>
        </w:r>
      </w:del>
      <w:del w:id="14219"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286A048B" w:rsidR="00170E26" w:rsidRDefault="007470E0"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64532A70" w14:textId="77777777" w:rsidR="00FA1FE2" w:rsidRPr="00FA1FE2" w:rsidRDefault="00FA1FE2" w:rsidP="00775565">
            <w:pPr>
              <w:ind w:firstLine="0"/>
              <w:jc w:val="center"/>
              <w:rPr>
                <w:position w:val="-6"/>
                <w:sz w:val="16"/>
                <w:szCs w:val="16"/>
              </w:rPr>
            </w:pPr>
          </w:p>
          <w:p w14:paraId="5C1B210B" w14:textId="4545B8F1" w:rsidR="00775565" w:rsidRPr="0011578E" w:rsidRDefault="00FA1FE2" w:rsidP="00775565">
            <w:pPr>
              <w:ind w:firstLine="0"/>
              <w:jc w:val="center"/>
              <w:rPr>
                <w:position w:val="-6"/>
                <w:sz w:val="8"/>
                <w:szCs w:val="8"/>
              </w:rPr>
            </w:pPr>
            <w:r w:rsidRPr="0011578E">
              <w:rPr>
                <w:position w:val="-6"/>
              </w:rPr>
              <w:t>√</w:t>
            </w: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6590045E" w14:textId="77777777" w:rsidR="00FA1FE2" w:rsidRPr="00FA1FE2" w:rsidRDefault="00FA1FE2" w:rsidP="00775565">
            <w:pPr>
              <w:ind w:firstLine="0"/>
              <w:jc w:val="center"/>
              <w:rPr>
                <w:position w:val="-6"/>
                <w:sz w:val="16"/>
                <w:szCs w:val="16"/>
              </w:rPr>
            </w:pPr>
          </w:p>
          <w:p w14:paraId="40AE238F" w14:textId="1ED4C9EC" w:rsidR="00775565" w:rsidRPr="0011578E" w:rsidRDefault="00FA1FE2" w:rsidP="00775565">
            <w:pPr>
              <w:ind w:firstLine="0"/>
              <w:jc w:val="center"/>
              <w:rPr>
                <w:position w:val="-6"/>
                <w:sz w:val="8"/>
                <w:szCs w:val="8"/>
              </w:rPr>
            </w:pPr>
            <w:r w:rsidRPr="0011578E">
              <w:rPr>
                <w:position w:val="-6"/>
              </w:rPr>
              <w:t>√</w:t>
            </w: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220" w:author="Okot" w:date="2019-11-19T20:57:00Z">
        <w:r w:rsidR="00262253">
          <w:t>5</w:t>
        </w:r>
      </w:ins>
      <w:del w:id="14221" w:author="Okot" w:date="2019-11-19T20:57:00Z">
        <w:r w:rsidDel="00262253">
          <w:delText>4</w:delText>
        </w:r>
      </w:del>
      <w:r>
        <w:t>.</w:t>
      </w:r>
      <w:del w:id="14222" w:author="Okot" w:date="2020-01-29T13:24:00Z">
        <w:r w:rsidDel="00ED5F16">
          <w:delText>5</w:delText>
        </w:r>
      </w:del>
      <w:ins w:id="14223" w:author="Okot" w:date="2020-01-29T13:24:00Z">
        <w:r w:rsidR="006C2F53">
          <w:t>1</w:t>
        </w:r>
      </w:ins>
      <w:ins w:id="14224" w:author="Okot" w:date="2020-03-23T22:38:00Z">
        <w:r w:rsidR="004307C7">
          <w:t>3</w:t>
        </w:r>
      </w:ins>
      <w:del w:id="14225"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70AEC22E" w:rsidR="00241286" w:rsidRPr="00DF64C5" w:rsidRDefault="007470E0"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09CA3D7E"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pPr>
        <w:rPr>
          <w:ins w:id="14226" w:author="Okot" w:date="2020-04-17T13:46:00Z"/>
        </w:rPr>
      </w:pPr>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09B1EDEB" w14:textId="575BBD3F" w:rsidR="004335A7" w:rsidDel="00CC0C5F" w:rsidRDefault="004335A7" w:rsidP="00775565">
      <w:pPr>
        <w:rPr>
          <w:del w:id="14227" w:author="Okot" w:date="2020-04-17T13:47:00Z"/>
        </w:rPr>
      </w:pP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28" w:author="Okot" w:date="2019-11-19T20:57:00Z">
        <w:r w:rsidR="00775565" w:rsidDel="00262253">
          <w:delText>4</w:delText>
        </w:r>
      </w:del>
      <w:ins w:id="14229" w:author="Okot" w:date="2019-11-19T20:57:00Z">
        <w:r w:rsidR="00262253">
          <w:t>5</w:t>
        </w:r>
      </w:ins>
      <w:r w:rsidR="00775565">
        <w:t>.</w:t>
      </w:r>
      <w:del w:id="14230" w:author="Okot" w:date="2020-01-29T13:24:00Z">
        <w:r w:rsidR="00775565" w:rsidDel="00ED5F16">
          <w:delText>6</w:delText>
        </w:r>
      </w:del>
      <w:ins w:id="14231" w:author="Okot" w:date="2020-01-29T13:24:00Z">
        <w:r w:rsidR="006C2F53">
          <w:t>1</w:t>
        </w:r>
      </w:ins>
      <w:del w:id="14232" w:author="Okot" w:date="2020-03-23T22:38:00Z">
        <w:r w:rsidR="00007F81" w:rsidDel="004307C7">
          <w:delText>3</w:delText>
        </w:r>
      </w:del>
      <w:ins w:id="14233"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21A96912" w:rsidR="00C63660" w:rsidRDefault="007470E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34"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35"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36"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37" w:author="Okot" w:date="2019-03-28T23:02:00Z">
              <w:r>
                <w:t>T</w:t>
              </w:r>
            </w:ins>
            <w:r w:rsidR="00757B38">
              <w:t>h</w:t>
            </w:r>
            <w:ins w:id="14238"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39" w:author="Okot" w:date="2019-03-28T23:02:00Z">
              <w:r>
                <w:t>Trypto</w:t>
              </w:r>
            </w:ins>
            <w:r w:rsidR="00757B38">
              <w:t>ph</w:t>
            </w:r>
            <w:ins w:id="14240"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41" w:author="Okot" w:date="2020-04-01T09:56:00Z">
              <w:r>
                <w:t>V</w:t>
              </w:r>
            </w:ins>
            <w:del w:id="14242"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43" w:author="Okot" w:date="2020-04-01T09:56:00Z">
              <w:r>
                <w:t>V</w:t>
              </w:r>
            </w:ins>
            <w:del w:id="14244"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45" w:author="Okot" w:date="2020-04-01T09:56:00Z">
              <w:r>
                <w:t>V</w:t>
              </w:r>
            </w:ins>
            <w:del w:id="14246"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47" w:author="Okot" w:date="2020-04-01T09:56:00Z">
              <w:r w:rsidDel="00753502">
                <w:delText>W</w:delText>
              </w:r>
            </w:del>
            <w:ins w:id="14248"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49" w:author="Okot" w:date="2020-04-01T09:56:00Z">
              <w:r>
                <w:t>V</w:t>
              </w:r>
            </w:ins>
            <w:del w:id="14250"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51" w:author="Okot" w:date="2020-04-01T09:56:00Z">
              <w:r>
                <w:t>V</w:t>
              </w:r>
            </w:ins>
            <w:del w:id="14252"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53" w:author="Okot" w:date="2020-04-01T09:56:00Z">
              <w:r>
                <w:t>V</w:t>
              </w:r>
            </w:ins>
            <w:del w:id="14254"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55" w:author="Okot" w:date="2020-04-01T09:56:00Z">
              <w:r>
                <w:t>V</w:t>
              </w:r>
            </w:ins>
            <w:del w:id="14256"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57" w:author="Okot" w:date="2020-04-01T09:56:00Z">
              <w:r>
                <w:t>V</w:t>
              </w:r>
            </w:ins>
            <w:del w:id="14258"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59" w:author="Okot" w:date="2020-04-01T14:43:00Z"/>
        </w:trPr>
        <w:tc>
          <w:tcPr>
            <w:tcW w:w="562" w:type="dxa"/>
          </w:tcPr>
          <w:p w14:paraId="55CA2B33" w14:textId="2051A52A" w:rsidR="003E1C53" w:rsidRDefault="003E1C53">
            <w:pPr>
              <w:tabs>
                <w:tab w:val="center" w:pos="156"/>
              </w:tabs>
              <w:ind w:firstLine="0"/>
              <w:jc w:val="center"/>
              <w:rPr>
                <w:ins w:id="14260" w:author="Okot" w:date="2020-04-01T14:43:00Z"/>
              </w:rPr>
              <w:pPrChange w:id="14261" w:author="Okot" w:date="2020-04-01T14:43:00Z">
                <w:pPr>
                  <w:tabs>
                    <w:tab w:val="center" w:pos="156"/>
                  </w:tabs>
                  <w:ind w:firstLine="0"/>
                </w:pPr>
              </w:pPrChange>
            </w:pPr>
            <w:ins w:id="14262" w:author="Okot" w:date="2020-04-01T14:43:00Z">
              <w:r>
                <w:t>25</w:t>
              </w:r>
            </w:ins>
          </w:p>
        </w:tc>
        <w:tc>
          <w:tcPr>
            <w:tcW w:w="851" w:type="dxa"/>
          </w:tcPr>
          <w:p w14:paraId="47E82C47" w14:textId="77777777" w:rsidR="003E1C53" w:rsidRDefault="003E1C53" w:rsidP="002F10AE">
            <w:pPr>
              <w:ind w:firstLine="0"/>
              <w:jc w:val="center"/>
              <w:rPr>
                <w:ins w:id="14263" w:author="Okot" w:date="2020-04-01T14:43:00Z"/>
              </w:rPr>
            </w:pPr>
          </w:p>
        </w:tc>
        <w:tc>
          <w:tcPr>
            <w:tcW w:w="2126" w:type="dxa"/>
          </w:tcPr>
          <w:p w14:paraId="30F77716" w14:textId="35725580" w:rsidR="003E1C53" w:rsidRDefault="003E1C53" w:rsidP="002F10AE">
            <w:pPr>
              <w:ind w:firstLine="0"/>
              <w:jc w:val="center"/>
              <w:rPr>
                <w:ins w:id="14264" w:author="Okot" w:date="2020-04-01T14:43:00Z"/>
              </w:rPr>
            </w:pPr>
            <w:ins w:id="14265" w:author="Okot" w:date="2020-04-01T14:43:00Z">
              <w:r>
                <w:t>VitC</w:t>
              </w:r>
            </w:ins>
          </w:p>
        </w:tc>
        <w:tc>
          <w:tcPr>
            <w:tcW w:w="1485" w:type="dxa"/>
          </w:tcPr>
          <w:p w14:paraId="20A051EC" w14:textId="281DF5F6" w:rsidR="003E1C53" w:rsidRDefault="003E1C53" w:rsidP="002F10AE">
            <w:pPr>
              <w:ind w:firstLine="0"/>
              <w:jc w:val="center"/>
              <w:rPr>
                <w:ins w:id="14266" w:author="Okot" w:date="2020-04-01T14:43:00Z"/>
              </w:rPr>
            </w:pPr>
            <w:ins w:id="14267" w:author="Okot" w:date="2020-04-01T14:43:00Z">
              <w:r>
                <w:t>numeric(2,1)</w:t>
              </w:r>
            </w:ins>
          </w:p>
        </w:tc>
        <w:tc>
          <w:tcPr>
            <w:tcW w:w="746" w:type="dxa"/>
          </w:tcPr>
          <w:p w14:paraId="417396C9" w14:textId="77777777" w:rsidR="003E1C53" w:rsidRPr="0011578E" w:rsidRDefault="003E1C53" w:rsidP="002F10AE">
            <w:pPr>
              <w:ind w:firstLine="0"/>
              <w:jc w:val="center"/>
              <w:rPr>
                <w:ins w:id="14268" w:author="Okot" w:date="2020-04-01T14:43:00Z"/>
                <w:position w:val="-6"/>
              </w:rPr>
            </w:pPr>
          </w:p>
        </w:tc>
        <w:tc>
          <w:tcPr>
            <w:tcW w:w="3291" w:type="dxa"/>
          </w:tcPr>
          <w:p w14:paraId="0A6C84E0" w14:textId="566ECFB8" w:rsidR="003E1C53" w:rsidRDefault="008528DB" w:rsidP="00942FA8">
            <w:pPr>
              <w:ind w:firstLine="0"/>
              <w:jc w:val="center"/>
              <w:rPr>
                <w:ins w:id="14269" w:author="Okot" w:date="2020-04-01T14:43:00Z"/>
                <w:rFonts w:eastAsia="LiberationSerif"/>
                <w:lang w:eastAsia="en-US"/>
              </w:rPr>
            </w:pPr>
            <w:ins w:id="14270"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71" w:author="Okot" w:date="2020-04-01T14:43:00Z"/>
              </w:rPr>
            </w:pPr>
            <w:r>
              <w:t>2</w:t>
            </w:r>
            <w:ins w:id="14272" w:author="Okot" w:date="2020-04-01T14:43:00Z">
              <w:r w:rsidR="003E1C53">
                <w:t>6</w:t>
              </w:r>
            </w:ins>
          </w:p>
          <w:p w14:paraId="2B7C0282" w14:textId="08C84E5A" w:rsidR="00E73D2D" w:rsidRDefault="00241286" w:rsidP="0013245B">
            <w:pPr>
              <w:ind w:firstLine="0"/>
              <w:jc w:val="center"/>
            </w:pPr>
            <w:del w:id="14273"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74" w:author="Okot" w:date="2020-04-01T09:57:00Z">
              <w:r w:rsidDel="00753502">
                <w:delText>W</w:delText>
              </w:r>
            </w:del>
            <w:ins w:id="14275"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76" w:author="Okot" w:date="2020-04-01T14:43:00Z">
              <w:r w:rsidR="003E1C53">
                <w:t>7</w:t>
              </w:r>
            </w:ins>
            <w:del w:id="14277"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78" w:author="Okot" w:date="2020-04-01T09:57:00Z">
              <w:r>
                <w:t>V</w:t>
              </w:r>
            </w:ins>
            <w:del w:id="14279"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80" w:author="Okot" w:date="2020-04-01T14:43:00Z">
              <w:r w:rsidR="003E1C53">
                <w:t>8</w:t>
              </w:r>
            </w:ins>
            <w:del w:id="14281"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82" w:author="Okot" w:date="2020-04-01T09:57:00Z">
              <w:r>
                <w:t>V</w:t>
              </w:r>
            </w:ins>
            <w:del w:id="14283"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84" w:author="Okot" w:date="2020-04-01T14:43:00Z">
              <w:r w:rsidR="003E1C53">
                <w:t>9</w:t>
              </w:r>
            </w:ins>
            <w:del w:id="14285"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86" w:author="Okot" w:date="2020-04-01T09:58:00Z">
              <w:r>
                <w:t>V</w:t>
              </w:r>
            </w:ins>
            <w:del w:id="14287"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88" w:author="Okot" w:date="2020-04-01T14:43:00Z">
              <w:r>
                <w:lastRenderedPageBreak/>
                <w:t>30</w:t>
              </w:r>
            </w:ins>
            <w:del w:id="14289"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90" w:author="Okot" w:date="2020-04-01T14:43:00Z">
              <w:r w:rsidR="003E1C53">
                <w:t>1</w:t>
              </w:r>
            </w:ins>
            <w:del w:id="14291"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92" w:author="Okot" w:date="2020-04-01T14:43:00Z">
              <w:r w:rsidR="003E1C53">
                <w:t>2</w:t>
              </w:r>
            </w:ins>
            <w:del w:id="14293"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94" w:author="Okot" w:date="2020-04-01T14:43:00Z">
              <w:r w:rsidR="003E1C53">
                <w:t>3</w:t>
              </w:r>
            </w:ins>
            <w:del w:id="14295"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96" w:author="Okot" w:date="2020-04-01T14:43:00Z">
              <w:r w:rsidR="003E1C53">
                <w:t>4</w:t>
              </w:r>
            </w:ins>
            <w:del w:id="14297"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298" w:author="Okot" w:date="2020-04-01T14:43:00Z">
              <w:r w:rsidR="003E1C53">
                <w:t>5</w:t>
              </w:r>
            </w:ins>
            <w:del w:id="14299"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300" w:author="Okot" w:date="2020-04-01T14:43:00Z">
              <w:r w:rsidR="003E1C53">
                <w:t>6</w:t>
              </w:r>
            </w:ins>
            <w:del w:id="14301"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302" w:author="Okot" w:date="2020-04-01T14:43:00Z">
              <w:r w:rsidR="003E1C53">
                <w:t>7</w:t>
              </w:r>
            </w:ins>
            <w:del w:id="14303"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304" w:author="Okot" w:date="2020-04-01T14:43:00Z">
              <w:r w:rsidR="003E1C53">
                <w:t>8</w:t>
              </w:r>
            </w:ins>
            <w:del w:id="14305"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306" w:author="Okot" w:date="2020-04-01T14:43:00Z">
              <w:r w:rsidR="003E1C53">
                <w:t>9</w:t>
              </w:r>
            </w:ins>
            <w:del w:id="14307"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308" w:author="Okot" w:date="2020-04-01T14:44:00Z">
              <w:r>
                <w:t>40</w:t>
              </w:r>
            </w:ins>
            <w:del w:id="14309"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310" w:author="Okot" w:date="2020-04-01T14:44:00Z">
              <w:r w:rsidR="003E1C53">
                <w:t>1</w:t>
              </w:r>
            </w:ins>
            <w:del w:id="14311"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312" w:author="Okot" w:date="2019-11-19T20:57:00Z">
        <w:r w:rsidR="00262253">
          <w:t>5</w:t>
        </w:r>
      </w:ins>
      <w:del w:id="14313" w:author="Okot" w:date="2019-11-19T20:57:00Z">
        <w:r w:rsidDel="00262253">
          <w:delText>4</w:delText>
        </w:r>
      </w:del>
      <w:r>
        <w:t>.</w:t>
      </w:r>
      <w:ins w:id="14314" w:author="Okot" w:date="2020-01-29T13:24:00Z">
        <w:r w:rsidR="006C2F53">
          <w:t>1</w:t>
        </w:r>
      </w:ins>
      <w:ins w:id="14315" w:author="Okot" w:date="2020-03-23T22:38:00Z">
        <w:r w:rsidR="004307C7">
          <w:t>5</w:t>
        </w:r>
      </w:ins>
      <w:del w:id="14316" w:author="Okot" w:date="2020-03-23T22:38:00Z">
        <w:r w:rsidR="00007F81" w:rsidDel="004307C7">
          <w:delText>4</w:delText>
        </w:r>
      </w:del>
      <w:del w:id="14317"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121DD570" w:rsidR="00A84687" w:rsidRPr="00A84687" w:rsidRDefault="007470E0"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318"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319" w:author="Okot" w:date="2020-03-23T22:20:00Z"/>
        </w:rPr>
      </w:pPr>
    </w:p>
    <w:p w14:paraId="2AE6CB9A" w14:textId="133ADF3C" w:rsidR="00A9661C" w:rsidRDefault="00A9661C">
      <w:pPr>
        <w:rPr>
          <w:ins w:id="14320" w:author="Okot" w:date="2020-04-01T14:45:00Z"/>
        </w:rPr>
        <w:pPrChange w:id="14321" w:author="Okot" w:date="2020-04-01T14:45:00Z">
          <w:pPr>
            <w:spacing w:after="160" w:line="259" w:lineRule="auto"/>
            <w:ind w:firstLine="0"/>
            <w:jc w:val="left"/>
          </w:pPr>
        </w:pPrChange>
      </w:pPr>
    </w:p>
    <w:p w14:paraId="5492CAC0" w14:textId="77777777" w:rsidR="00823AE9" w:rsidRDefault="00823AE9">
      <w:pPr>
        <w:rPr>
          <w:ins w:id="14322" w:author="Okot" w:date="2020-04-01T06:41:00Z"/>
        </w:rPr>
        <w:pPrChange w:id="14323"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324" w:author="Okot" w:date="2019-11-19T20:58:00Z">
        <w:r w:rsidR="00262253">
          <w:t>5</w:t>
        </w:r>
      </w:ins>
      <w:del w:id="14325" w:author="Okot" w:date="2019-11-19T20:58:00Z">
        <w:r w:rsidDel="00262253">
          <w:delText>4</w:delText>
        </w:r>
      </w:del>
      <w:r>
        <w:t>.</w:t>
      </w:r>
      <w:ins w:id="14326" w:author="Okot" w:date="2020-01-29T13:24:00Z">
        <w:r w:rsidR="00ED5F16">
          <w:t>1</w:t>
        </w:r>
      </w:ins>
      <w:ins w:id="14327" w:author="Okot" w:date="2020-03-23T22:38:00Z">
        <w:r w:rsidR="004307C7">
          <w:t>6</w:t>
        </w:r>
      </w:ins>
      <w:del w:id="14328" w:author="Okot" w:date="2020-03-23T22:38:00Z">
        <w:r w:rsidR="00007F81" w:rsidDel="004307C7">
          <w:delText>5</w:delText>
        </w:r>
      </w:del>
      <w:del w:id="14329"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EBEF2DC" w:rsidR="00AC6880" w:rsidRPr="00A84687" w:rsidRDefault="007470E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30" w:author="Okot" w:date="2019-11-19T20:58:00Z">
        <w:r w:rsidR="00262253">
          <w:t>5</w:t>
        </w:r>
      </w:ins>
      <w:del w:id="14331" w:author="Okot" w:date="2019-11-19T20:58:00Z">
        <w:r w:rsidDel="00262253">
          <w:delText>4</w:delText>
        </w:r>
      </w:del>
      <w:r>
        <w:t>.</w:t>
      </w:r>
      <w:del w:id="14332" w:author="Okot" w:date="2020-01-29T13:25:00Z">
        <w:r w:rsidDel="00ED5F16">
          <w:delText>9</w:delText>
        </w:r>
      </w:del>
      <w:ins w:id="14333" w:author="Okot" w:date="2020-01-29T13:25:00Z">
        <w:r w:rsidR="00ED5F16">
          <w:t>1</w:t>
        </w:r>
      </w:ins>
      <w:del w:id="14334" w:author="Okot" w:date="2020-03-23T22:38:00Z">
        <w:r w:rsidR="00007F81" w:rsidDel="004307C7">
          <w:delText>6</w:delText>
        </w:r>
      </w:del>
      <w:ins w:id="14335"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569E0938" w:rsidR="00AA621B" w:rsidRPr="00A84687" w:rsidRDefault="007470E0"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36" w:author="Okot" w:date="2019-11-19T20:58:00Z">
        <w:r w:rsidR="00262253">
          <w:t>5</w:t>
        </w:r>
      </w:ins>
      <w:del w:id="14337" w:author="Okot" w:date="2019-11-19T20:58:00Z">
        <w:r w:rsidDel="00262253">
          <w:delText>4</w:delText>
        </w:r>
      </w:del>
      <w:r>
        <w:t>.1</w:t>
      </w:r>
      <w:ins w:id="14338" w:author="Okot" w:date="2020-03-23T22:38:00Z">
        <w:r w:rsidR="004307C7">
          <w:t>8</w:t>
        </w:r>
      </w:ins>
      <w:del w:id="14339" w:author="Okot" w:date="2020-03-23T22:38:00Z">
        <w:r w:rsidR="00007F81" w:rsidDel="004307C7">
          <w:delText>7</w:delText>
        </w:r>
      </w:del>
      <w:del w:id="14340"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EB3B400" w:rsidR="007A3E86" w:rsidRPr="00A84687" w:rsidRDefault="007470E0"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5A60F4CE" w:rsidR="000822D9" w:rsidRDefault="008344C3" w:rsidP="00C8595C">
            <w:pPr>
              <w:ind w:firstLine="0"/>
              <w:jc w:val="center"/>
            </w:pPr>
            <w:r>
              <w:t>varchar(3</w:t>
            </w:r>
            <w:r w:rsidR="000822D9">
              <w:t>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116A9EAE" w:rsidR="000822D9" w:rsidRDefault="00AD2856" w:rsidP="008344C3">
            <w:pPr>
              <w:ind w:firstLine="0"/>
              <w:jc w:val="center"/>
            </w:pPr>
            <w:r>
              <w:t>numeric(</w:t>
            </w:r>
            <w:r w:rsidR="008344C3">
              <w:t>5</w:t>
            </w:r>
            <w:r>
              <w:t>,2)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24767B9" w:rsidR="000822D9" w:rsidRDefault="008344C3" w:rsidP="00C8595C">
            <w:pPr>
              <w:ind w:firstLine="0"/>
              <w:jc w:val="center"/>
            </w:pPr>
            <w:r>
              <w:t>numeric(5</w:t>
            </w:r>
            <w:r w:rsidR="00AD2856">
              <w:t>,2)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502D6673" w:rsidR="000822D9" w:rsidRDefault="008344C3" w:rsidP="00C8595C">
            <w:pPr>
              <w:ind w:firstLine="0"/>
              <w:jc w:val="center"/>
            </w:pPr>
            <w:r>
              <w:t>numeric(5</w:t>
            </w:r>
            <w:r w:rsidR="00AD2856">
              <w:t>,2)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4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4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4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44" w:author="Okot" w:date="2019-03-28T23:02:00Z">
              <w:r>
                <w:t>T</w:t>
              </w:r>
            </w:ins>
            <w:r>
              <w:t>h</w:t>
            </w:r>
            <w:ins w:id="1434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46" w:author="Okot" w:date="2019-03-28T23:02:00Z">
              <w:r>
                <w:t>Trypto</w:t>
              </w:r>
            </w:ins>
            <w:r>
              <w:t>ph</w:t>
            </w:r>
            <w:ins w:id="1434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48" w:author="Okot" w:date="2020-04-01T14:45:00Z">
              <w:r w:rsidDel="007943C5">
                <w:delText>W</w:delText>
              </w:r>
            </w:del>
            <w:ins w:id="14349"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50" w:author="Okot" w:date="2020-04-01T14:45:00Z">
              <w:r>
                <w:t>V</w:t>
              </w:r>
            </w:ins>
            <w:del w:id="14351"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52" w:author="Okot" w:date="2020-04-01T14:45:00Z">
              <w:r>
                <w:t>V</w:t>
              </w:r>
            </w:ins>
            <w:del w:id="14353"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54" w:author="Okot" w:date="2020-04-01T14:45:00Z">
              <w:r>
                <w:t>V</w:t>
              </w:r>
            </w:ins>
            <w:del w:id="14355"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56" w:author="Okot" w:date="2020-04-01T14:45:00Z">
              <w:r>
                <w:t>V</w:t>
              </w:r>
            </w:ins>
            <w:del w:id="14357"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58" w:author="Okot" w:date="2020-04-01T14:45:00Z">
              <w:r>
                <w:t>V</w:t>
              </w:r>
            </w:ins>
            <w:del w:id="14359"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60" w:author="Okot" w:date="2020-04-01T14:45:00Z">
              <w:r>
                <w:t>V</w:t>
              </w:r>
            </w:ins>
            <w:del w:id="14361"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62" w:author="Okot" w:date="2020-04-01T14:45:00Z">
              <w:r>
                <w:t>V</w:t>
              </w:r>
            </w:ins>
            <w:del w:id="14363"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64" w:author="Okot" w:date="2020-04-01T14:45:00Z">
              <w:r>
                <w:t>V</w:t>
              </w:r>
            </w:ins>
            <w:del w:id="14365"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66" w:author="Okot" w:date="2020-04-01T14:45:00Z"/>
        </w:trPr>
        <w:tc>
          <w:tcPr>
            <w:tcW w:w="562" w:type="dxa"/>
          </w:tcPr>
          <w:p w14:paraId="0E39BE68" w14:textId="0DA5AC8B" w:rsidR="007943C5" w:rsidRDefault="007943C5" w:rsidP="003345EE">
            <w:pPr>
              <w:ind w:firstLine="0"/>
              <w:jc w:val="center"/>
              <w:rPr>
                <w:ins w:id="14367" w:author="Okot" w:date="2020-04-01T14:45:00Z"/>
              </w:rPr>
            </w:pPr>
            <w:ins w:id="14368" w:author="Okot" w:date="2020-04-01T14:45:00Z">
              <w:r>
                <w:t>31</w:t>
              </w:r>
            </w:ins>
          </w:p>
        </w:tc>
        <w:tc>
          <w:tcPr>
            <w:tcW w:w="851" w:type="dxa"/>
          </w:tcPr>
          <w:p w14:paraId="584A431E" w14:textId="77777777" w:rsidR="007943C5" w:rsidRDefault="007943C5" w:rsidP="003345EE">
            <w:pPr>
              <w:ind w:firstLine="0"/>
              <w:jc w:val="center"/>
              <w:rPr>
                <w:ins w:id="14369" w:author="Okot" w:date="2020-04-01T14:45:00Z"/>
              </w:rPr>
            </w:pPr>
          </w:p>
        </w:tc>
        <w:tc>
          <w:tcPr>
            <w:tcW w:w="2126" w:type="dxa"/>
          </w:tcPr>
          <w:p w14:paraId="33FDBD9A" w14:textId="12480F7B" w:rsidR="007943C5" w:rsidRDefault="007943C5" w:rsidP="003345EE">
            <w:pPr>
              <w:ind w:firstLine="0"/>
              <w:jc w:val="center"/>
              <w:rPr>
                <w:ins w:id="14370" w:author="Okot" w:date="2020-04-01T14:45:00Z"/>
              </w:rPr>
            </w:pPr>
            <w:ins w:id="14371" w:author="Okot" w:date="2020-04-01T14:45:00Z">
              <w:r>
                <w:t>VitC</w:t>
              </w:r>
            </w:ins>
          </w:p>
        </w:tc>
        <w:tc>
          <w:tcPr>
            <w:tcW w:w="1485" w:type="dxa"/>
          </w:tcPr>
          <w:p w14:paraId="285F7F69" w14:textId="00DBA340" w:rsidR="007943C5" w:rsidRDefault="007943C5" w:rsidP="003345EE">
            <w:pPr>
              <w:ind w:firstLine="0"/>
              <w:jc w:val="center"/>
              <w:rPr>
                <w:ins w:id="14372" w:author="Okot" w:date="2020-04-01T14:45:00Z"/>
              </w:rPr>
            </w:pPr>
            <w:ins w:id="14373" w:author="Okot" w:date="2020-04-01T14:45:00Z">
              <w:r>
                <w:t>numeric</w:t>
              </w:r>
            </w:ins>
            <w:ins w:id="14374" w:author="Okot" w:date="2020-04-01T14:46:00Z">
              <w:r>
                <w:t>(4,2)</w:t>
              </w:r>
            </w:ins>
          </w:p>
        </w:tc>
        <w:tc>
          <w:tcPr>
            <w:tcW w:w="746" w:type="dxa"/>
          </w:tcPr>
          <w:p w14:paraId="580B36ED" w14:textId="77777777" w:rsidR="007943C5" w:rsidRDefault="007943C5" w:rsidP="007943C5">
            <w:pPr>
              <w:ind w:firstLine="0"/>
              <w:jc w:val="center"/>
              <w:rPr>
                <w:ins w:id="14375" w:author="Okot" w:date="2020-04-01T14:46:00Z"/>
                <w:sz w:val="8"/>
                <w:szCs w:val="8"/>
              </w:rPr>
            </w:pPr>
          </w:p>
          <w:p w14:paraId="72A7970A" w14:textId="41470321" w:rsidR="007943C5" w:rsidRDefault="007943C5" w:rsidP="007943C5">
            <w:pPr>
              <w:ind w:firstLine="0"/>
              <w:jc w:val="center"/>
              <w:rPr>
                <w:ins w:id="14376" w:author="Okot" w:date="2020-04-01T14:45:00Z"/>
                <w:sz w:val="8"/>
                <w:szCs w:val="8"/>
              </w:rPr>
            </w:pPr>
            <w:ins w:id="14377" w:author="Okot" w:date="2020-04-01T14:46:00Z">
              <w:r>
                <w:t>√</w:t>
              </w:r>
            </w:ins>
          </w:p>
        </w:tc>
        <w:tc>
          <w:tcPr>
            <w:tcW w:w="3291" w:type="dxa"/>
          </w:tcPr>
          <w:p w14:paraId="7373C681" w14:textId="77777777" w:rsidR="007943C5" w:rsidRDefault="007943C5" w:rsidP="003345EE">
            <w:pPr>
              <w:ind w:firstLine="0"/>
              <w:jc w:val="center"/>
              <w:rPr>
                <w:ins w:id="14378" w:author="Okot" w:date="2020-04-01T14:46:00Z"/>
              </w:rPr>
            </w:pPr>
            <w:ins w:id="14379" w:author="Okot" w:date="2020-04-01T14:46:00Z">
              <w:r>
                <w:t>Zawartość witaminy C</w:t>
              </w:r>
            </w:ins>
          </w:p>
          <w:p w14:paraId="225A47CE" w14:textId="5ECA748B" w:rsidR="007943C5" w:rsidRPr="007943C5" w:rsidRDefault="007943C5" w:rsidP="003345EE">
            <w:pPr>
              <w:ind w:firstLine="0"/>
              <w:jc w:val="center"/>
              <w:rPr>
                <w:ins w:id="14380" w:author="Okot" w:date="2020-04-01T14:45:00Z"/>
                <w:sz w:val="12"/>
                <w:szCs w:val="12"/>
                <w:rPrChange w:id="14381" w:author="Okot" w:date="2020-04-01T14:46:00Z">
                  <w:rPr>
                    <w:ins w:id="14382"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83" w:author="Okot" w:date="2020-04-01T14:46:00Z">
              <w:r w:rsidDel="007943C5">
                <w:delText>1</w:delText>
              </w:r>
            </w:del>
            <w:ins w:id="14384"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85" w:author="Okot" w:date="2020-04-01T14:47:00Z">
              <w:r>
                <w:t>V</w:t>
              </w:r>
            </w:ins>
            <w:del w:id="14386"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87" w:author="Okot" w:date="2020-04-01T14:46:00Z">
              <w:r w:rsidR="007943C5">
                <w:t>3</w:t>
              </w:r>
            </w:ins>
            <w:del w:id="14388"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89" w:author="Okot" w:date="2020-04-01T14:47:00Z">
              <w:r>
                <w:t>V</w:t>
              </w:r>
            </w:ins>
            <w:del w:id="14390"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91"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392" w:author="Okot" w:date="2020-04-01T14:46:00Z">
              <w:r w:rsidR="007943C5">
                <w:t>4</w:t>
              </w:r>
            </w:ins>
            <w:del w:id="14393"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394" w:author="Okot" w:date="2020-04-01T14:47:00Z">
              <w:r>
                <w:t>V</w:t>
              </w:r>
            </w:ins>
            <w:del w:id="14395"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396" w:author="Okot" w:date="2020-04-01T14:46:00Z">
              <w:r w:rsidR="007943C5">
                <w:t>5</w:t>
              </w:r>
            </w:ins>
            <w:del w:id="14397"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398" w:author="Okot" w:date="2020-04-01T14:47:00Z">
              <w:r>
                <w:t>V</w:t>
              </w:r>
            </w:ins>
            <w:del w:id="14399"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400" w:author="Okot" w:date="2020-04-01T14:47:00Z">
              <w:r w:rsidDel="007943C5">
                <w:delText>5</w:delText>
              </w:r>
            </w:del>
            <w:ins w:id="14401"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402" w:author="Okot" w:date="2020-04-01T14:47:00Z">
              <w:r w:rsidR="007943C5">
                <w:t>7</w:t>
              </w:r>
            </w:ins>
            <w:del w:id="14403"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404" w:author="Okot" w:date="2020-04-01T14:47:00Z">
              <w:r w:rsidR="007943C5">
                <w:t>8</w:t>
              </w:r>
            </w:ins>
            <w:del w:id="14405"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406" w:author="Okot" w:date="2020-04-01T14:47:00Z">
              <w:r w:rsidR="007943C5">
                <w:t>9</w:t>
              </w:r>
            </w:ins>
            <w:del w:id="14407"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408" w:author="Okot" w:date="2020-04-01T14:47:00Z">
              <w:r>
                <w:t>40</w:t>
              </w:r>
            </w:ins>
            <w:del w:id="14409"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410" w:author="Okot" w:date="2020-04-01T14:47:00Z">
              <w:r w:rsidR="007943C5">
                <w:t>1</w:t>
              </w:r>
            </w:ins>
            <w:del w:id="14411"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412" w:author="Okot" w:date="2020-04-01T14:47:00Z">
              <w:r w:rsidR="007943C5">
                <w:t>2</w:t>
              </w:r>
            </w:ins>
            <w:del w:id="14413"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414" w:author="Okot" w:date="2020-04-01T14:47:00Z">
              <w:r w:rsidR="007943C5">
                <w:t>3</w:t>
              </w:r>
            </w:ins>
            <w:del w:id="14415"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416" w:author="Okot" w:date="2020-04-01T14:47:00Z">
              <w:r w:rsidR="007943C5">
                <w:t>4</w:t>
              </w:r>
            </w:ins>
            <w:del w:id="14417"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418" w:author="Okot" w:date="2020-04-01T14:47:00Z">
              <w:r w:rsidR="007943C5">
                <w:t>5</w:t>
              </w:r>
            </w:ins>
            <w:del w:id="14419"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420" w:author="Okot" w:date="2020-04-01T14:47:00Z">
              <w:r w:rsidDel="007943C5">
                <w:delText>5</w:delText>
              </w:r>
            </w:del>
            <w:ins w:id="14421"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422" w:author="Okot" w:date="2020-04-01T14:47:00Z">
              <w:r w:rsidDel="007943C5">
                <w:delText>6</w:delText>
              </w:r>
            </w:del>
            <w:ins w:id="14423"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424" w:author="Okot" w:date="2019-11-25T06:56:00Z"/>
        </w:rPr>
      </w:pPr>
      <w:bookmarkStart w:id="14425" w:name="_Toc35941981"/>
      <w:ins w:id="14426" w:author="Okot" w:date="2019-11-19T20:58:00Z">
        <w:r>
          <w:t>5</w:t>
        </w:r>
      </w:ins>
      <w:del w:id="14427" w:author="Okot" w:date="2019-11-19T20:58:00Z">
        <w:r w:rsidR="0003742D" w:rsidDel="00262253">
          <w:delText>4</w:delText>
        </w:r>
      </w:del>
      <w:r w:rsidR="0003742D">
        <w:t>.</w:t>
      </w:r>
      <w:ins w:id="14428" w:author="Okot" w:date="2019-11-19T20:58:00Z">
        <w:r>
          <w:t>4</w:t>
        </w:r>
      </w:ins>
      <w:del w:id="14429" w:author="Okot" w:date="2019-11-19T20:58:00Z">
        <w:r w:rsidR="0003742D" w:rsidDel="00262253">
          <w:delText>5</w:delText>
        </w:r>
      </w:del>
      <w:r w:rsidR="00573E70">
        <w:t>.2. Projekt interfejsów</w:t>
      </w:r>
      <w:ins w:id="14430" w:author="Okot" w:date="2019-12-03T18:18:00Z">
        <w:r w:rsidR="004E24A6">
          <w:t xml:space="preserve"> użytkownika</w:t>
        </w:r>
      </w:ins>
      <w:bookmarkEnd w:id="14425"/>
    </w:p>
    <w:p w14:paraId="2926D17A" w14:textId="77777777" w:rsidR="002E5BDA" w:rsidRDefault="002E5BDA">
      <w:pPr>
        <w:rPr>
          <w:ins w:id="14431" w:author="Okot" w:date="2019-11-25T06:56:00Z"/>
        </w:rPr>
        <w:pPrChange w:id="14432" w:author="Okot" w:date="2019-11-25T06:56:00Z">
          <w:pPr>
            <w:pStyle w:val="Nagwek2"/>
          </w:pPr>
        </w:pPrChange>
      </w:pPr>
    </w:p>
    <w:p w14:paraId="513EFEE6" w14:textId="2A6B3DB6" w:rsidR="002E5BDA" w:rsidRDefault="004E24A6">
      <w:pPr>
        <w:rPr>
          <w:ins w:id="14433" w:author="Okot" w:date="2019-11-25T07:09:00Z"/>
        </w:rPr>
        <w:pPrChange w:id="14434" w:author="Okot" w:date="2019-11-25T06:56:00Z">
          <w:pPr>
            <w:pStyle w:val="Nagwek2"/>
          </w:pPr>
        </w:pPrChange>
      </w:pPr>
      <w:ins w:id="14435" w:author="Okot" w:date="2019-12-03T18:18:00Z">
        <w:r>
          <w:t>W</w:t>
        </w:r>
      </w:ins>
      <w:ins w:id="14436" w:author="Okot" w:date="2019-11-25T06:57:00Z">
        <w:r w:rsidR="002E5BDA">
          <w:t xml:space="preserve"> tej iteracji należy przygotować</w:t>
        </w:r>
      </w:ins>
      <w:ins w:id="14437" w:author="Okot" w:date="2019-11-25T06:58:00Z">
        <w:r w:rsidR="002E5BDA">
          <w:t xml:space="preserve"> interfejs umożliwiający użytkownikowi pracę ze swoimi danymi. Przy okazji zostanie przygotowana strona, na kt</w:t>
        </w:r>
      </w:ins>
      <w:ins w:id="14438" w:author="Okot" w:date="2019-11-25T06:59:00Z">
        <w:r w:rsidR="002E5BDA">
          <w:t>órej będzie można przeczytać, z jaką aplikacją użytkownik ma do czynienia.</w:t>
        </w:r>
      </w:ins>
    </w:p>
    <w:p w14:paraId="17BA60AD" w14:textId="016A0284" w:rsidR="00ED5F16" w:rsidRDefault="00EA1B71">
      <w:pPr>
        <w:rPr>
          <w:ins w:id="14439" w:author="Okot" w:date="2020-01-30T17:04:00Z"/>
        </w:rPr>
        <w:pPrChange w:id="14440" w:author="Okot" w:date="2020-01-30T17:04:00Z">
          <w:pPr>
            <w:spacing w:after="160" w:line="259" w:lineRule="auto"/>
            <w:ind w:firstLine="0"/>
            <w:jc w:val="left"/>
          </w:pPr>
        </w:pPrChange>
      </w:pPr>
      <w:ins w:id="14441" w:author="Okot" w:date="2019-11-25T07:09:00Z">
        <w:r>
          <w:t xml:space="preserve">Wiele elementów graficznych </w:t>
        </w:r>
      </w:ins>
      <w:ins w:id="14442"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43" w:author="Okot" w:date="2019-11-25T07:11:00Z">
        <w:r>
          <w:t xml:space="preserve">ów nie dostanie osobnego rysunku projektowego, jedynie opis słowny.  </w:t>
        </w:r>
      </w:ins>
    </w:p>
    <w:p w14:paraId="5AEF4384" w14:textId="77777777" w:rsidR="00B75F01" w:rsidRDefault="00B75F01">
      <w:pPr>
        <w:rPr>
          <w:ins w:id="14444" w:author="Okot" w:date="2020-01-29T13:25:00Z"/>
          <w:rFonts w:eastAsiaTheme="majorEastAsia" w:cstheme="majorBidi"/>
          <w:szCs w:val="26"/>
        </w:rPr>
        <w:pPrChange w:id="14445" w:author="Okot" w:date="2020-01-30T17:04:00Z">
          <w:pPr>
            <w:spacing w:after="160" w:line="259" w:lineRule="auto"/>
            <w:ind w:firstLine="0"/>
            <w:jc w:val="left"/>
          </w:pPr>
        </w:pPrChange>
      </w:pPr>
    </w:p>
    <w:p w14:paraId="4DCD346B" w14:textId="77777777" w:rsidR="00EB1ADF" w:rsidRDefault="00EB1ADF">
      <w:pPr>
        <w:spacing w:after="160" w:line="259" w:lineRule="auto"/>
        <w:ind w:firstLine="0"/>
        <w:jc w:val="left"/>
        <w:rPr>
          <w:rFonts w:eastAsiaTheme="majorEastAsia" w:cstheme="majorBidi"/>
          <w:szCs w:val="26"/>
        </w:rPr>
      </w:pPr>
      <w:bookmarkStart w:id="14446" w:name="_Toc35941982"/>
      <w:r>
        <w:br w:type="page"/>
      </w:r>
    </w:p>
    <w:p w14:paraId="6EC50975" w14:textId="6EDDCB4D" w:rsidR="002E5BDA" w:rsidRDefault="002E5BDA">
      <w:pPr>
        <w:pStyle w:val="Nagwek2"/>
        <w:rPr>
          <w:ins w:id="14447" w:author="Okot" w:date="2019-11-25T06:59:00Z"/>
        </w:rPr>
      </w:pPr>
      <w:ins w:id="14448" w:author="Okot" w:date="2019-11-25T06:59:00Z">
        <w:r>
          <w:lastRenderedPageBreak/>
          <w:t>5.4.2.1. Pierwsze logowanie</w:t>
        </w:r>
        <w:bookmarkEnd w:id="14446"/>
      </w:ins>
    </w:p>
    <w:p w14:paraId="00C335D6" w14:textId="77777777" w:rsidR="002E5BDA" w:rsidRDefault="002E5BDA">
      <w:pPr>
        <w:ind w:firstLine="0"/>
        <w:rPr>
          <w:ins w:id="14449" w:author="Okot" w:date="2019-11-25T07:11:00Z"/>
        </w:rPr>
        <w:pPrChange w:id="14450" w:author="Okot" w:date="2019-11-25T06:59:00Z">
          <w:pPr>
            <w:pStyle w:val="Nagwek2"/>
          </w:pPr>
        </w:pPrChange>
      </w:pPr>
    </w:p>
    <w:p w14:paraId="36D41FC3" w14:textId="7C11DD73" w:rsidR="00EA1B71" w:rsidRDefault="00057C33">
      <w:pPr>
        <w:pPrChange w:id="14451" w:author="Okot" w:date="2019-11-25T07:12:00Z">
          <w:pPr>
            <w:pStyle w:val="Nagwek2"/>
          </w:pPr>
        </w:pPrChange>
      </w:pPr>
      <w:ins w:id="14452" w:author="Okot" w:date="2019-11-25T07:12:00Z">
        <w:r>
          <w:t>Po pierwszym poprawnym logowaniu użytkownikowi zostanie wyświetlone okno modalne zawierające formularz</w:t>
        </w:r>
      </w:ins>
      <w:ins w:id="14453" w:author="Okot" w:date="2019-11-25T15:37:00Z">
        <w:r w:rsidR="00BA079E">
          <w:t xml:space="preserve"> (10)</w:t>
        </w:r>
      </w:ins>
      <w:ins w:id="14454" w:author="Okot" w:date="2019-11-25T07:12:00Z">
        <w:r>
          <w:t xml:space="preserve"> s</w:t>
        </w:r>
      </w:ins>
      <w:ins w:id="14455" w:author="Okot" w:date="2019-11-25T07:13:00Z">
        <w:r>
          <w:t>łużący do wprowadzenia podstawowych danych: daty urodzenia, płci i wzrostu. Wypełnienie formularza nie jest obowiązkowe – użytkownik będzie m</w:t>
        </w:r>
      </w:ins>
      <w:ins w:id="14456" w:author="Okot" w:date="2019-11-25T07:14:00Z">
        <w:r>
          <w:t>ógł</w:t>
        </w:r>
      </w:ins>
      <w:ins w:id="14457" w:author="Okot" w:date="2019-11-25T07:13:00Z">
        <w:r>
          <w:t xml:space="preserve"> go zamkn</w:t>
        </w:r>
      </w:ins>
      <w:ins w:id="14458" w:author="Okot" w:date="2019-11-25T07:14:00Z">
        <w:r>
          <w:t>ą</w:t>
        </w:r>
      </w:ins>
      <w:ins w:id="14459" w:author="Okot" w:date="2019-11-25T07:13:00Z">
        <w:r>
          <w:t>ć</w:t>
        </w:r>
      </w:ins>
      <w:ins w:id="14460" w:author="Okot" w:date="2019-11-25T07:14:00Z">
        <w:r>
          <w:t xml:space="preserve"> bez zapisywania danych</w:t>
        </w:r>
      </w:ins>
      <w:ins w:id="14461" w:author="Okot" w:date="2019-11-25T15:37:00Z">
        <w:r w:rsidR="00BA079E">
          <w:t xml:space="preserve"> (8)</w:t>
        </w:r>
      </w:ins>
      <w:ins w:id="14462" w:author="Okot" w:date="2019-11-25T07:14:00Z">
        <w:r>
          <w:t>.</w:t>
        </w:r>
      </w:ins>
    </w:p>
    <w:p w14:paraId="4E6AB63B" w14:textId="77777777" w:rsidR="00EB1ADF" w:rsidRDefault="00EB1ADF" w:rsidP="00EB1ADF">
      <w:pPr>
        <w:rPr>
          <w:ins w:id="14463" w:author="Okot" w:date="2019-11-25T07:14:00Z"/>
        </w:rPr>
      </w:pPr>
    </w:p>
    <w:p w14:paraId="144A9510" w14:textId="4F9129E2" w:rsidR="00057C33" w:rsidRDefault="00057C33">
      <w:pPr>
        <w:ind w:firstLine="0"/>
        <w:jc w:val="center"/>
        <w:rPr>
          <w:ins w:id="14464" w:author="Okot" w:date="2019-11-25T07:11:00Z"/>
        </w:rPr>
        <w:pPrChange w:id="14465" w:author="Okot" w:date="2020-01-17T16:14:00Z">
          <w:pPr>
            <w:pStyle w:val="Nagwek2"/>
          </w:pPr>
        </w:pPrChange>
      </w:pPr>
      <w:ins w:id="14466"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7E1A923D" w14:textId="64E07C74" w:rsidR="00057C33" w:rsidRDefault="00933854">
      <w:pPr>
        <w:ind w:firstLine="0"/>
        <w:jc w:val="center"/>
        <w:rPr>
          <w:ins w:id="14467" w:author="Okot" w:date="2019-11-25T07:16:00Z"/>
        </w:rPr>
        <w:pPrChange w:id="14468" w:author="Okot" w:date="2019-11-25T07:15:00Z">
          <w:pPr>
            <w:pStyle w:val="Nagwek2"/>
          </w:pPr>
        </w:pPrChange>
      </w:pPr>
      <w:ins w:id="14469" w:author="Okot" w:date="2019-11-25T07:15:00Z">
        <w:r>
          <w:t>Rys. 5</w:t>
        </w:r>
      </w:ins>
      <w:ins w:id="14470" w:author="Okot" w:date="2020-01-27T17:17:00Z">
        <w:r w:rsidR="009B070D">
          <w:t>.</w:t>
        </w:r>
      </w:ins>
      <w:ins w:id="14471" w:author="Okot" w:date="2020-03-23T22:22:00Z">
        <w:r w:rsidR="00251D0B">
          <w:t>6</w:t>
        </w:r>
      </w:ins>
      <w:ins w:id="14472" w:author="Okot" w:date="2020-04-01T06:45:00Z">
        <w:r w:rsidR="00F6671C">
          <w:t>6</w:t>
        </w:r>
      </w:ins>
      <w:del w:id="14473" w:author="Okot" w:date="2020-03-23T22:22:00Z">
        <w:r w:rsidR="00C26D2E" w:rsidDel="00EB4A4F">
          <w:delText>4</w:delText>
        </w:r>
      </w:del>
      <w:ins w:id="14474" w:author="Okot" w:date="2020-01-26T15:18:00Z">
        <w:r>
          <w:t>.</w:t>
        </w:r>
      </w:ins>
      <w:ins w:id="14475" w:author="Okot" w:date="2019-11-25T07:15:00Z">
        <w:r w:rsidR="00057C33">
          <w:t> Ekran widoczny po pierwszym zalogowaniu u</w:t>
        </w:r>
      </w:ins>
      <w:ins w:id="14476" w:author="Okot" w:date="2019-11-25T07:16:00Z">
        <w:r w:rsidR="00057C33">
          <w:t>żytkownika.</w:t>
        </w:r>
      </w:ins>
    </w:p>
    <w:p w14:paraId="17D63545" w14:textId="77777777" w:rsidR="00057C33" w:rsidRDefault="00057C33">
      <w:pPr>
        <w:ind w:firstLine="0"/>
        <w:jc w:val="center"/>
        <w:rPr>
          <w:ins w:id="14477" w:author="Okot" w:date="2019-11-25T07:16:00Z"/>
        </w:rPr>
        <w:pPrChange w:id="14478" w:author="Okot" w:date="2019-11-25T07:15:00Z">
          <w:pPr>
            <w:pStyle w:val="Nagwek2"/>
          </w:pPr>
        </w:pPrChange>
      </w:pPr>
    </w:p>
    <w:p w14:paraId="4B8E223C" w14:textId="28EBAEB1" w:rsidR="00ED5F16" w:rsidRDefault="00BA079E">
      <w:pPr>
        <w:rPr>
          <w:ins w:id="14479" w:author="Okot" w:date="2020-01-30T17:04:00Z"/>
        </w:rPr>
        <w:pPrChange w:id="14480" w:author="Okot" w:date="2020-01-30T17:04:00Z">
          <w:pPr>
            <w:spacing w:after="160" w:line="259" w:lineRule="auto"/>
            <w:ind w:firstLine="0"/>
            <w:jc w:val="left"/>
          </w:pPr>
        </w:pPrChange>
      </w:pPr>
      <w:ins w:id="14481" w:author="Okot" w:date="2019-11-25T15:38:00Z">
        <w:r>
          <w:t xml:space="preserve">Nad formularzem została przewidziane przestrzeń, w której będą zwracane potencjalne komunikaty o błędach (9). </w:t>
        </w:r>
      </w:ins>
      <w:ins w:id="14482" w:author="Okot" w:date="2019-11-25T16:40:00Z">
        <w:r w:rsidR="00EE7C5B">
          <w:t>W lewym górnym rogu, widać już zarezerwowaną przestrzeń na nawigację po aplikacji (12). Na tym etapie przewidywane s</w:t>
        </w:r>
      </w:ins>
      <w:ins w:id="14483" w:author="Okot" w:date="2019-11-25T16:41:00Z">
        <w:r w:rsidR="00EE7C5B">
          <w:t>ą dwie podstrony: „</w:t>
        </w:r>
      </w:ins>
      <w:r w:rsidR="004B7CD0">
        <w:t>M</w:t>
      </w:r>
      <w:ins w:id="14484" w:author="Okot" w:date="2019-11-25T16:41:00Z">
        <w:r w:rsidR="00EE7C5B">
          <w:t xml:space="preserve">oje dane” i „O aplikacji”. </w:t>
        </w:r>
      </w:ins>
      <w:ins w:id="14485" w:author="Okot" w:date="2019-12-03T18:19:00Z">
        <w:r w:rsidR="004E24A6">
          <w:t xml:space="preserve">Zapisanie płci użytkownika będzie skutkowało tym, że </w:t>
        </w:r>
      </w:ins>
      <w:ins w:id="14486" w:author="Okot" w:date="2019-12-03T18:23:00Z">
        <w:r w:rsidR="00A02AC0">
          <w:t xml:space="preserve">we </w:t>
        </w:r>
      </w:ins>
      <w:ins w:id="14487" w:author="Okot" w:date="2019-12-03T18:19:00Z">
        <w:r w:rsidR="00A02AC0">
          <w:t>wszystkich</w:t>
        </w:r>
        <w:r w:rsidR="004E24A6">
          <w:t xml:space="preserve"> wyś</w:t>
        </w:r>
        <w:r w:rsidR="00A02AC0">
          <w:t>wietlanyc</w:t>
        </w:r>
      </w:ins>
      <w:ins w:id="14488" w:author="Okot" w:date="2019-12-03T18:23:00Z">
        <w:r w:rsidR="00A02AC0">
          <w:t>h</w:t>
        </w:r>
      </w:ins>
      <w:ins w:id="14489" w:author="Okot" w:date="2019-12-03T18:19:00Z">
        <w:r w:rsidR="00A02AC0">
          <w:t xml:space="preserve"> komunikatach</w:t>
        </w:r>
        <w:r w:rsidR="004E24A6">
          <w:t xml:space="preserve"> </w:t>
        </w:r>
      </w:ins>
      <w:ins w:id="14490" w:author="Okot" w:date="2019-12-03T18:20:00Z">
        <w:r w:rsidR="004E24A6">
          <w:t>końcówki fleksyjne</w:t>
        </w:r>
      </w:ins>
      <w:ins w:id="14491" w:author="Okot" w:date="2019-12-03T18:23:00Z">
        <w:r w:rsidR="00A02AC0">
          <w:t xml:space="preserve"> będą</w:t>
        </w:r>
      </w:ins>
      <w:ins w:id="14492"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493" w:author="Okot" w:date="2020-01-29T13:25:00Z"/>
        </w:rPr>
        <w:pPrChange w:id="14494"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495" w:author="Okot" w:date="2019-11-25T16:44:00Z"/>
        </w:rPr>
        <w:pPrChange w:id="14496" w:author="Okot" w:date="2020-01-17T16:14:00Z">
          <w:pPr>
            <w:pStyle w:val="Nagwek2"/>
          </w:pPr>
        </w:pPrChange>
      </w:pPr>
      <w:ins w:id="14497" w:author="Okot" w:date="2019-11-25T06:59:00Z">
        <w:r>
          <w:t>5.4.2.2. Dane użytkownika</w:t>
        </w:r>
      </w:ins>
    </w:p>
    <w:p w14:paraId="39BD6E63" w14:textId="77777777" w:rsidR="00EE7C5B" w:rsidRDefault="00EE7C5B">
      <w:pPr>
        <w:ind w:firstLine="0"/>
        <w:rPr>
          <w:ins w:id="14498" w:author="Okot" w:date="2019-11-25T16:44:00Z"/>
        </w:rPr>
        <w:pPrChange w:id="14499" w:author="Okot" w:date="2019-11-25T06:59:00Z">
          <w:pPr>
            <w:pStyle w:val="Nagwek2"/>
          </w:pPr>
        </w:pPrChange>
      </w:pPr>
    </w:p>
    <w:p w14:paraId="6DAE0BB6" w14:textId="6363CD2D" w:rsidR="00EE7C5B" w:rsidRDefault="00EE7C5B" w:rsidP="00EE7C5B">
      <w:pPr>
        <w:rPr>
          <w:ins w:id="14500" w:author="Okot" w:date="2019-11-25T16:46:00Z"/>
        </w:rPr>
      </w:pPr>
      <w:ins w:id="14501" w:author="Okot" w:date="2019-11-25T16:46:00Z">
        <w:r>
          <w:t>Po poprawnym przesłaniu formularza</w:t>
        </w:r>
      </w:ins>
      <w:ins w:id="14502" w:author="Okot" w:date="2019-12-25T11:02:00Z">
        <w:r w:rsidR="00731DD1">
          <w:t xml:space="preserve"> z podpunktu 5.4.2.1. lub jego zamknięciu bez zapisywania</w:t>
        </w:r>
      </w:ins>
      <w:ins w:id="14503" w:author="Okot" w:date="2019-11-25T16:46:00Z">
        <w:r>
          <w:t>, użytkownik zostanie przekierowany na stronę ze swoimi danymi.</w:t>
        </w:r>
      </w:ins>
    </w:p>
    <w:p w14:paraId="334098FE" w14:textId="77777777" w:rsidR="00EE7C5B" w:rsidRDefault="00EE7C5B">
      <w:pPr>
        <w:ind w:firstLine="0"/>
        <w:rPr>
          <w:ins w:id="14504" w:author="Okot" w:date="2019-11-25T16:46:00Z"/>
        </w:rPr>
        <w:pPrChange w:id="14505" w:author="Okot" w:date="2019-11-25T06:59:00Z">
          <w:pPr>
            <w:pStyle w:val="Nagwek2"/>
          </w:pPr>
        </w:pPrChange>
      </w:pPr>
    </w:p>
    <w:p w14:paraId="49043F06" w14:textId="406D115B" w:rsidR="00EE7C5B" w:rsidRDefault="00EE7C5B">
      <w:pPr>
        <w:ind w:firstLine="0"/>
        <w:rPr>
          <w:ins w:id="14506" w:author="Okot" w:date="2019-11-25T06:59:00Z"/>
        </w:rPr>
        <w:pPrChange w:id="14507" w:author="Okot" w:date="2019-11-25T06:59:00Z">
          <w:pPr>
            <w:pStyle w:val="Nagwek2"/>
          </w:pPr>
        </w:pPrChange>
      </w:pPr>
      <w:ins w:id="14508"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509" w:author="Okot" w:date="2019-11-25T16:47:00Z"/>
        </w:rPr>
        <w:pPrChange w:id="14510" w:author="Okot" w:date="2019-11-25T16:47:00Z">
          <w:pPr>
            <w:pStyle w:val="Nagwek2"/>
          </w:pPr>
        </w:pPrChange>
      </w:pPr>
    </w:p>
    <w:p w14:paraId="70DD35D6" w14:textId="34FB1C51" w:rsidR="00EE7C5B" w:rsidRDefault="00EE7C5B">
      <w:pPr>
        <w:ind w:firstLine="0"/>
        <w:jc w:val="center"/>
        <w:rPr>
          <w:ins w:id="14511" w:author="Okot" w:date="2019-11-25T16:52:00Z"/>
        </w:rPr>
        <w:pPrChange w:id="14512" w:author="Okot" w:date="2019-11-25T16:47:00Z">
          <w:pPr>
            <w:pStyle w:val="Nagwek2"/>
          </w:pPr>
        </w:pPrChange>
      </w:pPr>
      <w:ins w:id="14513" w:author="Okot" w:date="2019-11-25T16:47:00Z">
        <w:r>
          <w:t>Rys. 5.</w:t>
        </w:r>
      </w:ins>
      <w:ins w:id="14514" w:author="Okot" w:date="2020-03-23T22:22:00Z">
        <w:r w:rsidR="00EB4A4F">
          <w:t>6</w:t>
        </w:r>
      </w:ins>
      <w:ins w:id="14515" w:author="Okot" w:date="2020-03-25T11:49:00Z">
        <w:r w:rsidR="00F6671C">
          <w:t>7</w:t>
        </w:r>
      </w:ins>
      <w:del w:id="14516" w:author="Okot" w:date="2020-03-23T22:22:00Z">
        <w:r w:rsidR="00C26D2E" w:rsidDel="00EB4A4F">
          <w:delText>4</w:delText>
        </w:r>
      </w:del>
      <w:ins w:id="14517" w:author="Okot" w:date="2019-11-25T16:47:00Z">
        <w:r>
          <w:t>. Projekt interfejsu profilu użytkownika.</w:t>
        </w:r>
      </w:ins>
    </w:p>
    <w:p w14:paraId="1A8AC180" w14:textId="77777777" w:rsidR="008C6157" w:rsidRDefault="008C6157">
      <w:pPr>
        <w:ind w:firstLine="0"/>
        <w:jc w:val="center"/>
        <w:rPr>
          <w:ins w:id="14518" w:author="Okot" w:date="2019-11-25T16:52:00Z"/>
        </w:rPr>
        <w:pPrChange w:id="14519" w:author="Okot" w:date="2019-11-25T16:47:00Z">
          <w:pPr>
            <w:pStyle w:val="Nagwek2"/>
          </w:pPr>
        </w:pPrChange>
      </w:pPr>
    </w:p>
    <w:p w14:paraId="582E1D52" w14:textId="2D0EA032" w:rsidR="008C6157" w:rsidRDefault="008C6157">
      <w:pPr>
        <w:rPr>
          <w:ins w:id="14520" w:author="Okot" w:date="2019-11-25T16:58:00Z"/>
        </w:rPr>
        <w:pPrChange w:id="14521" w:author="Okot" w:date="2019-11-25T16:52:00Z">
          <w:pPr>
            <w:pStyle w:val="Nagwek2"/>
          </w:pPr>
        </w:pPrChange>
      </w:pPr>
      <w:ins w:id="14522" w:author="Okot" w:date="2019-11-25T16:52:00Z">
        <w:r>
          <w:t>Rozważa się umieszczenie ma</w:t>
        </w:r>
      </w:ins>
      <w:ins w:id="14523" w:author="Okot" w:date="2019-11-25T16:53:00Z">
        <w:r>
          <w:t xml:space="preserve">łego logo aplikacji w lewym górnym logu (13). </w:t>
        </w:r>
      </w:ins>
      <w:ins w:id="14524" w:author="Okot" w:date="2019-11-25T16:54:00Z">
        <w:r>
          <w:t>Centralny obszar na górze strony przewidziany jest na informację o docelowej dziennej kaloryczności użytkownika</w:t>
        </w:r>
      </w:ins>
      <w:ins w:id="14525" w:author="Okot" w:date="2019-11-25T16:56:00Z">
        <w:r>
          <w:t> (21) oraz</w:t>
        </w:r>
      </w:ins>
      <w:ins w:id="14526" w:author="Okot" w:date="2019-11-25T16:54:00Z">
        <w:r>
          <w:t xml:space="preserve"> przycisk</w:t>
        </w:r>
      </w:ins>
      <w:ins w:id="14527" w:author="Okot" w:date="2019-11-25T16:58:00Z">
        <w:r>
          <w:t> (22)</w:t>
        </w:r>
      </w:ins>
      <w:ins w:id="14528" w:author="Okot" w:date="2019-11-25T16:54:00Z">
        <w:r>
          <w:t>, kt</w:t>
        </w:r>
      </w:ins>
      <w:ins w:id="14529" w:author="Okot" w:date="2019-11-25T16:55:00Z">
        <w:r>
          <w:t>órym użytkownik będzie mógł przesłać żądanie ponownego jej wyliczenia.</w:t>
        </w:r>
      </w:ins>
      <w:ins w:id="14530" w:author="Okot" w:date="2019-11-25T16:56:00Z">
        <w:r>
          <w:t xml:space="preserve"> Zanim jednak wyliczenia zostanie wykonane po raz pierwszy w obszarze </w:t>
        </w:r>
      </w:ins>
      <w:ins w:id="14531" w:author="Okot" w:date="2019-11-25T16:57:00Z">
        <w:r>
          <w:t>(21) b</w:t>
        </w:r>
      </w:ins>
      <w:ins w:id="14532" w:author="Okot" w:date="2019-11-25T16:58:00Z">
        <w:r>
          <w:t>ędzie tekst zachęcający do wyliczenia swojego zapotrzebowania.</w:t>
        </w:r>
      </w:ins>
    </w:p>
    <w:p w14:paraId="184FFDB4" w14:textId="18E34625" w:rsidR="008C6157" w:rsidRDefault="008C6157">
      <w:pPr>
        <w:rPr>
          <w:ins w:id="14533" w:author="Okot" w:date="2019-11-25T17:27:00Z"/>
        </w:rPr>
        <w:pPrChange w:id="14534" w:author="Okot" w:date="2019-11-25T16:52:00Z">
          <w:pPr>
            <w:pStyle w:val="Nagwek2"/>
          </w:pPr>
        </w:pPrChange>
      </w:pPr>
      <w:ins w:id="14535" w:author="Okot" w:date="2019-11-25T16:58:00Z">
        <w:r>
          <w:t>Środkowy obszar strony będą zajmowa</w:t>
        </w:r>
      </w:ins>
      <w:ins w:id="14536" w:author="Okot" w:date="2019-11-25T16:59:00Z">
        <w:r>
          <w:t>ły dane użytkownika. W lewej kolumnie (14) wypisane będą dane, które użytkownik wprowadził po zalogowaniu</w:t>
        </w:r>
      </w:ins>
      <w:ins w:id="14537" w:author="Okot" w:date="2019-11-25T17:00:00Z">
        <w:r>
          <w:t>: płeć, data urodzenia, wzrost. Obok każdej pozycji będzie znajdować się przycisk do edycji tej informacji (15). Jeśli użytkownik nie wprowadzi</w:t>
        </w:r>
      </w:ins>
      <w:ins w:id="14538" w:author="Okot" w:date="2019-11-25T17:01:00Z">
        <w:r>
          <w:t>ł swoich danych od razu po zalogowaniu pod nagłówkiem będzie znajdować się przycisk do aktywacji formularza. Wszystkie formularze, zar</w:t>
        </w:r>
      </w:ins>
      <w:ins w:id="14539" w:author="Okot" w:date="2019-11-25T17:02:00Z">
        <w:r>
          <w:t>ówno pierwszego wprowadzania danych, jak i ich edycji będę wyświetlane na oknach moda</w:t>
        </w:r>
        <w:r w:rsidR="00ED5F16">
          <w:t>lnych, takich jak na rysunku 5.10</w:t>
        </w:r>
        <w:r>
          <w:t xml:space="preserve">. </w:t>
        </w:r>
      </w:ins>
      <w:ins w:id="14540" w:author="Okot" w:date="2019-11-25T17:03:00Z">
        <w:r w:rsidR="00AE2348">
          <w:t>Środkowa kolumna jest przewidziana na wymiary użytkownika: jego wagę, obwód bioder i talii. Dopóki nie zostaną wprowadzone po raz pierwszy pod nag</w:t>
        </w:r>
      </w:ins>
      <w:ins w:id="14541" w:author="Okot" w:date="2019-11-25T17:04:00Z">
        <w:r w:rsidR="00AE2348">
          <w:t>łówkiem będzie się znajdował przycisk (16) wywołujący formularz do ich uzupełniania.</w:t>
        </w:r>
      </w:ins>
      <w:ins w:id="14542" w:author="Okot" w:date="2019-11-25T17:22:00Z">
        <w:r w:rsidR="00AB742F">
          <w:t xml:space="preserve"> W prawej kolumnie </w:t>
        </w:r>
        <w:r w:rsidR="00AB742F">
          <w:lastRenderedPageBreak/>
          <w:t>będzie znajdować się suwak</w:t>
        </w:r>
      </w:ins>
      <w:ins w:id="14543" w:author="Okot" w:date="2019-11-25T17:24:00Z">
        <w:r w:rsidR="00AB742F">
          <w:t> (17)</w:t>
        </w:r>
      </w:ins>
      <w:ins w:id="14544" w:author="Okot" w:date="2019-11-25T17:22:00Z">
        <w:r w:rsidR="00AB742F">
          <w:t>, umożliwiający użytkownikowi określenie swojego stopnia aktywności fizycznej oraz przycisk</w:t>
        </w:r>
      </w:ins>
      <w:ins w:id="14545" w:author="Okot" w:date="2019-11-25T17:24:00Z">
        <w:r w:rsidR="00AB742F">
          <w:t> (18)</w:t>
        </w:r>
      </w:ins>
      <w:ins w:id="14546" w:author="Okot" w:date="2019-11-25T17:22:00Z">
        <w:r w:rsidR="00AB742F">
          <w:t xml:space="preserve"> do zapisu tej informacji, a pod nim</w:t>
        </w:r>
      </w:ins>
      <w:ins w:id="14547" w:author="Okot" w:date="2019-11-25T17:23:00Z">
        <w:r w:rsidR="00AB742F">
          <w:t>i lista rozwijana</w:t>
        </w:r>
      </w:ins>
      <w:ins w:id="14548" w:author="Okot" w:date="2019-11-25T17:24:00Z">
        <w:r w:rsidR="00AB742F">
          <w:t> (19)</w:t>
        </w:r>
      </w:ins>
      <w:ins w:id="14549" w:author="Okot" w:date="2019-11-25T17:23:00Z">
        <w:r w:rsidR="00AB742F">
          <w:t xml:space="preserve"> umożliwiająca użytkownikowi wybranie celu dietetycznego oraz przycisk</w:t>
        </w:r>
      </w:ins>
      <w:ins w:id="14550" w:author="Okot" w:date="2019-11-25T17:24:00Z">
        <w:r w:rsidR="00AB742F">
          <w:t xml:space="preserve"> (20) </w:t>
        </w:r>
      </w:ins>
      <w:ins w:id="14551" w:author="Okot" w:date="2019-11-25T17:23:00Z">
        <w:r w:rsidR="00AB742F">
          <w:t>do zapisu tego celu.</w:t>
        </w:r>
      </w:ins>
      <w:ins w:id="14552" w:author="Okot" w:date="2019-11-25T17:24:00Z">
        <w:r w:rsidR="00AB742F">
          <w:t xml:space="preserve"> Kiedy te informacje zostaną zapisane zamiast suwaka i listy rozwijanej pod nag</w:t>
        </w:r>
      </w:ins>
      <w:ins w:id="14553" w:author="Okot" w:date="2019-11-25T17:26:00Z">
        <w:r w:rsidR="00AB742F">
          <w:t>łówkami</w:t>
        </w:r>
      </w:ins>
      <w:ins w:id="14554" w:author="Okot" w:date="2019-11-25T17:24:00Z">
        <w:r w:rsidR="00AB742F">
          <w:t xml:space="preserve"> wy</w:t>
        </w:r>
      </w:ins>
      <w:ins w:id="14555" w:author="Okot" w:date="2019-11-25T17:25:00Z">
        <w:r w:rsidR="00AB742F">
          <w:t xml:space="preserve">świetlany będzie </w:t>
        </w:r>
      </w:ins>
      <w:ins w:id="14556" w:author="Okot" w:date="2019-11-25T17:26:00Z">
        <w:r w:rsidR="00AB742F">
          <w:t>tekst</w:t>
        </w:r>
      </w:ins>
      <w:ins w:id="14557" w:author="Okot" w:date="2019-11-25T17:25:00Z">
        <w:r w:rsidR="00AB742F">
          <w:t xml:space="preserve"> informujący</w:t>
        </w:r>
      </w:ins>
      <w:ins w:id="1455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59" w:author="Okot" w:date="2019-11-25T17:27:00Z">
        <w:r w:rsidR="00C84C2E">
          <w:t>ła okno modalne</w:t>
        </w:r>
        <w:r w:rsidR="0005557E">
          <w:t>,</w:t>
        </w:r>
      </w:ins>
      <w:ins w:id="14560" w:author="Okot" w:date="2020-01-16T17:14:00Z">
        <w:r w:rsidR="00C84C2E">
          <w:t xml:space="preserve"> </w:t>
        </w:r>
      </w:ins>
      <w:ins w:id="14561" w:author="Okot" w:date="2020-01-16T17:13:00Z">
        <w:r w:rsidR="00C84C2E">
          <w:t xml:space="preserve">w którym </w:t>
        </w:r>
      </w:ins>
      <w:ins w:id="14562" w:author="Okot" w:date="2020-01-16T17:14:00Z">
        <w:r w:rsidR="00C84C2E">
          <w:t>będzie można modyfikować ustalenia</w:t>
        </w:r>
      </w:ins>
      <w:ins w:id="14563" w:author="Okot" w:date="2019-11-25T17:27:00Z">
        <w:r w:rsidR="0005557E">
          <w:t>.</w:t>
        </w:r>
      </w:ins>
    </w:p>
    <w:p w14:paraId="0100DC22" w14:textId="45A8FCD9" w:rsidR="00E1407F" w:rsidRDefault="00E1407F">
      <w:pPr>
        <w:rPr>
          <w:ins w:id="14564" w:author="Okot" w:date="2019-11-27T12:11:00Z"/>
        </w:rPr>
        <w:pPrChange w:id="14565" w:author="Okot" w:date="2019-11-25T16:52:00Z">
          <w:pPr>
            <w:pStyle w:val="Nagwek2"/>
          </w:pPr>
        </w:pPrChange>
      </w:pPr>
      <w:ins w:id="14566" w:author="Okot" w:date="2019-11-25T17:27:00Z">
        <w:r>
          <w:t>Między informacją o ustalonej docelowej kaloryczności a obszarem z danymi została przewidziana przestrzeń, w kt</w:t>
        </w:r>
      </w:ins>
      <w:ins w:id="14567" w:author="Okot" w:date="2019-11-25T17:28:00Z">
        <w:r>
          <w:t>órej będą mogły się wyświetlać potencjalne komunikaty błędów.</w:t>
        </w:r>
      </w:ins>
    </w:p>
    <w:p w14:paraId="0F4078DC" w14:textId="5A895BC0" w:rsidR="0051068A" w:rsidRDefault="0051068A">
      <w:pPr>
        <w:rPr>
          <w:ins w:id="14568" w:author="Okot" w:date="2019-11-25T17:28:00Z"/>
        </w:rPr>
        <w:pPrChange w:id="14569" w:author="Okot" w:date="2019-11-25T16:52:00Z">
          <w:pPr>
            <w:pStyle w:val="Nagwek2"/>
          </w:pPr>
        </w:pPrChange>
      </w:pPr>
      <w:ins w:id="14570" w:author="Okot" w:date="2019-11-27T12:11:00Z">
        <w:r>
          <w:t>Po aktywacji przycisku do w</w:t>
        </w:r>
      </w:ins>
      <w:ins w:id="14571" w:author="Okot" w:date="2019-11-27T12:12:00Z">
        <w:r>
          <w:t>yliczania docelowej kaloryczności, zostanie wyświetlone okno modalne z informacją o rezultacie wyliczeń oraz dwoma przyciskami</w:t>
        </w:r>
      </w:ins>
      <w:ins w:id="14572" w:author="Okot" w:date="2019-11-27T12:13:00Z">
        <w:r>
          <w:t xml:space="preserve">: jednym służącym do akceptacji proponowanej wartości oraz drugim do edycji. </w:t>
        </w:r>
      </w:ins>
      <w:ins w:id="14573" w:author="Okot" w:date="2019-11-27T12:14:00Z">
        <w:r>
          <w:t>Przycisk do edycji powoduje wyświetlenie formularza z polem, w kt</w:t>
        </w:r>
      </w:ins>
      <w:ins w:id="14574" w:author="Okot" w:date="2019-11-27T12:15:00Z">
        <w:r>
          <w:t>óre użytkownik może wprowadzić swoją propozycję.</w:t>
        </w:r>
      </w:ins>
      <w:ins w:id="14575" w:author="Okot" w:date="2019-11-27T12:18:00Z">
        <w:r>
          <w:t xml:space="preserve"> System wyświetli komunikat </w:t>
        </w:r>
      </w:ins>
      <w:ins w:id="14576" w:author="Okot" w:date="2019-11-27T12:19:00Z">
        <w:r>
          <w:t>błędu, jeśli</w:t>
        </w:r>
      </w:ins>
      <w:ins w:id="14577" w:author="Okot" w:date="2019-11-27T12:18:00Z">
        <w:r>
          <w:t xml:space="preserve"> proponowana wartość b</w:t>
        </w:r>
      </w:ins>
      <w:ins w:id="14578" w:author="Okot" w:date="2019-11-27T12:19:00Z">
        <w:r>
          <w:t>ędzie niższa niż PPM użytkownika albo sprzeczna z jego celem. Jeśli wartość zostanie zaakceptowana, okno modalne się zamknie, a użytkownikowi zostanie wy</w:t>
        </w:r>
      </w:ins>
      <w:ins w:id="14579" w:author="Okot" w:date="2019-11-27T12:20:00Z">
        <w:r>
          <w:t>świetlona strona z jego danymi.</w:t>
        </w:r>
      </w:ins>
    </w:p>
    <w:p w14:paraId="57CBEF52" w14:textId="26E2DD7B" w:rsidR="00E1407F" w:rsidRDefault="00E1407F">
      <w:pPr>
        <w:rPr>
          <w:ins w:id="14580" w:author="Okot" w:date="2019-11-25T16:58:00Z"/>
        </w:rPr>
        <w:pPrChange w:id="14581" w:author="Okot" w:date="2019-11-25T16:52:00Z">
          <w:pPr>
            <w:pStyle w:val="Nagwek2"/>
          </w:pPr>
        </w:pPrChange>
      </w:pPr>
      <w:ins w:id="14582" w:author="Okot" w:date="2019-11-25T17:29:00Z">
        <w:r>
          <w:t>W projekcie przyciski są przedstawione za pomocą prostych ikonek, żeby</w:t>
        </w:r>
      </w:ins>
      <w:ins w:id="14583" w:author="Okot" w:date="2019-11-25T17:31:00Z">
        <w:r>
          <w:t xml:space="preserve"> przekaz wizualny był czytelny bez szczegółowego wczytywania się w opis słowny. W</w:t>
        </w:r>
        <w:r w:rsidR="00673E7E">
          <w:t xml:space="preserve"> trakcie implementacji wi</w:t>
        </w:r>
      </w:ins>
      <w:ins w:id="14584" w:author="Okot" w:date="2019-11-25T17:37:00Z">
        <w:r w:rsidR="00673E7E">
          <w:t>ększość p</w:t>
        </w:r>
      </w:ins>
      <w:ins w:id="14585" w:author="Okot" w:date="2019-11-25T17:31:00Z">
        <w:r w:rsidR="00673E7E">
          <w:t>rzycisk</w:t>
        </w:r>
      </w:ins>
      <w:ins w:id="14586" w:author="Okot" w:date="2019-11-25T17:37:00Z">
        <w:r w:rsidR="00673E7E">
          <w:t>ów</w:t>
        </w:r>
      </w:ins>
      <w:ins w:id="14587" w:author="Okot" w:date="2019-11-25T17:31:00Z">
        <w:r w:rsidR="00A95F40">
          <w:t xml:space="preserve"> b</w:t>
        </w:r>
      </w:ins>
      <w:ins w:id="14588" w:author="Okot" w:date="2019-11-25T17:34:00Z">
        <w:r w:rsidR="00A95F40">
          <w:t>ęd</w:t>
        </w:r>
        <w:r w:rsidR="00673E7E">
          <w:t>zie dostosowana</w:t>
        </w:r>
        <w:r w:rsidR="00A95F40">
          <w:t xml:space="preserve"> do trend</w:t>
        </w:r>
      </w:ins>
      <w:ins w:id="14589" w:author="Okot" w:date="2019-11-25T17:35:00Z">
        <w:r w:rsidR="00A95F40">
          <w:t>ów projektowych z ostatnich lat, czyli będą si</w:t>
        </w:r>
      </w:ins>
      <w:ins w:id="14590"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591" w:author="Okot" w:date="2020-01-17T16:14:00Z"/>
          <w:rFonts w:eastAsiaTheme="majorEastAsia" w:cstheme="majorBidi"/>
          <w:szCs w:val="26"/>
        </w:rPr>
      </w:pPr>
    </w:p>
    <w:p w14:paraId="36BE13F9" w14:textId="4A8A22DC" w:rsidR="002E5BDA" w:rsidRDefault="002E5BDA">
      <w:pPr>
        <w:pStyle w:val="Nagwek2"/>
        <w:rPr>
          <w:ins w:id="14592" w:author="Okot" w:date="2019-11-25T17:39:00Z"/>
        </w:rPr>
      </w:pPr>
      <w:bookmarkStart w:id="14593" w:name="_Toc35941983"/>
      <w:ins w:id="14594" w:author="Okot" w:date="2019-11-25T07:00:00Z">
        <w:r>
          <w:t>5.4.2.3. O aplikacji</w:t>
        </w:r>
      </w:ins>
      <w:bookmarkEnd w:id="14593"/>
    </w:p>
    <w:p w14:paraId="2D96209C" w14:textId="77777777" w:rsidR="00F25B77" w:rsidRDefault="00F25B77">
      <w:pPr>
        <w:ind w:firstLine="0"/>
        <w:rPr>
          <w:ins w:id="14595" w:author="Okot" w:date="2019-11-25T17:39:00Z"/>
        </w:rPr>
        <w:pPrChange w:id="14596" w:author="Okot" w:date="2019-11-25T06:59:00Z">
          <w:pPr>
            <w:pStyle w:val="Nagwek2"/>
          </w:pPr>
        </w:pPrChange>
      </w:pPr>
    </w:p>
    <w:p w14:paraId="1808B535" w14:textId="5E739B48" w:rsidR="002E5BDA" w:rsidRPr="00BD52C7" w:rsidDel="00CB6194" w:rsidRDefault="00F25B77">
      <w:pPr>
        <w:rPr>
          <w:del w:id="14597" w:author="Okot" w:date="2020-01-17T16:14:00Z"/>
        </w:rPr>
        <w:pPrChange w:id="14598" w:author="Okot" w:date="2020-01-17T16:14:00Z">
          <w:pPr>
            <w:pStyle w:val="Nagwek2"/>
          </w:pPr>
        </w:pPrChange>
      </w:pPr>
      <w:ins w:id="14599" w:author="Okot" w:date="2019-11-25T17:39:00Z">
        <w:r>
          <w:t>Po namyśle zdecydowano się nie umieszczać graficznego projektu tej podstrony, ze względu na jej ograniczon</w:t>
        </w:r>
      </w:ins>
      <w:ins w:id="14600" w:author="Okot" w:date="2019-11-25T17:40:00Z">
        <w:r>
          <w:t>ą zawartość. Na stronie należy zawrze</w:t>
        </w:r>
      </w:ins>
      <w:ins w:id="14601" w:author="Okot" w:date="2019-11-25T17:41:00Z">
        <w:r>
          <w:t>ć</w:t>
        </w:r>
      </w:ins>
      <w:ins w:id="14602" w:author="Okot" w:date="2019-11-25T17:40:00Z">
        <w:r>
          <w:t xml:space="preserve"> logo oraz centralnie umiejscowiony tekst, dbając o to, żeby jego format gwarantowa</w:t>
        </w:r>
      </w:ins>
      <w:ins w:id="14603" w:author="Okot" w:date="2019-11-25T17:41:00Z">
        <w:r>
          <w:t>ł czytelność i przejrzystość.</w:t>
        </w:r>
      </w:ins>
    </w:p>
    <w:p w14:paraId="1EF8ED71" w14:textId="14190116" w:rsidR="004B7613" w:rsidRDefault="004B7613">
      <w:pPr>
        <w:rPr>
          <w:ins w:id="14604" w:author="Okot" w:date="2020-01-17T16:14:00Z"/>
          <w:rFonts w:eastAsiaTheme="majorEastAsia" w:cstheme="majorBidi"/>
          <w:szCs w:val="26"/>
        </w:rPr>
        <w:pPrChange w:id="14605" w:author="Okot" w:date="2020-01-17T16:14:00Z">
          <w:pPr>
            <w:spacing w:after="160" w:line="259" w:lineRule="auto"/>
            <w:ind w:firstLine="0"/>
            <w:jc w:val="left"/>
          </w:pPr>
        </w:pPrChange>
      </w:pPr>
    </w:p>
    <w:p w14:paraId="1E4B59FF" w14:textId="77777777" w:rsidR="00CB6194" w:rsidRDefault="00CB6194">
      <w:pPr>
        <w:rPr>
          <w:ins w:id="14606" w:author="Okot" w:date="2020-01-17T12:24:00Z"/>
          <w:rFonts w:eastAsiaTheme="majorEastAsia" w:cstheme="majorBidi"/>
          <w:szCs w:val="26"/>
        </w:rPr>
        <w:pPrChange w:id="14607" w:author="Okot" w:date="2020-01-17T16:14:00Z">
          <w:pPr>
            <w:spacing w:after="160" w:line="259" w:lineRule="auto"/>
            <w:ind w:firstLine="0"/>
            <w:jc w:val="left"/>
          </w:pPr>
        </w:pPrChange>
      </w:pPr>
    </w:p>
    <w:p w14:paraId="55563479" w14:textId="367AC589" w:rsidR="0003742D" w:rsidRDefault="00262253">
      <w:pPr>
        <w:pStyle w:val="Nagwek2"/>
        <w:rPr>
          <w:ins w:id="14608" w:author="Okot" w:date="2020-03-31T13:47:00Z"/>
        </w:rPr>
      </w:pPr>
      <w:bookmarkStart w:id="14609" w:name="_Toc35941984"/>
      <w:ins w:id="14610" w:author="Okot" w:date="2019-11-19T20:58:00Z">
        <w:r w:rsidRPr="004B7613">
          <w:t>5</w:t>
        </w:r>
      </w:ins>
      <w:del w:id="14611" w:author="Okot" w:date="2019-11-19T20:58:00Z">
        <w:r w:rsidR="0003742D" w:rsidRPr="004B7613" w:rsidDel="00262253">
          <w:delText>4</w:delText>
        </w:r>
      </w:del>
      <w:r w:rsidR="0003742D" w:rsidRPr="004B7613">
        <w:t>.</w:t>
      </w:r>
      <w:ins w:id="14612" w:author="Okot" w:date="2019-11-19T20:58:00Z">
        <w:r w:rsidRPr="004B7613">
          <w:t>4</w:t>
        </w:r>
      </w:ins>
      <w:del w:id="14613" w:author="Okot" w:date="2019-11-19T20:58:00Z">
        <w:r w:rsidR="0003742D" w:rsidRPr="004B7613" w:rsidDel="00262253">
          <w:delText>5</w:delText>
        </w:r>
      </w:del>
      <w:r w:rsidR="00573E70" w:rsidRPr="004B7613">
        <w:t xml:space="preserve">.3. </w:t>
      </w:r>
      <w:r w:rsidR="0003742D" w:rsidRPr="004B7613">
        <w:t>Projekt logiki biznesowej</w:t>
      </w:r>
      <w:bookmarkEnd w:id="14609"/>
    </w:p>
    <w:p w14:paraId="58A17E90" w14:textId="77777777" w:rsidR="00070C52" w:rsidRDefault="00070C52">
      <w:pPr>
        <w:rPr>
          <w:ins w:id="14614" w:author="Okot" w:date="2020-04-01T06:43:00Z"/>
        </w:rPr>
        <w:pPrChange w:id="14615" w:author="Okot" w:date="2020-03-31T13:47:00Z">
          <w:pPr>
            <w:pStyle w:val="Nagwek2"/>
          </w:pPr>
        </w:pPrChange>
      </w:pPr>
    </w:p>
    <w:p w14:paraId="7768FACA" w14:textId="66F48254" w:rsidR="00F6671C" w:rsidRDefault="00F6671C">
      <w:pPr>
        <w:rPr>
          <w:ins w:id="14616" w:author="Okot" w:date="2020-04-01T06:43:00Z"/>
        </w:rPr>
        <w:pPrChange w:id="14617" w:author="Okot" w:date="2020-03-31T13:47:00Z">
          <w:pPr>
            <w:pStyle w:val="Nagwek2"/>
          </w:pPr>
        </w:pPrChange>
      </w:pPr>
      <w:ins w:id="14618"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619" w:author="Okot" w:date="2020-04-01T06:46:00Z"/>
        </w:rPr>
        <w:pPrChange w:id="14620" w:author="Okot" w:date="2020-03-31T13:47:00Z">
          <w:pPr>
            <w:pStyle w:val="Nagwek2"/>
          </w:pPr>
        </w:pPrChange>
      </w:pPr>
      <w:ins w:id="14621" w:author="Okot" w:date="2020-04-01T06:43:00Z">
        <w:r>
          <w:t>Ze wzgl</w:t>
        </w:r>
      </w:ins>
      <w:ins w:id="14622" w:author="Okot" w:date="2020-04-01T06:44:00Z">
        <w:r>
          <w:t>ędu na czytelność obrazu, zamieszczone zost</w:t>
        </w:r>
        <w:r w:rsidR="000C2240">
          <w:t>aną poniżej tylko nowe elementy, a diagram zostanie podzielony na trzy cz</w:t>
        </w:r>
      </w:ins>
      <w:ins w:id="14623" w:author="Okot" w:date="2020-04-01T13:01:00Z">
        <w:r w:rsidR="000C2240">
          <w:t>ęści</w:t>
        </w:r>
      </w:ins>
      <w:ins w:id="14624" w:author="Okot" w:date="2020-04-01T06:44:00Z">
        <w:r>
          <w:t>.</w:t>
        </w:r>
      </w:ins>
    </w:p>
    <w:p w14:paraId="6F98DAE6" w14:textId="77777777" w:rsidR="00A47A7A" w:rsidRDefault="00A47A7A">
      <w:pPr>
        <w:ind w:firstLine="0"/>
        <w:rPr>
          <w:ins w:id="14625" w:author="Okot" w:date="2020-04-01T11:37:00Z"/>
        </w:rPr>
        <w:pPrChange w:id="14626" w:author="Okot" w:date="2020-04-01T06:46:00Z">
          <w:pPr>
            <w:pStyle w:val="Nagwek2"/>
          </w:pPr>
        </w:pPrChange>
      </w:pPr>
    </w:p>
    <w:p w14:paraId="25235BAE" w14:textId="021CFFA1" w:rsidR="00585BB5" w:rsidRDefault="00D362AC">
      <w:pPr>
        <w:ind w:firstLine="0"/>
        <w:jc w:val="center"/>
        <w:rPr>
          <w:ins w:id="14627" w:author="Okot" w:date="2020-04-01T06:46:00Z"/>
        </w:rPr>
        <w:pPrChange w:id="14628" w:author="Okot" w:date="2020-04-01T14:11:00Z">
          <w:pPr>
            <w:pStyle w:val="Nagwek2"/>
          </w:pPr>
        </w:pPrChange>
      </w:pPr>
      <w:ins w:id="14629" w:author="Okot" w:date="2020-04-01T14:11:00Z">
        <w:r>
          <w:rPr>
            <w:noProof/>
            <w:lang w:eastAsia="pl-PL"/>
          </w:rPr>
          <w:lastRenderedPageBreak/>
          <w:drawing>
            <wp:inline distT="0" distB="0" distL="0" distR="0" wp14:anchorId="2D87625C" wp14:editId="6DECD4C4">
              <wp:extent cx="4701600" cy="1104904"/>
              <wp:effectExtent l="190500" t="190500" r="194310" b="19050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1104904"/>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30" w:author="Okot" w:date="2020-04-01T11:38:00Z"/>
        </w:rPr>
        <w:pPrChange w:id="14631" w:author="Okot" w:date="2020-04-01T06:46:00Z">
          <w:pPr>
            <w:pStyle w:val="Nagwek2"/>
          </w:pPr>
        </w:pPrChange>
      </w:pPr>
    </w:p>
    <w:p w14:paraId="5612AF9A" w14:textId="614D06A9" w:rsidR="00A47A7A" w:rsidRDefault="00A47A7A">
      <w:pPr>
        <w:ind w:firstLine="0"/>
        <w:jc w:val="center"/>
        <w:rPr>
          <w:ins w:id="14632" w:author="Okot" w:date="2020-04-01T14:12:00Z"/>
        </w:rPr>
        <w:pPrChange w:id="14633" w:author="Okot" w:date="2020-04-01T06:46:00Z">
          <w:pPr>
            <w:pStyle w:val="Nagwek2"/>
          </w:pPr>
        </w:pPrChange>
      </w:pPr>
      <w:ins w:id="14634" w:author="Okot" w:date="2020-04-01T06:46:00Z">
        <w:r>
          <w:t>Rys.</w:t>
        </w:r>
      </w:ins>
      <w:ins w:id="14635" w:author="Okot" w:date="2020-04-01T06:47:00Z">
        <w:r w:rsidR="00D362AC">
          <w:t> 5.6</w:t>
        </w:r>
      </w:ins>
      <w:r w:rsidR="0036646E">
        <w:t>8</w:t>
      </w:r>
      <w:ins w:id="14636" w:author="Okot" w:date="2020-04-01T06:47:00Z">
        <w:r>
          <w:t xml:space="preserve">. Diagram </w:t>
        </w:r>
      </w:ins>
      <w:ins w:id="14637" w:author="Okot" w:date="2020-04-16T14:36:00Z">
        <w:r w:rsidR="00FA7BC9">
          <w:t xml:space="preserve">modyfikowanych klas z I iteracji oraz </w:t>
        </w:r>
      </w:ins>
      <w:ins w:id="14638" w:author="Okot" w:date="2020-04-01T06:47:00Z">
        <w:r>
          <w:t>klas wprowadzanych w II iteracji</w:t>
        </w:r>
      </w:ins>
      <w:ins w:id="14639" w:author="Okot" w:date="2020-04-01T14:11:00Z">
        <w:r w:rsidR="00D362AC">
          <w:t>: klasy powiązane z widokami nowych podstron</w:t>
        </w:r>
      </w:ins>
      <w:ins w:id="14640" w:author="Okot" w:date="2020-04-01T06:47:00Z">
        <w:r>
          <w:t>.</w:t>
        </w:r>
      </w:ins>
    </w:p>
    <w:p w14:paraId="1AF037A3" w14:textId="77777777" w:rsidR="00D362AC" w:rsidRDefault="00D362AC">
      <w:pPr>
        <w:ind w:firstLine="0"/>
        <w:jc w:val="center"/>
        <w:rPr>
          <w:ins w:id="14641" w:author="Okot" w:date="2020-04-01T14:12:00Z"/>
        </w:rPr>
        <w:pPrChange w:id="14642" w:author="Okot" w:date="2020-04-01T06:46:00Z">
          <w:pPr>
            <w:pStyle w:val="Nagwek2"/>
          </w:pPr>
        </w:pPrChange>
      </w:pPr>
    </w:p>
    <w:p w14:paraId="02078D93" w14:textId="083A8312" w:rsidR="00D362AC" w:rsidRDefault="00FA7BC9">
      <w:pPr>
        <w:rPr>
          <w:ins w:id="14643" w:author="Okot" w:date="2020-04-01T14:14:00Z"/>
        </w:rPr>
        <w:pPrChange w:id="14644" w:author="Okot" w:date="2020-04-01T14:13:00Z">
          <w:pPr>
            <w:pStyle w:val="Akapitzlist"/>
            <w:numPr>
              <w:numId w:val="25"/>
            </w:numPr>
            <w:ind w:hanging="360"/>
          </w:pPr>
        </w:pPrChange>
      </w:pPr>
      <w:ins w:id="14645" w:author="Okot" w:date="2020-04-16T14:37:00Z">
        <w:r>
          <w:t xml:space="preserve">Do istniejącego już LoginControllera planuje się dodać metodę </w:t>
        </w:r>
        <w:r>
          <w:rPr>
            <w:i/>
          </w:rPr>
          <w:t>logout()</w:t>
        </w:r>
        <w:r>
          <w:t xml:space="preserve">, służącą do wylogowania użytkowników. </w:t>
        </w:r>
      </w:ins>
      <w:ins w:id="14646" w:author="Okot" w:date="2020-04-01T14:12:00Z">
        <w:r w:rsidR="00D362AC">
          <w:t>ProfileController b</w:t>
        </w:r>
      </w:ins>
      <w:ins w:id="14647" w:author="Okot" w:date="2020-04-01T14:13:00Z">
        <w:r w:rsidR="00D362AC">
          <w:t>ędzie kontrolerem odpowiedzialnym za wyświetlanie strony z danymi użytkownika, podczas gdy AboutController będzie odpowiadał za wyświetlanie strony z informacjami na temat aplikacji.</w:t>
        </w:r>
      </w:ins>
    </w:p>
    <w:p w14:paraId="3F1630C5" w14:textId="6E4BAE8E" w:rsidR="00DF5ECA" w:rsidRDefault="004B1A87">
      <w:pPr>
        <w:ind w:firstLine="0"/>
        <w:pPrChange w:id="14648" w:author="Okot" w:date="2020-04-01T14:14:00Z">
          <w:pPr>
            <w:pStyle w:val="Akapitzlist"/>
            <w:numPr>
              <w:numId w:val="25"/>
            </w:numPr>
            <w:ind w:hanging="360"/>
          </w:pPr>
        </w:pPrChange>
      </w:pPr>
      <w:r>
        <w:tab/>
        <w:t>W dalszej części diagramu znajdują się modele i ich kontrolery oraz interfejs i jego realizacja.</w:t>
      </w:r>
    </w:p>
    <w:p w14:paraId="2A4467AD" w14:textId="77777777" w:rsidR="004B1A87" w:rsidRDefault="004B1A87" w:rsidP="004B1A87">
      <w:pPr>
        <w:pStyle w:val="Akapitzlist"/>
        <w:numPr>
          <w:ilvl w:val="0"/>
          <w:numId w:val="25"/>
        </w:numPr>
        <w:rPr>
          <w:ins w:id="14649" w:author="Okot" w:date="2020-04-01T14:19:00Z"/>
        </w:rPr>
      </w:pPr>
      <w:ins w:id="14650"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1D4A10F3" w14:textId="77777777" w:rsidR="004B1A87" w:rsidRDefault="004B1A87">
      <w:pPr>
        <w:pStyle w:val="Akapitzlist"/>
        <w:numPr>
          <w:ilvl w:val="0"/>
          <w:numId w:val="38"/>
        </w:numPr>
        <w:pPrChange w:id="14651" w:author="Okot" w:date="2020-04-01T14:19:00Z">
          <w:pPr>
            <w:pStyle w:val="Nagwek2"/>
          </w:pPr>
        </w:pPrChange>
      </w:pPr>
      <w:ins w:id="14652" w:author="Okot" w:date="2020-04-01T14:19:00Z">
        <w:r>
          <w:rPr>
            <w:i/>
          </w:rPr>
          <w:t xml:space="preserve">UserMeasurementController </w:t>
        </w:r>
        <w:r>
          <w:t>odpowiadający za wyświetlenie okna modalnego zawierającego formularz</w:t>
        </w:r>
      </w:ins>
      <w:ins w:id="14653" w:author="Okot" w:date="2020-04-01T14:20:00Z">
        <w:r>
          <w:t xml:space="preserve"> dodawania wymiarów</w:t>
        </w:r>
      </w:ins>
      <w:ins w:id="14654" w:author="Okot" w:date="2020-04-01T14:19:00Z">
        <w:r>
          <w:t xml:space="preserve"> użytkownika, sprawdzenie poprawności danych z formularza oraz przekazanie ich do modelu.</w:t>
        </w:r>
      </w:ins>
    </w:p>
    <w:p w14:paraId="5DBA4A40" w14:textId="14F558C4" w:rsidR="00947E69" w:rsidRDefault="00947E69" w:rsidP="00947E69">
      <w:pPr>
        <w:pStyle w:val="Akapitzlist"/>
        <w:numPr>
          <w:ilvl w:val="0"/>
          <w:numId w:val="38"/>
        </w:numPr>
        <w:rPr>
          <w:ins w:id="14655" w:author="Okot" w:date="2020-04-01T14:20:00Z"/>
        </w:rPr>
      </w:pPr>
      <w:r>
        <w:rPr>
          <w:i/>
        </w:rPr>
        <w:t xml:space="preserve">UserRequisitionController </w:t>
      </w:r>
      <w:r>
        <w:t>odpowiadający za wyświetlenie okna modalnego z wyliczonym zapotrzebowaniem kalorycznym użytkownika.</w:t>
      </w:r>
    </w:p>
    <w:p w14:paraId="30ADC7DD" w14:textId="77777777" w:rsidR="004B1A87" w:rsidRPr="00DF5ECA" w:rsidRDefault="004B1A87">
      <w:pPr>
        <w:pStyle w:val="Akapitzlist"/>
        <w:numPr>
          <w:ilvl w:val="0"/>
          <w:numId w:val="38"/>
        </w:numPr>
        <w:rPr>
          <w:ins w:id="14656" w:author="Okot" w:date="2020-04-01T14:20:00Z"/>
          <w:rPrChange w:id="14657" w:author="Okot" w:date="2020-04-01T14:20:00Z">
            <w:rPr>
              <w:ins w:id="14658" w:author="Okot" w:date="2020-04-01T14:20:00Z"/>
              <w:i/>
            </w:rPr>
          </w:rPrChange>
        </w:rPr>
        <w:pPrChange w:id="14659" w:author="Okot" w:date="2020-04-01T14:19:00Z">
          <w:pPr>
            <w:pStyle w:val="Nagwek2"/>
          </w:pPr>
        </w:pPrChange>
      </w:pPr>
      <w:ins w:id="14660" w:author="Okot" w:date="2020-04-01T14:20:00Z">
        <w:r w:rsidRPr="00947E69">
          <w:rPr>
            <w:i/>
            <w:rPrChange w:id="14661" w:author="Okot" w:date="2020-04-01T14:22:00Z">
              <w:rPr>
                <w:i/>
              </w:rPr>
            </w:rPrChange>
          </w:rPr>
          <w:t>UserDataViewModel</w:t>
        </w:r>
      </w:ins>
      <w:ins w:id="14662" w:author="Okot" w:date="2020-04-01T14:22:00Z">
        <w:r>
          <w:t xml:space="preserve"> – </w:t>
        </w:r>
        <w:r w:rsidRPr="00044E36">
          <w:t>dodatkowa</w:t>
        </w:r>
        <w:r>
          <w:t xml:space="preserve"> warstwa abstrakcji odpowiadająca za przekazanie danych użytkownika z kontrolera do interfejsu komunikującego się z bazą danych i zapisującego w niej informacje na temat użytkownika.</w:t>
        </w:r>
      </w:ins>
    </w:p>
    <w:p w14:paraId="15D93963" w14:textId="77777777" w:rsidR="004B1A87" w:rsidRPr="00DF5ECA" w:rsidRDefault="004B1A87">
      <w:pPr>
        <w:pStyle w:val="Akapitzlist"/>
        <w:numPr>
          <w:ilvl w:val="0"/>
          <w:numId w:val="38"/>
        </w:numPr>
        <w:rPr>
          <w:ins w:id="14663" w:author="Okot" w:date="2020-04-01T14:20:00Z"/>
          <w:rPrChange w:id="14664" w:author="Okot" w:date="2020-04-01T14:20:00Z">
            <w:rPr>
              <w:ins w:id="14665" w:author="Okot" w:date="2020-04-01T14:20:00Z"/>
              <w:i/>
            </w:rPr>
          </w:rPrChange>
        </w:rPr>
        <w:pPrChange w:id="14666" w:author="Okot" w:date="2020-04-01T14:19:00Z">
          <w:pPr>
            <w:pStyle w:val="Nagwek2"/>
          </w:pPr>
        </w:pPrChange>
      </w:pPr>
      <w:ins w:id="14667" w:author="Okot" w:date="2020-04-01T14:20:00Z">
        <w:r w:rsidRPr="00044E36">
          <w:rPr>
            <w:i/>
          </w:rPr>
          <w:t>UserMeasurementsViewModel</w:t>
        </w:r>
      </w:ins>
      <w:ins w:id="14668" w:author="Okot" w:date="2020-04-01T14:23:00Z">
        <w:r>
          <w:t xml:space="preserve"> – </w:t>
        </w:r>
        <w:r w:rsidRPr="0022323D">
          <w:t>dodatkowa</w:t>
        </w:r>
        <w:r>
          <w:t xml:space="preserve"> warstwa abstrakcji odpowiadająca za przekazanie wymiarów użytkownika z kontrolera do interfejsu komunikującego się z bazą danych i zapisującego w niej informacje na temat wymiarów użytkownika.</w:t>
        </w:r>
      </w:ins>
    </w:p>
    <w:p w14:paraId="19171B37" w14:textId="77777777" w:rsidR="004B1A87" w:rsidRPr="00DF5ECA" w:rsidRDefault="004B1A87">
      <w:pPr>
        <w:pStyle w:val="Akapitzlist"/>
        <w:numPr>
          <w:ilvl w:val="0"/>
          <w:numId w:val="38"/>
        </w:numPr>
        <w:rPr>
          <w:ins w:id="14669" w:author="Okot" w:date="2020-04-01T14:21:00Z"/>
          <w:rPrChange w:id="14670" w:author="Okot" w:date="2020-04-01T14:21:00Z">
            <w:rPr>
              <w:ins w:id="14671" w:author="Okot" w:date="2020-04-01T14:21:00Z"/>
              <w:i/>
            </w:rPr>
          </w:rPrChange>
        </w:rPr>
        <w:pPrChange w:id="14672" w:author="Okot" w:date="2020-04-01T14:19:00Z">
          <w:pPr>
            <w:pStyle w:val="Nagwek2"/>
          </w:pPr>
        </w:pPrChange>
      </w:pPr>
      <w:ins w:id="14673" w:author="Okot" w:date="2020-04-01T14:20:00Z">
        <w:r w:rsidRPr="00044E36">
          <w:rPr>
            <w:i/>
          </w:rPr>
          <w:t>Activity</w:t>
        </w:r>
      </w:ins>
      <w:ins w:id="14674" w:author="Okot" w:date="2020-04-01T14:21:00Z">
        <w:r w:rsidRPr="00044E36">
          <w:rPr>
            <w:i/>
          </w:rPr>
          <w:t>ViewModel</w:t>
        </w:r>
      </w:ins>
      <w:ins w:id="14675" w:author="Okot" w:date="2020-04-01T14:23:00Z">
        <w:r>
          <w:t xml:space="preserve"> – </w:t>
        </w:r>
        <w:r w:rsidRPr="0022323D">
          <w:t>dodatkowa</w:t>
        </w:r>
        <w:r>
          <w:t xml:space="preserve"> warstwa abstrakcji odpowiadająca za przekazanie danych o stopniu aktywno</w:t>
        </w:r>
      </w:ins>
      <w:ins w:id="14676" w:author="Okot" w:date="2020-04-01T14:24:00Z">
        <w:r>
          <w:t>ści użytkownika</w:t>
        </w:r>
      </w:ins>
      <w:ins w:id="14677" w:author="Okot" w:date="2020-04-01T14:23:00Z">
        <w:r>
          <w:t xml:space="preserve"> z kontrolera do interfejsu komunikującego się z bazą danych i zapisującego w niej informacje na temat </w:t>
        </w:r>
      </w:ins>
      <w:ins w:id="14678" w:author="Okot" w:date="2020-04-01T14:24:00Z">
        <w:r>
          <w:t xml:space="preserve">aktywności </w:t>
        </w:r>
      </w:ins>
      <w:ins w:id="14679" w:author="Okot" w:date="2020-04-01T14:23:00Z">
        <w:r>
          <w:t>użytkownika.</w:t>
        </w:r>
      </w:ins>
    </w:p>
    <w:p w14:paraId="77089DDA" w14:textId="77777777" w:rsidR="004B1A87" w:rsidRDefault="004B1A87">
      <w:pPr>
        <w:pStyle w:val="Akapitzlist"/>
        <w:numPr>
          <w:ilvl w:val="0"/>
          <w:numId w:val="38"/>
        </w:numPr>
        <w:pPrChange w:id="14680" w:author="Okot" w:date="2020-04-01T14:19:00Z">
          <w:pPr>
            <w:pStyle w:val="Nagwek2"/>
          </w:pPr>
        </w:pPrChange>
      </w:pPr>
      <w:ins w:id="14681" w:author="Okot" w:date="2020-04-01T14:21:00Z">
        <w:r w:rsidRPr="00044E36">
          <w:rPr>
            <w:i/>
          </w:rPr>
          <w:lastRenderedPageBreak/>
          <w:t>TargetViewModel</w:t>
        </w:r>
      </w:ins>
      <w:ins w:id="14682" w:author="Okot" w:date="2020-04-01T14:24:00Z">
        <w:r>
          <w:t xml:space="preserve"> – </w:t>
        </w:r>
        <w:r w:rsidRPr="0022323D">
          <w:t>dodatkowa</w:t>
        </w:r>
        <w:r>
          <w:t xml:space="preserve"> warstwa abstrakcji odpowiadająca za przekazanie celu użytkownika z kontrolera do interfejsu komunikującego się z bazą danych i zapisującego w niej informacje na temat </w:t>
        </w:r>
      </w:ins>
      <w:r>
        <w:t xml:space="preserve">celu </w:t>
      </w:r>
      <w:ins w:id="14683" w:author="Okot" w:date="2020-04-01T14:24:00Z">
        <w:r>
          <w:t>użytkownika.</w:t>
        </w:r>
      </w:ins>
    </w:p>
    <w:p w14:paraId="235B043D" w14:textId="4BFC9192" w:rsidR="00947E69" w:rsidRPr="00DF5ECA" w:rsidRDefault="00947E69" w:rsidP="00947E69">
      <w:pPr>
        <w:pStyle w:val="Akapitzlist"/>
        <w:numPr>
          <w:ilvl w:val="0"/>
          <w:numId w:val="38"/>
        </w:numPr>
        <w:rPr>
          <w:ins w:id="14684" w:author="Okot" w:date="2020-04-01T14:21:00Z"/>
          <w:rPrChange w:id="14685" w:author="Okot" w:date="2020-04-01T14:21:00Z">
            <w:rPr>
              <w:ins w:id="14686" w:author="Okot" w:date="2020-04-01T14:21:00Z"/>
              <w:i/>
            </w:rPr>
          </w:rPrChange>
        </w:rPr>
      </w:pPr>
      <w:r>
        <w:rPr>
          <w:i/>
        </w:rPr>
        <w:t xml:space="preserve">UserRequisitionViewModel </w:t>
      </w:r>
      <w:r>
        <w:t xml:space="preserve">- </w:t>
      </w:r>
      <w:ins w:id="14687" w:author="Okot" w:date="2020-04-01T14:24:00Z">
        <w:r w:rsidRPr="0022323D">
          <w:t>dodatkowa</w:t>
        </w:r>
        <w:r>
          <w:t xml:space="preserve"> warstwa abstrakcji odpowiadająca za </w:t>
        </w:r>
      </w:ins>
      <w:r>
        <w:t>komunikację pomiędzy kontrolerem a interfejsem komunikującym się z bazą danych i zapisującym w niej informacje na temat zapotrzebowania użytkownika.</w:t>
      </w:r>
    </w:p>
    <w:p w14:paraId="02F5C99E" w14:textId="77777777" w:rsidR="004B1A87" w:rsidRDefault="004B1A87" w:rsidP="004B1A87">
      <w:pPr>
        <w:ind w:firstLine="0"/>
        <w:rPr>
          <w:ins w:id="14688" w:author="Okot" w:date="2020-04-01T14:14:00Z"/>
        </w:rPr>
      </w:pPr>
    </w:p>
    <w:p w14:paraId="5159CC8F" w14:textId="1DE1DBDC" w:rsidR="00DF5ECA" w:rsidRDefault="004B1A87">
      <w:pPr>
        <w:ind w:firstLine="0"/>
        <w:jc w:val="right"/>
        <w:rPr>
          <w:ins w:id="14689" w:author="Okot" w:date="2020-04-01T14:12:00Z"/>
        </w:rPr>
        <w:pPrChange w:id="14690" w:author="Okot" w:date="2020-04-01T14:14:00Z">
          <w:pPr>
            <w:pStyle w:val="Akapitzlist"/>
            <w:numPr>
              <w:numId w:val="25"/>
            </w:numPr>
            <w:ind w:hanging="360"/>
          </w:pPr>
        </w:pPrChange>
      </w:pPr>
      <w:r>
        <w:rPr>
          <w:noProof/>
          <w:lang w:eastAsia="pl-PL"/>
        </w:rPr>
        <w:drawing>
          <wp:inline distT="0" distB="0" distL="0" distR="0" wp14:anchorId="7CBC3BBE" wp14:editId="244272B7">
            <wp:extent cx="4939491" cy="5723999"/>
            <wp:effectExtent l="190500" t="190500" r="185420" b="18161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teracja 2-b.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39491" cy="5723999"/>
                    </a:xfrm>
                    <a:prstGeom prst="rect">
                      <a:avLst/>
                    </a:prstGeom>
                    <a:ln>
                      <a:noFill/>
                    </a:ln>
                    <a:effectLst>
                      <a:outerShdw blurRad="190500" algn="tl" rotWithShape="0">
                        <a:srgbClr val="000000">
                          <a:alpha val="70000"/>
                        </a:srgbClr>
                      </a:outerShdw>
                    </a:effectLst>
                  </pic:spPr>
                </pic:pic>
              </a:graphicData>
            </a:graphic>
          </wp:inline>
        </w:drawing>
      </w:r>
    </w:p>
    <w:p w14:paraId="659F0774" w14:textId="77777777" w:rsidR="00DF5ECA" w:rsidRDefault="00DF5ECA">
      <w:pPr>
        <w:ind w:firstLine="0"/>
        <w:rPr>
          <w:ins w:id="14691" w:author="Okot" w:date="2020-04-01T14:17:00Z"/>
        </w:rPr>
        <w:pPrChange w:id="14692" w:author="Okot" w:date="2020-04-01T14:17:00Z">
          <w:pPr>
            <w:pStyle w:val="Nagwek2"/>
          </w:pPr>
        </w:pPrChange>
      </w:pPr>
    </w:p>
    <w:p w14:paraId="0C9317DF" w14:textId="6E93DECF" w:rsidR="00D362AC" w:rsidRDefault="00DF5ECA">
      <w:pPr>
        <w:ind w:firstLine="0"/>
        <w:jc w:val="center"/>
        <w:rPr>
          <w:ins w:id="14693" w:author="Okot" w:date="2020-04-01T06:44:00Z"/>
        </w:rPr>
        <w:pPrChange w:id="14694" w:author="Okot" w:date="2020-04-01T14:17:00Z">
          <w:pPr>
            <w:pStyle w:val="Nagwek2"/>
          </w:pPr>
        </w:pPrChange>
      </w:pPr>
      <w:ins w:id="14695" w:author="Okot" w:date="2020-04-01T14:17:00Z">
        <w:r>
          <w:t>Rys. 5.</w:t>
        </w:r>
      </w:ins>
      <w:r w:rsidR="0036646E">
        <w:t>69</w:t>
      </w:r>
      <w:ins w:id="14696" w:author="Okot" w:date="2020-04-01T14:17:00Z">
        <w:r>
          <w:t>. Diagram klas wprowadzanych w II iteracji: klasy związane z działaniami użytkownika od strony GUI</w:t>
        </w:r>
      </w:ins>
      <w:r w:rsidR="0036646E">
        <w:t>.</w:t>
      </w:r>
    </w:p>
    <w:p w14:paraId="2323451A" w14:textId="6D06D56A" w:rsidR="00DF5ECA" w:rsidRPr="00DF5ECA" w:rsidRDefault="00DF5ECA" w:rsidP="0014781F">
      <w:pPr>
        <w:pStyle w:val="Akapitzlist"/>
        <w:numPr>
          <w:ilvl w:val="0"/>
          <w:numId w:val="38"/>
        </w:numPr>
        <w:rPr>
          <w:ins w:id="14697" w:author="Okot" w:date="2020-04-01T14:21:00Z"/>
          <w:rPrChange w:id="14698" w:author="Okot" w:date="2020-04-01T14:21:00Z">
            <w:rPr>
              <w:ins w:id="14699" w:author="Okot" w:date="2020-04-01T14:21:00Z"/>
              <w:i/>
            </w:rPr>
          </w:rPrChange>
        </w:rPr>
      </w:pPr>
      <w:ins w:id="14700" w:author="Okot" w:date="2020-04-01T14:21:00Z">
        <w:r w:rsidRPr="00432AA5">
          <w:rPr>
            <w:i/>
          </w:rPr>
          <w:lastRenderedPageBreak/>
          <w:t>UserProfileInterface</w:t>
        </w:r>
      </w:ins>
      <w:ins w:id="14701"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A09EE10" w:rsidR="00DF5ECA" w:rsidRDefault="00DF5ECA">
      <w:pPr>
        <w:pStyle w:val="Akapitzlist"/>
        <w:numPr>
          <w:ilvl w:val="0"/>
          <w:numId w:val="38"/>
        </w:numPr>
        <w:rPr>
          <w:ins w:id="14702" w:author="Okot" w:date="2020-04-01T14:33:00Z"/>
        </w:rPr>
        <w:pPrChange w:id="14703" w:author="Okot" w:date="2020-04-01T14:19:00Z">
          <w:pPr>
            <w:pStyle w:val="Nagwek2"/>
          </w:pPr>
        </w:pPrChange>
      </w:pPr>
      <w:ins w:id="14704" w:author="Okot" w:date="2020-04-01T14:21:00Z">
        <w:r>
          <w:rPr>
            <w:i/>
          </w:rPr>
          <w:t>UserProfilePg</w:t>
        </w:r>
      </w:ins>
      <w:ins w:id="14705" w:author="Okot" w:date="2020-04-01T14:26:00Z">
        <w:r w:rsidR="007029DA">
          <w:t xml:space="preserve"> – Klasa będąca implementacją w/w interfejsu dostosowaną do współpracy z bazą PostgreSQL.</w:t>
        </w:r>
      </w:ins>
    </w:p>
    <w:p w14:paraId="17EAE7B6" w14:textId="77777777" w:rsidR="00286259" w:rsidRDefault="00286259">
      <w:pPr>
        <w:rPr>
          <w:ins w:id="14706" w:author="Okot" w:date="2020-04-01T14:33:00Z"/>
        </w:rPr>
        <w:pPrChange w:id="14707" w:author="Okot" w:date="2020-04-01T14:33:00Z">
          <w:pPr>
            <w:pStyle w:val="Nagwek2"/>
          </w:pPr>
        </w:pPrChange>
      </w:pPr>
    </w:p>
    <w:p w14:paraId="6D43769F" w14:textId="1D91313B" w:rsidR="00286259" w:rsidRDefault="002A517F">
      <w:pPr>
        <w:ind w:firstLine="0"/>
        <w:jc w:val="center"/>
        <w:rPr>
          <w:ins w:id="14708" w:author="Okot" w:date="2020-04-01T12:59:00Z"/>
        </w:rPr>
        <w:pPrChange w:id="14709" w:author="Okot" w:date="2020-04-01T14:35:00Z">
          <w:pPr>
            <w:pStyle w:val="Nagwek2"/>
          </w:pPr>
        </w:pPrChange>
      </w:pPr>
      <w:r>
        <w:rPr>
          <w:noProof/>
          <w:lang w:eastAsia="pl-PL"/>
        </w:rPr>
        <w:drawing>
          <wp:inline distT="0" distB="0" distL="0" distR="0" wp14:anchorId="661A591B" wp14:editId="05FE5C47">
            <wp:extent cx="5500799" cy="6621407"/>
            <wp:effectExtent l="190500" t="190500" r="195580" b="19875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0799" cy="6621407"/>
                    </a:xfrm>
                    <a:prstGeom prst="rect">
                      <a:avLst/>
                    </a:prstGeom>
                    <a:ln>
                      <a:noFill/>
                    </a:ln>
                    <a:effectLst>
                      <a:outerShdw blurRad="190500" algn="tl" rotWithShape="0">
                        <a:srgbClr val="000000">
                          <a:alpha val="70000"/>
                        </a:srgbClr>
                      </a:outerShdw>
                    </a:effectLst>
                  </pic:spPr>
                </pic:pic>
              </a:graphicData>
            </a:graphic>
          </wp:inline>
        </w:drawing>
      </w:r>
    </w:p>
    <w:p w14:paraId="76F9244A" w14:textId="41CBFC43" w:rsidR="00212307" w:rsidRDefault="00B54F1C">
      <w:pPr>
        <w:ind w:firstLine="0"/>
        <w:jc w:val="center"/>
        <w:rPr>
          <w:ins w:id="14710" w:author="Okot" w:date="2020-04-01T14:49:00Z"/>
        </w:rPr>
        <w:pPrChange w:id="14711" w:author="Okot" w:date="2020-04-01T14:49:00Z">
          <w:pPr>
            <w:pStyle w:val="Nagwek2"/>
          </w:pPr>
        </w:pPrChange>
      </w:pPr>
      <w:r>
        <w:t>R</w:t>
      </w:r>
      <w:ins w:id="14712" w:author="Okot" w:date="2020-04-01T14:49:00Z">
        <w:r w:rsidR="00212307">
          <w:t>ys. 5.7</w:t>
        </w:r>
      </w:ins>
      <w:r w:rsidR="0036646E">
        <w:t>0</w:t>
      </w:r>
      <w:ins w:id="14713" w:author="Okot" w:date="2020-04-01T14:49:00Z">
        <w:r w:rsidR="00212307">
          <w:t>. Diagram klas wprowadzanych w II iteracji: odwzorowanie tabel bazy danych w systemie.</w:t>
        </w:r>
      </w:ins>
    </w:p>
    <w:p w14:paraId="6EA023C4" w14:textId="4F411842" w:rsidR="002A517F" w:rsidRDefault="002A517F">
      <w:pPr>
        <w:rPr>
          <w:ins w:id="14714" w:author="Okot" w:date="2020-04-01T14:35:00Z"/>
        </w:rPr>
        <w:pPrChange w:id="14715" w:author="Okot" w:date="2020-04-01T14:35:00Z">
          <w:pPr>
            <w:pStyle w:val="Nagwek2"/>
          </w:pPr>
        </w:pPrChange>
      </w:pPr>
      <w:ins w:id="14716" w:author="Okot" w:date="2020-04-01T14:33:00Z">
        <w:r>
          <w:lastRenderedPageBreak/>
          <w:t>Na ostatnim diagramie, umieszczonym po</w:t>
        </w:r>
      </w:ins>
      <w:r>
        <w:t>wy</w:t>
      </w:r>
      <w:ins w:id="14717" w:author="Okot" w:date="2020-04-01T14:33:00Z">
        <w:r>
          <w:t>żej widoczne s</w:t>
        </w:r>
      </w:ins>
      <w:ins w:id="14718" w:author="Okot" w:date="2020-04-01T14:34:00Z">
        <w:r>
          <w:t>ą modele – klasy będ</w:t>
        </w:r>
      </w:ins>
      <w:ins w:id="14719" w:author="Okot" w:date="2020-04-01T14:35:00Z">
        <w:r>
          <w:t xml:space="preserve">ące odwzorowaniem </w:t>
        </w:r>
      </w:ins>
      <w:ins w:id="14720" w:author="Okot" w:date="2020-04-01T14:49:00Z">
        <w:r>
          <w:t xml:space="preserve">tabel </w:t>
        </w:r>
      </w:ins>
      <w:ins w:id="14721" w:author="Okot" w:date="2020-04-01T14:35:00Z">
        <w:r>
          <w:t>bazy danych w systemie, ich relacji ze sobą oraz realizacj</w:t>
        </w:r>
      </w:ins>
      <w:ins w:id="14722" w:author="Okot" w:date="2020-04-01T14:49:00Z">
        <w:r>
          <w:t>ą</w:t>
        </w:r>
      </w:ins>
      <w:ins w:id="14723" w:author="Okot" w:date="2020-04-01T14:35:00Z">
        <w:r>
          <w:t xml:space="preserve"> interfejsu.</w:t>
        </w:r>
      </w:ins>
    </w:p>
    <w:p w14:paraId="57ACA3BE" w14:textId="6276A604" w:rsidR="001F5A8D" w:rsidRDefault="001F5A8D">
      <w:pPr>
        <w:rPr>
          <w:ins w:id="14724" w:author="Okot" w:date="2020-04-01T17:09:00Z"/>
        </w:rPr>
        <w:pPrChange w:id="14725" w:author="Okot" w:date="2020-03-31T13:47:00Z">
          <w:pPr>
            <w:pStyle w:val="Nagwek2"/>
          </w:pPr>
        </w:pPrChange>
      </w:pPr>
      <w:ins w:id="14726" w:author="Okot" w:date="2020-04-01T12:59:00Z">
        <w:r>
          <w:t xml:space="preserve">Najważniejszą funkcją realizowaną w tej iteracji będzie obliczanie zapotrzebowania użytkownika na składniki odżywcze. </w:t>
        </w:r>
      </w:ins>
      <w:ins w:id="14727" w:author="Okot" w:date="2020-04-01T13:00:00Z">
        <w:r>
          <w:t>Na poniższym schemacie blokowym przedstawiono jak przebiegać będzie ten proces.</w:t>
        </w:r>
      </w:ins>
    </w:p>
    <w:p w14:paraId="0B55BD62" w14:textId="77777777" w:rsidR="0036646E" w:rsidRDefault="0036646E">
      <w:pPr>
        <w:ind w:firstLine="0"/>
        <w:rPr>
          <w:ins w:id="14728" w:author="Okot" w:date="2020-04-01T17:09:00Z"/>
        </w:rPr>
        <w:pPrChange w:id="14729" w:author="Okot" w:date="2020-04-01T17:09:00Z">
          <w:pPr>
            <w:pStyle w:val="Nagwek2"/>
          </w:pPr>
        </w:pPrChange>
      </w:pPr>
    </w:p>
    <w:p w14:paraId="734F0A6D" w14:textId="0A887F8F" w:rsidR="0036646E" w:rsidRDefault="00737BF8">
      <w:pPr>
        <w:ind w:right="-1" w:firstLine="0"/>
        <w:jc w:val="left"/>
        <w:rPr>
          <w:ins w:id="14730" w:author="Okot" w:date="2020-04-01T13:00:00Z"/>
        </w:rPr>
        <w:pPrChange w:id="14731" w:author="Okot" w:date="2020-04-01T17:09:00Z">
          <w:pPr>
            <w:pStyle w:val="Nagwek2"/>
          </w:pPr>
        </w:pPrChange>
      </w:pPr>
      <w:r>
        <w:rPr>
          <w:noProof/>
          <w:lang w:eastAsia="pl-PL"/>
        </w:rPr>
        <w:drawing>
          <wp:inline distT="0" distB="0" distL="0" distR="0" wp14:anchorId="319257E8" wp14:editId="446B4EEB">
            <wp:extent cx="5590800" cy="4590000"/>
            <wp:effectExtent l="190500" t="190500" r="181610" b="19177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90800" cy="4590000"/>
                    </a:xfrm>
                    <a:prstGeom prst="rect">
                      <a:avLst/>
                    </a:prstGeom>
                    <a:ln>
                      <a:noFill/>
                    </a:ln>
                    <a:effectLst>
                      <a:outerShdw blurRad="190500" algn="tl" rotWithShape="0">
                        <a:srgbClr val="000000">
                          <a:alpha val="70000"/>
                        </a:srgbClr>
                      </a:outerShdw>
                    </a:effectLst>
                  </pic:spPr>
                </pic:pic>
              </a:graphicData>
            </a:graphic>
          </wp:inline>
        </w:drawing>
      </w:r>
    </w:p>
    <w:p w14:paraId="5BCC5913" w14:textId="77777777" w:rsidR="0036646E" w:rsidRDefault="0036646E" w:rsidP="0036646E">
      <w:pPr>
        <w:ind w:firstLine="0"/>
        <w:jc w:val="center"/>
      </w:pPr>
    </w:p>
    <w:p w14:paraId="1031D2F4" w14:textId="5BA2FA3C" w:rsidR="001F5A8D" w:rsidRDefault="0036646E">
      <w:pPr>
        <w:pPrChange w:id="14732"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33" w:author="Okot" w:date="2020-03-31T13:47:00Z"/>
        </w:rPr>
      </w:pPr>
    </w:p>
    <w:p w14:paraId="4681405D" w14:textId="1DB2D552" w:rsidR="00070C52" w:rsidRDefault="00070C52">
      <w:pPr>
        <w:pStyle w:val="Nagwek2"/>
        <w:rPr>
          <w:ins w:id="14734" w:author="Okot" w:date="2020-04-01T06:41:00Z"/>
        </w:rPr>
      </w:pPr>
      <w:ins w:id="14735" w:author="Okot" w:date="2020-03-31T13:47:00Z">
        <w:r>
          <w:t>5.4.4. Projekt testów</w:t>
        </w:r>
      </w:ins>
    </w:p>
    <w:p w14:paraId="45913FED" w14:textId="77777777" w:rsidR="00CA241A" w:rsidRDefault="00CA241A">
      <w:pPr>
        <w:rPr>
          <w:ins w:id="14736" w:author="Okot" w:date="2020-04-01T06:41:00Z"/>
        </w:rPr>
        <w:pPrChange w:id="14737" w:author="Okot" w:date="2020-04-01T06:41:00Z">
          <w:pPr>
            <w:pStyle w:val="Nagwek2"/>
          </w:pPr>
        </w:pPrChange>
      </w:pPr>
    </w:p>
    <w:p w14:paraId="704E3A91" w14:textId="615D66CB" w:rsidR="00CA241A" w:rsidRPr="00044E36" w:rsidRDefault="00CA241A">
      <w:pPr>
        <w:rPr>
          <w:ins w:id="14738" w:author="Okot" w:date="2020-03-31T13:47:00Z"/>
        </w:rPr>
        <w:pPrChange w:id="14739" w:author="Okot" w:date="2020-04-01T06:41:00Z">
          <w:pPr>
            <w:pStyle w:val="Nagwek2"/>
          </w:pPr>
        </w:pPrChange>
      </w:pPr>
      <w:ins w:id="14740" w:author="Okot" w:date="2020-04-01T06:41:00Z">
        <w:r>
          <w:t>Tak jak w poprzedniej iteracji, planuje się przeprowadzenie trzech rodzaj</w:t>
        </w:r>
      </w:ins>
      <w:ins w:id="14741" w:author="Okot" w:date="2020-04-01T06:42:00Z">
        <w:r>
          <w:t>ów testów: czarnej, szarej i białej skrzynki</w:t>
        </w:r>
        <w:r w:rsidR="00225ED8">
          <w:t>, żeby uzyskać pewność, że wszystko działa poprawnie z różnych punktów widzenia.</w:t>
        </w:r>
      </w:ins>
      <w:r w:rsidR="00767C22">
        <w:t xml:space="preserve"> Ponownie jak we wcześniejszym cyklu, zostaną zamieszczone jedynie przykłady każdego rodzaju testów.</w:t>
      </w:r>
    </w:p>
    <w:p w14:paraId="707C702C" w14:textId="026D8ED2" w:rsidR="00070C52" w:rsidRDefault="00070C52" w:rsidP="004E36C0">
      <w:pPr>
        <w:pStyle w:val="Nagwek2"/>
        <w:rPr>
          <w:ins w:id="14742" w:author="Okot" w:date="2020-03-31T13:48:00Z"/>
        </w:rPr>
      </w:pPr>
      <w:ins w:id="14743" w:author="Okot" w:date="2020-03-31T13:47:00Z">
        <w:r>
          <w:lastRenderedPageBreak/>
          <w:t>5.4.4.1. Projekt testów czarnej skrzynki</w:t>
        </w:r>
      </w:ins>
    </w:p>
    <w:p w14:paraId="0126F3FC" w14:textId="77777777" w:rsidR="00EB1ADF" w:rsidRDefault="00EB1ADF" w:rsidP="00EB1ADF">
      <w:pPr>
        <w:ind w:firstLine="0"/>
      </w:pPr>
    </w:p>
    <w:p w14:paraId="47E32E36" w14:textId="77777777" w:rsidR="004236AB" w:rsidRDefault="004236AB" w:rsidP="004236AB">
      <w:ins w:id="14744" w:author="Okot" w:date="2020-01-28T16:24:00Z">
        <w:r>
          <w:t xml:space="preserve">W ramach testów czarnej skrzynki </w:t>
        </w:r>
      </w:ins>
      <w:ins w:id="14745" w:author="Okot" w:date="2020-01-28T16:29:00Z">
        <w:r>
          <w:t>zostaną przeprowadzone testy funkcjonalne zgodnie poniższym scenariusz</w:t>
        </w:r>
      </w:ins>
      <w:r>
        <w:t>em</w:t>
      </w:r>
      <w:ins w:id="14746" w:author="Okot" w:date="2020-01-28T16:29:00Z">
        <w:r>
          <w:t>.</w:t>
        </w:r>
      </w:ins>
    </w:p>
    <w:p w14:paraId="25159433" w14:textId="77777777" w:rsidR="004236AB" w:rsidRDefault="004236AB" w:rsidP="00EB1ADF">
      <w:pPr>
        <w:ind w:firstLine="0"/>
      </w:pPr>
    </w:p>
    <w:p w14:paraId="4E15F790" w14:textId="2271663C" w:rsidR="00EB1ADF" w:rsidRDefault="00EB1ADF">
      <w:pPr>
        <w:ind w:firstLine="0"/>
        <w:rPr>
          <w:ins w:id="14747" w:author="Okot" w:date="2020-01-28T17:07:00Z"/>
        </w:rPr>
        <w:pPrChange w:id="14748" w:author="Okot" w:date="2020-01-28T17:07:00Z">
          <w:pPr>
            <w:pStyle w:val="Nagwek2"/>
          </w:pPr>
        </w:pPrChange>
      </w:pPr>
      <w:ins w:id="14749" w:author="Okot" w:date="2020-01-28T17:07:00Z">
        <w:r>
          <w:t>Tabela 5.</w:t>
        </w:r>
      </w:ins>
      <w:r>
        <w:t>19</w:t>
      </w:r>
      <w:ins w:id="14750" w:author="Okot" w:date="2020-01-28T17:07:00Z">
        <w:r>
          <w:t>.</w:t>
        </w:r>
      </w:ins>
    </w:p>
    <w:p w14:paraId="6ADA8984" w14:textId="1501CD20" w:rsidR="00F77B64" w:rsidRDefault="00EB1ADF" w:rsidP="00F77B64">
      <w:pPr>
        <w:ind w:firstLine="0"/>
      </w:pPr>
      <w:ins w:id="14751" w:author="Okot" w:date="2020-01-28T17:07:00Z">
        <w:r>
          <w:t>Scenariusz testowy dla przypadku użycia PU01</w:t>
        </w:r>
      </w:ins>
      <w:r>
        <w:t>4</w:t>
      </w:r>
      <w:ins w:id="14752" w:author="Okot" w:date="2020-01-28T17:08:00Z">
        <w:r>
          <w:t> (</w:t>
        </w:r>
      </w:ins>
      <w:r>
        <w:t>Żądanie wyliczenia zapotrzebowania</w:t>
      </w:r>
      <w:ins w:id="14753"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774758" w14:paraId="18247D5E" w14:textId="77777777" w:rsidTr="00774758">
        <w:trPr>
          <w:ins w:id="14754" w:author="Okot" w:date="2020-01-20T19:26:00Z"/>
        </w:trPr>
        <w:tc>
          <w:tcPr>
            <w:tcW w:w="1991" w:type="dxa"/>
          </w:tcPr>
          <w:p w14:paraId="4682F36B" w14:textId="17327A6C" w:rsidR="00774758" w:rsidRPr="00A12070" w:rsidRDefault="00774758" w:rsidP="007237D1">
            <w:pPr>
              <w:ind w:firstLine="0"/>
              <w:rPr>
                <w:ins w:id="14755" w:author="Okot" w:date="2020-01-20T19:26:00Z"/>
                <w:b/>
              </w:rPr>
            </w:pPr>
            <w:ins w:id="14756" w:author="Okot" w:date="2020-01-28T17:08:00Z">
              <w:r>
                <w:rPr>
                  <w:b/>
                </w:rPr>
                <w:t>PT</w:t>
              </w:r>
            </w:ins>
            <w:ins w:id="14757" w:author="Okot" w:date="2020-01-29T12:01:00Z">
              <w:r>
                <w:rPr>
                  <w:b/>
                </w:rPr>
                <w:t>-CZ-</w:t>
              </w:r>
            </w:ins>
            <w:ins w:id="14758" w:author="Okot" w:date="2020-01-28T17:08:00Z">
              <w:r>
                <w:rPr>
                  <w:b/>
                </w:rPr>
                <w:t>00</w:t>
              </w:r>
            </w:ins>
            <w:r>
              <w:rPr>
                <w:b/>
              </w:rPr>
              <w:t>2</w:t>
            </w:r>
          </w:p>
        </w:tc>
        <w:tc>
          <w:tcPr>
            <w:tcW w:w="7070" w:type="dxa"/>
            <w:gridSpan w:val="4"/>
          </w:tcPr>
          <w:p w14:paraId="28C13BEB" w14:textId="56C6536C" w:rsidR="00774758" w:rsidRPr="00A12070" w:rsidRDefault="00774758" w:rsidP="007237D1">
            <w:pPr>
              <w:ind w:firstLine="0"/>
              <w:rPr>
                <w:ins w:id="14759" w:author="Okot" w:date="2020-01-20T19:26:00Z"/>
                <w:b/>
                <w:i/>
              </w:rPr>
            </w:pPr>
            <w:ins w:id="14760" w:author="Okot" w:date="2020-01-20T19:26:00Z">
              <w:r>
                <w:rPr>
                  <w:b/>
                  <w:i/>
                </w:rPr>
                <w:t>Żądanie</w:t>
              </w:r>
              <w:r w:rsidRPr="00A12070">
                <w:rPr>
                  <w:b/>
                  <w:i/>
                </w:rPr>
                <w:t xml:space="preserve"> wyliczenia zapotrzebowania</w:t>
              </w:r>
            </w:ins>
          </w:p>
        </w:tc>
      </w:tr>
      <w:tr w:rsidR="00774758" w14:paraId="10F0BB39" w14:textId="77777777" w:rsidTr="00774758">
        <w:tc>
          <w:tcPr>
            <w:tcW w:w="1991" w:type="dxa"/>
          </w:tcPr>
          <w:p w14:paraId="3C960899" w14:textId="470C39B2" w:rsidR="00774758" w:rsidRDefault="00774758" w:rsidP="007237D1">
            <w:pPr>
              <w:ind w:firstLine="0"/>
              <w:rPr>
                <w:b/>
              </w:rPr>
            </w:pPr>
            <w:r>
              <w:rPr>
                <w:b/>
              </w:rPr>
              <w:t>Metodyka</w:t>
            </w:r>
          </w:p>
        </w:tc>
        <w:tc>
          <w:tcPr>
            <w:tcW w:w="7070" w:type="dxa"/>
            <w:gridSpan w:val="4"/>
          </w:tcPr>
          <w:p w14:paraId="62D498A4" w14:textId="3DD63BBD" w:rsidR="00774758" w:rsidRPr="00D424DB" w:rsidRDefault="00774758" w:rsidP="007237D1">
            <w:pPr>
              <w:ind w:firstLine="0"/>
              <w:rPr>
                <w:b/>
              </w:rPr>
            </w:pPr>
            <w:ins w:id="14761" w:author="Okot" w:date="2020-01-28T17:48:00Z">
              <w:r>
                <w:t>Podczas testu sprawdzane będą wszystkie formularze w aplikacji poprzez wprowadzanie ręcznie danych i intencjonalne wywoływanie komunikatów błędów.</w:t>
              </w:r>
            </w:ins>
          </w:p>
        </w:tc>
      </w:tr>
      <w:tr w:rsidR="00774758" w14:paraId="6D8B38EB" w14:textId="77777777" w:rsidTr="00774758">
        <w:tc>
          <w:tcPr>
            <w:tcW w:w="1991" w:type="dxa"/>
          </w:tcPr>
          <w:p w14:paraId="33A9DFA6" w14:textId="50EE4E9B" w:rsidR="00774758" w:rsidRDefault="00774758" w:rsidP="007237D1">
            <w:pPr>
              <w:ind w:firstLine="0"/>
              <w:rPr>
                <w:b/>
              </w:rPr>
            </w:pPr>
            <w:r>
              <w:rPr>
                <w:b/>
              </w:rPr>
              <w:t>Warunki początkowe</w:t>
            </w:r>
          </w:p>
        </w:tc>
        <w:tc>
          <w:tcPr>
            <w:tcW w:w="7070" w:type="dxa"/>
            <w:gridSpan w:val="4"/>
          </w:tcPr>
          <w:p w14:paraId="16F5C4CA" w14:textId="511E3225" w:rsidR="00774758" w:rsidRDefault="00774758" w:rsidP="007237D1">
            <w:pPr>
              <w:ind w:firstLine="0"/>
            </w:pPr>
            <w:r>
              <w:t>Użytkownik zalogowany znajduje się na stronie „Moje dane”</w:t>
            </w:r>
          </w:p>
        </w:tc>
      </w:tr>
      <w:tr w:rsidR="00774758" w14:paraId="0242A4FB" w14:textId="77777777" w:rsidTr="00774758">
        <w:trPr>
          <w:ins w:id="14762" w:author="Okot" w:date="2020-01-20T19:26:00Z"/>
        </w:trPr>
        <w:tc>
          <w:tcPr>
            <w:tcW w:w="1991" w:type="dxa"/>
          </w:tcPr>
          <w:p w14:paraId="352BB0C2" w14:textId="77777777" w:rsidR="00774758" w:rsidRPr="00A12070" w:rsidRDefault="00774758" w:rsidP="007237D1">
            <w:pPr>
              <w:ind w:firstLine="0"/>
              <w:rPr>
                <w:ins w:id="14763" w:author="Okot" w:date="2020-01-20T19:26:00Z"/>
                <w:b/>
              </w:rPr>
            </w:pPr>
            <w:ins w:id="14764" w:author="Okot" w:date="2020-01-20T19:26:00Z">
              <w:r w:rsidRPr="00A12070">
                <w:rPr>
                  <w:b/>
                </w:rPr>
                <w:t>Inicjacja</w:t>
              </w:r>
            </w:ins>
          </w:p>
        </w:tc>
        <w:tc>
          <w:tcPr>
            <w:tcW w:w="7070" w:type="dxa"/>
            <w:gridSpan w:val="4"/>
          </w:tcPr>
          <w:p w14:paraId="6828DA11" w14:textId="7807106F" w:rsidR="00774758" w:rsidRDefault="00774758" w:rsidP="007237D1">
            <w:pPr>
              <w:ind w:firstLine="0"/>
              <w:rPr>
                <w:ins w:id="14765" w:author="Okot" w:date="2020-01-20T19:26:00Z"/>
              </w:rPr>
            </w:pPr>
            <w:r>
              <w:t>Naciśnięcie przycisku „Wylicz zapotrzebowanie”.</w:t>
            </w:r>
          </w:p>
        </w:tc>
      </w:tr>
      <w:tr w:rsidR="00774758" w14:paraId="1E1B9DC3" w14:textId="77777777" w:rsidTr="00774758">
        <w:trPr>
          <w:ins w:id="14766" w:author="Okot" w:date="2020-01-20T19:26:00Z"/>
        </w:trPr>
        <w:tc>
          <w:tcPr>
            <w:tcW w:w="1991" w:type="dxa"/>
          </w:tcPr>
          <w:p w14:paraId="51BFECC0" w14:textId="77777777" w:rsidR="00774758" w:rsidRPr="00A12070" w:rsidRDefault="00774758" w:rsidP="007237D1">
            <w:pPr>
              <w:ind w:firstLine="0"/>
              <w:rPr>
                <w:ins w:id="14767" w:author="Okot" w:date="2020-01-20T19:26:00Z"/>
                <w:b/>
              </w:rPr>
            </w:pPr>
            <w:ins w:id="14768" w:author="Okot" w:date="2020-01-20T19:26:00Z">
              <w:r w:rsidRPr="00A12070">
                <w:rPr>
                  <w:b/>
                </w:rPr>
                <w:t>Warunki końcowe</w:t>
              </w:r>
            </w:ins>
          </w:p>
        </w:tc>
        <w:tc>
          <w:tcPr>
            <w:tcW w:w="7070" w:type="dxa"/>
            <w:gridSpan w:val="4"/>
          </w:tcPr>
          <w:p w14:paraId="4AEA6B1A" w14:textId="3DD3E7A8" w:rsidR="00774758" w:rsidRDefault="00774758" w:rsidP="007237D1">
            <w:pPr>
              <w:ind w:firstLine="0"/>
              <w:rPr>
                <w:ins w:id="14769" w:author="Okot" w:date="2020-01-20T19:26:00Z"/>
              </w:rPr>
            </w:pPr>
            <w:r>
              <w:t>Wyświetlenie okna z obliczoną proponowaną docelową kalorycznością, dającego użytkownikowi wybór: akceptacja lub modyfikacja.</w:t>
            </w:r>
          </w:p>
        </w:tc>
      </w:tr>
      <w:tr w:rsidR="00774758" w14:paraId="1C094E1F" w14:textId="77777777" w:rsidTr="00774758">
        <w:tc>
          <w:tcPr>
            <w:tcW w:w="1991" w:type="dxa"/>
          </w:tcPr>
          <w:p w14:paraId="207BBCE6" w14:textId="40BF1C26" w:rsidR="00774758" w:rsidRPr="00A12070" w:rsidRDefault="00774758" w:rsidP="007237D1">
            <w:pPr>
              <w:ind w:firstLine="0"/>
              <w:rPr>
                <w:b/>
              </w:rPr>
            </w:pPr>
            <w:r>
              <w:rPr>
                <w:b/>
              </w:rPr>
              <w:t>Etap</w:t>
            </w:r>
          </w:p>
        </w:tc>
        <w:tc>
          <w:tcPr>
            <w:tcW w:w="2682" w:type="dxa"/>
          </w:tcPr>
          <w:p w14:paraId="4AA4F997" w14:textId="033749C1" w:rsidR="00774758" w:rsidRPr="00774758" w:rsidRDefault="00774758" w:rsidP="007237D1">
            <w:pPr>
              <w:ind w:firstLine="0"/>
              <w:rPr>
                <w:b/>
              </w:rPr>
            </w:pPr>
            <w:r>
              <w:rPr>
                <w:b/>
              </w:rPr>
              <w:t>Oczekiwany rezultat</w:t>
            </w:r>
          </w:p>
        </w:tc>
        <w:tc>
          <w:tcPr>
            <w:tcW w:w="1418" w:type="dxa"/>
          </w:tcPr>
          <w:p w14:paraId="120A557C" w14:textId="191558B8" w:rsidR="00774758" w:rsidRPr="00774758" w:rsidRDefault="00774758" w:rsidP="007237D1">
            <w:pPr>
              <w:ind w:firstLine="0"/>
              <w:rPr>
                <w:b/>
              </w:rPr>
            </w:pPr>
            <w:r>
              <w:rPr>
                <w:b/>
              </w:rPr>
              <w:t>Wynik testu</w:t>
            </w:r>
          </w:p>
        </w:tc>
        <w:tc>
          <w:tcPr>
            <w:tcW w:w="1275" w:type="dxa"/>
          </w:tcPr>
          <w:p w14:paraId="3645EA93" w14:textId="2FCD41ED" w:rsidR="00774758" w:rsidRPr="00774758" w:rsidRDefault="00774758" w:rsidP="007237D1">
            <w:pPr>
              <w:ind w:firstLine="0"/>
              <w:rPr>
                <w:b/>
              </w:rPr>
            </w:pPr>
            <w:r>
              <w:rPr>
                <w:b/>
              </w:rPr>
              <w:t>Opis błędów</w:t>
            </w:r>
          </w:p>
        </w:tc>
        <w:tc>
          <w:tcPr>
            <w:tcW w:w="1695" w:type="dxa"/>
          </w:tcPr>
          <w:p w14:paraId="460A8125" w14:textId="6405F0A9" w:rsidR="00774758" w:rsidRPr="00774758" w:rsidRDefault="00774758" w:rsidP="007237D1">
            <w:pPr>
              <w:ind w:firstLine="0"/>
              <w:rPr>
                <w:b/>
              </w:rPr>
            </w:pPr>
            <w:r>
              <w:rPr>
                <w:b/>
              </w:rPr>
              <w:t>Działania naprawcze</w:t>
            </w:r>
          </w:p>
        </w:tc>
      </w:tr>
      <w:tr w:rsidR="00774758" w14:paraId="11765EFF" w14:textId="77777777" w:rsidTr="00774758">
        <w:trPr>
          <w:ins w:id="14770" w:author="Okot" w:date="2020-01-20T19:26:00Z"/>
        </w:trPr>
        <w:tc>
          <w:tcPr>
            <w:tcW w:w="1991" w:type="dxa"/>
          </w:tcPr>
          <w:p w14:paraId="605A7E6A" w14:textId="0AB0A39E" w:rsidR="00774758" w:rsidRDefault="00774758" w:rsidP="007237D1">
            <w:pPr>
              <w:ind w:firstLine="0"/>
              <w:rPr>
                <w:b/>
              </w:rPr>
            </w:pPr>
            <w:r>
              <w:rPr>
                <w:b/>
              </w:rPr>
              <w:t>SG 1</w:t>
            </w:r>
          </w:p>
          <w:p w14:paraId="24800919" w14:textId="3743CA07" w:rsidR="00774758" w:rsidRPr="00774758" w:rsidRDefault="00774758" w:rsidP="007237D1">
            <w:pPr>
              <w:ind w:firstLine="0"/>
              <w:rPr>
                <w:ins w:id="14771" w:author="Okot" w:date="2020-01-20T19:26:00Z"/>
                <w:b/>
                <w:i/>
              </w:rPr>
            </w:pPr>
            <w:r>
              <w:rPr>
                <w:b/>
                <w:i/>
              </w:rPr>
              <w:t>Wciśnięto przycisk „Wylicz zapotrzebowania”</w:t>
            </w:r>
          </w:p>
        </w:tc>
        <w:tc>
          <w:tcPr>
            <w:tcW w:w="2682" w:type="dxa"/>
          </w:tcPr>
          <w:p w14:paraId="692FF516" w14:textId="2003A1E4" w:rsidR="00774758" w:rsidRDefault="00774758" w:rsidP="007237D1">
            <w:pPr>
              <w:ind w:firstLine="0"/>
            </w:pPr>
            <w:r>
              <w:t>Wyświetlenie okna modalnego zawierającego propozycję dziennej docelowej kaloryczności oraz przyciski: do akceptacji oraz do modyfikacji</w:t>
            </w:r>
            <w:r w:rsidR="00E73582">
              <w:t>.</w:t>
            </w:r>
          </w:p>
        </w:tc>
        <w:tc>
          <w:tcPr>
            <w:tcW w:w="1418" w:type="dxa"/>
          </w:tcPr>
          <w:p w14:paraId="53DD1F61" w14:textId="77777777" w:rsidR="00774758" w:rsidRDefault="00774758" w:rsidP="007237D1">
            <w:pPr>
              <w:ind w:firstLine="0"/>
            </w:pPr>
          </w:p>
        </w:tc>
        <w:tc>
          <w:tcPr>
            <w:tcW w:w="1275" w:type="dxa"/>
          </w:tcPr>
          <w:p w14:paraId="74CE9331" w14:textId="77777777" w:rsidR="00774758" w:rsidRDefault="00774758" w:rsidP="007237D1">
            <w:pPr>
              <w:ind w:firstLine="0"/>
            </w:pPr>
          </w:p>
        </w:tc>
        <w:tc>
          <w:tcPr>
            <w:tcW w:w="1695" w:type="dxa"/>
          </w:tcPr>
          <w:p w14:paraId="5ECD9FC0" w14:textId="2A409458" w:rsidR="00774758" w:rsidRDefault="00774758" w:rsidP="007237D1">
            <w:pPr>
              <w:ind w:firstLine="0"/>
              <w:rPr>
                <w:ins w:id="14772" w:author="Okot" w:date="2020-01-20T19:26:00Z"/>
              </w:rPr>
            </w:pPr>
          </w:p>
        </w:tc>
      </w:tr>
      <w:tr w:rsidR="00774758" w14:paraId="6746A8CF" w14:textId="77777777" w:rsidTr="00774758">
        <w:trPr>
          <w:trHeight w:val="54"/>
          <w:ins w:id="14773" w:author="Okot" w:date="2020-01-20T19:26:00Z"/>
        </w:trPr>
        <w:tc>
          <w:tcPr>
            <w:tcW w:w="1991" w:type="dxa"/>
          </w:tcPr>
          <w:p w14:paraId="2A3086A6" w14:textId="22AA67D9" w:rsidR="00774758" w:rsidRDefault="00774758" w:rsidP="007237D1">
            <w:pPr>
              <w:ind w:firstLine="0"/>
              <w:rPr>
                <w:b/>
              </w:rPr>
            </w:pPr>
            <w:r>
              <w:rPr>
                <w:b/>
              </w:rPr>
              <w:t>SA 2.1.</w:t>
            </w:r>
          </w:p>
          <w:p w14:paraId="052712BD" w14:textId="31479385" w:rsidR="00774758" w:rsidRPr="00774758" w:rsidRDefault="00774758" w:rsidP="007237D1">
            <w:pPr>
              <w:ind w:firstLine="0"/>
              <w:rPr>
                <w:ins w:id="14774" w:author="Okot" w:date="2020-01-20T19:26:00Z"/>
                <w:b/>
                <w:i/>
              </w:rPr>
            </w:pPr>
            <w:r>
              <w:rPr>
                <w:b/>
                <w:i/>
              </w:rPr>
              <w:t>Nie wprowadzono wcześniej danych użytkownika</w:t>
            </w:r>
          </w:p>
        </w:tc>
        <w:tc>
          <w:tcPr>
            <w:tcW w:w="2682" w:type="dxa"/>
          </w:tcPr>
          <w:p w14:paraId="1FA8E433" w14:textId="1A7545CE" w:rsidR="00774758" w:rsidRDefault="00E73582" w:rsidP="007237D1">
            <w:pPr>
              <w:ind w:firstLine="0"/>
            </w:pPr>
            <w:r>
              <w:t xml:space="preserve">Wyświetlenie okna dialogowego z odpowiednim komunikatem błędu oraz zapytaniem czy użytkownik chce wprowadzić dane. </w:t>
            </w:r>
          </w:p>
        </w:tc>
        <w:tc>
          <w:tcPr>
            <w:tcW w:w="1418" w:type="dxa"/>
          </w:tcPr>
          <w:p w14:paraId="40E14028" w14:textId="77777777" w:rsidR="00774758" w:rsidRDefault="00774758" w:rsidP="007237D1">
            <w:pPr>
              <w:ind w:firstLine="0"/>
            </w:pPr>
          </w:p>
        </w:tc>
        <w:tc>
          <w:tcPr>
            <w:tcW w:w="1275" w:type="dxa"/>
          </w:tcPr>
          <w:p w14:paraId="5C281BE2" w14:textId="77777777" w:rsidR="00774758" w:rsidRDefault="00774758" w:rsidP="007237D1">
            <w:pPr>
              <w:ind w:firstLine="0"/>
            </w:pPr>
          </w:p>
        </w:tc>
        <w:tc>
          <w:tcPr>
            <w:tcW w:w="1695" w:type="dxa"/>
          </w:tcPr>
          <w:p w14:paraId="2BDD63B4" w14:textId="46666831" w:rsidR="00774758" w:rsidRDefault="00774758" w:rsidP="007237D1">
            <w:pPr>
              <w:ind w:firstLine="0"/>
              <w:rPr>
                <w:ins w:id="14775" w:author="Okot" w:date="2020-01-20T19:26:00Z"/>
              </w:rPr>
            </w:pPr>
          </w:p>
        </w:tc>
      </w:tr>
      <w:tr w:rsidR="00E73582" w14:paraId="54719232" w14:textId="77777777" w:rsidTr="00774758">
        <w:trPr>
          <w:trHeight w:val="54"/>
        </w:trPr>
        <w:tc>
          <w:tcPr>
            <w:tcW w:w="1991" w:type="dxa"/>
          </w:tcPr>
          <w:p w14:paraId="44FC2106" w14:textId="178BB5AE" w:rsidR="00E73582" w:rsidRDefault="00E73582" w:rsidP="007237D1">
            <w:pPr>
              <w:ind w:firstLine="0"/>
              <w:rPr>
                <w:b/>
              </w:rPr>
            </w:pPr>
            <w:r>
              <w:rPr>
                <w:b/>
              </w:rPr>
              <w:lastRenderedPageBreak/>
              <w:t>SA 2.1.1.</w:t>
            </w:r>
          </w:p>
          <w:p w14:paraId="7F786D6D" w14:textId="70340DD0" w:rsidR="00E73582" w:rsidRPr="00E73582" w:rsidRDefault="00E73582" w:rsidP="007237D1">
            <w:pPr>
              <w:ind w:firstLine="0"/>
              <w:rPr>
                <w:b/>
                <w:i/>
              </w:rPr>
            </w:pPr>
            <w:r>
              <w:rPr>
                <w:b/>
                <w:i/>
              </w:rPr>
              <w:t xml:space="preserve">Użytkownik wybiera, że nie chce wprowadzać danych </w:t>
            </w:r>
          </w:p>
        </w:tc>
        <w:tc>
          <w:tcPr>
            <w:tcW w:w="2682" w:type="dxa"/>
          </w:tcPr>
          <w:p w14:paraId="4A0AEB94" w14:textId="14213C7F" w:rsidR="00E73582" w:rsidRDefault="00E73582" w:rsidP="007237D1">
            <w:pPr>
              <w:ind w:firstLine="0"/>
            </w:pPr>
            <w:r>
              <w:t>Przekierowanie na stronę „Moje dane”. Zostaje ponowiony komunikat błędu.</w:t>
            </w:r>
          </w:p>
        </w:tc>
        <w:tc>
          <w:tcPr>
            <w:tcW w:w="1418" w:type="dxa"/>
          </w:tcPr>
          <w:p w14:paraId="1FFC65B5" w14:textId="77777777" w:rsidR="00E73582" w:rsidRDefault="00E73582" w:rsidP="007237D1">
            <w:pPr>
              <w:ind w:firstLine="0"/>
            </w:pPr>
          </w:p>
        </w:tc>
        <w:tc>
          <w:tcPr>
            <w:tcW w:w="1275" w:type="dxa"/>
          </w:tcPr>
          <w:p w14:paraId="30D69B89" w14:textId="77777777" w:rsidR="00E73582" w:rsidRDefault="00E73582" w:rsidP="007237D1">
            <w:pPr>
              <w:ind w:firstLine="0"/>
            </w:pPr>
          </w:p>
        </w:tc>
        <w:tc>
          <w:tcPr>
            <w:tcW w:w="1695" w:type="dxa"/>
          </w:tcPr>
          <w:p w14:paraId="341994E3" w14:textId="77777777" w:rsidR="00E73582" w:rsidRDefault="00E73582" w:rsidP="007237D1">
            <w:pPr>
              <w:ind w:firstLine="0"/>
            </w:pPr>
          </w:p>
        </w:tc>
      </w:tr>
      <w:tr w:rsidR="00E73582" w14:paraId="2A62F937" w14:textId="77777777" w:rsidTr="00774758">
        <w:trPr>
          <w:trHeight w:val="54"/>
        </w:trPr>
        <w:tc>
          <w:tcPr>
            <w:tcW w:w="1991" w:type="dxa"/>
          </w:tcPr>
          <w:p w14:paraId="7F9FF5D1" w14:textId="2E3BEE09" w:rsidR="00E73582" w:rsidRDefault="00E73582" w:rsidP="00E73582">
            <w:pPr>
              <w:ind w:firstLine="0"/>
              <w:rPr>
                <w:b/>
              </w:rPr>
            </w:pPr>
            <w:r>
              <w:rPr>
                <w:b/>
              </w:rPr>
              <w:t>SA 2.1.2.</w:t>
            </w:r>
          </w:p>
          <w:p w14:paraId="3AD25897" w14:textId="4C27ABF5" w:rsidR="00E73582" w:rsidRDefault="00E73582" w:rsidP="00E73582">
            <w:pPr>
              <w:ind w:firstLine="0"/>
              <w:rPr>
                <w:b/>
              </w:rPr>
            </w:pPr>
            <w:r>
              <w:rPr>
                <w:b/>
                <w:i/>
              </w:rPr>
              <w:t>Użytkownik wybiera, że chce wprowadzać danych</w:t>
            </w:r>
          </w:p>
        </w:tc>
        <w:tc>
          <w:tcPr>
            <w:tcW w:w="2682" w:type="dxa"/>
          </w:tcPr>
          <w:p w14:paraId="329D6A01" w14:textId="0FC14475" w:rsidR="00E73582" w:rsidRDefault="00E73582" w:rsidP="007237D1">
            <w:pPr>
              <w:ind w:firstLine="0"/>
            </w:pPr>
            <w:r>
              <w:t>Wyświetlenie formularza wprowadzania danych użytkownika.</w:t>
            </w:r>
          </w:p>
        </w:tc>
        <w:tc>
          <w:tcPr>
            <w:tcW w:w="1418" w:type="dxa"/>
          </w:tcPr>
          <w:p w14:paraId="5BF87756" w14:textId="77777777" w:rsidR="00E73582" w:rsidRDefault="00E73582" w:rsidP="007237D1">
            <w:pPr>
              <w:ind w:firstLine="0"/>
            </w:pPr>
          </w:p>
        </w:tc>
        <w:tc>
          <w:tcPr>
            <w:tcW w:w="1275" w:type="dxa"/>
          </w:tcPr>
          <w:p w14:paraId="66070950" w14:textId="77777777" w:rsidR="00E73582" w:rsidRDefault="00E73582" w:rsidP="007237D1">
            <w:pPr>
              <w:ind w:firstLine="0"/>
            </w:pPr>
          </w:p>
        </w:tc>
        <w:tc>
          <w:tcPr>
            <w:tcW w:w="1695" w:type="dxa"/>
          </w:tcPr>
          <w:p w14:paraId="36FD318F" w14:textId="77777777" w:rsidR="00E73582" w:rsidRDefault="00E73582" w:rsidP="007237D1">
            <w:pPr>
              <w:ind w:firstLine="0"/>
            </w:pPr>
          </w:p>
        </w:tc>
      </w:tr>
      <w:tr w:rsidR="00E73582" w14:paraId="6CA1BBD2" w14:textId="77777777" w:rsidTr="00774758">
        <w:trPr>
          <w:trHeight w:val="54"/>
        </w:trPr>
        <w:tc>
          <w:tcPr>
            <w:tcW w:w="1991" w:type="dxa"/>
          </w:tcPr>
          <w:p w14:paraId="7A2C7AF1" w14:textId="61AB37D6" w:rsidR="00E73582" w:rsidRDefault="00E73582" w:rsidP="00E73582">
            <w:pPr>
              <w:ind w:firstLine="0"/>
              <w:rPr>
                <w:b/>
              </w:rPr>
            </w:pPr>
            <w:r>
              <w:rPr>
                <w:b/>
              </w:rPr>
              <w:t>SA 2.2.</w:t>
            </w:r>
          </w:p>
          <w:p w14:paraId="5CA19F90" w14:textId="28F79066" w:rsidR="00E73582" w:rsidRDefault="00E73582" w:rsidP="00E73582">
            <w:pPr>
              <w:ind w:firstLine="0"/>
              <w:rPr>
                <w:b/>
              </w:rPr>
            </w:pPr>
            <w:r>
              <w:rPr>
                <w:b/>
                <w:i/>
              </w:rPr>
              <w:t>Nie określono celu</w:t>
            </w:r>
          </w:p>
        </w:tc>
        <w:tc>
          <w:tcPr>
            <w:tcW w:w="2682" w:type="dxa"/>
          </w:tcPr>
          <w:p w14:paraId="3F7341DC" w14:textId="01124DA5" w:rsidR="00E73582" w:rsidRDefault="00E73582" w:rsidP="00E73582">
            <w:pPr>
              <w:ind w:firstLine="0"/>
            </w:pPr>
            <w:r>
              <w:t xml:space="preserve">Wyświetlenie okna dialogowego z odpowiednim komunikatem błędu oraz zapytaniem czy użytkownik chce wprowadzić cel. </w:t>
            </w:r>
          </w:p>
        </w:tc>
        <w:tc>
          <w:tcPr>
            <w:tcW w:w="1418" w:type="dxa"/>
          </w:tcPr>
          <w:p w14:paraId="43B27A00" w14:textId="77777777" w:rsidR="00E73582" w:rsidRDefault="00E73582" w:rsidP="00E73582">
            <w:pPr>
              <w:ind w:firstLine="0"/>
            </w:pPr>
          </w:p>
        </w:tc>
        <w:tc>
          <w:tcPr>
            <w:tcW w:w="1275" w:type="dxa"/>
          </w:tcPr>
          <w:p w14:paraId="30FF2D1D" w14:textId="77777777" w:rsidR="00E73582" w:rsidRDefault="00E73582" w:rsidP="00E73582">
            <w:pPr>
              <w:ind w:firstLine="0"/>
            </w:pPr>
          </w:p>
        </w:tc>
        <w:tc>
          <w:tcPr>
            <w:tcW w:w="1695" w:type="dxa"/>
          </w:tcPr>
          <w:p w14:paraId="48728694" w14:textId="77777777" w:rsidR="00E73582" w:rsidRDefault="00E73582" w:rsidP="00E73582">
            <w:pPr>
              <w:ind w:firstLine="0"/>
            </w:pPr>
          </w:p>
        </w:tc>
      </w:tr>
      <w:tr w:rsidR="00E73582" w14:paraId="5436B965" w14:textId="77777777" w:rsidTr="00774758">
        <w:trPr>
          <w:trHeight w:val="54"/>
        </w:trPr>
        <w:tc>
          <w:tcPr>
            <w:tcW w:w="1991" w:type="dxa"/>
          </w:tcPr>
          <w:p w14:paraId="7250D481" w14:textId="4B7E7A3C" w:rsidR="00E73582" w:rsidRDefault="00E73582" w:rsidP="00E73582">
            <w:pPr>
              <w:ind w:firstLine="0"/>
              <w:rPr>
                <w:b/>
              </w:rPr>
            </w:pPr>
            <w:r>
              <w:rPr>
                <w:b/>
              </w:rPr>
              <w:t>SA 2.2.1.</w:t>
            </w:r>
          </w:p>
          <w:p w14:paraId="288CF39D" w14:textId="5A729A00" w:rsidR="00E73582" w:rsidRDefault="00E73582" w:rsidP="00E73582">
            <w:pPr>
              <w:ind w:firstLine="0"/>
              <w:rPr>
                <w:b/>
              </w:rPr>
            </w:pPr>
            <w:r>
              <w:rPr>
                <w:b/>
                <w:i/>
              </w:rPr>
              <w:t xml:space="preserve">Użytkownik wybiera, że nie chce wprowadzać celu </w:t>
            </w:r>
          </w:p>
        </w:tc>
        <w:tc>
          <w:tcPr>
            <w:tcW w:w="2682" w:type="dxa"/>
          </w:tcPr>
          <w:p w14:paraId="426AA567" w14:textId="0C92EEAB" w:rsidR="00E73582" w:rsidRDefault="00E73582" w:rsidP="00E73582">
            <w:pPr>
              <w:ind w:firstLine="0"/>
            </w:pPr>
            <w:r>
              <w:t>Przekierowanie na stronę „Moje dane”. Zostaje ponowiony komunikat błędu.</w:t>
            </w:r>
          </w:p>
        </w:tc>
        <w:tc>
          <w:tcPr>
            <w:tcW w:w="1418" w:type="dxa"/>
          </w:tcPr>
          <w:p w14:paraId="10583251" w14:textId="77777777" w:rsidR="00E73582" w:rsidRDefault="00E73582" w:rsidP="00E73582">
            <w:pPr>
              <w:ind w:firstLine="0"/>
            </w:pPr>
          </w:p>
        </w:tc>
        <w:tc>
          <w:tcPr>
            <w:tcW w:w="1275" w:type="dxa"/>
          </w:tcPr>
          <w:p w14:paraId="228F155C" w14:textId="77777777" w:rsidR="00E73582" w:rsidRDefault="00E73582" w:rsidP="00E73582">
            <w:pPr>
              <w:ind w:firstLine="0"/>
            </w:pPr>
          </w:p>
        </w:tc>
        <w:tc>
          <w:tcPr>
            <w:tcW w:w="1695" w:type="dxa"/>
          </w:tcPr>
          <w:p w14:paraId="66332C48" w14:textId="77777777" w:rsidR="00E73582" w:rsidRDefault="00E73582" w:rsidP="00E73582">
            <w:pPr>
              <w:ind w:firstLine="0"/>
            </w:pPr>
          </w:p>
        </w:tc>
      </w:tr>
      <w:tr w:rsidR="00E73582" w14:paraId="5A0C0F8D" w14:textId="77777777" w:rsidTr="00774758">
        <w:trPr>
          <w:trHeight w:val="54"/>
        </w:trPr>
        <w:tc>
          <w:tcPr>
            <w:tcW w:w="1991" w:type="dxa"/>
          </w:tcPr>
          <w:p w14:paraId="066094BE" w14:textId="1A836BA7" w:rsidR="00E73582" w:rsidRDefault="00E73582" w:rsidP="00E73582">
            <w:pPr>
              <w:ind w:firstLine="0"/>
              <w:rPr>
                <w:b/>
              </w:rPr>
            </w:pPr>
            <w:r>
              <w:rPr>
                <w:b/>
              </w:rPr>
              <w:t>SA 2.2.2.</w:t>
            </w:r>
          </w:p>
          <w:p w14:paraId="3814B321" w14:textId="767B35AA" w:rsidR="00E73582" w:rsidRDefault="00E73582" w:rsidP="00E73582">
            <w:pPr>
              <w:ind w:firstLine="0"/>
              <w:rPr>
                <w:b/>
              </w:rPr>
            </w:pPr>
            <w:r>
              <w:rPr>
                <w:b/>
                <w:i/>
              </w:rPr>
              <w:t>Użytkownik wybiera, że chce wprowadzić cel</w:t>
            </w:r>
          </w:p>
        </w:tc>
        <w:tc>
          <w:tcPr>
            <w:tcW w:w="2682" w:type="dxa"/>
          </w:tcPr>
          <w:p w14:paraId="0D28D408" w14:textId="47090C3F" w:rsidR="00E73582" w:rsidRDefault="00E73582" w:rsidP="00E73582">
            <w:pPr>
              <w:ind w:firstLine="0"/>
            </w:pPr>
            <w:r>
              <w:t>Przekierowanie na stronę „Moje dane” z zaznaczonym formularzem wyboru celu.</w:t>
            </w:r>
          </w:p>
        </w:tc>
        <w:tc>
          <w:tcPr>
            <w:tcW w:w="1418" w:type="dxa"/>
          </w:tcPr>
          <w:p w14:paraId="725ADE9E" w14:textId="77777777" w:rsidR="00E73582" w:rsidRDefault="00E73582" w:rsidP="00E73582">
            <w:pPr>
              <w:ind w:firstLine="0"/>
            </w:pPr>
          </w:p>
        </w:tc>
        <w:tc>
          <w:tcPr>
            <w:tcW w:w="1275" w:type="dxa"/>
          </w:tcPr>
          <w:p w14:paraId="231B3794" w14:textId="77777777" w:rsidR="00E73582" w:rsidRDefault="00E73582" w:rsidP="00E73582">
            <w:pPr>
              <w:ind w:firstLine="0"/>
            </w:pPr>
          </w:p>
        </w:tc>
        <w:tc>
          <w:tcPr>
            <w:tcW w:w="1695" w:type="dxa"/>
          </w:tcPr>
          <w:p w14:paraId="662FFD0F" w14:textId="77777777" w:rsidR="00E73582" w:rsidRDefault="00E73582" w:rsidP="00E73582">
            <w:pPr>
              <w:ind w:firstLine="0"/>
            </w:pPr>
          </w:p>
        </w:tc>
      </w:tr>
      <w:tr w:rsidR="00E73582" w14:paraId="4802244E" w14:textId="77777777" w:rsidTr="00774758">
        <w:trPr>
          <w:trHeight w:val="54"/>
        </w:trPr>
        <w:tc>
          <w:tcPr>
            <w:tcW w:w="1991" w:type="dxa"/>
          </w:tcPr>
          <w:p w14:paraId="5FAA4F6D" w14:textId="23B5FAB7" w:rsidR="00E73582" w:rsidRDefault="00E73582" w:rsidP="00E73582">
            <w:pPr>
              <w:ind w:firstLine="0"/>
              <w:rPr>
                <w:b/>
              </w:rPr>
            </w:pPr>
            <w:r>
              <w:rPr>
                <w:b/>
              </w:rPr>
              <w:t>SA 2.3.</w:t>
            </w:r>
          </w:p>
          <w:p w14:paraId="28B8589C" w14:textId="1B04573B" w:rsidR="00E73582" w:rsidRPr="00E73582" w:rsidRDefault="00E73582" w:rsidP="00E73582">
            <w:pPr>
              <w:ind w:firstLine="0"/>
              <w:rPr>
                <w:b/>
                <w:i/>
              </w:rPr>
            </w:pPr>
            <w:r>
              <w:rPr>
                <w:b/>
                <w:i/>
              </w:rPr>
              <w:t>Nie określono stopnia aktywności fizycznej</w:t>
            </w:r>
          </w:p>
        </w:tc>
        <w:tc>
          <w:tcPr>
            <w:tcW w:w="2682" w:type="dxa"/>
          </w:tcPr>
          <w:p w14:paraId="432C3309" w14:textId="368C6165" w:rsidR="00E73582" w:rsidRDefault="00E73582" w:rsidP="00E73582">
            <w:pPr>
              <w:ind w:firstLine="0"/>
            </w:pPr>
            <w:r>
              <w:t xml:space="preserve">Wyświetlenie okna dialogowego z odpowiednim komunikatem błędu oraz zapytaniem czy użytkownik chce określić </w:t>
            </w:r>
            <w:r>
              <w:lastRenderedPageBreak/>
              <w:t>swój stopień aktywności fizycznej.</w:t>
            </w:r>
          </w:p>
        </w:tc>
        <w:tc>
          <w:tcPr>
            <w:tcW w:w="1418" w:type="dxa"/>
          </w:tcPr>
          <w:p w14:paraId="11AEBC5C" w14:textId="77777777" w:rsidR="00E73582" w:rsidRDefault="00E73582" w:rsidP="00E73582">
            <w:pPr>
              <w:ind w:firstLine="0"/>
            </w:pPr>
          </w:p>
        </w:tc>
        <w:tc>
          <w:tcPr>
            <w:tcW w:w="1275" w:type="dxa"/>
          </w:tcPr>
          <w:p w14:paraId="777CD1F6" w14:textId="77777777" w:rsidR="00E73582" w:rsidRDefault="00E73582" w:rsidP="00E73582">
            <w:pPr>
              <w:ind w:firstLine="0"/>
            </w:pPr>
          </w:p>
        </w:tc>
        <w:tc>
          <w:tcPr>
            <w:tcW w:w="1695" w:type="dxa"/>
          </w:tcPr>
          <w:p w14:paraId="0A8FC195" w14:textId="77777777" w:rsidR="00E73582" w:rsidRDefault="00E73582" w:rsidP="00E73582">
            <w:pPr>
              <w:ind w:firstLine="0"/>
            </w:pPr>
          </w:p>
        </w:tc>
      </w:tr>
      <w:tr w:rsidR="00E73582" w14:paraId="3258E49F" w14:textId="77777777" w:rsidTr="00774758">
        <w:trPr>
          <w:trHeight w:val="54"/>
        </w:trPr>
        <w:tc>
          <w:tcPr>
            <w:tcW w:w="1991" w:type="dxa"/>
          </w:tcPr>
          <w:p w14:paraId="29C7E3BE" w14:textId="421AF5D6" w:rsidR="00E73582" w:rsidRDefault="00E73582" w:rsidP="00E73582">
            <w:pPr>
              <w:ind w:firstLine="0"/>
              <w:rPr>
                <w:b/>
              </w:rPr>
            </w:pPr>
            <w:r>
              <w:rPr>
                <w:b/>
              </w:rPr>
              <w:t>SA 2.3.1.</w:t>
            </w:r>
          </w:p>
          <w:p w14:paraId="4EF30B4B" w14:textId="0A3FDBA6" w:rsidR="00E73582" w:rsidRDefault="00E73582" w:rsidP="00E73582">
            <w:pPr>
              <w:ind w:firstLine="0"/>
              <w:rPr>
                <w:b/>
              </w:rPr>
            </w:pPr>
            <w:r>
              <w:rPr>
                <w:b/>
                <w:i/>
              </w:rPr>
              <w:t>Użytkownik wybiera, że nie chce wprowadzać swojej aktywności fizycznej</w:t>
            </w:r>
          </w:p>
        </w:tc>
        <w:tc>
          <w:tcPr>
            <w:tcW w:w="2682" w:type="dxa"/>
          </w:tcPr>
          <w:p w14:paraId="5D052C6A" w14:textId="5730089D" w:rsidR="00E73582" w:rsidRDefault="00E73582" w:rsidP="00E73582">
            <w:pPr>
              <w:ind w:firstLine="0"/>
            </w:pPr>
            <w:r>
              <w:t>Przekierowanie na stronę „Moje dane”. Zostaje ponowiony komunikat błędu.</w:t>
            </w:r>
          </w:p>
        </w:tc>
        <w:tc>
          <w:tcPr>
            <w:tcW w:w="1418" w:type="dxa"/>
          </w:tcPr>
          <w:p w14:paraId="2A85B520" w14:textId="77777777" w:rsidR="00E73582" w:rsidRDefault="00E73582" w:rsidP="00E73582">
            <w:pPr>
              <w:ind w:firstLine="0"/>
            </w:pPr>
          </w:p>
        </w:tc>
        <w:tc>
          <w:tcPr>
            <w:tcW w:w="1275" w:type="dxa"/>
          </w:tcPr>
          <w:p w14:paraId="66826590" w14:textId="77777777" w:rsidR="00E73582" w:rsidRDefault="00E73582" w:rsidP="00E73582">
            <w:pPr>
              <w:ind w:firstLine="0"/>
            </w:pPr>
          </w:p>
        </w:tc>
        <w:tc>
          <w:tcPr>
            <w:tcW w:w="1695" w:type="dxa"/>
          </w:tcPr>
          <w:p w14:paraId="337F3675" w14:textId="77777777" w:rsidR="00E73582" w:rsidRDefault="00E73582" w:rsidP="00E73582">
            <w:pPr>
              <w:ind w:firstLine="0"/>
            </w:pPr>
          </w:p>
        </w:tc>
      </w:tr>
      <w:tr w:rsidR="00E73582" w14:paraId="4AAF01FC" w14:textId="77777777" w:rsidTr="00774758">
        <w:trPr>
          <w:trHeight w:val="54"/>
        </w:trPr>
        <w:tc>
          <w:tcPr>
            <w:tcW w:w="1991" w:type="dxa"/>
          </w:tcPr>
          <w:p w14:paraId="6BBE334B" w14:textId="6CB163EE" w:rsidR="00E73582" w:rsidRDefault="00E73582" w:rsidP="00E73582">
            <w:pPr>
              <w:ind w:firstLine="0"/>
              <w:rPr>
                <w:b/>
              </w:rPr>
            </w:pPr>
            <w:r>
              <w:rPr>
                <w:b/>
              </w:rPr>
              <w:t>SA 2.3.2.</w:t>
            </w:r>
          </w:p>
          <w:p w14:paraId="5A5FFF62" w14:textId="56331E7E" w:rsidR="00E73582" w:rsidRDefault="00E73582" w:rsidP="00E73582">
            <w:pPr>
              <w:ind w:firstLine="0"/>
              <w:rPr>
                <w:b/>
              </w:rPr>
            </w:pPr>
            <w:r>
              <w:rPr>
                <w:b/>
                <w:i/>
              </w:rPr>
              <w:t>Użytkownik wybiera, że chce wprowadzić swój stopień aktywności fizycznej</w:t>
            </w:r>
          </w:p>
        </w:tc>
        <w:tc>
          <w:tcPr>
            <w:tcW w:w="2682" w:type="dxa"/>
          </w:tcPr>
          <w:p w14:paraId="2FD530B6" w14:textId="2B5F6AE8" w:rsidR="00E73582" w:rsidRDefault="00F22B97" w:rsidP="00E73582">
            <w:pPr>
              <w:ind w:firstLine="0"/>
            </w:pPr>
            <w:ins w:id="14776" w:author="Okot" w:date="2020-04-16T11:14:00Z">
              <w:r>
                <w:t>Przekierowanie na stronę „Moje dane” oraz wyświetlenie komunikatu przypominającego o wybraniu stopnia aktywności fizycznej.</w:t>
              </w:r>
            </w:ins>
            <w:del w:id="14777" w:author="Okot" w:date="2020-04-16T11:14:00Z">
              <w:r w:rsidR="00E73582" w:rsidDel="00F22B97">
                <w:delText>Przekierowanie na stronę „Moje dane” z zaznaczonym formularzem wyboru stopnia aktywności fizycznej.</w:delText>
              </w:r>
            </w:del>
          </w:p>
        </w:tc>
        <w:tc>
          <w:tcPr>
            <w:tcW w:w="1418" w:type="dxa"/>
          </w:tcPr>
          <w:p w14:paraId="20BA955A" w14:textId="77777777" w:rsidR="00E73582" w:rsidRDefault="00E73582" w:rsidP="00E73582">
            <w:pPr>
              <w:ind w:firstLine="0"/>
            </w:pPr>
          </w:p>
        </w:tc>
        <w:tc>
          <w:tcPr>
            <w:tcW w:w="1275" w:type="dxa"/>
          </w:tcPr>
          <w:p w14:paraId="3100725E" w14:textId="77777777" w:rsidR="00E73582" w:rsidRDefault="00E73582" w:rsidP="00E73582">
            <w:pPr>
              <w:ind w:firstLine="0"/>
            </w:pPr>
          </w:p>
        </w:tc>
        <w:tc>
          <w:tcPr>
            <w:tcW w:w="1695" w:type="dxa"/>
          </w:tcPr>
          <w:p w14:paraId="79303D5D" w14:textId="77777777" w:rsidR="00E73582" w:rsidRDefault="00E73582" w:rsidP="00E73582">
            <w:pPr>
              <w:ind w:firstLine="0"/>
            </w:pPr>
          </w:p>
        </w:tc>
      </w:tr>
      <w:tr w:rsidR="00AF694D" w14:paraId="2DD9257B" w14:textId="77777777" w:rsidTr="00774758">
        <w:trPr>
          <w:trHeight w:val="54"/>
        </w:trPr>
        <w:tc>
          <w:tcPr>
            <w:tcW w:w="1991" w:type="dxa"/>
          </w:tcPr>
          <w:p w14:paraId="4C1C9498" w14:textId="2C19C247" w:rsidR="00AF694D" w:rsidRDefault="00AF694D" w:rsidP="00AF694D">
            <w:pPr>
              <w:ind w:firstLine="0"/>
              <w:rPr>
                <w:b/>
              </w:rPr>
            </w:pPr>
            <w:r>
              <w:rPr>
                <w:b/>
              </w:rPr>
              <w:t>SA 2.4.</w:t>
            </w:r>
          </w:p>
          <w:p w14:paraId="717D7539" w14:textId="76A35250" w:rsidR="00AF694D" w:rsidRDefault="00AF694D" w:rsidP="00AF694D">
            <w:pPr>
              <w:ind w:firstLine="0"/>
              <w:rPr>
                <w:b/>
              </w:rPr>
            </w:pPr>
            <w:r>
              <w:rPr>
                <w:b/>
                <w:i/>
              </w:rPr>
              <w:t>Nie wprowadzono wcześniej wymiarów użytkownika</w:t>
            </w:r>
          </w:p>
        </w:tc>
        <w:tc>
          <w:tcPr>
            <w:tcW w:w="2682" w:type="dxa"/>
          </w:tcPr>
          <w:p w14:paraId="7506F773" w14:textId="112AC5B2" w:rsidR="00AF694D" w:rsidRDefault="00AF694D" w:rsidP="00AF694D">
            <w:pPr>
              <w:ind w:firstLine="0"/>
            </w:pPr>
            <w:r>
              <w:t xml:space="preserve">Wyświetlenie okna dialogowego z odpowiednim komunikatem błędu oraz zapytaniem czy użytkownik chce wprowadzić swoje wymiary. </w:t>
            </w:r>
          </w:p>
        </w:tc>
        <w:tc>
          <w:tcPr>
            <w:tcW w:w="1418" w:type="dxa"/>
          </w:tcPr>
          <w:p w14:paraId="274FFEC6" w14:textId="77777777" w:rsidR="00AF694D" w:rsidRDefault="00AF694D" w:rsidP="00AF694D">
            <w:pPr>
              <w:ind w:firstLine="0"/>
            </w:pPr>
          </w:p>
        </w:tc>
        <w:tc>
          <w:tcPr>
            <w:tcW w:w="1275" w:type="dxa"/>
          </w:tcPr>
          <w:p w14:paraId="42EDBF7B" w14:textId="77777777" w:rsidR="00AF694D" w:rsidRDefault="00AF694D" w:rsidP="00AF694D">
            <w:pPr>
              <w:ind w:firstLine="0"/>
            </w:pPr>
          </w:p>
        </w:tc>
        <w:tc>
          <w:tcPr>
            <w:tcW w:w="1695" w:type="dxa"/>
          </w:tcPr>
          <w:p w14:paraId="35D7AB73" w14:textId="77777777" w:rsidR="00AF694D" w:rsidRDefault="00AF694D" w:rsidP="00AF694D">
            <w:pPr>
              <w:ind w:firstLine="0"/>
            </w:pPr>
          </w:p>
        </w:tc>
      </w:tr>
      <w:tr w:rsidR="0002246C" w14:paraId="36D4B1BE" w14:textId="77777777" w:rsidTr="00774758">
        <w:trPr>
          <w:trHeight w:val="54"/>
        </w:trPr>
        <w:tc>
          <w:tcPr>
            <w:tcW w:w="1991" w:type="dxa"/>
          </w:tcPr>
          <w:p w14:paraId="72665D88" w14:textId="23178ADD" w:rsidR="0002246C" w:rsidRDefault="0002246C" w:rsidP="0002246C">
            <w:pPr>
              <w:ind w:firstLine="0"/>
              <w:rPr>
                <w:b/>
              </w:rPr>
            </w:pPr>
            <w:r>
              <w:rPr>
                <w:b/>
              </w:rPr>
              <w:t>SA 2.4.1.</w:t>
            </w:r>
          </w:p>
          <w:p w14:paraId="16330C6F" w14:textId="718F85E6" w:rsidR="0002246C" w:rsidRDefault="0002246C" w:rsidP="0002246C">
            <w:pPr>
              <w:ind w:firstLine="0"/>
              <w:rPr>
                <w:b/>
              </w:rPr>
            </w:pPr>
            <w:r>
              <w:rPr>
                <w:b/>
                <w:i/>
              </w:rPr>
              <w:t xml:space="preserve">Użytkownik wybiera, że nie chce wprowadzać swoich wymiarów </w:t>
            </w:r>
          </w:p>
        </w:tc>
        <w:tc>
          <w:tcPr>
            <w:tcW w:w="2682" w:type="dxa"/>
          </w:tcPr>
          <w:p w14:paraId="3F70BF23" w14:textId="30652F02" w:rsidR="0002246C" w:rsidRDefault="0002246C" w:rsidP="0002246C">
            <w:pPr>
              <w:ind w:firstLine="0"/>
            </w:pPr>
            <w:r>
              <w:t>Przekierowanie na stronę „Moje dane”. Zostaje ponowiony komunikat błędu.</w:t>
            </w:r>
          </w:p>
        </w:tc>
        <w:tc>
          <w:tcPr>
            <w:tcW w:w="1418" w:type="dxa"/>
          </w:tcPr>
          <w:p w14:paraId="6361801F" w14:textId="77777777" w:rsidR="0002246C" w:rsidRDefault="0002246C" w:rsidP="0002246C">
            <w:pPr>
              <w:ind w:firstLine="0"/>
            </w:pPr>
          </w:p>
        </w:tc>
        <w:tc>
          <w:tcPr>
            <w:tcW w:w="1275" w:type="dxa"/>
          </w:tcPr>
          <w:p w14:paraId="2E7D205F" w14:textId="77777777" w:rsidR="0002246C" w:rsidRDefault="0002246C" w:rsidP="0002246C">
            <w:pPr>
              <w:ind w:firstLine="0"/>
            </w:pPr>
          </w:p>
        </w:tc>
        <w:tc>
          <w:tcPr>
            <w:tcW w:w="1695" w:type="dxa"/>
          </w:tcPr>
          <w:p w14:paraId="114FA0B3" w14:textId="77777777" w:rsidR="0002246C" w:rsidRDefault="0002246C" w:rsidP="0002246C">
            <w:pPr>
              <w:ind w:firstLine="0"/>
            </w:pPr>
          </w:p>
        </w:tc>
      </w:tr>
      <w:tr w:rsidR="0002246C" w14:paraId="02904958" w14:textId="77777777" w:rsidTr="00774758">
        <w:trPr>
          <w:trHeight w:val="54"/>
        </w:trPr>
        <w:tc>
          <w:tcPr>
            <w:tcW w:w="1991" w:type="dxa"/>
          </w:tcPr>
          <w:p w14:paraId="331A2E67" w14:textId="77777777" w:rsidR="0002246C" w:rsidRDefault="0002246C" w:rsidP="0002246C">
            <w:pPr>
              <w:ind w:firstLine="0"/>
              <w:rPr>
                <w:b/>
              </w:rPr>
            </w:pPr>
            <w:r>
              <w:rPr>
                <w:b/>
              </w:rPr>
              <w:t>SA 2.1.2.</w:t>
            </w:r>
          </w:p>
          <w:p w14:paraId="20C2E974" w14:textId="5495286E" w:rsidR="0002246C" w:rsidRDefault="0002246C" w:rsidP="0002246C">
            <w:pPr>
              <w:ind w:firstLine="0"/>
              <w:rPr>
                <w:b/>
              </w:rPr>
            </w:pPr>
            <w:r>
              <w:rPr>
                <w:b/>
                <w:i/>
              </w:rPr>
              <w:t>Użytkownik wybiera, że chce wprowadzić swoje wymiary</w:t>
            </w:r>
          </w:p>
        </w:tc>
        <w:tc>
          <w:tcPr>
            <w:tcW w:w="2682" w:type="dxa"/>
          </w:tcPr>
          <w:p w14:paraId="7082D1EB" w14:textId="6ECA6BF5" w:rsidR="0002246C" w:rsidRDefault="0002246C" w:rsidP="0002246C">
            <w:pPr>
              <w:ind w:firstLine="0"/>
            </w:pPr>
            <w:r>
              <w:t>Wyświetlenie formularza wprowadzania wymiarów użytkownika.</w:t>
            </w:r>
          </w:p>
        </w:tc>
        <w:tc>
          <w:tcPr>
            <w:tcW w:w="1418" w:type="dxa"/>
          </w:tcPr>
          <w:p w14:paraId="65BC08D9" w14:textId="77777777" w:rsidR="0002246C" w:rsidRDefault="0002246C" w:rsidP="0002246C">
            <w:pPr>
              <w:ind w:firstLine="0"/>
            </w:pPr>
          </w:p>
        </w:tc>
        <w:tc>
          <w:tcPr>
            <w:tcW w:w="1275" w:type="dxa"/>
          </w:tcPr>
          <w:p w14:paraId="79AC5CFF" w14:textId="77777777" w:rsidR="0002246C" w:rsidRDefault="0002246C" w:rsidP="0002246C">
            <w:pPr>
              <w:ind w:firstLine="0"/>
            </w:pPr>
          </w:p>
        </w:tc>
        <w:tc>
          <w:tcPr>
            <w:tcW w:w="1695" w:type="dxa"/>
          </w:tcPr>
          <w:p w14:paraId="64789F9D" w14:textId="77777777" w:rsidR="0002246C" w:rsidRDefault="0002246C" w:rsidP="0002246C">
            <w:pPr>
              <w:ind w:firstLine="0"/>
            </w:pPr>
          </w:p>
        </w:tc>
      </w:tr>
      <w:tr w:rsidR="00452AAA" w14:paraId="54C47288" w14:textId="77777777" w:rsidTr="00774758">
        <w:trPr>
          <w:trHeight w:val="54"/>
        </w:trPr>
        <w:tc>
          <w:tcPr>
            <w:tcW w:w="1991" w:type="dxa"/>
          </w:tcPr>
          <w:p w14:paraId="0B01602A" w14:textId="4ED2D9F0" w:rsidR="00452AAA" w:rsidRDefault="00452AAA" w:rsidP="0002246C">
            <w:pPr>
              <w:ind w:firstLine="0"/>
              <w:rPr>
                <w:b/>
              </w:rPr>
            </w:pPr>
            <w:r>
              <w:rPr>
                <w:b/>
              </w:rPr>
              <w:lastRenderedPageBreak/>
              <w:t>SA 4.1.</w:t>
            </w:r>
          </w:p>
          <w:p w14:paraId="63F3265A" w14:textId="6546D987" w:rsidR="00452AAA" w:rsidRPr="00452AAA" w:rsidRDefault="00452AAA" w:rsidP="0002246C">
            <w:pPr>
              <w:ind w:firstLine="0"/>
              <w:rPr>
                <w:b/>
                <w:i/>
              </w:rPr>
            </w:pPr>
            <w:r>
              <w:rPr>
                <w:b/>
                <w:i/>
              </w:rPr>
              <w:t>Wciśnięcie przycisku zamykania okna modalnego</w:t>
            </w:r>
          </w:p>
        </w:tc>
        <w:tc>
          <w:tcPr>
            <w:tcW w:w="2682" w:type="dxa"/>
          </w:tcPr>
          <w:p w14:paraId="0213479B" w14:textId="1B255C13" w:rsidR="00452AAA" w:rsidRDefault="00452AAA" w:rsidP="0002246C">
            <w:pPr>
              <w:ind w:firstLine="0"/>
            </w:pPr>
            <w:ins w:id="14778" w:author="Okot" w:date="2020-01-28T17:35:00Z">
              <w:r>
                <w:t>Wyświetlenie przez system okna dialogowego z pytaniem potwierdzającym chęć zamknięcia okna</w:t>
              </w:r>
            </w:ins>
          </w:p>
        </w:tc>
        <w:tc>
          <w:tcPr>
            <w:tcW w:w="1418" w:type="dxa"/>
          </w:tcPr>
          <w:p w14:paraId="38AEB0EB" w14:textId="77777777" w:rsidR="00452AAA" w:rsidRDefault="00452AAA" w:rsidP="0002246C">
            <w:pPr>
              <w:ind w:firstLine="0"/>
            </w:pPr>
          </w:p>
        </w:tc>
        <w:tc>
          <w:tcPr>
            <w:tcW w:w="1275" w:type="dxa"/>
          </w:tcPr>
          <w:p w14:paraId="20C5F646" w14:textId="77777777" w:rsidR="00452AAA" w:rsidRDefault="00452AAA" w:rsidP="0002246C">
            <w:pPr>
              <w:ind w:firstLine="0"/>
            </w:pPr>
          </w:p>
        </w:tc>
        <w:tc>
          <w:tcPr>
            <w:tcW w:w="1695" w:type="dxa"/>
          </w:tcPr>
          <w:p w14:paraId="6585B02C" w14:textId="77777777" w:rsidR="00452AAA" w:rsidRDefault="00452AAA" w:rsidP="0002246C">
            <w:pPr>
              <w:ind w:firstLine="0"/>
            </w:pPr>
          </w:p>
        </w:tc>
      </w:tr>
      <w:tr w:rsidR="00452AAA" w14:paraId="2879677F" w14:textId="77777777" w:rsidTr="00774758">
        <w:trPr>
          <w:trHeight w:val="54"/>
        </w:trPr>
        <w:tc>
          <w:tcPr>
            <w:tcW w:w="1991" w:type="dxa"/>
            <w:vMerge w:val="restart"/>
          </w:tcPr>
          <w:p w14:paraId="70425EBE" w14:textId="3D39975C" w:rsidR="00452AAA" w:rsidRDefault="00452AAA" w:rsidP="0002246C">
            <w:pPr>
              <w:ind w:firstLine="0"/>
              <w:rPr>
                <w:b/>
              </w:rPr>
            </w:pPr>
            <w:r>
              <w:rPr>
                <w:b/>
              </w:rPr>
              <w:t>SA 4.1.1.</w:t>
            </w:r>
          </w:p>
          <w:p w14:paraId="14E21BB2" w14:textId="0E4FEDB7" w:rsidR="00452AAA" w:rsidRPr="00452AAA" w:rsidRDefault="00452AAA" w:rsidP="0002246C">
            <w:pPr>
              <w:ind w:firstLine="0"/>
              <w:rPr>
                <w:b/>
                <w:i/>
              </w:rPr>
            </w:pPr>
            <w:r>
              <w:rPr>
                <w:b/>
                <w:i/>
              </w:rPr>
              <w:t>Potwierdzenie zamknięcia okna</w:t>
            </w:r>
          </w:p>
        </w:tc>
        <w:tc>
          <w:tcPr>
            <w:tcW w:w="2682" w:type="dxa"/>
          </w:tcPr>
          <w:p w14:paraId="414D2D31" w14:textId="6C1BE106" w:rsidR="00452AAA" w:rsidRDefault="0069157F" w:rsidP="0002246C">
            <w:pPr>
              <w:ind w:firstLine="0"/>
            </w:pPr>
            <w:ins w:id="14779" w:author="Okot" w:date="2020-04-16T12:04:00Z">
              <w:r>
                <w:t>Okno modalne zawierające wyliczone zapotrzebowanie zostaje zamknięte.</w:t>
              </w:r>
            </w:ins>
          </w:p>
        </w:tc>
        <w:tc>
          <w:tcPr>
            <w:tcW w:w="1418" w:type="dxa"/>
          </w:tcPr>
          <w:p w14:paraId="48CB8D1D" w14:textId="77777777" w:rsidR="00452AAA" w:rsidRDefault="00452AAA" w:rsidP="0002246C">
            <w:pPr>
              <w:ind w:firstLine="0"/>
            </w:pPr>
          </w:p>
        </w:tc>
        <w:tc>
          <w:tcPr>
            <w:tcW w:w="1275" w:type="dxa"/>
          </w:tcPr>
          <w:p w14:paraId="43F162FB" w14:textId="77777777" w:rsidR="00452AAA" w:rsidRDefault="00452AAA" w:rsidP="0002246C">
            <w:pPr>
              <w:ind w:firstLine="0"/>
            </w:pPr>
          </w:p>
        </w:tc>
        <w:tc>
          <w:tcPr>
            <w:tcW w:w="1695" w:type="dxa"/>
          </w:tcPr>
          <w:p w14:paraId="1E6F2209" w14:textId="77777777" w:rsidR="00452AAA" w:rsidRDefault="00452AAA" w:rsidP="0002246C">
            <w:pPr>
              <w:ind w:firstLine="0"/>
            </w:pPr>
          </w:p>
        </w:tc>
      </w:tr>
      <w:tr w:rsidR="00452AAA" w14:paraId="6AAF8ECD" w14:textId="77777777" w:rsidTr="00774758">
        <w:trPr>
          <w:trHeight w:val="54"/>
        </w:trPr>
        <w:tc>
          <w:tcPr>
            <w:tcW w:w="1991" w:type="dxa"/>
            <w:vMerge/>
          </w:tcPr>
          <w:p w14:paraId="0DDB70DB" w14:textId="77777777" w:rsidR="00452AAA" w:rsidRDefault="00452AAA" w:rsidP="0002246C">
            <w:pPr>
              <w:ind w:firstLine="0"/>
              <w:rPr>
                <w:b/>
              </w:rPr>
            </w:pPr>
          </w:p>
        </w:tc>
        <w:tc>
          <w:tcPr>
            <w:tcW w:w="2682" w:type="dxa"/>
          </w:tcPr>
          <w:p w14:paraId="36852A05" w14:textId="19CB1B3A" w:rsidR="00452AAA" w:rsidRDefault="00452AAA" w:rsidP="0002246C">
            <w:pPr>
              <w:ind w:firstLine="0"/>
            </w:pPr>
            <w:ins w:id="14780" w:author="Okot" w:date="2020-01-28T17:40:00Z">
              <w:r>
                <w:t xml:space="preserve">Żadne dane </w:t>
              </w:r>
            </w:ins>
            <w:r>
              <w:t xml:space="preserve">dotyczące zapotrzebowania użytkownika </w:t>
            </w:r>
            <w:ins w:id="14781" w:author="Okot" w:date="2020-01-28T17:40:00Z">
              <w:r>
                <w:t>nie zostały zapisane.</w:t>
              </w:r>
            </w:ins>
          </w:p>
        </w:tc>
        <w:tc>
          <w:tcPr>
            <w:tcW w:w="1418" w:type="dxa"/>
          </w:tcPr>
          <w:p w14:paraId="2DA9DEF4" w14:textId="77777777" w:rsidR="00452AAA" w:rsidRDefault="00452AAA" w:rsidP="0002246C">
            <w:pPr>
              <w:ind w:firstLine="0"/>
            </w:pPr>
          </w:p>
        </w:tc>
        <w:tc>
          <w:tcPr>
            <w:tcW w:w="1275" w:type="dxa"/>
          </w:tcPr>
          <w:p w14:paraId="68DB0803" w14:textId="77777777" w:rsidR="00452AAA" w:rsidRDefault="00452AAA" w:rsidP="0002246C">
            <w:pPr>
              <w:ind w:firstLine="0"/>
            </w:pPr>
          </w:p>
        </w:tc>
        <w:tc>
          <w:tcPr>
            <w:tcW w:w="1695" w:type="dxa"/>
          </w:tcPr>
          <w:p w14:paraId="35CF3EF8" w14:textId="77777777" w:rsidR="00452AAA" w:rsidRDefault="00452AAA" w:rsidP="0002246C">
            <w:pPr>
              <w:ind w:firstLine="0"/>
            </w:pPr>
          </w:p>
        </w:tc>
      </w:tr>
      <w:tr w:rsidR="00452AAA" w14:paraId="410300C6" w14:textId="77777777" w:rsidTr="00774758">
        <w:trPr>
          <w:trHeight w:val="54"/>
        </w:trPr>
        <w:tc>
          <w:tcPr>
            <w:tcW w:w="1991" w:type="dxa"/>
            <w:vMerge/>
          </w:tcPr>
          <w:p w14:paraId="5F672C54" w14:textId="77777777" w:rsidR="00452AAA" w:rsidRDefault="00452AAA" w:rsidP="0002246C">
            <w:pPr>
              <w:ind w:firstLine="0"/>
              <w:rPr>
                <w:b/>
              </w:rPr>
            </w:pPr>
          </w:p>
        </w:tc>
        <w:tc>
          <w:tcPr>
            <w:tcW w:w="2682" w:type="dxa"/>
          </w:tcPr>
          <w:p w14:paraId="141C7234" w14:textId="1D01E4CC" w:rsidR="00452AAA" w:rsidRDefault="00452AAA" w:rsidP="0002246C">
            <w:pPr>
              <w:ind w:firstLine="0"/>
            </w:pPr>
            <w:r>
              <w:t>Okno modalne zostaje zamknięte.</w:t>
            </w:r>
          </w:p>
        </w:tc>
        <w:tc>
          <w:tcPr>
            <w:tcW w:w="1418" w:type="dxa"/>
          </w:tcPr>
          <w:p w14:paraId="2255E6A5" w14:textId="77777777" w:rsidR="00452AAA" w:rsidRDefault="00452AAA" w:rsidP="0002246C">
            <w:pPr>
              <w:ind w:firstLine="0"/>
            </w:pPr>
          </w:p>
        </w:tc>
        <w:tc>
          <w:tcPr>
            <w:tcW w:w="1275" w:type="dxa"/>
          </w:tcPr>
          <w:p w14:paraId="547E12CB" w14:textId="77777777" w:rsidR="00452AAA" w:rsidRDefault="00452AAA" w:rsidP="0002246C">
            <w:pPr>
              <w:ind w:firstLine="0"/>
            </w:pPr>
          </w:p>
        </w:tc>
        <w:tc>
          <w:tcPr>
            <w:tcW w:w="1695" w:type="dxa"/>
          </w:tcPr>
          <w:p w14:paraId="03A3E133" w14:textId="77777777" w:rsidR="00452AAA" w:rsidRDefault="00452AAA" w:rsidP="0002246C">
            <w:pPr>
              <w:ind w:firstLine="0"/>
            </w:pPr>
          </w:p>
        </w:tc>
      </w:tr>
      <w:tr w:rsidR="00452AAA" w14:paraId="648850BE" w14:textId="77777777" w:rsidTr="00774758">
        <w:trPr>
          <w:trHeight w:val="54"/>
        </w:trPr>
        <w:tc>
          <w:tcPr>
            <w:tcW w:w="1991" w:type="dxa"/>
            <w:vMerge/>
          </w:tcPr>
          <w:p w14:paraId="565E13A4" w14:textId="77777777" w:rsidR="00452AAA" w:rsidRDefault="00452AAA" w:rsidP="0002246C">
            <w:pPr>
              <w:ind w:firstLine="0"/>
              <w:rPr>
                <w:b/>
              </w:rPr>
            </w:pPr>
          </w:p>
        </w:tc>
        <w:tc>
          <w:tcPr>
            <w:tcW w:w="2682" w:type="dxa"/>
          </w:tcPr>
          <w:p w14:paraId="72246679" w14:textId="52FBB2A9" w:rsidR="00452AAA" w:rsidRDefault="00452AAA" w:rsidP="0002246C">
            <w:pPr>
              <w:ind w:firstLine="0"/>
            </w:pPr>
            <w:r>
              <w:t>Użytkownika znajduje się nadal na stronie „Moje dane”.</w:t>
            </w:r>
          </w:p>
        </w:tc>
        <w:tc>
          <w:tcPr>
            <w:tcW w:w="1418" w:type="dxa"/>
          </w:tcPr>
          <w:p w14:paraId="797C1F5F" w14:textId="77777777" w:rsidR="00452AAA" w:rsidRDefault="00452AAA" w:rsidP="0002246C">
            <w:pPr>
              <w:ind w:firstLine="0"/>
            </w:pPr>
          </w:p>
        </w:tc>
        <w:tc>
          <w:tcPr>
            <w:tcW w:w="1275" w:type="dxa"/>
          </w:tcPr>
          <w:p w14:paraId="29CC839D" w14:textId="77777777" w:rsidR="00452AAA" w:rsidRDefault="00452AAA" w:rsidP="0002246C">
            <w:pPr>
              <w:ind w:firstLine="0"/>
            </w:pPr>
          </w:p>
        </w:tc>
        <w:tc>
          <w:tcPr>
            <w:tcW w:w="1695" w:type="dxa"/>
          </w:tcPr>
          <w:p w14:paraId="25E1DA81" w14:textId="77777777" w:rsidR="00452AAA" w:rsidRDefault="00452AAA" w:rsidP="0002246C">
            <w:pPr>
              <w:ind w:firstLine="0"/>
            </w:pPr>
          </w:p>
        </w:tc>
      </w:tr>
      <w:tr w:rsidR="00452AAA" w14:paraId="1F5E2D0C" w14:textId="77777777" w:rsidTr="00774758">
        <w:trPr>
          <w:trHeight w:val="54"/>
        </w:trPr>
        <w:tc>
          <w:tcPr>
            <w:tcW w:w="1991" w:type="dxa"/>
            <w:vMerge w:val="restart"/>
          </w:tcPr>
          <w:p w14:paraId="23F5773E" w14:textId="77777777" w:rsidR="00452AAA" w:rsidRDefault="00452AAA" w:rsidP="0002246C">
            <w:pPr>
              <w:ind w:firstLine="0"/>
              <w:rPr>
                <w:b/>
              </w:rPr>
            </w:pPr>
            <w:r>
              <w:rPr>
                <w:b/>
              </w:rPr>
              <w:t xml:space="preserve">SA 4.1.2. </w:t>
            </w:r>
          </w:p>
          <w:p w14:paraId="2E524978" w14:textId="26E8D491" w:rsidR="00452AAA" w:rsidRPr="00452AAA" w:rsidRDefault="00452AAA" w:rsidP="0002246C">
            <w:pPr>
              <w:ind w:firstLine="0"/>
              <w:rPr>
                <w:b/>
                <w:i/>
              </w:rPr>
            </w:pPr>
            <w:r>
              <w:rPr>
                <w:b/>
                <w:i/>
              </w:rPr>
              <w:t>Rezygnacja z zamknięcia okna</w:t>
            </w:r>
          </w:p>
        </w:tc>
        <w:tc>
          <w:tcPr>
            <w:tcW w:w="2682" w:type="dxa"/>
          </w:tcPr>
          <w:p w14:paraId="25D94B26" w14:textId="35FCE25C" w:rsidR="00452AAA" w:rsidRDefault="00452AAA" w:rsidP="0002246C">
            <w:pPr>
              <w:ind w:firstLine="0"/>
            </w:pPr>
            <w:ins w:id="14782" w:author="Okot" w:date="2020-01-28T17:39:00Z">
              <w:r>
                <w:t>Okno dialogowe zostaje zamkni</w:t>
              </w:r>
            </w:ins>
            <w:ins w:id="14783" w:author="Okot" w:date="2020-01-28T17:40:00Z">
              <w:r>
                <w:t>ęte</w:t>
              </w:r>
            </w:ins>
            <w:ins w:id="14784" w:author="Okot" w:date="2020-01-28T17:41:00Z">
              <w:r>
                <w:t>.</w:t>
              </w:r>
            </w:ins>
          </w:p>
        </w:tc>
        <w:tc>
          <w:tcPr>
            <w:tcW w:w="1418" w:type="dxa"/>
          </w:tcPr>
          <w:p w14:paraId="1C24C062" w14:textId="77777777" w:rsidR="00452AAA" w:rsidRDefault="00452AAA" w:rsidP="0002246C">
            <w:pPr>
              <w:ind w:firstLine="0"/>
            </w:pPr>
          </w:p>
        </w:tc>
        <w:tc>
          <w:tcPr>
            <w:tcW w:w="1275" w:type="dxa"/>
          </w:tcPr>
          <w:p w14:paraId="48F51F55" w14:textId="77777777" w:rsidR="00452AAA" w:rsidRDefault="00452AAA" w:rsidP="0002246C">
            <w:pPr>
              <w:ind w:firstLine="0"/>
            </w:pPr>
          </w:p>
        </w:tc>
        <w:tc>
          <w:tcPr>
            <w:tcW w:w="1695" w:type="dxa"/>
          </w:tcPr>
          <w:p w14:paraId="7EBFCE66" w14:textId="77777777" w:rsidR="00452AAA" w:rsidRDefault="00452AAA" w:rsidP="0002246C">
            <w:pPr>
              <w:ind w:firstLine="0"/>
            </w:pPr>
          </w:p>
        </w:tc>
      </w:tr>
      <w:tr w:rsidR="00452AAA" w14:paraId="4CEED9E9" w14:textId="77777777" w:rsidTr="00774758">
        <w:trPr>
          <w:trHeight w:val="54"/>
        </w:trPr>
        <w:tc>
          <w:tcPr>
            <w:tcW w:w="1991" w:type="dxa"/>
            <w:vMerge/>
          </w:tcPr>
          <w:p w14:paraId="7A091A82" w14:textId="77777777" w:rsidR="00452AAA" w:rsidRDefault="00452AAA" w:rsidP="0002246C">
            <w:pPr>
              <w:ind w:firstLine="0"/>
              <w:rPr>
                <w:b/>
              </w:rPr>
            </w:pPr>
          </w:p>
        </w:tc>
        <w:tc>
          <w:tcPr>
            <w:tcW w:w="2682" w:type="dxa"/>
          </w:tcPr>
          <w:p w14:paraId="4A4AF97E" w14:textId="2D2AC5B9" w:rsidR="00452AAA" w:rsidRDefault="00452AAA" w:rsidP="0002246C">
            <w:pPr>
              <w:ind w:firstLine="0"/>
            </w:pPr>
            <w:ins w:id="14785" w:author="Okot" w:date="2020-01-28T17:41:00Z">
              <w:r>
                <w:t>Powrót do okna modalnego</w:t>
              </w:r>
            </w:ins>
            <w:r>
              <w:t xml:space="preserve"> z wyborem akceptacji/modyfikacji dobowej kaloryczności.</w:t>
            </w:r>
          </w:p>
        </w:tc>
        <w:tc>
          <w:tcPr>
            <w:tcW w:w="1418" w:type="dxa"/>
          </w:tcPr>
          <w:p w14:paraId="395231D0" w14:textId="77777777" w:rsidR="00452AAA" w:rsidRDefault="00452AAA" w:rsidP="0002246C">
            <w:pPr>
              <w:ind w:firstLine="0"/>
            </w:pPr>
          </w:p>
        </w:tc>
        <w:tc>
          <w:tcPr>
            <w:tcW w:w="1275" w:type="dxa"/>
          </w:tcPr>
          <w:p w14:paraId="214DC6A4" w14:textId="77777777" w:rsidR="00452AAA" w:rsidRDefault="00452AAA" w:rsidP="0002246C">
            <w:pPr>
              <w:ind w:firstLine="0"/>
            </w:pPr>
          </w:p>
        </w:tc>
        <w:tc>
          <w:tcPr>
            <w:tcW w:w="1695" w:type="dxa"/>
          </w:tcPr>
          <w:p w14:paraId="3FCA3F65" w14:textId="77777777" w:rsidR="00452AAA" w:rsidRDefault="00452AAA" w:rsidP="0002246C">
            <w:pPr>
              <w:ind w:firstLine="0"/>
            </w:pPr>
          </w:p>
        </w:tc>
      </w:tr>
    </w:tbl>
    <w:p w14:paraId="5CDA873C" w14:textId="77777777" w:rsidR="00F77B64" w:rsidRDefault="00F77B64">
      <w:pPr>
        <w:ind w:firstLine="0"/>
        <w:rPr>
          <w:ins w:id="14786" w:author="Okot" w:date="2020-03-31T13:48:00Z"/>
        </w:rPr>
        <w:pPrChange w:id="14787" w:author="Okot" w:date="2020-03-31T13:48:00Z">
          <w:pPr>
            <w:pStyle w:val="Nagwek2"/>
          </w:pPr>
        </w:pPrChange>
      </w:pPr>
    </w:p>
    <w:p w14:paraId="4C56D027" w14:textId="3C9DC430" w:rsidR="00070C52" w:rsidRPr="00CD3A67" w:rsidRDefault="00070C52" w:rsidP="00070C52">
      <w:pPr>
        <w:pStyle w:val="Nagwek2"/>
        <w:rPr>
          <w:ins w:id="14788" w:author="Okot" w:date="2020-03-31T13:48:00Z"/>
        </w:rPr>
      </w:pPr>
      <w:ins w:id="14789" w:author="Okot" w:date="2020-03-31T13:48:00Z">
        <w:r>
          <w:t>5.4.4.2. Projekt testów szarej skrzynki</w:t>
        </w:r>
      </w:ins>
    </w:p>
    <w:p w14:paraId="5761AC9F" w14:textId="77777777" w:rsidR="008D2FC9" w:rsidRDefault="008D2FC9" w:rsidP="008D2FC9"/>
    <w:p w14:paraId="7B5F8578" w14:textId="2C917DB9" w:rsidR="008D2FC9" w:rsidRDefault="008D2FC9">
      <w:pPr>
        <w:rPr>
          <w:ins w:id="14790" w:author="Okot" w:date="2020-01-29T12:17:00Z"/>
        </w:rPr>
        <w:pPrChange w:id="14791" w:author="Okot" w:date="2020-01-29T12:17:00Z">
          <w:pPr>
            <w:spacing w:after="160" w:line="259" w:lineRule="auto"/>
            <w:ind w:firstLine="0"/>
            <w:jc w:val="left"/>
          </w:pPr>
        </w:pPrChange>
      </w:pPr>
      <w:ins w:id="14792" w:author="Okot" w:date="2020-01-28T17:03:00Z">
        <w:r>
          <w:t xml:space="preserve">W ramach testów szarej skrzynki zostanie wykonane </w:t>
        </w:r>
      </w:ins>
      <w:ins w:id="14793" w:author="Okot" w:date="2020-01-29T10:22:00Z">
        <w:r>
          <w:t>sprawdzenie</w:t>
        </w:r>
      </w:ins>
      <w:ins w:id="14794" w:author="Okot" w:date="2020-01-28T17:03:00Z">
        <w:r>
          <w:t xml:space="preserve"> poprawno</w:t>
        </w:r>
      </w:ins>
      <w:ins w:id="14795" w:author="Okot" w:date="2020-01-29T10:22:00Z">
        <w:r>
          <w:t>ści zapisu danych do bazy danych poprzez obserwację procesu dodawania now</w:t>
        </w:r>
      </w:ins>
      <w:r>
        <w:t>ego</w:t>
      </w:r>
      <w:ins w:id="14796" w:author="Okot" w:date="2020-01-29T10:22:00Z">
        <w:r>
          <w:t xml:space="preserve"> rekordu do tabeli </w:t>
        </w:r>
      </w:ins>
      <w:r w:rsidR="00C86519">
        <w:t>UserData, a następnie modyfikowania go.</w:t>
      </w:r>
    </w:p>
    <w:p w14:paraId="1A90357F" w14:textId="77777777" w:rsidR="008D2FC9" w:rsidRDefault="008D2FC9">
      <w:pPr>
        <w:rPr>
          <w:ins w:id="14797" w:author="Okot" w:date="2020-01-29T10:23:00Z"/>
        </w:rPr>
        <w:pPrChange w:id="14798" w:author="Okot" w:date="2020-01-29T12:17:00Z">
          <w:pPr>
            <w:spacing w:after="160" w:line="259" w:lineRule="auto"/>
            <w:ind w:firstLine="0"/>
            <w:jc w:val="left"/>
          </w:pPr>
        </w:pPrChange>
      </w:pPr>
    </w:p>
    <w:p w14:paraId="0641958F" w14:textId="77777777" w:rsidR="008D2FC9" w:rsidRDefault="008D2FC9">
      <w:pPr>
        <w:spacing w:after="160" w:line="259" w:lineRule="auto"/>
        <w:ind w:firstLine="0"/>
        <w:jc w:val="left"/>
      </w:pPr>
      <w:r>
        <w:br w:type="page"/>
      </w:r>
    </w:p>
    <w:p w14:paraId="29610801" w14:textId="5F742879" w:rsidR="008D2FC9" w:rsidRDefault="008D2FC9" w:rsidP="008D2FC9">
      <w:pPr>
        <w:spacing w:after="160" w:line="259" w:lineRule="auto"/>
        <w:ind w:firstLine="0"/>
        <w:jc w:val="left"/>
        <w:rPr>
          <w:ins w:id="14799" w:author="Okot" w:date="2020-01-29T10:23:00Z"/>
        </w:rPr>
      </w:pPr>
      <w:ins w:id="14800" w:author="Okot" w:date="2020-01-29T10:23:00Z">
        <w:r>
          <w:lastRenderedPageBreak/>
          <w:t>Tabela 5.</w:t>
        </w:r>
      </w:ins>
      <w:r>
        <w:t>20</w:t>
      </w:r>
      <w:ins w:id="14801" w:author="Okot" w:date="2020-01-29T10:23:00Z">
        <w:r>
          <w:t>.</w:t>
        </w:r>
      </w:ins>
    </w:p>
    <w:p w14:paraId="0A7CD10E" w14:textId="141A0270" w:rsidR="008D2FC9" w:rsidRDefault="008D2FC9" w:rsidP="008D2FC9">
      <w:pPr>
        <w:spacing w:after="160" w:line="259" w:lineRule="auto"/>
        <w:ind w:firstLine="0"/>
        <w:jc w:val="left"/>
        <w:rPr>
          <w:ins w:id="14802" w:author="Okot" w:date="2020-01-29T10:23:00Z"/>
        </w:rPr>
      </w:pPr>
      <w:ins w:id="14803" w:author="Okot" w:date="2020-01-29T10:24:00Z">
        <w:r>
          <w:t xml:space="preserve">Scenariusz testowy dla dodawania nowego rekordu do </w:t>
        </w:r>
      </w:ins>
      <w:r>
        <w:t>tabeli UserData</w:t>
      </w:r>
      <w:ins w:id="14804" w:author="Okot" w:date="2020-01-29T10:24:00Z">
        <w:r>
          <w:t>.</w:t>
        </w:r>
      </w:ins>
    </w:p>
    <w:tbl>
      <w:tblPr>
        <w:tblStyle w:val="Tabela-Siatka"/>
        <w:tblW w:w="9209" w:type="dxa"/>
        <w:tblLayout w:type="fixed"/>
        <w:tblLook w:val="04A0" w:firstRow="1" w:lastRow="0" w:firstColumn="1" w:lastColumn="0" w:noHBand="0" w:noVBand="1"/>
        <w:tblPrChange w:id="14805"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806">
          <w:tblGrid>
            <w:gridCol w:w="1838"/>
            <w:gridCol w:w="1985"/>
            <w:gridCol w:w="1984"/>
            <w:gridCol w:w="992"/>
            <w:gridCol w:w="992"/>
            <w:gridCol w:w="1418"/>
            <w:gridCol w:w="133"/>
            <w:gridCol w:w="3110"/>
            <w:gridCol w:w="1134"/>
            <w:gridCol w:w="1827"/>
            <w:gridCol w:w="1433"/>
          </w:tblGrid>
        </w:tblGridChange>
      </w:tblGrid>
      <w:tr w:rsidR="008D2FC9" w14:paraId="77C595F5" w14:textId="77777777" w:rsidTr="00584A23">
        <w:trPr>
          <w:ins w:id="14807" w:author="Okot" w:date="2020-01-29T10:23:00Z"/>
        </w:trPr>
        <w:tc>
          <w:tcPr>
            <w:tcW w:w="1838" w:type="dxa"/>
            <w:tcPrChange w:id="14808" w:author="Okot" w:date="2020-01-29T12:02:00Z">
              <w:tcPr>
                <w:tcW w:w="1838" w:type="dxa"/>
              </w:tcPr>
            </w:tcPrChange>
          </w:tcPr>
          <w:p w14:paraId="716CAC85" w14:textId="12BD96D5" w:rsidR="008D2FC9" w:rsidRPr="002267A1" w:rsidRDefault="008D2FC9" w:rsidP="007237D1">
            <w:pPr>
              <w:ind w:firstLine="0"/>
              <w:rPr>
                <w:ins w:id="14809" w:author="Okot" w:date="2020-01-29T10:23:00Z"/>
                <w:b/>
              </w:rPr>
            </w:pPr>
            <w:ins w:id="14810" w:author="Okot" w:date="2020-01-29T10:23:00Z">
              <w:r>
                <w:rPr>
                  <w:b/>
                </w:rPr>
                <w:t>PT</w:t>
              </w:r>
            </w:ins>
            <w:ins w:id="14811" w:author="Okot" w:date="2020-01-29T10:24:00Z">
              <w:r>
                <w:rPr>
                  <w:b/>
                </w:rPr>
                <w:t>-SZ-</w:t>
              </w:r>
            </w:ins>
            <w:ins w:id="14812" w:author="Okot" w:date="2020-01-29T10:23:00Z">
              <w:r>
                <w:rPr>
                  <w:b/>
                </w:rPr>
                <w:t>00</w:t>
              </w:r>
            </w:ins>
            <w:r w:rsidR="007237D1">
              <w:rPr>
                <w:b/>
              </w:rPr>
              <w:t>2</w:t>
            </w:r>
          </w:p>
        </w:tc>
        <w:tc>
          <w:tcPr>
            <w:tcW w:w="7371" w:type="dxa"/>
            <w:gridSpan w:val="5"/>
            <w:tcPrChange w:id="14813" w:author="Okot" w:date="2020-01-29T12:02:00Z">
              <w:tcPr>
                <w:tcW w:w="15008" w:type="dxa"/>
                <w:gridSpan w:val="10"/>
              </w:tcPr>
            </w:tcPrChange>
          </w:tcPr>
          <w:p w14:paraId="7123717C" w14:textId="5CE0C8E4" w:rsidR="008D2FC9" w:rsidRDefault="008D2FC9" w:rsidP="007237D1">
            <w:pPr>
              <w:ind w:firstLine="0"/>
              <w:rPr>
                <w:ins w:id="14814" w:author="Okot" w:date="2020-01-29T10:23:00Z"/>
                <w:b/>
                <w:i/>
              </w:rPr>
            </w:pPr>
            <w:ins w:id="14815" w:author="Okot" w:date="2020-01-29T10:24:00Z">
              <w:r>
                <w:rPr>
                  <w:b/>
                  <w:i/>
                </w:rPr>
                <w:t>Dodawanie nowego rekordu do bazy danyc</w:t>
              </w:r>
            </w:ins>
            <w:r w:rsidR="007237D1">
              <w:rPr>
                <w:b/>
                <w:i/>
              </w:rPr>
              <w:t>h do tabeli UserData</w:t>
            </w:r>
          </w:p>
        </w:tc>
      </w:tr>
      <w:tr w:rsidR="008D2FC9" w14:paraId="1FF14F6F" w14:textId="77777777" w:rsidTr="00584A23">
        <w:trPr>
          <w:ins w:id="14816" w:author="Okot" w:date="2020-01-29T10:23:00Z"/>
        </w:trPr>
        <w:tc>
          <w:tcPr>
            <w:tcW w:w="1838" w:type="dxa"/>
            <w:tcPrChange w:id="14817" w:author="Okot" w:date="2020-01-29T12:02:00Z">
              <w:tcPr>
                <w:tcW w:w="1838" w:type="dxa"/>
              </w:tcPr>
            </w:tcPrChange>
          </w:tcPr>
          <w:p w14:paraId="7216D834" w14:textId="77777777" w:rsidR="008D2FC9" w:rsidRPr="002267A1" w:rsidRDefault="008D2FC9" w:rsidP="007237D1">
            <w:pPr>
              <w:ind w:firstLine="0"/>
              <w:rPr>
                <w:ins w:id="14818" w:author="Okot" w:date="2020-01-29T10:23:00Z"/>
                <w:b/>
              </w:rPr>
            </w:pPr>
            <w:ins w:id="14819" w:author="Okot" w:date="2020-01-29T10:23:00Z">
              <w:r>
                <w:rPr>
                  <w:b/>
                </w:rPr>
                <w:t>Metodyka</w:t>
              </w:r>
            </w:ins>
          </w:p>
        </w:tc>
        <w:tc>
          <w:tcPr>
            <w:tcW w:w="7371" w:type="dxa"/>
            <w:gridSpan w:val="5"/>
            <w:tcPrChange w:id="14820" w:author="Okot" w:date="2020-01-29T12:02:00Z">
              <w:tcPr>
                <w:tcW w:w="15008" w:type="dxa"/>
                <w:gridSpan w:val="10"/>
              </w:tcPr>
            </w:tcPrChange>
          </w:tcPr>
          <w:p w14:paraId="71713AFF" w14:textId="77777777" w:rsidR="008D2FC9" w:rsidRDefault="008D2FC9">
            <w:pPr>
              <w:pStyle w:val="Tekstpodstawowy"/>
              <w:jc w:val="both"/>
              <w:rPr>
                <w:ins w:id="14821" w:author="Okot" w:date="2020-01-29T10:23:00Z"/>
              </w:rPr>
              <w:pPrChange w:id="14822" w:author="Okot" w:date="2020-01-29T10:25:00Z">
                <w:pPr>
                  <w:ind w:firstLine="0"/>
                </w:pPr>
              </w:pPrChange>
            </w:pPr>
            <w:ins w:id="1482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D2FC9" w14:paraId="24829B89" w14:textId="77777777" w:rsidTr="00584A23">
        <w:trPr>
          <w:ins w:id="14824" w:author="Okot" w:date="2020-01-29T10:23:00Z"/>
        </w:trPr>
        <w:tc>
          <w:tcPr>
            <w:tcW w:w="1838" w:type="dxa"/>
            <w:tcPrChange w:id="14825" w:author="Okot" w:date="2020-01-29T12:02:00Z">
              <w:tcPr>
                <w:tcW w:w="1838" w:type="dxa"/>
              </w:tcPr>
            </w:tcPrChange>
          </w:tcPr>
          <w:p w14:paraId="0781267A" w14:textId="77777777" w:rsidR="008D2FC9" w:rsidRPr="002267A1" w:rsidRDefault="008D2FC9" w:rsidP="007237D1">
            <w:pPr>
              <w:ind w:firstLine="0"/>
              <w:rPr>
                <w:ins w:id="14826" w:author="Okot" w:date="2020-01-29T10:23:00Z"/>
                <w:b/>
              </w:rPr>
            </w:pPr>
            <w:ins w:id="14827" w:author="Okot" w:date="2020-01-29T10:23:00Z">
              <w:r w:rsidRPr="002267A1">
                <w:rPr>
                  <w:b/>
                </w:rPr>
                <w:t>Warunki początkowe</w:t>
              </w:r>
            </w:ins>
          </w:p>
        </w:tc>
        <w:tc>
          <w:tcPr>
            <w:tcW w:w="7371" w:type="dxa"/>
            <w:gridSpan w:val="5"/>
            <w:tcPrChange w:id="14828" w:author="Okot" w:date="2020-01-29T12:02:00Z">
              <w:tcPr>
                <w:tcW w:w="15008" w:type="dxa"/>
                <w:gridSpan w:val="10"/>
              </w:tcPr>
            </w:tcPrChange>
          </w:tcPr>
          <w:p w14:paraId="00ADBEF0" w14:textId="4F094165" w:rsidR="008D2FC9" w:rsidRDefault="008D2FC9" w:rsidP="007237D1">
            <w:pPr>
              <w:ind w:firstLine="0"/>
              <w:rPr>
                <w:ins w:id="14829" w:author="Okot" w:date="2020-01-29T10:23:00Z"/>
              </w:rPr>
            </w:pPr>
            <w:ins w:id="14830" w:author="Okot" w:date="2020-01-29T10:23:00Z">
              <w:r>
                <w:t>Użytkownik zalogowany</w:t>
              </w:r>
            </w:ins>
            <w:r w:rsidR="007237D1">
              <w:t xml:space="preserve"> znajduje się na stronie „Moje dane”</w:t>
            </w:r>
            <w:ins w:id="14831" w:author="Okot" w:date="2020-01-29T10:23:00Z">
              <w:r>
                <w:t>.</w:t>
              </w:r>
            </w:ins>
          </w:p>
        </w:tc>
      </w:tr>
      <w:tr w:rsidR="008D2FC9" w14:paraId="1A8661EE" w14:textId="77777777" w:rsidTr="00584A23">
        <w:trPr>
          <w:ins w:id="14832" w:author="Okot" w:date="2020-01-29T10:23:00Z"/>
        </w:trPr>
        <w:tc>
          <w:tcPr>
            <w:tcW w:w="1838" w:type="dxa"/>
            <w:tcPrChange w:id="14833" w:author="Okot" w:date="2020-01-29T12:02:00Z">
              <w:tcPr>
                <w:tcW w:w="1838" w:type="dxa"/>
              </w:tcPr>
            </w:tcPrChange>
          </w:tcPr>
          <w:p w14:paraId="41959FE7" w14:textId="77777777" w:rsidR="008D2FC9" w:rsidRPr="002267A1" w:rsidRDefault="008D2FC9" w:rsidP="007237D1">
            <w:pPr>
              <w:ind w:firstLine="0"/>
              <w:rPr>
                <w:ins w:id="14834" w:author="Okot" w:date="2020-01-29T10:23:00Z"/>
                <w:b/>
              </w:rPr>
            </w:pPr>
            <w:ins w:id="14835" w:author="Okot" w:date="2020-01-29T10:23:00Z">
              <w:r w:rsidRPr="002267A1">
                <w:rPr>
                  <w:b/>
                </w:rPr>
                <w:t>Inicjacja</w:t>
              </w:r>
            </w:ins>
          </w:p>
        </w:tc>
        <w:tc>
          <w:tcPr>
            <w:tcW w:w="7371" w:type="dxa"/>
            <w:gridSpan w:val="5"/>
            <w:tcPrChange w:id="14836" w:author="Okot" w:date="2020-01-29T12:02:00Z">
              <w:tcPr>
                <w:tcW w:w="15008" w:type="dxa"/>
                <w:gridSpan w:val="10"/>
              </w:tcPr>
            </w:tcPrChange>
          </w:tcPr>
          <w:p w14:paraId="24242AB0" w14:textId="1F480959" w:rsidR="008D2FC9" w:rsidRDefault="008D2FC9" w:rsidP="007237D1">
            <w:pPr>
              <w:ind w:firstLine="0"/>
              <w:rPr>
                <w:ins w:id="14837" w:author="Okot" w:date="2020-01-29T10:23:00Z"/>
              </w:rPr>
            </w:pPr>
            <w:ins w:id="14838" w:author="Okot" w:date="2020-01-29T10:23:00Z">
              <w:r>
                <w:t xml:space="preserve">Kliknięcia </w:t>
              </w:r>
            </w:ins>
            <w:r w:rsidR="007237D1">
              <w:t>przycisku „Wprowadź dane”</w:t>
            </w:r>
            <w:ins w:id="14839" w:author="Okot" w:date="2020-01-29T10:23:00Z">
              <w:r>
                <w:t>.</w:t>
              </w:r>
            </w:ins>
          </w:p>
        </w:tc>
      </w:tr>
      <w:tr w:rsidR="008D2FC9" w14:paraId="52AE0888" w14:textId="77777777" w:rsidTr="00584A23">
        <w:trPr>
          <w:ins w:id="14840" w:author="Okot" w:date="2020-01-29T10:23:00Z"/>
        </w:trPr>
        <w:tc>
          <w:tcPr>
            <w:tcW w:w="1838" w:type="dxa"/>
            <w:tcPrChange w:id="14841" w:author="Okot" w:date="2020-01-29T12:02:00Z">
              <w:tcPr>
                <w:tcW w:w="1838" w:type="dxa"/>
              </w:tcPr>
            </w:tcPrChange>
          </w:tcPr>
          <w:p w14:paraId="30679F95" w14:textId="77777777" w:rsidR="008D2FC9" w:rsidRPr="002267A1" w:rsidRDefault="008D2FC9" w:rsidP="007237D1">
            <w:pPr>
              <w:ind w:firstLine="0"/>
              <w:rPr>
                <w:ins w:id="14842" w:author="Okot" w:date="2020-01-29T10:23:00Z"/>
                <w:b/>
              </w:rPr>
            </w:pPr>
            <w:ins w:id="14843" w:author="Okot" w:date="2020-01-29T10:23:00Z">
              <w:r w:rsidRPr="002267A1">
                <w:rPr>
                  <w:b/>
                </w:rPr>
                <w:t>Warunki końcowe</w:t>
              </w:r>
            </w:ins>
          </w:p>
        </w:tc>
        <w:tc>
          <w:tcPr>
            <w:tcW w:w="7371" w:type="dxa"/>
            <w:gridSpan w:val="5"/>
            <w:tcPrChange w:id="14844" w:author="Okot" w:date="2020-01-29T12:02:00Z">
              <w:tcPr>
                <w:tcW w:w="15008" w:type="dxa"/>
                <w:gridSpan w:val="10"/>
              </w:tcPr>
            </w:tcPrChange>
          </w:tcPr>
          <w:p w14:paraId="1261F2D8" w14:textId="77777777" w:rsidR="008D2FC9" w:rsidRDefault="008D2FC9" w:rsidP="007237D1">
            <w:pPr>
              <w:ind w:firstLine="0"/>
              <w:rPr>
                <w:ins w:id="14845" w:author="Okot" w:date="2020-01-29T10:23:00Z"/>
              </w:rPr>
            </w:pPr>
            <w:ins w:id="14846" w:author="Okot" w:date="2020-01-29T10:26:00Z">
              <w:r>
                <w:t>Na bazie danych pojawił się nowy rekord z danymi użytkownika.</w:t>
              </w:r>
            </w:ins>
          </w:p>
        </w:tc>
      </w:tr>
      <w:tr w:rsidR="008D2FC9" w14:paraId="6489788F" w14:textId="77777777" w:rsidTr="00584A23">
        <w:tblPrEx>
          <w:tblPrExChange w:id="14847" w:author="Okot" w:date="2020-01-29T12:02:00Z">
            <w:tblPrEx>
              <w:tblW w:w="9342" w:type="dxa"/>
            </w:tblPrEx>
          </w:tblPrExChange>
        </w:tblPrEx>
        <w:trPr>
          <w:trHeight w:val="1542"/>
          <w:ins w:id="14848" w:author="Okot" w:date="2020-01-29T10:23:00Z"/>
        </w:trPr>
        <w:tc>
          <w:tcPr>
            <w:tcW w:w="1838" w:type="dxa"/>
            <w:tcPrChange w:id="14849" w:author="Okot" w:date="2020-01-29T12:02:00Z">
              <w:tcPr>
                <w:tcW w:w="1838" w:type="dxa"/>
              </w:tcPr>
            </w:tcPrChange>
          </w:tcPr>
          <w:p w14:paraId="798A2EDB" w14:textId="77777777" w:rsidR="008D2FC9" w:rsidRPr="002267A1" w:rsidRDefault="008D2FC9" w:rsidP="007237D1">
            <w:pPr>
              <w:ind w:firstLine="0"/>
              <w:rPr>
                <w:ins w:id="14850" w:author="Okot" w:date="2020-01-29T10:23:00Z"/>
                <w:b/>
              </w:rPr>
            </w:pPr>
            <w:ins w:id="14851" w:author="Okot" w:date="2020-01-29T10:23:00Z">
              <w:r>
                <w:rPr>
                  <w:b/>
                </w:rPr>
                <w:t>Etap</w:t>
              </w:r>
            </w:ins>
          </w:p>
        </w:tc>
        <w:tc>
          <w:tcPr>
            <w:tcW w:w="1985" w:type="dxa"/>
            <w:tcPrChange w:id="14852" w:author="Okot" w:date="2020-01-29T12:02:00Z">
              <w:tcPr>
                <w:tcW w:w="7504" w:type="dxa"/>
                <w:gridSpan w:val="6"/>
              </w:tcPr>
            </w:tcPrChange>
          </w:tcPr>
          <w:p w14:paraId="45348583" w14:textId="77777777" w:rsidR="008D2FC9" w:rsidRPr="002C385C" w:rsidRDefault="008D2FC9" w:rsidP="007237D1">
            <w:pPr>
              <w:ind w:firstLine="0"/>
              <w:rPr>
                <w:ins w:id="14853" w:author="Okot" w:date="2020-01-29T10:29:00Z"/>
                <w:b/>
              </w:rPr>
            </w:pPr>
            <w:ins w:id="14854" w:author="Okot" w:date="2020-01-29T10:32:00Z">
              <w:r w:rsidRPr="002C385C">
                <w:rPr>
                  <w:b/>
                </w:rPr>
                <w:t>O</w:t>
              </w:r>
              <w:r>
                <w:rPr>
                  <w:b/>
                </w:rPr>
                <w:t>czekiwany rezultat</w:t>
              </w:r>
            </w:ins>
          </w:p>
        </w:tc>
        <w:tc>
          <w:tcPr>
            <w:tcW w:w="1984" w:type="dxa"/>
            <w:tcPrChange w:id="14855" w:author="Okot" w:date="2020-01-29T12:02:00Z">
              <w:tcPr>
                <w:tcW w:w="3110" w:type="dxa"/>
              </w:tcPr>
            </w:tcPrChange>
          </w:tcPr>
          <w:p w14:paraId="0AF2D978" w14:textId="77777777" w:rsidR="008D2FC9" w:rsidRDefault="008D2FC9" w:rsidP="007237D1">
            <w:pPr>
              <w:ind w:firstLine="0"/>
              <w:rPr>
                <w:ins w:id="14856" w:author="Okot" w:date="2020-01-29T10:40:00Z"/>
                <w:b/>
              </w:rPr>
            </w:pPr>
            <w:ins w:id="14857" w:author="Okot" w:date="2020-01-29T10:40:00Z">
              <w:r>
                <w:rPr>
                  <w:b/>
                </w:rPr>
                <w:t>Dane wejściowe/</w:t>
              </w:r>
            </w:ins>
          </w:p>
          <w:p w14:paraId="218D9322" w14:textId="77777777" w:rsidR="008D2FC9" w:rsidRPr="002C385C" w:rsidRDefault="008D2FC9" w:rsidP="007237D1">
            <w:pPr>
              <w:ind w:firstLine="0"/>
              <w:rPr>
                <w:ins w:id="14858" w:author="Okot" w:date="2020-01-29T10:23:00Z"/>
                <w:b/>
              </w:rPr>
            </w:pPr>
            <w:ins w:id="14859" w:author="Okot" w:date="2020-01-29T10:41:00Z">
              <w:r>
                <w:rPr>
                  <w:b/>
                </w:rPr>
                <w:t>Dane wyjściowe</w:t>
              </w:r>
            </w:ins>
          </w:p>
        </w:tc>
        <w:tc>
          <w:tcPr>
            <w:tcW w:w="992" w:type="dxa"/>
            <w:tcPrChange w:id="14860" w:author="Okot" w:date="2020-01-29T12:02:00Z">
              <w:tcPr>
                <w:tcW w:w="1134" w:type="dxa"/>
              </w:tcPr>
            </w:tcPrChange>
          </w:tcPr>
          <w:p w14:paraId="4F523E37" w14:textId="77777777" w:rsidR="008D2FC9" w:rsidRPr="002C385C" w:rsidRDefault="008D2FC9" w:rsidP="007237D1">
            <w:pPr>
              <w:ind w:firstLine="0"/>
              <w:rPr>
                <w:ins w:id="14861" w:author="Okot" w:date="2020-01-29T10:23:00Z"/>
                <w:b/>
              </w:rPr>
            </w:pPr>
            <w:ins w:id="14862" w:author="Okot" w:date="2020-01-29T10:23:00Z">
              <w:r>
                <w:rPr>
                  <w:b/>
                </w:rPr>
                <w:t>Wynik testu</w:t>
              </w:r>
            </w:ins>
          </w:p>
        </w:tc>
        <w:tc>
          <w:tcPr>
            <w:tcW w:w="992" w:type="dxa"/>
            <w:tcPrChange w:id="14863" w:author="Okot" w:date="2020-01-29T12:02:00Z">
              <w:tcPr>
                <w:tcW w:w="1827" w:type="dxa"/>
              </w:tcPr>
            </w:tcPrChange>
          </w:tcPr>
          <w:p w14:paraId="2129AD08" w14:textId="77777777" w:rsidR="008D2FC9" w:rsidRDefault="008D2FC9" w:rsidP="007237D1">
            <w:pPr>
              <w:ind w:firstLine="0"/>
              <w:rPr>
                <w:ins w:id="14864" w:author="Okot" w:date="2020-01-29T10:23:00Z"/>
                <w:b/>
              </w:rPr>
            </w:pPr>
            <w:ins w:id="14865" w:author="Okot" w:date="2020-01-29T10:23:00Z">
              <w:r>
                <w:rPr>
                  <w:b/>
                </w:rPr>
                <w:t>Opis błędów</w:t>
              </w:r>
            </w:ins>
          </w:p>
        </w:tc>
        <w:tc>
          <w:tcPr>
            <w:tcW w:w="1418" w:type="dxa"/>
            <w:tcPrChange w:id="14866" w:author="Okot" w:date="2020-01-29T12:02:00Z">
              <w:tcPr>
                <w:tcW w:w="1433" w:type="dxa"/>
              </w:tcPr>
            </w:tcPrChange>
          </w:tcPr>
          <w:p w14:paraId="56DFD8B5" w14:textId="77777777" w:rsidR="008D2FC9" w:rsidRDefault="008D2FC9" w:rsidP="007237D1">
            <w:pPr>
              <w:ind w:firstLine="0"/>
              <w:rPr>
                <w:ins w:id="14867" w:author="Okot" w:date="2020-01-29T10:23:00Z"/>
                <w:b/>
              </w:rPr>
            </w:pPr>
            <w:ins w:id="14868" w:author="Okot" w:date="2020-01-29T10:23:00Z">
              <w:r>
                <w:rPr>
                  <w:b/>
                </w:rPr>
                <w:t>Działania naprawcze</w:t>
              </w:r>
            </w:ins>
          </w:p>
        </w:tc>
      </w:tr>
      <w:tr w:rsidR="008D2FC9" w14:paraId="5FF0AFF5" w14:textId="77777777" w:rsidTr="00584A23">
        <w:tblPrEx>
          <w:tblPrExChange w:id="14869" w:author="Okot" w:date="2020-01-29T12:02:00Z">
            <w:tblPrEx>
              <w:tblW w:w="9342" w:type="dxa"/>
            </w:tblPrEx>
          </w:tblPrExChange>
        </w:tblPrEx>
        <w:trPr>
          <w:ins w:id="14870" w:author="Okot" w:date="2020-01-29T10:23:00Z"/>
        </w:trPr>
        <w:tc>
          <w:tcPr>
            <w:tcW w:w="1838" w:type="dxa"/>
            <w:tcPrChange w:id="14871" w:author="Okot" w:date="2020-01-29T12:02:00Z">
              <w:tcPr>
                <w:tcW w:w="1838" w:type="dxa"/>
              </w:tcPr>
            </w:tcPrChange>
          </w:tcPr>
          <w:p w14:paraId="08E2F9DE" w14:textId="77777777" w:rsidR="008D2FC9" w:rsidRDefault="008D2FC9" w:rsidP="007237D1">
            <w:pPr>
              <w:ind w:firstLine="0"/>
              <w:rPr>
                <w:ins w:id="14872" w:author="Okot" w:date="2020-01-29T10:27:00Z"/>
                <w:b/>
              </w:rPr>
            </w:pPr>
            <w:ins w:id="14873" w:author="Okot" w:date="2020-01-29T10:26:00Z">
              <w:r>
                <w:rPr>
                  <w:b/>
                </w:rPr>
                <w:t xml:space="preserve">1. </w:t>
              </w:r>
            </w:ins>
          </w:p>
          <w:p w14:paraId="06986D0E" w14:textId="6AB877B2" w:rsidR="008D2FC9" w:rsidRPr="001027C2" w:rsidRDefault="008D2FC9" w:rsidP="007237D1">
            <w:pPr>
              <w:ind w:firstLine="0"/>
              <w:rPr>
                <w:ins w:id="14874" w:author="Okot" w:date="2020-01-29T10:23:00Z"/>
                <w:b/>
                <w:i/>
                <w:rPrChange w:id="14875" w:author="Okot" w:date="2020-01-29T10:27:00Z">
                  <w:rPr>
                    <w:ins w:id="14876" w:author="Okot" w:date="2020-01-29T10:23:00Z"/>
                    <w:b/>
                  </w:rPr>
                </w:rPrChange>
              </w:rPr>
            </w:pPr>
            <w:ins w:id="14877" w:author="Okot" w:date="2020-01-29T10:27:00Z">
              <w:r>
                <w:rPr>
                  <w:b/>
                  <w:i/>
                </w:rPr>
                <w:t>Wypełnienie formularza danymi testowymi</w:t>
              </w:r>
            </w:ins>
            <w:ins w:id="14878" w:author="Okot" w:date="2020-01-29T10:32:00Z">
              <w:r>
                <w:rPr>
                  <w:b/>
                  <w:i/>
                </w:rPr>
                <w:t xml:space="preserve"> i kliknięcie przycisku „Za</w:t>
              </w:r>
            </w:ins>
            <w:r w:rsidR="00044E36">
              <w:rPr>
                <w:b/>
                <w:i/>
              </w:rPr>
              <w:t>pisz</w:t>
            </w:r>
            <w:ins w:id="14879" w:author="Okot" w:date="2020-01-29T10:32:00Z">
              <w:r>
                <w:rPr>
                  <w:b/>
                  <w:i/>
                </w:rPr>
                <w:t>”</w:t>
              </w:r>
            </w:ins>
          </w:p>
        </w:tc>
        <w:tc>
          <w:tcPr>
            <w:tcW w:w="1985" w:type="dxa"/>
            <w:tcPrChange w:id="14880" w:author="Okot" w:date="2020-01-29T12:02:00Z">
              <w:tcPr>
                <w:tcW w:w="7504" w:type="dxa"/>
                <w:gridSpan w:val="6"/>
              </w:tcPr>
            </w:tcPrChange>
          </w:tcPr>
          <w:p w14:paraId="209C566E" w14:textId="326B27EA" w:rsidR="008D2FC9" w:rsidRPr="00807267" w:rsidRDefault="008D2FC9">
            <w:pPr>
              <w:ind w:firstLine="0"/>
              <w:rPr>
                <w:ins w:id="14881" w:author="Okot" w:date="2020-01-29T10:29:00Z"/>
              </w:rPr>
              <w:pPrChange w:id="14882" w:author="Okot" w:date="2020-01-29T10:33:00Z">
                <w:pPr>
                  <w:ind w:right="5837" w:firstLine="0"/>
                </w:pPr>
              </w:pPrChange>
            </w:pPr>
            <w:ins w:id="14883" w:author="Okot" w:date="2020-01-29T10:33:00Z">
              <w:r>
                <w:t>Wyświetlenie komunikatu informującego o poprawnym</w:t>
              </w:r>
            </w:ins>
            <w:r w:rsidR="00044E36">
              <w:t xml:space="preserve"> zapisaniu</w:t>
            </w:r>
            <w:ins w:id="14884" w:author="Okot" w:date="2020-01-29T10:33:00Z">
              <w:r>
                <w:t>.</w:t>
              </w:r>
            </w:ins>
          </w:p>
        </w:tc>
        <w:tc>
          <w:tcPr>
            <w:tcW w:w="1984" w:type="dxa"/>
            <w:tcPrChange w:id="14885" w:author="Okot" w:date="2020-01-29T12:02:00Z">
              <w:tcPr>
                <w:tcW w:w="3110" w:type="dxa"/>
              </w:tcPr>
            </w:tcPrChange>
          </w:tcPr>
          <w:p w14:paraId="28AC711C" w14:textId="77777777" w:rsidR="008D2FC9" w:rsidRPr="00807267" w:rsidRDefault="008D2FC9" w:rsidP="007237D1">
            <w:pPr>
              <w:ind w:firstLine="0"/>
              <w:rPr>
                <w:ins w:id="14886" w:author="Okot" w:date="2020-01-29T10:23:00Z"/>
                <w:b/>
                <w:rPrChange w:id="14887" w:author="Okot" w:date="2020-01-29T10:33:00Z">
                  <w:rPr>
                    <w:ins w:id="14888" w:author="Okot" w:date="2020-01-29T10:23:00Z"/>
                  </w:rPr>
                </w:rPrChange>
              </w:rPr>
            </w:pPr>
            <w:ins w:id="14889" w:author="Okot" w:date="2020-01-29T10:33:00Z">
              <w:r>
                <w:rPr>
                  <w:b/>
                </w:rPr>
                <w:t>Dane testowe:</w:t>
              </w:r>
            </w:ins>
          </w:p>
        </w:tc>
        <w:tc>
          <w:tcPr>
            <w:tcW w:w="992" w:type="dxa"/>
            <w:tcPrChange w:id="14890" w:author="Okot" w:date="2020-01-29T12:02:00Z">
              <w:tcPr>
                <w:tcW w:w="1134" w:type="dxa"/>
              </w:tcPr>
            </w:tcPrChange>
          </w:tcPr>
          <w:p w14:paraId="7A7C0D05" w14:textId="77777777" w:rsidR="008D2FC9" w:rsidRDefault="008D2FC9" w:rsidP="007237D1">
            <w:pPr>
              <w:ind w:left="371" w:firstLine="0"/>
              <w:rPr>
                <w:ins w:id="14891" w:author="Okot" w:date="2020-01-29T10:23:00Z"/>
              </w:rPr>
            </w:pPr>
          </w:p>
        </w:tc>
        <w:tc>
          <w:tcPr>
            <w:tcW w:w="992" w:type="dxa"/>
            <w:tcPrChange w:id="14892" w:author="Okot" w:date="2020-01-29T12:02:00Z">
              <w:tcPr>
                <w:tcW w:w="1827" w:type="dxa"/>
              </w:tcPr>
            </w:tcPrChange>
          </w:tcPr>
          <w:p w14:paraId="040C6E75" w14:textId="77777777" w:rsidR="008D2FC9" w:rsidRDefault="008D2FC9" w:rsidP="007237D1">
            <w:pPr>
              <w:ind w:firstLine="0"/>
              <w:rPr>
                <w:ins w:id="14893" w:author="Okot" w:date="2020-01-29T10:23:00Z"/>
              </w:rPr>
            </w:pPr>
          </w:p>
        </w:tc>
        <w:tc>
          <w:tcPr>
            <w:tcW w:w="1418" w:type="dxa"/>
            <w:tcPrChange w:id="14894" w:author="Okot" w:date="2020-01-29T12:02:00Z">
              <w:tcPr>
                <w:tcW w:w="1433" w:type="dxa"/>
              </w:tcPr>
            </w:tcPrChange>
          </w:tcPr>
          <w:p w14:paraId="6BF638DF" w14:textId="77777777" w:rsidR="008D2FC9" w:rsidRDefault="008D2FC9" w:rsidP="007237D1">
            <w:pPr>
              <w:ind w:firstLine="0"/>
              <w:rPr>
                <w:ins w:id="14895" w:author="Okot" w:date="2020-01-29T10:23:00Z"/>
              </w:rPr>
            </w:pPr>
          </w:p>
        </w:tc>
      </w:tr>
      <w:tr w:rsidR="00584A23" w14:paraId="17C87131" w14:textId="77777777" w:rsidTr="00BC180C">
        <w:trPr>
          <w:ins w:id="14896" w:author="Okot" w:date="2020-01-29T10:23:00Z"/>
        </w:trPr>
        <w:tc>
          <w:tcPr>
            <w:tcW w:w="1838" w:type="dxa"/>
            <w:vMerge w:val="restart"/>
          </w:tcPr>
          <w:p w14:paraId="2F9B280A" w14:textId="77777777" w:rsidR="00584A23" w:rsidRDefault="00584A23" w:rsidP="007237D1">
            <w:pPr>
              <w:ind w:firstLine="0"/>
              <w:rPr>
                <w:ins w:id="14897" w:author="Okot" w:date="2020-01-29T10:27:00Z"/>
                <w:b/>
              </w:rPr>
            </w:pPr>
            <w:ins w:id="14898" w:author="Okot" w:date="2020-01-29T10:27:00Z">
              <w:r>
                <w:rPr>
                  <w:b/>
                </w:rPr>
                <w:t>2.</w:t>
              </w:r>
            </w:ins>
          </w:p>
          <w:p w14:paraId="184395A6" w14:textId="77777777" w:rsidR="00584A23" w:rsidRPr="001027C2" w:rsidRDefault="00584A23" w:rsidP="007237D1">
            <w:pPr>
              <w:ind w:firstLine="0"/>
              <w:rPr>
                <w:ins w:id="14899" w:author="Okot" w:date="2020-01-29T10:23:00Z"/>
                <w:b/>
                <w:i/>
              </w:rPr>
            </w:pPr>
            <w:ins w:id="14900" w:author="Okot" w:date="2020-01-29T10:27:00Z">
              <w:r>
                <w:rPr>
                  <w:b/>
                  <w:i/>
                </w:rPr>
                <w:t xml:space="preserve">Sprawdzenie poprawności danych </w:t>
              </w:r>
            </w:ins>
            <w:ins w:id="14901" w:author="Okot" w:date="2020-01-29T10:28:00Z">
              <w:r>
                <w:rPr>
                  <w:b/>
                  <w:i/>
                </w:rPr>
                <w:t xml:space="preserve">zapisanych </w:t>
              </w:r>
            </w:ins>
            <w:ins w:id="14902" w:author="Okot" w:date="2020-01-29T10:27:00Z">
              <w:r>
                <w:rPr>
                  <w:b/>
                  <w:i/>
                </w:rPr>
                <w:t>w bazie poprzez konsol</w:t>
              </w:r>
            </w:ins>
            <w:ins w:id="14903" w:author="Okot" w:date="2020-01-29T10:28:00Z">
              <w:r>
                <w:rPr>
                  <w:b/>
                  <w:i/>
                </w:rPr>
                <w:t>ę bazy danych</w:t>
              </w:r>
            </w:ins>
          </w:p>
          <w:p w14:paraId="6E5BDFE5" w14:textId="093333F2" w:rsidR="00584A23" w:rsidRPr="001027C2" w:rsidRDefault="00584A23" w:rsidP="007237D1">
            <w:pPr>
              <w:rPr>
                <w:ins w:id="14904" w:author="Okot" w:date="2020-01-29T10:23:00Z"/>
                <w:b/>
                <w:i/>
                <w:rPrChange w:id="14905" w:author="Okot" w:date="2020-01-29T10:27:00Z">
                  <w:rPr>
                    <w:ins w:id="14906" w:author="Okot" w:date="2020-01-29T10:23:00Z"/>
                    <w:b/>
                  </w:rPr>
                </w:rPrChange>
              </w:rPr>
            </w:pPr>
          </w:p>
        </w:tc>
        <w:tc>
          <w:tcPr>
            <w:tcW w:w="1985" w:type="dxa"/>
          </w:tcPr>
          <w:p w14:paraId="55A95358" w14:textId="4A25235F" w:rsidR="00584A23" w:rsidRDefault="00584A23" w:rsidP="00044E36">
            <w:pPr>
              <w:ind w:firstLine="0"/>
              <w:rPr>
                <w:ins w:id="14907" w:author="Okot" w:date="2020-01-29T10:29:00Z"/>
              </w:rPr>
            </w:pPr>
            <w:ins w:id="14908" w:author="Okot" w:date="2020-01-29T10:34:00Z">
              <w:r>
                <w:t>1. Został utworzony now</w:t>
              </w:r>
            </w:ins>
            <w:r>
              <w:t>y</w:t>
            </w:r>
            <w:ins w:id="14909" w:author="Okot" w:date="2020-01-29T10:34:00Z">
              <w:r>
                <w:t xml:space="preserve"> rekord w tabeli User</w:t>
              </w:r>
            </w:ins>
            <w:r>
              <w:t>Data</w:t>
            </w:r>
          </w:p>
        </w:tc>
        <w:tc>
          <w:tcPr>
            <w:tcW w:w="1984" w:type="dxa"/>
          </w:tcPr>
          <w:p w14:paraId="5BEF3A3F" w14:textId="77777777" w:rsidR="00584A23" w:rsidRDefault="00584A23" w:rsidP="007237D1">
            <w:pPr>
              <w:ind w:firstLine="0"/>
              <w:rPr>
                <w:ins w:id="14910" w:author="Okot" w:date="2020-01-29T10:23:00Z"/>
              </w:rPr>
            </w:pPr>
          </w:p>
        </w:tc>
        <w:tc>
          <w:tcPr>
            <w:tcW w:w="992" w:type="dxa"/>
          </w:tcPr>
          <w:p w14:paraId="039A7694" w14:textId="77777777" w:rsidR="00584A23" w:rsidRDefault="00584A23" w:rsidP="007237D1">
            <w:pPr>
              <w:ind w:firstLine="0"/>
              <w:rPr>
                <w:ins w:id="14911" w:author="Okot" w:date="2020-01-29T10:23:00Z"/>
              </w:rPr>
            </w:pPr>
          </w:p>
        </w:tc>
        <w:tc>
          <w:tcPr>
            <w:tcW w:w="992" w:type="dxa"/>
          </w:tcPr>
          <w:p w14:paraId="57C3D0A0" w14:textId="77777777" w:rsidR="00584A23" w:rsidRDefault="00584A23" w:rsidP="007237D1">
            <w:pPr>
              <w:ind w:firstLine="0"/>
              <w:rPr>
                <w:ins w:id="14912" w:author="Okot" w:date="2020-01-29T10:23:00Z"/>
              </w:rPr>
            </w:pPr>
          </w:p>
        </w:tc>
        <w:tc>
          <w:tcPr>
            <w:tcW w:w="1418" w:type="dxa"/>
          </w:tcPr>
          <w:p w14:paraId="0E276132" w14:textId="77777777" w:rsidR="00584A23" w:rsidRDefault="00584A23" w:rsidP="007237D1">
            <w:pPr>
              <w:ind w:firstLine="0"/>
              <w:rPr>
                <w:ins w:id="14913" w:author="Okot" w:date="2020-01-29T10:23:00Z"/>
              </w:rPr>
            </w:pPr>
          </w:p>
        </w:tc>
      </w:tr>
      <w:tr w:rsidR="00584A23" w14:paraId="3C3BAB9D" w14:textId="77777777" w:rsidTr="00BC180C">
        <w:trPr>
          <w:ins w:id="14914" w:author="Okot" w:date="2020-01-29T10:23:00Z"/>
        </w:trPr>
        <w:tc>
          <w:tcPr>
            <w:tcW w:w="1838" w:type="dxa"/>
            <w:vMerge/>
          </w:tcPr>
          <w:p w14:paraId="7FAB16D9" w14:textId="4389CB28" w:rsidR="00584A23" w:rsidRPr="002267A1" w:rsidRDefault="00584A23" w:rsidP="007237D1">
            <w:pPr>
              <w:rPr>
                <w:ins w:id="14915" w:author="Okot" w:date="2020-01-29T10:23:00Z"/>
                <w:b/>
              </w:rPr>
            </w:pPr>
          </w:p>
        </w:tc>
        <w:tc>
          <w:tcPr>
            <w:tcW w:w="1985" w:type="dxa"/>
          </w:tcPr>
          <w:p w14:paraId="61988FEC" w14:textId="6EB09244" w:rsidR="00584A23" w:rsidRDefault="00584A23" w:rsidP="00044E36">
            <w:pPr>
              <w:ind w:firstLine="0"/>
              <w:rPr>
                <w:ins w:id="14916" w:author="Okot" w:date="2020-01-29T10:29:00Z"/>
              </w:rPr>
            </w:pPr>
            <w:ins w:id="14917" w:author="Okot" w:date="2020-01-29T10:34:00Z">
              <w:r>
                <w:t xml:space="preserve">2. </w:t>
              </w:r>
            </w:ins>
            <w:r>
              <w:t xml:space="preserve">Rekordowi </w:t>
            </w:r>
            <w:ins w:id="14918" w:author="Okot" w:date="2020-01-29T10:34:00Z">
              <w:r>
                <w:t xml:space="preserve">zostało nadane </w:t>
              </w:r>
            </w:ins>
            <w:ins w:id="14919" w:author="Okot" w:date="2020-01-29T10:35:00Z">
              <w:r>
                <w:t>ID zgodnie z auto-inkrementacją</w:t>
              </w:r>
            </w:ins>
          </w:p>
        </w:tc>
        <w:tc>
          <w:tcPr>
            <w:tcW w:w="1984" w:type="dxa"/>
          </w:tcPr>
          <w:p w14:paraId="34D62BC6" w14:textId="77777777" w:rsidR="00584A23" w:rsidRPr="00807267" w:rsidRDefault="00584A23" w:rsidP="007237D1">
            <w:pPr>
              <w:ind w:firstLine="0"/>
              <w:rPr>
                <w:ins w:id="14920" w:author="Okot" w:date="2020-01-29T10:23:00Z"/>
                <w:b/>
                <w:rPrChange w:id="14921" w:author="Okot" w:date="2020-01-29T10:35:00Z">
                  <w:rPr>
                    <w:ins w:id="14922" w:author="Okot" w:date="2020-01-29T10:23:00Z"/>
                  </w:rPr>
                </w:rPrChange>
              </w:rPr>
            </w:pPr>
            <w:ins w:id="14923" w:author="Okot" w:date="2020-01-29T10:35:00Z">
              <w:r>
                <w:rPr>
                  <w:b/>
                </w:rPr>
                <w:t>Nadane ID:</w:t>
              </w:r>
            </w:ins>
          </w:p>
        </w:tc>
        <w:tc>
          <w:tcPr>
            <w:tcW w:w="992" w:type="dxa"/>
          </w:tcPr>
          <w:p w14:paraId="175A1902" w14:textId="77777777" w:rsidR="00584A23" w:rsidRDefault="00584A23" w:rsidP="007237D1">
            <w:pPr>
              <w:ind w:firstLine="0"/>
              <w:rPr>
                <w:ins w:id="14924" w:author="Okot" w:date="2020-01-29T10:23:00Z"/>
              </w:rPr>
            </w:pPr>
          </w:p>
        </w:tc>
        <w:tc>
          <w:tcPr>
            <w:tcW w:w="992" w:type="dxa"/>
          </w:tcPr>
          <w:p w14:paraId="767E1F8A" w14:textId="77777777" w:rsidR="00584A23" w:rsidRDefault="00584A23" w:rsidP="007237D1">
            <w:pPr>
              <w:ind w:firstLine="0"/>
              <w:rPr>
                <w:ins w:id="14925" w:author="Okot" w:date="2020-01-29T10:23:00Z"/>
              </w:rPr>
            </w:pPr>
          </w:p>
        </w:tc>
        <w:tc>
          <w:tcPr>
            <w:tcW w:w="1418" w:type="dxa"/>
          </w:tcPr>
          <w:p w14:paraId="5F8CEBB7" w14:textId="77777777" w:rsidR="00584A23" w:rsidRDefault="00584A23" w:rsidP="007237D1">
            <w:pPr>
              <w:ind w:firstLine="0"/>
              <w:rPr>
                <w:ins w:id="14926" w:author="Okot" w:date="2020-01-29T10:23:00Z"/>
              </w:rPr>
            </w:pPr>
          </w:p>
        </w:tc>
      </w:tr>
      <w:tr w:rsidR="00584A23" w14:paraId="1F03886B" w14:textId="77777777" w:rsidTr="00BC180C">
        <w:trPr>
          <w:ins w:id="14927" w:author="Okot" w:date="2020-01-29T10:35:00Z"/>
        </w:trPr>
        <w:tc>
          <w:tcPr>
            <w:tcW w:w="1838" w:type="dxa"/>
            <w:vMerge/>
          </w:tcPr>
          <w:p w14:paraId="58338199" w14:textId="3D4EE415" w:rsidR="00584A23" w:rsidRPr="002267A1" w:rsidRDefault="00584A23" w:rsidP="007237D1">
            <w:pPr>
              <w:rPr>
                <w:ins w:id="14928" w:author="Okot" w:date="2020-01-29T10:35:00Z"/>
                <w:b/>
              </w:rPr>
            </w:pPr>
          </w:p>
        </w:tc>
        <w:tc>
          <w:tcPr>
            <w:tcW w:w="1985" w:type="dxa"/>
          </w:tcPr>
          <w:p w14:paraId="4AFFA312" w14:textId="48F92E97" w:rsidR="00584A23" w:rsidRDefault="00584A23" w:rsidP="00044E36">
            <w:pPr>
              <w:ind w:firstLine="0"/>
              <w:rPr>
                <w:ins w:id="14929" w:author="Okot" w:date="2020-01-29T10:35:00Z"/>
              </w:rPr>
            </w:pPr>
            <w:ins w:id="14930" w:author="Okot" w:date="2020-01-29T10:36:00Z">
              <w:r>
                <w:t xml:space="preserve">3. </w:t>
              </w:r>
            </w:ins>
            <w:r>
              <w:t xml:space="preserve">W polu IDU znajduje się ID zalogowanego </w:t>
            </w:r>
            <w:r>
              <w:lastRenderedPageBreak/>
              <w:t>użytkownika, który wprowadzał dane</w:t>
            </w:r>
          </w:p>
        </w:tc>
        <w:tc>
          <w:tcPr>
            <w:tcW w:w="1984" w:type="dxa"/>
          </w:tcPr>
          <w:p w14:paraId="31565919" w14:textId="763C2A9F" w:rsidR="00584A23" w:rsidRDefault="00584A23" w:rsidP="007237D1">
            <w:pPr>
              <w:ind w:firstLine="0"/>
              <w:rPr>
                <w:b/>
              </w:rPr>
            </w:pPr>
            <w:r>
              <w:rPr>
                <w:b/>
              </w:rPr>
              <w:lastRenderedPageBreak/>
              <w:t xml:space="preserve">ID użytkownika: </w:t>
            </w:r>
          </w:p>
          <w:p w14:paraId="7D3C174F" w14:textId="77777777" w:rsidR="00584A23" w:rsidRDefault="00584A23" w:rsidP="007237D1">
            <w:pPr>
              <w:ind w:firstLine="0"/>
              <w:rPr>
                <w:b/>
              </w:rPr>
            </w:pPr>
          </w:p>
          <w:p w14:paraId="4C1FD73C" w14:textId="12DC87E7" w:rsidR="00584A23" w:rsidRDefault="00584A23" w:rsidP="007237D1">
            <w:pPr>
              <w:ind w:firstLine="0"/>
              <w:rPr>
                <w:ins w:id="14931" w:author="Okot" w:date="2020-01-29T10:35:00Z"/>
                <w:b/>
              </w:rPr>
            </w:pPr>
            <w:ins w:id="14932" w:author="Okot" w:date="2020-01-29T10:37:00Z">
              <w:r>
                <w:rPr>
                  <w:b/>
                </w:rPr>
                <w:lastRenderedPageBreak/>
                <w:t xml:space="preserve">Wartość pola </w:t>
              </w:r>
            </w:ins>
            <w:r>
              <w:rPr>
                <w:b/>
              </w:rPr>
              <w:t>IDU</w:t>
            </w:r>
            <w:ins w:id="14933" w:author="Okot" w:date="2020-01-29T10:37:00Z">
              <w:r>
                <w:rPr>
                  <w:b/>
                </w:rPr>
                <w:t>:</w:t>
              </w:r>
            </w:ins>
          </w:p>
        </w:tc>
        <w:tc>
          <w:tcPr>
            <w:tcW w:w="992" w:type="dxa"/>
          </w:tcPr>
          <w:p w14:paraId="7C90EFA3" w14:textId="77777777" w:rsidR="00584A23" w:rsidRDefault="00584A23" w:rsidP="007237D1">
            <w:pPr>
              <w:ind w:firstLine="0"/>
              <w:rPr>
                <w:ins w:id="14934" w:author="Okot" w:date="2020-01-29T10:35:00Z"/>
              </w:rPr>
            </w:pPr>
          </w:p>
        </w:tc>
        <w:tc>
          <w:tcPr>
            <w:tcW w:w="992" w:type="dxa"/>
          </w:tcPr>
          <w:p w14:paraId="5F462E0F" w14:textId="77777777" w:rsidR="00584A23" w:rsidRDefault="00584A23" w:rsidP="007237D1">
            <w:pPr>
              <w:ind w:firstLine="0"/>
              <w:rPr>
                <w:ins w:id="14935" w:author="Okot" w:date="2020-01-29T10:35:00Z"/>
              </w:rPr>
            </w:pPr>
          </w:p>
        </w:tc>
        <w:tc>
          <w:tcPr>
            <w:tcW w:w="1418" w:type="dxa"/>
          </w:tcPr>
          <w:p w14:paraId="2261DA61" w14:textId="77777777" w:rsidR="00584A23" w:rsidRDefault="00584A23" w:rsidP="007237D1">
            <w:pPr>
              <w:ind w:firstLine="0"/>
              <w:rPr>
                <w:ins w:id="14936" w:author="Okot" w:date="2020-01-29T10:35:00Z"/>
              </w:rPr>
            </w:pPr>
          </w:p>
        </w:tc>
      </w:tr>
      <w:tr w:rsidR="00584A23" w14:paraId="1FB4B22C" w14:textId="77777777" w:rsidTr="00BC180C">
        <w:trPr>
          <w:ins w:id="14937" w:author="Okot" w:date="2020-01-29T10:35:00Z"/>
        </w:trPr>
        <w:tc>
          <w:tcPr>
            <w:tcW w:w="1838" w:type="dxa"/>
            <w:vMerge/>
          </w:tcPr>
          <w:p w14:paraId="659527CB" w14:textId="0709C3BA" w:rsidR="00584A23" w:rsidRPr="002267A1" w:rsidRDefault="00584A23" w:rsidP="007237D1">
            <w:pPr>
              <w:rPr>
                <w:ins w:id="14938" w:author="Okot" w:date="2020-01-29T10:35:00Z"/>
                <w:b/>
              </w:rPr>
            </w:pPr>
          </w:p>
        </w:tc>
        <w:tc>
          <w:tcPr>
            <w:tcW w:w="1985" w:type="dxa"/>
          </w:tcPr>
          <w:p w14:paraId="2624760F" w14:textId="0A3DA549" w:rsidR="00584A23" w:rsidRDefault="00584A23" w:rsidP="00044E36">
            <w:pPr>
              <w:ind w:firstLine="0"/>
              <w:rPr>
                <w:ins w:id="14939" w:author="Okot" w:date="2020-01-29T10:35:00Z"/>
              </w:rPr>
            </w:pPr>
            <w:ins w:id="14940" w:author="Okot" w:date="2020-01-29T10:38:00Z">
              <w:r>
                <w:t xml:space="preserve">4. </w:t>
              </w:r>
            </w:ins>
            <w:r>
              <w:t>W</w:t>
            </w:r>
            <w:ins w:id="14941" w:author="Okot" w:date="2020-01-29T10:38:00Z">
              <w:r>
                <w:t>artość pola „</w:t>
              </w:r>
            </w:ins>
            <w:r>
              <w:t>BirthDate</w:t>
            </w:r>
            <w:ins w:id="14942" w:author="Okot" w:date="2020-01-29T10:38:00Z">
              <w:r>
                <w:t>” w ta</w:t>
              </w:r>
            </w:ins>
            <w:ins w:id="14943" w:author="Okot" w:date="2020-01-29T10:39:00Z">
              <w:r>
                <w:t>beli „User</w:t>
              </w:r>
            </w:ins>
            <w:r>
              <w:t>Data</w:t>
            </w:r>
            <w:ins w:id="14944" w:author="Okot" w:date="2020-01-29T10:39:00Z">
              <w:r>
                <w:t xml:space="preserve">” w bazie danych jest </w:t>
              </w:r>
            </w:ins>
            <w:r>
              <w:t>zgodna z wartością wprowadzoną przez użytkownika do formularza w polu „Data urodzenia”</w:t>
            </w:r>
            <w:ins w:id="14945" w:author="Okot" w:date="2020-01-29T10:40:00Z">
              <w:r>
                <w:t>.</w:t>
              </w:r>
            </w:ins>
          </w:p>
        </w:tc>
        <w:tc>
          <w:tcPr>
            <w:tcW w:w="1984" w:type="dxa"/>
          </w:tcPr>
          <w:p w14:paraId="5FD1D2B9" w14:textId="77777777" w:rsidR="00584A23" w:rsidRDefault="00584A23" w:rsidP="007237D1">
            <w:pPr>
              <w:ind w:firstLine="0"/>
              <w:rPr>
                <w:ins w:id="14946" w:author="Okot" w:date="2020-01-29T10:40:00Z"/>
                <w:b/>
              </w:rPr>
            </w:pPr>
            <w:ins w:id="14947" w:author="Okot" w:date="2020-01-29T10:40:00Z">
              <w:r>
                <w:rPr>
                  <w:b/>
                </w:rPr>
                <w:t>Wartość pola</w:t>
              </w:r>
            </w:ins>
          </w:p>
          <w:p w14:paraId="0F8DE2AB" w14:textId="41DCEB90" w:rsidR="00584A23" w:rsidRPr="00807267" w:rsidRDefault="00584A23" w:rsidP="007237D1">
            <w:pPr>
              <w:ind w:firstLine="0"/>
              <w:rPr>
                <w:ins w:id="14948" w:author="Okot" w:date="2020-01-29T10:35:00Z"/>
                <w:b/>
              </w:rPr>
            </w:pPr>
            <w:r>
              <w:rPr>
                <w:b/>
              </w:rPr>
              <w:t>BirthDate</w:t>
            </w:r>
            <w:ins w:id="14949" w:author="Okot" w:date="2020-01-29T10:41:00Z">
              <w:r>
                <w:rPr>
                  <w:b/>
                </w:rPr>
                <w:t>:</w:t>
              </w:r>
            </w:ins>
          </w:p>
        </w:tc>
        <w:tc>
          <w:tcPr>
            <w:tcW w:w="992" w:type="dxa"/>
          </w:tcPr>
          <w:p w14:paraId="513D7D55" w14:textId="77777777" w:rsidR="00584A23" w:rsidRDefault="00584A23" w:rsidP="007237D1">
            <w:pPr>
              <w:ind w:firstLine="0"/>
              <w:rPr>
                <w:ins w:id="14950" w:author="Okot" w:date="2020-01-29T10:35:00Z"/>
              </w:rPr>
            </w:pPr>
          </w:p>
        </w:tc>
        <w:tc>
          <w:tcPr>
            <w:tcW w:w="992" w:type="dxa"/>
          </w:tcPr>
          <w:p w14:paraId="3EFDFD19" w14:textId="77777777" w:rsidR="00584A23" w:rsidRDefault="00584A23" w:rsidP="007237D1">
            <w:pPr>
              <w:ind w:firstLine="0"/>
              <w:rPr>
                <w:ins w:id="14951" w:author="Okot" w:date="2020-01-29T10:35:00Z"/>
              </w:rPr>
            </w:pPr>
          </w:p>
        </w:tc>
        <w:tc>
          <w:tcPr>
            <w:tcW w:w="1418" w:type="dxa"/>
          </w:tcPr>
          <w:p w14:paraId="30E36C0B" w14:textId="77777777" w:rsidR="00584A23" w:rsidRDefault="00584A23" w:rsidP="007237D1">
            <w:pPr>
              <w:ind w:firstLine="0"/>
              <w:rPr>
                <w:ins w:id="14952" w:author="Okot" w:date="2020-01-29T10:35:00Z"/>
              </w:rPr>
            </w:pPr>
          </w:p>
        </w:tc>
      </w:tr>
      <w:tr w:rsidR="00584A23" w14:paraId="5515862F" w14:textId="77777777" w:rsidTr="00584A23">
        <w:tc>
          <w:tcPr>
            <w:tcW w:w="1838" w:type="dxa"/>
            <w:vMerge/>
          </w:tcPr>
          <w:p w14:paraId="0CAD578F" w14:textId="0CF1AC59" w:rsidR="00584A23" w:rsidRPr="002267A1" w:rsidRDefault="00584A23" w:rsidP="007237D1">
            <w:pPr>
              <w:ind w:firstLine="0"/>
              <w:rPr>
                <w:b/>
              </w:rPr>
            </w:pPr>
          </w:p>
        </w:tc>
        <w:tc>
          <w:tcPr>
            <w:tcW w:w="1985" w:type="dxa"/>
          </w:tcPr>
          <w:p w14:paraId="7104CC9B" w14:textId="354926BF" w:rsidR="00584A23" w:rsidRDefault="00584A23" w:rsidP="00044E36">
            <w:pPr>
              <w:ind w:firstLine="0"/>
            </w:pPr>
            <w:r>
              <w:t xml:space="preserve">5. Wartość pola „IsWoman” w tabeli </w:t>
            </w:r>
            <w:ins w:id="14953" w:author="Okot" w:date="2020-01-29T10:39:00Z">
              <w:r>
                <w:t>„User</w:t>
              </w:r>
            </w:ins>
            <w:r>
              <w:t>Data</w:t>
            </w:r>
            <w:ins w:id="14954" w:author="Okot" w:date="2020-01-29T10:39:00Z">
              <w:r>
                <w:t xml:space="preserve">” w bazie danych </w:t>
              </w:r>
            </w:ins>
            <w:r>
              <w:t>wynosi 0, jeśli użytkownik w formularzu zaznaczył, że jest mężczyzną, 1 jeśli zaznaczył, że jest kobietą</w:t>
            </w:r>
          </w:p>
        </w:tc>
        <w:tc>
          <w:tcPr>
            <w:tcW w:w="1984" w:type="dxa"/>
          </w:tcPr>
          <w:p w14:paraId="4F112AE7" w14:textId="5957FA20" w:rsidR="00584A23" w:rsidRDefault="00584A23" w:rsidP="00044E36">
            <w:pPr>
              <w:ind w:firstLine="0"/>
              <w:rPr>
                <w:ins w:id="14955" w:author="Okot" w:date="2020-01-29T10:40:00Z"/>
                <w:b/>
              </w:rPr>
            </w:pPr>
            <w:ins w:id="14956" w:author="Okot" w:date="2020-01-29T10:40:00Z">
              <w:r>
                <w:rPr>
                  <w:b/>
                </w:rPr>
                <w:t>Wartość pola</w:t>
              </w:r>
            </w:ins>
            <w:r>
              <w:rPr>
                <w:b/>
              </w:rPr>
              <w:t xml:space="preserve"> IsWoman:</w:t>
            </w:r>
          </w:p>
          <w:p w14:paraId="602A5755" w14:textId="77777777" w:rsidR="00584A23" w:rsidRDefault="00584A23" w:rsidP="007237D1">
            <w:pPr>
              <w:ind w:firstLine="0"/>
              <w:rPr>
                <w:b/>
              </w:rPr>
            </w:pPr>
          </w:p>
        </w:tc>
        <w:tc>
          <w:tcPr>
            <w:tcW w:w="992" w:type="dxa"/>
          </w:tcPr>
          <w:p w14:paraId="53654FFD" w14:textId="77777777" w:rsidR="00584A23" w:rsidRDefault="00584A23" w:rsidP="007237D1">
            <w:pPr>
              <w:ind w:firstLine="0"/>
            </w:pPr>
          </w:p>
        </w:tc>
        <w:tc>
          <w:tcPr>
            <w:tcW w:w="992" w:type="dxa"/>
          </w:tcPr>
          <w:p w14:paraId="70BA7D44" w14:textId="77777777" w:rsidR="00584A23" w:rsidRDefault="00584A23" w:rsidP="007237D1">
            <w:pPr>
              <w:ind w:firstLine="0"/>
            </w:pPr>
          </w:p>
        </w:tc>
        <w:tc>
          <w:tcPr>
            <w:tcW w:w="1418" w:type="dxa"/>
          </w:tcPr>
          <w:p w14:paraId="3D648A2C" w14:textId="77777777" w:rsidR="00584A23" w:rsidRDefault="00584A23" w:rsidP="007237D1">
            <w:pPr>
              <w:ind w:firstLine="0"/>
            </w:pPr>
          </w:p>
        </w:tc>
      </w:tr>
      <w:tr w:rsidR="00584A23" w14:paraId="1156FBE6" w14:textId="77777777" w:rsidTr="00584A23">
        <w:tc>
          <w:tcPr>
            <w:tcW w:w="1838" w:type="dxa"/>
            <w:vMerge/>
          </w:tcPr>
          <w:p w14:paraId="26A58082" w14:textId="77777777" w:rsidR="00584A23" w:rsidRPr="002267A1" w:rsidRDefault="00584A23" w:rsidP="007237D1">
            <w:pPr>
              <w:ind w:firstLine="0"/>
              <w:rPr>
                <w:b/>
              </w:rPr>
            </w:pPr>
          </w:p>
        </w:tc>
        <w:tc>
          <w:tcPr>
            <w:tcW w:w="1985" w:type="dxa"/>
          </w:tcPr>
          <w:p w14:paraId="363FB107" w14:textId="6467E31D" w:rsidR="00584A23" w:rsidRDefault="00584A23" w:rsidP="00044E36">
            <w:pPr>
              <w:ind w:firstLine="0"/>
            </w:pPr>
            <w:r>
              <w:t>6. W</w:t>
            </w:r>
            <w:ins w:id="14957" w:author="Okot" w:date="2020-01-29T10:38:00Z">
              <w:r>
                <w:t>artość pola „</w:t>
              </w:r>
            </w:ins>
            <w:r>
              <w:t>Height</w:t>
            </w:r>
            <w:ins w:id="14958" w:author="Okot" w:date="2020-01-29T10:38:00Z">
              <w:r>
                <w:t>” w ta</w:t>
              </w:r>
            </w:ins>
            <w:ins w:id="14959" w:author="Okot" w:date="2020-01-29T10:39:00Z">
              <w:r>
                <w:t>beli „User</w:t>
              </w:r>
            </w:ins>
            <w:r>
              <w:t>Data</w:t>
            </w:r>
            <w:ins w:id="14960" w:author="Okot" w:date="2020-01-29T10:39:00Z">
              <w:r>
                <w:t xml:space="preserve">” w bazie danych jest </w:t>
              </w:r>
            </w:ins>
            <w:r>
              <w:t xml:space="preserve">zgodna z wartością wprowadzoną przez użytkownika do </w:t>
            </w:r>
            <w:r>
              <w:lastRenderedPageBreak/>
              <w:t>formularza w polu „Wzrost”</w:t>
            </w:r>
            <w:ins w:id="14961" w:author="Okot" w:date="2020-01-29T10:40:00Z">
              <w:r>
                <w:t>.</w:t>
              </w:r>
            </w:ins>
          </w:p>
        </w:tc>
        <w:tc>
          <w:tcPr>
            <w:tcW w:w="1984" w:type="dxa"/>
          </w:tcPr>
          <w:p w14:paraId="27BDE9E0" w14:textId="3884227B" w:rsidR="00584A23" w:rsidRDefault="00584A23" w:rsidP="00584A23">
            <w:pPr>
              <w:ind w:firstLine="0"/>
              <w:rPr>
                <w:ins w:id="14962" w:author="Okot" w:date="2020-01-29T10:40:00Z"/>
                <w:b/>
              </w:rPr>
            </w:pPr>
            <w:ins w:id="14963" w:author="Okot" w:date="2020-01-29T10:40:00Z">
              <w:r>
                <w:rPr>
                  <w:b/>
                </w:rPr>
                <w:lastRenderedPageBreak/>
                <w:t>Wartość pola</w:t>
              </w:r>
            </w:ins>
            <w:r>
              <w:rPr>
                <w:b/>
              </w:rPr>
              <w:t xml:space="preserve"> Height:</w:t>
            </w:r>
          </w:p>
          <w:p w14:paraId="44771D0E" w14:textId="77777777" w:rsidR="00584A23" w:rsidRDefault="00584A23" w:rsidP="007237D1">
            <w:pPr>
              <w:ind w:firstLine="0"/>
              <w:rPr>
                <w:b/>
              </w:rPr>
            </w:pPr>
          </w:p>
        </w:tc>
        <w:tc>
          <w:tcPr>
            <w:tcW w:w="992" w:type="dxa"/>
          </w:tcPr>
          <w:p w14:paraId="28A26ED0" w14:textId="77777777" w:rsidR="00584A23" w:rsidRDefault="00584A23" w:rsidP="007237D1">
            <w:pPr>
              <w:ind w:firstLine="0"/>
            </w:pPr>
          </w:p>
        </w:tc>
        <w:tc>
          <w:tcPr>
            <w:tcW w:w="992" w:type="dxa"/>
          </w:tcPr>
          <w:p w14:paraId="7A81FB66" w14:textId="77777777" w:rsidR="00584A23" w:rsidRDefault="00584A23" w:rsidP="007237D1">
            <w:pPr>
              <w:ind w:firstLine="0"/>
            </w:pPr>
          </w:p>
        </w:tc>
        <w:tc>
          <w:tcPr>
            <w:tcW w:w="1418" w:type="dxa"/>
          </w:tcPr>
          <w:p w14:paraId="67967016" w14:textId="77777777" w:rsidR="00584A23" w:rsidRDefault="00584A23" w:rsidP="007237D1">
            <w:pPr>
              <w:ind w:firstLine="0"/>
            </w:pPr>
          </w:p>
        </w:tc>
      </w:tr>
      <w:tr w:rsidR="00584A23" w14:paraId="3A261D3A" w14:textId="77777777" w:rsidTr="00584A23">
        <w:tc>
          <w:tcPr>
            <w:tcW w:w="1838" w:type="dxa"/>
            <w:vMerge/>
          </w:tcPr>
          <w:p w14:paraId="509A65AB" w14:textId="77777777" w:rsidR="00584A23" w:rsidRPr="002267A1" w:rsidRDefault="00584A23" w:rsidP="00BC180C">
            <w:pPr>
              <w:ind w:firstLine="0"/>
              <w:rPr>
                <w:b/>
              </w:rPr>
            </w:pPr>
          </w:p>
        </w:tc>
        <w:tc>
          <w:tcPr>
            <w:tcW w:w="1985" w:type="dxa"/>
          </w:tcPr>
          <w:p w14:paraId="4E3B2291" w14:textId="52F5E881" w:rsidR="00584A23" w:rsidRDefault="00584A23" w:rsidP="00BC180C">
            <w:pPr>
              <w:ind w:firstLine="0"/>
            </w:pPr>
            <w:r>
              <w:t>7. Pole IDT jest puste</w:t>
            </w:r>
          </w:p>
        </w:tc>
        <w:tc>
          <w:tcPr>
            <w:tcW w:w="1984" w:type="dxa"/>
          </w:tcPr>
          <w:p w14:paraId="4DA9FF86" w14:textId="77777777" w:rsidR="00584A23" w:rsidRDefault="00584A23" w:rsidP="00BC180C">
            <w:pPr>
              <w:ind w:firstLine="0"/>
              <w:rPr>
                <w:b/>
              </w:rPr>
            </w:pPr>
          </w:p>
        </w:tc>
        <w:tc>
          <w:tcPr>
            <w:tcW w:w="992" w:type="dxa"/>
          </w:tcPr>
          <w:p w14:paraId="0DBC9245" w14:textId="77777777" w:rsidR="00584A23" w:rsidRDefault="00584A23" w:rsidP="00BC180C">
            <w:pPr>
              <w:ind w:firstLine="0"/>
            </w:pPr>
          </w:p>
        </w:tc>
        <w:tc>
          <w:tcPr>
            <w:tcW w:w="992" w:type="dxa"/>
          </w:tcPr>
          <w:p w14:paraId="16442BB3" w14:textId="77777777" w:rsidR="00584A23" w:rsidRDefault="00584A23" w:rsidP="00BC180C">
            <w:pPr>
              <w:ind w:firstLine="0"/>
            </w:pPr>
          </w:p>
        </w:tc>
        <w:tc>
          <w:tcPr>
            <w:tcW w:w="1418" w:type="dxa"/>
          </w:tcPr>
          <w:p w14:paraId="504D2235" w14:textId="77777777" w:rsidR="00584A23" w:rsidRDefault="00584A23" w:rsidP="00BC180C">
            <w:pPr>
              <w:ind w:firstLine="0"/>
            </w:pPr>
          </w:p>
        </w:tc>
      </w:tr>
      <w:tr w:rsidR="00584A23" w14:paraId="1ED8D9CC" w14:textId="77777777" w:rsidTr="00584A23">
        <w:tc>
          <w:tcPr>
            <w:tcW w:w="1838" w:type="dxa"/>
            <w:vMerge/>
          </w:tcPr>
          <w:p w14:paraId="3B90397A" w14:textId="77777777" w:rsidR="00584A23" w:rsidRPr="002267A1" w:rsidRDefault="00584A23" w:rsidP="007237D1">
            <w:pPr>
              <w:ind w:firstLine="0"/>
              <w:rPr>
                <w:b/>
              </w:rPr>
            </w:pPr>
          </w:p>
        </w:tc>
        <w:tc>
          <w:tcPr>
            <w:tcW w:w="1985" w:type="dxa"/>
          </w:tcPr>
          <w:p w14:paraId="26F9C747" w14:textId="0B767C42" w:rsidR="00584A23" w:rsidRDefault="00584A23" w:rsidP="00044E36">
            <w:pPr>
              <w:ind w:firstLine="0"/>
            </w:pPr>
            <w:r>
              <w:t>8. Pole IDA jest puste</w:t>
            </w:r>
          </w:p>
        </w:tc>
        <w:tc>
          <w:tcPr>
            <w:tcW w:w="1984" w:type="dxa"/>
          </w:tcPr>
          <w:p w14:paraId="575EACFB" w14:textId="77777777" w:rsidR="00584A23" w:rsidRDefault="00584A23" w:rsidP="007237D1">
            <w:pPr>
              <w:ind w:firstLine="0"/>
              <w:rPr>
                <w:b/>
              </w:rPr>
            </w:pPr>
          </w:p>
        </w:tc>
        <w:tc>
          <w:tcPr>
            <w:tcW w:w="992" w:type="dxa"/>
          </w:tcPr>
          <w:p w14:paraId="661F103E" w14:textId="77777777" w:rsidR="00584A23" w:rsidRDefault="00584A23" w:rsidP="007237D1">
            <w:pPr>
              <w:ind w:firstLine="0"/>
            </w:pPr>
          </w:p>
        </w:tc>
        <w:tc>
          <w:tcPr>
            <w:tcW w:w="992" w:type="dxa"/>
          </w:tcPr>
          <w:p w14:paraId="50BF0C6A" w14:textId="77777777" w:rsidR="00584A23" w:rsidRDefault="00584A23" w:rsidP="007237D1">
            <w:pPr>
              <w:ind w:firstLine="0"/>
            </w:pPr>
          </w:p>
        </w:tc>
        <w:tc>
          <w:tcPr>
            <w:tcW w:w="1418" w:type="dxa"/>
          </w:tcPr>
          <w:p w14:paraId="4C4C1BF1" w14:textId="77777777" w:rsidR="00584A23" w:rsidRDefault="00584A23" w:rsidP="007237D1">
            <w:pPr>
              <w:ind w:firstLine="0"/>
            </w:pPr>
          </w:p>
        </w:tc>
      </w:tr>
    </w:tbl>
    <w:p w14:paraId="45C9DBFB" w14:textId="77777777" w:rsidR="00584A23" w:rsidRDefault="00584A23" w:rsidP="00584A23">
      <w:pPr>
        <w:ind w:firstLine="0"/>
      </w:pPr>
    </w:p>
    <w:p w14:paraId="10A2F753" w14:textId="68AF9ACC" w:rsidR="00584A23" w:rsidRDefault="00584A23" w:rsidP="00584A23">
      <w:pPr>
        <w:ind w:firstLine="0"/>
      </w:pPr>
      <w:r>
        <w:tab/>
        <w:t>Po sprawdzeniu, że nowy rekord tworzony jest poprawnie, zostanie sprawdzone czy jego aktualizacja również przebiega bezproblemowo.</w:t>
      </w:r>
    </w:p>
    <w:p w14:paraId="375F93A3" w14:textId="77777777" w:rsidR="00584A23" w:rsidRDefault="00584A23" w:rsidP="00584A23">
      <w:pPr>
        <w:ind w:firstLine="0"/>
      </w:pPr>
    </w:p>
    <w:p w14:paraId="2F531BB5" w14:textId="29063DF8" w:rsidR="00584A23" w:rsidRDefault="00584A23" w:rsidP="00584A23">
      <w:pPr>
        <w:spacing w:after="160" w:line="259" w:lineRule="auto"/>
        <w:ind w:firstLine="0"/>
        <w:jc w:val="left"/>
        <w:rPr>
          <w:ins w:id="14964" w:author="Okot" w:date="2020-01-29T10:23:00Z"/>
        </w:rPr>
      </w:pPr>
      <w:ins w:id="14965" w:author="Okot" w:date="2020-01-29T10:23:00Z">
        <w:r>
          <w:t>Tabela 5.</w:t>
        </w:r>
      </w:ins>
      <w:r>
        <w:t>21</w:t>
      </w:r>
      <w:ins w:id="14966" w:author="Okot" w:date="2020-01-29T10:23:00Z">
        <w:r>
          <w:t>.</w:t>
        </w:r>
      </w:ins>
    </w:p>
    <w:p w14:paraId="225ACE24" w14:textId="7E2F9F74" w:rsidR="00584A23" w:rsidRDefault="00584A23" w:rsidP="00584A23">
      <w:pPr>
        <w:spacing w:after="160" w:line="259" w:lineRule="auto"/>
        <w:ind w:firstLine="0"/>
        <w:jc w:val="left"/>
        <w:rPr>
          <w:ins w:id="14967" w:author="Okot" w:date="2020-01-29T10:23:00Z"/>
        </w:rPr>
      </w:pPr>
      <w:ins w:id="14968" w:author="Okot" w:date="2020-01-29T10:24:00Z">
        <w:r>
          <w:t xml:space="preserve">Scenariusz testowy dla </w:t>
        </w:r>
      </w:ins>
      <w:r>
        <w:t>modyfikowania</w:t>
      </w:r>
      <w:ins w:id="14969" w:author="Okot" w:date="2020-01-29T10:24:00Z">
        <w:r>
          <w:t xml:space="preserve"> rekordu </w:t>
        </w:r>
      </w:ins>
      <w:r>
        <w:t>w</w:t>
      </w:r>
      <w:ins w:id="14970" w:author="Okot" w:date="2020-01-29T10:24:00Z">
        <w:r>
          <w:t xml:space="preserve"> </w:t>
        </w:r>
      </w:ins>
      <w:r>
        <w:t>tabeli UserData</w:t>
      </w:r>
      <w:ins w:id="14971" w:author="Okot" w:date="2020-01-29T10:24:00Z">
        <w:r>
          <w:t>.</w:t>
        </w:r>
      </w:ins>
    </w:p>
    <w:tbl>
      <w:tblPr>
        <w:tblStyle w:val="Tabela-Siatka"/>
        <w:tblW w:w="9209" w:type="dxa"/>
        <w:tblLayout w:type="fixed"/>
        <w:tblLook w:val="04A0" w:firstRow="1" w:lastRow="0" w:firstColumn="1" w:lastColumn="0" w:noHBand="0" w:noVBand="1"/>
        <w:tblPrChange w:id="14972"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973">
          <w:tblGrid>
            <w:gridCol w:w="1838"/>
            <w:gridCol w:w="1985"/>
            <w:gridCol w:w="1984"/>
            <w:gridCol w:w="992"/>
            <w:gridCol w:w="992"/>
            <w:gridCol w:w="1418"/>
            <w:gridCol w:w="133"/>
            <w:gridCol w:w="3110"/>
            <w:gridCol w:w="1134"/>
            <w:gridCol w:w="1827"/>
            <w:gridCol w:w="1433"/>
          </w:tblGrid>
        </w:tblGridChange>
      </w:tblGrid>
      <w:tr w:rsidR="00584A23" w14:paraId="0B1A9D1E" w14:textId="77777777" w:rsidTr="00BC180C">
        <w:trPr>
          <w:ins w:id="14974" w:author="Okot" w:date="2020-01-29T10:23:00Z"/>
        </w:trPr>
        <w:tc>
          <w:tcPr>
            <w:tcW w:w="1838" w:type="dxa"/>
            <w:tcPrChange w:id="14975" w:author="Okot" w:date="2020-01-29T12:02:00Z">
              <w:tcPr>
                <w:tcW w:w="1838" w:type="dxa"/>
              </w:tcPr>
            </w:tcPrChange>
          </w:tcPr>
          <w:p w14:paraId="5CAB5AEB" w14:textId="594E7066" w:rsidR="00584A23" w:rsidRPr="002267A1" w:rsidRDefault="00584A23" w:rsidP="00BC180C">
            <w:pPr>
              <w:ind w:firstLine="0"/>
              <w:rPr>
                <w:ins w:id="14976" w:author="Okot" w:date="2020-01-29T10:23:00Z"/>
                <w:b/>
              </w:rPr>
            </w:pPr>
            <w:ins w:id="14977" w:author="Okot" w:date="2020-01-29T10:23:00Z">
              <w:r>
                <w:rPr>
                  <w:b/>
                </w:rPr>
                <w:t>PT</w:t>
              </w:r>
            </w:ins>
            <w:ins w:id="14978" w:author="Okot" w:date="2020-01-29T10:24:00Z">
              <w:r>
                <w:rPr>
                  <w:b/>
                </w:rPr>
                <w:t>-SZ-</w:t>
              </w:r>
            </w:ins>
            <w:ins w:id="14979" w:author="Okot" w:date="2020-01-29T10:23:00Z">
              <w:r>
                <w:rPr>
                  <w:b/>
                </w:rPr>
                <w:t>00</w:t>
              </w:r>
            </w:ins>
            <w:r>
              <w:rPr>
                <w:b/>
              </w:rPr>
              <w:t>3</w:t>
            </w:r>
          </w:p>
        </w:tc>
        <w:tc>
          <w:tcPr>
            <w:tcW w:w="7371" w:type="dxa"/>
            <w:gridSpan w:val="5"/>
            <w:tcPrChange w:id="14980" w:author="Okot" w:date="2020-01-29T12:02:00Z">
              <w:tcPr>
                <w:tcW w:w="15008" w:type="dxa"/>
                <w:gridSpan w:val="10"/>
              </w:tcPr>
            </w:tcPrChange>
          </w:tcPr>
          <w:p w14:paraId="34CBD797" w14:textId="50CF9A54" w:rsidR="00584A23" w:rsidRDefault="00584A23" w:rsidP="00584A23">
            <w:pPr>
              <w:ind w:firstLine="0"/>
              <w:rPr>
                <w:ins w:id="14981" w:author="Okot" w:date="2020-01-29T10:23:00Z"/>
                <w:b/>
                <w:i/>
              </w:rPr>
            </w:pPr>
            <w:r>
              <w:rPr>
                <w:b/>
                <w:i/>
              </w:rPr>
              <w:t xml:space="preserve">Modyfikowanie </w:t>
            </w:r>
            <w:ins w:id="14982" w:author="Okot" w:date="2020-01-29T10:24:00Z">
              <w:r>
                <w:rPr>
                  <w:b/>
                  <w:i/>
                </w:rPr>
                <w:t xml:space="preserve">rekordu </w:t>
              </w:r>
            </w:ins>
            <w:r>
              <w:rPr>
                <w:b/>
                <w:i/>
              </w:rPr>
              <w:t>w</w:t>
            </w:r>
            <w:ins w:id="14983" w:author="Okot" w:date="2020-01-29T10:24:00Z">
              <w:r>
                <w:rPr>
                  <w:b/>
                  <w:i/>
                </w:rPr>
                <w:t xml:space="preserve"> baz</w:t>
              </w:r>
            </w:ins>
            <w:r>
              <w:rPr>
                <w:b/>
                <w:i/>
              </w:rPr>
              <w:t>ie</w:t>
            </w:r>
            <w:ins w:id="14984" w:author="Okot" w:date="2020-01-29T10:24:00Z">
              <w:r>
                <w:rPr>
                  <w:b/>
                  <w:i/>
                </w:rPr>
                <w:t xml:space="preserve"> danyc</w:t>
              </w:r>
            </w:ins>
            <w:r>
              <w:rPr>
                <w:b/>
                <w:i/>
              </w:rPr>
              <w:t>h w tabeli UserData</w:t>
            </w:r>
          </w:p>
        </w:tc>
      </w:tr>
      <w:tr w:rsidR="00584A23" w14:paraId="52DE3C26" w14:textId="77777777" w:rsidTr="00BC180C">
        <w:trPr>
          <w:ins w:id="14985" w:author="Okot" w:date="2020-01-29T10:23:00Z"/>
        </w:trPr>
        <w:tc>
          <w:tcPr>
            <w:tcW w:w="1838" w:type="dxa"/>
            <w:tcPrChange w:id="14986" w:author="Okot" w:date="2020-01-29T12:02:00Z">
              <w:tcPr>
                <w:tcW w:w="1838" w:type="dxa"/>
              </w:tcPr>
            </w:tcPrChange>
          </w:tcPr>
          <w:p w14:paraId="170A3289" w14:textId="77777777" w:rsidR="00584A23" w:rsidRPr="002267A1" w:rsidRDefault="00584A23" w:rsidP="00BC180C">
            <w:pPr>
              <w:ind w:firstLine="0"/>
              <w:rPr>
                <w:ins w:id="14987" w:author="Okot" w:date="2020-01-29T10:23:00Z"/>
                <w:b/>
              </w:rPr>
            </w:pPr>
            <w:ins w:id="14988" w:author="Okot" w:date="2020-01-29T10:23:00Z">
              <w:r>
                <w:rPr>
                  <w:b/>
                </w:rPr>
                <w:t>Metodyka</w:t>
              </w:r>
            </w:ins>
          </w:p>
        </w:tc>
        <w:tc>
          <w:tcPr>
            <w:tcW w:w="7371" w:type="dxa"/>
            <w:gridSpan w:val="5"/>
            <w:tcPrChange w:id="14989" w:author="Okot" w:date="2020-01-29T12:02:00Z">
              <w:tcPr>
                <w:tcW w:w="15008" w:type="dxa"/>
                <w:gridSpan w:val="10"/>
              </w:tcPr>
            </w:tcPrChange>
          </w:tcPr>
          <w:p w14:paraId="7D4172CE" w14:textId="77777777" w:rsidR="00584A23" w:rsidRDefault="00584A23">
            <w:pPr>
              <w:pStyle w:val="Tekstpodstawowy"/>
              <w:jc w:val="both"/>
              <w:rPr>
                <w:ins w:id="14990" w:author="Okot" w:date="2020-01-29T10:23:00Z"/>
              </w:rPr>
              <w:pPrChange w:id="14991" w:author="Okot" w:date="2020-01-29T10:25:00Z">
                <w:pPr>
                  <w:ind w:firstLine="0"/>
                </w:pPr>
              </w:pPrChange>
            </w:pPr>
            <w:ins w:id="1499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584A23" w14:paraId="7FD2FFCF" w14:textId="77777777" w:rsidTr="00BC180C">
        <w:trPr>
          <w:ins w:id="14993" w:author="Okot" w:date="2020-01-29T10:23:00Z"/>
        </w:trPr>
        <w:tc>
          <w:tcPr>
            <w:tcW w:w="1838" w:type="dxa"/>
            <w:tcPrChange w:id="14994" w:author="Okot" w:date="2020-01-29T12:02:00Z">
              <w:tcPr>
                <w:tcW w:w="1838" w:type="dxa"/>
              </w:tcPr>
            </w:tcPrChange>
          </w:tcPr>
          <w:p w14:paraId="32B66CA0" w14:textId="77777777" w:rsidR="00584A23" w:rsidRPr="002267A1" w:rsidRDefault="00584A23" w:rsidP="00BC180C">
            <w:pPr>
              <w:ind w:firstLine="0"/>
              <w:rPr>
                <w:ins w:id="14995" w:author="Okot" w:date="2020-01-29T10:23:00Z"/>
                <w:b/>
              </w:rPr>
            </w:pPr>
            <w:ins w:id="14996" w:author="Okot" w:date="2020-01-29T10:23:00Z">
              <w:r w:rsidRPr="002267A1">
                <w:rPr>
                  <w:b/>
                </w:rPr>
                <w:t>Warunki początkowe</w:t>
              </w:r>
            </w:ins>
          </w:p>
        </w:tc>
        <w:tc>
          <w:tcPr>
            <w:tcW w:w="7371" w:type="dxa"/>
            <w:gridSpan w:val="5"/>
            <w:tcPrChange w:id="14997" w:author="Okot" w:date="2020-01-29T12:02:00Z">
              <w:tcPr>
                <w:tcW w:w="15008" w:type="dxa"/>
                <w:gridSpan w:val="10"/>
              </w:tcPr>
            </w:tcPrChange>
          </w:tcPr>
          <w:p w14:paraId="1B720268" w14:textId="2A7ACFF6" w:rsidR="00584A23" w:rsidRDefault="00584A23" w:rsidP="00584A23">
            <w:pPr>
              <w:ind w:firstLine="0"/>
              <w:rPr>
                <w:ins w:id="14998" w:author="Okot" w:date="2020-01-29T10:23:00Z"/>
              </w:rPr>
            </w:pPr>
            <w:r>
              <w:t>Ten sam u</w:t>
            </w:r>
            <w:ins w:id="14999" w:author="Okot" w:date="2020-01-29T10:23:00Z">
              <w:r>
                <w:t>żytkownik</w:t>
              </w:r>
            </w:ins>
            <w:r>
              <w:t>, który wcześniej realizował PT-SZ-002 jest</w:t>
            </w:r>
            <w:ins w:id="15000" w:author="Okot" w:date="2020-01-29T10:23:00Z">
              <w:r>
                <w:t xml:space="preserve"> zalogowany</w:t>
              </w:r>
            </w:ins>
            <w:r>
              <w:t xml:space="preserve"> i znajduje się na stronie „Moje dane”</w:t>
            </w:r>
            <w:ins w:id="15001" w:author="Okot" w:date="2020-01-29T10:23:00Z">
              <w:r>
                <w:t>.</w:t>
              </w:r>
            </w:ins>
            <w:r>
              <w:t xml:space="preserve"> Realizacja PT-SZ-002 przebiegła poprawnie.</w:t>
            </w:r>
          </w:p>
        </w:tc>
      </w:tr>
      <w:tr w:rsidR="00584A23" w14:paraId="5F87728F" w14:textId="77777777" w:rsidTr="00BC180C">
        <w:trPr>
          <w:ins w:id="15002" w:author="Okot" w:date="2020-01-29T10:23:00Z"/>
        </w:trPr>
        <w:tc>
          <w:tcPr>
            <w:tcW w:w="1838" w:type="dxa"/>
            <w:tcPrChange w:id="15003" w:author="Okot" w:date="2020-01-29T12:02:00Z">
              <w:tcPr>
                <w:tcW w:w="1838" w:type="dxa"/>
              </w:tcPr>
            </w:tcPrChange>
          </w:tcPr>
          <w:p w14:paraId="5CAC9299" w14:textId="77777777" w:rsidR="00584A23" w:rsidRPr="002267A1" w:rsidRDefault="00584A23" w:rsidP="00BC180C">
            <w:pPr>
              <w:ind w:firstLine="0"/>
              <w:rPr>
                <w:ins w:id="15004" w:author="Okot" w:date="2020-01-29T10:23:00Z"/>
                <w:b/>
              </w:rPr>
            </w:pPr>
            <w:ins w:id="15005" w:author="Okot" w:date="2020-01-29T10:23:00Z">
              <w:r w:rsidRPr="002267A1">
                <w:rPr>
                  <w:b/>
                </w:rPr>
                <w:t>Inicjacja</w:t>
              </w:r>
            </w:ins>
          </w:p>
        </w:tc>
        <w:tc>
          <w:tcPr>
            <w:tcW w:w="7371" w:type="dxa"/>
            <w:gridSpan w:val="5"/>
            <w:tcPrChange w:id="15006" w:author="Okot" w:date="2020-01-29T12:02:00Z">
              <w:tcPr>
                <w:tcW w:w="15008" w:type="dxa"/>
                <w:gridSpan w:val="10"/>
              </w:tcPr>
            </w:tcPrChange>
          </w:tcPr>
          <w:p w14:paraId="6380CEB9" w14:textId="03FD7477" w:rsidR="00584A23" w:rsidRDefault="00584A23" w:rsidP="00584A23">
            <w:pPr>
              <w:ind w:firstLine="0"/>
              <w:rPr>
                <w:ins w:id="15007" w:author="Okot" w:date="2020-01-29T10:23:00Z"/>
              </w:rPr>
            </w:pPr>
            <w:r>
              <w:t>Aktywacja suwaka wyboru stopnia aktywności fizycznej</w:t>
            </w:r>
            <w:ins w:id="15008" w:author="Okot" w:date="2020-01-29T10:23:00Z">
              <w:r>
                <w:t>.</w:t>
              </w:r>
            </w:ins>
          </w:p>
        </w:tc>
      </w:tr>
      <w:tr w:rsidR="00584A23" w14:paraId="45A37296" w14:textId="77777777" w:rsidTr="00BC180C">
        <w:trPr>
          <w:ins w:id="15009" w:author="Okot" w:date="2020-01-29T10:23:00Z"/>
        </w:trPr>
        <w:tc>
          <w:tcPr>
            <w:tcW w:w="1838" w:type="dxa"/>
            <w:tcPrChange w:id="15010" w:author="Okot" w:date="2020-01-29T12:02:00Z">
              <w:tcPr>
                <w:tcW w:w="1838" w:type="dxa"/>
              </w:tcPr>
            </w:tcPrChange>
          </w:tcPr>
          <w:p w14:paraId="6A42D29B" w14:textId="77777777" w:rsidR="00584A23" w:rsidRPr="002267A1" w:rsidRDefault="00584A23" w:rsidP="00BC180C">
            <w:pPr>
              <w:ind w:firstLine="0"/>
              <w:rPr>
                <w:ins w:id="15011" w:author="Okot" w:date="2020-01-29T10:23:00Z"/>
                <w:b/>
              </w:rPr>
            </w:pPr>
            <w:ins w:id="15012" w:author="Okot" w:date="2020-01-29T10:23:00Z">
              <w:r w:rsidRPr="002267A1">
                <w:rPr>
                  <w:b/>
                </w:rPr>
                <w:t>Warunki końcowe</w:t>
              </w:r>
            </w:ins>
          </w:p>
        </w:tc>
        <w:tc>
          <w:tcPr>
            <w:tcW w:w="7371" w:type="dxa"/>
            <w:gridSpan w:val="5"/>
            <w:tcPrChange w:id="15013" w:author="Okot" w:date="2020-01-29T12:02:00Z">
              <w:tcPr>
                <w:tcW w:w="15008" w:type="dxa"/>
                <w:gridSpan w:val="10"/>
              </w:tcPr>
            </w:tcPrChange>
          </w:tcPr>
          <w:p w14:paraId="20966B6A" w14:textId="5D7259D2" w:rsidR="00584A23" w:rsidRDefault="00584A23" w:rsidP="00BC180C">
            <w:pPr>
              <w:ind w:firstLine="0"/>
              <w:rPr>
                <w:ins w:id="15014" w:author="Okot" w:date="2020-01-29T10:23:00Z"/>
              </w:rPr>
            </w:pPr>
            <w:r>
              <w:t>W bazie danych w tabeli UserData została zaktualizowana wartość pola „IDA”.</w:t>
            </w:r>
          </w:p>
        </w:tc>
      </w:tr>
      <w:tr w:rsidR="00584A23" w14:paraId="488B3D61" w14:textId="77777777" w:rsidTr="00BC180C">
        <w:tblPrEx>
          <w:tblPrExChange w:id="15015" w:author="Okot" w:date="2020-01-29T12:02:00Z">
            <w:tblPrEx>
              <w:tblW w:w="9342" w:type="dxa"/>
            </w:tblPrEx>
          </w:tblPrExChange>
        </w:tblPrEx>
        <w:trPr>
          <w:trHeight w:val="1542"/>
          <w:ins w:id="15016" w:author="Okot" w:date="2020-01-29T10:23:00Z"/>
        </w:trPr>
        <w:tc>
          <w:tcPr>
            <w:tcW w:w="1838" w:type="dxa"/>
            <w:tcPrChange w:id="15017" w:author="Okot" w:date="2020-01-29T12:02:00Z">
              <w:tcPr>
                <w:tcW w:w="1838" w:type="dxa"/>
              </w:tcPr>
            </w:tcPrChange>
          </w:tcPr>
          <w:p w14:paraId="2A6FBD5C" w14:textId="77777777" w:rsidR="00584A23" w:rsidRPr="002267A1" w:rsidRDefault="00584A23" w:rsidP="00BC180C">
            <w:pPr>
              <w:ind w:firstLine="0"/>
              <w:rPr>
                <w:ins w:id="15018" w:author="Okot" w:date="2020-01-29T10:23:00Z"/>
                <w:b/>
              </w:rPr>
            </w:pPr>
            <w:ins w:id="15019" w:author="Okot" w:date="2020-01-29T10:23:00Z">
              <w:r>
                <w:rPr>
                  <w:b/>
                </w:rPr>
                <w:t>Etap</w:t>
              </w:r>
            </w:ins>
          </w:p>
        </w:tc>
        <w:tc>
          <w:tcPr>
            <w:tcW w:w="1985" w:type="dxa"/>
            <w:tcPrChange w:id="15020" w:author="Okot" w:date="2020-01-29T12:02:00Z">
              <w:tcPr>
                <w:tcW w:w="7504" w:type="dxa"/>
                <w:gridSpan w:val="6"/>
              </w:tcPr>
            </w:tcPrChange>
          </w:tcPr>
          <w:p w14:paraId="1BC0363C" w14:textId="77777777" w:rsidR="00584A23" w:rsidRPr="002C385C" w:rsidRDefault="00584A23" w:rsidP="00BC180C">
            <w:pPr>
              <w:ind w:firstLine="0"/>
              <w:rPr>
                <w:ins w:id="15021" w:author="Okot" w:date="2020-01-29T10:29:00Z"/>
                <w:b/>
              </w:rPr>
            </w:pPr>
            <w:ins w:id="15022" w:author="Okot" w:date="2020-01-29T10:32:00Z">
              <w:r w:rsidRPr="002C385C">
                <w:rPr>
                  <w:b/>
                </w:rPr>
                <w:t>O</w:t>
              </w:r>
              <w:r>
                <w:rPr>
                  <w:b/>
                </w:rPr>
                <w:t>czekiwany rezultat</w:t>
              </w:r>
            </w:ins>
          </w:p>
        </w:tc>
        <w:tc>
          <w:tcPr>
            <w:tcW w:w="1984" w:type="dxa"/>
            <w:tcPrChange w:id="15023" w:author="Okot" w:date="2020-01-29T12:02:00Z">
              <w:tcPr>
                <w:tcW w:w="3110" w:type="dxa"/>
              </w:tcPr>
            </w:tcPrChange>
          </w:tcPr>
          <w:p w14:paraId="37ED5E09" w14:textId="77777777" w:rsidR="00584A23" w:rsidRDefault="00584A23" w:rsidP="00BC180C">
            <w:pPr>
              <w:ind w:firstLine="0"/>
              <w:rPr>
                <w:ins w:id="15024" w:author="Okot" w:date="2020-01-29T10:40:00Z"/>
                <w:b/>
              </w:rPr>
            </w:pPr>
            <w:ins w:id="15025" w:author="Okot" w:date="2020-01-29T10:40:00Z">
              <w:r>
                <w:rPr>
                  <w:b/>
                </w:rPr>
                <w:t>Dane wejściowe/</w:t>
              </w:r>
            </w:ins>
          </w:p>
          <w:p w14:paraId="283D48A0" w14:textId="77777777" w:rsidR="00584A23" w:rsidRPr="002C385C" w:rsidRDefault="00584A23" w:rsidP="00BC180C">
            <w:pPr>
              <w:ind w:firstLine="0"/>
              <w:rPr>
                <w:ins w:id="15026" w:author="Okot" w:date="2020-01-29T10:23:00Z"/>
                <w:b/>
              </w:rPr>
            </w:pPr>
            <w:ins w:id="15027" w:author="Okot" w:date="2020-01-29T10:41:00Z">
              <w:r>
                <w:rPr>
                  <w:b/>
                </w:rPr>
                <w:t>Dane wyjściowe</w:t>
              </w:r>
            </w:ins>
          </w:p>
        </w:tc>
        <w:tc>
          <w:tcPr>
            <w:tcW w:w="992" w:type="dxa"/>
            <w:tcPrChange w:id="15028" w:author="Okot" w:date="2020-01-29T12:02:00Z">
              <w:tcPr>
                <w:tcW w:w="1134" w:type="dxa"/>
              </w:tcPr>
            </w:tcPrChange>
          </w:tcPr>
          <w:p w14:paraId="5217F54B" w14:textId="77777777" w:rsidR="00584A23" w:rsidRPr="002C385C" w:rsidRDefault="00584A23" w:rsidP="00BC180C">
            <w:pPr>
              <w:ind w:firstLine="0"/>
              <w:rPr>
                <w:ins w:id="15029" w:author="Okot" w:date="2020-01-29T10:23:00Z"/>
                <w:b/>
              </w:rPr>
            </w:pPr>
            <w:ins w:id="15030" w:author="Okot" w:date="2020-01-29T10:23:00Z">
              <w:r>
                <w:rPr>
                  <w:b/>
                </w:rPr>
                <w:t>Wynik testu</w:t>
              </w:r>
            </w:ins>
          </w:p>
        </w:tc>
        <w:tc>
          <w:tcPr>
            <w:tcW w:w="992" w:type="dxa"/>
            <w:tcPrChange w:id="15031" w:author="Okot" w:date="2020-01-29T12:02:00Z">
              <w:tcPr>
                <w:tcW w:w="1827" w:type="dxa"/>
              </w:tcPr>
            </w:tcPrChange>
          </w:tcPr>
          <w:p w14:paraId="7C2A2FE9" w14:textId="77777777" w:rsidR="00584A23" w:rsidRDefault="00584A23" w:rsidP="00BC180C">
            <w:pPr>
              <w:ind w:firstLine="0"/>
              <w:rPr>
                <w:ins w:id="15032" w:author="Okot" w:date="2020-01-29T10:23:00Z"/>
                <w:b/>
              </w:rPr>
            </w:pPr>
            <w:ins w:id="15033" w:author="Okot" w:date="2020-01-29T10:23:00Z">
              <w:r>
                <w:rPr>
                  <w:b/>
                </w:rPr>
                <w:t>Opis błędów</w:t>
              </w:r>
            </w:ins>
          </w:p>
        </w:tc>
        <w:tc>
          <w:tcPr>
            <w:tcW w:w="1418" w:type="dxa"/>
            <w:tcPrChange w:id="15034" w:author="Okot" w:date="2020-01-29T12:02:00Z">
              <w:tcPr>
                <w:tcW w:w="1433" w:type="dxa"/>
              </w:tcPr>
            </w:tcPrChange>
          </w:tcPr>
          <w:p w14:paraId="797CEC89" w14:textId="77777777" w:rsidR="00584A23" w:rsidRDefault="00584A23" w:rsidP="00BC180C">
            <w:pPr>
              <w:ind w:firstLine="0"/>
              <w:rPr>
                <w:ins w:id="15035" w:author="Okot" w:date="2020-01-29T10:23:00Z"/>
                <w:b/>
              </w:rPr>
            </w:pPr>
            <w:ins w:id="15036" w:author="Okot" w:date="2020-01-29T10:23:00Z">
              <w:r>
                <w:rPr>
                  <w:b/>
                </w:rPr>
                <w:t>Działania naprawcze</w:t>
              </w:r>
            </w:ins>
          </w:p>
        </w:tc>
      </w:tr>
      <w:tr w:rsidR="00584A23" w14:paraId="30F2B4A1" w14:textId="77777777" w:rsidTr="00BC180C">
        <w:tblPrEx>
          <w:tblPrExChange w:id="15037" w:author="Okot" w:date="2020-01-29T12:02:00Z">
            <w:tblPrEx>
              <w:tblW w:w="9342" w:type="dxa"/>
            </w:tblPrEx>
          </w:tblPrExChange>
        </w:tblPrEx>
        <w:trPr>
          <w:ins w:id="15038" w:author="Okot" w:date="2020-01-29T10:23:00Z"/>
        </w:trPr>
        <w:tc>
          <w:tcPr>
            <w:tcW w:w="1838" w:type="dxa"/>
            <w:tcPrChange w:id="15039" w:author="Okot" w:date="2020-01-29T12:02:00Z">
              <w:tcPr>
                <w:tcW w:w="1838" w:type="dxa"/>
              </w:tcPr>
            </w:tcPrChange>
          </w:tcPr>
          <w:p w14:paraId="20BE8496" w14:textId="77777777" w:rsidR="00584A23" w:rsidRDefault="00584A23" w:rsidP="00BC180C">
            <w:pPr>
              <w:ind w:firstLine="0"/>
              <w:rPr>
                <w:ins w:id="15040" w:author="Okot" w:date="2020-01-29T10:27:00Z"/>
                <w:b/>
              </w:rPr>
            </w:pPr>
            <w:ins w:id="15041" w:author="Okot" w:date="2020-01-29T10:26:00Z">
              <w:r>
                <w:rPr>
                  <w:b/>
                </w:rPr>
                <w:t xml:space="preserve">1. </w:t>
              </w:r>
            </w:ins>
          </w:p>
          <w:p w14:paraId="47F139DF" w14:textId="73886E93" w:rsidR="00584A23" w:rsidRPr="001027C2" w:rsidRDefault="00584A23" w:rsidP="00BC180C">
            <w:pPr>
              <w:ind w:firstLine="0"/>
              <w:rPr>
                <w:ins w:id="15042" w:author="Okot" w:date="2020-01-29T10:23:00Z"/>
                <w:b/>
                <w:i/>
                <w:rPrChange w:id="15043" w:author="Okot" w:date="2020-01-29T10:27:00Z">
                  <w:rPr>
                    <w:ins w:id="15044" w:author="Okot" w:date="2020-01-29T10:23:00Z"/>
                    <w:b/>
                  </w:rPr>
                </w:rPrChange>
              </w:rPr>
            </w:pPr>
            <w:r>
              <w:rPr>
                <w:b/>
                <w:i/>
              </w:rPr>
              <w:t>Wybranie stopnia aktywności fizycznej</w:t>
            </w:r>
            <w:ins w:id="15045" w:author="Okot" w:date="2020-01-29T10:32:00Z">
              <w:r>
                <w:rPr>
                  <w:b/>
                  <w:i/>
                </w:rPr>
                <w:t xml:space="preserve"> i kliknięcie przycisku „Za</w:t>
              </w:r>
            </w:ins>
            <w:r>
              <w:rPr>
                <w:b/>
                <w:i/>
              </w:rPr>
              <w:t>pisz</w:t>
            </w:r>
            <w:ins w:id="15046" w:author="Okot" w:date="2020-01-29T10:32:00Z">
              <w:r>
                <w:rPr>
                  <w:b/>
                  <w:i/>
                </w:rPr>
                <w:t>”</w:t>
              </w:r>
            </w:ins>
          </w:p>
        </w:tc>
        <w:tc>
          <w:tcPr>
            <w:tcW w:w="1985" w:type="dxa"/>
            <w:tcPrChange w:id="15047" w:author="Okot" w:date="2020-01-29T12:02:00Z">
              <w:tcPr>
                <w:tcW w:w="7504" w:type="dxa"/>
                <w:gridSpan w:val="6"/>
              </w:tcPr>
            </w:tcPrChange>
          </w:tcPr>
          <w:p w14:paraId="0C45EF84" w14:textId="77777777" w:rsidR="00584A23" w:rsidRPr="00807267" w:rsidRDefault="00584A23">
            <w:pPr>
              <w:ind w:firstLine="0"/>
              <w:rPr>
                <w:ins w:id="15048" w:author="Okot" w:date="2020-01-29T10:29:00Z"/>
              </w:rPr>
              <w:pPrChange w:id="15049" w:author="Okot" w:date="2020-01-29T10:33:00Z">
                <w:pPr>
                  <w:ind w:right="5837" w:firstLine="0"/>
                </w:pPr>
              </w:pPrChange>
            </w:pPr>
            <w:ins w:id="15050" w:author="Okot" w:date="2020-01-29T10:33:00Z">
              <w:r>
                <w:t>Wyświetlenie komunikatu informującego o poprawnym</w:t>
              </w:r>
            </w:ins>
            <w:r>
              <w:t xml:space="preserve"> zapisaniu</w:t>
            </w:r>
            <w:ins w:id="15051" w:author="Okot" w:date="2020-01-29T10:33:00Z">
              <w:r>
                <w:t>.</w:t>
              </w:r>
            </w:ins>
          </w:p>
        </w:tc>
        <w:tc>
          <w:tcPr>
            <w:tcW w:w="1984" w:type="dxa"/>
            <w:tcPrChange w:id="15052" w:author="Okot" w:date="2020-01-29T12:02:00Z">
              <w:tcPr>
                <w:tcW w:w="3110" w:type="dxa"/>
              </w:tcPr>
            </w:tcPrChange>
          </w:tcPr>
          <w:p w14:paraId="720243B6" w14:textId="77777777" w:rsidR="00584A23" w:rsidRPr="00807267" w:rsidRDefault="00584A23" w:rsidP="00BC180C">
            <w:pPr>
              <w:ind w:firstLine="0"/>
              <w:rPr>
                <w:ins w:id="15053" w:author="Okot" w:date="2020-01-29T10:23:00Z"/>
                <w:b/>
                <w:rPrChange w:id="15054" w:author="Okot" w:date="2020-01-29T10:33:00Z">
                  <w:rPr>
                    <w:ins w:id="15055" w:author="Okot" w:date="2020-01-29T10:23:00Z"/>
                  </w:rPr>
                </w:rPrChange>
              </w:rPr>
            </w:pPr>
            <w:ins w:id="15056" w:author="Okot" w:date="2020-01-29T10:33:00Z">
              <w:r>
                <w:rPr>
                  <w:b/>
                </w:rPr>
                <w:t>Dane testowe:</w:t>
              </w:r>
            </w:ins>
          </w:p>
        </w:tc>
        <w:tc>
          <w:tcPr>
            <w:tcW w:w="992" w:type="dxa"/>
            <w:tcPrChange w:id="15057" w:author="Okot" w:date="2020-01-29T12:02:00Z">
              <w:tcPr>
                <w:tcW w:w="1134" w:type="dxa"/>
              </w:tcPr>
            </w:tcPrChange>
          </w:tcPr>
          <w:p w14:paraId="5BEC9620" w14:textId="77777777" w:rsidR="00584A23" w:rsidRDefault="00584A23" w:rsidP="00BC180C">
            <w:pPr>
              <w:ind w:left="371" w:firstLine="0"/>
              <w:rPr>
                <w:ins w:id="15058" w:author="Okot" w:date="2020-01-29T10:23:00Z"/>
              </w:rPr>
            </w:pPr>
          </w:p>
        </w:tc>
        <w:tc>
          <w:tcPr>
            <w:tcW w:w="992" w:type="dxa"/>
            <w:tcPrChange w:id="15059" w:author="Okot" w:date="2020-01-29T12:02:00Z">
              <w:tcPr>
                <w:tcW w:w="1827" w:type="dxa"/>
              </w:tcPr>
            </w:tcPrChange>
          </w:tcPr>
          <w:p w14:paraId="1E4830F4" w14:textId="77777777" w:rsidR="00584A23" w:rsidRDefault="00584A23" w:rsidP="00BC180C">
            <w:pPr>
              <w:ind w:firstLine="0"/>
              <w:rPr>
                <w:ins w:id="15060" w:author="Okot" w:date="2020-01-29T10:23:00Z"/>
              </w:rPr>
            </w:pPr>
          </w:p>
        </w:tc>
        <w:tc>
          <w:tcPr>
            <w:tcW w:w="1418" w:type="dxa"/>
            <w:tcPrChange w:id="15061" w:author="Okot" w:date="2020-01-29T12:02:00Z">
              <w:tcPr>
                <w:tcW w:w="1433" w:type="dxa"/>
              </w:tcPr>
            </w:tcPrChange>
          </w:tcPr>
          <w:p w14:paraId="528AC69F" w14:textId="77777777" w:rsidR="00584A23" w:rsidRDefault="00584A23" w:rsidP="00BC180C">
            <w:pPr>
              <w:ind w:firstLine="0"/>
              <w:rPr>
                <w:ins w:id="15062" w:author="Okot" w:date="2020-01-29T10:23:00Z"/>
              </w:rPr>
            </w:pPr>
          </w:p>
        </w:tc>
      </w:tr>
      <w:tr w:rsidR="00584A23" w14:paraId="16DA85A9" w14:textId="77777777" w:rsidTr="00BC180C">
        <w:trPr>
          <w:ins w:id="15063" w:author="Okot" w:date="2020-01-29T10:23:00Z"/>
        </w:trPr>
        <w:tc>
          <w:tcPr>
            <w:tcW w:w="1838" w:type="dxa"/>
            <w:vMerge w:val="restart"/>
          </w:tcPr>
          <w:p w14:paraId="6A08496C" w14:textId="77777777" w:rsidR="00584A23" w:rsidRDefault="00584A23" w:rsidP="00BC180C">
            <w:pPr>
              <w:ind w:firstLine="0"/>
              <w:rPr>
                <w:ins w:id="15064" w:author="Okot" w:date="2020-01-29T10:27:00Z"/>
                <w:b/>
              </w:rPr>
            </w:pPr>
            <w:ins w:id="15065" w:author="Okot" w:date="2020-01-29T10:27:00Z">
              <w:r>
                <w:rPr>
                  <w:b/>
                </w:rPr>
                <w:lastRenderedPageBreak/>
                <w:t>2.</w:t>
              </w:r>
            </w:ins>
          </w:p>
          <w:p w14:paraId="5AF59245" w14:textId="77777777" w:rsidR="00584A23" w:rsidRPr="001027C2" w:rsidRDefault="00584A23" w:rsidP="00BC180C">
            <w:pPr>
              <w:ind w:firstLine="0"/>
              <w:rPr>
                <w:ins w:id="15066" w:author="Okot" w:date="2020-01-29T10:23:00Z"/>
                <w:b/>
                <w:i/>
              </w:rPr>
            </w:pPr>
            <w:ins w:id="15067" w:author="Okot" w:date="2020-01-29T10:27:00Z">
              <w:r>
                <w:rPr>
                  <w:b/>
                  <w:i/>
                </w:rPr>
                <w:t xml:space="preserve">Sprawdzenie poprawności danych </w:t>
              </w:r>
            </w:ins>
            <w:ins w:id="15068" w:author="Okot" w:date="2020-01-29T10:28:00Z">
              <w:r>
                <w:rPr>
                  <w:b/>
                  <w:i/>
                </w:rPr>
                <w:t xml:space="preserve">zapisanych </w:t>
              </w:r>
            </w:ins>
            <w:ins w:id="15069" w:author="Okot" w:date="2020-01-29T10:27:00Z">
              <w:r>
                <w:rPr>
                  <w:b/>
                  <w:i/>
                </w:rPr>
                <w:t>w bazie poprzez konsol</w:t>
              </w:r>
            </w:ins>
            <w:ins w:id="15070" w:author="Okot" w:date="2020-01-29T10:28:00Z">
              <w:r>
                <w:rPr>
                  <w:b/>
                  <w:i/>
                </w:rPr>
                <w:t>ę bazy danych</w:t>
              </w:r>
            </w:ins>
          </w:p>
          <w:p w14:paraId="19F93956" w14:textId="77777777" w:rsidR="00584A23" w:rsidRPr="001027C2" w:rsidRDefault="00584A23" w:rsidP="00BC180C">
            <w:pPr>
              <w:rPr>
                <w:ins w:id="15071" w:author="Okot" w:date="2020-01-29T10:23:00Z"/>
                <w:b/>
                <w:i/>
                <w:rPrChange w:id="15072" w:author="Okot" w:date="2020-01-29T10:27:00Z">
                  <w:rPr>
                    <w:ins w:id="15073" w:author="Okot" w:date="2020-01-29T10:23:00Z"/>
                    <w:b/>
                  </w:rPr>
                </w:rPrChange>
              </w:rPr>
            </w:pPr>
          </w:p>
        </w:tc>
        <w:tc>
          <w:tcPr>
            <w:tcW w:w="1985" w:type="dxa"/>
          </w:tcPr>
          <w:p w14:paraId="09194AAC" w14:textId="55AEF87E" w:rsidR="00584A23" w:rsidRDefault="00584A23" w:rsidP="00584A23">
            <w:pPr>
              <w:ind w:firstLine="0"/>
              <w:rPr>
                <w:ins w:id="15074" w:author="Okot" w:date="2020-01-29T10:29:00Z"/>
              </w:rPr>
            </w:pPr>
            <w:ins w:id="15075" w:author="Okot" w:date="2020-01-29T10:34:00Z">
              <w:r>
                <w:t>1. Został</w:t>
              </w:r>
            </w:ins>
            <w:r>
              <w:t xml:space="preserve"> zaktualizowany</w:t>
            </w:r>
            <w:ins w:id="15076" w:author="Okot" w:date="2020-01-29T10:34:00Z">
              <w:r>
                <w:t xml:space="preserve"> rekord w tabeli User</w:t>
              </w:r>
            </w:ins>
            <w:r>
              <w:t>Data</w:t>
            </w:r>
            <w:r w:rsidR="00C51FFE">
              <w:t xml:space="preserve"> o ID </w:t>
            </w:r>
            <w:r>
              <w:t>odpowiadający</w:t>
            </w:r>
            <w:r w:rsidR="00C51FFE">
              <w:t>m ID rekordu utworzonego podczas realizacji PT-SZ-002.</w:t>
            </w:r>
          </w:p>
        </w:tc>
        <w:tc>
          <w:tcPr>
            <w:tcW w:w="1984" w:type="dxa"/>
          </w:tcPr>
          <w:p w14:paraId="4A4346CB" w14:textId="77777777" w:rsidR="00C51FFE" w:rsidRDefault="00C51FFE" w:rsidP="00BC180C">
            <w:pPr>
              <w:ind w:firstLine="0"/>
              <w:rPr>
                <w:b/>
              </w:rPr>
            </w:pPr>
            <w:r>
              <w:rPr>
                <w:b/>
              </w:rPr>
              <w:t>ID rekordu utworzonego podczas realizacji </w:t>
            </w:r>
          </w:p>
          <w:p w14:paraId="58CC3DB2" w14:textId="11FFC6FF" w:rsidR="00584A23" w:rsidRDefault="00C51FFE" w:rsidP="00BC180C">
            <w:pPr>
              <w:ind w:firstLine="0"/>
              <w:rPr>
                <w:b/>
              </w:rPr>
            </w:pPr>
            <w:r>
              <w:rPr>
                <w:b/>
              </w:rPr>
              <w:t>PT-SZ-002:</w:t>
            </w:r>
          </w:p>
          <w:p w14:paraId="2A526554" w14:textId="70E76728" w:rsidR="00C51FFE" w:rsidRPr="00C51FFE" w:rsidRDefault="00C51FFE" w:rsidP="00BC180C">
            <w:pPr>
              <w:ind w:firstLine="0"/>
              <w:rPr>
                <w:ins w:id="15077" w:author="Okot" w:date="2020-01-29T10:23:00Z"/>
                <w:b/>
              </w:rPr>
            </w:pPr>
            <w:r>
              <w:rPr>
                <w:b/>
              </w:rPr>
              <w:t>ID rekordu zmo</w:t>
            </w:r>
            <w:r>
              <w:rPr>
                <w:b/>
              </w:rPr>
              <w:softHyphen/>
              <w:t>dyfikowanego:</w:t>
            </w:r>
          </w:p>
        </w:tc>
        <w:tc>
          <w:tcPr>
            <w:tcW w:w="992" w:type="dxa"/>
          </w:tcPr>
          <w:p w14:paraId="36060DE0" w14:textId="77777777" w:rsidR="00584A23" w:rsidRDefault="00584A23" w:rsidP="00BC180C">
            <w:pPr>
              <w:ind w:firstLine="0"/>
              <w:rPr>
                <w:ins w:id="15078" w:author="Okot" w:date="2020-01-29T10:23:00Z"/>
              </w:rPr>
            </w:pPr>
          </w:p>
        </w:tc>
        <w:tc>
          <w:tcPr>
            <w:tcW w:w="992" w:type="dxa"/>
          </w:tcPr>
          <w:p w14:paraId="214F135B" w14:textId="77777777" w:rsidR="00584A23" w:rsidRDefault="00584A23" w:rsidP="00BC180C">
            <w:pPr>
              <w:ind w:firstLine="0"/>
              <w:rPr>
                <w:ins w:id="15079" w:author="Okot" w:date="2020-01-29T10:23:00Z"/>
              </w:rPr>
            </w:pPr>
          </w:p>
        </w:tc>
        <w:tc>
          <w:tcPr>
            <w:tcW w:w="1418" w:type="dxa"/>
          </w:tcPr>
          <w:p w14:paraId="71A660BF" w14:textId="77777777" w:rsidR="00584A23" w:rsidRDefault="00584A23" w:rsidP="00BC180C">
            <w:pPr>
              <w:ind w:firstLine="0"/>
              <w:rPr>
                <w:ins w:id="15080" w:author="Okot" w:date="2020-01-29T10:23:00Z"/>
              </w:rPr>
            </w:pPr>
          </w:p>
        </w:tc>
      </w:tr>
      <w:tr w:rsidR="00584A23" w14:paraId="61B1F4B6" w14:textId="77777777" w:rsidTr="00BC180C">
        <w:trPr>
          <w:ins w:id="15081" w:author="Okot" w:date="2020-01-29T10:23:00Z"/>
        </w:trPr>
        <w:tc>
          <w:tcPr>
            <w:tcW w:w="1838" w:type="dxa"/>
            <w:vMerge/>
          </w:tcPr>
          <w:p w14:paraId="58466B0D" w14:textId="77777777" w:rsidR="00584A23" w:rsidRPr="002267A1" w:rsidRDefault="00584A23" w:rsidP="00BC180C">
            <w:pPr>
              <w:rPr>
                <w:ins w:id="15082" w:author="Okot" w:date="2020-01-29T10:23:00Z"/>
                <w:b/>
              </w:rPr>
            </w:pPr>
          </w:p>
        </w:tc>
        <w:tc>
          <w:tcPr>
            <w:tcW w:w="1985" w:type="dxa"/>
          </w:tcPr>
          <w:p w14:paraId="2085B694" w14:textId="48BDA8A2" w:rsidR="00584A23" w:rsidRDefault="00584A23" w:rsidP="00226D69">
            <w:pPr>
              <w:ind w:firstLine="0"/>
              <w:rPr>
                <w:ins w:id="15083" w:author="Okot" w:date="2020-01-29T10:29:00Z"/>
              </w:rPr>
            </w:pPr>
            <w:ins w:id="15084" w:author="Okot" w:date="2020-01-29T10:34:00Z">
              <w:r>
                <w:t xml:space="preserve">2. </w:t>
              </w:r>
            </w:ins>
            <w:r w:rsidR="00226D69">
              <w:t xml:space="preserve">W polu „IDA” w tabeli „UserData” modyfikowanego rekordu pojawiła się wartość. </w:t>
            </w:r>
          </w:p>
        </w:tc>
        <w:tc>
          <w:tcPr>
            <w:tcW w:w="1984" w:type="dxa"/>
          </w:tcPr>
          <w:p w14:paraId="44BA11F9" w14:textId="43468A61" w:rsidR="00584A23" w:rsidRPr="00807267" w:rsidRDefault="00226D69" w:rsidP="00BC180C">
            <w:pPr>
              <w:ind w:firstLine="0"/>
              <w:rPr>
                <w:ins w:id="15085" w:author="Okot" w:date="2020-01-29T10:23:00Z"/>
                <w:b/>
                <w:rPrChange w:id="15086" w:author="Okot" w:date="2020-01-29T10:35:00Z">
                  <w:rPr>
                    <w:ins w:id="15087" w:author="Okot" w:date="2020-01-29T10:23:00Z"/>
                  </w:rPr>
                </w:rPrChange>
              </w:rPr>
            </w:pPr>
            <w:r>
              <w:rPr>
                <w:b/>
              </w:rPr>
              <w:t>Wartość pola</w:t>
            </w:r>
            <w:ins w:id="15088" w:author="Okot" w:date="2020-01-29T10:35:00Z">
              <w:r w:rsidR="00584A23">
                <w:rPr>
                  <w:b/>
                </w:rPr>
                <w:t xml:space="preserve"> ID</w:t>
              </w:r>
            </w:ins>
            <w:r>
              <w:rPr>
                <w:b/>
              </w:rPr>
              <w:t>A</w:t>
            </w:r>
            <w:ins w:id="15089" w:author="Okot" w:date="2020-01-29T10:35:00Z">
              <w:r w:rsidR="00584A23">
                <w:rPr>
                  <w:b/>
                </w:rPr>
                <w:t>:</w:t>
              </w:r>
            </w:ins>
          </w:p>
        </w:tc>
        <w:tc>
          <w:tcPr>
            <w:tcW w:w="992" w:type="dxa"/>
          </w:tcPr>
          <w:p w14:paraId="31505EDD" w14:textId="77777777" w:rsidR="00584A23" w:rsidRDefault="00584A23" w:rsidP="00BC180C">
            <w:pPr>
              <w:ind w:firstLine="0"/>
              <w:rPr>
                <w:ins w:id="15090" w:author="Okot" w:date="2020-01-29T10:23:00Z"/>
              </w:rPr>
            </w:pPr>
          </w:p>
        </w:tc>
        <w:tc>
          <w:tcPr>
            <w:tcW w:w="992" w:type="dxa"/>
          </w:tcPr>
          <w:p w14:paraId="73542337" w14:textId="77777777" w:rsidR="00584A23" w:rsidRDefault="00584A23" w:rsidP="00BC180C">
            <w:pPr>
              <w:ind w:firstLine="0"/>
              <w:rPr>
                <w:ins w:id="15091" w:author="Okot" w:date="2020-01-29T10:23:00Z"/>
              </w:rPr>
            </w:pPr>
          </w:p>
        </w:tc>
        <w:tc>
          <w:tcPr>
            <w:tcW w:w="1418" w:type="dxa"/>
          </w:tcPr>
          <w:p w14:paraId="7DD7FA80" w14:textId="77777777" w:rsidR="00584A23" w:rsidRDefault="00584A23" w:rsidP="00BC180C">
            <w:pPr>
              <w:ind w:firstLine="0"/>
              <w:rPr>
                <w:ins w:id="15092" w:author="Okot" w:date="2020-01-29T10:23:00Z"/>
              </w:rPr>
            </w:pPr>
          </w:p>
        </w:tc>
      </w:tr>
      <w:tr w:rsidR="00584A23" w14:paraId="38F6C9D2" w14:textId="77777777" w:rsidTr="00BC180C">
        <w:trPr>
          <w:ins w:id="15093" w:author="Okot" w:date="2020-01-29T10:35:00Z"/>
        </w:trPr>
        <w:tc>
          <w:tcPr>
            <w:tcW w:w="1838" w:type="dxa"/>
            <w:vMerge/>
          </w:tcPr>
          <w:p w14:paraId="0305DFD5" w14:textId="77777777" w:rsidR="00584A23" w:rsidRPr="002267A1" w:rsidRDefault="00584A23" w:rsidP="00BC180C">
            <w:pPr>
              <w:rPr>
                <w:ins w:id="15094" w:author="Okot" w:date="2020-01-29T10:35:00Z"/>
                <w:b/>
              </w:rPr>
            </w:pPr>
          </w:p>
        </w:tc>
        <w:tc>
          <w:tcPr>
            <w:tcW w:w="1985" w:type="dxa"/>
          </w:tcPr>
          <w:p w14:paraId="1368AF92" w14:textId="00851FEE" w:rsidR="00584A23" w:rsidRDefault="00584A23" w:rsidP="00226D69">
            <w:pPr>
              <w:ind w:firstLine="0"/>
              <w:rPr>
                <w:ins w:id="15095" w:author="Okot" w:date="2020-01-29T10:35:00Z"/>
              </w:rPr>
            </w:pPr>
            <w:ins w:id="15096" w:author="Okot" w:date="2020-01-29T10:36:00Z">
              <w:r>
                <w:t xml:space="preserve">3. </w:t>
              </w:r>
            </w:ins>
            <w:r w:rsidR="00226D69">
              <w:t xml:space="preserve">Opis aktywności dla wartości pola „IDA” odczytany po klucza obcym z tabeli Activity odpowiada wartość wybranej przez użytkownika w formularzu. </w:t>
            </w:r>
          </w:p>
        </w:tc>
        <w:tc>
          <w:tcPr>
            <w:tcW w:w="1984" w:type="dxa"/>
          </w:tcPr>
          <w:p w14:paraId="32242891" w14:textId="266CB8AC" w:rsidR="00584A23" w:rsidRDefault="00226D69" w:rsidP="00BC180C">
            <w:pPr>
              <w:ind w:firstLine="0"/>
              <w:rPr>
                <w:b/>
              </w:rPr>
            </w:pPr>
            <w:r>
              <w:rPr>
                <w:b/>
              </w:rPr>
              <w:t>Wartość pola „Description” w tabeli Activity dla aktywności o odczytanym wcześniej ID:</w:t>
            </w:r>
            <w:r w:rsidR="00584A23">
              <w:rPr>
                <w:b/>
              </w:rPr>
              <w:t xml:space="preserve"> </w:t>
            </w:r>
          </w:p>
          <w:p w14:paraId="303519D2" w14:textId="77777777" w:rsidR="00584A23" w:rsidRDefault="00584A23" w:rsidP="00BC180C">
            <w:pPr>
              <w:ind w:firstLine="0"/>
              <w:rPr>
                <w:b/>
              </w:rPr>
            </w:pPr>
          </w:p>
          <w:p w14:paraId="002C4A49" w14:textId="62414EE8" w:rsidR="00584A23" w:rsidRDefault="00584A23" w:rsidP="00226D69">
            <w:pPr>
              <w:ind w:firstLine="0"/>
              <w:rPr>
                <w:ins w:id="15097" w:author="Okot" w:date="2020-01-29T10:35:00Z"/>
                <w:b/>
              </w:rPr>
            </w:pPr>
          </w:p>
        </w:tc>
        <w:tc>
          <w:tcPr>
            <w:tcW w:w="992" w:type="dxa"/>
          </w:tcPr>
          <w:p w14:paraId="3E2A8073" w14:textId="77777777" w:rsidR="00584A23" w:rsidRDefault="00584A23" w:rsidP="00BC180C">
            <w:pPr>
              <w:ind w:firstLine="0"/>
              <w:rPr>
                <w:ins w:id="15098" w:author="Okot" w:date="2020-01-29T10:35:00Z"/>
              </w:rPr>
            </w:pPr>
          </w:p>
        </w:tc>
        <w:tc>
          <w:tcPr>
            <w:tcW w:w="992" w:type="dxa"/>
          </w:tcPr>
          <w:p w14:paraId="7F8EA2E0" w14:textId="77777777" w:rsidR="00584A23" w:rsidRDefault="00584A23" w:rsidP="00BC180C">
            <w:pPr>
              <w:ind w:firstLine="0"/>
              <w:rPr>
                <w:ins w:id="15099" w:author="Okot" w:date="2020-01-29T10:35:00Z"/>
              </w:rPr>
            </w:pPr>
          </w:p>
        </w:tc>
        <w:tc>
          <w:tcPr>
            <w:tcW w:w="1418" w:type="dxa"/>
          </w:tcPr>
          <w:p w14:paraId="1E0B7791" w14:textId="77777777" w:rsidR="00584A23" w:rsidRDefault="00584A23" w:rsidP="00BC180C">
            <w:pPr>
              <w:ind w:firstLine="0"/>
              <w:rPr>
                <w:ins w:id="15100" w:author="Okot" w:date="2020-01-29T10:35:00Z"/>
              </w:rPr>
            </w:pPr>
          </w:p>
        </w:tc>
      </w:tr>
      <w:tr w:rsidR="00226D69" w14:paraId="34B18815" w14:textId="77777777" w:rsidTr="00BC180C">
        <w:trPr>
          <w:ins w:id="15101" w:author="Okot" w:date="2020-01-29T10:35:00Z"/>
        </w:trPr>
        <w:tc>
          <w:tcPr>
            <w:tcW w:w="1838" w:type="dxa"/>
            <w:vMerge/>
          </w:tcPr>
          <w:p w14:paraId="6EA95674" w14:textId="77777777" w:rsidR="00226D69" w:rsidRPr="002267A1" w:rsidRDefault="00226D69" w:rsidP="00BC180C">
            <w:pPr>
              <w:rPr>
                <w:ins w:id="15102" w:author="Okot" w:date="2020-01-29T10:35:00Z"/>
                <w:b/>
              </w:rPr>
            </w:pPr>
          </w:p>
        </w:tc>
        <w:tc>
          <w:tcPr>
            <w:tcW w:w="1985" w:type="dxa"/>
          </w:tcPr>
          <w:p w14:paraId="71667FD2" w14:textId="21E8028B" w:rsidR="00226D69" w:rsidRDefault="006E6ADF" w:rsidP="00BC180C">
            <w:pPr>
              <w:ind w:firstLine="0"/>
              <w:rPr>
                <w:ins w:id="15103" w:author="Okot" w:date="2020-01-29T10:35:00Z"/>
              </w:rPr>
            </w:pPr>
            <w:r>
              <w:t>4</w:t>
            </w:r>
            <w:r w:rsidR="00226D69">
              <w:t>. Pole IDT jest nadal puste</w:t>
            </w:r>
          </w:p>
        </w:tc>
        <w:tc>
          <w:tcPr>
            <w:tcW w:w="1984" w:type="dxa"/>
          </w:tcPr>
          <w:p w14:paraId="0A14C55E" w14:textId="1BE9AF04" w:rsidR="00226D69" w:rsidRPr="00807267" w:rsidRDefault="00226D69" w:rsidP="00BC180C">
            <w:pPr>
              <w:ind w:firstLine="0"/>
              <w:rPr>
                <w:ins w:id="15104" w:author="Okot" w:date="2020-01-29T10:35:00Z"/>
                <w:b/>
              </w:rPr>
            </w:pPr>
          </w:p>
        </w:tc>
        <w:tc>
          <w:tcPr>
            <w:tcW w:w="992" w:type="dxa"/>
          </w:tcPr>
          <w:p w14:paraId="59E46F14" w14:textId="77777777" w:rsidR="00226D69" w:rsidRDefault="00226D69" w:rsidP="00BC180C">
            <w:pPr>
              <w:ind w:firstLine="0"/>
              <w:rPr>
                <w:ins w:id="15105" w:author="Okot" w:date="2020-01-29T10:35:00Z"/>
              </w:rPr>
            </w:pPr>
          </w:p>
        </w:tc>
        <w:tc>
          <w:tcPr>
            <w:tcW w:w="992" w:type="dxa"/>
          </w:tcPr>
          <w:p w14:paraId="2B863A7E" w14:textId="77777777" w:rsidR="00226D69" w:rsidRDefault="00226D69" w:rsidP="00BC180C">
            <w:pPr>
              <w:ind w:firstLine="0"/>
              <w:rPr>
                <w:ins w:id="15106" w:author="Okot" w:date="2020-01-29T10:35:00Z"/>
              </w:rPr>
            </w:pPr>
          </w:p>
        </w:tc>
        <w:tc>
          <w:tcPr>
            <w:tcW w:w="1418" w:type="dxa"/>
          </w:tcPr>
          <w:p w14:paraId="577EC0A6" w14:textId="77777777" w:rsidR="00226D69" w:rsidRDefault="00226D69" w:rsidP="00BC180C">
            <w:pPr>
              <w:ind w:firstLine="0"/>
              <w:rPr>
                <w:ins w:id="15107" w:author="Okot" w:date="2020-01-29T10:35:00Z"/>
              </w:rPr>
            </w:pPr>
          </w:p>
        </w:tc>
      </w:tr>
    </w:tbl>
    <w:p w14:paraId="6C08F95B" w14:textId="77777777" w:rsidR="00584A23" w:rsidRDefault="00584A23">
      <w:pPr>
        <w:ind w:firstLine="0"/>
        <w:rPr>
          <w:ins w:id="15108" w:author="Okot" w:date="2020-01-29T12:48:00Z"/>
        </w:rPr>
        <w:pPrChange w:id="15109" w:author="Okot" w:date="2020-01-28T16:23:00Z">
          <w:pPr>
            <w:pStyle w:val="Nagwek2"/>
          </w:pPr>
        </w:pPrChange>
      </w:pPr>
    </w:p>
    <w:p w14:paraId="419C8485" w14:textId="77777777" w:rsidR="006E6ADF" w:rsidRDefault="006E6ADF">
      <w:pPr>
        <w:spacing w:after="160" w:line="259" w:lineRule="auto"/>
        <w:ind w:firstLine="0"/>
        <w:jc w:val="left"/>
      </w:pPr>
      <w:r>
        <w:br w:type="page"/>
      </w:r>
    </w:p>
    <w:p w14:paraId="3D1E8B94" w14:textId="60308CF5" w:rsidR="006E6ADF" w:rsidRDefault="006E6ADF" w:rsidP="006E6ADF">
      <w:pPr>
        <w:spacing w:after="160" w:line="259" w:lineRule="auto"/>
        <w:ind w:firstLine="0"/>
        <w:jc w:val="left"/>
        <w:rPr>
          <w:ins w:id="15110" w:author="Okot" w:date="2020-01-29T10:23:00Z"/>
        </w:rPr>
      </w:pPr>
      <w:ins w:id="15111" w:author="Okot" w:date="2020-01-29T10:23:00Z">
        <w:r>
          <w:lastRenderedPageBreak/>
          <w:t>Tabela 5.</w:t>
        </w:r>
      </w:ins>
      <w:r>
        <w:t>22</w:t>
      </w:r>
      <w:ins w:id="15112" w:author="Okot" w:date="2020-01-29T10:23:00Z">
        <w:r>
          <w:t>.</w:t>
        </w:r>
      </w:ins>
    </w:p>
    <w:p w14:paraId="57DD8F98" w14:textId="165DEBA6" w:rsidR="006E6ADF" w:rsidRDefault="006E6ADF" w:rsidP="006E6ADF">
      <w:pPr>
        <w:spacing w:after="160" w:line="259" w:lineRule="auto"/>
        <w:ind w:firstLine="0"/>
        <w:jc w:val="left"/>
      </w:pPr>
      <w:ins w:id="15113" w:author="Okot" w:date="2020-01-29T10:24:00Z">
        <w:r>
          <w:t xml:space="preserve">Scenariusz testowy dla </w:t>
        </w:r>
      </w:ins>
      <w:r>
        <w:t>modyfikowania zmodyfikowanego wcześniej</w:t>
      </w:r>
      <w:ins w:id="15114" w:author="Okot" w:date="2020-01-29T10:24:00Z">
        <w:r>
          <w:t xml:space="preserve"> rekordu </w:t>
        </w:r>
      </w:ins>
      <w:r>
        <w:t>w</w:t>
      </w:r>
      <w:ins w:id="15115" w:author="Okot" w:date="2020-01-29T10:24:00Z">
        <w:r>
          <w:t xml:space="preserve"> </w:t>
        </w:r>
      </w:ins>
      <w:r>
        <w:t>tabeli UserData</w:t>
      </w:r>
      <w:ins w:id="15116" w:author="Okot" w:date="2020-01-29T10:24:00Z">
        <w:r>
          <w:t>.</w:t>
        </w:r>
      </w:ins>
    </w:p>
    <w:tbl>
      <w:tblPr>
        <w:tblStyle w:val="Tabela-Siatka"/>
        <w:tblW w:w="9209" w:type="dxa"/>
        <w:tblLayout w:type="fixed"/>
        <w:tblLook w:val="04A0" w:firstRow="1" w:lastRow="0" w:firstColumn="1" w:lastColumn="0" w:noHBand="0" w:noVBand="1"/>
        <w:tblPrChange w:id="1511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118">
          <w:tblGrid>
            <w:gridCol w:w="1838"/>
            <w:gridCol w:w="1985"/>
            <w:gridCol w:w="1984"/>
            <w:gridCol w:w="992"/>
            <w:gridCol w:w="992"/>
            <w:gridCol w:w="1418"/>
            <w:gridCol w:w="133"/>
            <w:gridCol w:w="3110"/>
            <w:gridCol w:w="1134"/>
            <w:gridCol w:w="1827"/>
            <w:gridCol w:w="1433"/>
          </w:tblGrid>
        </w:tblGridChange>
      </w:tblGrid>
      <w:tr w:rsidR="006E6ADF" w14:paraId="3B31F009" w14:textId="77777777" w:rsidTr="00BC180C">
        <w:trPr>
          <w:ins w:id="15119" w:author="Okot" w:date="2020-01-29T10:23:00Z"/>
        </w:trPr>
        <w:tc>
          <w:tcPr>
            <w:tcW w:w="1838" w:type="dxa"/>
            <w:tcPrChange w:id="15120" w:author="Okot" w:date="2020-01-29T12:02:00Z">
              <w:tcPr>
                <w:tcW w:w="1838" w:type="dxa"/>
              </w:tcPr>
            </w:tcPrChange>
          </w:tcPr>
          <w:p w14:paraId="150D7655" w14:textId="071BC639" w:rsidR="006E6ADF" w:rsidRPr="002267A1" w:rsidRDefault="006E6ADF" w:rsidP="00BC180C">
            <w:pPr>
              <w:ind w:firstLine="0"/>
              <w:rPr>
                <w:ins w:id="15121" w:author="Okot" w:date="2020-01-29T10:23:00Z"/>
                <w:b/>
              </w:rPr>
            </w:pPr>
            <w:ins w:id="15122" w:author="Okot" w:date="2020-01-29T10:23:00Z">
              <w:r>
                <w:rPr>
                  <w:b/>
                </w:rPr>
                <w:t>PT</w:t>
              </w:r>
            </w:ins>
            <w:ins w:id="15123" w:author="Okot" w:date="2020-01-29T10:24:00Z">
              <w:r>
                <w:rPr>
                  <w:b/>
                </w:rPr>
                <w:t>-SZ-</w:t>
              </w:r>
            </w:ins>
            <w:ins w:id="15124" w:author="Okot" w:date="2020-01-29T10:23:00Z">
              <w:r>
                <w:rPr>
                  <w:b/>
                </w:rPr>
                <w:t>00</w:t>
              </w:r>
            </w:ins>
            <w:r>
              <w:rPr>
                <w:b/>
              </w:rPr>
              <w:t>4</w:t>
            </w:r>
          </w:p>
        </w:tc>
        <w:tc>
          <w:tcPr>
            <w:tcW w:w="7371" w:type="dxa"/>
            <w:gridSpan w:val="5"/>
            <w:tcPrChange w:id="15125" w:author="Okot" w:date="2020-01-29T12:02:00Z">
              <w:tcPr>
                <w:tcW w:w="15008" w:type="dxa"/>
                <w:gridSpan w:val="10"/>
              </w:tcPr>
            </w:tcPrChange>
          </w:tcPr>
          <w:p w14:paraId="40814B48" w14:textId="0393C1AA" w:rsidR="006E6ADF" w:rsidRDefault="006E6ADF" w:rsidP="00BC180C">
            <w:pPr>
              <w:ind w:firstLine="0"/>
              <w:rPr>
                <w:ins w:id="15126" w:author="Okot" w:date="2020-01-29T10:23:00Z"/>
                <w:b/>
                <w:i/>
              </w:rPr>
            </w:pPr>
            <w:r>
              <w:rPr>
                <w:b/>
                <w:i/>
              </w:rPr>
              <w:t xml:space="preserve">Modyfikowanie zmodyfikowanego wcześniej </w:t>
            </w:r>
            <w:ins w:id="15127" w:author="Okot" w:date="2020-01-29T10:24:00Z">
              <w:r>
                <w:rPr>
                  <w:b/>
                  <w:i/>
                </w:rPr>
                <w:t xml:space="preserve">rekordu </w:t>
              </w:r>
            </w:ins>
            <w:r>
              <w:rPr>
                <w:b/>
                <w:i/>
              </w:rPr>
              <w:t>w</w:t>
            </w:r>
            <w:ins w:id="15128" w:author="Okot" w:date="2020-01-29T10:24:00Z">
              <w:r>
                <w:rPr>
                  <w:b/>
                  <w:i/>
                </w:rPr>
                <w:t xml:space="preserve"> baz</w:t>
              </w:r>
            </w:ins>
            <w:r>
              <w:rPr>
                <w:b/>
                <w:i/>
              </w:rPr>
              <w:t>ie</w:t>
            </w:r>
            <w:ins w:id="15129" w:author="Okot" w:date="2020-01-29T10:24:00Z">
              <w:r>
                <w:rPr>
                  <w:b/>
                  <w:i/>
                </w:rPr>
                <w:t xml:space="preserve"> danyc</w:t>
              </w:r>
            </w:ins>
            <w:r>
              <w:rPr>
                <w:b/>
                <w:i/>
              </w:rPr>
              <w:t>h w tabeli UserData</w:t>
            </w:r>
          </w:p>
        </w:tc>
      </w:tr>
      <w:tr w:rsidR="006E6ADF" w14:paraId="418965DD" w14:textId="77777777" w:rsidTr="00BC180C">
        <w:trPr>
          <w:ins w:id="15130" w:author="Okot" w:date="2020-01-29T10:23:00Z"/>
        </w:trPr>
        <w:tc>
          <w:tcPr>
            <w:tcW w:w="1838" w:type="dxa"/>
            <w:tcPrChange w:id="15131" w:author="Okot" w:date="2020-01-29T12:02:00Z">
              <w:tcPr>
                <w:tcW w:w="1838" w:type="dxa"/>
              </w:tcPr>
            </w:tcPrChange>
          </w:tcPr>
          <w:p w14:paraId="05D24BCF" w14:textId="77777777" w:rsidR="006E6ADF" w:rsidRPr="002267A1" w:rsidRDefault="006E6ADF" w:rsidP="00BC180C">
            <w:pPr>
              <w:ind w:firstLine="0"/>
              <w:rPr>
                <w:ins w:id="15132" w:author="Okot" w:date="2020-01-29T10:23:00Z"/>
                <w:b/>
              </w:rPr>
            </w:pPr>
            <w:ins w:id="15133" w:author="Okot" w:date="2020-01-29T10:23:00Z">
              <w:r>
                <w:rPr>
                  <w:b/>
                </w:rPr>
                <w:t>Metodyka</w:t>
              </w:r>
            </w:ins>
          </w:p>
        </w:tc>
        <w:tc>
          <w:tcPr>
            <w:tcW w:w="7371" w:type="dxa"/>
            <w:gridSpan w:val="5"/>
            <w:tcPrChange w:id="15134" w:author="Okot" w:date="2020-01-29T12:02:00Z">
              <w:tcPr>
                <w:tcW w:w="15008" w:type="dxa"/>
                <w:gridSpan w:val="10"/>
              </w:tcPr>
            </w:tcPrChange>
          </w:tcPr>
          <w:p w14:paraId="6FB30310" w14:textId="77777777" w:rsidR="006E6ADF" w:rsidRDefault="006E6ADF">
            <w:pPr>
              <w:pStyle w:val="Tekstpodstawowy"/>
              <w:jc w:val="both"/>
              <w:rPr>
                <w:ins w:id="15135" w:author="Okot" w:date="2020-01-29T10:23:00Z"/>
              </w:rPr>
              <w:pPrChange w:id="15136" w:author="Okot" w:date="2020-01-29T10:25:00Z">
                <w:pPr>
                  <w:ind w:firstLine="0"/>
                </w:pPr>
              </w:pPrChange>
            </w:pPr>
            <w:ins w:id="1513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E6ADF" w14:paraId="2343D1CF" w14:textId="77777777" w:rsidTr="00BC180C">
        <w:trPr>
          <w:ins w:id="15138" w:author="Okot" w:date="2020-01-29T10:23:00Z"/>
        </w:trPr>
        <w:tc>
          <w:tcPr>
            <w:tcW w:w="1838" w:type="dxa"/>
            <w:tcPrChange w:id="15139" w:author="Okot" w:date="2020-01-29T12:02:00Z">
              <w:tcPr>
                <w:tcW w:w="1838" w:type="dxa"/>
              </w:tcPr>
            </w:tcPrChange>
          </w:tcPr>
          <w:p w14:paraId="4F159C3C" w14:textId="77777777" w:rsidR="006E6ADF" w:rsidRPr="002267A1" w:rsidRDefault="006E6ADF" w:rsidP="00BC180C">
            <w:pPr>
              <w:ind w:firstLine="0"/>
              <w:rPr>
                <w:ins w:id="15140" w:author="Okot" w:date="2020-01-29T10:23:00Z"/>
                <w:b/>
              </w:rPr>
            </w:pPr>
            <w:ins w:id="15141" w:author="Okot" w:date="2020-01-29T10:23:00Z">
              <w:r w:rsidRPr="002267A1">
                <w:rPr>
                  <w:b/>
                </w:rPr>
                <w:t>Warunki początkowe</w:t>
              </w:r>
            </w:ins>
          </w:p>
        </w:tc>
        <w:tc>
          <w:tcPr>
            <w:tcW w:w="7371" w:type="dxa"/>
            <w:gridSpan w:val="5"/>
            <w:tcPrChange w:id="15142" w:author="Okot" w:date="2020-01-29T12:02:00Z">
              <w:tcPr>
                <w:tcW w:w="15008" w:type="dxa"/>
                <w:gridSpan w:val="10"/>
              </w:tcPr>
            </w:tcPrChange>
          </w:tcPr>
          <w:p w14:paraId="0B17988B" w14:textId="7FE5B016" w:rsidR="006E6ADF" w:rsidRDefault="006E6ADF" w:rsidP="00BC180C">
            <w:pPr>
              <w:ind w:firstLine="0"/>
              <w:rPr>
                <w:ins w:id="15143" w:author="Okot" w:date="2020-01-29T10:23:00Z"/>
              </w:rPr>
            </w:pPr>
            <w:r>
              <w:t>Ten sam u</w:t>
            </w:r>
            <w:ins w:id="15144" w:author="Okot" w:date="2020-01-29T10:23:00Z">
              <w:r>
                <w:t>żytkownik</w:t>
              </w:r>
            </w:ins>
            <w:r>
              <w:t>, który wcześniej realizował PT-SZ-002 i PT-SZ-003 jest</w:t>
            </w:r>
            <w:ins w:id="15145" w:author="Okot" w:date="2020-01-29T10:23:00Z">
              <w:r>
                <w:t xml:space="preserve"> zalogowany</w:t>
              </w:r>
            </w:ins>
            <w:r>
              <w:t xml:space="preserve"> i znajduje się na stronie „Moje dane”</w:t>
            </w:r>
            <w:ins w:id="15146" w:author="Okot" w:date="2020-01-29T10:23:00Z">
              <w:r>
                <w:t>.</w:t>
              </w:r>
            </w:ins>
            <w:r>
              <w:t xml:space="preserve"> Realizacja PT-SZ-002 i PT-SZ-003  przebiegła poprawnie.</w:t>
            </w:r>
          </w:p>
        </w:tc>
      </w:tr>
      <w:tr w:rsidR="006E6ADF" w14:paraId="6BA813CB" w14:textId="77777777" w:rsidTr="00BC180C">
        <w:trPr>
          <w:ins w:id="15147" w:author="Okot" w:date="2020-01-29T10:23:00Z"/>
        </w:trPr>
        <w:tc>
          <w:tcPr>
            <w:tcW w:w="1838" w:type="dxa"/>
            <w:tcPrChange w:id="15148" w:author="Okot" w:date="2020-01-29T12:02:00Z">
              <w:tcPr>
                <w:tcW w:w="1838" w:type="dxa"/>
              </w:tcPr>
            </w:tcPrChange>
          </w:tcPr>
          <w:p w14:paraId="7BD4A659" w14:textId="77777777" w:rsidR="006E6ADF" w:rsidRPr="002267A1" w:rsidRDefault="006E6ADF" w:rsidP="00BC180C">
            <w:pPr>
              <w:ind w:firstLine="0"/>
              <w:rPr>
                <w:ins w:id="15149" w:author="Okot" w:date="2020-01-29T10:23:00Z"/>
                <w:b/>
              </w:rPr>
            </w:pPr>
            <w:ins w:id="15150" w:author="Okot" w:date="2020-01-29T10:23:00Z">
              <w:r w:rsidRPr="002267A1">
                <w:rPr>
                  <w:b/>
                </w:rPr>
                <w:t>Inicjacja</w:t>
              </w:r>
            </w:ins>
          </w:p>
        </w:tc>
        <w:tc>
          <w:tcPr>
            <w:tcW w:w="7371" w:type="dxa"/>
            <w:gridSpan w:val="5"/>
            <w:tcPrChange w:id="15151" w:author="Okot" w:date="2020-01-29T12:02:00Z">
              <w:tcPr>
                <w:tcW w:w="15008" w:type="dxa"/>
                <w:gridSpan w:val="10"/>
              </w:tcPr>
            </w:tcPrChange>
          </w:tcPr>
          <w:p w14:paraId="27FE8E5B" w14:textId="75114A22" w:rsidR="006E6ADF" w:rsidRDefault="006E6ADF" w:rsidP="00BC180C">
            <w:pPr>
              <w:ind w:firstLine="0"/>
              <w:rPr>
                <w:ins w:id="15152" w:author="Okot" w:date="2020-01-29T10:23:00Z"/>
              </w:rPr>
            </w:pPr>
            <w:r>
              <w:t>Aktywacja listy rozwijanej wyboru celu</w:t>
            </w:r>
            <w:ins w:id="15153" w:author="Okot" w:date="2020-01-29T10:23:00Z">
              <w:r>
                <w:t>.</w:t>
              </w:r>
            </w:ins>
          </w:p>
        </w:tc>
      </w:tr>
      <w:tr w:rsidR="006E6ADF" w14:paraId="4264CC44" w14:textId="77777777" w:rsidTr="00BC180C">
        <w:trPr>
          <w:ins w:id="15154" w:author="Okot" w:date="2020-01-29T10:23:00Z"/>
        </w:trPr>
        <w:tc>
          <w:tcPr>
            <w:tcW w:w="1838" w:type="dxa"/>
            <w:tcPrChange w:id="15155" w:author="Okot" w:date="2020-01-29T12:02:00Z">
              <w:tcPr>
                <w:tcW w:w="1838" w:type="dxa"/>
              </w:tcPr>
            </w:tcPrChange>
          </w:tcPr>
          <w:p w14:paraId="2A0C51AD" w14:textId="77777777" w:rsidR="006E6ADF" w:rsidRPr="002267A1" w:rsidRDefault="006E6ADF" w:rsidP="00BC180C">
            <w:pPr>
              <w:ind w:firstLine="0"/>
              <w:rPr>
                <w:ins w:id="15156" w:author="Okot" w:date="2020-01-29T10:23:00Z"/>
                <w:b/>
              </w:rPr>
            </w:pPr>
            <w:ins w:id="15157" w:author="Okot" w:date="2020-01-29T10:23:00Z">
              <w:r w:rsidRPr="002267A1">
                <w:rPr>
                  <w:b/>
                </w:rPr>
                <w:t>Warunki końcowe</w:t>
              </w:r>
            </w:ins>
          </w:p>
        </w:tc>
        <w:tc>
          <w:tcPr>
            <w:tcW w:w="7371" w:type="dxa"/>
            <w:gridSpan w:val="5"/>
            <w:tcPrChange w:id="15158" w:author="Okot" w:date="2020-01-29T12:02:00Z">
              <w:tcPr>
                <w:tcW w:w="15008" w:type="dxa"/>
                <w:gridSpan w:val="10"/>
              </w:tcPr>
            </w:tcPrChange>
          </w:tcPr>
          <w:p w14:paraId="35A6284C" w14:textId="7220B97F" w:rsidR="006E6ADF" w:rsidRDefault="006E6ADF" w:rsidP="00BC180C">
            <w:pPr>
              <w:ind w:firstLine="0"/>
              <w:rPr>
                <w:ins w:id="15159" w:author="Okot" w:date="2020-01-29T10:23:00Z"/>
              </w:rPr>
            </w:pPr>
            <w:r>
              <w:t>W bazie danych w tabeli UserData została zaktualizowana wartość pola „IDT”.</w:t>
            </w:r>
          </w:p>
        </w:tc>
      </w:tr>
      <w:tr w:rsidR="006E6ADF" w14:paraId="5F4DF31D" w14:textId="77777777" w:rsidTr="00BC180C">
        <w:tblPrEx>
          <w:tblPrExChange w:id="15160" w:author="Okot" w:date="2020-01-29T12:02:00Z">
            <w:tblPrEx>
              <w:tblW w:w="9342" w:type="dxa"/>
            </w:tblPrEx>
          </w:tblPrExChange>
        </w:tblPrEx>
        <w:trPr>
          <w:trHeight w:val="1542"/>
          <w:ins w:id="15161" w:author="Okot" w:date="2020-01-29T10:23:00Z"/>
        </w:trPr>
        <w:tc>
          <w:tcPr>
            <w:tcW w:w="1838" w:type="dxa"/>
            <w:tcPrChange w:id="15162" w:author="Okot" w:date="2020-01-29T12:02:00Z">
              <w:tcPr>
                <w:tcW w:w="1838" w:type="dxa"/>
              </w:tcPr>
            </w:tcPrChange>
          </w:tcPr>
          <w:p w14:paraId="2FFD32AF" w14:textId="77777777" w:rsidR="006E6ADF" w:rsidRPr="002267A1" w:rsidRDefault="006E6ADF" w:rsidP="00BC180C">
            <w:pPr>
              <w:ind w:firstLine="0"/>
              <w:rPr>
                <w:ins w:id="15163" w:author="Okot" w:date="2020-01-29T10:23:00Z"/>
                <w:b/>
              </w:rPr>
            </w:pPr>
            <w:ins w:id="15164" w:author="Okot" w:date="2020-01-29T10:23:00Z">
              <w:r>
                <w:rPr>
                  <w:b/>
                </w:rPr>
                <w:t>Etap</w:t>
              </w:r>
            </w:ins>
          </w:p>
        </w:tc>
        <w:tc>
          <w:tcPr>
            <w:tcW w:w="1985" w:type="dxa"/>
            <w:tcPrChange w:id="15165" w:author="Okot" w:date="2020-01-29T12:02:00Z">
              <w:tcPr>
                <w:tcW w:w="7504" w:type="dxa"/>
                <w:gridSpan w:val="6"/>
              </w:tcPr>
            </w:tcPrChange>
          </w:tcPr>
          <w:p w14:paraId="1F8E1F38" w14:textId="77777777" w:rsidR="006E6ADF" w:rsidRPr="002C385C" w:rsidRDefault="006E6ADF" w:rsidP="00BC180C">
            <w:pPr>
              <w:ind w:firstLine="0"/>
              <w:rPr>
                <w:ins w:id="15166" w:author="Okot" w:date="2020-01-29T10:29:00Z"/>
                <w:b/>
              </w:rPr>
            </w:pPr>
            <w:ins w:id="15167" w:author="Okot" w:date="2020-01-29T10:32:00Z">
              <w:r w:rsidRPr="002C385C">
                <w:rPr>
                  <w:b/>
                </w:rPr>
                <w:t>O</w:t>
              </w:r>
              <w:r>
                <w:rPr>
                  <w:b/>
                </w:rPr>
                <w:t>czekiwany rezultat</w:t>
              </w:r>
            </w:ins>
          </w:p>
        </w:tc>
        <w:tc>
          <w:tcPr>
            <w:tcW w:w="1984" w:type="dxa"/>
            <w:tcPrChange w:id="15168" w:author="Okot" w:date="2020-01-29T12:02:00Z">
              <w:tcPr>
                <w:tcW w:w="3110" w:type="dxa"/>
              </w:tcPr>
            </w:tcPrChange>
          </w:tcPr>
          <w:p w14:paraId="2A50714D" w14:textId="77777777" w:rsidR="006E6ADF" w:rsidRDefault="006E6ADF" w:rsidP="00BC180C">
            <w:pPr>
              <w:ind w:firstLine="0"/>
              <w:rPr>
                <w:ins w:id="15169" w:author="Okot" w:date="2020-01-29T10:40:00Z"/>
                <w:b/>
              </w:rPr>
            </w:pPr>
            <w:ins w:id="15170" w:author="Okot" w:date="2020-01-29T10:40:00Z">
              <w:r>
                <w:rPr>
                  <w:b/>
                </w:rPr>
                <w:t>Dane wejściowe/</w:t>
              </w:r>
            </w:ins>
          </w:p>
          <w:p w14:paraId="6B175529" w14:textId="77777777" w:rsidR="006E6ADF" w:rsidRPr="002C385C" w:rsidRDefault="006E6ADF" w:rsidP="00BC180C">
            <w:pPr>
              <w:ind w:firstLine="0"/>
              <w:rPr>
                <w:ins w:id="15171" w:author="Okot" w:date="2020-01-29T10:23:00Z"/>
                <w:b/>
              </w:rPr>
            </w:pPr>
            <w:ins w:id="15172" w:author="Okot" w:date="2020-01-29T10:41:00Z">
              <w:r>
                <w:rPr>
                  <w:b/>
                </w:rPr>
                <w:t>Dane wyjściowe</w:t>
              </w:r>
            </w:ins>
          </w:p>
        </w:tc>
        <w:tc>
          <w:tcPr>
            <w:tcW w:w="992" w:type="dxa"/>
            <w:tcPrChange w:id="15173" w:author="Okot" w:date="2020-01-29T12:02:00Z">
              <w:tcPr>
                <w:tcW w:w="1134" w:type="dxa"/>
              </w:tcPr>
            </w:tcPrChange>
          </w:tcPr>
          <w:p w14:paraId="792AFCF4" w14:textId="77777777" w:rsidR="006E6ADF" w:rsidRPr="002C385C" w:rsidRDefault="006E6ADF" w:rsidP="00BC180C">
            <w:pPr>
              <w:ind w:firstLine="0"/>
              <w:rPr>
                <w:ins w:id="15174" w:author="Okot" w:date="2020-01-29T10:23:00Z"/>
                <w:b/>
              </w:rPr>
            </w:pPr>
            <w:ins w:id="15175" w:author="Okot" w:date="2020-01-29T10:23:00Z">
              <w:r>
                <w:rPr>
                  <w:b/>
                </w:rPr>
                <w:t>Wynik testu</w:t>
              </w:r>
            </w:ins>
          </w:p>
        </w:tc>
        <w:tc>
          <w:tcPr>
            <w:tcW w:w="992" w:type="dxa"/>
            <w:tcPrChange w:id="15176" w:author="Okot" w:date="2020-01-29T12:02:00Z">
              <w:tcPr>
                <w:tcW w:w="1827" w:type="dxa"/>
              </w:tcPr>
            </w:tcPrChange>
          </w:tcPr>
          <w:p w14:paraId="01370E9C" w14:textId="77777777" w:rsidR="006E6ADF" w:rsidRDefault="006E6ADF" w:rsidP="00BC180C">
            <w:pPr>
              <w:ind w:firstLine="0"/>
              <w:rPr>
                <w:ins w:id="15177" w:author="Okot" w:date="2020-01-29T10:23:00Z"/>
                <w:b/>
              </w:rPr>
            </w:pPr>
            <w:ins w:id="15178" w:author="Okot" w:date="2020-01-29T10:23:00Z">
              <w:r>
                <w:rPr>
                  <w:b/>
                </w:rPr>
                <w:t>Opis błędów</w:t>
              </w:r>
            </w:ins>
          </w:p>
        </w:tc>
        <w:tc>
          <w:tcPr>
            <w:tcW w:w="1418" w:type="dxa"/>
            <w:tcPrChange w:id="15179" w:author="Okot" w:date="2020-01-29T12:02:00Z">
              <w:tcPr>
                <w:tcW w:w="1433" w:type="dxa"/>
              </w:tcPr>
            </w:tcPrChange>
          </w:tcPr>
          <w:p w14:paraId="383834CA" w14:textId="77777777" w:rsidR="006E6ADF" w:rsidRDefault="006E6ADF" w:rsidP="00BC180C">
            <w:pPr>
              <w:ind w:firstLine="0"/>
              <w:rPr>
                <w:ins w:id="15180" w:author="Okot" w:date="2020-01-29T10:23:00Z"/>
                <w:b/>
              </w:rPr>
            </w:pPr>
            <w:ins w:id="15181" w:author="Okot" w:date="2020-01-29T10:23:00Z">
              <w:r>
                <w:rPr>
                  <w:b/>
                </w:rPr>
                <w:t>Działania naprawcze</w:t>
              </w:r>
            </w:ins>
          </w:p>
        </w:tc>
      </w:tr>
      <w:tr w:rsidR="006E6ADF" w14:paraId="1CFD3DFA" w14:textId="77777777" w:rsidTr="00BC180C">
        <w:tblPrEx>
          <w:tblPrExChange w:id="15182" w:author="Okot" w:date="2020-01-29T12:02:00Z">
            <w:tblPrEx>
              <w:tblW w:w="9342" w:type="dxa"/>
            </w:tblPrEx>
          </w:tblPrExChange>
        </w:tblPrEx>
        <w:trPr>
          <w:ins w:id="15183" w:author="Okot" w:date="2020-01-29T10:23:00Z"/>
        </w:trPr>
        <w:tc>
          <w:tcPr>
            <w:tcW w:w="1838" w:type="dxa"/>
            <w:tcPrChange w:id="15184" w:author="Okot" w:date="2020-01-29T12:02:00Z">
              <w:tcPr>
                <w:tcW w:w="1838" w:type="dxa"/>
              </w:tcPr>
            </w:tcPrChange>
          </w:tcPr>
          <w:p w14:paraId="4C747AA6" w14:textId="77777777" w:rsidR="006E6ADF" w:rsidRDefault="006E6ADF" w:rsidP="00BC180C">
            <w:pPr>
              <w:ind w:firstLine="0"/>
              <w:rPr>
                <w:ins w:id="15185" w:author="Okot" w:date="2020-01-29T10:27:00Z"/>
                <w:b/>
              </w:rPr>
            </w:pPr>
            <w:ins w:id="15186" w:author="Okot" w:date="2020-01-29T10:26:00Z">
              <w:r>
                <w:rPr>
                  <w:b/>
                </w:rPr>
                <w:t xml:space="preserve">1. </w:t>
              </w:r>
            </w:ins>
          </w:p>
          <w:p w14:paraId="2B92075A" w14:textId="0221DC0F" w:rsidR="006E6ADF" w:rsidRPr="001027C2" w:rsidRDefault="006E6ADF" w:rsidP="006E6ADF">
            <w:pPr>
              <w:ind w:firstLine="0"/>
              <w:rPr>
                <w:ins w:id="15187" w:author="Okot" w:date="2020-01-29T10:23:00Z"/>
                <w:b/>
                <w:i/>
                <w:rPrChange w:id="15188" w:author="Okot" w:date="2020-01-29T10:27:00Z">
                  <w:rPr>
                    <w:ins w:id="15189" w:author="Okot" w:date="2020-01-29T10:23:00Z"/>
                    <w:b/>
                  </w:rPr>
                </w:rPrChange>
              </w:rPr>
            </w:pPr>
            <w:r>
              <w:rPr>
                <w:b/>
                <w:i/>
              </w:rPr>
              <w:t>Wybranie celu</w:t>
            </w:r>
            <w:ins w:id="15190" w:author="Okot" w:date="2020-01-29T10:32:00Z">
              <w:r>
                <w:rPr>
                  <w:b/>
                  <w:i/>
                </w:rPr>
                <w:t xml:space="preserve"> i kliknięcie przycisku „Za</w:t>
              </w:r>
            </w:ins>
            <w:r>
              <w:rPr>
                <w:b/>
                <w:i/>
              </w:rPr>
              <w:t>pisz</w:t>
            </w:r>
            <w:ins w:id="15191" w:author="Okot" w:date="2020-01-29T10:32:00Z">
              <w:r>
                <w:rPr>
                  <w:b/>
                  <w:i/>
                </w:rPr>
                <w:t>”</w:t>
              </w:r>
            </w:ins>
          </w:p>
        </w:tc>
        <w:tc>
          <w:tcPr>
            <w:tcW w:w="1985" w:type="dxa"/>
            <w:tcPrChange w:id="15192" w:author="Okot" w:date="2020-01-29T12:02:00Z">
              <w:tcPr>
                <w:tcW w:w="7504" w:type="dxa"/>
                <w:gridSpan w:val="6"/>
              </w:tcPr>
            </w:tcPrChange>
          </w:tcPr>
          <w:p w14:paraId="1C30C165" w14:textId="77777777" w:rsidR="006E6ADF" w:rsidRPr="00807267" w:rsidRDefault="006E6ADF">
            <w:pPr>
              <w:ind w:firstLine="0"/>
              <w:rPr>
                <w:ins w:id="15193" w:author="Okot" w:date="2020-01-29T10:29:00Z"/>
              </w:rPr>
              <w:pPrChange w:id="15194" w:author="Okot" w:date="2020-01-29T10:33:00Z">
                <w:pPr>
                  <w:ind w:right="5837" w:firstLine="0"/>
                </w:pPr>
              </w:pPrChange>
            </w:pPr>
            <w:ins w:id="15195" w:author="Okot" w:date="2020-01-29T10:33:00Z">
              <w:r>
                <w:t>Wyświetlenie komunikatu informującego o poprawnym</w:t>
              </w:r>
            </w:ins>
            <w:r>
              <w:t xml:space="preserve"> zapisaniu</w:t>
            </w:r>
            <w:ins w:id="15196" w:author="Okot" w:date="2020-01-29T10:33:00Z">
              <w:r>
                <w:t>.</w:t>
              </w:r>
            </w:ins>
          </w:p>
        </w:tc>
        <w:tc>
          <w:tcPr>
            <w:tcW w:w="1984" w:type="dxa"/>
            <w:tcPrChange w:id="15197" w:author="Okot" w:date="2020-01-29T12:02:00Z">
              <w:tcPr>
                <w:tcW w:w="3110" w:type="dxa"/>
              </w:tcPr>
            </w:tcPrChange>
          </w:tcPr>
          <w:p w14:paraId="1577EDED" w14:textId="77777777" w:rsidR="006E6ADF" w:rsidRPr="00807267" w:rsidRDefault="006E6ADF" w:rsidP="00BC180C">
            <w:pPr>
              <w:ind w:firstLine="0"/>
              <w:rPr>
                <w:ins w:id="15198" w:author="Okot" w:date="2020-01-29T10:23:00Z"/>
                <w:b/>
                <w:rPrChange w:id="15199" w:author="Okot" w:date="2020-01-29T10:33:00Z">
                  <w:rPr>
                    <w:ins w:id="15200" w:author="Okot" w:date="2020-01-29T10:23:00Z"/>
                  </w:rPr>
                </w:rPrChange>
              </w:rPr>
            </w:pPr>
            <w:ins w:id="15201" w:author="Okot" w:date="2020-01-29T10:33:00Z">
              <w:r>
                <w:rPr>
                  <w:b/>
                </w:rPr>
                <w:t>Dane testowe:</w:t>
              </w:r>
            </w:ins>
          </w:p>
        </w:tc>
        <w:tc>
          <w:tcPr>
            <w:tcW w:w="992" w:type="dxa"/>
            <w:tcPrChange w:id="15202" w:author="Okot" w:date="2020-01-29T12:02:00Z">
              <w:tcPr>
                <w:tcW w:w="1134" w:type="dxa"/>
              </w:tcPr>
            </w:tcPrChange>
          </w:tcPr>
          <w:p w14:paraId="34EF5359" w14:textId="77777777" w:rsidR="006E6ADF" w:rsidRDefault="006E6ADF" w:rsidP="00BC180C">
            <w:pPr>
              <w:ind w:left="371" w:firstLine="0"/>
              <w:rPr>
                <w:ins w:id="15203" w:author="Okot" w:date="2020-01-29T10:23:00Z"/>
              </w:rPr>
            </w:pPr>
          </w:p>
        </w:tc>
        <w:tc>
          <w:tcPr>
            <w:tcW w:w="992" w:type="dxa"/>
            <w:tcPrChange w:id="15204" w:author="Okot" w:date="2020-01-29T12:02:00Z">
              <w:tcPr>
                <w:tcW w:w="1827" w:type="dxa"/>
              </w:tcPr>
            </w:tcPrChange>
          </w:tcPr>
          <w:p w14:paraId="5C5D444A" w14:textId="77777777" w:rsidR="006E6ADF" w:rsidRDefault="006E6ADF" w:rsidP="00BC180C">
            <w:pPr>
              <w:ind w:firstLine="0"/>
              <w:rPr>
                <w:ins w:id="15205" w:author="Okot" w:date="2020-01-29T10:23:00Z"/>
              </w:rPr>
            </w:pPr>
          </w:p>
        </w:tc>
        <w:tc>
          <w:tcPr>
            <w:tcW w:w="1418" w:type="dxa"/>
            <w:tcPrChange w:id="15206" w:author="Okot" w:date="2020-01-29T12:02:00Z">
              <w:tcPr>
                <w:tcW w:w="1433" w:type="dxa"/>
              </w:tcPr>
            </w:tcPrChange>
          </w:tcPr>
          <w:p w14:paraId="0111A540" w14:textId="77777777" w:rsidR="006E6ADF" w:rsidRDefault="006E6ADF" w:rsidP="00BC180C">
            <w:pPr>
              <w:ind w:firstLine="0"/>
              <w:rPr>
                <w:ins w:id="15207" w:author="Okot" w:date="2020-01-29T10:23:00Z"/>
              </w:rPr>
            </w:pPr>
          </w:p>
        </w:tc>
      </w:tr>
      <w:tr w:rsidR="006E6ADF" w14:paraId="002D1000" w14:textId="77777777" w:rsidTr="00BC180C">
        <w:trPr>
          <w:ins w:id="15208" w:author="Okot" w:date="2020-01-29T10:23:00Z"/>
        </w:trPr>
        <w:tc>
          <w:tcPr>
            <w:tcW w:w="1838" w:type="dxa"/>
            <w:vMerge w:val="restart"/>
          </w:tcPr>
          <w:p w14:paraId="3A3F5C5D" w14:textId="77777777" w:rsidR="006E6ADF" w:rsidRDefault="006E6ADF" w:rsidP="00BC180C">
            <w:pPr>
              <w:ind w:firstLine="0"/>
              <w:rPr>
                <w:ins w:id="15209" w:author="Okot" w:date="2020-01-29T10:27:00Z"/>
                <w:b/>
              </w:rPr>
            </w:pPr>
            <w:ins w:id="15210" w:author="Okot" w:date="2020-01-29T10:27:00Z">
              <w:r>
                <w:rPr>
                  <w:b/>
                </w:rPr>
                <w:t>2.</w:t>
              </w:r>
            </w:ins>
          </w:p>
          <w:p w14:paraId="2BC73823" w14:textId="77777777" w:rsidR="006E6ADF" w:rsidRPr="001027C2" w:rsidRDefault="006E6ADF" w:rsidP="00BC180C">
            <w:pPr>
              <w:ind w:firstLine="0"/>
              <w:rPr>
                <w:ins w:id="15211" w:author="Okot" w:date="2020-01-29T10:23:00Z"/>
                <w:b/>
                <w:i/>
              </w:rPr>
            </w:pPr>
            <w:ins w:id="15212" w:author="Okot" w:date="2020-01-29T10:27:00Z">
              <w:r>
                <w:rPr>
                  <w:b/>
                  <w:i/>
                </w:rPr>
                <w:t xml:space="preserve">Sprawdzenie poprawności danych </w:t>
              </w:r>
            </w:ins>
            <w:ins w:id="15213" w:author="Okot" w:date="2020-01-29T10:28:00Z">
              <w:r>
                <w:rPr>
                  <w:b/>
                  <w:i/>
                </w:rPr>
                <w:t xml:space="preserve">zapisanych </w:t>
              </w:r>
            </w:ins>
            <w:ins w:id="15214" w:author="Okot" w:date="2020-01-29T10:27:00Z">
              <w:r>
                <w:rPr>
                  <w:b/>
                  <w:i/>
                </w:rPr>
                <w:t>w bazie poprzez konsol</w:t>
              </w:r>
            </w:ins>
            <w:ins w:id="15215" w:author="Okot" w:date="2020-01-29T10:28:00Z">
              <w:r>
                <w:rPr>
                  <w:b/>
                  <w:i/>
                </w:rPr>
                <w:t>ę bazy danych</w:t>
              </w:r>
            </w:ins>
          </w:p>
          <w:p w14:paraId="14C15881" w14:textId="77777777" w:rsidR="006E6ADF" w:rsidRPr="001027C2" w:rsidRDefault="006E6ADF" w:rsidP="00BC180C">
            <w:pPr>
              <w:rPr>
                <w:ins w:id="15216" w:author="Okot" w:date="2020-01-29T10:23:00Z"/>
                <w:b/>
                <w:i/>
                <w:rPrChange w:id="15217" w:author="Okot" w:date="2020-01-29T10:27:00Z">
                  <w:rPr>
                    <w:ins w:id="15218" w:author="Okot" w:date="2020-01-29T10:23:00Z"/>
                    <w:b/>
                  </w:rPr>
                </w:rPrChange>
              </w:rPr>
            </w:pPr>
          </w:p>
        </w:tc>
        <w:tc>
          <w:tcPr>
            <w:tcW w:w="1985" w:type="dxa"/>
          </w:tcPr>
          <w:p w14:paraId="586D12C5" w14:textId="5C4B988B" w:rsidR="006E6ADF" w:rsidRDefault="006E6ADF" w:rsidP="006E6ADF">
            <w:pPr>
              <w:ind w:firstLine="0"/>
              <w:rPr>
                <w:ins w:id="15219" w:author="Okot" w:date="2020-01-29T10:29:00Z"/>
              </w:rPr>
            </w:pPr>
            <w:ins w:id="15220" w:author="Okot" w:date="2020-01-29T10:34:00Z">
              <w:r>
                <w:t>1. Został</w:t>
              </w:r>
            </w:ins>
            <w:r>
              <w:t xml:space="preserve"> zaktuali</w:t>
            </w:r>
            <w:r>
              <w:softHyphen/>
              <w:t>zowany</w:t>
            </w:r>
            <w:ins w:id="15221"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6B75FB76" w14:textId="1CFF88A2" w:rsidR="006E6ADF" w:rsidRDefault="006E6ADF" w:rsidP="00BC180C">
            <w:pPr>
              <w:ind w:firstLine="0"/>
              <w:rPr>
                <w:b/>
              </w:rPr>
            </w:pPr>
            <w:r>
              <w:rPr>
                <w:b/>
              </w:rPr>
              <w:t>ID rekordu utworzonego podczas realizacji </w:t>
            </w:r>
          </w:p>
          <w:p w14:paraId="283CCD4A" w14:textId="77777777" w:rsidR="006E6ADF" w:rsidRDefault="006E6ADF" w:rsidP="00BC180C">
            <w:pPr>
              <w:ind w:firstLine="0"/>
              <w:rPr>
                <w:b/>
              </w:rPr>
            </w:pPr>
            <w:r>
              <w:rPr>
                <w:b/>
              </w:rPr>
              <w:t>PT-SZ-002:</w:t>
            </w:r>
          </w:p>
          <w:p w14:paraId="3F9C4741" w14:textId="77777777" w:rsidR="006E6ADF" w:rsidRPr="00C51FFE" w:rsidRDefault="006E6ADF" w:rsidP="00BC180C">
            <w:pPr>
              <w:ind w:firstLine="0"/>
              <w:rPr>
                <w:ins w:id="15222" w:author="Okot" w:date="2020-01-29T10:23:00Z"/>
                <w:b/>
              </w:rPr>
            </w:pPr>
            <w:r>
              <w:rPr>
                <w:b/>
              </w:rPr>
              <w:t>ID rekordu zmo</w:t>
            </w:r>
            <w:r>
              <w:rPr>
                <w:b/>
              </w:rPr>
              <w:softHyphen/>
              <w:t>dyfikowanego:</w:t>
            </w:r>
          </w:p>
        </w:tc>
        <w:tc>
          <w:tcPr>
            <w:tcW w:w="992" w:type="dxa"/>
          </w:tcPr>
          <w:p w14:paraId="69666B5E" w14:textId="77777777" w:rsidR="006E6ADF" w:rsidRDefault="006E6ADF" w:rsidP="00BC180C">
            <w:pPr>
              <w:ind w:firstLine="0"/>
              <w:rPr>
                <w:ins w:id="15223" w:author="Okot" w:date="2020-01-29T10:23:00Z"/>
              </w:rPr>
            </w:pPr>
          </w:p>
        </w:tc>
        <w:tc>
          <w:tcPr>
            <w:tcW w:w="992" w:type="dxa"/>
          </w:tcPr>
          <w:p w14:paraId="1931DE6D" w14:textId="77777777" w:rsidR="006E6ADF" w:rsidRDefault="006E6ADF" w:rsidP="00BC180C">
            <w:pPr>
              <w:ind w:firstLine="0"/>
              <w:rPr>
                <w:ins w:id="15224" w:author="Okot" w:date="2020-01-29T10:23:00Z"/>
              </w:rPr>
            </w:pPr>
          </w:p>
        </w:tc>
        <w:tc>
          <w:tcPr>
            <w:tcW w:w="1418" w:type="dxa"/>
          </w:tcPr>
          <w:p w14:paraId="292EB6F1" w14:textId="77777777" w:rsidR="006E6ADF" w:rsidRDefault="006E6ADF" w:rsidP="00BC180C">
            <w:pPr>
              <w:ind w:firstLine="0"/>
              <w:rPr>
                <w:ins w:id="15225" w:author="Okot" w:date="2020-01-29T10:23:00Z"/>
              </w:rPr>
            </w:pPr>
          </w:p>
        </w:tc>
      </w:tr>
      <w:tr w:rsidR="006E6ADF" w14:paraId="47BC18E2" w14:textId="77777777" w:rsidTr="00BC180C">
        <w:trPr>
          <w:ins w:id="15226" w:author="Okot" w:date="2020-01-29T10:23:00Z"/>
        </w:trPr>
        <w:tc>
          <w:tcPr>
            <w:tcW w:w="1838" w:type="dxa"/>
            <w:vMerge/>
          </w:tcPr>
          <w:p w14:paraId="5BCB784F" w14:textId="77777777" w:rsidR="006E6ADF" w:rsidRPr="002267A1" w:rsidRDefault="006E6ADF" w:rsidP="00BC180C">
            <w:pPr>
              <w:rPr>
                <w:ins w:id="15227" w:author="Okot" w:date="2020-01-29T10:23:00Z"/>
                <w:b/>
              </w:rPr>
            </w:pPr>
          </w:p>
        </w:tc>
        <w:tc>
          <w:tcPr>
            <w:tcW w:w="1985" w:type="dxa"/>
          </w:tcPr>
          <w:p w14:paraId="27D36444" w14:textId="457C4618" w:rsidR="006E6ADF" w:rsidRDefault="006E6ADF" w:rsidP="00BC180C">
            <w:pPr>
              <w:ind w:firstLine="0"/>
              <w:rPr>
                <w:ins w:id="15228" w:author="Okot" w:date="2020-01-29T10:29:00Z"/>
              </w:rPr>
            </w:pPr>
            <w:ins w:id="15229" w:author="Okot" w:date="2020-01-29T10:34:00Z">
              <w:r>
                <w:t xml:space="preserve">2. </w:t>
              </w:r>
            </w:ins>
            <w:r>
              <w:t xml:space="preserve">W polu „IDT” w tabeli „UserData” modyfikowanego rekordu pojawiła się wartość. </w:t>
            </w:r>
          </w:p>
        </w:tc>
        <w:tc>
          <w:tcPr>
            <w:tcW w:w="1984" w:type="dxa"/>
          </w:tcPr>
          <w:p w14:paraId="73BA4656" w14:textId="677F942F" w:rsidR="006E6ADF" w:rsidRPr="00807267" w:rsidRDefault="006E6ADF" w:rsidP="006E6ADF">
            <w:pPr>
              <w:ind w:firstLine="0"/>
              <w:rPr>
                <w:ins w:id="15230" w:author="Okot" w:date="2020-01-29T10:23:00Z"/>
                <w:b/>
                <w:rPrChange w:id="15231" w:author="Okot" w:date="2020-01-29T10:35:00Z">
                  <w:rPr>
                    <w:ins w:id="15232" w:author="Okot" w:date="2020-01-29T10:23:00Z"/>
                  </w:rPr>
                </w:rPrChange>
              </w:rPr>
            </w:pPr>
            <w:r>
              <w:rPr>
                <w:b/>
              </w:rPr>
              <w:t>Wartość pola</w:t>
            </w:r>
            <w:ins w:id="15233" w:author="Okot" w:date="2020-01-29T10:35:00Z">
              <w:r>
                <w:rPr>
                  <w:b/>
                </w:rPr>
                <w:t xml:space="preserve"> ID</w:t>
              </w:r>
            </w:ins>
            <w:r>
              <w:rPr>
                <w:b/>
              </w:rPr>
              <w:t>T</w:t>
            </w:r>
            <w:ins w:id="15234" w:author="Okot" w:date="2020-01-29T10:35:00Z">
              <w:r>
                <w:rPr>
                  <w:b/>
                </w:rPr>
                <w:t>:</w:t>
              </w:r>
            </w:ins>
          </w:p>
        </w:tc>
        <w:tc>
          <w:tcPr>
            <w:tcW w:w="992" w:type="dxa"/>
          </w:tcPr>
          <w:p w14:paraId="4C2955F1" w14:textId="77777777" w:rsidR="006E6ADF" w:rsidRDefault="006E6ADF" w:rsidP="00BC180C">
            <w:pPr>
              <w:ind w:firstLine="0"/>
              <w:rPr>
                <w:ins w:id="15235" w:author="Okot" w:date="2020-01-29T10:23:00Z"/>
              </w:rPr>
            </w:pPr>
          </w:p>
        </w:tc>
        <w:tc>
          <w:tcPr>
            <w:tcW w:w="992" w:type="dxa"/>
          </w:tcPr>
          <w:p w14:paraId="68D2CC66" w14:textId="77777777" w:rsidR="006E6ADF" w:rsidRDefault="006E6ADF" w:rsidP="00BC180C">
            <w:pPr>
              <w:ind w:firstLine="0"/>
              <w:rPr>
                <w:ins w:id="15236" w:author="Okot" w:date="2020-01-29T10:23:00Z"/>
              </w:rPr>
            </w:pPr>
          </w:p>
        </w:tc>
        <w:tc>
          <w:tcPr>
            <w:tcW w:w="1418" w:type="dxa"/>
          </w:tcPr>
          <w:p w14:paraId="79F85AB0" w14:textId="77777777" w:rsidR="006E6ADF" w:rsidRDefault="006E6ADF" w:rsidP="00BC180C">
            <w:pPr>
              <w:ind w:firstLine="0"/>
              <w:rPr>
                <w:ins w:id="15237" w:author="Okot" w:date="2020-01-29T10:23:00Z"/>
              </w:rPr>
            </w:pPr>
          </w:p>
        </w:tc>
      </w:tr>
      <w:tr w:rsidR="006E6ADF" w14:paraId="79E758FC" w14:textId="77777777" w:rsidTr="00BC180C">
        <w:trPr>
          <w:ins w:id="15238" w:author="Okot" w:date="2020-01-29T10:35:00Z"/>
        </w:trPr>
        <w:tc>
          <w:tcPr>
            <w:tcW w:w="1838" w:type="dxa"/>
            <w:vMerge/>
          </w:tcPr>
          <w:p w14:paraId="16137530" w14:textId="77777777" w:rsidR="006E6ADF" w:rsidRPr="002267A1" w:rsidRDefault="006E6ADF" w:rsidP="00BC180C">
            <w:pPr>
              <w:rPr>
                <w:ins w:id="15239" w:author="Okot" w:date="2020-01-29T10:35:00Z"/>
                <w:b/>
              </w:rPr>
            </w:pPr>
          </w:p>
        </w:tc>
        <w:tc>
          <w:tcPr>
            <w:tcW w:w="1985" w:type="dxa"/>
          </w:tcPr>
          <w:p w14:paraId="0383792C" w14:textId="5AFABD1F" w:rsidR="006E6ADF" w:rsidRDefault="006E6ADF" w:rsidP="006E6ADF">
            <w:pPr>
              <w:ind w:firstLine="0"/>
              <w:rPr>
                <w:ins w:id="15240" w:author="Okot" w:date="2020-01-29T10:35:00Z"/>
              </w:rPr>
            </w:pPr>
            <w:ins w:id="15241" w:author="Okot" w:date="2020-01-29T10:36:00Z">
              <w:r>
                <w:t xml:space="preserve">3. </w:t>
              </w:r>
            </w:ins>
            <w:r>
              <w:t xml:space="preserve">Opis celu dla wartości pola „IDT” odczytany po klucza obcym z tabeli Target odpowiada wartość wybranej przez użytkownika w formularzu. </w:t>
            </w:r>
          </w:p>
        </w:tc>
        <w:tc>
          <w:tcPr>
            <w:tcW w:w="1984" w:type="dxa"/>
          </w:tcPr>
          <w:p w14:paraId="65CC5271" w14:textId="6AD49AB3" w:rsidR="006E6ADF" w:rsidRDefault="006E6ADF" w:rsidP="00BC180C">
            <w:pPr>
              <w:ind w:firstLine="0"/>
              <w:rPr>
                <w:b/>
              </w:rPr>
            </w:pPr>
            <w:r>
              <w:rPr>
                <w:b/>
              </w:rPr>
              <w:t xml:space="preserve">Wartość pola „Description” w tabeli Target dla aktywności o odczytanym wcześniej ID: </w:t>
            </w:r>
          </w:p>
          <w:p w14:paraId="6A83A180" w14:textId="77777777" w:rsidR="006E6ADF" w:rsidRDefault="006E6ADF" w:rsidP="00BC180C">
            <w:pPr>
              <w:ind w:firstLine="0"/>
              <w:rPr>
                <w:b/>
              </w:rPr>
            </w:pPr>
          </w:p>
          <w:p w14:paraId="56D78D48" w14:textId="77777777" w:rsidR="006E6ADF" w:rsidRDefault="006E6ADF" w:rsidP="00BC180C">
            <w:pPr>
              <w:ind w:firstLine="0"/>
              <w:rPr>
                <w:ins w:id="15242" w:author="Okot" w:date="2020-01-29T10:35:00Z"/>
                <w:b/>
              </w:rPr>
            </w:pPr>
          </w:p>
        </w:tc>
        <w:tc>
          <w:tcPr>
            <w:tcW w:w="992" w:type="dxa"/>
          </w:tcPr>
          <w:p w14:paraId="2653DE92" w14:textId="77777777" w:rsidR="006E6ADF" w:rsidRDefault="006E6ADF" w:rsidP="00BC180C">
            <w:pPr>
              <w:ind w:firstLine="0"/>
              <w:rPr>
                <w:ins w:id="15243" w:author="Okot" w:date="2020-01-29T10:35:00Z"/>
              </w:rPr>
            </w:pPr>
          </w:p>
        </w:tc>
        <w:tc>
          <w:tcPr>
            <w:tcW w:w="992" w:type="dxa"/>
          </w:tcPr>
          <w:p w14:paraId="7A8E5197" w14:textId="77777777" w:rsidR="006E6ADF" w:rsidRDefault="006E6ADF" w:rsidP="00BC180C">
            <w:pPr>
              <w:ind w:firstLine="0"/>
              <w:rPr>
                <w:ins w:id="15244" w:author="Okot" w:date="2020-01-29T10:35:00Z"/>
              </w:rPr>
            </w:pPr>
          </w:p>
        </w:tc>
        <w:tc>
          <w:tcPr>
            <w:tcW w:w="1418" w:type="dxa"/>
          </w:tcPr>
          <w:p w14:paraId="40DD03CB" w14:textId="77777777" w:rsidR="006E6ADF" w:rsidRDefault="006E6ADF" w:rsidP="00BC180C">
            <w:pPr>
              <w:ind w:firstLine="0"/>
              <w:rPr>
                <w:ins w:id="15245" w:author="Okot" w:date="2020-01-29T10:35:00Z"/>
              </w:rPr>
            </w:pPr>
          </w:p>
        </w:tc>
      </w:tr>
      <w:tr w:rsidR="006E6ADF" w14:paraId="0E592938" w14:textId="77777777" w:rsidTr="00BC180C">
        <w:trPr>
          <w:ins w:id="15246" w:author="Okot" w:date="2020-01-29T10:35:00Z"/>
        </w:trPr>
        <w:tc>
          <w:tcPr>
            <w:tcW w:w="1838" w:type="dxa"/>
            <w:vMerge/>
          </w:tcPr>
          <w:p w14:paraId="3B4DBE5F" w14:textId="77777777" w:rsidR="006E6ADF" w:rsidRPr="002267A1" w:rsidRDefault="006E6ADF" w:rsidP="00BC180C">
            <w:pPr>
              <w:rPr>
                <w:ins w:id="15247" w:author="Okot" w:date="2020-01-29T10:35:00Z"/>
                <w:b/>
              </w:rPr>
            </w:pPr>
          </w:p>
        </w:tc>
        <w:tc>
          <w:tcPr>
            <w:tcW w:w="1985" w:type="dxa"/>
          </w:tcPr>
          <w:p w14:paraId="308D220C" w14:textId="096934B8" w:rsidR="006E6ADF" w:rsidRDefault="006E6ADF" w:rsidP="006E6ADF">
            <w:pPr>
              <w:ind w:firstLine="0"/>
              <w:rPr>
                <w:ins w:id="15248" w:author="Okot" w:date="2020-01-29T10:35:00Z"/>
              </w:rPr>
            </w:pPr>
            <w:r>
              <w:t>4. Wartość pozostałych pól nie uległa zmianie</w:t>
            </w:r>
          </w:p>
        </w:tc>
        <w:tc>
          <w:tcPr>
            <w:tcW w:w="1984" w:type="dxa"/>
          </w:tcPr>
          <w:p w14:paraId="315FF08A" w14:textId="77777777" w:rsidR="006E6ADF" w:rsidRPr="00807267" w:rsidRDefault="006E6ADF" w:rsidP="00BC180C">
            <w:pPr>
              <w:ind w:firstLine="0"/>
              <w:rPr>
                <w:ins w:id="15249" w:author="Okot" w:date="2020-01-29T10:35:00Z"/>
                <w:b/>
              </w:rPr>
            </w:pPr>
          </w:p>
        </w:tc>
        <w:tc>
          <w:tcPr>
            <w:tcW w:w="992" w:type="dxa"/>
          </w:tcPr>
          <w:p w14:paraId="489BB13A" w14:textId="77777777" w:rsidR="006E6ADF" w:rsidRDefault="006E6ADF" w:rsidP="00BC180C">
            <w:pPr>
              <w:ind w:firstLine="0"/>
              <w:rPr>
                <w:ins w:id="15250" w:author="Okot" w:date="2020-01-29T10:35:00Z"/>
              </w:rPr>
            </w:pPr>
          </w:p>
        </w:tc>
        <w:tc>
          <w:tcPr>
            <w:tcW w:w="992" w:type="dxa"/>
          </w:tcPr>
          <w:p w14:paraId="17EAE8C5" w14:textId="77777777" w:rsidR="006E6ADF" w:rsidRDefault="006E6ADF" w:rsidP="00BC180C">
            <w:pPr>
              <w:ind w:firstLine="0"/>
              <w:rPr>
                <w:ins w:id="15251" w:author="Okot" w:date="2020-01-29T10:35:00Z"/>
              </w:rPr>
            </w:pPr>
          </w:p>
        </w:tc>
        <w:tc>
          <w:tcPr>
            <w:tcW w:w="1418" w:type="dxa"/>
          </w:tcPr>
          <w:p w14:paraId="29F09A38" w14:textId="77777777" w:rsidR="006E6ADF" w:rsidRDefault="006E6ADF" w:rsidP="00BC180C">
            <w:pPr>
              <w:ind w:firstLine="0"/>
              <w:rPr>
                <w:ins w:id="15252" w:author="Okot" w:date="2020-01-29T10:35:00Z"/>
              </w:rPr>
            </w:pPr>
          </w:p>
        </w:tc>
      </w:tr>
    </w:tbl>
    <w:p w14:paraId="5400C8A7" w14:textId="77777777" w:rsidR="006E6ADF" w:rsidRDefault="006E6ADF" w:rsidP="006E6ADF"/>
    <w:p w14:paraId="6BF25FEC" w14:textId="2888BE29" w:rsidR="00070C52" w:rsidRDefault="008D2FC9" w:rsidP="008D2FC9">
      <w:ins w:id="15253" w:author="Okot" w:date="2020-01-29T12:48:00Z">
        <w:r>
          <w:t>W wyniku powyższ</w:t>
        </w:r>
      </w:ins>
      <w:r w:rsidR="006E6ADF">
        <w:t>ych</w:t>
      </w:r>
      <w:ins w:id="15254" w:author="Okot" w:date="2020-01-29T12:48:00Z">
        <w:r>
          <w:t xml:space="preserve"> test</w:t>
        </w:r>
      </w:ins>
      <w:r w:rsidR="006E6ADF">
        <w:t>ów</w:t>
      </w:r>
      <w:ins w:id="15255" w:author="Okot" w:date="2020-01-29T12:48:00Z">
        <w:r>
          <w:t xml:space="preserve"> zostanie uzyskana pewność, że wszystkie dane są zapisywane poprawnie.</w:t>
        </w:r>
      </w:ins>
      <w:del w:id="15256" w:author="Okot" w:date="2020-04-01T11:35:00Z">
        <w:r w:rsidDel="00BF0190">
          <w:br w:type="page"/>
        </w:r>
      </w:del>
    </w:p>
    <w:p w14:paraId="2D92FF79" w14:textId="77777777" w:rsidR="008D2FC9" w:rsidRDefault="008D2FC9">
      <w:pPr>
        <w:rPr>
          <w:ins w:id="15257" w:author="Okot" w:date="2020-03-31T13:48:00Z"/>
        </w:rPr>
        <w:pPrChange w:id="15258" w:author="Okot" w:date="2020-03-31T13:48:00Z">
          <w:pPr>
            <w:pStyle w:val="Nagwek2"/>
          </w:pPr>
        </w:pPrChange>
      </w:pPr>
    </w:p>
    <w:p w14:paraId="6F9291AC" w14:textId="3774E566" w:rsidR="00070C52" w:rsidRDefault="00070C52" w:rsidP="00070C52">
      <w:pPr>
        <w:pStyle w:val="Nagwek2"/>
      </w:pPr>
      <w:ins w:id="15259" w:author="Okot" w:date="2020-03-31T13:48:00Z">
        <w:r>
          <w:t>5.4.4.3. Projekt testów białej skrzynki</w:t>
        </w:r>
      </w:ins>
    </w:p>
    <w:p w14:paraId="1FE0DA6D" w14:textId="77777777" w:rsidR="00CF14D1" w:rsidRDefault="00CF14D1" w:rsidP="00CF14D1"/>
    <w:p w14:paraId="76FB4532" w14:textId="77777777" w:rsidR="00CF14D1" w:rsidRDefault="00CF14D1">
      <w:pPr>
        <w:rPr>
          <w:ins w:id="15260" w:author="Okot" w:date="2020-01-29T12:30:00Z"/>
        </w:rPr>
        <w:pPrChange w:id="15261" w:author="Okot" w:date="2020-01-28T16:23:00Z">
          <w:pPr>
            <w:pStyle w:val="Nagwek2"/>
          </w:pPr>
        </w:pPrChange>
      </w:pPr>
      <w:ins w:id="15262" w:author="Okot" w:date="2020-01-28T16:23:00Z">
        <w:r>
          <w:t>W ramach testów białej skrzynki zostanie wykonany test jednostkowy</w:t>
        </w:r>
      </w:ins>
      <w:ins w:id="15263" w:author="Okot" w:date="2020-01-29T12:51:00Z">
        <w:r>
          <w:t xml:space="preserve"> według poniższego scenariusza</w:t>
        </w:r>
      </w:ins>
      <w:ins w:id="15264" w:author="Okot" w:date="2020-01-28T16:23:00Z">
        <w:r>
          <w:t>.</w:t>
        </w:r>
      </w:ins>
      <w:ins w:id="15265" w:author="Okot" w:date="2020-01-29T12:29:00Z">
        <w:r>
          <w:t xml:space="preserve"> </w:t>
        </w:r>
      </w:ins>
    </w:p>
    <w:p w14:paraId="209A7B83" w14:textId="77777777" w:rsidR="00CF14D1" w:rsidRDefault="00CF14D1">
      <w:pPr>
        <w:ind w:firstLine="0"/>
        <w:rPr>
          <w:ins w:id="15266" w:author="Okot" w:date="2020-01-29T12:31:00Z"/>
        </w:rPr>
        <w:pPrChange w:id="15267" w:author="Okot" w:date="2020-01-29T12:30:00Z">
          <w:pPr>
            <w:pStyle w:val="Nagwek2"/>
          </w:pPr>
        </w:pPrChange>
      </w:pPr>
    </w:p>
    <w:p w14:paraId="61811D3D" w14:textId="301EEE2D" w:rsidR="00CF14D1" w:rsidRDefault="00CF14D1">
      <w:pPr>
        <w:ind w:firstLine="0"/>
        <w:rPr>
          <w:ins w:id="15268" w:author="Okot" w:date="2020-01-29T12:32:00Z"/>
        </w:rPr>
        <w:pPrChange w:id="15269" w:author="Okot" w:date="2020-01-29T12:30:00Z">
          <w:pPr>
            <w:pStyle w:val="Nagwek2"/>
          </w:pPr>
        </w:pPrChange>
      </w:pPr>
      <w:ins w:id="15270" w:author="Okot" w:date="2020-01-29T12:31:00Z">
        <w:r>
          <w:t>Tabela 5.</w:t>
        </w:r>
      </w:ins>
      <w:r w:rsidR="009F6447">
        <w:t>23</w:t>
      </w:r>
      <w:ins w:id="15271" w:author="Okot" w:date="2020-01-29T12:32:00Z">
        <w:r>
          <w:t>.</w:t>
        </w:r>
      </w:ins>
    </w:p>
    <w:p w14:paraId="314BA665" w14:textId="3C8E5141" w:rsidR="00CF14D1" w:rsidRDefault="00CF14D1">
      <w:pPr>
        <w:ind w:firstLine="0"/>
        <w:rPr>
          <w:ins w:id="15272" w:author="Okot" w:date="2020-01-29T12:33:00Z"/>
        </w:rPr>
        <w:pPrChange w:id="15273" w:author="Okot" w:date="2020-01-29T12:30:00Z">
          <w:pPr>
            <w:pStyle w:val="Nagwek2"/>
          </w:pPr>
        </w:pPrChange>
      </w:pPr>
      <w:ins w:id="15274" w:author="Okot" w:date="2020-01-29T12:32:00Z">
        <w:r>
          <w:t>Scenariusz testu jednostkowego dla</w:t>
        </w:r>
      </w:ins>
      <w:r w:rsidR="00831DF3">
        <w:t xml:space="preserve"> obliczania docelowej dziennej kaloryczności użytkownika</w:t>
      </w:r>
      <w:ins w:id="15275" w:author="Okot" w:date="2020-01-29T12:33:00Z">
        <w:r>
          <w:t>.</w:t>
        </w:r>
      </w:ins>
    </w:p>
    <w:tbl>
      <w:tblPr>
        <w:tblStyle w:val="Tabela-Siatka"/>
        <w:tblW w:w="9834" w:type="dxa"/>
        <w:tblLayout w:type="fixed"/>
        <w:tblLook w:val="04A0" w:firstRow="1" w:lastRow="0" w:firstColumn="1" w:lastColumn="0" w:noHBand="0" w:noVBand="1"/>
        <w:tblPrChange w:id="15276"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277">
          <w:tblGrid>
            <w:gridCol w:w="2016"/>
            <w:gridCol w:w="767"/>
            <w:gridCol w:w="1181"/>
            <w:gridCol w:w="743"/>
            <w:gridCol w:w="1158"/>
            <w:gridCol w:w="792"/>
            <w:gridCol w:w="909"/>
            <w:gridCol w:w="2209"/>
            <w:gridCol w:w="59"/>
            <w:gridCol w:w="3059"/>
          </w:tblGrid>
        </w:tblGridChange>
      </w:tblGrid>
      <w:tr w:rsidR="00CF14D1" w14:paraId="7906238E" w14:textId="77777777" w:rsidTr="00834CF6">
        <w:trPr>
          <w:ins w:id="15278" w:author="Okot" w:date="2020-01-29T12:33:00Z"/>
        </w:trPr>
        <w:tc>
          <w:tcPr>
            <w:tcW w:w="2783" w:type="dxa"/>
            <w:tcPrChange w:id="15279" w:author="Okot" w:date="2020-03-26T11:39:00Z">
              <w:tcPr>
                <w:tcW w:w="2016" w:type="dxa"/>
              </w:tcPr>
            </w:tcPrChange>
          </w:tcPr>
          <w:p w14:paraId="3E3B467C" w14:textId="77777777" w:rsidR="00CF14D1" w:rsidRPr="000B2E14" w:rsidRDefault="00CF14D1" w:rsidP="008344C3">
            <w:pPr>
              <w:ind w:firstLine="0"/>
              <w:rPr>
                <w:ins w:id="15280" w:author="Okot" w:date="2020-01-29T12:33:00Z"/>
                <w:b/>
                <w:rPrChange w:id="15281" w:author="Okot" w:date="2020-01-29T12:33:00Z">
                  <w:rPr>
                    <w:ins w:id="15282" w:author="Okot" w:date="2020-01-29T12:33:00Z"/>
                  </w:rPr>
                </w:rPrChange>
              </w:rPr>
            </w:pPr>
            <w:ins w:id="15283" w:author="Okot" w:date="2020-01-29T12:33:00Z">
              <w:r>
                <w:rPr>
                  <w:b/>
                </w:rPr>
                <w:t>PU-TJ-001</w:t>
              </w:r>
            </w:ins>
          </w:p>
        </w:tc>
        <w:tc>
          <w:tcPr>
            <w:tcW w:w="7051" w:type="dxa"/>
            <w:gridSpan w:val="4"/>
            <w:tcPrChange w:id="15284" w:author="Okot" w:date="2020-03-26T11:39:00Z">
              <w:tcPr>
                <w:tcW w:w="10877" w:type="dxa"/>
                <w:gridSpan w:val="9"/>
              </w:tcPr>
            </w:tcPrChange>
          </w:tcPr>
          <w:p w14:paraId="030BDC11" w14:textId="77777777" w:rsidR="00CF14D1" w:rsidRDefault="00CF14D1" w:rsidP="008344C3">
            <w:pPr>
              <w:ind w:firstLine="0"/>
              <w:rPr>
                <w:ins w:id="15285" w:author="Okot" w:date="2020-01-29T12:44:00Z"/>
                <w:b/>
                <w:i/>
              </w:rPr>
            </w:pPr>
            <w:ins w:id="15286" w:author="Okot" w:date="2020-01-29T12:33:00Z">
              <w:r>
                <w:rPr>
                  <w:b/>
                  <w:i/>
                </w:rPr>
                <w:t>Rejestracja nowego użytkownika</w:t>
              </w:r>
            </w:ins>
          </w:p>
        </w:tc>
      </w:tr>
      <w:tr w:rsidR="00CF14D1" w14:paraId="734F1034" w14:textId="77777777" w:rsidTr="00834CF6">
        <w:trPr>
          <w:ins w:id="15287" w:author="Okot" w:date="2020-01-29T12:34:00Z"/>
        </w:trPr>
        <w:tc>
          <w:tcPr>
            <w:tcW w:w="2783" w:type="dxa"/>
            <w:tcPrChange w:id="15288" w:author="Okot" w:date="2020-03-26T11:39:00Z">
              <w:tcPr>
                <w:tcW w:w="2016" w:type="dxa"/>
              </w:tcPr>
            </w:tcPrChange>
          </w:tcPr>
          <w:p w14:paraId="7B8F054E" w14:textId="77777777" w:rsidR="00CF14D1" w:rsidRDefault="00CF14D1" w:rsidP="008344C3">
            <w:pPr>
              <w:ind w:firstLine="0"/>
              <w:rPr>
                <w:ins w:id="15289" w:author="Okot" w:date="2020-01-29T12:34:00Z"/>
                <w:b/>
              </w:rPr>
            </w:pPr>
            <w:ins w:id="15290" w:author="Okot" w:date="2020-01-29T12:34:00Z">
              <w:r>
                <w:rPr>
                  <w:b/>
                </w:rPr>
                <w:t>Metodyka</w:t>
              </w:r>
            </w:ins>
          </w:p>
        </w:tc>
        <w:tc>
          <w:tcPr>
            <w:tcW w:w="7051" w:type="dxa"/>
            <w:gridSpan w:val="4"/>
            <w:tcPrChange w:id="15291" w:author="Okot" w:date="2020-03-26T11:39:00Z">
              <w:tcPr>
                <w:tcW w:w="10877" w:type="dxa"/>
                <w:gridSpan w:val="9"/>
              </w:tcPr>
            </w:tcPrChange>
          </w:tcPr>
          <w:p w14:paraId="38CB88E2" w14:textId="42CC7A52" w:rsidR="00CF14D1" w:rsidRDefault="00CF14D1">
            <w:pPr>
              <w:tabs>
                <w:tab w:val="left" w:pos="8055"/>
              </w:tabs>
              <w:ind w:firstLine="0"/>
              <w:rPr>
                <w:ins w:id="15292" w:author="Okot" w:date="2020-01-29T12:44:00Z"/>
              </w:rPr>
              <w:pPrChange w:id="15293" w:author="Okot" w:date="2020-03-26T10:48:00Z">
                <w:pPr>
                  <w:ind w:firstLine="0"/>
                </w:pPr>
              </w:pPrChange>
            </w:pPr>
            <w:ins w:id="15294" w:author="Okot" w:date="2020-01-29T12:34:00Z">
              <w:r>
                <w:t>Test automatyczny, który u</w:t>
              </w:r>
            </w:ins>
            <w:r w:rsidR="00834CF6">
              <w:t>ruchomi</w:t>
            </w:r>
            <w:ins w:id="15295" w:author="Okot" w:date="2020-01-29T12:34:00Z">
              <w:r>
                <w:t xml:space="preserve"> </w:t>
              </w:r>
            </w:ins>
            <w:r w:rsidR="00834CF6">
              <w:t xml:space="preserve">metodę </w:t>
            </w:r>
            <w:r w:rsidR="00834CF6" w:rsidRPr="00834CF6">
              <w:rPr>
                <w:rFonts w:eastAsia="SimSun"/>
                <w:i/>
              </w:rPr>
              <w:t>calculateTargetCalories</w:t>
            </w:r>
            <w:r w:rsidR="00834CF6" w:rsidRPr="00834CF6">
              <w:rPr>
                <w:rFonts w:eastAsia="SimSun"/>
              </w:rPr>
              <w:t xml:space="preserve"> </w:t>
            </w:r>
            <w:r w:rsidR="00834CF6" w:rsidRPr="00377322">
              <w:rPr>
                <w:rFonts w:eastAsia="SimSun"/>
                <w:i/>
                <w:rPrChange w:id="15296" w:author="Okot" w:date="2020-04-16T15:19:00Z">
                  <w:rPr>
                    <w:rFonts w:eastAsia="SimSun"/>
                  </w:rPr>
                </w:rPrChange>
              </w:rPr>
              <w:t>(bool, int, float, int, int</w:t>
            </w:r>
            <w:ins w:id="15297" w:author="Okot" w:date="2020-04-16T15:19:00Z">
              <w:r w:rsidR="00377322" w:rsidRPr="00377322">
                <w:rPr>
                  <w:rFonts w:eastAsia="SimSun"/>
                  <w:i/>
                  <w:rPrChange w:id="15298" w:author="Okot" w:date="2020-04-16T15:19:00Z">
                    <w:rPr>
                      <w:rFonts w:eastAsia="SimSun"/>
                    </w:rPr>
                  </w:rPrChange>
                </w:rPr>
                <w:t>, int</w:t>
              </w:r>
            </w:ins>
            <w:r w:rsidR="00834CF6" w:rsidRPr="00377322">
              <w:rPr>
                <w:rFonts w:eastAsia="SimSun"/>
                <w:i/>
                <w:rPrChange w:id="15299" w:author="Okot" w:date="2020-04-16T15:19:00Z">
                  <w:rPr>
                    <w:rFonts w:eastAsia="SimSun"/>
                  </w:rPr>
                </w:rPrChange>
              </w:rPr>
              <w:t>)</w:t>
            </w:r>
            <w:ins w:id="15300" w:author="Okot" w:date="2020-01-29T12:35:00Z">
              <w:r>
                <w:t xml:space="preserve"> z testow</w:t>
              </w:r>
            </w:ins>
            <w:r w:rsidR="00834CF6">
              <w:t xml:space="preserve">o wygenerowanym zestawem </w:t>
            </w:r>
            <w:r w:rsidR="00834CF6">
              <w:lastRenderedPageBreak/>
              <w:t>danych.</w:t>
            </w:r>
            <w:ins w:id="15301" w:author="Okot" w:date="2020-01-29T12:35:00Z">
              <w:r>
                <w:t xml:space="preserve"> </w:t>
              </w:r>
            </w:ins>
            <w:r w:rsidR="00834CF6">
              <w:t>Testowane będzie zarówno obliczanie docelowej kaloryczności, akceptacja wyniku, jak i jego zmiana</w:t>
            </w:r>
          </w:p>
        </w:tc>
      </w:tr>
      <w:tr w:rsidR="00CF14D1" w14:paraId="65B05658" w14:textId="77777777" w:rsidTr="00834CF6">
        <w:tblPrEx>
          <w:tblPrExChange w:id="15302" w:author="Okot" w:date="2020-03-26T11:39:00Z">
            <w:tblPrEx>
              <w:tblW w:w="9775" w:type="dxa"/>
            </w:tblPrEx>
          </w:tblPrExChange>
        </w:tblPrEx>
        <w:trPr>
          <w:ins w:id="15303" w:author="Okot" w:date="2020-01-29T12:38:00Z"/>
        </w:trPr>
        <w:tc>
          <w:tcPr>
            <w:tcW w:w="2783" w:type="dxa"/>
            <w:tcPrChange w:id="15304" w:author="Okot" w:date="2020-03-26T11:39:00Z">
              <w:tcPr>
                <w:tcW w:w="2016" w:type="dxa"/>
              </w:tcPr>
            </w:tcPrChange>
          </w:tcPr>
          <w:p w14:paraId="3B2D8D62" w14:textId="77777777" w:rsidR="00CF14D1" w:rsidRDefault="00CF14D1" w:rsidP="008344C3">
            <w:pPr>
              <w:ind w:firstLine="0"/>
              <w:rPr>
                <w:ins w:id="15305" w:author="Okot" w:date="2020-01-29T12:38:00Z"/>
                <w:b/>
              </w:rPr>
            </w:pPr>
            <w:ins w:id="15306" w:author="Okot" w:date="2020-01-29T12:38:00Z">
              <w:r>
                <w:rPr>
                  <w:b/>
                </w:rPr>
                <w:lastRenderedPageBreak/>
                <w:t>Testowane metody</w:t>
              </w:r>
            </w:ins>
          </w:p>
        </w:tc>
        <w:tc>
          <w:tcPr>
            <w:tcW w:w="1924" w:type="dxa"/>
            <w:tcPrChange w:id="15307" w:author="Okot" w:date="2020-03-26T11:39:00Z">
              <w:tcPr>
                <w:tcW w:w="1948" w:type="dxa"/>
                <w:gridSpan w:val="2"/>
              </w:tcPr>
            </w:tcPrChange>
          </w:tcPr>
          <w:p w14:paraId="5D95B10E" w14:textId="77777777" w:rsidR="00CF14D1" w:rsidRPr="000B2E14" w:rsidRDefault="00CF14D1" w:rsidP="008344C3">
            <w:pPr>
              <w:ind w:firstLine="0"/>
              <w:rPr>
                <w:ins w:id="15308" w:author="Okot" w:date="2020-01-29T12:39:00Z"/>
                <w:b/>
                <w:rPrChange w:id="15309" w:author="Okot" w:date="2020-01-29T12:40:00Z">
                  <w:rPr>
                    <w:ins w:id="15310" w:author="Okot" w:date="2020-01-29T12:39:00Z"/>
                  </w:rPr>
                </w:rPrChange>
              </w:rPr>
            </w:pPr>
            <w:ins w:id="15311" w:author="Okot" w:date="2020-01-29T12:40:00Z">
              <w:r w:rsidRPr="000B2E14">
                <w:rPr>
                  <w:b/>
                  <w:rPrChange w:id="15312" w:author="Okot" w:date="2020-01-29T12:40:00Z">
                    <w:rPr/>
                  </w:rPrChange>
                </w:rPr>
                <w:t>Warunek asercji</w:t>
              </w:r>
            </w:ins>
          </w:p>
        </w:tc>
        <w:tc>
          <w:tcPr>
            <w:tcW w:w="1158" w:type="dxa"/>
            <w:tcPrChange w:id="15313" w:author="Okot" w:date="2020-03-26T11:39:00Z">
              <w:tcPr>
                <w:tcW w:w="2693" w:type="dxa"/>
                <w:gridSpan w:val="3"/>
              </w:tcPr>
            </w:tcPrChange>
          </w:tcPr>
          <w:p w14:paraId="52B658BA" w14:textId="77777777" w:rsidR="00CF14D1" w:rsidRPr="00A73F79" w:rsidRDefault="00CF14D1">
            <w:pPr>
              <w:ind w:firstLine="0"/>
              <w:rPr>
                <w:ins w:id="15314" w:author="Okot" w:date="2020-01-29T12:38:00Z"/>
                <w:b/>
                <w:rPrChange w:id="15315" w:author="Okot" w:date="2020-01-29T12:47:00Z">
                  <w:rPr>
                    <w:ins w:id="15316" w:author="Okot" w:date="2020-01-29T12:38:00Z"/>
                  </w:rPr>
                </w:rPrChange>
              </w:rPr>
              <w:pPrChange w:id="15317" w:author="Okot" w:date="2020-01-29T12:47:00Z">
                <w:pPr>
                  <w:ind w:right="600" w:firstLine="0"/>
                </w:pPr>
              </w:pPrChange>
            </w:pPr>
            <w:ins w:id="15318" w:author="Okot" w:date="2020-01-29T12:40:00Z">
              <w:r w:rsidRPr="00A73F79">
                <w:rPr>
                  <w:b/>
                  <w:rPrChange w:id="15319" w:author="Okot" w:date="2020-01-29T12:47:00Z">
                    <w:rPr/>
                  </w:rPrChange>
                </w:rPr>
                <w:t>Wynik</w:t>
              </w:r>
            </w:ins>
            <w:ins w:id="15320" w:author="Okot" w:date="2020-01-29T12:47:00Z">
              <w:r>
                <w:rPr>
                  <w:b/>
                </w:rPr>
                <w:t xml:space="preserve"> </w:t>
              </w:r>
            </w:ins>
            <w:ins w:id="15321" w:author="Okot" w:date="2020-01-29T12:40:00Z">
              <w:r w:rsidRPr="00A73F79">
                <w:rPr>
                  <w:b/>
                  <w:rPrChange w:id="15322" w:author="Okot" w:date="2020-01-29T12:47:00Z">
                    <w:rPr/>
                  </w:rPrChange>
                </w:rPr>
                <w:t>testu</w:t>
              </w:r>
            </w:ins>
          </w:p>
        </w:tc>
        <w:tc>
          <w:tcPr>
            <w:tcW w:w="1701" w:type="dxa"/>
            <w:tcPrChange w:id="15323" w:author="Okot" w:date="2020-03-26T11:39:00Z">
              <w:tcPr>
                <w:tcW w:w="3118" w:type="dxa"/>
                <w:gridSpan w:val="2"/>
              </w:tcPr>
            </w:tcPrChange>
          </w:tcPr>
          <w:p w14:paraId="3876ADF7" w14:textId="77777777" w:rsidR="00CF14D1" w:rsidRDefault="00CF14D1" w:rsidP="008344C3">
            <w:pPr>
              <w:ind w:right="316" w:firstLine="0"/>
              <w:rPr>
                <w:ins w:id="15324" w:author="Okot" w:date="2020-01-29T12:46:00Z"/>
                <w:b/>
              </w:rPr>
            </w:pPr>
            <w:ins w:id="15325" w:author="Okot" w:date="2020-01-29T12:46:00Z">
              <w:r>
                <w:rPr>
                  <w:b/>
                </w:rPr>
                <w:t>Opis błędu</w:t>
              </w:r>
            </w:ins>
          </w:p>
        </w:tc>
        <w:tc>
          <w:tcPr>
            <w:tcW w:w="2268" w:type="dxa"/>
            <w:tcPrChange w:id="15326" w:author="Okot" w:date="2020-03-26T11:39:00Z">
              <w:tcPr>
                <w:tcW w:w="3118" w:type="dxa"/>
                <w:gridSpan w:val="2"/>
              </w:tcPr>
            </w:tcPrChange>
          </w:tcPr>
          <w:p w14:paraId="3BFCA0C4" w14:textId="77777777" w:rsidR="00CF14D1" w:rsidRPr="000B2E14" w:rsidRDefault="00CF14D1" w:rsidP="008344C3">
            <w:pPr>
              <w:ind w:right="316" w:firstLine="0"/>
              <w:rPr>
                <w:ins w:id="15327" w:author="Okot" w:date="2020-01-29T12:44:00Z"/>
                <w:b/>
              </w:rPr>
            </w:pPr>
            <w:ins w:id="15328" w:author="Okot" w:date="2020-01-29T12:46:00Z">
              <w:r>
                <w:rPr>
                  <w:b/>
                </w:rPr>
                <w:t>Działania naprawcze</w:t>
              </w:r>
            </w:ins>
          </w:p>
        </w:tc>
      </w:tr>
      <w:tr w:rsidR="00834CF6" w14:paraId="1A30A4C3" w14:textId="77777777" w:rsidTr="008344C3">
        <w:trPr>
          <w:ins w:id="15329" w:author="Okot" w:date="2020-01-29T12:38:00Z"/>
        </w:trPr>
        <w:tc>
          <w:tcPr>
            <w:tcW w:w="2783" w:type="dxa"/>
            <w:vMerge w:val="restart"/>
          </w:tcPr>
          <w:p w14:paraId="38ED5153" w14:textId="5209DE66" w:rsidR="00834CF6" w:rsidRPr="00834CF6" w:rsidRDefault="00834CF6" w:rsidP="008344C3">
            <w:pPr>
              <w:ind w:firstLine="0"/>
              <w:rPr>
                <w:ins w:id="15330" w:author="Okot" w:date="2020-01-29T12:38:00Z"/>
                <w:b/>
                <w:i/>
                <w:lang w:val="en-US"/>
                <w:rPrChange w:id="15331" w:author="Okot" w:date="2020-03-26T11:38:00Z">
                  <w:rPr>
                    <w:ins w:id="15332" w:author="Okot" w:date="2020-01-29T12:38:00Z"/>
                    <w:b/>
                  </w:rPr>
                </w:rPrChange>
              </w:rPr>
            </w:pPr>
            <w:r w:rsidRPr="00834CF6">
              <w:rPr>
                <w:rFonts w:eastAsia="SimSun"/>
                <w:b/>
                <w:i/>
                <w:lang w:val="en-US"/>
              </w:rPr>
              <w:t>calculateTargetCalories (bool, int, float, int, int</w:t>
            </w:r>
            <w:ins w:id="15333" w:author="Okot" w:date="2020-04-16T15:19:00Z">
              <w:r w:rsidR="00566275">
                <w:rPr>
                  <w:rFonts w:eastAsia="SimSun"/>
                  <w:b/>
                  <w:i/>
                  <w:lang w:val="en-US"/>
                </w:rPr>
                <w:t>, int</w:t>
              </w:r>
            </w:ins>
            <w:r w:rsidRPr="00834CF6">
              <w:rPr>
                <w:rFonts w:eastAsia="SimSun"/>
                <w:b/>
                <w:i/>
                <w:lang w:val="en-US"/>
              </w:rPr>
              <w:t>)</w:t>
            </w:r>
          </w:p>
        </w:tc>
        <w:tc>
          <w:tcPr>
            <w:tcW w:w="1924" w:type="dxa"/>
          </w:tcPr>
          <w:p w14:paraId="0355B173" w14:textId="708518E4" w:rsidR="00834CF6" w:rsidRDefault="00834CF6" w:rsidP="008344C3">
            <w:pPr>
              <w:ind w:firstLine="0"/>
              <w:rPr>
                <w:ins w:id="15334" w:author="Okot" w:date="2020-01-29T12:39:00Z"/>
              </w:rPr>
            </w:pPr>
            <w:ins w:id="15335" w:author="Okot" w:date="2020-03-26T11:38:00Z">
              <w:r>
                <w:t>Zwrócona zostaje wartość „success”</w:t>
              </w:r>
            </w:ins>
            <w:r>
              <w:t xml:space="preserve"> </w:t>
            </w:r>
          </w:p>
        </w:tc>
        <w:tc>
          <w:tcPr>
            <w:tcW w:w="1158" w:type="dxa"/>
          </w:tcPr>
          <w:p w14:paraId="09854985" w14:textId="77777777" w:rsidR="00834CF6" w:rsidRDefault="00834CF6" w:rsidP="008344C3">
            <w:pPr>
              <w:ind w:firstLine="0"/>
              <w:rPr>
                <w:ins w:id="15336" w:author="Okot" w:date="2020-01-29T12:38:00Z"/>
              </w:rPr>
            </w:pPr>
          </w:p>
        </w:tc>
        <w:tc>
          <w:tcPr>
            <w:tcW w:w="1701" w:type="dxa"/>
          </w:tcPr>
          <w:p w14:paraId="59622465" w14:textId="77777777" w:rsidR="00834CF6" w:rsidRDefault="00834CF6" w:rsidP="008344C3">
            <w:pPr>
              <w:ind w:firstLine="0"/>
              <w:rPr>
                <w:ins w:id="15337" w:author="Okot" w:date="2020-01-29T12:46:00Z"/>
              </w:rPr>
            </w:pPr>
          </w:p>
        </w:tc>
        <w:tc>
          <w:tcPr>
            <w:tcW w:w="2268" w:type="dxa"/>
          </w:tcPr>
          <w:p w14:paraId="251B0F8F" w14:textId="77777777" w:rsidR="00834CF6" w:rsidRDefault="00834CF6" w:rsidP="008344C3">
            <w:pPr>
              <w:ind w:firstLine="0"/>
              <w:rPr>
                <w:ins w:id="15338" w:author="Okot" w:date="2020-01-29T12:44:00Z"/>
              </w:rPr>
            </w:pPr>
          </w:p>
        </w:tc>
      </w:tr>
      <w:tr w:rsidR="00834CF6" w14:paraId="7B76B88F" w14:textId="77777777" w:rsidTr="008344C3">
        <w:trPr>
          <w:ins w:id="15339" w:author="Okot" w:date="2020-03-26T11:38:00Z"/>
        </w:trPr>
        <w:tc>
          <w:tcPr>
            <w:tcW w:w="2783" w:type="dxa"/>
            <w:vMerge/>
          </w:tcPr>
          <w:p w14:paraId="572D8F13" w14:textId="77777777" w:rsidR="00834CF6" w:rsidRDefault="00834CF6" w:rsidP="008344C3">
            <w:pPr>
              <w:ind w:firstLine="0"/>
              <w:rPr>
                <w:ins w:id="15340" w:author="Okot" w:date="2020-03-26T11:38:00Z"/>
              </w:rPr>
            </w:pPr>
          </w:p>
        </w:tc>
        <w:tc>
          <w:tcPr>
            <w:tcW w:w="1924" w:type="dxa"/>
          </w:tcPr>
          <w:p w14:paraId="09D6BBA0" w14:textId="3D18DBB0" w:rsidR="00834CF6" w:rsidRDefault="00834CF6" w:rsidP="00834CF6">
            <w:pPr>
              <w:ind w:firstLine="0"/>
              <w:rPr>
                <w:ins w:id="15341" w:author="Okot" w:date="2020-03-26T11:38:00Z"/>
              </w:rPr>
            </w:pPr>
            <w:ins w:id="15342" w:author="Okot" w:date="2020-03-26T11:38:00Z">
              <w:r>
                <w:t>Zwrócona zostaje wartość „success”</w:t>
              </w:r>
            </w:ins>
          </w:p>
        </w:tc>
        <w:tc>
          <w:tcPr>
            <w:tcW w:w="1158" w:type="dxa"/>
          </w:tcPr>
          <w:p w14:paraId="0DE895EF" w14:textId="77777777" w:rsidR="00834CF6" w:rsidRDefault="00834CF6" w:rsidP="008344C3">
            <w:pPr>
              <w:ind w:firstLine="0"/>
              <w:rPr>
                <w:ins w:id="15343" w:author="Okot" w:date="2020-03-26T11:38:00Z"/>
              </w:rPr>
            </w:pPr>
          </w:p>
        </w:tc>
        <w:tc>
          <w:tcPr>
            <w:tcW w:w="1701" w:type="dxa"/>
          </w:tcPr>
          <w:p w14:paraId="2ECCBD21" w14:textId="77777777" w:rsidR="00834CF6" w:rsidRDefault="00834CF6" w:rsidP="008344C3">
            <w:pPr>
              <w:ind w:firstLine="0"/>
              <w:rPr>
                <w:ins w:id="15344" w:author="Okot" w:date="2020-03-26T11:38:00Z"/>
              </w:rPr>
            </w:pPr>
          </w:p>
        </w:tc>
        <w:tc>
          <w:tcPr>
            <w:tcW w:w="2268" w:type="dxa"/>
          </w:tcPr>
          <w:p w14:paraId="7F806384" w14:textId="77777777" w:rsidR="00834CF6" w:rsidRDefault="00834CF6" w:rsidP="008344C3">
            <w:pPr>
              <w:ind w:firstLine="0"/>
              <w:rPr>
                <w:ins w:id="15345" w:author="Okot" w:date="2020-03-26T11:38:00Z"/>
              </w:rPr>
            </w:pPr>
          </w:p>
        </w:tc>
      </w:tr>
      <w:tr w:rsidR="00834CF6" w14:paraId="5E90E2D6" w14:textId="77777777" w:rsidTr="00834CF6">
        <w:tc>
          <w:tcPr>
            <w:tcW w:w="2783" w:type="dxa"/>
            <w:vMerge/>
          </w:tcPr>
          <w:p w14:paraId="5CC6E018" w14:textId="77777777" w:rsidR="00834CF6" w:rsidRDefault="00834CF6" w:rsidP="008344C3">
            <w:pPr>
              <w:ind w:firstLine="0"/>
            </w:pPr>
          </w:p>
        </w:tc>
        <w:tc>
          <w:tcPr>
            <w:tcW w:w="1924" w:type="dxa"/>
          </w:tcPr>
          <w:p w14:paraId="548FCF2F" w14:textId="4D01B8F9" w:rsidR="00834CF6" w:rsidRDefault="00834CF6" w:rsidP="00834CF6">
            <w:pPr>
              <w:ind w:firstLine="0"/>
            </w:pPr>
            <w:ins w:id="15346" w:author="Okot" w:date="2020-03-26T11:38:00Z">
              <w:r>
                <w:t>Zwrócona zostaje</w:t>
              </w:r>
            </w:ins>
            <w:r>
              <w:t xml:space="preserve"> różna od</w:t>
            </w:r>
            <w:ins w:id="15347" w:author="Okot" w:date="2020-03-26T11:38:00Z">
              <w:r>
                <w:t xml:space="preserve"> wartoś</w:t>
              </w:r>
            </w:ins>
            <w:r>
              <w:t>ci</w:t>
            </w:r>
            <w:ins w:id="15348" w:author="Okot" w:date="2020-03-26T11:38:00Z">
              <w:r>
                <w:t xml:space="preserve"> „success”</w:t>
              </w:r>
            </w:ins>
          </w:p>
        </w:tc>
        <w:tc>
          <w:tcPr>
            <w:tcW w:w="1158" w:type="dxa"/>
          </w:tcPr>
          <w:p w14:paraId="2C0C2F71" w14:textId="77777777" w:rsidR="00834CF6" w:rsidRDefault="00834CF6" w:rsidP="008344C3">
            <w:pPr>
              <w:ind w:firstLine="0"/>
            </w:pPr>
          </w:p>
        </w:tc>
        <w:tc>
          <w:tcPr>
            <w:tcW w:w="1701" w:type="dxa"/>
          </w:tcPr>
          <w:p w14:paraId="6A84D512" w14:textId="77777777" w:rsidR="00834CF6" w:rsidRDefault="00834CF6" w:rsidP="008344C3">
            <w:pPr>
              <w:ind w:firstLine="0"/>
            </w:pPr>
          </w:p>
        </w:tc>
        <w:tc>
          <w:tcPr>
            <w:tcW w:w="2268" w:type="dxa"/>
          </w:tcPr>
          <w:p w14:paraId="04EEF746" w14:textId="77777777" w:rsidR="00834CF6" w:rsidRDefault="00834CF6" w:rsidP="008344C3">
            <w:pPr>
              <w:ind w:firstLine="0"/>
            </w:pPr>
          </w:p>
        </w:tc>
      </w:tr>
    </w:tbl>
    <w:p w14:paraId="1028596C" w14:textId="77777777" w:rsidR="00CF14D1" w:rsidRPr="00CF14D1" w:rsidRDefault="00CF14D1" w:rsidP="00CF14D1">
      <w:pPr>
        <w:rPr>
          <w:ins w:id="15349" w:author="Okot" w:date="2020-03-31T13:48:00Z"/>
        </w:rPr>
      </w:pPr>
    </w:p>
    <w:p w14:paraId="2A50A20A" w14:textId="1B5FDBD8" w:rsidR="00573E70" w:rsidRDefault="00262253">
      <w:pPr>
        <w:pStyle w:val="Nagwek2"/>
      </w:pPr>
      <w:bookmarkStart w:id="15350" w:name="_Toc35941985"/>
      <w:ins w:id="15351" w:author="Okot" w:date="2019-11-19T20:58:00Z">
        <w:r w:rsidRPr="004B7613">
          <w:t>5</w:t>
        </w:r>
      </w:ins>
      <w:del w:id="15352" w:author="Okot" w:date="2019-11-19T20:58:00Z">
        <w:r w:rsidR="0003742D" w:rsidRPr="004B7613" w:rsidDel="00262253">
          <w:delText>4</w:delText>
        </w:r>
      </w:del>
      <w:r w:rsidR="0003742D" w:rsidRPr="004B7613">
        <w:t>.</w:t>
      </w:r>
      <w:ins w:id="15353" w:author="Okot" w:date="2019-11-19T20:58:00Z">
        <w:r w:rsidRPr="004B7613">
          <w:t>4</w:t>
        </w:r>
      </w:ins>
      <w:del w:id="15354" w:author="Okot" w:date="2019-11-19T20:58:00Z">
        <w:r w:rsidR="0003742D" w:rsidRPr="004B7613" w:rsidDel="00262253">
          <w:delText>5</w:delText>
        </w:r>
      </w:del>
      <w:r w:rsidR="0003742D" w:rsidRPr="004B7613">
        <w:t>.</w:t>
      </w:r>
      <w:del w:id="15355" w:author="Okot" w:date="2020-03-31T13:48:00Z">
        <w:r w:rsidR="0003742D" w:rsidRPr="004B7613" w:rsidDel="00070C52">
          <w:delText>4</w:delText>
        </w:r>
      </w:del>
      <w:ins w:id="15356" w:author="Okot" w:date="2020-03-31T13:48:00Z">
        <w:r w:rsidR="00070C52">
          <w:t>5</w:t>
        </w:r>
      </w:ins>
      <w:r w:rsidR="0003742D" w:rsidRPr="004B7613">
        <w:t xml:space="preserve">. </w:t>
      </w:r>
      <w:r w:rsidR="00573E70" w:rsidRPr="004B7613">
        <w:t>Implementacja</w:t>
      </w:r>
      <w:bookmarkEnd w:id="15350"/>
    </w:p>
    <w:p w14:paraId="20A625F0" w14:textId="77777777" w:rsidR="00BA3576" w:rsidRDefault="00BA3576" w:rsidP="00BA3576"/>
    <w:p w14:paraId="1E8E9B01" w14:textId="78577900" w:rsidR="00BA3576" w:rsidRPr="00F92309" w:rsidRDefault="00BA3576">
      <w:pPr>
        <w:pPrChange w:id="15357" w:author="Okot" w:date="2020-01-27T17:14:00Z">
          <w:pPr>
            <w:pStyle w:val="Nagwek2"/>
          </w:pPr>
        </w:pPrChange>
      </w:pPr>
      <w:ins w:id="15358" w:author="Okot" w:date="2020-01-27T17:15:00Z">
        <w:r>
          <w:t xml:space="preserve">W </w:t>
        </w:r>
      </w:ins>
      <w:del w:id="15359" w:author="Okot" w:date="2020-04-16T15:19:00Z">
        <w:r w:rsidR="00E842A2" w:rsidDel="0088504C">
          <w:delText>tytm</w:delText>
        </w:r>
      </w:del>
      <w:ins w:id="15360" w:author="Okot" w:date="2020-04-16T15:19:00Z">
        <w:r w:rsidR="0088504C">
          <w:t>tym</w:t>
        </w:r>
      </w:ins>
      <w:ins w:id="15361" w:author="Okot" w:date="2020-01-27T17:15:00Z">
        <w:r>
          <w:t xml:space="preserve"> rozdziale zostaną szczegółowo omówione kolejne etapy implementacji projektu</w:t>
        </w:r>
      </w:ins>
      <w:ins w:id="15362" w:author="Okot" w:date="2020-01-27T17:16:00Z">
        <w:r>
          <w:t>.</w:t>
        </w:r>
      </w:ins>
    </w:p>
    <w:p w14:paraId="210A2DDF" w14:textId="77777777" w:rsidR="00BA3576" w:rsidRPr="00BA3576" w:rsidRDefault="00BA3576" w:rsidP="00BA3576"/>
    <w:p w14:paraId="4FDAB2E7" w14:textId="5EB147CC" w:rsidR="00A369E8" w:rsidRDefault="00A369E8" w:rsidP="00A369E8">
      <w:pPr>
        <w:pStyle w:val="Nagwek2"/>
      </w:pPr>
      <w:r>
        <w:t>5.4.5.1. Implementacja bazy danych</w:t>
      </w:r>
    </w:p>
    <w:p w14:paraId="5FDD4AC8" w14:textId="77777777" w:rsidR="00BA3576" w:rsidRDefault="00BA3576" w:rsidP="00BA3576"/>
    <w:p w14:paraId="478AB731" w14:textId="5F5594CC" w:rsidR="00BA3576" w:rsidRDefault="00BA3576" w:rsidP="00BA3576">
      <w:r>
        <w:t>Stworzono wszystkie opisane w punkcie 5.4.1. tabele i dokonano ich migracji.</w:t>
      </w:r>
    </w:p>
    <w:p w14:paraId="713A4035" w14:textId="59C65B0F" w:rsidR="00BA3576" w:rsidRPr="00BA3576" w:rsidRDefault="00E842A2" w:rsidP="00E842A2">
      <w:pPr>
        <w:ind w:firstLine="0"/>
        <w:jc w:val="center"/>
      </w:pPr>
      <w:r>
        <w:rPr>
          <w:noProof/>
          <w:lang w:eastAsia="pl-PL"/>
        </w:rPr>
        <w:drawing>
          <wp:inline distT="0" distB="0" distL="0" distR="0" wp14:anchorId="29A02AD6" wp14:editId="7AC24E9C">
            <wp:extent cx="5180400" cy="2642400"/>
            <wp:effectExtent l="190500" t="190500" r="191770" b="1962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plBD.png"/>
                    <pic:cNvPicPr/>
                  </pic:nvPicPr>
                  <pic:blipFill>
                    <a:blip r:embed="rId149">
                      <a:extLst>
                        <a:ext uri="{28A0092B-C50C-407E-A947-70E740481C1C}">
                          <a14:useLocalDpi xmlns:a14="http://schemas.microsoft.com/office/drawing/2010/main" val="0"/>
                        </a:ext>
                      </a:extLst>
                    </a:blip>
                    <a:stretch>
                      <a:fillRect/>
                    </a:stretch>
                  </pic:blipFill>
                  <pic:spPr>
                    <a:xfrm>
                      <a:off x="0" y="0"/>
                      <a:ext cx="5180400" cy="2642400"/>
                    </a:xfrm>
                    <a:prstGeom prst="rect">
                      <a:avLst/>
                    </a:prstGeom>
                    <a:ln>
                      <a:noFill/>
                    </a:ln>
                    <a:effectLst>
                      <a:outerShdw blurRad="190500" algn="tl" rotWithShape="0">
                        <a:srgbClr val="000000">
                          <a:alpha val="70000"/>
                        </a:srgbClr>
                      </a:outerShdw>
                    </a:effectLst>
                  </pic:spPr>
                </pic:pic>
              </a:graphicData>
            </a:graphic>
          </wp:inline>
        </w:drawing>
      </w:r>
    </w:p>
    <w:p w14:paraId="40CEF59C" w14:textId="4CDFBBC1" w:rsidR="00A369E8" w:rsidRDefault="00E842A2" w:rsidP="00E842A2">
      <w:pPr>
        <w:ind w:firstLine="0"/>
        <w:jc w:val="center"/>
      </w:pPr>
      <w:r>
        <w:t>Rys. 5.72. Lista tabel w bazie danych po dodaniu nowych.</w:t>
      </w:r>
    </w:p>
    <w:p w14:paraId="596F4508" w14:textId="1D1AC5A2" w:rsidR="00FB7E34" w:rsidRDefault="00FB7E34" w:rsidP="00FB7E34">
      <w:r>
        <w:lastRenderedPageBreak/>
        <w:t xml:space="preserve">Następnie uzupełniono dane w tabelach, które tego wymagały: </w:t>
      </w:r>
      <w:r w:rsidRPr="00EA0E60">
        <w:rPr>
          <w:i/>
          <w:rPrChange w:id="15363" w:author="Okot" w:date="2020-04-17T14:14:00Z">
            <w:rPr/>
          </w:rPrChange>
        </w:rPr>
        <w:t>Activity, AminoAcidsRequisition, GeneralRequisition, ProteinRequisition, Target.</w:t>
      </w:r>
    </w:p>
    <w:p w14:paraId="740FCC3A" w14:textId="77777777" w:rsidR="00FB7E34" w:rsidRDefault="00FB7E34" w:rsidP="00FB7E34">
      <w:pPr>
        <w:ind w:firstLine="0"/>
      </w:pPr>
    </w:p>
    <w:p w14:paraId="271C955F" w14:textId="6EA2632C" w:rsidR="00FB7E34" w:rsidRDefault="00FB7E34" w:rsidP="00FB7E34">
      <w:pPr>
        <w:ind w:firstLine="0"/>
        <w:jc w:val="center"/>
      </w:pPr>
      <w:r>
        <w:rPr>
          <w:noProof/>
          <w:lang w:eastAsia="pl-PL"/>
        </w:rPr>
        <w:drawing>
          <wp:inline distT="0" distB="0" distL="0" distR="0" wp14:anchorId="66C38F69" wp14:editId="01ED0966">
            <wp:extent cx="4881600" cy="1994400"/>
            <wp:effectExtent l="190500" t="190500" r="186055" b="19685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ctivityTable.png"/>
                    <pic:cNvPicPr/>
                  </pic:nvPicPr>
                  <pic:blipFill>
                    <a:blip r:embed="rId150">
                      <a:extLst>
                        <a:ext uri="{28A0092B-C50C-407E-A947-70E740481C1C}">
                          <a14:useLocalDpi xmlns:a14="http://schemas.microsoft.com/office/drawing/2010/main" val="0"/>
                        </a:ext>
                      </a:extLst>
                    </a:blip>
                    <a:stretch>
                      <a:fillRect/>
                    </a:stretch>
                  </pic:blipFill>
                  <pic:spPr>
                    <a:xfrm>
                      <a:off x="0" y="0"/>
                      <a:ext cx="4881600" cy="1994400"/>
                    </a:xfrm>
                    <a:prstGeom prst="rect">
                      <a:avLst/>
                    </a:prstGeom>
                    <a:ln>
                      <a:noFill/>
                    </a:ln>
                    <a:effectLst>
                      <a:outerShdw blurRad="190500" algn="tl" rotWithShape="0">
                        <a:srgbClr val="000000">
                          <a:alpha val="70000"/>
                        </a:srgbClr>
                      </a:outerShdw>
                    </a:effectLst>
                  </pic:spPr>
                </pic:pic>
              </a:graphicData>
            </a:graphic>
          </wp:inline>
        </w:drawing>
      </w:r>
    </w:p>
    <w:p w14:paraId="44CB0F1A" w14:textId="77777777" w:rsidR="00FB7E34" w:rsidRDefault="00FB7E34" w:rsidP="00FB7E34">
      <w:pPr>
        <w:ind w:firstLine="0"/>
        <w:jc w:val="center"/>
      </w:pPr>
    </w:p>
    <w:p w14:paraId="53281C1B" w14:textId="434296D5" w:rsidR="00FB7E34" w:rsidRDefault="00FB7E34" w:rsidP="00FB7E34">
      <w:pPr>
        <w:ind w:firstLine="0"/>
        <w:jc w:val="center"/>
      </w:pPr>
      <w:r>
        <w:t xml:space="preserve">Rys. 5.73. Tabela </w:t>
      </w:r>
      <w:r>
        <w:rPr>
          <w:i/>
        </w:rPr>
        <w:t xml:space="preserve">Activity </w:t>
      </w:r>
      <w:r>
        <w:t>z uzupełnionymi rekordami.</w:t>
      </w:r>
    </w:p>
    <w:p w14:paraId="5158B517" w14:textId="77777777" w:rsidR="00FB7E34" w:rsidRDefault="00FB7E34" w:rsidP="00FB7E34">
      <w:pPr>
        <w:jc w:val="center"/>
      </w:pPr>
    </w:p>
    <w:p w14:paraId="521C4D0D" w14:textId="02A07F26" w:rsidR="00A369E8" w:rsidRDefault="00A369E8" w:rsidP="00A369E8">
      <w:pPr>
        <w:pStyle w:val="Nagwek2"/>
      </w:pPr>
      <w:r>
        <w:t>5.4.5.2. Implementacja interfejsów graficznych</w:t>
      </w:r>
    </w:p>
    <w:p w14:paraId="2BE8060C" w14:textId="77777777" w:rsidR="00DD18C5" w:rsidRDefault="00DD18C5" w:rsidP="00DD18C5"/>
    <w:p w14:paraId="7F3CB21A" w14:textId="1FB69814" w:rsidR="00DD18C5" w:rsidRDefault="00DD18C5" w:rsidP="00DD18C5">
      <w:r>
        <w:t>W tej części zostanie pokazane, jak zostały zaimplementowane interfejsy graficzne zaprojektowane w punkcie 5.4.2. poczynając od strony z danymi użytkownika.</w:t>
      </w:r>
    </w:p>
    <w:p w14:paraId="03278F71" w14:textId="77777777" w:rsidR="00DD18C5" w:rsidRDefault="00DD18C5" w:rsidP="00DD18C5">
      <w:pPr>
        <w:ind w:firstLine="0"/>
      </w:pPr>
    </w:p>
    <w:p w14:paraId="3AF4E952" w14:textId="1F69BE6E" w:rsidR="00DD18C5" w:rsidRDefault="00DD18C5" w:rsidP="00DD18C5">
      <w:pPr>
        <w:ind w:firstLine="0"/>
        <w:jc w:val="center"/>
      </w:pPr>
      <w:r>
        <w:rPr>
          <w:noProof/>
          <w:lang w:eastAsia="pl-PL"/>
        </w:rPr>
        <w:drawing>
          <wp:inline distT="0" distB="0" distL="0" distR="0" wp14:anchorId="36BB49E5" wp14:editId="7D8E40ED">
            <wp:extent cx="4676400" cy="2970000"/>
            <wp:effectExtent l="190500" t="190500" r="181610" b="1924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fil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6400" cy="2970000"/>
                    </a:xfrm>
                    <a:prstGeom prst="rect">
                      <a:avLst/>
                    </a:prstGeom>
                    <a:ln>
                      <a:noFill/>
                    </a:ln>
                    <a:effectLst>
                      <a:outerShdw blurRad="190500" algn="tl" rotWithShape="0">
                        <a:srgbClr val="000000">
                          <a:alpha val="70000"/>
                        </a:srgbClr>
                      </a:outerShdw>
                    </a:effectLst>
                  </pic:spPr>
                </pic:pic>
              </a:graphicData>
            </a:graphic>
          </wp:inline>
        </w:drawing>
      </w:r>
    </w:p>
    <w:p w14:paraId="779662D5" w14:textId="0B2C309C" w:rsidR="00DD18C5" w:rsidRDefault="00DD18C5" w:rsidP="00DD18C5">
      <w:pPr>
        <w:ind w:firstLine="0"/>
        <w:jc w:val="center"/>
      </w:pPr>
      <w:r>
        <w:t>Rys. 5.7</w:t>
      </w:r>
      <w:r w:rsidR="00FB7E34">
        <w:t>4</w:t>
      </w:r>
      <w:r>
        <w:t>. Strona z danymi użytkownika.</w:t>
      </w:r>
    </w:p>
    <w:p w14:paraId="1F8DF138" w14:textId="77777777" w:rsidR="00DD18C5" w:rsidRDefault="00DD18C5" w:rsidP="00DD18C5">
      <w:pPr>
        <w:ind w:firstLine="0"/>
        <w:jc w:val="center"/>
      </w:pPr>
    </w:p>
    <w:p w14:paraId="3D3CA983" w14:textId="71561787" w:rsidR="00DD18C5" w:rsidRDefault="00DD18C5" w:rsidP="00DD18C5">
      <w:r>
        <w:t xml:space="preserve">Na powyższym rysunku pokazano implementację projektu z rysunku 5.67. W </w:t>
      </w:r>
      <w:ins w:id="15364" w:author="Okot" w:date="2020-04-17T14:17:00Z">
        <w:r w:rsidR="00392396">
          <w:t>praw</w:t>
        </w:r>
      </w:ins>
      <w:del w:id="15365" w:author="Okot" w:date="2020-04-17T14:16:00Z">
        <w:r w:rsidDel="00392396">
          <w:delText>le</w:delText>
        </w:r>
      </w:del>
      <w:r>
        <w:t>wym górnym rogu widać menu główne aplikacji, które będzie widoczne na wszystkich podstronach. Części poświęcone aktywności fizycznej i celowi zostały umieszczone w widokach częściowych. Jak widać, jest to sytuacja, w której użytkownika nie wprowadził jeszcze żadnych danych. Strona z uzupełnionymi danymi zostanie zaprezentowana po zaimplementowaniu logiki biznesowej.</w:t>
      </w:r>
    </w:p>
    <w:p w14:paraId="3E0B68E2" w14:textId="43017380" w:rsidR="00724967" w:rsidRDefault="00DD18C5" w:rsidP="00DD18C5">
      <w:r>
        <w:t>Najciekawszym elementem na stronie jest suwak służący do zaznaczania aktywności fizycznej użytkownika. Szukano sposobu na stworzenie pola formularza w tej formie dość długo, aż natknięto się na jQuery User Interface [</w:t>
      </w:r>
      <w:ins w:id="15366" w:author="Okot" w:date="2020-04-17T17:46:00Z">
        <w:r w:rsidR="00922CFE">
          <w:t>26</w:t>
        </w:r>
      </w:ins>
      <w:r>
        <w:t>] – tworzony przez społeczność, open source’owy zbiór rozwiązań na bazie JavaScriptowej biblioteki jQ</w:t>
      </w:r>
      <w:r w:rsidR="00654313">
        <w:t>uery</w:t>
      </w:r>
      <w:r>
        <w:t>.</w:t>
      </w:r>
      <w:r w:rsidR="00654313">
        <w:t xml:space="preserve"> Znaleziono tam </w:t>
      </w:r>
      <w:del w:id="15367" w:author="Okot" w:date="2020-04-17T14:17:00Z">
        <w:r w:rsidR="00654313" w:rsidDel="00392396">
          <w:delText>bardzo prosty</w:delText>
        </w:r>
      </w:del>
      <w:ins w:id="15368" w:author="Okot" w:date="2020-04-17T14:17:00Z">
        <w:r w:rsidR="00392396">
          <w:t>minimalistyczny</w:t>
        </w:r>
      </w:ins>
      <w:r w:rsidR="00654313">
        <w:t xml:space="preserve"> widżet o nazwie „</w:t>
      </w:r>
      <w:r w:rsidR="00654313" w:rsidRPr="00654313">
        <w:rPr>
          <w:i/>
        </w:rPr>
        <w:t>slider</w:t>
      </w:r>
      <w:r w:rsidR="00654313">
        <w:t xml:space="preserve">”. Sposób jego tworzenia jest bardzo prosty. Wystarczy przygotować </w:t>
      </w:r>
      <w:r w:rsidR="00654313">
        <w:rPr>
          <w:i/>
        </w:rPr>
        <w:t>div</w:t>
      </w:r>
      <w:r w:rsidR="00654313">
        <w:t>,</w:t>
      </w:r>
      <w:r w:rsidR="00654313">
        <w:rPr>
          <w:i/>
        </w:rPr>
        <w:t xml:space="preserve"> </w:t>
      </w:r>
      <w:r w:rsidR="00654313">
        <w:t>w którym ma być umieszczony i dopisać funkcję, która go wyświetla.</w:t>
      </w:r>
    </w:p>
    <w:p w14:paraId="24A2D724" w14:textId="77777777" w:rsidR="00724967" w:rsidRDefault="00724967" w:rsidP="00724967">
      <w:pPr>
        <w:ind w:firstLine="0"/>
      </w:pPr>
    </w:p>
    <w:p w14:paraId="5F3B0095" w14:textId="4648E697" w:rsidR="00DD18C5" w:rsidRPr="00654313" w:rsidRDefault="00724967" w:rsidP="00724967">
      <w:pPr>
        <w:ind w:firstLine="0"/>
        <w:jc w:val="center"/>
      </w:pPr>
      <w:r>
        <w:rPr>
          <w:noProof/>
          <w:lang w:eastAsia="pl-PL"/>
        </w:rPr>
        <w:drawing>
          <wp:inline distT="0" distB="0" distL="0" distR="0" wp14:anchorId="75C30937" wp14:editId="3D03AB38">
            <wp:extent cx="3452400" cy="1760400"/>
            <wp:effectExtent l="190500" t="190500" r="186690" b="18288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r.png"/>
                    <pic:cNvPicPr/>
                  </pic:nvPicPr>
                  <pic:blipFill>
                    <a:blip r:embed="rId152">
                      <a:extLst>
                        <a:ext uri="{28A0092B-C50C-407E-A947-70E740481C1C}">
                          <a14:useLocalDpi xmlns:a14="http://schemas.microsoft.com/office/drawing/2010/main" val="0"/>
                        </a:ext>
                      </a:extLst>
                    </a:blip>
                    <a:stretch>
                      <a:fillRect/>
                    </a:stretch>
                  </pic:blipFill>
                  <pic:spPr>
                    <a:xfrm>
                      <a:off x="0" y="0"/>
                      <a:ext cx="3452400" cy="1760400"/>
                    </a:xfrm>
                    <a:prstGeom prst="rect">
                      <a:avLst/>
                    </a:prstGeom>
                    <a:ln>
                      <a:noFill/>
                    </a:ln>
                    <a:effectLst>
                      <a:outerShdw blurRad="190500" algn="tl" rotWithShape="0">
                        <a:srgbClr val="000000">
                          <a:alpha val="70000"/>
                        </a:srgbClr>
                      </a:outerShdw>
                    </a:effectLst>
                  </pic:spPr>
                </pic:pic>
              </a:graphicData>
            </a:graphic>
          </wp:inline>
        </w:drawing>
      </w:r>
    </w:p>
    <w:p w14:paraId="321721AD" w14:textId="77777777" w:rsidR="00724967" w:rsidRDefault="00724967" w:rsidP="00724967">
      <w:pPr>
        <w:ind w:firstLine="0"/>
        <w:jc w:val="center"/>
      </w:pPr>
    </w:p>
    <w:p w14:paraId="49147D48" w14:textId="29B8C347" w:rsidR="00724967" w:rsidRDefault="00FB7E34" w:rsidP="00724967">
      <w:pPr>
        <w:ind w:firstLine="0"/>
        <w:jc w:val="center"/>
      </w:pPr>
      <w:r>
        <w:t>Rys. 5.75</w:t>
      </w:r>
      <w:r w:rsidR="00724967">
        <w:t xml:space="preserve">. Funkcja wyświetlająca widżet </w:t>
      </w:r>
      <w:r w:rsidR="00724967">
        <w:rPr>
          <w:i/>
        </w:rPr>
        <w:t>slider</w:t>
      </w:r>
      <w:ins w:id="15369" w:author="Okot" w:date="2020-04-17T14:17:00Z">
        <w:r w:rsidR="00392396">
          <w:rPr>
            <w:i/>
          </w:rPr>
          <w:t xml:space="preserve"> </w:t>
        </w:r>
        <w:r w:rsidR="00392396">
          <w:t>[</w:t>
        </w:r>
      </w:ins>
      <w:ins w:id="15370" w:author="Okot" w:date="2020-04-17T17:46:00Z">
        <w:r w:rsidR="00922CFE">
          <w:t>26</w:t>
        </w:r>
      </w:ins>
      <w:ins w:id="15371" w:author="Okot" w:date="2020-04-17T14:17:00Z">
        <w:r w:rsidR="00392396">
          <w:t>]</w:t>
        </w:r>
      </w:ins>
      <w:r w:rsidR="00724967">
        <w:t>.</w:t>
      </w:r>
    </w:p>
    <w:p w14:paraId="76425F91" w14:textId="77777777" w:rsidR="00DD18C5" w:rsidRDefault="00DD18C5" w:rsidP="00724967">
      <w:pPr>
        <w:ind w:firstLine="0"/>
      </w:pPr>
    </w:p>
    <w:p w14:paraId="311639E7" w14:textId="2F942F88" w:rsidR="00A73970" w:rsidRPr="00DD18C5" w:rsidRDefault="00A73970" w:rsidP="00A73970">
      <w:r>
        <w:t>Kod oczywiście należ</w:t>
      </w:r>
      <w:r w:rsidR="003E0E0A">
        <w:t>ał</w:t>
      </w:r>
      <w:r>
        <w:t>o dostosować do potrzeb tworzonej aplikacji</w:t>
      </w:r>
      <w:ins w:id="15372" w:author="Okot" w:date="2020-04-14T06:11:00Z">
        <w:r w:rsidR="000807FF">
          <w:t xml:space="preserve">. </w:t>
        </w:r>
      </w:ins>
      <w:ins w:id="15373" w:author="Okot" w:date="2020-04-17T14:18:00Z">
        <w:r w:rsidR="005964EF">
          <w:t>U</w:t>
        </w:r>
      </w:ins>
      <w:ins w:id="15374" w:author="Okot" w:date="2020-04-14T06:12:00Z">
        <w:r w:rsidR="005964EF">
          <w:t>stawiono</w:t>
        </w:r>
        <w:r w:rsidR="000807FF">
          <w:t xml:space="preserve"> </w:t>
        </w:r>
        <w:r w:rsidR="005964EF">
          <w:t>zakres wartości, jakie b</w:t>
        </w:r>
      </w:ins>
      <w:ins w:id="15375" w:author="Okot" w:date="2020-04-17T14:18:00Z">
        <w:r w:rsidR="005964EF">
          <w:t>ędą</w:t>
        </w:r>
      </w:ins>
      <w:ins w:id="15376" w:author="Okot" w:date="2020-04-14T06:12:00Z">
        <w:r w:rsidR="000807FF">
          <w:t xml:space="preserve"> przyjmowane. Ponadto uznano, że dla użytkownika będzie wygodniej, jeśli zamiast pos</w:t>
        </w:r>
      </w:ins>
      <w:ins w:id="15377" w:author="Okot" w:date="2020-04-14T06:13:00Z">
        <w:r w:rsidR="000807FF">
          <w:t xml:space="preserve">ługiwać się jedynie suwakiem, z którego nie będzie wiedział do końca, co wynika, będzie mógł przeczytać, co dokładnie oznaczają poszczególne wartości. Dlatego przygotowano miejsce, w którym będą wyświetlane opisy poszczególnych pozycji </w:t>
        </w:r>
        <w:r w:rsidR="000807FF">
          <w:rPr>
            <w:i/>
          </w:rPr>
          <w:t>slidera</w:t>
        </w:r>
        <w:r w:rsidR="000807FF">
          <w:t>.</w:t>
        </w:r>
      </w:ins>
      <w:del w:id="15378" w:author="Okot" w:date="2020-04-14T06:11:00Z">
        <w:r w:rsidDel="000807FF">
          <w:delText>.</w:delText>
        </w:r>
      </w:del>
    </w:p>
    <w:p w14:paraId="3DEA7DAF" w14:textId="77777777" w:rsidR="00BB0010" w:rsidRDefault="00BB0010" w:rsidP="000807FF">
      <w:pPr>
        <w:ind w:firstLine="0"/>
      </w:pPr>
    </w:p>
    <w:p w14:paraId="6226C0E5" w14:textId="6ABC012D" w:rsidR="000807FF" w:rsidRDefault="000807FF">
      <w:pPr>
        <w:ind w:firstLine="0"/>
        <w:jc w:val="center"/>
        <w:pPrChange w:id="15379" w:author="Okot" w:date="2020-04-14T06:11:00Z">
          <w:pPr>
            <w:ind w:firstLine="0"/>
          </w:pPr>
        </w:pPrChange>
      </w:pPr>
      <w:r>
        <w:rPr>
          <w:noProof/>
          <w:lang w:eastAsia="pl-PL"/>
        </w:rPr>
        <w:lastRenderedPageBreak/>
        <w:drawing>
          <wp:inline distT="0" distB="0" distL="0" distR="0" wp14:anchorId="49860512" wp14:editId="0BA00A36">
            <wp:extent cx="4377600" cy="3549600"/>
            <wp:effectExtent l="190500" t="190500" r="194945" b="18478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ySlider.png"/>
                    <pic:cNvPicPr/>
                  </pic:nvPicPr>
                  <pic:blipFill>
                    <a:blip r:embed="rId153">
                      <a:extLst>
                        <a:ext uri="{28A0092B-C50C-407E-A947-70E740481C1C}">
                          <a14:useLocalDpi xmlns:a14="http://schemas.microsoft.com/office/drawing/2010/main" val="0"/>
                        </a:ext>
                      </a:extLst>
                    </a:blip>
                    <a:stretch>
                      <a:fillRect/>
                    </a:stretch>
                  </pic:blipFill>
                  <pic:spPr>
                    <a:xfrm>
                      <a:off x="0" y="0"/>
                      <a:ext cx="4377600" cy="3549600"/>
                    </a:xfrm>
                    <a:prstGeom prst="rect">
                      <a:avLst/>
                    </a:prstGeom>
                    <a:ln>
                      <a:noFill/>
                    </a:ln>
                    <a:effectLst>
                      <a:outerShdw blurRad="190500" algn="tl" rotWithShape="0">
                        <a:srgbClr val="000000">
                          <a:alpha val="70000"/>
                        </a:srgbClr>
                      </a:outerShdw>
                    </a:effectLst>
                  </pic:spPr>
                </pic:pic>
              </a:graphicData>
            </a:graphic>
          </wp:inline>
        </w:drawing>
      </w:r>
    </w:p>
    <w:p w14:paraId="52A5CE5C" w14:textId="778025F9" w:rsidR="00BB0010" w:rsidRDefault="00FB7E34" w:rsidP="00BB0010">
      <w:pPr>
        <w:ind w:firstLine="0"/>
        <w:jc w:val="center"/>
      </w:pPr>
      <w:r>
        <w:t>Rys. 5.76</w:t>
      </w:r>
      <w:r w:rsidR="00BB0010">
        <w:t xml:space="preserve">. Spersonalizowana funkcja wyświetlająca widżet </w:t>
      </w:r>
      <w:r w:rsidR="00BB0010">
        <w:rPr>
          <w:i/>
        </w:rPr>
        <w:t>slider</w:t>
      </w:r>
      <w:r w:rsidR="00BB0010">
        <w:t>.</w:t>
      </w:r>
    </w:p>
    <w:p w14:paraId="4919DE54" w14:textId="77777777" w:rsidR="00A104C2" w:rsidRDefault="00A104C2" w:rsidP="00BB0010">
      <w:pPr>
        <w:ind w:firstLine="0"/>
        <w:jc w:val="center"/>
      </w:pPr>
    </w:p>
    <w:p w14:paraId="0073080C" w14:textId="3077AD50" w:rsidR="00A104C2" w:rsidRDefault="00A104C2" w:rsidP="00A104C2">
      <w:r>
        <w:t>Kolejne wdrożone elementy to formularze wprowadzania danych i wymiarów użytkownika. Tak jak zapowiedziano, wyświetlają się jako zawartość okien modalnych. Poszczególne pola zawierają przykład poprawnego wprowadzenia danych i podpowiedź odnośnie oczekiwanych jednostek miary.</w:t>
      </w:r>
    </w:p>
    <w:p w14:paraId="78675262" w14:textId="77777777" w:rsidR="00BB0010" w:rsidRDefault="00BB0010" w:rsidP="00BB0010">
      <w:pPr>
        <w:ind w:firstLine="0"/>
      </w:pPr>
    </w:p>
    <w:p w14:paraId="2ED06D71" w14:textId="54C6C566" w:rsidR="00BB0010" w:rsidRDefault="00BB0010" w:rsidP="00BB0010">
      <w:pPr>
        <w:ind w:firstLine="0"/>
      </w:pPr>
      <w:r>
        <w:rPr>
          <w:noProof/>
          <w:lang w:eastAsia="pl-PL"/>
        </w:rPr>
        <w:drawing>
          <wp:inline distT="0" distB="0" distL="0" distR="0" wp14:anchorId="688FAEF2" wp14:editId="112C3C32">
            <wp:extent cx="5342400" cy="2530800"/>
            <wp:effectExtent l="152400" t="171450" r="125095" b="17462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ormy.png"/>
                    <pic:cNvPicPr/>
                  </pic:nvPicPr>
                  <pic:blipFill>
                    <a:blip r:embed="rId154">
                      <a:extLst>
                        <a:ext uri="{28A0092B-C50C-407E-A947-70E740481C1C}">
                          <a14:useLocalDpi xmlns:a14="http://schemas.microsoft.com/office/drawing/2010/main" val="0"/>
                        </a:ext>
                      </a:extLst>
                    </a:blip>
                    <a:stretch>
                      <a:fillRect/>
                    </a:stretch>
                  </pic:blipFill>
                  <pic:spPr>
                    <a:xfrm>
                      <a:off x="0" y="0"/>
                      <a:ext cx="5342400" cy="2530800"/>
                    </a:xfrm>
                    <a:prstGeom prst="rect">
                      <a:avLst/>
                    </a:prstGeom>
                    <a:ln>
                      <a:noFill/>
                    </a:ln>
                    <a:effectLst>
                      <a:outerShdw blurRad="190500" algn="tl" rotWithShape="0">
                        <a:srgbClr val="000000">
                          <a:alpha val="70000"/>
                        </a:srgbClr>
                      </a:outerShdw>
                    </a:effectLst>
                  </pic:spPr>
                </pic:pic>
              </a:graphicData>
            </a:graphic>
          </wp:inline>
        </w:drawing>
      </w:r>
    </w:p>
    <w:p w14:paraId="52BD1C4D" w14:textId="77777777" w:rsidR="00BB0010" w:rsidDel="000807FF" w:rsidRDefault="00BB0010">
      <w:pPr>
        <w:ind w:firstLine="0"/>
        <w:jc w:val="center"/>
        <w:rPr>
          <w:del w:id="15380" w:author="Okot" w:date="2020-04-14T06:11:00Z"/>
        </w:rPr>
      </w:pPr>
    </w:p>
    <w:p w14:paraId="572F758A" w14:textId="6252BC98" w:rsidR="00BB0010" w:rsidRDefault="00FB7E34">
      <w:pPr>
        <w:ind w:firstLine="0"/>
        <w:jc w:val="center"/>
      </w:pPr>
      <w:r>
        <w:t>Rys. 5.77</w:t>
      </w:r>
      <w:r w:rsidR="00BB0010">
        <w:t>. Formularze wprowadzania danych i wymiarów użytkownika.</w:t>
      </w:r>
    </w:p>
    <w:p w14:paraId="593CE71C" w14:textId="3EE1566D" w:rsidR="00FB7E34" w:rsidDel="000807FF" w:rsidRDefault="00FB7E34" w:rsidP="00BB0010">
      <w:pPr>
        <w:ind w:firstLine="0"/>
        <w:jc w:val="center"/>
        <w:rPr>
          <w:del w:id="15381" w:author="Okot" w:date="2020-04-14T06:14:00Z"/>
        </w:rPr>
      </w:pPr>
    </w:p>
    <w:p w14:paraId="174D1161" w14:textId="7E0F509D" w:rsidR="00A369E8" w:rsidRDefault="00346658" w:rsidP="00346658">
      <w:r>
        <w:t>Kiedy użytkownik będzie chciał edytować dane, wyświetlane będzie tylk</w:t>
      </w:r>
      <w:ins w:id="15382" w:author="Okot" w:date="2020-04-14T06:17:00Z">
        <w:r w:rsidR="000807FF">
          <w:t>o wybrane</w:t>
        </w:r>
      </w:ins>
      <w:del w:id="15383" w:author="Okot" w:date="2020-04-14T06:17:00Z">
        <w:r w:rsidDel="000807FF">
          <w:delText>o to</w:delText>
        </w:r>
      </w:del>
      <w:r>
        <w:t xml:space="preserve"> pole</w:t>
      </w:r>
      <w:ins w:id="15384" w:author="Okot" w:date="2020-04-14T06:17:00Z">
        <w:r w:rsidR="000807FF">
          <w:t>.</w:t>
        </w:r>
      </w:ins>
      <w:del w:id="15385" w:author="Okot" w:date="2020-04-14T06:17:00Z">
        <w:r w:rsidDel="000807FF">
          <w:delText>, które wybrał do edycji.</w:delText>
        </w:r>
      </w:del>
    </w:p>
    <w:p w14:paraId="079C9355" w14:textId="5469CCBE" w:rsidR="00E21138" w:rsidDel="000807FF" w:rsidRDefault="00E21138" w:rsidP="00346658">
      <w:pPr>
        <w:rPr>
          <w:del w:id="15386" w:author="Okot" w:date="2020-04-14T06:15:00Z"/>
        </w:rPr>
      </w:pPr>
    </w:p>
    <w:p w14:paraId="24A7F7C8" w14:textId="65C00232" w:rsidR="00E21138" w:rsidRDefault="00E21138">
      <w:pPr>
        <w:ind w:firstLine="0"/>
        <w:jc w:val="center"/>
        <w:pPrChange w:id="15387" w:author="Okot" w:date="2020-04-14T06:14:00Z">
          <w:pPr>
            <w:ind w:firstLine="0"/>
          </w:pPr>
        </w:pPrChange>
      </w:pPr>
      <w:r>
        <w:rPr>
          <w:noProof/>
          <w:lang w:eastAsia="pl-PL"/>
        </w:rPr>
        <w:drawing>
          <wp:inline distT="0" distB="0" distL="0" distR="0" wp14:anchorId="12212F9A" wp14:editId="7EA8B8CB">
            <wp:extent cx="4600800" cy="3052800"/>
            <wp:effectExtent l="95250" t="38100" r="123825" b="71755"/>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FormsyEdycji.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600800" cy="3052800"/>
                    </a:xfrm>
                    <a:prstGeom prst="rect">
                      <a:avLst/>
                    </a:prstGeom>
                    <a:ln>
                      <a:noFill/>
                    </a:ln>
                    <a:effectLst>
                      <a:outerShdw blurRad="190500" algn="tl" rotWithShape="0">
                        <a:srgbClr val="000000">
                          <a:alpha val="70000"/>
                        </a:srgbClr>
                      </a:outerShdw>
                    </a:effectLst>
                  </pic:spPr>
                </pic:pic>
              </a:graphicData>
            </a:graphic>
          </wp:inline>
        </w:drawing>
      </w:r>
    </w:p>
    <w:p w14:paraId="496E5EA1" w14:textId="3FFD6E84" w:rsidR="00710251" w:rsidRDefault="00FB7E34" w:rsidP="00710251">
      <w:pPr>
        <w:ind w:firstLine="0"/>
        <w:jc w:val="center"/>
      </w:pPr>
      <w:r>
        <w:t>Rys. 5.78</w:t>
      </w:r>
      <w:r w:rsidR="00710251">
        <w:t xml:space="preserve">. </w:t>
      </w:r>
      <w:r w:rsidR="008F2216">
        <w:t>Wybrane f</w:t>
      </w:r>
      <w:r w:rsidR="00710251">
        <w:t>ormularze edycji wprowadzonych informacji.</w:t>
      </w:r>
    </w:p>
    <w:p w14:paraId="1BF0AD86" w14:textId="77777777" w:rsidR="004C7488" w:rsidRDefault="004C7488" w:rsidP="004C7488"/>
    <w:p w14:paraId="4C1B2BDB" w14:textId="410C70D5" w:rsidR="00710251" w:rsidRDefault="004C7488" w:rsidP="004C7488">
      <w:pPr>
        <w:rPr>
          <w:ins w:id="15388" w:author="Okot" w:date="2020-04-14T06:17:00Z"/>
        </w:rPr>
      </w:pPr>
      <w:r>
        <w:t xml:space="preserve">Poniżej można zobaczyć </w:t>
      </w:r>
      <w:r w:rsidR="00964DC8">
        <w:t>stronę z</w:t>
      </w:r>
      <w:r>
        <w:t xml:space="preserve"> danymi użytkownika z wprowadzonymi przykładowymi danymi.</w:t>
      </w:r>
    </w:p>
    <w:p w14:paraId="2C949C69" w14:textId="77777777" w:rsidR="000807FF" w:rsidRPr="000807FF" w:rsidRDefault="000807FF" w:rsidP="004C7488">
      <w:pPr>
        <w:rPr>
          <w:sz w:val="20"/>
          <w:szCs w:val="20"/>
          <w:rPrChange w:id="15389" w:author="Okot" w:date="2020-04-14T06:17:00Z">
            <w:rPr/>
          </w:rPrChange>
        </w:rPr>
      </w:pPr>
    </w:p>
    <w:p w14:paraId="644BF54A" w14:textId="208BC609" w:rsidR="004C7488" w:rsidRDefault="004C7488">
      <w:pPr>
        <w:ind w:firstLine="0"/>
        <w:jc w:val="center"/>
        <w:pPrChange w:id="15390" w:author="Okot" w:date="2020-04-14T06:15:00Z">
          <w:pPr>
            <w:ind w:firstLine="0"/>
          </w:pPr>
        </w:pPrChange>
      </w:pPr>
      <w:r>
        <w:rPr>
          <w:noProof/>
          <w:lang w:eastAsia="pl-PL"/>
        </w:rPr>
        <w:drawing>
          <wp:inline distT="0" distB="0" distL="0" distR="0" wp14:anchorId="2D39010A" wp14:editId="2D6E48DE">
            <wp:extent cx="4492800" cy="3297600"/>
            <wp:effectExtent l="190500" t="190500" r="193675" b="188595"/>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aneUserazDanymi.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492800" cy="3297600"/>
                    </a:xfrm>
                    <a:prstGeom prst="rect">
                      <a:avLst/>
                    </a:prstGeom>
                    <a:ln>
                      <a:noFill/>
                    </a:ln>
                    <a:effectLst>
                      <a:outerShdw blurRad="190500" algn="tl" rotWithShape="0">
                        <a:srgbClr val="000000">
                          <a:alpha val="70000"/>
                        </a:srgbClr>
                      </a:outerShdw>
                    </a:effectLst>
                  </pic:spPr>
                </pic:pic>
              </a:graphicData>
            </a:graphic>
          </wp:inline>
        </w:drawing>
      </w:r>
    </w:p>
    <w:p w14:paraId="5A74C376" w14:textId="6CEC435E" w:rsidR="006A4DEC" w:rsidDel="000807FF" w:rsidRDefault="006A4DEC" w:rsidP="0087498A">
      <w:pPr>
        <w:rPr>
          <w:del w:id="15391" w:author="Okot" w:date="2020-04-14T06:14:00Z"/>
        </w:rPr>
      </w:pPr>
    </w:p>
    <w:p w14:paraId="14D2E872" w14:textId="39212119" w:rsidR="006A4DEC" w:rsidRDefault="006A4DEC">
      <w:pPr>
        <w:jc w:val="center"/>
        <w:rPr>
          <w:ins w:id="15392" w:author="Okot" w:date="2020-04-17T14:22:00Z"/>
        </w:rPr>
        <w:pPrChange w:id="15393" w:author="Okot" w:date="2020-04-14T07:08:00Z">
          <w:pPr>
            <w:pStyle w:val="Nagwek2"/>
            <w:jc w:val="center"/>
          </w:pPr>
        </w:pPrChange>
      </w:pPr>
      <w:r>
        <w:t>Rys</w:t>
      </w:r>
      <w:ins w:id="15394" w:author="Okot" w:date="2020-04-17T14:21:00Z">
        <w:r w:rsidR="00927DC5">
          <w:t>.</w:t>
        </w:r>
      </w:ins>
      <w:r>
        <w:t> 5.79. Strona z danymi użytkownika po wprowadzeniu danych.</w:t>
      </w:r>
    </w:p>
    <w:p w14:paraId="46FF8763" w14:textId="77777777" w:rsidR="00927DC5" w:rsidRDefault="00927DC5">
      <w:pPr>
        <w:jc w:val="center"/>
        <w:rPr>
          <w:ins w:id="15395" w:author="Okot" w:date="2020-04-17T14:22:00Z"/>
        </w:rPr>
        <w:pPrChange w:id="15396" w:author="Okot" w:date="2020-04-14T07:08:00Z">
          <w:pPr>
            <w:pStyle w:val="Nagwek2"/>
            <w:jc w:val="center"/>
          </w:pPr>
        </w:pPrChange>
      </w:pPr>
    </w:p>
    <w:p w14:paraId="07FAC1E0" w14:textId="5BDAD9B7" w:rsidR="00927DC5" w:rsidRDefault="00927DC5" w:rsidP="00927DC5">
      <w:pPr>
        <w:pPrChange w:id="15397" w:author="Okot" w:date="2020-04-17T14:22:00Z">
          <w:pPr>
            <w:pStyle w:val="Nagwek2"/>
            <w:jc w:val="center"/>
          </w:pPr>
        </w:pPrChange>
      </w:pPr>
      <w:ins w:id="15398" w:author="Okot" w:date="2020-04-17T14:22:00Z">
        <w:r>
          <w:lastRenderedPageBreak/>
          <w:t>Strona z informacjami o aplikacji jest prosta, tak jak zapowiadano w opisie projektu.</w:t>
        </w:r>
      </w:ins>
    </w:p>
    <w:p w14:paraId="01F7571C" w14:textId="77777777" w:rsidR="0087498A" w:rsidRPr="0087498A" w:rsidRDefault="0087498A" w:rsidP="0087498A"/>
    <w:p w14:paraId="70D4A5C5" w14:textId="77E1C36E" w:rsidR="000807FF" w:rsidRDefault="00054DD7">
      <w:pPr>
        <w:ind w:firstLine="0"/>
        <w:jc w:val="center"/>
        <w:rPr>
          <w:ins w:id="15399" w:author="Okot" w:date="2020-04-14T06:18:00Z"/>
        </w:rPr>
        <w:pPrChange w:id="15400" w:author="Okot" w:date="2020-04-16T15:27:00Z">
          <w:pPr>
            <w:pStyle w:val="Nagwek2"/>
            <w:jc w:val="center"/>
          </w:pPr>
        </w:pPrChange>
      </w:pPr>
      <w:ins w:id="15401" w:author="Okot" w:date="2020-04-16T15:26:00Z">
        <w:r>
          <w:rPr>
            <w:noProof/>
            <w:lang w:eastAsia="pl-PL"/>
          </w:rPr>
          <w:drawing>
            <wp:inline distT="0" distB="0" distL="0" distR="0" wp14:anchorId="2B1338F1" wp14:editId="200F076B">
              <wp:extent cx="5425200" cy="3538800"/>
              <wp:effectExtent l="190500" t="190500" r="194945" b="19558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bout.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25200" cy="3538800"/>
                      </a:xfrm>
                      <a:prstGeom prst="rect">
                        <a:avLst/>
                      </a:prstGeom>
                      <a:ln>
                        <a:noFill/>
                      </a:ln>
                      <a:effectLst>
                        <a:outerShdw blurRad="190500" algn="tl" rotWithShape="0">
                          <a:srgbClr val="000000">
                            <a:alpha val="70000"/>
                          </a:srgbClr>
                        </a:outerShdw>
                      </a:effectLst>
                    </pic:spPr>
                  </pic:pic>
                </a:graphicData>
              </a:graphic>
            </wp:inline>
          </w:drawing>
        </w:r>
      </w:ins>
    </w:p>
    <w:p w14:paraId="7B9C5E1F" w14:textId="77777777" w:rsidR="00054DD7" w:rsidRDefault="00054DD7">
      <w:pPr>
        <w:jc w:val="center"/>
        <w:rPr>
          <w:ins w:id="15402" w:author="Okot" w:date="2020-04-16T15:27:00Z"/>
        </w:rPr>
        <w:pPrChange w:id="15403" w:author="Okot" w:date="2020-04-14T07:08:00Z">
          <w:pPr>
            <w:pStyle w:val="Nagwek2"/>
            <w:jc w:val="center"/>
          </w:pPr>
        </w:pPrChange>
      </w:pPr>
    </w:p>
    <w:p w14:paraId="0C81F65B" w14:textId="3AFE4D91" w:rsidR="000807FF" w:rsidRDefault="000807FF">
      <w:pPr>
        <w:jc w:val="center"/>
        <w:rPr>
          <w:ins w:id="15404" w:author="Okot" w:date="2020-04-14T06:18:00Z"/>
        </w:rPr>
        <w:pPrChange w:id="15405" w:author="Okot" w:date="2020-04-14T07:08:00Z">
          <w:pPr>
            <w:pStyle w:val="Nagwek2"/>
            <w:jc w:val="center"/>
          </w:pPr>
        </w:pPrChange>
      </w:pPr>
      <w:ins w:id="15406" w:author="Okot" w:date="2020-04-14T06:18:00Z">
        <w:r>
          <w:t>Rys</w:t>
        </w:r>
      </w:ins>
      <w:ins w:id="15407" w:author="Okot" w:date="2020-04-17T14:23:00Z">
        <w:r w:rsidR="00B87675">
          <w:t>.</w:t>
        </w:r>
      </w:ins>
      <w:ins w:id="15408" w:author="Okot" w:date="2020-04-14T06:18:00Z">
        <w:r>
          <w:t> 5.80. Strona z informacjami o aplikacji.</w:t>
        </w:r>
      </w:ins>
    </w:p>
    <w:p w14:paraId="20698E39" w14:textId="77777777" w:rsidR="000807FF" w:rsidRDefault="000807FF">
      <w:pPr>
        <w:rPr>
          <w:ins w:id="15409" w:author="Okot" w:date="2020-04-14T06:18:00Z"/>
        </w:rPr>
        <w:pPrChange w:id="15410" w:author="Okot" w:date="2020-04-14T06:29:00Z">
          <w:pPr>
            <w:pStyle w:val="Nagwek2"/>
          </w:pPr>
        </w:pPrChange>
      </w:pPr>
    </w:p>
    <w:p w14:paraId="623A7E2A" w14:textId="68CA7656" w:rsidR="00A369E8" w:rsidRPr="00A369E8" w:rsidRDefault="00A369E8" w:rsidP="00A369E8">
      <w:pPr>
        <w:pStyle w:val="Nagwek2"/>
        <w:rPr>
          <w:ins w:id="15411" w:author="Okot" w:date="2020-01-17T12:24:00Z"/>
        </w:rPr>
      </w:pPr>
      <w:r>
        <w:t>5.4.5.3. Implementacja logiki biznesowej</w:t>
      </w:r>
    </w:p>
    <w:p w14:paraId="2CCB4ABE" w14:textId="77777777" w:rsidR="00867A32" w:rsidRDefault="00867A32" w:rsidP="00867A32"/>
    <w:p w14:paraId="0E249741" w14:textId="32B0F98F" w:rsidR="00867A32" w:rsidRDefault="00867A32" w:rsidP="00867A32">
      <w:r>
        <w:t xml:space="preserve">Implementację logiki biznesowej zaczęto od zmiany metody </w:t>
      </w:r>
      <w:r>
        <w:rPr>
          <w:i/>
        </w:rPr>
        <w:t>logUser ()</w:t>
      </w:r>
      <w:r>
        <w:t>. Zamiast wyświetlać komunikat o udanym logowaniu, dokonuje rzeczywistego logowania, zwracając id zalogowanego użytkownika, przekierowując do części aplikacji dostępnej dla zalogowanych użytkowników i tworząc sesję. W Railsach tworzenie sesji jest automatyczne, jedyne co programista musi zrobić to przypisać id użytkownika do zmiennej sesyjnej</w:t>
      </w:r>
      <w:r w:rsidR="00C47B5A">
        <w:t xml:space="preserve"> i może się nią potem posługiwać. Przy akcji wylogowania przypisuje do niej wartość „nil”, żeby zakończyć sesję</w:t>
      </w:r>
      <w:ins w:id="15412" w:author="Okot" w:date="2020-04-16T15:27:00Z">
        <w:r w:rsidR="002050C7">
          <w:t xml:space="preserve"> i przekierować użytkownika do strony </w:t>
        </w:r>
        <w:r w:rsidR="00E3593A">
          <w:t>gł</w:t>
        </w:r>
      </w:ins>
      <w:ins w:id="15413" w:author="Okot" w:date="2020-04-16T15:28:00Z">
        <w:r w:rsidR="00E3593A">
          <w:t>ównej</w:t>
        </w:r>
      </w:ins>
      <w:r w:rsidR="00C47B5A">
        <w:t>.</w:t>
      </w:r>
    </w:p>
    <w:p w14:paraId="4EB9D0BB" w14:textId="77777777" w:rsidR="004B7613" w:rsidRDefault="004B7613" w:rsidP="00867A32">
      <w:pPr>
        <w:ind w:firstLine="0"/>
      </w:pPr>
    </w:p>
    <w:p w14:paraId="6BC3805E" w14:textId="462087AA" w:rsidR="00867A32" w:rsidRDefault="00867A32" w:rsidP="00867A32">
      <w:pPr>
        <w:ind w:firstLine="0"/>
      </w:pPr>
      <w:r>
        <w:rPr>
          <w:noProof/>
          <w:lang w:eastAsia="pl-PL"/>
        </w:rPr>
        <w:lastRenderedPageBreak/>
        <w:drawing>
          <wp:inline distT="0" distB="0" distL="0" distR="0" wp14:anchorId="690165CA" wp14:editId="75AAD8D6">
            <wp:extent cx="5425200" cy="1692000"/>
            <wp:effectExtent l="190500" t="190500" r="194945" b="19431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esja.png"/>
                    <pic:cNvPicPr/>
                  </pic:nvPicPr>
                  <pic:blipFill>
                    <a:blip r:embed="rId158">
                      <a:extLst>
                        <a:ext uri="{28A0092B-C50C-407E-A947-70E740481C1C}">
                          <a14:useLocalDpi xmlns:a14="http://schemas.microsoft.com/office/drawing/2010/main" val="0"/>
                        </a:ext>
                      </a:extLst>
                    </a:blip>
                    <a:stretch>
                      <a:fillRect/>
                    </a:stretch>
                  </pic:blipFill>
                  <pic:spPr>
                    <a:xfrm>
                      <a:off x="0" y="0"/>
                      <a:ext cx="5425200" cy="1692000"/>
                    </a:xfrm>
                    <a:prstGeom prst="rect">
                      <a:avLst/>
                    </a:prstGeom>
                    <a:ln>
                      <a:noFill/>
                    </a:ln>
                    <a:effectLst>
                      <a:outerShdw blurRad="190500" algn="tl" rotWithShape="0">
                        <a:srgbClr val="000000">
                          <a:alpha val="70000"/>
                        </a:srgbClr>
                      </a:outerShdw>
                    </a:effectLst>
                  </pic:spPr>
                </pic:pic>
              </a:graphicData>
            </a:graphic>
          </wp:inline>
        </w:drawing>
      </w:r>
    </w:p>
    <w:p w14:paraId="4EB6658F" w14:textId="77777777" w:rsidR="00867A32" w:rsidRDefault="00867A32" w:rsidP="00867A32">
      <w:pPr>
        <w:ind w:firstLine="0"/>
        <w:jc w:val="center"/>
      </w:pPr>
    </w:p>
    <w:p w14:paraId="5B75BBE7" w14:textId="079B726F" w:rsidR="00867A32" w:rsidRDefault="00AA47B6">
      <w:pPr>
        <w:ind w:firstLine="0"/>
        <w:jc w:val="center"/>
        <w:pPrChange w:id="15414" w:author="Okot" w:date="2020-03-31T13:48:00Z">
          <w:pPr>
            <w:pStyle w:val="Nagwek2"/>
          </w:pPr>
        </w:pPrChange>
      </w:pPr>
      <w:r>
        <w:t>Rys. 5.8</w:t>
      </w:r>
      <w:del w:id="15415" w:author="Okot" w:date="2020-04-14T14:27:00Z">
        <w:r w:rsidDel="00F516F9">
          <w:delText>0</w:delText>
        </w:r>
      </w:del>
      <w:ins w:id="15416" w:author="Okot" w:date="2020-04-14T14:27:00Z">
        <w:r w:rsidR="00F516F9">
          <w:t>1</w:t>
        </w:r>
      </w:ins>
      <w:r w:rsidR="00867A32">
        <w:t>. Kod logujący użytkownika i tworzący zmienną sesyjną.</w:t>
      </w:r>
    </w:p>
    <w:p w14:paraId="286D8F70" w14:textId="77777777" w:rsidR="00867A32" w:rsidRDefault="00867A32">
      <w:pPr>
        <w:rPr>
          <w:ins w:id="15417" w:author="Okot" w:date="2020-04-14T06:19:00Z"/>
        </w:rPr>
        <w:pPrChange w:id="15418" w:author="Okot" w:date="2020-01-17T12:24:00Z">
          <w:pPr>
            <w:pStyle w:val="Nagwek2"/>
          </w:pPr>
        </w:pPrChange>
      </w:pPr>
    </w:p>
    <w:p w14:paraId="0CD4A79E" w14:textId="652AA668" w:rsidR="002118E1" w:rsidRDefault="002118E1">
      <w:pPr>
        <w:rPr>
          <w:ins w:id="15419" w:author="Okot" w:date="2020-04-14T06:28:00Z"/>
        </w:rPr>
        <w:pPrChange w:id="15420" w:author="Okot" w:date="2020-01-17T12:24:00Z">
          <w:pPr>
            <w:pStyle w:val="Nagwek2"/>
          </w:pPr>
        </w:pPrChange>
      </w:pPr>
      <w:ins w:id="15421" w:author="Okot" w:date="2020-04-14T06:27:00Z">
        <w:r>
          <w:t>Zapisywanie danych wprowadzanych przez u</w:t>
        </w:r>
      </w:ins>
      <w:ins w:id="15422" w:author="Okot" w:date="2020-04-14T06:28:00Z">
        <w:r>
          <w:t xml:space="preserve">żytkownika nie przysporzyło żadnych trudności, w przeciwieństwie do ich odczytywania i wyświetlania. </w:t>
        </w:r>
      </w:ins>
    </w:p>
    <w:p w14:paraId="303ED7FF" w14:textId="72000BD0" w:rsidR="002118E1" w:rsidRDefault="002118E1">
      <w:pPr>
        <w:rPr>
          <w:ins w:id="15423" w:author="Okot" w:date="2020-04-14T06:36:00Z"/>
        </w:rPr>
        <w:pPrChange w:id="15424" w:author="Okot" w:date="2020-01-17T12:24:00Z">
          <w:pPr>
            <w:pStyle w:val="Nagwek2"/>
          </w:pPr>
        </w:pPrChange>
      </w:pPr>
      <w:ins w:id="15425" w:author="Okot" w:date="2020-04-14T06:28:00Z">
        <w:r>
          <w:t>Decydując się na pracę z</w:t>
        </w:r>
      </w:ins>
      <w:ins w:id="15426" w:author="Okot" w:date="2020-04-14T06:29:00Z">
        <w:r>
          <w:t xml:space="preserve"> </w:t>
        </w:r>
      </w:ins>
      <w:ins w:id="15427" w:author="Okot" w:date="2020-04-14T06:28:00Z">
        <w:r>
          <w:t xml:space="preserve">Railsami, </w:t>
        </w:r>
      </w:ins>
      <w:ins w:id="15428" w:author="Okot" w:date="2020-04-14T06:29:00Z">
        <w:r>
          <w:t>bardzo niewiele o nich wiedziano. Początkowo planowano przeczytać co najmniej</w:t>
        </w:r>
        <w:r w:rsidR="00B72732">
          <w:t xml:space="preserve"> jeden podręcznik przed rozpoczęciem implementacji, ale ze względu na duże op</w:t>
        </w:r>
      </w:ins>
      <w:ins w:id="15429" w:author="Okot" w:date="2020-04-14T06:30:00Z">
        <w:r w:rsidR="00B72732">
          <w:t>óźnienie, postanowiono szkolić się w trakcie pisania. W wyniku takiego obrotu spraw, autorce umknęło wiele podstawowych informacji na przykład taka, że w R</w:t>
        </w:r>
        <w:r w:rsidR="00097F21">
          <w:t>o</w:t>
        </w:r>
      </w:ins>
      <w:ins w:id="15430" w:author="Okot" w:date="2020-04-14T06:41:00Z">
        <w:r w:rsidR="00097F21">
          <w:t>R</w:t>
        </w:r>
      </w:ins>
      <w:ins w:id="15431" w:author="Okot" w:date="2020-04-14T06:30:00Z">
        <w:r w:rsidR="00B72732">
          <w:t xml:space="preserve"> wszystkie zmienne w klasach domy</w:t>
        </w:r>
      </w:ins>
      <w:ins w:id="15432" w:author="Okot" w:date="2020-04-14T06:31:00Z">
        <w:r w:rsidR="00B72732">
          <w:t>ślnie są prywatne, co oznacza, że jeśli chce się je przekazywać do widoku i wyświetlać, trzeba je upublicznić. W przeciwie</w:t>
        </w:r>
      </w:ins>
      <w:ins w:id="15433" w:author="Okot" w:date="2020-04-14T06:32:00Z">
        <w:r w:rsidR="00B72732">
          <w:t xml:space="preserve">ństwie do wielu języków </w:t>
        </w:r>
      </w:ins>
      <w:ins w:id="15434" w:author="Okot" w:date="2020-04-14T06:34:00Z">
        <w:r w:rsidR="00B72732">
          <w:t xml:space="preserve">nie oznacza to umieszczenia nagłówka </w:t>
        </w:r>
      </w:ins>
      <w:ins w:id="15435" w:author="Okot" w:date="2020-04-14T06:35:00Z">
        <w:r w:rsidR="00B72732">
          <w:rPr>
            <w:i/>
          </w:rPr>
          <w:t>„Public”</w:t>
        </w:r>
        <w:r w:rsidR="00B72732">
          <w:t xml:space="preserve"> przed listą zmiennych lub odpowiedniego znaku specjalnego przed. Nie odniesie to pożądanego skutku, ponieważ i tak tylko metody mają dostęp do instancji zmiennej. </w:t>
        </w:r>
      </w:ins>
    </w:p>
    <w:p w14:paraId="6386E0EF" w14:textId="3703C72F" w:rsidR="00B72732" w:rsidRDefault="00B72732">
      <w:pPr>
        <w:rPr>
          <w:ins w:id="15436" w:author="Okot" w:date="2020-04-14T06:40:00Z"/>
        </w:rPr>
        <w:pPrChange w:id="15437" w:author="Okot" w:date="2020-01-17T12:24:00Z">
          <w:pPr>
            <w:pStyle w:val="Nagwek2"/>
          </w:pPr>
        </w:pPrChange>
      </w:pPr>
      <w:ins w:id="15438" w:author="Okot" w:date="2020-04-14T06:36:00Z">
        <w:r>
          <w:t xml:space="preserve">Dlatego, żeby widok mógł wyświetlać zmienną, należy </w:t>
        </w:r>
      </w:ins>
      <w:ins w:id="15439" w:author="Okot" w:date="2020-04-17T14:25:00Z">
        <w:r w:rsidR="006056F8">
          <w:t xml:space="preserve">w </w:t>
        </w:r>
        <w:r w:rsidR="006056F8" w:rsidRPr="006056F8">
          <w:rPr>
            <w:i/>
            <w:rPrChange w:id="15440" w:author="Okot" w:date="2020-04-17T14:25:00Z">
              <w:rPr/>
            </w:rPrChange>
          </w:rPr>
          <w:t>view modelu</w:t>
        </w:r>
        <w:r w:rsidR="006056F8">
          <w:t xml:space="preserve"> </w:t>
        </w:r>
      </w:ins>
      <w:ins w:id="15441" w:author="Okot" w:date="2020-04-14T06:36:00Z">
        <w:r>
          <w:t xml:space="preserve">użyć metody </w:t>
        </w:r>
        <w:r>
          <w:rPr>
            <w:i/>
          </w:rPr>
          <w:t>attr_accessor</w:t>
        </w:r>
      </w:ins>
      <w:ins w:id="15442" w:author="Okot" w:date="2020-04-14T06:37:00Z">
        <w:r>
          <w:rPr>
            <w:i/>
          </w:rPr>
          <w:t>,</w:t>
        </w:r>
        <w:r>
          <w:t xml:space="preserve"> która tworzy inne metody służące do odczytu/zapisu za programistę.</w:t>
        </w:r>
      </w:ins>
    </w:p>
    <w:p w14:paraId="79B65966" w14:textId="4F65F306" w:rsidR="00097F21" w:rsidRDefault="00097F21">
      <w:pPr>
        <w:rPr>
          <w:ins w:id="15443" w:author="Okot" w:date="2020-04-14T07:07:00Z"/>
        </w:rPr>
        <w:pPrChange w:id="15444" w:author="Okot" w:date="2020-01-17T12:24:00Z">
          <w:pPr>
            <w:pStyle w:val="Nagwek2"/>
          </w:pPr>
        </w:pPrChange>
      </w:pPr>
      <w:ins w:id="15445" w:author="Okot" w:date="2020-04-14T06:40:00Z">
        <w:r>
          <w:t>Nie byłoby tego problemu, gdyby autorka nie próbowała postępować zgodnie z</w:t>
        </w:r>
        <w:r w:rsidR="006056F8">
          <w:t xml:space="preserve"> zasadami czystej architektury</w:t>
        </w:r>
      </w:ins>
      <w:ins w:id="15446" w:author="Okot" w:date="2020-04-17T14:25:00Z">
        <w:r w:rsidR="006056F8">
          <w:t xml:space="preserve">: </w:t>
        </w:r>
      </w:ins>
      <w:ins w:id="15447" w:author="Okot" w:date="2020-04-14T06:40:00Z">
        <w:r>
          <w:t>u</w:t>
        </w:r>
      </w:ins>
      <w:ins w:id="15448" w:author="Okot" w:date="2020-04-14T06:41:00Z">
        <w:r>
          <w:t>żywać interfejsów i warstw abstrakcji. RoR sam w sobie ma wbudowany bardzo wygodny, zautomatyzowany system modeli zarządzających</w:t>
        </w:r>
      </w:ins>
      <w:ins w:id="15449" w:author="Okot" w:date="2020-04-14T06:42:00Z">
        <w:r>
          <w:t xml:space="preserve"> danymi. Niestety, daje on kontrolerom bezpośredni do nich dostęp.</w:t>
        </w:r>
      </w:ins>
      <w:ins w:id="15450" w:author="Okot" w:date="2020-04-14T06:41:00Z">
        <w:r>
          <w:t xml:space="preserve"> </w:t>
        </w:r>
      </w:ins>
    </w:p>
    <w:p w14:paraId="436C677E" w14:textId="32EB1EED" w:rsidR="00307553" w:rsidRDefault="00307553">
      <w:pPr>
        <w:rPr>
          <w:ins w:id="15451" w:author="Okot" w:date="2020-04-14T07:20:00Z"/>
        </w:rPr>
        <w:pPrChange w:id="15452" w:author="Okot" w:date="2020-01-17T12:24:00Z">
          <w:pPr>
            <w:pStyle w:val="Nagwek2"/>
          </w:pPr>
        </w:pPrChange>
      </w:pPr>
      <w:ins w:id="15453" w:author="Okot" w:date="2020-04-14T07:07:00Z">
        <w:r>
          <w:t>Podstawową funkcją realizowaną na tym etapie jest obliczanie zapotrzebowania uż</w:t>
        </w:r>
      </w:ins>
      <w:ins w:id="15454" w:author="Okot" w:date="2020-04-14T07:08:00Z">
        <w:r>
          <w:t xml:space="preserve">ytkownika na energię na podstawie wzorów z rozdziału </w:t>
        </w:r>
        <w:r w:rsidR="00201BEB">
          <w:t>2.</w:t>
        </w:r>
      </w:ins>
    </w:p>
    <w:p w14:paraId="010E4BE2" w14:textId="77777777" w:rsidR="00201BEB" w:rsidRDefault="00201BEB">
      <w:pPr>
        <w:ind w:firstLine="0"/>
        <w:rPr>
          <w:ins w:id="15455" w:author="Okot" w:date="2020-04-14T07:20:00Z"/>
        </w:rPr>
        <w:pPrChange w:id="15456" w:author="Okot" w:date="2020-04-14T07:20:00Z">
          <w:pPr>
            <w:pStyle w:val="Nagwek2"/>
          </w:pPr>
        </w:pPrChange>
      </w:pPr>
    </w:p>
    <w:p w14:paraId="1C81D227" w14:textId="1CF15049" w:rsidR="00201BEB" w:rsidRPr="00B72732" w:rsidRDefault="00201BEB" w:rsidP="006056F8">
      <w:pPr>
        <w:ind w:firstLine="0"/>
        <w:jc w:val="right"/>
        <w:rPr>
          <w:ins w:id="15457" w:author="Okot" w:date="2020-04-14T06:27:00Z"/>
          <w:i/>
          <w:rPrChange w:id="15458" w:author="Okot" w:date="2020-04-14T06:37:00Z">
            <w:rPr>
              <w:ins w:id="15459" w:author="Okot" w:date="2020-04-14T06:27:00Z"/>
            </w:rPr>
          </w:rPrChange>
        </w:rPr>
        <w:pPrChange w:id="15460" w:author="Okot" w:date="2020-04-17T14:25:00Z">
          <w:pPr>
            <w:pStyle w:val="Nagwek2"/>
          </w:pPr>
        </w:pPrChange>
      </w:pPr>
      <w:ins w:id="15461" w:author="Okot" w:date="2020-04-14T07:20:00Z">
        <w:r>
          <w:rPr>
            <w:i/>
            <w:noProof/>
            <w:lang w:eastAsia="pl-PL"/>
          </w:rPr>
          <w:lastRenderedPageBreak/>
          <w:drawing>
            <wp:inline distT="0" distB="0" distL="0" distR="0" wp14:anchorId="70A1BEDB" wp14:editId="26346A4D">
              <wp:extent cx="5207403" cy="3668400"/>
              <wp:effectExtent l="190500" t="190500" r="184150" b="198755"/>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liczPart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207403" cy="3668400"/>
                      </a:xfrm>
                      <a:prstGeom prst="rect">
                        <a:avLst/>
                      </a:prstGeom>
                      <a:ln>
                        <a:noFill/>
                      </a:ln>
                      <a:effectLst>
                        <a:outerShdw blurRad="190500" algn="tl" rotWithShape="0">
                          <a:srgbClr val="000000">
                            <a:alpha val="70000"/>
                          </a:srgbClr>
                        </a:outerShdw>
                      </a:effectLst>
                    </pic:spPr>
                  </pic:pic>
                </a:graphicData>
              </a:graphic>
            </wp:inline>
          </w:drawing>
        </w:r>
      </w:ins>
    </w:p>
    <w:p w14:paraId="6D4BEDAB" w14:textId="77777777" w:rsidR="0027695F" w:rsidRDefault="0027695F" w:rsidP="0027695F">
      <w:pPr>
        <w:ind w:firstLine="0"/>
        <w:jc w:val="center"/>
        <w:rPr>
          <w:ins w:id="15462" w:author="Okot" w:date="2020-04-14T07:20:00Z"/>
        </w:rPr>
      </w:pPr>
    </w:p>
    <w:p w14:paraId="39F4541F" w14:textId="1C626DB9" w:rsidR="0027695F" w:rsidRDefault="0027695F" w:rsidP="0027695F">
      <w:pPr>
        <w:ind w:firstLine="0"/>
        <w:jc w:val="center"/>
        <w:rPr>
          <w:ins w:id="15463" w:author="Okot" w:date="2020-04-14T07:20:00Z"/>
        </w:rPr>
      </w:pPr>
      <w:ins w:id="15464" w:author="Okot" w:date="2020-04-14T07:20:00Z">
        <w:r>
          <w:t>Rys. 5.8</w:t>
        </w:r>
      </w:ins>
      <w:ins w:id="15465" w:author="Okot" w:date="2020-04-14T14:27:00Z">
        <w:r w:rsidR="00F516F9">
          <w:t>2</w:t>
        </w:r>
      </w:ins>
      <w:ins w:id="15466" w:author="Okot" w:date="2020-04-14T07:20:00Z">
        <w:r>
          <w:t>.</w:t>
        </w:r>
      </w:ins>
      <w:ins w:id="15467" w:author="Okot" w:date="2020-04-14T07:21:00Z">
        <w:r>
          <w:t xml:space="preserve"> Inicjalizacja obliczeń i sprawdzanie kompletności danych</w:t>
        </w:r>
      </w:ins>
      <w:ins w:id="15468" w:author="Okot" w:date="2020-04-14T07:20:00Z">
        <w:r>
          <w:t>.</w:t>
        </w:r>
      </w:ins>
    </w:p>
    <w:p w14:paraId="36D10A9B" w14:textId="77777777" w:rsidR="002118E1" w:rsidRDefault="002118E1">
      <w:pPr>
        <w:ind w:firstLine="0"/>
        <w:jc w:val="center"/>
        <w:rPr>
          <w:ins w:id="15469" w:author="Okot" w:date="2020-04-14T08:42:00Z"/>
        </w:rPr>
        <w:pPrChange w:id="15470" w:author="Okot" w:date="2020-04-14T07:20:00Z">
          <w:pPr>
            <w:pStyle w:val="Nagwek2"/>
          </w:pPr>
        </w:pPrChange>
      </w:pPr>
    </w:p>
    <w:p w14:paraId="0F339E50" w14:textId="4D1B0931" w:rsidR="00AA79B3" w:rsidRDefault="00AA79B3">
      <w:pPr>
        <w:rPr>
          <w:ins w:id="15471" w:author="Okot" w:date="2020-04-14T08:47:00Z"/>
        </w:rPr>
        <w:pPrChange w:id="15472" w:author="Okot" w:date="2020-04-14T08:42:00Z">
          <w:pPr>
            <w:pStyle w:val="Nagwek2"/>
          </w:pPr>
        </w:pPrChange>
      </w:pPr>
      <w:ins w:id="15473" w:author="Okot" w:date="2020-04-14T08:42:00Z">
        <w:r>
          <w:t xml:space="preserve">Link stylizowany na przycisk, umieszczony na górze strony z danymi użytkownika wywołuje funkcję </w:t>
        </w:r>
        <w:r>
          <w:rPr>
            <w:i/>
          </w:rPr>
          <w:t>requisition</w:t>
        </w:r>
        <w:r>
          <w:t>, która pobiera dane oraz wymiary u</w:t>
        </w:r>
      </w:ins>
      <w:ins w:id="15474" w:author="Okot" w:date="2020-04-14T08:43:00Z">
        <w:r>
          <w:t xml:space="preserve">żytkownika i sprawdza ich kompletność. W momencie, gdy czegoś brakuje, tworzy odpowiedź, która przekazywana do </w:t>
        </w:r>
      </w:ins>
      <w:ins w:id="15475" w:author="Okot" w:date="2020-04-14T08:44:00Z">
        <w:r>
          <w:t>javascriptu, wywołuje odpowiednią reakcję (rysunek 5.8</w:t>
        </w:r>
      </w:ins>
      <w:ins w:id="15476" w:author="Okot" w:date="2020-04-17T14:26:00Z">
        <w:r w:rsidR="00E718A4">
          <w:t>3</w:t>
        </w:r>
      </w:ins>
      <w:ins w:id="15477" w:author="Okot" w:date="2020-04-14T08:47:00Z">
        <w:r>
          <w:t>.</w:t>
        </w:r>
      </w:ins>
      <w:ins w:id="15478" w:author="Okot" w:date="2020-04-14T08:44:00Z">
        <w:r>
          <w:t>). Jeśli wszystkie potrzebn</w:t>
        </w:r>
      </w:ins>
      <w:ins w:id="15479" w:author="Okot" w:date="2020-04-14T08:46:00Z">
        <w:r>
          <w:t>e</w:t>
        </w:r>
      </w:ins>
      <w:ins w:id="15480" w:author="Okot" w:date="2020-04-14T08:44:00Z">
        <w:r>
          <w:t xml:space="preserve"> informacje zostały odczytane wywo</w:t>
        </w:r>
      </w:ins>
      <w:ins w:id="15481" w:author="Okot" w:date="2020-04-14T08:45:00Z">
        <w:r>
          <w:t xml:space="preserve">ływana jest metoda </w:t>
        </w:r>
        <w:r>
          <w:rPr>
            <w:i/>
          </w:rPr>
          <w:t>calculateUserRequisition</w:t>
        </w:r>
        <w:r>
          <w:t xml:space="preserve">. </w:t>
        </w:r>
      </w:ins>
      <w:ins w:id="15482" w:author="Okot" w:date="2020-04-14T08:46:00Z">
        <w:r>
          <w:t>Po poprawnym zakończeniu funkcji, wyświetlone zostanie okno modalne z jej wynikiem (rysunek 5.</w:t>
        </w:r>
      </w:ins>
      <w:ins w:id="15483" w:author="Okot" w:date="2020-04-14T08:47:00Z">
        <w:r>
          <w:t>84.)</w:t>
        </w:r>
      </w:ins>
    </w:p>
    <w:p w14:paraId="3978A7DE" w14:textId="77777777" w:rsidR="00AA79B3" w:rsidRDefault="00AA79B3">
      <w:pPr>
        <w:ind w:firstLine="0"/>
        <w:rPr>
          <w:ins w:id="15484" w:author="Okot" w:date="2020-04-14T08:50:00Z"/>
        </w:rPr>
        <w:pPrChange w:id="15485" w:author="Okot" w:date="2020-04-14T08:50:00Z">
          <w:pPr>
            <w:pStyle w:val="Nagwek2"/>
          </w:pPr>
        </w:pPrChange>
      </w:pPr>
    </w:p>
    <w:p w14:paraId="64CCCAFC" w14:textId="6ADD83EE" w:rsidR="00AA79B3" w:rsidRDefault="00AA79B3">
      <w:pPr>
        <w:ind w:firstLine="0"/>
        <w:jc w:val="center"/>
        <w:rPr>
          <w:ins w:id="15486" w:author="Okot" w:date="2020-04-14T08:50:00Z"/>
        </w:rPr>
        <w:pPrChange w:id="15487" w:author="Okot" w:date="2020-04-14T08:51:00Z">
          <w:pPr>
            <w:pStyle w:val="Nagwek2"/>
          </w:pPr>
        </w:pPrChange>
      </w:pPr>
      <w:ins w:id="15488" w:author="Okot" w:date="2020-04-14T08:50:00Z">
        <w:r>
          <w:rPr>
            <w:noProof/>
            <w:lang w:eastAsia="pl-PL"/>
          </w:rPr>
          <w:lastRenderedPageBreak/>
          <w:drawing>
            <wp:inline distT="0" distB="0" distL="0" distR="0" wp14:anchorId="4F1B287D" wp14:editId="45F4B037">
              <wp:extent cx="5461200" cy="4129200"/>
              <wp:effectExtent l="190500" t="190500" r="196850" b="19558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alReposnseOnCalculate.png"/>
                      <pic:cNvPicPr/>
                    </pic:nvPicPr>
                    <pic:blipFill>
                      <a:blip r:embed="rId160">
                        <a:extLst>
                          <a:ext uri="{28A0092B-C50C-407E-A947-70E740481C1C}">
                            <a14:useLocalDpi xmlns:a14="http://schemas.microsoft.com/office/drawing/2010/main" val="0"/>
                          </a:ext>
                        </a:extLst>
                      </a:blip>
                      <a:stretch>
                        <a:fillRect/>
                      </a:stretch>
                    </pic:blipFill>
                    <pic:spPr>
                      <a:xfrm>
                        <a:off x="0" y="0"/>
                        <a:ext cx="5461200" cy="4129200"/>
                      </a:xfrm>
                      <a:prstGeom prst="rect">
                        <a:avLst/>
                      </a:prstGeom>
                      <a:ln>
                        <a:noFill/>
                      </a:ln>
                      <a:effectLst>
                        <a:outerShdw blurRad="190500" algn="tl" rotWithShape="0">
                          <a:srgbClr val="000000">
                            <a:alpha val="70000"/>
                          </a:srgbClr>
                        </a:outerShdw>
                      </a:effectLst>
                    </pic:spPr>
                  </pic:pic>
                </a:graphicData>
              </a:graphic>
            </wp:inline>
          </w:drawing>
        </w:r>
      </w:ins>
    </w:p>
    <w:p w14:paraId="213C7D3D" w14:textId="77777777" w:rsidR="00E718A4" w:rsidRDefault="00E718A4">
      <w:pPr>
        <w:ind w:firstLine="0"/>
        <w:jc w:val="center"/>
        <w:rPr>
          <w:ins w:id="15489" w:author="Okot" w:date="2020-04-17T14:27:00Z"/>
        </w:rPr>
        <w:pPrChange w:id="15490" w:author="Okot" w:date="2020-04-14T08:51:00Z">
          <w:pPr>
            <w:pStyle w:val="Nagwek2"/>
          </w:pPr>
        </w:pPrChange>
      </w:pPr>
    </w:p>
    <w:p w14:paraId="7B941718" w14:textId="3EF823BF" w:rsidR="00AA79B3" w:rsidRDefault="00AA79B3">
      <w:pPr>
        <w:ind w:firstLine="0"/>
        <w:jc w:val="center"/>
        <w:rPr>
          <w:ins w:id="15491" w:author="Okot" w:date="2020-04-14T08:51:00Z"/>
        </w:rPr>
        <w:pPrChange w:id="15492" w:author="Okot" w:date="2020-04-14T08:51:00Z">
          <w:pPr>
            <w:pStyle w:val="Nagwek2"/>
          </w:pPr>
        </w:pPrChange>
      </w:pPr>
      <w:ins w:id="15493" w:author="Okot" w:date="2020-04-14T08:51:00Z">
        <w:r>
          <w:t>Rys. 5.8</w:t>
        </w:r>
      </w:ins>
      <w:ins w:id="15494" w:author="Okot" w:date="2020-04-14T14:27:00Z">
        <w:r w:rsidR="00F516F9">
          <w:t>3</w:t>
        </w:r>
      </w:ins>
      <w:ins w:id="15495" w:author="Okot" w:date="2020-04-14T08:51:00Z">
        <w:r>
          <w:t>. Reakcja na brak wprowadzonych danych do obliczenia zapotrzebowania użytkownika.</w:t>
        </w:r>
      </w:ins>
    </w:p>
    <w:p w14:paraId="025FF2AA" w14:textId="77777777" w:rsidR="00AA79B3" w:rsidRDefault="00AA79B3">
      <w:pPr>
        <w:ind w:firstLine="0"/>
        <w:jc w:val="center"/>
        <w:rPr>
          <w:ins w:id="15496" w:author="Okot" w:date="2020-04-14T08:52:00Z"/>
        </w:rPr>
        <w:pPrChange w:id="15497" w:author="Okot" w:date="2020-04-14T08:51:00Z">
          <w:pPr>
            <w:pStyle w:val="Nagwek2"/>
          </w:pPr>
        </w:pPrChange>
      </w:pPr>
    </w:p>
    <w:p w14:paraId="649E1F17" w14:textId="5E10CE4D" w:rsidR="00AA79B3" w:rsidRDefault="00AA79B3">
      <w:pPr>
        <w:rPr>
          <w:ins w:id="15498" w:author="Okot" w:date="2020-04-14T08:54:00Z"/>
        </w:rPr>
        <w:pPrChange w:id="15499" w:author="Okot" w:date="2020-04-14T08:53:00Z">
          <w:pPr>
            <w:pStyle w:val="Nagwek2"/>
          </w:pPr>
        </w:pPrChange>
      </w:pPr>
      <w:ins w:id="15500" w:author="Okot" w:date="2020-04-14T08:52:00Z">
        <w:r>
          <w:t xml:space="preserve">Powyżej widać kawałek kodu pokazujący, co się dzieje po stronie javascriptu, kiedy otrzymuje informację o niekompletnych danych. </w:t>
        </w:r>
        <w:r w:rsidR="00E870F2">
          <w:t>Wyświetlane jest okno z zapytaniem czy użytkownik chce jest uzupe</w:t>
        </w:r>
      </w:ins>
      <w:ins w:id="15501" w:author="Okot" w:date="2020-04-14T08:53:00Z">
        <w:r w:rsidR="00E870F2">
          <w:t>łnić i w zależności od jego odpowiedzi, następnie uruchamiane jest okno modalne z odpowiednim komentarzem lub komunikat błędu.</w:t>
        </w:r>
      </w:ins>
    </w:p>
    <w:p w14:paraId="45C75383" w14:textId="0EAF1BCE" w:rsidR="00E870F2" w:rsidRDefault="00E870F2">
      <w:pPr>
        <w:rPr>
          <w:ins w:id="15502" w:author="Okot" w:date="2020-04-14T09:03:00Z"/>
        </w:rPr>
        <w:pPrChange w:id="15503" w:author="Okot" w:date="2020-04-14T08:53:00Z">
          <w:pPr>
            <w:pStyle w:val="Nagwek2"/>
          </w:pPr>
        </w:pPrChange>
      </w:pPr>
      <w:ins w:id="15504" w:author="Okot" w:date="2020-04-14T08:55:00Z">
        <w:r>
          <w:t xml:space="preserve">Poniżej przedstawiono treść metody </w:t>
        </w:r>
        <w:r>
          <w:rPr>
            <w:i/>
          </w:rPr>
          <w:t>calculateUserRequisition</w:t>
        </w:r>
        <w:r>
          <w:t xml:space="preserve">. Zgodnie z tym, co napisano w rozdziale drugim stosowane są oddzielne wzory dla kobiet i mężczyzn. </w:t>
        </w:r>
      </w:ins>
    </w:p>
    <w:p w14:paraId="5EAECA55" w14:textId="77777777" w:rsidR="001259A2" w:rsidRDefault="001259A2">
      <w:pPr>
        <w:ind w:firstLine="0"/>
        <w:rPr>
          <w:ins w:id="15505" w:author="Okot" w:date="2020-04-14T09:03:00Z"/>
        </w:rPr>
        <w:pPrChange w:id="15506" w:author="Okot" w:date="2020-04-14T09:03:00Z">
          <w:pPr>
            <w:pStyle w:val="Nagwek2"/>
          </w:pPr>
        </w:pPrChange>
      </w:pPr>
    </w:p>
    <w:p w14:paraId="7295103E" w14:textId="34118F03" w:rsidR="001259A2" w:rsidRPr="00E870F2" w:rsidRDefault="001259A2">
      <w:pPr>
        <w:ind w:firstLine="0"/>
        <w:jc w:val="center"/>
        <w:rPr>
          <w:ins w:id="15507" w:author="Okot" w:date="2020-04-14T08:51:00Z"/>
          <w:i/>
          <w:rPrChange w:id="15508" w:author="Okot" w:date="2020-04-14T08:55:00Z">
            <w:rPr>
              <w:ins w:id="15509" w:author="Okot" w:date="2020-04-14T08:51:00Z"/>
            </w:rPr>
          </w:rPrChange>
        </w:rPr>
        <w:pPrChange w:id="15510" w:author="Okot" w:date="2020-04-16T16:03:00Z">
          <w:pPr>
            <w:pStyle w:val="Nagwek2"/>
          </w:pPr>
        </w:pPrChange>
      </w:pPr>
      <w:ins w:id="15511" w:author="Okot" w:date="2020-04-14T09:03:00Z">
        <w:r>
          <w:rPr>
            <w:i/>
            <w:noProof/>
            <w:lang w:eastAsia="pl-PL"/>
          </w:rPr>
          <w:lastRenderedPageBreak/>
          <w:drawing>
            <wp:inline distT="0" distB="0" distL="0" distR="0" wp14:anchorId="20A836DD" wp14:editId="08FA26DE">
              <wp:extent cx="5114233" cy="6400800"/>
              <wp:effectExtent l="190500" t="190500" r="182245" b="19050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lculatemethod.png"/>
                      <pic:cNvPicPr/>
                    </pic:nvPicPr>
                    <pic:blipFill>
                      <a:blip r:embed="rId161">
                        <a:extLst>
                          <a:ext uri="{28A0092B-C50C-407E-A947-70E740481C1C}">
                            <a14:useLocalDpi xmlns:a14="http://schemas.microsoft.com/office/drawing/2010/main" val="0"/>
                          </a:ext>
                        </a:extLst>
                      </a:blip>
                      <a:stretch>
                        <a:fillRect/>
                      </a:stretch>
                    </pic:blipFill>
                    <pic:spPr>
                      <a:xfrm>
                        <a:off x="0" y="0"/>
                        <a:ext cx="5114233" cy="6400800"/>
                      </a:xfrm>
                      <a:prstGeom prst="rect">
                        <a:avLst/>
                      </a:prstGeom>
                      <a:ln>
                        <a:noFill/>
                      </a:ln>
                      <a:effectLst>
                        <a:outerShdw blurRad="190500" algn="tl" rotWithShape="0">
                          <a:srgbClr val="000000">
                            <a:alpha val="70000"/>
                          </a:srgbClr>
                        </a:outerShdw>
                      </a:effectLst>
                    </pic:spPr>
                  </pic:pic>
                </a:graphicData>
              </a:graphic>
            </wp:inline>
          </w:drawing>
        </w:r>
      </w:ins>
    </w:p>
    <w:p w14:paraId="5C6A9CA4" w14:textId="77777777" w:rsidR="001259A2" w:rsidRDefault="001259A2">
      <w:pPr>
        <w:ind w:firstLine="0"/>
        <w:jc w:val="center"/>
        <w:rPr>
          <w:ins w:id="15512" w:author="Okot" w:date="2020-04-14T09:04:00Z"/>
        </w:rPr>
        <w:pPrChange w:id="15513" w:author="Okot" w:date="2020-04-14T09:04:00Z">
          <w:pPr>
            <w:pStyle w:val="Nagwek2"/>
          </w:pPr>
        </w:pPrChange>
      </w:pPr>
    </w:p>
    <w:p w14:paraId="682D6957" w14:textId="6208E442" w:rsidR="00AA79B3" w:rsidRDefault="001259A2">
      <w:pPr>
        <w:ind w:firstLine="0"/>
        <w:jc w:val="center"/>
        <w:rPr>
          <w:ins w:id="15514" w:author="Okot" w:date="2020-04-14T09:04:00Z"/>
        </w:rPr>
        <w:pPrChange w:id="15515" w:author="Okot" w:date="2020-04-14T09:04:00Z">
          <w:pPr>
            <w:pStyle w:val="Nagwek2"/>
          </w:pPr>
        </w:pPrChange>
      </w:pPr>
      <w:ins w:id="15516" w:author="Okot" w:date="2020-04-14T09:04:00Z">
        <w:r>
          <w:t>Rys. 5.8</w:t>
        </w:r>
        <w:r w:rsidR="00F516F9">
          <w:t>4</w:t>
        </w:r>
        <w:r>
          <w:t xml:space="preserve">. </w:t>
        </w:r>
      </w:ins>
      <w:ins w:id="15517" w:author="Okot" w:date="2020-04-14T09:07:00Z">
        <w:r>
          <w:t>Implementacja</w:t>
        </w:r>
      </w:ins>
      <w:ins w:id="15518" w:author="Okot" w:date="2020-04-14T09:04:00Z">
        <w:r>
          <w:t xml:space="preserve"> wzorów do obliczeń zapotrzebowania energetycznego człowieka.</w:t>
        </w:r>
      </w:ins>
    </w:p>
    <w:p w14:paraId="0108208A" w14:textId="77777777" w:rsidR="001259A2" w:rsidRDefault="001259A2">
      <w:pPr>
        <w:ind w:firstLine="0"/>
        <w:jc w:val="center"/>
        <w:rPr>
          <w:ins w:id="15519" w:author="Okot" w:date="2020-04-14T09:04:00Z"/>
        </w:rPr>
        <w:pPrChange w:id="15520" w:author="Okot" w:date="2020-04-14T09:04:00Z">
          <w:pPr>
            <w:pStyle w:val="Nagwek2"/>
          </w:pPr>
        </w:pPrChange>
      </w:pPr>
    </w:p>
    <w:p w14:paraId="2FD50342" w14:textId="3DB2918C" w:rsidR="001259A2" w:rsidRDefault="001259A2">
      <w:pPr>
        <w:rPr>
          <w:ins w:id="15521" w:author="Okot" w:date="2020-04-14T09:08:00Z"/>
        </w:rPr>
        <w:pPrChange w:id="15522" w:author="Okot" w:date="2020-04-14T09:04:00Z">
          <w:pPr>
            <w:pStyle w:val="Nagwek2"/>
          </w:pPr>
        </w:pPrChange>
      </w:pPr>
      <w:ins w:id="15523" w:author="Okot" w:date="2020-04-14T09:04:00Z">
        <w:r>
          <w:t xml:space="preserve">Po zobaczeniu wyniku </w:t>
        </w:r>
      </w:ins>
      <w:ins w:id="15524" w:author="Okot" w:date="2020-04-14T09:07:00Z">
        <w:r>
          <w:t>obliczeń, u</w:t>
        </w:r>
      </w:ins>
      <w:ins w:id="15525" w:author="Okot" w:date="2020-04-14T09:08:00Z">
        <w:r>
          <w:t>żytkownik może zadecydować czy go akceptuje, czy chce go zmienić, chcąc osiągnąć szybsze/wolniejsze rezultaty.</w:t>
        </w:r>
      </w:ins>
    </w:p>
    <w:p w14:paraId="06866EBF" w14:textId="77777777" w:rsidR="001259A2" w:rsidRDefault="001259A2">
      <w:pPr>
        <w:ind w:firstLine="0"/>
        <w:rPr>
          <w:ins w:id="15526" w:author="Okot" w:date="2020-04-14T09:08:00Z"/>
        </w:rPr>
        <w:pPrChange w:id="15527" w:author="Okot" w:date="2020-04-14T09:08:00Z">
          <w:pPr>
            <w:pStyle w:val="Nagwek2"/>
          </w:pPr>
        </w:pPrChange>
      </w:pPr>
    </w:p>
    <w:p w14:paraId="6E53426B" w14:textId="7AD43BA5" w:rsidR="001259A2" w:rsidRPr="001259A2" w:rsidRDefault="001259A2">
      <w:pPr>
        <w:ind w:firstLine="0"/>
        <w:jc w:val="center"/>
        <w:pPrChange w:id="15528" w:author="Okot" w:date="2020-04-14T09:11:00Z">
          <w:pPr>
            <w:pStyle w:val="Nagwek2"/>
          </w:pPr>
        </w:pPrChange>
      </w:pPr>
      <w:ins w:id="15529" w:author="Okot" w:date="2020-04-14T09:11:00Z">
        <w:r>
          <w:rPr>
            <w:noProof/>
            <w:lang w:eastAsia="pl-PL"/>
          </w:rPr>
          <w:lastRenderedPageBreak/>
          <w:drawing>
            <wp:inline distT="0" distB="0" distL="0" distR="0" wp14:anchorId="3B01288B" wp14:editId="321EA17D">
              <wp:extent cx="4622400" cy="2696400"/>
              <wp:effectExtent l="190500" t="190500" r="197485" b="19939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ModalZapotrzebowanie.png"/>
                      <pic:cNvPicPr/>
                    </pic:nvPicPr>
                    <pic:blipFill>
                      <a:blip r:embed="rId162">
                        <a:extLst>
                          <a:ext uri="{28A0092B-C50C-407E-A947-70E740481C1C}">
                            <a14:useLocalDpi xmlns:a14="http://schemas.microsoft.com/office/drawing/2010/main" val="0"/>
                          </a:ext>
                        </a:extLst>
                      </a:blip>
                      <a:stretch>
                        <a:fillRect/>
                      </a:stretch>
                    </pic:blipFill>
                    <pic:spPr>
                      <a:xfrm>
                        <a:off x="0" y="0"/>
                        <a:ext cx="4622400" cy="2696400"/>
                      </a:xfrm>
                      <a:prstGeom prst="rect">
                        <a:avLst/>
                      </a:prstGeom>
                      <a:ln>
                        <a:noFill/>
                      </a:ln>
                      <a:effectLst>
                        <a:outerShdw blurRad="190500" algn="tl" rotWithShape="0">
                          <a:srgbClr val="000000">
                            <a:alpha val="70000"/>
                          </a:srgbClr>
                        </a:outerShdw>
                      </a:effectLst>
                    </pic:spPr>
                  </pic:pic>
                </a:graphicData>
              </a:graphic>
            </wp:inline>
          </w:drawing>
        </w:r>
      </w:ins>
    </w:p>
    <w:p w14:paraId="75D28775" w14:textId="77777777" w:rsidR="001259A2" w:rsidRDefault="001259A2">
      <w:pPr>
        <w:ind w:firstLine="0"/>
        <w:jc w:val="center"/>
        <w:rPr>
          <w:ins w:id="15530" w:author="Okot" w:date="2020-04-14T09:12:00Z"/>
        </w:rPr>
        <w:pPrChange w:id="15531" w:author="Okot" w:date="2020-04-14T09:12:00Z">
          <w:pPr>
            <w:pStyle w:val="Nagwek2"/>
          </w:pPr>
        </w:pPrChange>
      </w:pPr>
      <w:bookmarkStart w:id="15532" w:name="_Toc35941986"/>
    </w:p>
    <w:p w14:paraId="3B9F9289" w14:textId="13A74C6F" w:rsidR="001259A2" w:rsidRDefault="001259A2">
      <w:pPr>
        <w:ind w:firstLine="0"/>
        <w:jc w:val="center"/>
        <w:rPr>
          <w:ins w:id="15533" w:author="Okot" w:date="2020-04-14T09:12:00Z"/>
        </w:rPr>
        <w:pPrChange w:id="15534" w:author="Okot" w:date="2020-04-14T09:12:00Z">
          <w:pPr>
            <w:pStyle w:val="Nagwek2"/>
          </w:pPr>
        </w:pPrChange>
      </w:pPr>
      <w:ins w:id="15535" w:author="Okot" w:date="2020-04-14T09:12:00Z">
        <w:r>
          <w:t>Rys. 5.8</w:t>
        </w:r>
        <w:r w:rsidR="00F516F9">
          <w:t>5</w:t>
        </w:r>
        <w:r>
          <w:t>. Okno, które widzi</w:t>
        </w:r>
        <w:r w:rsidR="004B55D1">
          <w:t xml:space="preserve"> użytkownik po tym jak aplikacja</w:t>
        </w:r>
        <w:r>
          <w:t xml:space="preserve"> obliczy jego zapotrzebowanie.</w:t>
        </w:r>
      </w:ins>
    </w:p>
    <w:p w14:paraId="025D18D4" w14:textId="77777777" w:rsidR="001259A2" w:rsidRDefault="001259A2">
      <w:pPr>
        <w:ind w:firstLine="0"/>
        <w:jc w:val="center"/>
        <w:rPr>
          <w:ins w:id="15536" w:author="Okot" w:date="2020-04-14T09:12:00Z"/>
        </w:rPr>
        <w:pPrChange w:id="15537" w:author="Okot" w:date="2020-04-14T09:12:00Z">
          <w:pPr>
            <w:pStyle w:val="Nagwek2"/>
          </w:pPr>
        </w:pPrChange>
      </w:pPr>
    </w:p>
    <w:p w14:paraId="12152162" w14:textId="5582E8CC" w:rsidR="001259A2" w:rsidRDefault="009F796B">
      <w:pPr>
        <w:rPr>
          <w:ins w:id="15538" w:author="Okot" w:date="2020-04-14T09:15:00Z"/>
        </w:rPr>
        <w:pPrChange w:id="15539" w:author="Okot" w:date="2020-04-14T09:12:00Z">
          <w:pPr>
            <w:pStyle w:val="Nagwek2"/>
          </w:pPr>
        </w:pPrChange>
      </w:pPr>
      <w:ins w:id="15540" w:author="Okot" w:date="2020-04-14T09:13:00Z">
        <w:r>
          <w:t xml:space="preserve">Skorzystanie z opcji „Zaakceptuj” </w:t>
        </w:r>
      </w:ins>
      <w:ins w:id="15541" w:author="Okot" w:date="2020-04-14T09:14:00Z">
        <w:r>
          <w:t xml:space="preserve">spowoduje zapisanie docelowej kaloryczności w bazie danych, w tabeli </w:t>
        </w:r>
        <w:r>
          <w:rPr>
            <w:i/>
          </w:rPr>
          <w:t>UserRequisition</w:t>
        </w:r>
      </w:ins>
      <w:ins w:id="15542" w:author="Okot" w:date="2020-04-14T09:15:00Z">
        <w:r>
          <w:t>. Natomiast „Zmodyfikuj” przekieruje użytkownika do kolejnego formularza.</w:t>
        </w:r>
      </w:ins>
    </w:p>
    <w:p w14:paraId="3AFEA168" w14:textId="77777777" w:rsidR="009F796B" w:rsidRDefault="009F796B">
      <w:pPr>
        <w:ind w:firstLine="0"/>
        <w:rPr>
          <w:ins w:id="15543" w:author="Okot" w:date="2020-04-14T09:15:00Z"/>
        </w:rPr>
        <w:pPrChange w:id="15544" w:author="Okot" w:date="2020-04-14T09:15:00Z">
          <w:pPr>
            <w:pStyle w:val="Nagwek2"/>
          </w:pPr>
        </w:pPrChange>
      </w:pPr>
    </w:p>
    <w:p w14:paraId="1A29C808" w14:textId="16C08DB1" w:rsidR="009F796B" w:rsidRPr="009F796B" w:rsidRDefault="009F796B">
      <w:pPr>
        <w:ind w:firstLine="0"/>
        <w:jc w:val="center"/>
        <w:rPr>
          <w:ins w:id="15545" w:author="Okot" w:date="2020-04-14T09:13:00Z"/>
          <w:rPrChange w:id="15546" w:author="Okot" w:date="2020-04-14T09:14:00Z">
            <w:rPr>
              <w:ins w:id="15547" w:author="Okot" w:date="2020-04-14T09:13:00Z"/>
            </w:rPr>
          </w:rPrChange>
        </w:rPr>
        <w:pPrChange w:id="15548" w:author="Okot" w:date="2020-04-14T09:16:00Z">
          <w:pPr>
            <w:pStyle w:val="Nagwek2"/>
          </w:pPr>
        </w:pPrChange>
      </w:pPr>
      <w:ins w:id="15549" w:author="Okot" w:date="2020-04-14T09:16:00Z">
        <w:r>
          <w:rPr>
            <w:noProof/>
            <w:lang w:eastAsia="pl-PL"/>
          </w:rPr>
          <w:drawing>
            <wp:inline distT="0" distB="0" distL="0" distR="0" wp14:anchorId="740873F9" wp14:editId="7E54554F">
              <wp:extent cx="4305600" cy="2703600"/>
              <wp:effectExtent l="190500" t="190500" r="190500" b="192405"/>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modifyKCal.png"/>
                      <pic:cNvPicPr/>
                    </pic:nvPicPr>
                    <pic:blipFill>
                      <a:blip r:embed="rId163">
                        <a:extLst>
                          <a:ext uri="{28A0092B-C50C-407E-A947-70E740481C1C}">
                            <a14:useLocalDpi xmlns:a14="http://schemas.microsoft.com/office/drawing/2010/main" val="0"/>
                          </a:ext>
                        </a:extLst>
                      </a:blip>
                      <a:stretch>
                        <a:fillRect/>
                      </a:stretch>
                    </pic:blipFill>
                    <pic:spPr>
                      <a:xfrm>
                        <a:off x="0" y="0"/>
                        <a:ext cx="4305600" cy="2703600"/>
                      </a:xfrm>
                      <a:prstGeom prst="rect">
                        <a:avLst/>
                      </a:prstGeom>
                      <a:ln>
                        <a:noFill/>
                      </a:ln>
                      <a:effectLst>
                        <a:outerShdw blurRad="190500" algn="tl" rotWithShape="0">
                          <a:srgbClr val="000000">
                            <a:alpha val="70000"/>
                          </a:srgbClr>
                        </a:outerShdw>
                      </a:effectLst>
                    </pic:spPr>
                  </pic:pic>
                </a:graphicData>
              </a:graphic>
            </wp:inline>
          </w:drawing>
        </w:r>
      </w:ins>
    </w:p>
    <w:p w14:paraId="0136E8E0" w14:textId="77777777" w:rsidR="006A1A09" w:rsidRDefault="006A1A09">
      <w:pPr>
        <w:ind w:firstLine="0"/>
        <w:jc w:val="center"/>
        <w:rPr>
          <w:ins w:id="15550" w:author="Okot" w:date="2020-04-17T14:29:00Z"/>
        </w:rPr>
        <w:pPrChange w:id="15551" w:author="Okot" w:date="2020-04-14T09:17:00Z">
          <w:pPr>
            <w:pStyle w:val="Nagwek2"/>
          </w:pPr>
        </w:pPrChange>
      </w:pPr>
    </w:p>
    <w:p w14:paraId="4FAE5B0E" w14:textId="359C784C" w:rsidR="001259A2" w:rsidRDefault="009F796B">
      <w:pPr>
        <w:ind w:firstLine="0"/>
        <w:jc w:val="center"/>
        <w:rPr>
          <w:ins w:id="15552" w:author="Okot" w:date="2020-04-14T09:17:00Z"/>
        </w:rPr>
        <w:pPrChange w:id="15553" w:author="Okot" w:date="2020-04-14T09:17:00Z">
          <w:pPr>
            <w:pStyle w:val="Nagwek2"/>
          </w:pPr>
        </w:pPrChange>
      </w:pPr>
      <w:ins w:id="15554" w:author="Okot" w:date="2020-04-14T09:16:00Z">
        <w:r>
          <w:t>Rys. 5.8</w:t>
        </w:r>
        <w:r w:rsidR="00F516F9">
          <w:t>6</w:t>
        </w:r>
        <w:r>
          <w:t xml:space="preserve">. </w:t>
        </w:r>
      </w:ins>
      <w:ins w:id="15555" w:author="Okot" w:date="2020-04-14T09:17:00Z">
        <w:r>
          <w:t>Formularz, w którym użytkownik proponuje własną docelową kaloryczność.</w:t>
        </w:r>
      </w:ins>
    </w:p>
    <w:p w14:paraId="1905E302" w14:textId="77777777" w:rsidR="009F796B" w:rsidRDefault="009F796B">
      <w:pPr>
        <w:ind w:firstLine="0"/>
        <w:jc w:val="center"/>
        <w:rPr>
          <w:ins w:id="15556" w:author="Okot" w:date="2020-04-14T09:17:00Z"/>
        </w:rPr>
        <w:pPrChange w:id="15557" w:author="Okot" w:date="2020-04-14T09:17:00Z">
          <w:pPr>
            <w:pStyle w:val="Nagwek2"/>
          </w:pPr>
        </w:pPrChange>
      </w:pPr>
    </w:p>
    <w:p w14:paraId="39B8C3E8" w14:textId="22D57455" w:rsidR="009F796B" w:rsidRDefault="009F796B">
      <w:pPr>
        <w:rPr>
          <w:ins w:id="15558" w:author="Okot" w:date="2020-04-14T09:22:00Z"/>
        </w:rPr>
        <w:pPrChange w:id="15559" w:author="Okot" w:date="2020-04-14T09:17:00Z">
          <w:pPr>
            <w:pStyle w:val="Nagwek2"/>
          </w:pPr>
        </w:pPrChange>
      </w:pPr>
      <w:ins w:id="15560" w:author="Okot" w:date="2020-04-14T09:17:00Z">
        <w:r>
          <w:lastRenderedPageBreak/>
          <w:t xml:space="preserve">Kliknięcie przycisku „Zapisz” </w:t>
        </w:r>
      </w:ins>
      <w:ins w:id="15561" w:author="Okot" w:date="2020-04-14T09:18:00Z">
        <w:r>
          <w:t xml:space="preserve">wywoła metodę </w:t>
        </w:r>
      </w:ins>
      <w:ins w:id="15562" w:author="Okot" w:date="2020-04-14T09:22:00Z">
        <w:r>
          <w:rPr>
            <w:i/>
          </w:rPr>
          <w:t>modifyRequisition</w:t>
        </w:r>
        <w:r>
          <w:t>, która przed przekazaniem danych do interfejsu, sprawdza ich poprawność.</w:t>
        </w:r>
      </w:ins>
    </w:p>
    <w:p w14:paraId="71DC94BA" w14:textId="77777777" w:rsidR="009F796B" w:rsidRDefault="009F796B">
      <w:pPr>
        <w:ind w:firstLine="0"/>
        <w:rPr>
          <w:ins w:id="15563" w:author="Okot" w:date="2020-04-14T09:23:00Z"/>
        </w:rPr>
        <w:pPrChange w:id="15564" w:author="Okot" w:date="2020-04-14T09:23:00Z">
          <w:pPr>
            <w:pStyle w:val="Nagwek2"/>
          </w:pPr>
        </w:pPrChange>
      </w:pPr>
    </w:p>
    <w:p w14:paraId="36429816" w14:textId="2564A8BA" w:rsidR="009F796B" w:rsidRDefault="009F796B">
      <w:pPr>
        <w:ind w:firstLine="0"/>
        <w:jc w:val="center"/>
        <w:rPr>
          <w:ins w:id="15565" w:author="Okot" w:date="2020-04-14T09:23:00Z"/>
        </w:rPr>
        <w:pPrChange w:id="15566" w:author="Okot" w:date="2020-04-14T09:31:00Z">
          <w:pPr>
            <w:pStyle w:val="Nagwek2"/>
          </w:pPr>
        </w:pPrChange>
      </w:pPr>
      <w:ins w:id="15567" w:author="Okot" w:date="2020-04-14T09:23:00Z">
        <w:r>
          <w:rPr>
            <w:noProof/>
            <w:lang w:eastAsia="pl-PL"/>
          </w:rPr>
          <w:drawing>
            <wp:inline distT="0" distB="0" distL="0" distR="0" wp14:anchorId="21A9C010" wp14:editId="1BAC3FDB">
              <wp:extent cx="4896000" cy="3272400"/>
              <wp:effectExtent l="190500" t="190500" r="190500" b="194945"/>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ifyRequisitionFromController.png"/>
                      <pic:cNvPicPr/>
                    </pic:nvPicPr>
                    <pic:blipFill>
                      <a:blip r:embed="rId164">
                        <a:extLst>
                          <a:ext uri="{28A0092B-C50C-407E-A947-70E740481C1C}">
                            <a14:useLocalDpi xmlns:a14="http://schemas.microsoft.com/office/drawing/2010/main" val="0"/>
                          </a:ext>
                        </a:extLst>
                      </a:blip>
                      <a:stretch>
                        <a:fillRect/>
                      </a:stretch>
                    </pic:blipFill>
                    <pic:spPr>
                      <a:xfrm>
                        <a:off x="0" y="0"/>
                        <a:ext cx="4896000" cy="3272400"/>
                      </a:xfrm>
                      <a:prstGeom prst="rect">
                        <a:avLst/>
                      </a:prstGeom>
                      <a:ln>
                        <a:noFill/>
                      </a:ln>
                      <a:effectLst>
                        <a:outerShdw blurRad="190500" algn="tl" rotWithShape="0">
                          <a:srgbClr val="000000">
                            <a:alpha val="70000"/>
                          </a:srgbClr>
                        </a:outerShdw>
                      </a:effectLst>
                    </pic:spPr>
                  </pic:pic>
                </a:graphicData>
              </a:graphic>
            </wp:inline>
          </w:drawing>
        </w:r>
      </w:ins>
    </w:p>
    <w:p w14:paraId="33D148DA" w14:textId="2F781971" w:rsidR="009F796B" w:rsidRDefault="006C2945">
      <w:pPr>
        <w:ind w:firstLine="0"/>
        <w:jc w:val="center"/>
        <w:rPr>
          <w:ins w:id="15568" w:author="Okot" w:date="2020-04-14T09:23:00Z"/>
        </w:rPr>
        <w:pPrChange w:id="15569" w:author="Okot" w:date="2020-04-14T09:23:00Z">
          <w:pPr>
            <w:pStyle w:val="Nagwek2"/>
          </w:pPr>
        </w:pPrChange>
      </w:pPr>
      <w:ins w:id="15570" w:author="Okot" w:date="2020-04-14T09:23:00Z">
        <w:r>
          <w:t>Rys. 5.8</w:t>
        </w:r>
        <w:r w:rsidR="00F516F9">
          <w:t>7</w:t>
        </w:r>
        <w:r>
          <w:t>. Sprawdzanie poprawności przesłanego formularza.</w:t>
        </w:r>
      </w:ins>
    </w:p>
    <w:p w14:paraId="546343FD" w14:textId="77777777" w:rsidR="006C2945" w:rsidRDefault="006C2945">
      <w:pPr>
        <w:ind w:firstLine="0"/>
        <w:rPr>
          <w:ins w:id="15571" w:author="Okot" w:date="2020-04-14T09:24:00Z"/>
        </w:rPr>
        <w:pPrChange w:id="15572" w:author="Okot" w:date="2020-04-14T09:24:00Z">
          <w:pPr>
            <w:pStyle w:val="Nagwek2"/>
          </w:pPr>
        </w:pPrChange>
      </w:pPr>
    </w:p>
    <w:p w14:paraId="7F341E1E" w14:textId="120CAAC0" w:rsidR="006C2945" w:rsidRDefault="006C2945">
      <w:pPr>
        <w:rPr>
          <w:ins w:id="15573" w:author="Okot" w:date="2020-04-14T09:30:00Z"/>
        </w:rPr>
        <w:pPrChange w:id="15574" w:author="Okot" w:date="2020-04-14T09:24:00Z">
          <w:pPr>
            <w:pStyle w:val="Nagwek2"/>
          </w:pPr>
        </w:pPrChange>
      </w:pPr>
      <w:ins w:id="15575" w:author="Okot" w:date="2020-04-14T09:24:00Z">
        <w:r>
          <w:t xml:space="preserve">Jeśli dane są poprawne zostanie uruchomione metoda </w:t>
        </w:r>
        <w:r>
          <w:rPr>
            <w:i/>
          </w:rPr>
          <w:t>modifyUserRequisition</w:t>
        </w:r>
        <w:r>
          <w:t>, która po poprawnym wykonaniu zapisze dane w bazie danych i przekieruje u</w:t>
        </w:r>
      </w:ins>
      <w:ins w:id="15576" w:author="Okot" w:date="2020-04-14T09:25:00Z">
        <w:r>
          <w:t>żytkownika na stronę z danymi, a jeśli nie będzie w stanie się poprawnie wykonać zwróci komunikat błędu.</w:t>
        </w:r>
      </w:ins>
    </w:p>
    <w:p w14:paraId="1BC62818" w14:textId="77777777" w:rsidR="005F33FC" w:rsidRDefault="005F33FC">
      <w:pPr>
        <w:ind w:firstLine="0"/>
        <w:rPr>
          <w:ins w:id="15577" w:author="Okot" w:date="2020-04-14T09:30:00Z"/>
        </w:rPr>
        <w:pPrChange w:id="15578" w:author="Okot" w:date="2020-04-14T09:30:00Z">
          <w:pPr>
            <w:pStyle w:val="Nagwek2"/>
          </w:pPr>
        </w:pPrChange>
      </w:pPr>
    </w:p>
    <w:p w14:paraId="1BFCDE03" w14:textId="315641CF" w:rsidR="005F33FC" w:rsidRDefault="005F33FC">
      <w:pPr>
        <w:ind w:firstLine="0"/>
        <w:jc w:val="center"/>
        <w:rPr>
          <w:ins w:id="15579" w:author="Okot" w:date="2020-04-14T09:25:00Z"/>
        </w:rPr>
        <w:pPrChange w:id="15580" w:author="Okot" w:date="2020-04-14T09:31:00Z">
          <w:pPr>
            <w:pStyle w:val="Nagwek2"/>
          </w:pPr>
        </w:pPrChange>
      </w:pPr>
      <w:ins w:id="15581" w:author="Okot" w:date="2020-04-14T09:31:00Z">
        <w:r>
          <w:rPr>
            <w:noProof/>
            <w:lang w:eastAsia="pl-PL"/>
          </w:rPr>
          <w:drawing>
            <wp:inline distT="0" distB="0" distL="0" distR="0" wp14:anchorId="55277B23" wp14:editId="7DA77123">
              <wp:extent cx="5400000" cy="1994400"/>
              <wp:effectExtent l="190500" t="190500" r="182245" b="19685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ifyUser RequisitiohnWłaściw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400000" cy="1994400"/>
                      </a:xfrm>
                      <a:prstGeom prst="rect">
                        <a:avLst/>
                      </a:prstGeom>
                      <a:ln>
                        <a:noFill/>
                      </a:ln>
                      <a:effectLst>
                        <a:outerShdw blurRad="190500" algn="tl" rotWithShape="0">
                          <a:srgbClr val="000000">
                            <a:alpha val="70000"/>
                          </a:srgbClr>
                        </a:outerShdw>
                      </a:effectLst>
                    </pic:spPr>
                  </pic:pic>
                </a:graphicData>
              </a:graphic>
            </wp:inline>
          </w:drawing>
        </w:r>
      </w:ins>
    </w:p>
    <w:p w14:paraId="14358280" w14:textId="78209D9C" w:rsidR="006C2945" w:rsidRDefault="005F33FC">
      <w:pPr>
        <w:ind w:firstLine="0"/>
        <w:jc w:val="center"/>
        <w:rPr>
          <w:ins w:id="15582" w:author="Okot" w:date="2020-04-14T14:03:00Z"/>
        </w:rPr>
        <w:pPrChange w:id="15583" w:author="Okot" w:date="2020-04-14T09:32:00Z">
          <w:pPr>
            <w:pStyle w:val="Nagwek2"/>
          </w:pPr>
        </w:pPrChange>
      </w:pPr>
      <w:ins w:id="15584" w:author="Okot" w:date="2020-04-14T09:31:00Z">
        <w:r>
          <w:t>Rys. 5.8</w:t>
        </w:r>
      </w:ins>
      <w:ins w:id="15585" w:author="Okot" w:date="2020-04-14T14:27:00Z">
        <w:r w:rsidR="00F516F9">
          <w:t>8</w:t>
        </w:r>
      </w:ins>
      <w:ins w:id="15586" w:author="Okot" w:date="2020-04-14T09:31:00Z">
        <w:r>
          <w:t>. Modyfikowanie wyliczonego zapotrzebowania przez u</w:t>
        </w:r>
      </w:ins>
      <w:ins w:id="15587" w:author="Okot" w:date="2020-04-14T09:32:00Z">
        <w:r>
          <w:t>żytkownika.</w:t>
        </w:r>
      </w:ins>
    </w:p>
    <w:p w14:paraId="0124455D" w14:textId="164B5439" w:rsidR="00C95852" w:rsidRDefault="00C95852">
      <w:pPr>
        <w:rPr>
          <w:ins w:id="15588" w:author="Okot" w:date="2020-04-14T14:05:00Z"/>
        </w:rPr>
        <w:pPrChange w:id="15589" w:author="Okot" w:date="2020-04-14T14:04:00Z">
          <w:pPr>
            <w:pStyle w:val="Nagwek2"/>
          </w:pPr>
        </w:pPrChange>
      </w:pPr>
      <w:ins w:id="15590" w:author="Okot" w:date="2020-04-14T14:04:00Z">
        <w:r>
          <w:lastRenderedPageBreak/>
          <w:t>Zgodnie z tym, co napisano w rozdziale 2</w:t>
        </w:r>
      </w:ins>
      <w:ins w:id="15591" w:author="Okot" w:date="2020-04-14T14:27:00Z">
        <w:r w:rsidR="00F516F9">
          <w:t>.</w:t>
        </w:r>
      </w:ins>
      <w:ins w:id="15592" w:author="Okot" w:date="2020-04-14T14:04:00Z">
        <w:r>
          <w:t xml:space="preserve"> metoda </w:t>
        </w:r>
        <w:r>
          <w:rPr>
            <w:i/>
          </w:rPr>
          <w:t xml:space="preserve">modifyUserRequisition </w:t>
        </w:r>
        <w:r>
          <w:t>przed zapisaniem sugestii użytkownika sprawdza czy zaproponowana przez niego kaloryczno</w:t>
        </w:r>
      </w:ins>
      <w:ins w:id="15593" w:author="Okot" w:date="2020-04-14T14:05:00Z">
        <w:r>
          <w:t>ść nie jest niższa niż jego podstawowa przemiana materii oraz czy pozwoli realizować wybrany przez niego cel. Jeśli nie – zostanie zwrócona stosowna informacja.</w:t>
        </w:r>
      </w:ins>
    </w:p>
    <w:p w14:paraId="0D781D50" w14:textId="77777777" w:rsidR="00C95852" w:rsidRPr="00C95852" w:rsidRDefault="00C95852">
      <w:pPr>
        <w:rPr>
          <w:ins w:id="15594" w:author="Okot" w:date="2020-04-14T09:12:00Z"/>
          <w:rPrChange w:id="15595" w:author="Okot" w:date="2020-04-14T14:04:00Z">
            <w:rPr>
              <w:ins w:id="15596" w:author="Okot" w:date="2020-04-14T09:12:00Z"/>
            </w:rPr>
          </w:rPrChange>
        </w:rPr>
        <w:pPrChange w:id="15597" w:author="Okot" w:date="2020-04-14T14:04:00Z">
          <w:pPr>
            <w:pStyle w:val="Nagwek2"/>
          </w:pPr>
        </w:pPrChange>
      </w:pPr>
    </w:p>
    <w:p w14:paraId="7265315F" w14:textId="4781A764" w:rsidR="00573E70" w:rsidRDefault="00262253">
      <w:pPr>
        <w:pStyle w:val="Nagwek2"/>
        <w:rPr>
          <w:ins w:id="15598" w:author="Okot" w:date="2020-03-31T13:48:00Z"/>
        </w:rPr>
      </w:pPr>
      <w:ins w:id="15599" w:author="Okot" w:date="2019-11-19T20:58:00Z">
        <w:r w:rsidRPr="004B7613">
          <w:t>5</w:t>
        </w:r>
      </w:ins>
      <w:del w:id="15600" w:author="Okot" w:date="2019-11-19T20:58:00Z">
        <w:r w:rsidR="0003742D" w:rsidRPr="004B7613" w:rsidDel="00262253">
          <w:delText>4</w:delText>
        </w:r>
      </w:del>
      <w:r w:rsidR="0003742D" w:rsidRPr="004B7613">
        <w:t>.</w:t>
      </w:r>
      <w:ins w:id="15601" w:author="Okot" w:date="2019-11-19T20:58:00Z">
        <w:r w:rsidRPr="004B7613">
          <w:t>4</w:t>
        </w:r>
      </w:ins>
      <w:del w:id="15602" w:author="Okot" w:date="2019-11-19T20:58:00Z">
        <w:r w:rsidR="0003742D" w:rsidRPr="004B7613" w:rsidDel="00262253">
          <w:delText>5</w:delText>
        </w:r>
      </w:del>
      <w:r w:rsidR="0003742D" w:rsidRPr="004B7613">
        <w:t>.</w:t>
      </w:r>
      <w:ins w:id="15603" w:author="Okot" w:date="2020-03-31T13:48:00Z">
        <w:r w:rsidR="00070C52">
          <w:t>6</w:t>
        </w:r>
      </w:ins>
      <w:del w:id="15604" w:author="Okot" w:date="2020-03-31T13:48:00Z">
        <w:r w:rsidR="0003742D" w:rsidRPr="004B7613" w:rsidDel="00070C52">
          <w:delText>5</w:delText>
        </w:r>
      </w:del>
      <w:r w:rsidR="0003742D" w:rsidRPr="004B7613">
        <w:t>.</w:t>
      </w:r>
      <w:r w:rsidR="00573E70" w:rsidRPr="004B7613">
        <w:t xml:space="preserve"> Testy</w:t>
      </w:r>
      <w:bookmarkEnd w:id="15532"/>
    </w:p>
    <w:p w14:paraId="7A887243" w14:textId="77777777" w:rsidR="00070C52" w:rsidRDefault="00070C52" w:rsidP="00C86519"/>
    <w:p w14:paraId="58A18E97" w14:textId="77777777" w:rsidR="00867A32" w:rsidRDefault="00C86519" w:rsidP="004E36C0">
      <w:ins w:id="15605" w:author="Okot" w:date="2020-02-05T16:18:00Z">
        <w:r>
          <w:t>Po skończonej implementacji wykonano zaprojektowane wcześniej testy. Rezultaty zostaną opisane w dalszej cz</w:t>
        </w:r>
      </w:ins>
      <w:ins w:id="15606" w:author="Okot" w:date="2020-02-05T16:19:00Z">
        <w:r>
          <w:t>ęści tego punktu.</w:t>
        </w:r>
      </w:ins>
    </w:p>
    <w:p w14:paraId="135A6A65" w14:textId="727F3FE6" w:rsidR="004E36C0" w:rsidRPr="00044E36" w:rsidRDefault="004E36C0" w:rsidP="004E36C0">
      <w:pPr>
        <w:rPr>
          <w:ins w:id="15607" w:author="Okot" w:date="2020-03-31T13:48:00Z"/>
        </w:rPr>
      </w:pPr>
    </w:p>
    <w:p w14:paraId="1EB69A41" w14:textId="40E9AE8D" w:rsidR="00070C52" w:rsidRDefault="00070C52" w:rsidP="00070C52">
      <w:pPr>
        <w:pStyle w:val="Nagwek2"/>
      </w:pPr>
      <w:ins w:id="15608" w:author="Okot" w:date="2020-03-31T13:48:00Z">
        <w:r>
          <w:t xml:space="preserve">5.4.6.1. </w:t>
        </w:r>
      </w:ins>
      <w:ins w:id="15609" w:author="Okot" w:date="2020-03-31T13:49:00Z">
        <w:r>
          <w:t>T</w:t>
        </w:r>
      </w:ins>
      <w:ins w:id="15610" w:author="Okot" w:date="2020-03-31T13:48:00Z">
        <w:r>
          <w:t>esty czarnej skrzynki</w:t>
        </w:r>
      </w:ins>
    </w:p>
    <w:p w14:paraId="2F9E37F0" w14:textId="77777777" w:rsidR="0099478E" w:rsidRDefault="0099478E" w:rsidP="0099478E">
      <w:pPr>
        <w:ind w:firstLine="0"/>
      </w:pPr>
    </w:p>
    <w:p w14:paraId="7A817665" w14:textId="304B7C6D" w:rsidR="00C86519" w:rsidRDefault="00C86519" w:rsidP="00C86519">
      <w:pPr>
        <w:rPr>
          <w:ins w:id="15611" w:author="Okot" w:date="2020-02-05T16:16:00Z"/>
        </w:rPr>
      </w:pPr>
      <w:ins w:id="15612" w:author="Okot" w:date="2020-02-05T16:16:00Z">
        <w:r>
          <w:t xml:space="preserve">W ramach testów czarnej skrzynki przeprowadzono testy funkcjonalne </w:t>
        </w:r>
      </w:ins>
      <w:ins w:id="15613" w:author="Okot" w:date="2020-02-05T16:20:00Z">
        <w:r>
          <w:t xml:space="preserve">procesu </w:t>
        </w:r>
      </w:ins>
      <w:r>
        <w:t>wyliczania docelowego dziennego zapotrzebowania kalorycznego użytkownika.</w:t>
      </w:r>
    </w:p>
    <w:p w14:paraId="337DC1D2" w14:textId="77777777" w:rsidR="00C86519" w:rsidRDefault="00C86519" w:rsidP="0099478E">
      <w:pPr>
        <w:ind w:firstLine="0"/>
      </w:pPr>
    </w:p>
    <w:p w14:paraId="054F2E6C" w14:textId="5C274519" w:rsidR="0099478E" w:rsidRDefault="0099478E">
      <w:pPr>
        <w:ind w:firstLine="0"/>
        <w:rPr>
          <w:ins w:id="15614" w:author="Okot" w:date="2020-01-28T17:07:00Z"/>
        </w:rPr>
        <w:pPrChange w:id="15615" w:author="Okot" w:date="2020-01-28T17:07:00Z">
          <w:pPr>
            <w:pStyle w:val="Nagwek2"/>
          </w:pPr>
        </w:pPrChange>
      </w:pPr>
      <w:ins w:id="15616" w:author="Okot" w:date="2020-01-28T17:07:00Z">
        <w:r>
          <w:t>Tabela 5.</w:t>
        </w:r>
      </w:ins>
      <w:r w:rsidR="007D7D36">
        <w:t>24</w:t>
      </w:r>
      <w:ins w:id="15617" w:author="Okot" w:date="2020-01-28T17:07:00Z">
        <w:r>
          <w:t>.</w:t>
        </w:r>
      </w:ins>
    </w:p>
    <w:p w14:paraId="181C0096" w14:textId="2517C81A" w:rsidR="0099478E" w:rsidRDefault="0099478E" w:rsidP="0099478E">
      <w:pPr>
        <w:ind w:firstLine="0"/>
      </w:pPr>
      <w:r>
        <w:t>T</w:t>
      </w:r>
      <w:ins w:id="15618" w:author="Okot" w:date="2020-01-28T17:07:00Z">
        <w:r>
          <w:t>esty dla przypadku użycia PU01</w:t>
        </w:r>
      </w:ins>
      <w:r>
        <w:t>4</w:t>
      </w:r>
      <w:ins w:id="15619" w:author="Okot" w:date="2020-01-28T17:08:00Z">
        <w:r>
          <w:t> (</w:t>
        </w:r>
      </w:ins>
      <w:r>
        <w:t>Żądanie wyliczenia zapotrzebowania</w:t>
      </w:r>
      <w:ins w:id="15620"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Change w:id="15621">
          <w:tblGrid>
            <w:gridCol w:w="1991"/>
            <w:gridCol w:w="2682"/>
            <w:gridCol w:w="1418"/>
            <w:gridCol w:w="1275"/>
            <w:gridCol w:w="1695"/>
          </w:tblGrid>
        </w:tblGridChange>
      </w:tblGrid>
      <w:tr w:rsidR="0099478E" w14:paraId="040582A4" w14:textId="77777777" w:rsidTr="007237D1">
        <w:trPr>
          <w:ins w:id="15622" w:author="Okot" w:date="2020-01-20T19:26:00Z"/>
        </w:trPr>
        <w:tc>
          <w:tcPr>
            <w:tcW w:w="1991" w:type="dxa"/>
          </w:tcPr>
          <w:p w14:paraId="1C8F859F" w14:textId="77777777" w:rsidR="0099478E" w:rsidRPr="00A12070" w:rsidRDefault="0099478E" w:rsidP="007237D1">
            <w:pPr>
              <w:ind w:firstLine="0"/>
              <w:rPr>
                <w:ins w:id="15623" w:author="Okot" w:date="2020-01-20T19:26:00Z"/>
                <w:b/>
              </w:rPr>
            </w:pPr>
            <w:ins w:id="15624" w:author="Okot" w:date="2020-01-28T17:08:00Z">
              <w:r>
                <w:rPr>
                  <w:b/>
                </w:rPr>
                <w:t>PT</w:t>
              </w:r>
            </w:ins>
            <w:ins w:id="15625" w:author="Okot" w:date="2020-01-29T12:01:00Z">
              <w:r>
                <w:rPr>
                  <w:b/>
                </w:rPr>
                <w:t>-CZ-</w:t>
              </w:r>
            </w:ins>
            <w:ins w:id="15626" w:author="Okot" w:date="2020-01-28T17:08:00Z">
              <w:r>
                <w:rPr>
                  <w:b/>
                </w:rPr>
                <w:t>00</w:t>
              </w:r>
            </w:ins>
            <w:r>
              <w:rPr>
                <w:b/>
              </w:rPr>
              <w:t>2</w:t>
            </w:r>
          </w:p>
        </w:tc>
        <w:tc>
          <w:tcPr>
            <w:tcW w:w="7070" w:type="dxa"/>
            <w:gridSpan w:val="4"/>
          </w:tcPr>
          <w:p w14:paraId="4905F143" w14:textId="77777777" w:rsidR="0099478E" w:rsidRPr="00A12070" w:rsidRDefault="0099478E" w:rsidP="007237D1">
            <w:pPr>
              <w:ind w:firstLine="0"/>
              <w:rPr>
                <w:ins w:id="15627" w:author="Okot" w:date="2020-01-20T19:26:00Z"/>
                <w:b/>
                <w:i/>
              </w:rPr>
            </w:pPr>
            <w:ins w:id="15628" w:author="Okot" w:date="2020-01-20T19:26:00Z">
              <w:r>
                <w:rPr>
                  <w:b/>
                  <w:i/>
                </w:rPr>
                <w:t>Żądanie</w:t>
              </w:r>
              <w:r w:rsidRPr="00A12070">
                <w:rPr>
                  <w:b/>
                  <w:i/>
                </w:rPr>
                <w:t xml:space="preserve"> wyliczenia zapotrzebowania</w:t>
              </w:r>
            </w:ins>
          </w:p>
        </w:tc>
      </w:tr>
      <w:tr w:rsidR="0099478E" w14:paraId="1C1360BF" w14:textId="77777777" w:rsidTr="007237D1">
        <w:tc>
          <w:tcPr>
            <w:tcW w:w="1991" w:type="dxa"/>
          </w:tcPr>
          <w:p w14:paraId="62718540" w14:textId="77777777" w:rsidR="0099478E" w:rsidRDefault="0099478E" w:rsidP="007237D1">
            <w:pPr>
              <w:ind w:firstLine="0"/>
              <w:rPr>
                <w:b/>
              </w:rPr>
            </w:pPr>
            <w:r>
              <w:rPr>
                <w:b/>
              </w:rPr>
              <w:t>Metodyka</w:t>
            </w:r>
          </w:p>
        </w:tc>
        <w:tc>
          <w:tcPr>
            <w:tcW w:w="7070" w:type="dxa"/>
            <w:gridSpan w:val="4"/>
          </w:tcPr>
          <w:p w14:paraId="3811C084" w14:textId="77777777" w:rsidR="0099478E" w:rsidRPr="00D424DB" w:rsidRDefault="0099478E" w:rsidP="007237D1">
            <w:pPr>
              <w:ind w:firstLine="0"/>
              <w:rPr>
                <w:b/>
              </w:rPr>
            </w:pPr>
            <w:ins w:id="15629" w:author="Okot" w:date="2020-01-28T17:48:00Z">
              <w:r>
                <w:t>Podczas testu sprawdzane będą wszystkie formularze w aplikacji poprzez wprowadzanie ręcznie danych i intencjonalne wywoływanie komunikatów błędów.</w:t>
              </w:r>
            </w:ins>
          </w:p>
        </w:tc>
      </w:tr>
      <w:tr w:rsidR="0099478E" w14:paraId="771959B9" w14:textId="77777777" w:rsidTr="007237D1">
        <w:tc>
          <w:tcPr>
            <w:tcW w:w="1991" w:type="dxa"/>
          </w:tcPr>
          <w:p w14:paraId="2E733C3B" w14:textId="77777777" w:rsidR="0099478E" w:rsidRDefault="0099478E" w:rsidP="007237D1">
            <w:pPr>
              <w:ind w:firstLine="0"/>
              <w:rPr>
                <w:b/>
              </w:rPr>
            </w:pPr>
            <w:r>
              <w:rPr>
                <w:b/>
              </w:rPr>
              <w:t>Warunki początkowe</w:t>
            </w:r>
          </w:p>
        </w:tc>
        <w:tc>
          <w:tcPr>
            <w:tcW w:w="7070" w:type="dxa"/>
            <w:gridSpan w:val="4"/>
          </w:tcPr>
          <w:p w14:paraId="15DA69CB" w14:textId="77777777" w:rsidR="0099478E" w:rsidRDefault="0099478E" w:rsidP="007237D1">
            <w:pPr>
              <w:ind w:firstLine="0"/>
            </w:pPr>
            <w:r>
              <w:t>Użytkownik zalogowany znajduje się na stronie „Moje dane”</w:t>
            </w:r>
          </w:p>
        </w:tc>
      </w:tr>
      <w:tr w:rsidR="0099478E" w14:paraId="0083E2C8" w14:textId="77777777" w:rsidTr="007237D1">
        <w:trPr>
          <w:ins w:id="15630" w:author="Okot" w:date="2020-01-20T19:26:00Z"/>
        </w:trPr>
        <w:tc>
          <w:tcPr>
            <w:tcW w:w="1991" w:type="dxa"/>
          </w:tcPr>
          <w:p w14:paraId="22940B44" w14:textId="77777777" w:rsidR="0099478E" w:rsidRPr="00A12070" w:rsidRDefault="0099478E" w:rsidP="007237D1">
            <w:pPr>
              <w:ind w:firstLine="0"/>
              <w:rPr>
                <w:ins w:id="15631" w:author="Okot" w:date="2020-01-20T19:26:00Z"/>
                <w:b/>
              </w:rPr>
            </w:pPr>
            <w:ins w:id="15632" w:author="Okot" w:date="2020-01-20T19:26:00Z">
              <w:r w:rsidRPr="00A12070">
                <w:rPr>
                  <w:b/>
                </w:rPr>
                <w:t>Inicjacja</w:t>
              </w:r>
            </w:ins>
          </w:p>
        </w:tc>
        <w:tc>
          <w:tcPr>
            <w:tcW w:w="7070" w:type="dxa"/>
            <w:gridSpan w:val="4"/>
          </w:tcPr>
          <w:p w14:paraId="2480E953" w14:textId="77777777" w:rsidR="0099478E" w:rsidRDefault="0099478E" w:rsidP="007237D1">
            <w:pPr>
              <w:ind w:firstLine="0"/>
              <w:rPr>
                <w:ins w:id="15633" w:author="Okot" w:date="2020-01-20T19:26:00Z"/>
              </w:rPr>
            </w:pPr>
            <w:r>
              <w:t>Naciśnięcie przycisku „Wylicz zapotrzebowanie”.</w:t>
            </w:r>
          </w:p>
        </w:tc>
      </w:tr>
      <w:tr w:rsidR="0099478E" w14:paraId="353A50FA" w14:textId="77777777" w:rsidTr="007237D1">
        <w:trPr>
          <w:ins w:id="15634" w:author="Okot" w:date="2020-01-20T19:26:00Z"/>
        </w:trPr>
        <w:tc>
          <w:tcPr>
            <w:tcW w:w="1991" w:type="dxa"/>
          </w:tcPr>
          <w:p w14:paraId="5E9FCD06" w14:textId="77777777" w:rsidR="0099478E" w:rsidRPr="00A12070" w:rsidRDefault="0099478E" w:rsidP="007237D1">
            <w:pPr>
              <w:ind w:firstLine="0"/>
              <w:rPr>
                <w:ins w:id="15635" w:author="Okot" w:date="2020-01-20T19:26:00Z"/>
                <w:b/>
              </w:rPr>
            </w:pPr>
            <w:ins w:id="15636" w:author="Okot" w:date="2020-01-20T19:26:00Z">
              <w:r w:rsidRPr="00A12070">
                <w:rPr>
                  <w:b/>
                </w:rPr>
                <w:t>Warunki końcowe</w:t>
              </w:r>
            </w:ins>
          </w:p>
        </w:tc>
        <w:tc>
          <w:tcPr>
            <w:tcW w:w="7070" w:type="dxa"/>
            <w:gridSpan w:val="4"/>
          </w:tcPr>
          <w:p w14:paraId="33894C21" w14:textId="77777777" w:rsidR="0099478E" w:rsidRDefault="0099478E" w:rsidP="007237D1">
            <w:pPr>
              <w:ind w:firstLine="0"/>
              <w:rPr>
                <w:ins w:id="15637" w:author="Okot" w:date="2020-01-20T19:26:00Z"/>
              </w:rPr>
            </w:pPr>
            <w:r>
              <w:t>Wyświetlenie okna z obliczoną proponowaną docelową kalorycznością, dającego użytkownikowi wybór: akceptacja lub modyfikacja.</w:t>
            </w:r>
          </w:p>
        </w:tc>
      </w:tr>
      <w:tr w:rsidR="0099478E" w14:paraId="7E94E6E0" w14:textId="77777777" w:rsidTr="007237D1">
        <w:tc>
          <w:tcPr>
            <w:tcW w:w="1991" w:type="dxa"/>
          </w:tcPr>
          <w:p w14:paraId="19414922" w14:textId="77777777" w:rsidR="0099478E" w:rsidRPr="00A12070" w:rsidRDefault="0099478E" w:rsidP="007237D1">
            <w:pPr>
              <w:ind w:firstLine="0"/>
              <w:rPr>
                <w:b/>
              </w:rPr>
            </w:pPr>
            <w:r>
              <w:rPr>
                <w:b/>
              </w:rPr>
              <w:t>Etap</w:t>
            </w:r>
          </w:p>
        </w:tc>
        <w:tc>
          <w:tcPr>
            <w:tcW w:w="2682" w:type="dxa"/>
          </w:tcPr>
          <w:p w14:paraId="789F6DAC" w14:textId="77777777" w:rsidR="0099478E" w:rsidRPr="00774758" w:rsidRDefault="0099478E" w:rsidP="007237D1">
            <w:pPr>
              <w:ind w:firstLine="0"/>
              <w:rPr>
                <w:b/>
              </w:rPr>
            </w:pPr>
            <w:r>
              <w:rPr>
                <w:b/>
              </w:rPr>
              <w:t>Oczekiwany rezultat</w:t>
            </w:r>
          </w:p>
        </w:tc>
        <w:tc>
          <w:tcPr>
            <w:tcW w:w="1418" w:type="dxa"/>
          </w:tcPr>
          <w:p w14:paraId="173F54E6" w14:textId="77777777" w:rsidR="0099478E" w:rsidRPr="00774758" w:rsidRDefault="0099478E" w:rsidP="007237D1">
            <w:pPr>
              <w:ind w:firstLine="0"/>
              <w:rPr>
                <w:b/>
              </w:rPr>
            </w:pPr>
            <w:r>
              <w:rPr>
                <w:b/>
              </w:rPr>
              <w:t>Wynik testu</w:t>
            </w:r>
          </w:p>
        </w:tc>
        <w:tc>
          <w:tcPr>
            <w:tcW w:w="1275" w:type="dxa"/>
          </w:tcPr>
          <w:p w14:paraId="73A8C74E" w14:textId="77777777" w:rsidR="0099478E" w:rsidRPr="00774758" w:rsidRDefault="0099478E" w:rsidP="007237D1">
            <w:pPr>
              <w:ind w:firstLine="0"/>
              <w:rPr>
                <w:b/>
              </w:rPr>
            </w:pPr>
            <w:r>
              <w:rPr>
                <w:b/>
              </w:rPr>
              <w:t>Opis błędów</w:t>
            </w:r>
          </w:p>
        </w:tc>
        <w:tc>
          <w:tcPr>
            <w:tcW w:w="1695" w:type="dxa"/>
          </w:tcPr>
          <w:p w14:paraId="2CF2EDAE" w14:textId="77777777" w:rsidR="0099478E" w:rsidRPr="00774758" w:rsidRDefault="0099478E" w:rsidP="007237D1">
            <w:pPr>
              <w:ind w:firstLine="0"/>
              <w:rPr>
                <w:b/>
              </w:rPr>
            </w:pPr>
            <w:r>
              <w:rPr>
                <w:b/>
              </w:rPr>
              <w:t>Działania naprawcze</w:t>
            </w:r>
          </w:p>
        </w:tc>
      </w:tr>
      <w:tr w:rsidR="0099478E" w14:paraId="5A219F2A" w14:textId="77777777" w:rsidTr="003742B4">
        <w:tblPrEx>
          <w:tblW w:w="0" w:type="auto"/>
          <w:tblLayout w:type="fixed"/>
          <w:tblPrExChange w:id="15638" w:author="Okot" w:date="2020-04-14T19:17:00Z">
            <w:tblPrEx>
              <w:tblW w:w="0" w:type="auto"/>
              <w:tblLayout w:type="fixed"/>
            </w:tblPrEx>
          </w:tblPrExChange>
        </w:tblPrEx>
        <w:trPr>
          <w:ins w:id="15639" w:author="Okot" w:date="2020-01-20T19:26:00Z"/>
        </w:trPr>
        <w:tc>
          <w:tcPr>
            <w:tcW w:w="1991" w:type="dxa"/>
            <w:tcPrChange w:id="15640" w:author="Okot" w:date="2020-04-14T19:17:00Z">
              <w:tcPr>
                <w:tcW w:w="1991" w:type="dxa"/>
              </w:tcPr>
            </w:tcPrChange>
          </w:tcPr>
          <w:p w14:paraId="316A2832" w14:textId="77777777" w:rsidR="0099478E" w:rsidRDefault="0099478E" w:rsidP="007237D1">
            <w:pPr>
              <w:ind w:firstLine="0"/>
              <w:rPr>
                <w:b/>
              </w:rPr>
            </w:pPr>
            <w:r>
              <w:rPr>
                <w:b/>
              </w:rPr>
              <w:t>SG 1</w:t>
            </w:r>
          </w:p>
          <w:p w14:paraId="5094D3B7" w14:textId="77777777" w:rsidR="0099478E" w:rsidRPr="00774758" w:rsidRDefault="0099478E" w:rsidP="007237D1">
            <w:pPr>
              <w:ind w:firstLine="0"/>
              <w:rPr>
                <w:ins w:id="15641" w:author="Okot" w:date="2020-01-20T19:26:00Z"/>
                <w:b/>
                <w:i/>
              </w:rPr>
            </w:pPr>
            <w:r>
              <w:rPr>
                <w:b/>
                <w:i/>
              </w:rPr>
              <w:t>Wciśnięto przycisk „Wylicz zapotrzebowania”</w:t>
            </w:r>
          </w:p>
        </w:tc>
        <w:tc>
          <w:tcPr>
            <w:tcW w:w="2682" w:type="dxa"/>
            <w:tcPrChange w:id="15642" w:author="Okot" w:date="2020-04-14T19:17:00Z">
              <w:tcPr>
                <w:tcW w:w="2682" w:type="dxa"/>
              </w:tcPr>
            </w:tcPrChange>
          </w:tcPr>
          <w:p w14:paraId="788AED3E" w14:textId="77777777" w:rsidR="0099478E" w:rsidRDefault="0099478E" w:rsidP="007237D1">
            <w:pPr>
              <w:ind w:firstLine="0"/>
            </w:pPr>
            <w:r>
              <w:t xml:space="preserve">Wyświetlenie okna modalnego zawierającego propozycję dziennej docelowej kaloryczności oraz przyciski: do </w:t>
            </w:r>
            <w:r>
              <w:lastRenderedPageBreak/>
              <w:t>akceptacji oraz do modyfikacji.</w:t>
            </w:r>
          </w:p>
        </w:tc>
        <w:tc>
          <w:tcPr>
            <w:tcW w:w="1418" w:type="dxa"/>
            <w:shd w:val="clear" w:color="auto" w:fill="92D050"/>
            <w:tcPrChange w:id="15643" w:author="Okot" w:date="2020-04-14T19:17:00Z">
              <w:tcPr>
                <w:tcW w:w="1418" w:type="dxa"/>
              </w:tcPr>
            </w:tcPrChange>
          </w:tcPr>
          <w:p w14:paraId="04BC5498" w14:textId="63C4AF79" w:rsidR="0099478E" w:rsidRDefault="003742B4" w:rsidP="007237D1">
            <w:pPr>
              <w:ind w:firstLine="0"/>
            </w:pPr>
            <w:ins w:id="15644" w:author="Okot" w:date="2020-04-14T19:17:00Z">
              <w:r>
                <w:lastRenderedPageBreak/>
                <w:t>OK</w:t>
              </w:r>
            </w:ins>
          </w:p>
        </w:tc>
        <w:tc>
          <w:tcPr>
            <w:tcW w:w="1275" w:type="dxa"/>
            <w:tcPrChange w:id="15645" w:author="Okot" w:date="2020-04-14T19:17:00Z">
              <w:tcPr>
                <w:tcW w:w="1275" w:type="dxa"/>
              </w:tcPr>
            </w:tcPrChange>
          </w:tcPr>
          <w:p w14:paraId="48060271" w14:textId="2B59BD1D" w:rsidR="0099478E" w:rsidRDefault="00D613E7" w:rsidP="007237D1">
            <w:pPr>
              <w:ind w:firstLine="0"/>
            </w:pPr>
            <w:ins w:id="15646" w:author="Okot" w:date="2020-04-16T11:16:00Z">
              <w:r>
                <w:t>n/d</w:t>
              </w:r>
            </w:ins>
          </w:p>
        </w:tc>
        <w:tc>
          <w:tcPr>
            <w:tcW w:w="1695" w:type="dxa"/>
            <w:tcPrChange w:id="15647" w:author="Okot" w:date="2020-04-14T19:17:00Z">
              <w:tcPr>
                <w:tcW w:w="1695" w:type="dxa"/>
              </w:tcPr>
            </w:tcPrChange>
          </w:tcPr>
          <w:p w14:paraId="29987DDF" w14:textId="2CB8C379" w:rsidR="0099478E" w:rsidRDefault="00D613E7" w:rsidP="007237D1">
            <w:pPr>
              <w:ind w:firstLine="0"/>
              <w:rPr>
                <w:ins w:id="15648" w:author="Okot" w:date="2020-01-20T19:26:00Z"/>
              </w:rPr>
            </w:pPr>
            <w:ins w:id="15649" w:author="Okot" w:date="2020-04-16T11:16:00Z">
              <w:r>
                <w:t>n/d</w:t>
              </w:r>
            </w:ins>
          </w:p>
        </w:tc>
      </w:tr>
      <w:tr w:rsidR="0099478E" w14:paraId="6A6E9AA1" w14:textId="77777777" w:rsidTr="00AE7F19">
        <w:tblPrEx>
          <w:tblW w:w="0" w:type="auto"/>
          <w:tblLayout w:type="fixed"/>
          <w:tblPrExChange w:id="15650" w:author="Okot" w:date="2020-04-16T11:01:00Z">
            <w:tblPrEx>
              <w:tblW w:w="0" w:type="auto"/>
              <w:tblLayout w:type="fixed"/>
            </w:tblPrEx>
          </w:tblPrExChange>
        </w:tblPrEx>
        <w:trPr>
          <w:trHeight w:val="54"/>
          <w:ins w:id="15651" w:author="Okot" w:date="2020-01-20T19:26:00Z"/>
          <w:trPrChange w:id="15652" w:author="Okot" w:date="2020-04-16T11:01:00Z">
            <w:trPr>
              <w:trHeight w:val="54"/>
            </w:trPr>
          </w:trPrChange>
        </w:trPr>
        <w:tc>
          <w:tcPr>
            <w:tcW w:w="1991" w:type="dxa"/>
            <w:tcPrChange w:id="15653" w:author="Okot" w:date="2020-04-16T11:01:00Z">
              <w:tcPr>
                <w:tcW w:w="1991" w:type="dxa"/>
              </w:tcPr>
            </w:tcPrChange>
          </w:tcPr>
          <w:p w14:paraId="56E3EF37" w14:textId="77777777" w:rsidR="0099478E" w:rsidRDefault="0099478E" w:rsidP="007237D1">
            <w:pPr>
              <w:ind w:firstLine="0"/>
              <w:rPr>
                <w:b/>
              </w:rPr>
            </w:pPr>
            <w:r>
              <w:rPr>
                <w:b/>
              </w:rPr>
              <w:t>SA 2.1.</w:t>
            </w:r>
          </w:p>
          <w:p w14:paraId="015CEC79" w14:textId="77777777" w:rsidR="0099478E" w:rsidRPr="00774758" w:rsidRDefault="0099478E" w:rsidP="007237D1">
            <w:pPr>
              <w:ind w:firstLine="0"/>
              <w:rPr>
                <w:ins w:id="15654" w:author="Okot" w:date="2020-01-20T19:26:00Z"/>
                <w:b/>
                <w:i/>
              </w:rPr>
            </w:pPr>
            <w:r>
              <w:rPr>
                <w:b/>
                <w:i/>
              </w:rPr>
              <w:t>Nie wprowadzono wcześniej danych użytkownika</w:t>
            </w:r>
          </w:p>
        </w:tc>
        <w:tc>
          <w:tcPr>
            <w:tcW w:w="2682" w:type="dxa"/>
            <w:tcPrChange w:id="15655" w:author="Okot" w:date="2020-04-16T11:01:00Z">
              <w:tcPr>
                <w:tcW w:w="2682" w:type="dxa"/>
              </w:tcPr>
            </w:tcPrChange>
          </w:tcPr>
          <w:p w14:paraId="64E8891D" w14:textId="77777777" w:rsidR="0099478E" w:rsidRDefault="0099478E" w:rsidP="007237D1">
            <w:pPr>
              <w:ind w:firstLine="0"/>
            </w:pPr>
            <w:r>
              <w:t xml:space="preserve">Wyświetlenie okna dialogowego z odpowiednim komunikatem błędu oraz zapytaniem czy użytkownik chce wprowadzić dane. </w:t>
            </w:r>
          </w:p>
        </w:tc>
        <w:tc>
          <w:tcPr>
            <w:tcW w:w="1418" w:type="dxa"/>
            <w:shd w:val="clear" w:color="auto" w:fill="FF0000"/>
            <w:tcPrChange w:id="15656" w:author="Okot" w:date="2020-04-16T11:01:00Z">
              <w:tcPr>
                <w:tcW w:w="1418" w:type="dxa"/>
              </w:tcPr>
            </w:tcPrChange>
          </w:tcPr>
          <w:p w14:paraId="47E10F5A" w14:textId="6A66FF7D" w:rsidR="0099478E" w:rsidRDefault="00AE7F19" w:rsidP="007237D1">
            <w:pPr>
              <w:ind w:firstLine="0"/>
            </w:pPr>
            <w:ins w:id="15657" w:author="Okot" w:date="2020-04-16T11:01:00Z">
              <w:r>
                <w:t>Negatywny</w:t>
              </w:r>
            </w:ins>
          </w:p>
        </w:tc>
        <w:tc>
          <w:tcPr>
            <w:tcW w:w="1275" w:type="dxa"/>
            <w:tcPrChange w:id="15658" w:author="Okot" w:date="2020-04-16T11:01:00Z">
              <w:tcPr>
                <w:tcW w:w="1275" w:type="dxa"/>
              </w:tcPr>
            </w:tcPrChange>
          </w:tcPr>
          <w:p w14:paraId="2016D1A1" w14:textId="3EF73EC3" w:rsidR="0099478E" w:rsidRDefault="00AE7F19" w:rsidP="007237D1">
            <w:pPr>
              <w:ind w:firstLine="0"/>
            </w:pPr>
            <w:ins w:id="15659" w:author="Okot" w:date="2020-04-16T11:01:00Z">
              <w:r>
                <w:t xml:space="preserve">Okno dialogowe nie </w:t>
              </w:r>
            </w:ins>
            <w:ins w:id="15660" w:author="Okot" w:date="2020-04-16T11:02:00Z">
              <w:r>
                <w:t>zostało wyświe</w:t>
              </w:r>
              <w:r>
                <w:softHyphen/>
                <w:t>tlone</w:t>
              </w:r>
            </w:ins>
          </w:p>
        </w:tc>
        <w:tc>
          <w:tcPr>
            <w:tcW w:w="1695" w:type="dxa"/>
            <w:tcPrChange w:id="15661" w:author="Okot" w:date="2020-04-16T11:01:00Z">
              <w:tcPr>
                <w:tcW w:w="1695" w:type="dxa"/>
              </w:tcPr>
            </w:tcPrChange>
          </w:tcPr>
          <w:p w14:paraId="2674D07A" w14:textId="5EB90D1F" w:rsidR="0099478E" w:rsidRDefault="00AE7F19" w:rsidP="007237D1">
            <w:pPr>
              <w:ind w:firstLine="0"/>
              <w:rPr>
                <w:ins w:id="15662" w:author="Okot" w:date="2020-01-20T19:26:00Z"/>
              </w:rPr>
            </w:pPr>
            <w:ins w:id="15663" w:author="Okot" w:date="2020-04-16T11:02:00Z">
              <w:r>
                <w:t>Przeanalizo</w:t>
              </w:r>
            </w:ins>
            <w:ins w:id="15664" w:author="Okot" w:date="2020-04-16T11:03:00Z">
              <w:r>
                <w:softHyphen/>
              </w:r>
            </w:ins>
            <w:ins w:id="15665" w:author="Okot" w:date="2020-04-16T11:02:00Z">
              <w:r>
                <w:t>wanie kodu wy</w:t>
              </w:r>
            </w:ins>
            <w:ins w:id="15666" w:author="Okot" w:date="2020-04-16T11:03:00Z">
              <w:r>
                <w:softHyphen/>
                <w:t>świetlają</w:t>
              </w:r>
              <w:r>
                <w:softHyphen/>
                <w:t>cego w celu znalezienia i</w:t>
              </w:r>
            </w:ins>
            <w:ins w:id="15667" w:author="Okot" w:date="2020-04-16T11:04:00Z">
              <w:r>
                <w:t> wyelimino</w:t>
              </w:r>
              <w:r>
                <w:softHyphen/>
                <w:t>wania przyczyny błędu.</w:t>
              </w:r>
            </w:ins>
          </w:p>
        </w:tc>
      </w:tr>
      <w:tr w:rsidR="00AE7F19" w14:paraId="435F89AA" w14:textId="77777777" w:rsidTr="00AE7F19">
        <w:trPr>
          <w:trHeight w:val="54"/>
          <w:ins w:id="15668" w:author="Okot" w:date="2020-04-16T11:04:00Z"/>
        </w:trPr>
        <w:tc>
          <w:tcPr>
            <w:tcW w:w="1991" w:type="dxa"/>
          </w:tcPr>
          <w:p w14:paraId="21924389" w14:textId="7D1BBBE9" w:rsidR="00AE7F19" w:rsidRDefault="00AE7F19" w:rsidP="007237D1">
            <w:pPr>
              <w:ind w:firstLine="0"/>
              <w:rPr>
                <w:ins w:id="15669" w:author="Okot" w:date="2020-04-16T11:04:00Z"/>
                <w:b/>
              </w:rPr>
            </w:pPr>
            <w:ins w:id="15670" w:author="Okot" w:date="2020-04-16T11:05:00Z">
              <w:r>
                <w:rPr>
                  <w:b/>
                </w:rPr>
                <w:t>W</w:t>
              </w:r>
            </w:ins>
            <w:ins w:id="15671" w:author="Okot" w:date="2020-04-16T11:06:00Z">
              <w:r>
                <w:rPr>
                  <w:b/>
                </w:rPr>
                <w:t>prowadzone poprawki</w:t>
              </w:r>
            </w:ins>
          </w:p>
        </w:tc>
        <w:tc>
          <w:tcPr>
            <w:tcW w:w="7070" w:type="dxa"/>
            <w:gridSpan w:val="4"/>
          </w:tcPr>
          <w:p w14:paraId="4F852EC1" w14:textId="1552DB49" w:rsidR="00AE7F19" w:rsidRDefault="00AE7F19">
            <w:pPr>
              <w:ind w:firstLine="0"/>
              <w:rPr>
                <w:ins w:id="15672" w:author="Okot" w:date="2020-04-16T11:04:00Z"/>
              </w:rPr>
            </w:pPr>
            <w:ins w:id="15673" w:author="Okot" w:date="2020-04-16T11:06:00Z">
              <w:r>
                <w:t xml:space="preserve">Odkryto, że ponieważ kod wyświetlający komunikaty błędów, oparty na Ajaxowym </w:t>
              </w:r>
              <w:r>
                <w:rPr>
                  <w:i/>
                </w:rPr>
                <w:t>xhr.reposnse</w:t>
              </w:r>
              <w:r>
                <w:t xml:space="preserve"> umieszczony został w pliku odpowiedzialnym za wy</w:t>
              </w:r>
            </w:ins>
            <w:ins w:id="15674" w:author="Okot" w:date="2020-04-16T11:07:00Z">
              <w:r>
                <w:t>świetlanie okien modalnych, w sytuacji gdy żadne okno modalne nie było uruchamiane po zalogowaniu, komunikaty nie są w</w:t>
              </w:r>
              <w:r w:rsidR="00DF55AC">
                <w:t xml:space="preserve">yświetlane, dopóki nie zostanie </w:t>
              </w:r>
            </w:ins>
            <w:ins w:id="15675" w:author="Okot" w:date="2020-04-16T11:08:00Z">
              <w:r w:rsidR="00DF55AC">
                <w:t xml:space="preserve">aktywowane. Naprawiono ten błąd przenosząc kod do </w:t>
              </w:r>
            </w:ins>
            <w:ins w:id="15676" w:author="Okot" w:date="2020-04-16T11:09:00Z">
              <w:r w:rsidR="00DF55AC">
                <w:t xml:space="preserve">pliku </w:t>
              </w:r>
            </w:ins>
            <w:ins w:id="15677" w:author="Okot" w:date="2020-04-16T11:08:00Z">
              <w:r w:rsidR="00DF55AC">
                <w:t>widoku.</w:t>
              </w:r>
            </w:ins>
          </w:p>
        </w:tc>
      </w:tr>
      <w:tr w:rsidR="00AE7F19" w14:paraId="24C95A8D" w14:textId="77777777" w:rsidTr="00AE7F19">
        <w:tblPrEx>
          <w:tblW w:w="0" w:type="auto"/>
          <w:tblLayout w:type="fixed"/>
          <w:tblPrExChange w:id="15678" w:author="Okot" w:date="2020-04-16T11:05:00Z">
            <w:tblPrEx>
              <w:tblW w:w="0" w:type="auto"/>
              <w:tblLayout w:type="fixed"/>
            </w:tblPrEx>
          </w:tblPrExChange>
        </w:tblPrEx>
        <w:trPr>
          <w:trHeight w:val="54"/>
          <w:ins w:id="15679" w:author="Okot" w:date="2020-04-16T11:04:00Z"/>
          <w:trPrChange w:id="15680" w:author="Okot" w:date="2020-04-16T11:05:00Z">
            <w:trPr>
              <w:trHeight w:val="54"/>
            </w:trPr>
          </w:trPrChange>
        </w:trPr>
        <w:tc>
          <w:tcPr>
            <w:tcW w:w="1991" w:type="dxa"/>
            <w:tcPrChange w:id="15681" w:author="Okot" w:date="2020-04-16T11:05:00Z">
              <w:tcPr>
                <w:tcW w:w="1991" w:type="dxa"/>
              </w:tcPr>
            </w:tcPrChange>
          </w:tcPr>
          <w:p w14:paraId="6D7EDA2A" w14:textId="249DD10C" w:rsidR="00AE7F19" w:rsidRDefault="00AE7F19" w:rsidP="00AE7F19">
            <w:pPr>
              <w:ind w:firstLine="0"/>
              <w:rPr>
                <w:ins w:id="15682" w:author="Okot" w:date="2020-04-16T11:05:00Z"/>
                <w:b/>
              </w:rPr>
            </w:pPr>
            <w:ins w:id="15683" w:author="Okot" w:date="2020-04-16T11:05:00Z">
              <w:r>
                <w:rPr>
                  <w:b/>
                </w:rPr>
                <w:t>SA 2.1.: 2. próba</w:t>
              </w:r>
            </w:ins>
          </w:p>
          <w:p w14:paraId="2675BF57" w14:textId="36846E1A" w:rsidR="00AE7F19" w:rsidRDefault="00AE7F19" w:rsidP="00AE7F19">
            <w:pPr>
              <w:ind w:firstLine="0"/>
              <w:rPr>
                <w:ins w:id="15684" w:author="Okot" w:date="2020-04-16T11:04:00Z"/>
                <w:b/>
              </w:rPr>
            </w:pPr>
            <w:ins w:id="15685" w:author="Okot" w:date="2020-04-16T11:05:00Z">
              <w:r>
                <w:rPr>
                  <w:b/>
                  <w:i/>
                </w:rPr>
                <w:t>Nie wprowadzono wcześniej danych użytkownika</w:t>
              </w:r>
            </w:ins>
          </w:p>
        </w:tc>
        <w:tc>
          <w:tcPr>
            <w:tcW w:w="2682" w:type="dxa"/>
            <w:tcPrChange w:id="15686" w:author="Okot" w:date="2020-04-16T11:05:00Z">
              <w:tcPr>
                <w:tcW w:w="2682" w:type="dxa"/>
              </w:tcPr>
            </w:tcPrChange>
          </w:tcPr>
          <w:p w14:paraId="0E3A415A" w14:textId="6E723B4A" w:rsidR="00AE7F19" w:rsidRDefault="00AE7F19" w:rsidP="007237D1">
            <w:pPr>
              <w:ind w:firstLine="0"/>
              <w:rPr>
                <w:ins w:id="15687" w:author="Okot" w:date="2020-04-16T11:04:00Z"/>
              </w:rPr>
            </w:pPr>
            <w:ins w:id="15688" w:author="Okot" w:date="2020-04-16T11:05:00Z">
              <w:r>
                <w:t>Wyświetlenie okna dialogowego z odpowiednim komunikatem błędu oraz zapytaniem czy użytkownik chce wprowadzić dane.</w:t>
              </w:r>
            </w:ins>
          </w:p>
        </w:tc>
        <w:tc>
          <w:tcPr>
            <w:tcW w:w="1418" w:type="dxa"/>
            <w:shd w:val="clear" w:color="auto" w:fill="92D050"/>
            <w:tcPrChange w:id="15689" w:author="Okot" w:date="2020-04-16T11:05:00Z">
              <w:tcPr>
                <w:tcW w:w="1418" w:type="dxa"/>
                <w:shd w:val="clear" w:color="auto" w:fill="FF0000"/>
              </w:tcPr>
            </w:tcPrChange>
          </w:tcPr>
          <w:p w14:paraId="6BE9DDE1" w14:textId="2F596B7D" w:rsidR="00AE7F19" w:rsidRDefault="00AE7F19" w:rsidP="007237D1">
            <w:pPr>
              <w:ind w:firstLine="0"/>
              <w:rPr>
                <w:ins w:id="15690" w:author="Okot" w:date="2020-04-16T11:04:00Z"/>
              </w:rPr>
            </w:pPr>
            <w:ins w:id="15691" w:author="Okot" w:date="2020-04-16T11:05:00Z">
              <w:r>
                <w:t>OK</w:t>
              </w:r>
            </w:ins>
          </w:p>
        </w:tc>
        <w:tc>
          <w:tcPr>
            <w:tcW w:w="1275" w:type="dxa"/>
            <w:tcPrChange w:id="15692" w:author="Okot" w:date="2020-04-16T11:05:00Z">
              <w:tcPr>
                <w:tcW w:w="1275" w:type="dxa"/>
              </w:tcPr>
            </w:tcPrChange>
          </w:tcPr>
          <w:p w14:paraId="05F1E5D2" w14:textId="472FCCCD" w:rsidR="00AE7F19" w:rsidRDefault="00D613E7" w:rsidP="007237D1">
            <w:pPr>
              <w:ind w:firstLine="0"/>
              <w:rPr>
                <w:ins w:id="15693" w:author="Okot" w:date="2020-04-16T11:04:00Z"/>
              </w:rPr>
            </w:pPr>
            <w:ins w:id="15694" w:author="Okot" w:date="2020-04-16T11:16:00Z">
              <w:r>
                <w:t>n/d</w:t>
              </w:r>
            </w:ins>
          </w:p>
        </w:tc>
        <w:tc>
          <w:tcPr>
            <w:tcW w:w="1695" w:type="dxa"/>
            <w:tcPrChange w:id="15695" w:author="Okot" w:date="2020-04-16T11:05:00Z">
              <w:tcPr>
                <w:tcW w:w="1695" w:type="dxa"/>
              </w:tcPr>
            </w:tcPrChange>
          </w:tcPr>
          <w:p w14:paraId="2C0A5E1D" w14:textId="0FD0B821" w:rsidR="00AE7F19" w:rsidRDefault="00D613E7" w:rsidP="007237D1">
            <w:pPr>
              <w:ind w:firstLine="0"/>
              <w:rPr>
                <w:ins w:id="15696" w:author="Okot" w:date="2020-04-16T11:04:00Z"/>
              </w:rPr>
            </w:pPr>
            <w:ins w:id="15697" w:author="Okot" w:date="2020-04-16T11:16:00Z">
              <w:r>
                <w:t>n/d</w:t>
              </w:r>
            </w:ins>
          </w:p>
        </w:tc>
      </w:tr>
      <w:tr w:rsidR="0099478E" w14:paraId="524557EA" w14:textId="77777777" w:rsidTr="00F22B97">
        <w:tblPrEx>
          <w:tblW w:w="0" w:type="auto"/>
          <w:tblLayout w:type="fixed"/>
          <w:tblPrExChange w:id="15698" w:author="Okot" w:date="2020-04-16T11:09:00Z">
            <w:tblPrEx>
              <w:tblW w:w="0" w:type="auto"/>
              <w:tblLayout w:type="fixed"/>
            </w:tblPrEx>
          </w:tblPrExChange>
        </w:tblPrEx>
        <w:trPr>
          <w:trHeight w:val="54"/>
          <w:trPrChange w:id="15699" w:author="Okot" w:date="2020-04-16T11:09:00Z">
            <w:trPr>
              <w:trHeight w:val="54"/>
            </w:trPr>
          </w:trPrChange>
        </w:trPr>
        <w:tc>
          <w:tcPr>
            <w:tcW w:w="1991" w:type="dxa"/>
            <w:tcPrChange w:id="15700" w:author="Okot" w:date="2020-04-16T11:09:00Z">
              <w:tcPr>
                <w:tcW w:w="1991" w:type="dxa"/>
              </w:tcPr>
            </w:tcPrChange>
          </w:tcPr>
          <w:p w14:paraId="302F092D" w14:textId="77777777" w:rsidR="0099478E" w:rsidRDefault="0099478E" w:rsidP="007237D1">
            <w:pPr>
              <w:ind w:firstLine="0"/>
              <w:rPr>
                <w:b/>
              </w:rPr>
            </w:pPr>
            <w:r>
              <w:rPr>
                <w:b/>
              </w:rPr>
              <w:t>SA 2.1.1.</w:t>
            </w:r>
          </w:p>
          <w:p w14:paraId="177FD266" w14:textId="3E3D802C" w:rsidR="0099478E" w:rsidRPr="00E73582" w:rsidRDefault="0099478E" w:rsidP="007237D1">
            <w:pPr>
              <w:ind w:firstLine="0"/>
              <w:rPr>
                <w:b/>
                <w:i/>
              </w:rPr>
            </w:pPr>
            <w:r>
              <w:rPr>
                <w:b/>
                <w:i/>
              </w:rPr>
              <w:t xml:space="preserve">Użytkownik wybiera, że nie chce wprowadzać danych </w:t>
            </w:r>
          </w:p>
        </w:tc>
        <w:tc>
          <w:tcPr>
            <w:tcW w:w="2682" w:type="dxa"/>
            <w:tcPrChange w:id="15701" w:author="Okot" w:date="2020-04-16T11:09:00Z">
              <w:tcPr>
                <w:tcW w:w="2682" w:type="dxa"/>
              </w:tcPr>
            </w:tcPrChange>
          </w:tcPr>
          <w:p w14:paraId="1DB75EBC" w14:textId="77777777" w:rsidR="0099478E" w:rsidRDefault="0099478E" w:rsidP="007237D1">
            <w:pPr>
              <w:ind w:firstLine="0"/>
            </w:pPr>
            <w:r>
              <w:t>Przekierowanie na stronę „Moje dane”. Zostaje ponowiony komunikat błędu.</w:t>
            </w:r>
          </w:p>
        </w:tc>
        <w:tc>
          <w:tcPr>
            <w:tcW w:w="1418" w:type="dxa"/>
            <w:shd w:val="clear" w:color="auto" w:fill="92D050"/>
            <w:tcPrChange w:id="15702" w:author="Okot" w:date="2020-04-16T11:09:00Z">
              <w:tcPr>
                <w:tcW w:w="1418" w:type="dxa"/>
              </w:tcPr>
            </w:tcPrChange>
          </w:tcPr>
          <w:p w14:paraId="1EBA174F" w14:textId="7265E81D" w:rsidR="0099478E" w:rsidRDefault="00F22B97" w:rsidP="007237D1">
            <w:pPr>
              <w:ind w:firstLine="0"/>
            </w:pPr>
            <w:ins w:id="15703" w:author="Okot" w:date="2020-04-16T11:09:00Z">
              <w:r>
                <w:t>OK</w:t>
              </w:r>
            </w:ins>
          </w:p>
        </w:tc>
        <w:tc>
          <w:tcPr>
            <w:tcW w:w="1275" w:type="dxa"/>
            <w:tcPrChange w:id="15704" w:author="Okot" w:date="2020-04-16T11:09:00Z">
              <w:tcPr>
                <w:tcW w:w="1275" w:type="dxa"/>
              </w:tcPr>
            </w:tcPrChange>
          </w:tcPr>
          <w:p w14:paraId="641CF056" w14:textId="5D16A95D" w:rsidR="0099478E" w:rsidRDefault="00D613E7" w:rsidP="007237D1">
            <w:pPr>
              <w:ind w:firstLine="0"/>
            </w:pPr>
            <w:ins w:id="15705" w:author="Okot" w:date="2020-04-16T11:16:00Z">
              <w:r>
                <w:t>n/d</w:t>
              </w:r>
            </w:ins>
          </w:p>
        </w:tc>
        <w:tc>
          <w:tcPr>
            <w:tcW w:w="1695" w:type="dxa"/>
            <w:tcPrChange w:id="15706" w:author="Okot" w:date="2020-04-16T11:09:00Z">
              <w:tcPr>
                <w:tcW w:w="1695" w:type="dxa"/>
              </w:tcPr>
            </w:tcPrChange>
          </w:tcPr>
          <w:p w14:paraId="453D0DC0" w14:textId="553493CB" w:rsidR="0099478E" w:rsidRDefault="00D613E7" w:rsidP="007237D1">
            <w:pPr>
              <w:ind w:firstLine="0"/>
            </w:pPr>
            <w:ins w:id="15707" w:author="Okot" w:date="2020-04-16T11:16:00Z">
              <w:r>
                <w:t>n/d</w:t>
              </w:r>
            </w:ins>
          </w:p>
        </w:tc>
      </w:tr>
      <w:tr w:rsidR="0099478E" w14:paraId="56ECD66E" w14:textId="77777777" w:rsidTr="00F22B97">
        <w:tblPrEx>
          <w:tblW w:w="0" w:type="auto"/>
          <w:tblLayout w:type="fixed"/>
          <w:tblPrExChange w:id="15708" w:author="Okot" w:date="2020-04-16T11:10:00Z">
            <w:tblPrEx>
              <w:tblW w:w="0" w:type="auto"/>
              <w:tblLayout w:type="fixed"/>
            </w:tblPrEx>
          </w:tblPrExChange>
        </w:tblPrEx>
        <w:trPr>
          <w:trHeight w:val="54"/>
          <w:trPrChange w:id="15709" w:author="Okot" w:date="2020-04-16T11:10:00Z">
            <w:trPr>
              <w:trHeight w:val="54"/>
            </w:trPr>
          </w:trPrChange>
        </w:trPr>
        <w:tc>
          <w:tcPr>
            <w:tcW w:w="1991" w:type="dxa"/>
            <w:tcPrChange w:id="15710" w:author="Okot" w:date="2020-04-16T11:10:00Z">
              <w:tcPr>
                <w:tcW w:w="1991" w:type="dxa"/>
              </w:tcPr>
            </w:tcPrChange>
          </w:tcPr>
          <w:p w14:paraId="494A8BB1" w14:textId="77777777" w:rsidR="0099478E" w:rsidRDefault="0099478E" w:rsidP="007237D1">
            <w:pPr>
              <w:ind w:firstLine="0"/>
              <w:rPr>
                <w:b/>
              </w:rPr>
            </w:pPr>
            <w:r>
              <w:rPr>
                <w:b/>
              </w:rPr>
              <w:t>SA 2.1.2.</w:t>
            </w:r>
          </w:p>
          <w:p w14:paraId="4BDDDD6B" w14:textId="77777777" w:rsidR="0099478E" w:rsidRDefault="0099478E" w:rsidP="007237D1">
            <w:pPr>
              <w:ind w:firstLine="0"/>
              <w:rPr>
                <w:b/>
              </w:rPr>
            </w:pPr>
            <w:r>
              <w:rPr>
                <w:b/>
                <w:i/>
              </w:rPr>
              <w:t>Użytkownik wybiera, że chce wprowadzać danych</w:t>
            </w:r>
          </w:p>
        </w:tc>
        <w:tc>
          <w:tcPr>
            <w:tcW w:w="2682" w:type="dxa"/>
            <w:tcPrChange w:id="15711" w:author="Okot" w:date="2020-04-16T11:10:00Z">
              <w:tcPr>
                <w:tcW w:w="2682" w:type="dxa"/>
              </w:tcPr>
            </w:tcPrChange>
          </w:tcPr>
          <w:p w14:paraId="19841CBA" w14:textId="77777777" w:rsidR="0099478E" w:rsidRDefault="0099478E" w:rsidP="007237D1">
            <w:pPr>
              <w:ind w:firstLine="0"/>
            </w:pPr>
            <w:r>
              <w:t>Wyświetlenie formularza wprowadzania danych użytkownika.</w:t>
            </w:r>
          </w:p>
        </w:tc>
        <w:tc>
          <w:tcPr>
            <w:tcW w:w="1418" w:type="dxa"/>
            <w:shd w:val="clear" w:color="auto" w:fill="92D050"/>
            <w:tcPrChange w:id="15712" w:author="Okot" w:date="2020-04-16T11:10:00Z">
              <w:tcPr>
                <w:tcW w:w="1418" w:type="dxa"/>
              </w:tcPr>
            </w:tcPrChange>
          </w:tcPr>
          <w:p w14:paraId="7C4ED0A7" w14:textId="1FBE1654" w:rsidR="0099478E" w:rsidRDefault="00F22B97" w:rsidP="007237D1">
            <w:pPr>
              <w:ind w:firstLine="0"/>
            </w:pPr>
            <w:ins w:id="15713" w:author="Okot" w:date="2020-04-16T11:10:00Z">
              <w:r>
                <w:t>OK</w:t>
              </w:r>
            </w:ins>
          </w:p>
        </w:tc>
        <w:tc>
          <w:tcPr>
            <w:tcW w:w="1275" w:type="dxa"/>
            <w:tcPrChange w:id="15714" w:author="Okot" w:date="2020-04-16T11:10:00Z">
              <w:tcPr>
                <w:tcW w:w="1275" w:type="dxa"/>
              </w:tcPr>
            </w:tcPrChange>
          </w:tcPr>
          <w:p w14:paraId="76A782A3" w14:textId="496C2DBA" w:rsidR="0099478E" w:rsidRDefault="00D613E7" w:rsidP="007237D1">
            <w:pPr>
              <w:ind w:firstLine="0"/>
            </w:pPr>
            <w:ins w:id="15715" w:author="Okot" w:date="2020-04-16T11:16:00Z">
              <w:r>
                <w:t>n/d</w:t>
              </w:r>
            </w:ins>
          </w:p>
        </w:tc>
        <w:tc>
          <w:tcPr>
            <w:tcW w:w="1695" w:type="dxa"/>
            <w:tcPrChange w:id="15716" w:author="Okot" w:date="2020-04-16T11:10:00Z">
              <w:tcPr>
                <w:tcW w:w="1695" w:type="dxa"/>
              </w:tcPr>
            </w:tcPrChange>
          </w:tcPr>
          <w:p w14:paraId="134B9DAE" w14:textId="56230359" w:rsidR="0099478E" w:rsidRDefault="00D613E7" w:rsidP="007237D1">
            <w:pPr>
              <w:ind w:firstLine="0"/>
            </w:pPr>
            <w:ins w:id="15717" w:author="Okot" w:date="2020-04-16T11:16:00Z">
              <w:r>
                <w:t>n/d</w:t>
              </w:r>
            </w:ins>
          </w:p>
        </w:tc>
      </w:tr>
      <w:tr w:rsidR="0099478E" w14:paraId="7AF768EA" w14:textId="77777777" w:rsidTr="00D613E7">
        <w:tblPrEx>
          <w:tblW w:w="0" w:type="auto"/>
          <w:tblLayout w:type="fixed"/>
          <w:tblPrExChange w:id="15718" w:author="Okot" w:date="2020-04-16T11:16:00Z">
            <w:tblPrEx>
              <w:tblW w:w="0" w:type="auto"/>
              <w:tblLayout w:type="fixed"/>
            </w:tblPrEx>
          </w:tblPrExChange>
        </w:tblPrEx>
        <w:trPr>
          <w:trHeight w:val="54"/>
          <w:trPrChange w:id="15719" w:author="Okot" w:date="2020-04-16T11:16:00Z">
            <w:trPr>
              <w:trHeight w:val="54"/>
            </w:trPr>
          </w:trPrChange>
        </w:trPr>
        <w:tc>
          <w:tcPr>
            <w:tcW w:w="1991" w:type="dxa"/>
            <w:tcPrChange w:id="15720" w:author="Okot" w:date="2020-04-16T11:16:00Z">
              <w:tcPr>
                <w:tcW w:w="1991" w:type="dxa"/>
              </w:tcPr>
            </w:tcPrChange>
          </w:tcPr>
          <w:p w14:paraId="56EB18F8" w14:textId="77777777" w:rsidR="0099478E" w:rsidRDefault="0099478E" w:rsidP="007237D1">
            <w:pPr>
              <w:ind w:firstLine="0"/>
              <w:rPr>
                <w:b/>
              </w:rPr>
            </w:pPr>
            <w:r>
              <w:rPr>
                <w:b/>
              </w:rPr>
              <w:lastRenderedPageBreak/>
              <w:t>SA 2.2.</w:t>
            </w:r>
          </w:p>
          <w:p w14:paraId="1429C839" w14:textId="77777777" w:rsidR="0099478E" w:rsidRDefault="0099478E" w:rsidP="007237D1">
            <w:pPr>
              <w:ind w:firstLine="0"/>
              <w:rPr>
                <w:b/>
              </w:rPr>
            </w:pPr>
            <w:r>
              <w:rPr>
                <w:b/>
                <w:i/>
              </w:rPr>
              <w:t>Nie określono celu</w:t>
            </w:r>
          </w:p>
        </w:tc>
        <w:tc>
          <w:tcPr>
            <w:tcW w:w="2682" w:type="dxa"/>
            <w:tcPrChange w:id="15721" w:author="Okot" w:date="2020-04-16T11:16:00Z">
              <w:tcPr>
                <w:tcW w:w="2682" w:type="dxa"/>
              </w:tcPr>
            </w:tcPrChange>
          </w:tcPr>
          <w:p w14:paraId="21F2FC4A" w14:textId="77777777" w:rsidR="0099478E" w:rsidRDefault="0099478E" w:rsidP="007237D1">
            <w:pPr>
              <w:ind w:firstLine="0"/>
            </w:pPr>
            <w:r>
              <w:t xml:space="preserve">Wyświetlenie okna dialogowego z odpowiednim komunikatem błędu oraz zapytaniem czy użytkownik chce wprowadzić cel. </w:t>
            </w:r>
          </w:p>
        </w:tc>
        <w:tc>
          <w:tcPr>
            <w:tcW w:w="1418" w:type="dxa"/>
            <w:shd w:val="clear" w:color="auto" w:fill="92D050"/>
            <w:tcPrChange w:id="15722" w:author="Okot" w:date="2020-04-16T11:16:00Z">
              <w:tcPr>
                <w:tcW w:w="1418" w:type="dxa"/>
              </w:tcPr>
            </w:tcPrChange>
          </w:tcPr>
          <w:p w14:paraId="01C56499" w14:textId="184451D0" w:rsidR="0099478E" w:rsidRDefault="00D613E7" w:rsidP="007237D1">
            <w:pPr>
              <w:ind w:firstLine="0"/>
            </w:pPr>
            <w:ins w:id="15723" w:author="Okot" w:date="2020-04-16T11:16:00Z">
              <w:r>
                <w:t>OK</w:t>
              </w:r>
            </w:ins>
          </w:p>
        </w:tc>
        <w:tc>
          <w:tcPr>
            <w:tcW w:w="1275" w:type="dxa"/>
            <w:tcPrChange w:id="15724" w:author="Okot" w:date="2020-04-16T11:16:00Z">
              <w:tcPr>
                <w:tcW w:w="1275" w:type="dxa"/>
              </w:tcPr>
            </w:tcPrChange>
          </w:tcPr>
          <w:p w14:paraId="0CB10086" w14:textId="1003624C" w:rsidR="0099478E" w:rsidRDefault="00D613E7" w:rsidP="007237D1">
            <w:pPr>
              <w:ind w:firstLine="0"/>
            </w:pPr>
            <w:ins w:id="15725" w:author="Okot" w:date="2020-04-16T11:17:00Z">
              <w:r>
                <w:t>n/d</w:t>
              </w:r>
            </w:ins>
          </w:p>
        </w:tc>
        <w:tc>
          <w:tcPr>
            <w:tcW w:w="1695" w:type="dxa"/>
            <w:tcPrChange w:id="15726" w:author="Okot" w:date="2020-04-16T11:16:00Z">
              <w:tcPr>
                <w:tcW w:w="1695" w:type="dxa"/>
              </w:tcPr>
            </w:tcPrChange>
          </w:tcPr>
          <w:p w14:paraId="7D6DDE55" w14:textId="6CDEA6E4" w:rsidR="0099478E" w:rsidRDefault="00D613E7" w:rsidP="007237D1">
            <w:pPr>
              <w:ind w:firstLine="0"/>
            </w:pPr>
            <w:ins w:id="15727" w:author="Okot" w:date="2020-04-16T11:17:00Z">
              <w:r>
                <w:t>n/d</w:t>
              </w:r>
            </w:ins>
          </w:p>
        </w:tc>
      </w:tr>
      <w:tr w:rsidR="0099478E" w14:paraId="62A2AD8A" w14:textId="77777777" w:rsidTr="00D613E7">
        <w:tblPrEx>
          <w:tblW w:w="0" w:type="auto"/>
          <w:tblLayout w:type="fixed"/>
          <w:tblPrExChange w:id="15728" w:author="Okot" w:date="2020-04-16T11:17:00Z">
            <w:tblPrEx>
              <w:tblW w:w="0" w:type="auto"/>
              <w:tblLayout w:type="fixed"/>
            </w:tblPrEx>
          </w:tblPrExChange>
        </w:tblPrEx>
        <w:trPr>
          <w:trHeight w:val="54"/>
          <w:trPrChange w:id="15729" w:author="Okot" w:date="2020-04-16T11:17:00Z">
            <w:trPr>
              <w:trHeight w:val="54"/>
            </w:trPr>
          </w:trPrChange>
        </w:trPr>
        <w:tc>
          <w:tcPr>
            <w:tcW w:w="1991" w:type="dxa"/>
            <w:tcPrChange w:id="15730" w:author="Okot" w:date="2020-04-16T11:17:00Z">
              <w:tcPr>
                <w:tcW w:w="1991" w:type="dxa"/>
              </w:tcPr>
            </w:tcPrChange>
          </w:tcPr>
          <w:p w14:paraId="0080C848" w14:textId="77777777" w:rsidR="0099478E" w:rsidRDefault="0099478E" w:rsidP="007237D1">
            <w:pPr>
              <w:ind w:firstLine="0"/>
              <w:rPr>
                <w:b/>
              </w:rPr>
            </w:pPr>
            <w:r>
              <w:rPr>
                <w:b/>
              </w:rPr>
              <w:t>SA 2.2.1.</w:t>
            </w:r>
          </w:p>
          <w:p w14:paraId="67901B97" w14:textId="77777777" w:rsidR="0099478E" w:rsidRDefault="0099478E" w:rsidP="007237D1">
            <w:pPr>
              <w:ind w:firstLine="0"/>
              <w:rPr>
                <w:b/>
              </w:rPr>
            </w:pPr>
            <w:r>
              <w:rPr>
                <w:b/>
                <w:i/>
              </w:rPr>
              <w:t xml:space="preserve">Użytkownik wybiera, że nie chce wprowadzać celu </w:t>
            </w:r>
          </w:p>
        </w:tc>
        <w:tc>
          <w:tcPr>
            <w:tcW w:w="2682" w:type="dxa"/>
            <w:tcPrChange w:id="15731" w:author="Okot" w:date="2020-04-16T11:17:00Z">
              <w:tcPr>
                <w:tcW w:w="2682" w:type="dxa"/>
              </w:tcPr>
            </w:tcPrChange>
          </w:tcPr>
          <w:p w14:paraId="1E7F5ADB" w14:textId="77777777" w:rsidR="0099478E" w:rsidRDefault="0099478E" w:rsidP="007237D1">
            <w:pPr>
              <w:ind w:firstLine="0"/>
            </w:pPr>
            <w:r>
              <w:t>Przekierowanie na stronę „Moje dane”. Zostaje ponowiony komunikat błędu.</w:t>
            </w:r>
          </w:p>
        </w:tc>
        <w:tc>
          <w:tcPr>
            <w:tcW w:w="1418" w:type="dxa"/>
            <w:shd w:val="clear" w:color="auto" w:fill="92D050"/>
            <w:tcPrChange w:id="15732" w:author="Okot" w:date="2020-04-16T11:17:00Z">
              <w:tcPr>
                <w:tcW w:w="1418" w:type="dxa"/>
              </w:tcPr>
            </w:tcPrChange>
          </w:tcPr>
          <w:p w14:paraId="16CD5130" w14:textId="34B57C41" w:rsidR="0099478E" w:rsidRDefault="00D613E7" w:rsidP="007237D1">
            <w:pPr>
              <w:ind w:firstLine="0"/>
            </w:pPr>
            <w:ins w:id="15733" w:author="Okot" w:date="2020-04-16T11:17:00Z">
              <w:r>
                <w:t>OK</w:t>
              </w:r>
            </w:ins>
          </w:p>
        </w:tc>
        <w:tc>
          <w:tcPr>
            <w:tcW w:w="1275" w:type="dxa"/>
            <w:tcPrChange w:id="15734" w:author="Okot" w:date="2020-04-16T11:17:00Z">
              <w:tcPr>
                <w:tcW w:w="1275" w:type="dxa"/>
              </w:tcPr>
            </w:tcPrChange>
          </w:tcPr>
          <w:p w14:paraId="5DB058CE" w14:textId="316C942B" w:rsidR="0099478E" w:rsidRDefault="00D613E7" w:rsidP="007237D1">
            <w:pPr>
              <w:ind w:firstLine="0"/>
            </w:pPr>
            <w:ins w:id="15735" w:author="Okot" w:date="2020-04-16T11:17:00Z">
              <w:r>
                <w:t>n/d</w:t>
              </w:r>
            </w:ins>
          </w:p>
        </w:tc>
        <w:tc>
          <w:tcPr>
            <w:tcW w:w="1695" w:type="dxa"/>
            <w:tcPrChange w:id="15736" w:author="Okot" w:date="2020-04-16T11:17:00Z">
              <w:tcPr>
                <w:tcW w:w="1695" w:type="dxa"/>
              </w:tcPr>
            </w:tcPrChange>
          </w:tcPr>
          <w:p w14:paraId="514BC3C8" w14:textId="2D7D0532" w:rsidR="0099478E" w:rsidRDefault="00D613E7" w:rsidP="007237D1">
            <w:pPr>
              <w:ind w:firstLine="0"/>
            </w:pPr>
            <w:ins w:id="15737" w:author="Okot" w:date="2020-04-16T11:17:00Z">
              <w:r>
                <w:t>n/d</w:t>
              </w:r>
            </w:ins>
          </w:p>
        </w:tc>
      </w:tr>
      <w:tr w:rsidR="0099478E" w14:paraId="0F64BFAD" w14:textId="77777777" w:rsidTr="00D613E7">
        <w:tblPrEx>
          <w:tblW w:w="0" w:type="auto"/>
          <w:tblLayout w:type="fixed"/>
          <w:tblPrExChange w:id="15738" w:author="Okot" w:date="2020-04-16T11:18:00Z">
            <w:tblPrEx>
              <w:tblW w:w="0" w:type="auto"/>
              <w:tblLayout w:type="fixed"/>
            </w:tblPrEx>
          </w:tblPrExChange>
        </w:tblPrEx>
        <w:trPr>
          <w:trHeight w:val="54"/>
          <w:trPrChange w:id="15739" w:author="Okot" w:date="2020-04-16T11:18:00Z">
            <w:trPr>
              <w:trHeight w:val="54"/>
            </w:trPr>
          </w:trPrChange>
        </w:trPr>
        <w:tc>
          <w:tcPr>
            <w:tcW w:w="1991" w:type="dxa"/>
            <w:tcPrChange w:id="15740" w:author="Okot" w:date="2020-04-16T11:18:00Z">
              <w:tcPr>
                <w:tcW w:w="1991" w:type="dxa"/>
              </w:tcPr>
            </w:tcPrChange>
          </w:tcPr>
          <w:p w14:paraId="15E877D4" w14:textId="77777777" w:rsidR="0099478E" w:rsidRDefault="0099478E" w:rsidP="007237D1">
            <w:pPr>
              <w:ind w:firstLine="0"/>
              <w:rPr>
                <w:b/>
              </w:rPr>
            </w:pPr>
            <w:r>
              <w:rPr>
                <w:b/>
              </w:rPr>
              <w:t>SA 2.2.2.</w:t>
            </w:r>
          </w:p>
          <w:p w14:paraId="1249BAB0" w14:textId="77777777" w:rsidR="0099478E" w:rsidRDefault="0099478E" w:rsidP="007237D1">
            <w:pPr>
              <w:ind w:firstLine="0"/>
              <w:rPr>
                <w:b/>
              </w:rPr>
            </w:pPr>
            <w:r>
              <w:rPr>
                <w:b/>
                <w:i/>
              </w:rPr>
              <w:t>Użytkownik wybiera, że chce wprowadzić cel</w:t>
            </w:r>
          </w:p>
        </w:tc>
        <w:tc>
          <w:tcPr>
            <w:tcW w:w="2682" w:type="dxa"/>
            <w:tcPrChange w:id="15741" w:author="Okot" w:date="2020-04-16T11:18:00Z">
              <w:tcPr>
                <w:tcW w:w="2682" w:type="dxa"/>
              </w:tcPr>
            </w:tcPrChange>
          </w:tcPr>
          <w:p w14:paraId="318BAE08" w14:textId="67101083" w:rsidR="0099478E" w:rsidRDefault="0099478E" w:rsidP="007237D1">
            <w:pPr>
              <w:ind w:firstLine="0"/>
            </w:pPr>
            <w:r>
              <w:t>Przekierowanie na stronę „Moje dane”</w:t>
            </w:r>
            <w:ins w:id="15742" w:author="Okot" w:date="2020-04-16T11:17:00Z">
              <w:r w:rsidR="00D613E7">
                <w:t xml:space="preserve"> oraz wyświetlenie komunikatu przypominającego o wybraniu celu</w:t>
              </w:r>
            </w:ins>
            <w:del w:id="15743" w:author="Okot" w:date="2020-04-16T11:17:00Z">
              <w:r w:rsidDel="00D613E7">
                <w:delText xml:space="preserve"> z zaznaczonym formularzem wyboru celu.</w:delText>
              </w:r>
            </w:del>
          </w:p>
        </w:tc>
        <w:tc>
          <w:tcPr>
            <w:tcW w:w="1418" w:type="dxa"/>
            <w:shd w:val="clear" w:color="auto" w:fill="92D050"/>
            <w:tcPrChange w:id="15744" w:author="Okot" w:date="2020-04-16T11:18:00Z">
              <w:tcPr>
                <w:tcW w:w="1418" w:type="dxa"/>
              </w:tcPr>
            </w:tcPrChange>
          </w:tcPr>
          <w:p w14:paraId="56A0364E" w14:textId="6E565F48" w:rsidR="0099478E" w:rsidRDefault="00D613E7" w:rsidP="007237D1">
            <w:pPr>
              <w:ind w:firstLine="0"/>
            </w:pPr>
            <w:ins w:id="15745" w:author="Okot" w:date="2020-04-16T11:18:00Z">
              <w:r>
                <w:t>OK</w:t>
              </w:r>
            </w:ins>
          </w:p>
        </w:tc>
        <w:tc>
          <w:tcPr>
            <w:tcW w:w="1275" w:type="dxa"/>
            <w:tcPrChange w:id="15746" w:author="Okot" w:date="2020-04-16T11:18:00Z">
              <w:tcPr>
                <w:tcW w:w="1275" w:type="dxa"/>
              </w:tcPr>
            </w:tcPrChange>
          </w:tcPr>
          <w:p w14:paraId="5B504086" w14:textId="02924A5E" w:rsidR="0099478E" w:rsidRDefault="00D613E7" w:rsidP="007237D1">
            <w:pPr>
              <w:ind w:firstLine="0"/>
            </w:pPr>
            <w:ins w:id="15747" w:author="Okot" w:date="2020-04-16T11:18:00Z">
              <w:r>
                <w:t>n/d</w:t>
              </w:r>
            </w:ins>
          </w:p>
        </w:tc>
        <w:tc>
          <w:tcPr>
            <w:tcW w:w="1695" w:type="dxa"/>
            <w:tcPrChange w:id="15748" w:author="Okot" w:date="2020-04-16T11:18:00Z">
              <w:tcPr>
                <w:tcW w:w="1695" w:type="dxa"/>
              </w:tcPr>
            </w:tcPrChange>
          </w:tcPr>
          <w:p w14:paraId="30C84DFD" w14:textId="413B9958" w:rsidR="0099478E" w:rsidRDefault="00D613E7" w:rsidP="007237D1">
            <w:pPr>
              <w:ind w:firstLine="0"/>
            </w:pPr>
            <w:ins w:id="15749" w:author="Okot" w:date="2020-04-16T11:18:00Z">
              <w:r>
                <w:t>n/d</w:t>
              </w:r>
            </w:ins>
          </w:p>
        </w:tc>
      </w:tr>
      <w:tr w:rsidR="0099478E" w14:paraId="42D64128" w14:textId="77777777" w:rsidTr="00F22B97">
        <w:tblPrEx>
          <w:tblW w:w="0" w:type="auto"/>
          <w:tblLayout w:type="fixed"/>
          <w:tblPrExChange w:id="15750" w:author="Okot" w:date="2020-04-16T11:12:00Z">
            <w:tblPrEx>
              <w:tblW w:w="0" w:type="auto"/>
              <w:tblLayout w:type="fixed"/>
            </w:tblPrEx>
          </w:tblPrExChange>
        </w:tblPrEx>
        <w:trPr>
          <w:trHeight w:val="54"/>
          <w:trPrChange w:id="15751" w:author="Okot" w:date="2020-04-16T11:12:00Z">
            <w:trPr>
              <w:trHeight w:val="54"/>
            </w:trPr>
          </w:trPrChange>
        </w:trPr>
        <w:tc>
          <w:tcPr>
            <w:tcW w:w="1991" w:type="dxa"/>
            <w:tcPrChange w:id="15752" w:author="Okot" w:date="2020-04-16T11:12:00Z">
              <w:tcPr>
                <w:tcW w:w="1991" w:type="dxa"/>
              </w:tcPr>
            </w:tcPrChange>
          </w:tcPr>
          <w:p w14:paraId="2719FE61" w14:textId="77777777" w:rsidR="0099478E" w:rsidRDefault="0099478E" w:rsidP="007237D1">
            <w:pPr>
              <w:ind w:firstLine="0"/>
              <w:rPr>
                <w:b/>
              </w:rPr>
            </w:pPr>
            <w:r>
              <w:rPr>
                <w:b/>
              </w:rPr>
              <w:t>SA 2.3.</w:t>
            </w:r>
          </w:p>
          <w:p w14:paraId="2B40A15C" w14:textId="77777777" w:rsidR="0099478E" w:rsidRPr="00E73582" w:rsidRDefault="0099478E" w:rsidP="007237D1">
            <w:pPr>
              <w:ind w:firstLine="0"/>
              <w:rPr>
                <w:b/>
                <w:i/>
              </w:rPr>
            </w:pPr>
            <w:r>
              <w:rPr>
                <w:b/>
                <w:i/>
              </w:rPr>
              <w:t>Nie określono stopnia aktywności fizycznej</w:t>
            </w:r>
          </w:p>
        </w:tc>
        <w:tc>
          <w:tcPr>
            <w:tcW w:w="2682" w:type="dxa"/>
            <w:tcPrChange w:id="15753" w:author="Okot" w:date="2020-04-16T11:12:00Z">
              <w:tcPr>
                <w:tcW w:w="2682" w:type="dxa"/>
              </w:tcPr>
            </w:tcPrChange>
          </w:tcPr>
          <w:p w14:paraId="697B2341" w14:textId="77777777" w:rsidR="0099478E" w:rsidRDefault="0099478E" w:rsidP="007237D1">
            <w:pPr>
              <w:ind w:firstLine="0"/>
            </w:pPr>
            <w:r>
              <w:t>Wyświetlenie okna dialogowego z odpowiednim komunikatem błędu oraz zapytaniem czy użytkownik chce określić swój stopień aktywności fizycznej.</w:t>
            </w:r>
          </w:p>
        </w:tc>
        <w:tc>
          <w:tcPr>
            <w:tcW w:w="1418" w:type="dxa"/>
            <w:shd w:val="clear" w:color="auto" w:fill="92D050"/>
            <w:tcPrChange w:id="15754" w:author="Okot" w:date="2020-04-16T11:12:00Z">
              <w:tcPr>
                <w:tcW w:w="1418" w:type="dxa"/>
              </w:tcPr>
            </w:tcPrChange>
          </w:tcPr>
          <w:p w14:paraId="340476D7" w14:textId="34ACEA2F" w:rsidR="0099478E" w:rsidRDefault="00F22B97" w:rsidP="007237D1">
            <w:pPr>
              <w:ind w:firstLine="0"/>
            </w:pPr>
            <w:ins w:id="15755" w:author="Okot" w:date="2020-04-16T11:12:00Z">
              <w:r>
                <w:t>OK</w:t>
              </w:r>
            </w:ins>
          </w:p>
        </w:tc>
        <w:tc>
          <w:tcPr>
            <w:tcW w:w="1275" w:type="dxa"/>
            <w:tcPrChange w:id="15756" w:author="Okot" w:date="2020-04-16T11:12:00Z">
              <w:tcPr>
                <w:tcW w:w="1275" w:type="dxa"/>
              </w:tcPr>
            </w:tcPrChange>
          </w:tcPr>
          <w:p w14:paraId="2A4FE41C" w14:textId="26768A5B" w:rsidR="0099478E" w:rsidRDefault="00D613E7" w:rsidP="007237D1">
            <w:pPr>
              <w:ind w:firstLine="0"/>
            </w:pPr>
            <w:ins w:id="15757" w:author="Okot" w:date="2020-04-16T11:18:00Z">
              <w:r>
                <w:t>n/d</w:t>
              </w:r>
            </w:ins>
          </w:p>
        </w:tc>
        <w:tc>
          <w:tcPr>
            <w:tcW w:w="1695" w:type="dxa"/>
            <w:tcPrChange w:id="15758" w:author="Okot" w:date="2020-04-16T11:12:00Z">
              <w:tcPr>
                <w:tcW w:w="1695" w:type="dxa"/>
              </w:tcPr>
            </w:tcPrChange>
          </w:tcPr>
          <w:p w14:paraId="55EEBD05" w14:textId="2CA6972E" w:rsidR="0099478E" w:rsidRDefault="00D613E7" w:rsidP="007237D1">
            <w:pPr>
              <w:ind w:firstLine="0"/>
            </w:pPr>
            <w:ins w:id="15759" w:author="Okot" w:date="2020-04-16T11:18:00Z">
              <w:r>
                <w:t>n/d</w:t>
              </w:r>
            </w:ins>
          </w:p>
        </w:tc>
      </w:tr>
      <w:tr w:rsidR="0099478E" w14:paraId="52DBFAB9" w14:textId="77777777" w:rsidTr="00F22B97">
        <w:tblPrEx>
          <w:tblW w:w="0" w:type="auto"/>
          <w:tblLayout w:type="fixed"/>
          <w:tblPrExChange w:id="15760" w:author="Okot" w:date="2020-04-16T11:13:00Z">
            <w:tblPrEx>
              <w:tblW w:w="0" w:type="auto"/>
              <w:tblLayout w:type="fixed"/>
            </w:tblPrEx>
          </w:tblPrExChange>
        </w:tblPrEx>
        <w:trPr>
          <w:trHeight w:val="54"/>
          <w:trPrChange w:id="15761" w:author="Okot" w:date="2020-04-16T11:13:00Z">
            <w:trPr>
              <w:trHeight w:val="54"/>
            </w:trPr>
          </w:trPrChange>
        </w:trPr>
        <w:tc>
          <w:tcPr>
            <w:tcW w:w="1991" w:type="dxa"/>
            <w:tcPrChange w:id="15762" w:author="Okot" w:date="2020-04-16T11:13:00Z">
              <w:tcPr>
                <w:tcW w:w="1991" w:type="dxa"/>
              </w:tcPr>
            </w:tcPrChange>
          </w:tcPr>
          <w:p w14:paraId="308E7B4A" w14:textId="77777777" w:rsidR="0099478E" w:rsidRDefault="0099478E" w:rsidP="007237D1">
            <w:pPr>
              <w:ind w:firstLine="0"/>
              <w:rPr>
                <w:b/>
              </w:rPr>
            </w:pPr>
            <w:r>
              <w:rPr>
                <w:b/>
              </w:rPr>
              <w:t>SA 2.3.1.</w:t>
            </w:r>
          </w:p>
          <w:p w14:paraId="651CA4F7" w14:textId="77777777" w:rsidR="0099478E" w:rsidRDefault="0099478E" w:rsidP="007237D1">
            <w:pPr>
              <w:ind w:firstLine="0"/>
              <w:rPr>
                <w:b/>
              </w:rPr>
            </w:pPr>
            <w:r>
              <w:rPr>
                <w:b/>
                <w:i/>
              </w:rPr>
              <w:t>Użytkownik wybiera, że nie chce wprowadzać swojej aktywności fizycznej</w:t>
            </w:r>
          </w:p>
        </w:tc>
        <w:tc>
          <w:tcPr>
            <w:tcW w:w="2682" w:type="dxa"/>
            <w:tcPrChange w:id="15763" w:author="Okot" w:date="2020-04-16T11:13:00Z">
              <w:tcPr>
                <w:tcW w:w="2682" w:type="dxa"/>
              </w:tcPr>
            </w:tcPrChange>
          </w:tcPr>
          <w:p w14:paraId="16F184D4" w14:textId="77777777" w:rsidR="0099478E" w:rsidRDefault="0099478E" w:rsidP="007237D1">
            <w:pPr>
              <w:ind w:firstLine="0"/>
            </w:pPr>
            <w:r>
              <w:t>Przekierowanie na stronę „Moje dane”. Zostaje ponowiony komunikat błędu.</w:t>
            </w:r>
          </w:p>
        </w:tc>
        <w:tc>
          <w:tcPr>
            <w:tcW w:w="1418" w:type="dxa"/>
            <w:shd w:val="clear" w:color="auto" w:fill="92D050"/>
            <w:tcPrChange w:id="15764" w:author="Okot" w:date="2020-04-16T11:13:00Z">
              <w:tcPr>
                <w:tcW w:w="1418" w:type="dxa"/>
              </w:tcPr>
            </w:tcPrChange>
          </w:tcPr>
          <w:p w14:paraId="4A817E79" w14:textId="68A0CC29" w:rsidR="0099478E" w:rsidRDefault="00F22B97" w:rsidP="007237D1">
            <w:pPr>
              <w:ind w:firstLine="0"/>
            </w:pPr>
            <w:ins w:id="15765" w:author="Okot" w:date="2020-04-16T11:13:00Z">
              <w:r>
                <w:t>OK</w:t>
              </w:r>
            </w:ins>
          </w:p>
        </w:tc>
        <w:tc>
          <w:tcPr>
            <w:tcW w:w="1275" w:type="dxa"/>
            <w:tcPrChange w:id="15766" w:author="Okot" w:date="2020-04-16T11:13:00Z">
              <w:tcPr>
                <w:tcW w:w="1275" w:type="dxa"/>
              </w:tcPr>
            </w:tcPrChange>
          </w:tcPr>
          <w:p w14:paraId="64DDD068" w14:textId="0E029C8D" w:rsidR="0099478E" w:rsidRDefault="00D613E7" w:rsidP="007237D1">
            <w:pPr>
              <w:ind w:firstLine="0"/>
            </w:pPr>
            <w:ins w:id="15767" w:author="Okot" w:date="2020-04-16T11:18:00Z">
              <w:r>
                <w:t>n/d</w:t>
              </w:r>
            </w:ins>
          </w:p>
        </w:tc>
        <w:tc>
          <w:tcPr>
            <w:tcW w:w="1695" w:type="dxa"/>
            <w:tcPrChange w:id="15768" w:author="Okot" w:date="2020-04-16T11:13:00Z">
              <w:tcPr>
                <w:tcW w:w="1695" w:type="dxa"/>
              </w:tcPr>
            </w:tcPrChange>
          </w:tcPr>
          <w:p w14:paraId="2C910790" w14:textId="153C82B9" w:rsidR="0099478E" w:rsidRDefault="00D613E7" w:rsidP="007237D1">
            <w:pPr>
              <w:ind w:firstLine="0"/>
            </w:pPr>
            <w:ins w:id="15769" w:author="Okot" w:date="2020-04-16T11:18:00Z">
              <w:r>
                <w:t>n/d</w:t>
              </w:r>
            </w:ins>
          </w:p>
        </w:tc>
      </w:tr>
      <w:tr w:rsidR="0099478E" w14:paraId="05F42632" w14:textId="77777777" w:rsidTr="00F22B97">
        <w:tblPrEx>
          <w:tblW w:w="0" w:type="auto"/>
          <w:tblLayout w:type="fixed"/>
          <w:tblPrExChange w:id="15770" w:author="Okot" w:date="2020-04-16T11:14:00Z">
            <w:tblPrEx>
              <w:tblW w:w="0" w:type="auto"/>
              <w:tblLayout w:type="fixed"/>
            </w:tblPrEx>
          </w:tblPrExChange>
        </w:tblPrEx>
        <w:trPr>
          <w:trHeight w:val="54"/>
          <w:trPrChange w:id="15771" w:author="Okot" w:date="2020-04-16T11:14:00Z">
            <w:trPr>
              <w:trHeight w:val="54"/>
            </w:trPr>
          </w:trPrChange>
        </w:trPr>
        <w:tc>
          <w:tcPr>
            <w:tcW w:w="1991" w:type="dxa"/>
            <w:tcPrChange w:id="15772" w:author="Okot" w:date="2020-04-16T11:14:00Z">
              <w:tcPr>
                <w:tcW w:w="1991" w:type="dxa"/>
              </w:tcPr>
            </w:tcPrChange>
          </w:tcPr>
          <w:p w14:paraId="5C2E7C1F" w14:textId="77777777" w:rsidR="0099478E" w:rsidRDefault="0099478E" w:rsidP="007237D1">
            <w:pPr>
              <w:ind w:firstLine="0"/>
              <w:rPr>
                <w:b/>
              </w:rPr>
            </w:pPr>
            <w:r>
              <w:rPr>
                <w:b/>
              </w:rPr>
              <w:t>SA 2.3.2.</w:t>
            </w:r>
          </w:p>
          <w:p w14:paraId="7E5CA732" w14:textId="77777777" w:rsidR="0099478E" w:rsidRDefault="0099478E" w:rsidP="007237D1">
            <w:pPr>
              <w:ind w:firstLine="0"/>
              <w:rPr>
                <w:b/>
              </w:rPr>
            </w:pPr>
            <w:r>
              <w:rPr>
                <w:b/>
                <w:i/>
              </w:rPr>
              <w:t xml:space="preserve">Użytkownik wybiera, że chce </w:t>
            </w:r>
            <w:r>
              <w:rPr>
                <w:b/>
                <w:i/>
              </w:rPr>
              <w:lastRenderedPageBreak/>
              <w:t>wprowadzić swój stopień aktywności fizycznej</w:t>
            </w:r>
          </w:p>
        </w:tc>
        <w:tc>
          <w:tcPr>
            <w:tcW w:w="2682" w:type="dxa"/>
            <w:tcPrChange w:id="15773" w:author="Okot" w:date="2020-04-16T11:14:00Z">
              <w:tcPr>
                <w:tcW w:w="2682" w:type="dxa"/>
              </w:tcPr>
            </w:tcPrChange>
          </w:tcPr>
          <w:p w14:paraId="4387259F" w14:textId="18B2E42C" w:rsidR="0099478E" w:rsidRDefault="0099478E">
            <w:pPr>
              <w:ind w:firstLine="0"/>
            </w:pPr>
            <w:r>
              <w:lastRenderedPageBreak/>
              <w:t xml:space="preserve">Przekierowanie na stronę „Moje dane” </w:t>
            </w:r>
            <w:del w:id="15774" w:author="Okot" w:date="2020-04-16T11:13:00Z">
              <w:r w:rsidDel="00F22B97">
                <w:delText>z zaznaczonym formularzem wyboru stopnia aktywności fizycznej.</w:delText>
              </w:r>
            </w:del>
            <w:ins w:id="15775" w:author="Okot" w:date="2020-04-16T11:13:00Z">
              <w:r w:rsidR="00F22B97">
                <w:t xml:space="preserve">oraz wyświetlenie komunikatu </w:t>
              </w:r>
              <w:r w:rsidR="00F22B97">
                <w:lastRenderedPageBreak/>
                <w:t>przypominaj</w:t>
              </w:r>
            </w:ins>
            <w:ins w:id="15776" w:author="Okot" w:date="2020-04-16T11:14:00Z">
              <w:r w:rsidR="00F22B97">
                <w:t>ącego o wybraniu stopnia aktywności fizycznej.</w:t>
              </w:r>
            </w:ins>
          </w:p>
        </w:tc>
        <w:tc>
          <w:tcPr>
            <w:tcW w:w="1418" w:type="dxa"/>
            <w:shd w:val="clear" w:color="auto" w:fill="92D050"/>
            <w:tcPrChange w:id="15777" w:author="Okot" w:date="2020-04-16T11:14:00Z">
              <w:tcPr>
                <w:tcW w:w="1418" w:type="dxa"/>
              </w:tcPr>
            </w:tcPrChange>
          </w:tcPr>
          <w:p w14:paraId="32BB135D" w14:textId="21E82C33" w:rsidR="0099478E" w:rsidRDefault="00F22B97" w:rsidP="007237D1">
            <w:pPr>
              <w:ind w:firstLine="0"/>
            </w:pPr>
            <w:ins w:id="15778" w:author="Okot" w:date="2020-04-16T11:14:00Z">
              <w:r>
                <w:lastRenderedPageBreak/>
                <w:t>OK</w:t>
              </w:r>
            </w:ins>
          </w:p>
        </w:tc>
        <w:tc>
          <w:tcPr>
            <w:tcW w:w="1275" w:type="dxa"/>
            <w:tcPrChange w:id="15779" w:author="Okot" w:date="2020-04-16T11:14:00Z">
              <w:tcPr>
                <w:tcW w:w="1275" w:type="dxa"/>
              </w:tcPr>
            </w:tcPrChange>
          </w:tcPr>
          <w:p w14:paraId="4DE29F04" w14:textId="4D6FC135" w:rsidR="0099478E" w:rsidRDefault="00D613E7" w:rsidP="007237D1">
            <w:pPr>
              <w:ind w:firstLine="0"/>
            </w:pPr>
            <w:ins w:id="15780" w:author="Okot" w:date="2020-04-16T11:18:00Z">
              <w:r>
                <w:t>n/d</w:t>
              </w:r>
            </w:ins>
          </w:p>
        </w:tc>
        <w:tc>
          <w:tcPr>
            <w:tcW w:w="1695" w:type="dxa"/>
            <w:tcPrChange w:id="15781" w:author="Okot" w:date="2020-04-16T11:14:00Z">
              <w:tcPr>
                <w:tcW w:w="1695" w:type="dxa"/>
              </w:tcPr>
            </w:tcPrChange>
          </w:tcPr>
          <w:p w14:paraId="09FB3A31" w14:textId="5353EB77" w:rsidR="0099478E" w:rsidRDefault="00D613E7" w:rsidP="007237D1">
            <w:pPr>
              <w:ind w:firstLine="0"/>
            </w:pPr>
            <w:ins w:id="15782" w:author="Okot" w:date="2020-04-16T11:18:00Z">
              <w:r>
                <w:t>n/d</w:t>
              </w:r>
            </w:ins>
          </w:p>
        </w:tc>
      </w:tr>
      <w:tr w:rsidR="0099478E" w14:paraId="074D0D55" w14:textId="77777777" w:rsidTr="00F22B97">
        <w:tblPrEx>
          <w:tblW w:w="0" w:type="auto"/>
          <w:tblLayout w:type="fixed"/>
          <w:tblPrExChange w:id="15783" w:author="Okot" w:date="2020-04-16T11:11:00Z">
            <w:tblPrEx>
              <w:tblW w:w="0" w:type="auto"/>
              <w:tblLayout w:type="fixed"/>
            </w:tblPrEx>
          </w:tblPrExChange>
        </w:tblPrEx>
        <w:trPr>
          <w:trHeight w:val="54"/>
          <w:trPrChange w:id="15784" w:author="Okot" w:date="2020-04-16T11:11:00Z">
            <w:trPr>
              <w:trHeight w:val="54"/>
            </w:trPr>
          </w:trPrChange>
        </w:trPr>
        <w:tc>
          <w:tcPr>
            <w:tcW w:w="1991" w:type="dxa"/>
            <w:tcPrChange w:id="15785" w:author="Okot" w:date="2020-04-16T11:11:00Z">
              <w:tcPr>
                <w:tcW w:w="1991" w:type="dxa"/>
              </w:tcPr>
            </w:tcPrChange>
          </w:tcPr>
          <w:p w14:paraId="026A0F14" w14:textId="77777777" w:rsidR="0099478E" w:rsidRDefault="0099478E" w:rsidP="007237D1">
            <w:pPr>
              <w:ind w:firstLine="0"/>
              <w:rPr>
                <w:b/>
              </w:rPr>
            </w:pPr>
            <w:r>
              <w:rPr>
                <w:b/>
              </w:rPr>
              <w:t>SA 2.4.</w:t>
            </w:r>
          </w:p>
          <w:p w14:paraId="39D12D9C" w14:textId="77777777" w:rsidR="0099478E" w:rsidRDefault="0099478E" w:rsidP="007237D1">
            <w:pPr>
              <w:ind w:firstLine="0"/>
              <w:rPr>
                <w:b/>
              </w:rPr>
            </w:pPr>
            <w:r>
              <w:rPr>
                <w:b/>
                <w:i/>
              </w:rPr>
              <w:t>Nie wprowadzono wcześniej wymiarów użytkownika</w:t>
            </w:r>
          </w:p>
        </w:tc>
        <w:tc>
          <w:tcPr>
            <w:tcW w:w="2682" w:type="dxa"/>
            <w:tcPrChange w:id="15786" w:author="Okot" w:date="2020-04-16T11:11:00Z">
              <w:tcPr>
                <w:tcW w:w="2682" w:type="dxa"/>
              </w:tcPr>
            </w:tcPrChange>
          </w:tcPr>
          <w:p w14:paraId="28CF8E1F" w14:textId="77777777" w:rsidR="0099478E" w:rsidRDefault="0099478E" w:rsidP="007237D1">
            <w:pPr>
              <w:ind w:firstLine="0"/>
            </w:pPr>
            <w:r>
              <w:t xml:space="preserve">Wyświetlenie okna dialogowego z odpowiednim komunikatem błędu oraz zapytaniem czy użytkownik chce wprowadzić swoje wymiary. </w:t>
            </w:r>
          </w:p>
        </w:tc>
        <w:tc>
          <w:tcPr>
            <w:tcW w:w="1418" w:type="dxa"/>
            <w:shd w:val="clear" w:color="auto" w:fill="92D050"/>
            <w:tcPrChange w:id="15787" w:author="Okot" w:date="2020-04-16T11:11:00Z">
              <w:tcPr>
                <w:tcW w:w="1418" w:type="dxa"/>
              </w:tcPr>
            </w:tcPrChange>
          </w:tcPr>
          <w:p w14:paraId="3D8BFA94" w14:textId="2B8A2BDC" w:rsidR="0099478E" w:rsidRDefault="00F22B97" w:rsidP="007237D1">
            <w:pPr>
              <w:ind w:firstLine="0"/>
            </w:pPr>
            <w:ins w:id="15788" w:author="Okot" w:date="2020-04-16T11:11:00Z">
              <w:r>
                <w:t>OK</w:t>
              </w:r>
            </w:ins>
          </w:p>
        </w:tc>
        <w:tc>
          <w:tcPr>
            <w:tcW w:w="1275" w:type="dxa"/>
            <w:tcPrChange w:id="15789" w:author="Okot" w:date="2020-04-16T11:11:00Z">
              <w:tcPr>
                <w:tcW w:w="1275" w:type="dxa"/>
              </w:tcPr>
            </w:tcPrChange>
          </w:tcPr>
          <w:p w14:paraId="3E18C5E6" w14:textId="557D0C92" w:rsidR="0099478E" w:rsidRDefault="00D613E7" w:rsidP="007237D1">
            <w:pPr>
              <w:ind w:firstLine="0"/>
            </w:pPr>
            <w:ins w:id="15790" w:author="Okot" w:date="2020-04-16T11:18:00Z">
              <w:r>
                <w:t>n/d</w:t>
              </w:r>
            </w:ins>
          </w:p>
        </w:tc>
        <w:tc>
          <w:tcPr>
            <w:tcW w:w="1695" w:type="dxa"/>
            <w:tcPrChange w:id="15791" w:author="Okot" w:date="2020-04-16T11:11:00Z">
              <w:tcPr>
                <w:tcW w:w="1695" w:type="dxa"/>
              </w:tcPr>
            </w:tcPrChange>
          </w:tcPr>
          <w:p w14:paraId="576CE2FE" w14:textId="39581CCC" w:rsidR="0099478E" w:rsidRDefault="00D613E7" w:rsidP="007237D1">
            <w:pPr>
              <w:ind w:firstLine="0"/>
            </w:pPr>
            <w:ins w:id="15792" w:author="Okot" w:date="2020-04-16T11:18:00Z">
              <w:r>
                <w:t>n/d</w:t>
              </w:r>
            </w:ins>
          </w:p>
        </w:tc>
      </w:tr>
      <w:tr w:rsidR="0099478E" w14:paraId="581B601B" w14:textId="77777777" w:rsidTr="00F22B97">
        <w:tblPrEx>
          <w:tblW w:w="0" w:type="auto"/>
          <w:tblLayout w:type="fixed"/>
          <w:tblPrExChange w:id="15793" w:author="Okot" w:date="2020-04-16T11:11:00Z">
            <w:tblPrEx>
              <w:tblW w:w="0" w:type="auto"/>
              <w:tblLayout w:type="fixed"/>
            </w:tblPrEx>
          </w:tblPrExChange>
        </w:tblPrEx>
        <w:trPr>
          <w:trHeight w:val="54"/>
          <w:trPrChange w:id="15794" w:author="Okot" w:date="2020-04-16T11:11:00Z">
            <w:trPr>
              <w:trHeight w:val="54"/>
            </w:trPr>
          </w:trPrChange>
        </w:trPr>
        <w:tc>
          <w:tcPr>
            <w:tcW w:w="1991" w:type="dxa"/>
            <w:tcPrChange w:id="15795" w:author="Okot" w:date="2020-04-16T11:11:00Z">
              <w:tcPr>
                <w:tcW w:w="1991" w:type="dxa"/>
              </w:tcPr>
            </w:tcPrChange>
          </w:tcPr>
          <w:p w14:paraId="32052E4D" w14:textId="77777777" w:rsidR="0099478E" w:rsidRDefault="0099478E" w:rsidP="007237D1">
            <w:pPr>
              <w:ind w:firstLine="0"/>
              <w:rPr>
                <w:b/>
              </w:rPr>
            </w:pPr>
            <w:r>
              <w:rPr>
                <w:b/>
              </w:rPr>
              <w:t>SA 2.4.1.</w:t>
            </w:r>
          </w:p>
          <w:p w14:paraId="0BCE1133" w14:textId="77777777" w:rsidR="0099478E" w:rsidRDefault="0099478E" w:rsidP="007237D1">
            <w:pPr>
              <w:ind w:firstLine="0"/>
              <w:rPr>
                <w:b/>
              </w:rPr>
            </w:pPr>
            <w:r>
              <w:rPr>
                <w:b/>
                <w:i/>
              </w:rPr>
              <w:t xml:space="preserve">Użytkownik wybiera, że nie chce wprowadzać swoich wymiarów </w:t>
            </w:r>
          </w:p>
        </w:tc>
        <w:tc>
          <w:tcPr>
            <w:tcW w:w="2682" w:type="dxa"/>
            <w:tcPrChange w:id="15796" w:author="Okot" w:date="2020-04-16T11:11:00Z">
              <w:tcPr>
                <w:tcW w:w="2682" w:type="dxa"/>
              </w:tcPr>
            </w:tcPrChange>
          </w:tcPr>
          <w:p w14:paraId="7B76811A" w14:textId="77777777" w:rsidR="0099478E" w:rsidRDefault="0099478E" w:rsidP="007237D1">
            <w:pPr>
              <w:ind w:firstLine="0"/>
            </w:pPr>
            <w:r>
              <w:t>Przekierowanie na stronę „Moje dane”. Zostaje ponowiony komunikat błędu.</w:t>
            </w:r>
          </w:p>
        </w:tc>
        <w:tc>
          <w:tcPr>
            <w:tcW w:w="1418" w:type="dxa"/>
            <w:shd w:val="clear" w:color="auto" w:fill="92D050"/>
            <w:tcPrChange w:id="15797" w:author="Okot" w:date="2020-04-16T11:11:00Z">
              <w:tcPr>
                <w:tcW w:w="1418" w:type="dxa"/>
              </w:tcPr>
            </w:tcPrChange>
          </w:tcPr>
          <w:p w14:paraId="0C43CFC3" w14:textId="6EC14F0A" w:rsidR="0099478E" w:rsidRDefault="00F22B97" w:rsidP="007237D1">
            <w:pPr>
              <w:ind w:firstLine="0"/>
            </w:pPr>
            <w:ins w:id="15798" w:author="Okot" w:date="2020-04-16T11:11:00Z">
              <w:r>
                <w:t>OK</w:t>
              </w:r>
            </w:ins>
          </w:p>
        </w:tc>
        <w:tc>
          <w:tcPr>
            <w:tcW w:w="1275" w:type="dxa"/>
            <w:tcPrChange w:id="15799" w:author="Okot" w:date="2020-04-16T11:11:00Z">
              <w:tcPr>
                <w:tcW w:w="1275" w:type="dxa"/>
              </w:tcPr>
            </w:tcPrChange>
          </w:tcPr>
          <w:p w14:paraId="2086357F" w14:textId="04559D33" w:rsidR="0099478E" w:rsidRDefault="00D613E7" w:rsidP="007237D1">
            <w:pPr>
              <w:ind w:firstLine="0"/>
            </w:pPr>
            <w:ins w:id="15800" w:author="Okot" w:date="2020-04-16T11:18:00Z">
              <w:r>
                <w:t>n/d</w:t>
              </w:r>
            </w:ins>
          </w:p>
        </w:tc>
        <w:tc>
          <w:tcPr>
            <w:tcW w:w="1695" w:type="dxa"/>
            <w:tcPrChange w:id="15801" w:author="Okot" w:date="2020-04-16T11:11:00Z">
              <w:tcPr>
                <w:tcW w:w="1695" w:type="dxa"/>
              </w:tcPr>
            </w:tcPrChange>
          </w:tcPr>
          <w:p w14:paraId="57BF11D1" w14:textId="637C4DE5" w:rsidR="0099478E" w:rsidRDefault="00D613E7" w:rsidP="007237D1">
            <w:pPr>
              <w:ind w:firstLine="0"/>
            </w:pPr>
            <w:ins w:id="15802" w:author="Okot" w:date="2020-04-16T11:18:00Z">
              <w:r>
                <w:t>n/d</w:t>
              </w:r>
            </w:ins>
          </w:p>
        </w:tc>
      </w:tr>
      <w:tr w:rsidR="0099478E" w14:paraId="0D318419" w14:textId="77777777" w:rsidTr="00F22B97">
        <w:tblPrEx>
          <w:tblW w:w="0" w:type="auto"/>
          <w:tblLayout w:type="fixed"/>
          <w:tblPrExChange w:id="15803" w:author="Okot" w:date="2020-04-16T11:12:00Z">
            <w:tblPrEx>
              <w:tblW w:w="0" w:type="auto"/>
              <w:tblLayout w:type="fixed"/>
            </w:tblPrEx>
          </w:tblPrExChange>
        </w:tblPrEx>
        <w:trPr>
          <w:trHeight w:val="54"/>
          <w:trPrChange w:id="15804" w:author="Okot" w:date="2020-04-16T11:12:00Z">
            <w:trPr>
              <w:trHeight w:val="54"/>
            </w:trPr>
          </w:trPrChange>
        </w:trPr>
        <w:tc>
          <w:tcPr>
            <w:tcW w:w="1991" w:type="dxa"/>
            <w:tcPrChange w:id="15805" w:author="Okot" w:date="2020-04-16T11:12:00Z">
              <w:tcPr>
                <w:tcW w:w="1991" w:type="dxa"/>
              </w:tcPr>
            </w:tcPrChange>
          </w:tcPr>
          <w:p w14:paraId="2D42DC34" w14:textId="77777777" w:rsidR="0099478E" w:rsidRDefault="0099478E" w:rsidP="007237D1">
            <w:pPr>
              <w:ind w:firstLine="0"/>
              <w:rPr>
                <w:b/>
              </w:rPr>
            </w:pPr>
            <w:r>
              <w:rPr>
                <w:b/>
              </w:rPr>
              <w:t>SA 2.1.2.</w:t>
            </w:r>
          </w:p>
          <w:p w14:paraId="79067C0C" w14:textId="77777777" w:rsidR="0099478E" w:rsidRDefault="0099478E" w:rsidP="007237D1">
            <w:pPr>
              <w:ind w:firstLine="0"/>
              <w:rPr>
                <w:b/>
              </w:rPr>
            </w:pPr>
            <w:r>
              <w:rPr>
                <w:b/>
                <w:i/>
              </w:rPr>
              <w:t>Użytkownik wybiera, że chce wprowadzić swoje wymiary</w:t>
            </w:r>
          </w:p>
        </w:tc>
        <w:tc>
          <w:tcPr>
            <w:tcW w:w="2682" w:type="dxa"/>
            <w:tcPrChange w:id="15806" w:author="Okot" w:date="2020-04-16T11:12:00Z">
              <w:tcPr>
                <w:tcW w:w="2682" w:type="dxa"/>
              </w:tcPr>
            </w:tcPrChange>
          </w:tcPr>
          <w:p w14:paraId="08D1CB4E" w14:textId="77777777" w:rsidR="0099478E" w:rsidRDefault="0099478E" w:rsidP="007237D1">
            <w:pPr>
              <w:ind w:firstLine="0"/>
            </w:pPr>
            <w:r>
              <w:t>Wyświetlenie formularza wprowadzania wymiarów użytkownika.</w:t>
            </w:r>
          </w:p>
        </w:tc>
        <w:tc>
          <w:tcPr>
            <w:tcW w:w="1418" w:type="dxa"/>
            <w:shd w:val="clear" w:color="auto" w:fill="92D050"/>
            <w:tcPrChange w:id="15807" w:author="Okot" w:date="2020-04-16T11:12:00Z">
              <w:tcPr>
                <w:tcW w:w="1418" w:type="dxa"/>
              </w:tcPr>
            </w:tcPrChange>
          </w:tcPr>
          <w:p w14:paraId="73711506" w14:textId="090234B6" w:rsidR="0099478E" w:rsidRDefault="00F22B97" w:rsidP="007237D1">
            <w:pPr>
              <w:ind w:firstLine="0"/>
            </w:pPr>
            <w:ins w:id="15808" w:author="Okot" w:date="2020-04-16T11:12:00Z">
              <w:r>
                <w:t>OK</w:t>
              </w:r>
            </w:ins>
          </w:p>
        </w:tc>
        <w:tc>
          <w:tcPr>
            <w:tcW w:w="1275" w:type="dxa"/>
            <w:tcPrChange w:id="15809" w:author="Okot" w:date="2020-04-16T11:12:00Z">
              <w:tcPr>
                <w:tcW w:w="1275" w:type="dxa"/>
              </w:tcPr>
            </w:tcPrChange>
          </w:tcPr>
          <w:p w14:paraId="54406F08" w14:textId="32C53604" w:rsidR="0099478E" w:rsidRDefault="00D613E7" w:rsidP="007237D1">
            <w:pPr>
              <w:ind w:firstLine="0"/>
            </w:pPr>
            <w:ins w:id="15810" w:author="Okot" w:date="2020-04-16T11:18:00Z">
              <w:r>
                <w:t>n/d</w:t>
              </w:r>
            </w:ins>
          </w:p>
        </w:tc>
        <w:tc>
          <w:tcPr>
            <w:tcW w:w="1695" w:type="dxa"/>
            <w:tcPrChange w:id="15811" w:author="Okot" w:date="2020-04-16T11:12:00Z">
              <w:tcPr>
                <w:tcW w:w="1695" w:type="dxa"/>
              </w:tcPr>
            </w:tcPrChange>
          </w:tcPr>
          <w:p w14:paraId="46F05674" w14:textId="52B5F98A" w:rsidR="0099478E" w:rsidRDefault="00D613E7" w:rsidP="007237D1">
            <w:pPr>
              <w:ind w:firstLine="0"/>
            </w:pPr>
            <w:ins w:id="15812" w:author="Okot" w:date="2020-04-16T11:18:00Z">
              <w:r>
                <w:t>n/d</w:t>
              </w:r>
            </w:ins>
          </w:p>
        </w:tc>
      </w:tr>
      <w:tr w:rsidR="0099478E" w14:paraId="7967D49D" w14:textId="77777777" w:rsidTr="00286159">
        <w:tblPrEx>
          <w:tblW w:w="0" w:type="auto"/>
          <w:tblLayout w:type="fixed"/>
          <w:tblPrExChange w:id="15813" w:author="Okot" w:date="2020-04-16T12:02:00Z">
            <w:tblPrEx>
              <w:tblW w:w="0" w:type="auto"/>
              <w:tblLayout w:type="fixed"/>
            </w:tblPrEx>
          </w:tblPrExChange>
        </w:tblPrEx>
        <w:trPr>
          <w:trHeight w:val="54"/>
          <w:trPrChange w:id="15814" w:author="Okot" w:date="2020-04-16T12:02:00Z">
            <w:trPr>
              <w:trHeight w:val="54"/>
            </w:trPr>
          </w:trPrChange>
        </w:trPr>
        <w:tc>
          <w:tcPr>
            <w:tcW w:w="1991" w:type="dxa"/>
            <w:tcPrChange w:id="15815" w:author="Okot" w:date="2020-04-16T12:02:00Z">
              <w:tcPr>
                <w:tcW w:w="1991" w:type="dxa"/>
              </w:tcPr>
            </w:tcPrChange>
          </w:tcPr>
          <w:p w14:paraId="3FA57266" w14:textId="77777777" w:rsidR="0099478E" w:rsidRDefault="0099478E" w:rsidP="007237D1">
            <w:pPr>
              <w:ind w:firstLine="0"/>
              <w:rPr>
                <w:b/>
              </w:rPr>
            </w:pPr>
            <w:r>
              <w:rPr>
                <w:b/>
              </w:rPr>
              <w:t>SA 4.1.</w:t>
            </w:r>
          </w:p>
          <w:p w14:paraId="49227930" w14:textId="77777777" w:rsidR="0099478E" w:rsidRPr="00452AAA" w:rsidRDefault="0099478E" w:rsidP="007237D1">
            <w:pPr>
              <w:ind w:firstLine="0"/>
              <w:rPr>
                <w:b/>
                <w:i/>
              </w:rPr>
            </w:pPr>
            <w:r>
              <w:rPr>
                <w:b/>
                <w:i/>
              </w:rPr>
              <w:t>Wciśnięcie przycisku zamykania okna modalnego</w:t>
            </w:r>
          </w:p>
        </w:tc>
        <w:tc>
          <w:tcPr>
            <w:tcW w:w="2682" w:type="dxa"/>
            <w:tcPrChange w:id="15816" w:author="Okot" w:date="2020-04-16T12:02:00Z">
              <w:tcPr>
                <w:tcW w:w="2682" w:type="dxa"/>
              </w:tcPr>
            </w:tcPrChange>
          </w:tcPr>
          <w:p w14:paraId="4A9000E0" w14:textId="77777777" w:rsidR="0099478E" w:rsidRDefault="0099478E" w:rsidP="007237D1">
            <w:pPr>
              <w:ind w:firstLine="0"/>
            </w:pPr>
            <w:ins w:id="15817" w:author="Okot" w:date="2020-01-28T17:35:00Z">
              <w:r>
                <w:t>Wyświetlenie przez system okna dialogowego z pytaniem potwierdzającym chęć zamknięcia okna</w:t>
              </w:r>
            </w:ins>
          </w:p>
        </w:tc>
        <w:tc>
          <w:tcPr>
            <w:tcW w:w="1418" w:type="dxa"/>
            <w:shd w:val="clear" w:color="auto" w:fill="92D050"/>
            <w:tcPrChange w:id="15818" w:author="Okot" w:date="2020-04-16T12:02:00Z">
              <w:tcPr>
                <w:tcW w:w="1418" w:type="dxa"/>
              </w:tcPr>
            </w:tcPrChange>
          </w:tcPr>
          <w:p w14:paraId="117E746F" w14:textId="7AE100CB" w:rsidR="0099478E" w:rsidRDefault="00286159" w:rsidP="007237D1">
            <w:pPr>
              <w:ind w:firstLine="0"/>
            </w:pPr>
            <w:ins w:id="15819" w:author="Okot" w:date="2020-04-16T12:02:00Z">
              <w:r>
                <w:t>OK</w:t>
              </w:r>
            </w:ins>
          </w:p>
        </w:tc>
        <w:tc>
          <w:tcPr>
            <w:tcW w:w="1275" w:type="dxa"/>
            <w:tcPrChange w:id="15820" w:author="Okot" w:date="2020-04-16T12:02:00Z">
              <w:tcPr>
                <w:tcW w:w="1275" w:type="dxa"/>
              </w:tcPr>
            </w:tcPrChange>
          </w:tcPr>
          <w:p w14:paraId="3B457EBF" w14:textId="01341A28" w:rsidR="0099478E" w:rsidRDefault="000E290D" w:rsidP="007237D1">
            <w:pPr>
              <w:ind w:firstLine="0"/>
            </w:pPr>
            <w:ins w:id="15821" w:author="Okot" w:date="2020-04-16T12:06:00Z">
              <w:r>
                <w:t>n/d</w:t>
              </w:r>
            </w:ins>
          </w:p>
        </w:tc>
        <w:tc>
          <w:tcPr>
            <w:tcW w:w="1695" w:type="dxa"/>
            <w:tcPrChange w:id="15822" w:author="Okot" w:date="2020-04-16T12:02:00Z">
              <w:tcPr>
                <w:tcW w:w="1695" w:type="dxa"/>
              </w:tcPr>
            </w:tcPrChange>
          </w:tcPr>
          <w:p w14:paraId="741C369B" w14:textId="46DC1C24" w:rsidR="0099478E" w:rsidRDefault="000E290D" w:rsidP="007237D1">
            <w:pPr>
              <w:ind w:firstLine="0"/>
            </w:pPr>
            <w:ins w:id="15823" w:author="Okot" w:date="2020-04-16T12:07:00Z">
              <w:r>
                <w:t>n/d</w:t>
              </w:r>
            </w:ins>
          </w:p>
        </w:tc>
      </w:tr>
      <w:tr w:rsidR="0099478E" w14:paraId="1C114037" w14:textId="77777777" w:rsidTr="00286159">
        <w:tblPrEx>
          <w:tblW w:w="0" w:type="auto"/>
          <w:tblLayout w:type="fixed"/>
          <w:tblPrExChange w:id="15824" w:author="Okot" w:date="2020-04-16T12:03:00Z">
            <w:tblPrEx>
              <w:tblW w:w="0" w:type="auto"/>
              <w:tblLayout w:type="fixed"/>
            </w:tblPrEx>
          </w:tblPrExChange>
        </w:tblPrEx>
        <w:trPr>
          <w:trHeight w:val="54"/>
          <w:trPrChange w:id="15825" w:author="Okot" w:date="2020-04-16T12:03:00Z">
            <w:trPr>
              <w:trHeight w:val="54"/>
            </w:trPr>
          </w:trPrChange>
        </w:trPr>
        <w:tc>
          <w:tcPr>
            <w:tcW w:w="1991" w:type="dxa"/>
            <w:vMerge w:val="restart"/>
            <w:tcPrChange w:id="15826" w:author="Okot" w:date="2020-04-16T12:03:00Z">
              <w:tcPr>
                <w:tcW w:w="1991" w:type="dxa"/>
                <w:vMerge w:val="restart"/>
              </w:tcPr>
            </w:tcPrChange>
          </w:tcPr>
          <w:p w14:paraId="1F547210" w14:textId="77777777" w:rsidR="0099478E" w:rsidRDefault="0099478E" w:rsidP="007237D1">
            <w:pPr>
              <w:ind w:firstLine="0"/>
              <w:rPr>
                <w:b/>
              </w:rPr>
            </w:pPr>
            <w:r>
              <w:rPr>
                <w:b/>
              </w:rPr>
              <w:t>SA 4.1.1.</w:t>
            </w:r>
          </w:p>
          <w:p w14:paraId="05A8A05D" w14:textId="77777777" w:rsidR="0099478E" w:rsidRPr="00452AAA" w:rsidRDefault="0099478E" w:rsidP="007237D1">
            <w:pPr>
              <w:ind w:firstLine="0"/>
              <w:rPr>
                <w:b/>
                <w:i/>
              </w:rPr>
            </w:pPr>
            <w:r>
              <w:rPr>
                <w:b/>
                <w:i/>
              </w:rPr>
              <w:t>Potwierdzenie zamknięcia okna</w:t>
            </w:r>
          </w:p>
        </w:tc>
        <w:tc>
          <w:tcPr>
            <w:tcW w:w="2682" w:type="dxa"/>
            <w:tcPrChange w:id="15827" w:author="Okot" w:date="2020-04-16T12:03:00Z">
              <w:tcPr>
                <w:tcW w:w="2682" w:type="dxa"/>
              </w:tcPr>
            </w:tcPrChange>
          </w:tcPr>
          <w:p w14:paraId="311CCD61" w14:textId="68E0D07C" w:rsidR="0099478E" w:rsidRDefault="0099478E">
            <w:pPr>
              <w:ind w:firstLine="0"/>
            </w:pPr>
            <w:ins w:id="15828" w:author="Okot" w:date="2020-01-28T17:38:00Z">
              <w:r>
                <w:t xml:space="preserve">Okno modalne zawierające </w:t>
              </w:r>
            </w:ins>
            <w:ins w:id="15829" w:author="Okot" w:date="2020-04-16T12:03:00Z">
              <w:r w:rsidR="00286159">
                <w:t>wyliczone zapotrzebowanie</w:t>
              </w:r>
            </w:ins>
            <w:ins w:id="15830" w:author="Okot" w:date="2020-01-28T17:38:00Z">
              <w:r>
                <w:t xml:space="preserve"> zostaje zamknięte.</w:t>
              </w:r>
            </w:ins>
          </w:p>
        </w:tc>
        <w:tc>
          <w:tcPr>
            <w:tcW w:w="1418" w:type="dxa"/>
            <w:shd w:val="clear" w:color="auto" w:fill="92D050"/>
            <w:tcPrChange w:id="15831" w:author="Okot" w:date="2020-04-16T12:03:00Z">
              <w:tcPr>
                <w:tcW w:w="1418" w:type="dxa"/>
              </w:tcPr>
            </w:tcPrChange>
          </w:tcPr>
          <w:p w14:paraId="38FFC18E" w14:textId="13AB1153" w:rsidR="0099478E" w:rsidRDefault="00286159" w:rsidP="007237D1">
            <w:pPr>
              <w:ind w:firstLine="0"/>
            </w:pPr>
            <w:ins w:id="15832" w:author="Okot" w:date="2020-04-16T12:03:00Z">
              <w:r>
                <w:t>OK</w:t>
              </w:r>
            </w:ins>
          </w:p>
        </w:tc>
        <w:tc>
          <w:tcPr>
            <w:tcW w:w="1275" w:type="dxa"/>
            <w:tcPrChange w:id="15833" w:author="Okot" w:date="2020-04-16T12:03:00Z">
              <w:tcPr>
                <w:tcW w:w="1275" w:type="dxa"/>
              </w:tcPr>
            </w:tcPrChange>
          </w:tcPr>
          <w:p w14:paraId="46B12AB8" w14:textId="05305FFC" w:rsidR="0099478E" w:rsidRDefault="000E290D" w:rsidP="007237D1">
            <w:pPr>
              <w:ind w:firstLine="0"/>
            </w:pPr>
            <w:ins w:id="15834" w:author="Okot" w:date="2020-04-16T12:07:00Z">
              <w:r>
                <w:t>n/d</w:t>
              </w:r>
            </w:ins>
          </w:p>
        </w:tc>
        <w:tc>
          <w:tcPr>
            <w:tcW w:w="1695" w:type="dxa"/>
            <w:tcPrChange w:id="15835" w:author="Okot" w:date="2020-04-16T12:03:00Z">
              <w:tcPr>
                <w:tcW w:w="1695" w:type="dxa"/>
              </w:tcPr>
            </w:tcPrChange>
          </w:tcPr>
          <w:p w14:paraId="15C0AF49" w14:textId="2BDEE964" w:rsidR="0099478E" w:rsidRDefault="000E290D" w:rsidP="007237D1">
            <w:pPr>
              <w:ind w:firstLine="0"/>
            </w:pPr>
            <w:ins w:id="15836" w:author="Okot" w:date="2020-04-16T12:07:00Z">
              <w:r>
                <w:t>n/d</w:t>
              </w:r>
            </w:ins>
          </w:p>
        </w:tc>
      </w:tr>
      <w:tr w:rsidR="0099478E" w14:paraId="4FA3EA38" w14:textId="77777777" w:rsidTr="00286159">
        <w:tblPrEx>
          <w:tblW w:w="0" w:type="auto"/>
          <w:tblLayout w:type="fixed"/>
          <w:tblPrExChange w:id="15837" w:author="Okot" w:date="2020-04-16T12:03:00Z">
            <w:tblPrEx>
              <w:tblW w:w="0" w:type="auto"/>
              <w:tblLayout w:type="fixed"/>
            </w:tblPrEx>
          </w:tblPrExChange>
        </w:tblPrEx>
        <w:trPr>
          <w:trHeight w:val="54"/>
          <w:trPrChange w:id="15838" w:author="Okot" w:date="2020-04-16T12:03:00Z">
            <w:trPr>
              <w:trHeight w:val="54"/>
            </w:trPr>
          </w:trPrChange>
        </w:trPr>
        <w:tc>
          <w:tcPr>
            <w:tcW w:w="1991" w:type="dxa"/>
            <w:vMerge/>
            <w:tcPrChange w:id="15839" w:author="Okot" w:date="2020-04-16T12:03:00Z">
              <w:tcPr>
                <w:tcW w:w="1991" w:type="dxa"/>
                <w:vMerge/>
              </w:tcPr>
            </w:tcPrChange>
          </w:tcPr>
          <w:p w14:paraId="5CD93666" w14:textId="77777777" w:rsidR="0099478E" w:rsidRDefault="0099478E" w:rsidP="007237D1">
            <w:pPr>
              <w:ind w:firstLine="0"/>
              <w:rPr>
                <w:b/>
              </w:rPr>
            </w:pPr>
          </w:p>
        </w:tc>
        <w:tc>
          <w:tcPr>
            <w:tcW w:w="2682" w:type="dxa"/>
            <w:tcPrChange w:id="15840" w:author="Okot" w:date="2020-04-16T12:03:00Z">
              <w:tcPr>
                <w:tcW w:w="2682" w:type="dxa"/>
              </w:tcPr>
            </w:tcPrChange>
          </w:tcPr>
          <w:p w14:paraId="1408DEA5" w14:textId="6729249E" w:rsidR="0099478E" w:rsidRDefault="0099478E">
            <w:pPr>
              <w:ind w:firstLine="0"/>
            </w:pPr>
            <w:del w:id="15841" w:author="Okot" w:date="2020-04-16T12:03:00Z">
              <w:r w:rsidDel="00286159">
                <w:delText>dotyczące z</w:delText>
              </w:r>
            </w:del>
            <w:ins w:id="15842" w:author="Okot" w:date="2020-04-16T12:03:00Z">
              <w:r w:rsidR="00286159">
                <w:t>Z</w:t>
              </w:r>
            </w:ins>
            <w:r>
              <w:t>apotrzebowani</w:t>
            </w:r>
            <w:ins w:id="15843" w:author="Okot" w:date="2020-04-16T12:03:00Z">
              <w:r w:rsidR="00286159">
                <w:t>e kaloryczne</w:t>
              </w:r>
            </w:ins>
            <w:del w:id="15844" w:author="Okot" w:date="2020-04-16T12:03:00Z">
              <w:r w:rsidDel="00286159">
                <w:delText>a</w:delText>
              </w:r>
            </w:del>
            <w:r>
              <w:t xml:space="preserve"> użytkownika </w:t>
            </w:r>
            <w:ins w:id="15845" w:author="Okot" w:date="2020-01-28T17:40:00Z">
              <w:r w:rsidR="00286159">
                <w:t>nie zostało</w:t>
              </w:r>
              <w:r>
                <w:t xml:space="preserve"> zapisane.</w:t>
              </w:r>
            </w:ins>
          </w:p>
        </w:tc>
        <w:tc>
          <w:tcPr>
            <w:tcW w:w="1418" w:type="dxa"/>
            <w:shd w:val="clear" w:color="auto" w:fill="92D050"/>
            <w:tcPrChange w:id="15846" w:author="Okot" w:date="2020-04-16T12:03:00Z">
              <w:tcPr>
                <w:tcW w:w="1418" w:type="dxa"/>
              </w:tcPr>
            </w:tcPrChange>
          </w:tcPr>
          <w:p w14:paraId="33520F86" w14:textId="306EA8CD" w:rsidR="0099478E" w:rsidRDefault="00286159" w:rsidP="007237D1">
            <w:pPr>
              <w:ind w:firstLine="0"/>
            </w:pPr>
            <w:ins w:id="15847" w:author="Okot" w:date="2020-04-16T12:03:00Z">
              <w:r>
                <w:t>OK</w:t>
              </w:r>
            </w:ins>
          </w:p>
        </w:tc>
        <w:tc>
          <w:tcPr>
            <w:tcW w:w="1275" w:type="dxa"/>
            <w:tcPrChange w:id="15848" w:author="Okot" w:date="2020-04-16T12:03:00Z">
              <w:tcPr>
                <w:tcW w:w="1275" w:type="dxa"/>
              </w:tcPr>
            </w:tcPrChange>
          </w:tcPr>
          <w:p w14:paraId="6E2A4844" w14:textId="21AC6690" w:rsidR="0099478E" w:rsidRDefault="000E290D" w:rsidP="007237D1">
            <w:pPr>
              <w:ind w:firstLine="0"/>
            </w:pPr>
            <w:ins w:id="15849" w:author="Okot" w:date="2020-04-16T12:07:00Z">
              <w:r>
                <w:t>n/d</w:t>
              </w:r>
            </w:ins>
          </w:p>
        </w:tc>
        <w:tc>
          <w:tcPr>
            <w:tcW w:w="1695" w:type="dxa"/>
            <w:tcPrChange w:id="15850" w:author="Okot" w:date="2020-04-16T12:03:00Z">
              <w:tcPr>
                <w:tcW w:w="1695" w:type="dxa"/>
              </w:tcPr>
            </w:tcPrChange>
          </w:tcPr>
          <w:p w14:paraId="67234892" w14:textId="6DE775DB" w:rsidR="0099478E" w:rsidRDefault="000E290D" w:rsidP="007237D1">
            <w:pPr>
              <w:ind w:firstLine="0"/>
            </w:pPr>
            <w:ins w:id="15851" w:author="Okot" w:date="2020-04-16T12:07:00Z">
              <w:r>
                <w:t>n/d</w:t>
              </w:r>
            </w:ins>
          </w:p>
        </w:tc>
      </w:tr>
      <w:tr w:rsidR="0099478E" w14:paraId="64018F5A" w14:textId="77777777" w:rsidTr="00286159">
        <w:tblPrEx>
          <w:tblW w:w="0" w:type="auto"/>
          <w:tblLayout w:type="fixed"/>
          <w:tblPrExChange w:id="15852" w:author="Okot" w:date="2020-04-16T12:04:00Z">
            <w:tblPrEx>
              <w:tblW w:w="0" w:type="auto"/>
              <w:tblLayout w:type="fixed"/>
            </w:tblPrEx>
          </w:tblPrExChange>
        </w:tblPrEx>
        <w:trPr>
          <w:trHeight w:val="54"/>
          <w:trPrChange w:id="15853" w:author="Okot" w:date="2020-04-16T12:04:00Z">
            <w:trPr>
              <w:trHeight w:val="54"/>
            </w:trPr>
          </w:trPrChange>
        </w:trPr>
        <w:tc>
          <w:tcPr>
            <w:tcW w:w="1991" w:type="dxa"/>
            <w:vMerge/>
            <w:tcPrChange w:id="15854" w:author="Okot" w:date="2020-04-16T12:04:00Z">
              <w:tcPr>
                <w:tcW w:w="1991" w:type="dxa"/>
                <w:vMerge/>
              </w:tcPr>
            </w:tcPrChange>
          </w:tcPr>
          <w:p w14:paraId="5E5D56BC" w14:textId="77777777" w:rsidR="0099478E" w:rsidRDefault="0099478E" w:rsidP="007237D1">
            <w:pPr>
              <w:ind w:firstLine="0"/>
              <w:rPr>
                <w:b/>
              </w:rPr>
            </w:pPr>
          </w:p>
        </w:tc>
        <w:tc>
          <w:tcPr>
            <w:tcW w:w="2682" w:type="dxa"/>
            <w:tcPrChange w:id="15855" w:author="Okot" w:date="2020-04-16T12:04:00Z">
              <w:tcPr>
                <w:tcW w:w="2682" w:type="dxa"/>
              </w:tcPr>
            </w:tcPrChange>
          </w:tcPr>
          <w:p w14:paraId="3DD555D2" w14:textId="77777777" w:rsidR="0099478E" w:rsidRDefault="0099478E" w:rsidP="007237D1">
            <w:pPr>
              <w:ind w:firstLine="0"/>
            </w:pPr>
            <w:r>
              <w:t>Okno modalne zostaje zamknięte.</w:t>
            </w:r>
          </w:p>
        </w:tc>
        <w:tc>
          <w:tcPr>
            <w:tcW w:w="1418" w:type="dxa"/>
            <w:shd w:val="clear" w:color="auto" w:fill="92D050"/>
            <w:tcPrChange w:id="15856" w:author="Okot" w:date="2020-04-16T12:04:00Z">
              <w:tcPr>
                <w:tcW w:w="1418" w:type="dxa"/>
              </w:tcPr>
            </w:tcPrChange>
          </w:tcPr>
          <w:p w14:paraId="3C4A25DE" w14:textId="204E8D6D" w:rsidR="0099478E" w:rsidRDefault="00286159" w:rsidP="007237D1">
            <w:pPr>
              <w:ind w:firstLine="0"/>
            </w:pPr>
            <w:ins w:id="15857" w:author="Okot" w:date="2020-04-16T12:03:00Z">
              <w:r>
                <w:t>OK</w:t>
              </w:r>
            </w:ins>
          </w:p>
        </w:tc>
        <w:tc>
          <w:tcPr>
            <w:tcW w:w="1275" w:type="dxa"/>
            <w:tcPrChange w:id="15858" w:author="Okot" w:date="2020-04-16T12:04:00Z">
              <w:tcPr>
                <w:tcW w:w="1275" w:type="dxa"/>
              </w:tcPr>
            </w:tcPrChange>
          </w:tcPr>
          <w:p w14:paraId="039B818E" w14:textId="63A140B4" w:rsidR="0099478E" w:rsidRDefault="000E290D" w:rsidP="007237D1">
            <w:pPr>
              <w:ind w:firstLine="0"/>
            </w:pPr>
            <w:ins w:id="15859" w:author="Okot" w:date="2020-04-16T12:07:00Z">
              <w:r>
                <w:t>n/d</w:t>
              </w:r>
            </w:ins>
          </w:p>
        </w:tc>
        <w:tc>
          <w:tcPr>
            <w:tcW w:w="1695" w:type="dxa"/>
            <w:tcPrChange w:id="15860" w:author="Okot" w:date="2020-04-16T12:04:00Z">
              <w:tcPr>
                <w:tcW w:w="1695" w:type="dxa"/>
              </w:tcPr>
            </w:tcPrChange>
          </w:tcPr>
          <w:p w14:paraId="7FC5D822" w14:textId="3C3C13D4" w:rsidR="0099478E" w:rsidRDefault="000E290D" w:rsidP="007237D1">
            <w:pPr>
              <w:ind w:firstLine="0"/>
            </w:pPr>
            <w:ins w:id="15861" w:author="Okot" w:date="2020-04-16T12:07:00Z">
              <w:r>
                <w:t>n/d</w:t>
              </w:r>
            </w:ins>
          </w:p>
        </w:tc>
      </w:tr>
      <w:tr w:rsidR="0099478E" w14:paraId="0E4DC68D" w14:textId="77777777" w:rsidTr="00286159">
        <w:tblPrEx>
          <w:tblW w:w="0" w:type="auto"/>
          <w:tblLayout w:type="fixed"/>
          <w:tblPrExChange w:id="15862" w:author="Okot" w:date="2020-04-16T12:04:00Z">
            <w:tblPrEx>
              <w:tblW w:w="0" w:type="auto"/>
              <w:tblLayout w:type="fixed"/>
            </w:tblPrEx>
          </w:tblPrExChange>
        </w:tblPrEx>
        <w:trPr>
          <w:trHeight w:val="54"/>
          <w:trPrChange w:id="15863" w:author="Okot" w:date="2020-04-16T12:04:00Z">
            <w:trPr>
              <w:trHeight w:val="54"/>
            </w:trPr>
          </w:trPrChange>
        </w:trPr>
        <w:tc>
          <w:tcPr>
            <w:tcW w:w="1991" w:type="dxa"/>
            <w:vMerge/>
            <w:tcPrChange w:id="15864" w:author="Okot" w:date="2020-04-16T12:04:00Z">
              <w:tcPr>
                <w:tcW w:w="1991" w:type="dxa"/>
                <w:vMerge/>
              </w:tcPr>
            </w:tcPrChange>
          </w:tcPr>
          <w:p w14:paraId="2AE56B67" w14:textId="77777777" w:rsidR="0099478E" w:rsidRDefault="0099478E" w:rsidP="007237D1">
            <w:pPr>
              <w:ind w:firstLine="0"/>
              <w:rPr>
                <w:b/>
              </w:rPr>
            </w:pPr>
          </w:p>
        </w:tc>
        <w:tc>
          <w:tcPr>
            <w:tcW w:w="2682" w:type="dxa"/>
            <w:tcPrChange w:id="15865" w:author="Okot" w:date="2020-04-16T12:04:00Z">
              <w:tcPr>
                <w:tcW w:w="2682" w:type="dxa"/>
              </w:tcPr>
            </w:tcPrChange>
          </w:tcPr>
          <w:p w14:paraId="3E5623FD" w14:textId="77777777" w:rsidR="0099478E" w:rsidRDefault="0099478E" w:rsidP="007237D1">
            <w:pPr>
              <w:ind w:firstLine="0"/>
            </w:pPr>
            <w:r>
              <w:t>Użytkownika znajduje się nadal na stronie „Moje dane”.</w:t>
            </w:r>
          </w:p>
        </w:tc>
        <w:tc>
          <w:tcPr>
            <w:tcW w:w="1418" w:type="dxa"/>
            <w:shd w:val="clear" w:color="auto" w:fill="92D050"/>
            <w:tcPrChange w:id="15866" w:author="Okot" w:date="2020-04-16T12:04:00Z">
              <w:tcPr>
                <w:tcW w:w="1418" w:type="dxa"/>
              </w:tcPr>
            </w:tcPrChange>
          </w:tcPr>
          <w:p w14:paraId="09AF6506" w14:textId="009456FC" w:rsidR="0099478E" w:rsidRDefault="00286159" w:rsidP="007237D1">
            <w:pPr>
              <w:ind w:firstLine="0"/>
            </w:pPr>
            <w:ins w:id="15867" w:author="Okot" w:date="2020-04-16T12:04:00Z">
              <w:r>
                <w:t>OK</w:t>
              </w:r>
            </w:ins>
          </w:p>
        </w:tc>
        <w:tc>
          <w:tcPr>
            <w:tcW w:w="1275" w:type="dxa"/>
            <w:tcPrChange w:id="15868" w:author="Okot" w:date="2020-04-16T12:04:00Z">
              <w:tcPr>
                <w:tcW w:w="1275" w:type="dxa"/>
              </w:tcPr>
            </w:tcPrChange>
          </w:tcPr>
          <w:p w14:paraId="28C34EEE" w14:textId="67D18F12" w:rsidR="0099478E" w:rsidRDefault="000E290D" w:rsidP="007237D1">
            <w:pPr>
              <w:ind w:firstLine="0"/>
            </w:pPr>
            <w:ins w:id="15869" w:author="Okot" w:date="2020-04-16T12:07:00Z">
              <w:r>
                <w:t>n/d</w:t>
              </w:r>
            </w:ins>
          </w:p>
        </w:tc>
        <w:tc>
          <w:tcPr>
            <w:tcW w:w="1695" w:type="dxa"/>
            <w:tcPrChange w:id="15870" w:author="Okot" w:date="2020-04-16T12:04:00Z">
              <w:tcPr>
                <w:tcW w:w="1695" w:type="dxa"/>
              </w:tcPr>
            </w:tcPrChange>
          </w:tcPr>
          <w:p w14:paraId="67B7B954" w14:textId="6D6A8452" w:rsidR="0099478E" w:rsidRDefault="000E290D" w:rsidP="007237D1">
            <w:pPr>
              <w:ind w:firstLine="0"/>
            </w:pPr>
            <w:ins w:id="15871" w:author="Okot" w:date="2020-04-16T12:07:00Z">
              <w:r>
                <w:t>n/d</w:t>
              </w:r>
            </w:ins>
          </w:p>
        </w:tc>
      </w:tr>
      <w:tr w:rsidR="0099478E" w14:paraId="20F60FCF" w14:textId="77777777" w:rsidTr="000E290D">
        <w:tblPrEx>
          <w:tblW w:w="0" w:type="auto"/>
          <w:tblLayout w:type="fixed"/>
          <w:tblPrExChange w:id="15872" w:author="Okot" w:date="2020-04-16T12:07:00Z">
            <w:tblPrEx>
              <w:tblW w:w="0" w:type="auto"/>
              <w:tblLayout w:type="fixed"/>
            </w:tblPrEx>
          </w:tblPrExChange>
        </w:tblPrEx>
        <w:trPr>
          <w:trHeight w:val="54"/>
          <w:trPrChange w:id="15873" w:author="Okot" w:date="2020-04-16T12:07:00Z">
            <w:trPr>
              <w:trHeight w:val="54"/>
            </w:trPr>
          </w:trPrChange>
        </w:trPr>
        <w:tc>
          <w:tcPr>
            <w:tcW w:w="1991" w:type="dxa"/>
            <w:vMerge w:val="restart"/>
            <w:tcPrChange w:id="15874" w:author="Okot" w:date="2020-04-16T12:07:00Z">
              <w:tcPr>
                <w:tcW w:w="1991" w:type="dxa"/>
                <w:vMerge w:val="restart"/>
              </w:tcPr>
            </w:tcPrChange>
          </w:tcPr>
          <w:p w14:paraId="58C6CC70" w14:textId="77777777" w:rsidR="0099478E" w:rsidRDefault="0099478E" w:rsidP="007237D1">
            <w:pPr>
              <w:ind w:firstLine="0"/>
              <w:rPr>
                <w:b/>
              </w:rPr>
            </w:pPr>
            <w:r>
              <w:rPr>
                <w:b/>
              </w:rPr>
              <w:t xml:space="preserve">SA 4.1.2. </w:t>
            </w:r>
          </w:p>
          <w:p w14:paraId="5D9DCDE3" w14:textId="77777777" w:rsidR="0099478E" w:rsidRPr="00452AAA" w:rsidRDefault="0099478E" w:rsidP="007237D1">
            <w:pPr>
              <w:ind w:firstLine="0"/>
              <w:rPr>
                <w:b/>
                <w:i/>
              </w:rPr>
            </w:pPr>
            <w:r>
              <w:rPr>
                <w:b/>
                <w:i/>
              </w:rPr>
              <w:t>Rezygnacja z zamknięcia okna</w:t>
            </w:r>
          </w:p>
        </w:tc>
        <w:tc>
          <w:tcPr>
            <w:tcW w:w="2682" w:type="dxa"/>
            <w:tcPrChange w:id="15875" w:author="Okot" w:date="2020-04-16T12:07:00Z">
              <w:tcPr>
                <w:tcW w:w="2682" w:type="dxa"/>
              </w:tcPr>
            </w:tcPrChange>
          </w:tcPr>
          <w:p w14:paraId="09F05835" w14:textId="77777777" w:rsidR="0099478E" w:rsidRDefault="0099478E" w:rsidP="007237D1">
            <w:pPr>
              <w:ind w:firstLine="0"/>
            </w:pPr>
            <w:ins w:id="15876" w:author="Okot" w:date="2020-01-28T17:39:00Z">
              <w:r>
                <w:t>Okno dialogowe zostaje zamkni</w:t>
              </w:r>
            </w:ins>
            <w:ins w:id="15877" w:author="Okot" w:date="2020-01-28T17:40:00Z">
              <w:r>
                <w:t>ęte</w:t>
              </w:r>
            </w:ins>
            <w:ins w:id="15878" w:author="Okot" w:date="2020-01-28T17:41:00Z">
              <w:r>
                <w:t>.</w:t>
              </w:r>
            </w:ins>
          </w:p>
        </w:tc>
        <w:tc>
          <w:tcPr>
            <w:tcW w:w="1418" w:type="dxa"/>
            <w:shd w:val="clear" w:color="auto" w:fill="92D050"/>
            <w:tcPrChange w:id="15879" w:author="Okot" w:date="2020-04-16T12:07:00Z">
              <w:tcPr>
                <w:tcW w:w="1418" w:type="dxa"/>
              </w:tcPr>
            </w:tcPrChange>
          </w:tcPr>
          <w:p w14:paraId="64749B74" w14:textId="2A633560" w:rsidR="0099478E" w:rsidRDefault="000E290D" w:rsidP="007237D1">
            <w:pPr>
              <w:ind w:firstLine="0"/>
            </w:pPr>
            <w:ins w:id="15880" w:author="Okot" w:date="2020-04-16T12:07:00Z">
              <w:r>
                <w:t>OK</w:t>
              </w:r>
            </w:ins>
          </w:p>
        </w:tc>
        <w:tc>
          <w:tcPr>
            <w:tcW w:w="1275" w:type="dxa"/>
            <w:tcPrChange w:id="15881" w:author="Okot" w:date="2020-04-16T12:07:00Z">
              <w:tcPr>
                <w:tcW w:w="1275" w:type="dxa"/>
              </w:tcPr>
            </w:tcPrChange>
          </w:tcPr>
          <w:p w14:paraId="687CA5CD" w14:textId="0F652DE1" w:rsidR="0099478E" w:rsidRDefault="000E290D" w:rsidP="007237D1">
            <w:pPr>
              <w:ind w:firstLine="0"/>
            </w:pPr>
            <w:ins w:id="15882" w:author="Okot" w:date="2020-04-16T12:07:00Z">
              <w:r>
                <w:t>n/d</w:t>
              </w:r>
            </w:ins>
          </w:p>
        </w:tc>
        <w:tc>
          <w:tcPr>
            <w:tcW w:w="1695" w:type="dxa"/>
            <w:tcPrChange w:id="15883" w:author="Okot" w:date="2020-04-16T12:07:00Z">
              <w:tcPr>
                <w:tcW w:w="1695" w:type="dxa"/>
              </w:tcPr>
            </w:tcPrChange>
          </w:tcPr>
          <w:p w14:paraId="10F1A28F" w14:textId="379DDA3E" w:rsidR="0099478E" w:rsidRDefault="000E290D" w:rsidP="007237D1">
            <w:pPr>
              <w:ind w:firstLine="0"/>
            </w:pPr>
            <w:ins w:id="15884" w:author="Okot" w:date="2020-04-16T12:07:00Z">
              <w:r>
                <w:t>n/d</w:t>
              </w:r>
            </w:ins>
          </w:p>
        </w:tc>
      </w:tr>
      <w:tr w:rsidR="0099478E" w14:paraId="01D12FC7" w14:textId="77777777" w:rsidTr="000E290D">
        <w:tblPrEx>
          <w:tblW w:w="0" w:type="auto"/>
          <w:tblLayout w:type="fixed"/>
          <w:tblPrExChange w:id="15885" w:author="Okot" w:date="2020-04-16T12:07:00Z">
            <w:tblPrEx>
              <w:tblW w:w="0" w:type="auto"/>
              <w:tblLayout w:type="fixed"/>
            </w:tblPrEx>
          </w:tblPrExChange>
        </w:tblPrEx>
        <w:trPr>
          <w:trHeight w:val="54"/>
          <w:trPrChange w:id="15886" w:author="Okot" w:date="2020-04-16T12:07:00Z">
            <w:trPr>
              <w:trHeight w:val="54"/>
            </w:trPr>
          </w:trPrChange>
        </w:trPr>
        <w:tc>
          <w:tcPr>
            <w:tcW w:w="1991" w:type="dxa"/>
            <w:vMerge/>
            <w:tcPrChange w:id="15887" w:author="Okot" w:date="2020-04-16T12:07:00Z">
              <w:tcPr>
                <w:tcW w:w="1991" w:type="dxa"/>
                <w:vMerge/>
              </w:tcPr>
            </w:tcPrChange>
          </w:tcPr>
          <w:p w14:paraId="1AC93318" w14:textId="77777777" w:rsidR="0099478E" w:rsidRDefault="0099478E" w:rsidP="007237D1">
            <w:pPr>
              <w:ind w:firstLine="0"/>
              <w:rPr>
                <w:b/>
              </w:rPr>
            </w:pPr>
          </w:p>
        </w:tc>
        <w:tc>
          <w:tcPr>
            <w:tcW w:w="2682" w:type="dxa"/>
            <w:tcPrChange w:id="15888" w:author="Okot" w:date="2020-04-16T12:07:00Z">
              <w:tcPr>
                <w:tcW w:w="2682" w:type="dxa"/>
              </w:tcPr>
            </w:tcPrChange>
          </w:tcPr>
          <w:p w14:paraId="33B9F0B8" w14:textId="77777777" w:rsidR="0099478E" w:rsidRDefault="0099478E" w:rsidP="007237D1">
            <w:pPr>
              <w:ind w:firstLine="0"/>
            </w:pPr>
            <w:ins w:id="15889" w:author="Okot" w:date="2020-01-28T17:41:00Z">
              <w:r>
                <w:t>Powrót do okna modalnego</w:t>
              </w:r>
            </w:ins>
            <w:r>
              <w:t xml:space="preserve"> z wyborem akceptacji/modyfikacji dobowej kaloryczności.</w:t>
            </w:r>
          </w:p>
        </w:tc>
        <w:tc>
          <w:tcPr>
            <w:tcW w:w="1418" w:type="dxa"/>
            <w:shd w:val="clear" w:color="auto" w:fill="92D050"/>
            <w:tcPrChange w:id="15890" w:author="Okot" w:date="2020-04-16T12:07:00Z">
              <w:tcPr>
                <w:tcW w:w="1418" w:type="dxa"/>
              </w:tcPr>
            </w:tcPrChange>
          </w:tcPr>
          <w:p w14:paraId="7F5483E1" w14:textId="3B0379D2" w:rsidR="0099478E" w:rsidRDefault="000E290D" w:rsidP="007237D1">
            <w:pPr>
              <w:ind w:firstLine="0"/>
            </w:pPr>
            <w:ins w:id="15891" w:author="Okot" w:date="2020-04-16T12:07:00Z">
              <w:r>
                <w:t>OK</w:t>
              </w:r>
            </w:ins>
          </w:p>
        </w:tc>
        <w:tc>
          <w:tcPr>
            <w:tcW w:w="1275" w:type="dxa"/>
            <w:tcPrChange w:id="15892" w:author="Okot" w:date="2020-04-16T12:07:00Z">
              <w:tcPr>
                <w:tcW w:w="1275" w:type="dxa"/>
              </w:tcPr>
            </w:tcPrChange>
          </w:tcPr>
          <w:p w14:paraId="6854420D" w14:textId="3DCA5DA2" w:rsidR="0099478E" w:rsidRDefault="000E290D" w:rsidP="007237D1">
            <w:pPr>
              <w:ind w:firstLine="0"/>
            </w:pPr>
            <w:ins w:id="15893" w:author="Okot" w:date="2020-04-16T12:07:00Z">
              <w:r>
                <w:t>n/d</w:t>
              </w:r>
            </w:ins>
          </w:p>
        </w:tc>
        <w:tc>
          <w:tcPr>
            <w:tcW w:w="1695" w:type="dxa"/>
            <w:tcPrChange w:id="15894" w:author="Okot" w:date="2020-04-16T12:07:00Z">
              <w:tcPr>
                <w:tcW w:w="1695" w:type="dxa"/>
              </w:tcPr>
            </w:tcPrChange>
          </w:tcPr>
          <w:p w14:paraId="0376DB8C" w14:textId="1776D2EA" w:rsidR="0099478E" w:rsidRDefault="000E290D" w:rsidP="007237D1">
            <w:pPr>
              <w:ind w:firstLine="0"/>
            </w:pPr>
            <w:ins w:id="15895" w:author="Okot" w:date="2020-04-16T12:07:00Z">
              <w:r>
                <w:t>n/d</w:t>
              </w:r>
            </w:ins>
          </w:p>
        </w:tc>
      </w:tr>
    </w:tbl>
    <w:p w14:paraId="75AA2D0F" w14:textId="77777777" w:rsidR="0099478E" w:rsidRDefault="0099478E" w:rsidP="0099478E"/>
    <w:p w14:paraId="671DC60C" w14:textId="45CE14EB" w:rsidR="00E47F98" w:rsidRPr="0099478E" w:rsidRDefault="00E47F98" w:rsidP="0099478E">
      <w:pPr>
        <w:rPr>
          <w:ins w:id="15896" w:author="Okot" w:date="2020-03-31T13:48:00Z"/>
        </w:rPr>
      </w:pPr>
      <w:r>
        <w:rPr>
          <w:b/>
        </w:rPr>
        <w:t>Rezultat testów:</w:t>
      </w:r>
      <w:ins w:id="15897" w:author="Okot" w:date="2020-04-16T12:08:00Z">
        <w:r w:rsidR="006C7A41">
          <w:rPr>
            <w:b/>
          </w:rPr>
          <w:t xml:space="preserve"> </w:t>
        </w:r>
      </w:ins>
      <w:ins w:id="15898" w:author="Okot" w:date="2020-04-16T12:12:00Z">
        <w:r w:rsidR="008E2B5F">
          <w:t xml:space="preserve">Większość testów zakończyła się pozytywnie. </w:t>
        </w:r>
      </w:ins>
      <w:ins w:id="15899" w:author="Okot" w:date="2020-04-16T12:13:00Z">
        <w:r w:rsidR="008E2B5F">
          <w:t>Błąd</w:t>
        </w:r>
      </w:ins>
      <w:ins w:id="15900" w:author="Okot" w:date="2020-04-16T12:12:00Z">
        <w:r w:rsidR="008E2B5F">
          <w:t xml:space="preserve"> wykryty przy teście </w:t>
        </w:r>
        <w:r w:rsidR="008E2B5F">
          <w:rPr>
            <w:b/>
          </w:rPr>
          <w:t>S</w:t>
        </w:r>
      </w:ins>
      <w:ins w:id="15901" w:author="Okot" w:date="2020-04-16T12:13:00Z">
        <w:r w:rsidR="008E2B5F">
          <w:rPr>
            <w:b/>
          </w:rPr>
          <w:t>A 2.1.</w:t>
        </w:r>
      </w:ins>
      <w:ins w:id="15902" w:author="Okot" w:date="2020-04-16T12:08:00Z">
        <w:r w:rsidR="006C7A41">
          <w:t xml:space="preserve"> </w:t>
        </w:r>
      </w:ins>
      <w:ins w:id="15903" w:author="Okot" w:date="2020-04-16T12:13:00Z">
        <w:r w:rsidR="008E2B5F">
          <w:t xml:space="preserve">został naprawiony. </w:t>
        </w:r>
      </w:ins>
      <w:ins w:id="15904" w:author="Okot" w:date="2020-04-16T12:14:00Z">
        <w:r w:rsidR="008E2B5F">
          <w:t xml:space="preserve">Wynikał z tego, że autorka po raz pierwszy pracuje tak intensywnie z Ajaxem, </w:t>
        </w:r>
      </w:ins>
      <w:ins w:id="15905" w:author="Okot" w:date="2020-04-16T12:15:00Z">
        <w:r w:rsidR="008E2B5F">
          <w:t>JavaScriptem, a z oknami modalnymi po raz pierwszy w ogóle. Dzięki temu, że odkryto problem już w drugiej iteracji, w dalszych będzie można go uniknąć.</w:t>
        </w:r>
      </w:ins>
    </w:p>
    <w:p w14:paraId="5F946973" w14:textId="77777777" w:rsidR="00070C52" w:rsidRPr="00044E36" w:rsidRDefault="00070C52">
      <w:pPr>
        <w:rPr>
          <w:ins w:id="15906" w:author="Okot" w:date="2020-03-31T13:48:00Z"/>
        </w:rPr>
        <w:pPrChange w:id="15907" w:author="Okot" w:date="2020-03-31T13:48:00Z">
          <w:pPr>
            <w:pStyle w:val="Nagwek2"/>
          </w:pPr>
        </w:pPrChange>
      </w:pPr>
    </w:p>
    <w:p w14:paraId="5E486D47" w14:textId="5B786117" w:rsidR="00070C52" w:rsidRDefault="00070C52" w:rsidP="00070C52">
      <w:pPr>
        <w:pStyle w:val="Nagwek2"/>
      </w:pPr>
      <w:ins w:id="15908" w:author="Okot" w:date="2020-03-31T13:48:00Z">
        <w:r>
          <w:t xml:space="preserve">5.4.6.2. </w:t>
        </w:r>
      </w:ins>
      <w:ins w:id="15909" w:author="Okot" w:date="2020-03-31T13:49:00Z">
        <w:r>
          <w:t>T</w:t>
        </w:r>
      </w:ins>
      <w:ins w:id="15910" w:author="Okot" w:date="2020-03-31T13:48:00Z">
        <w:r>
          <w:t>est</w:t>
        </w:r>
      </w:ins>
      <w:ins w:id="15911" w:author="Okot" w:date="2020-03-31T13:49:00Z">
        <w:r>
          <w:t>y</w:t>
        </w:r>
      </w:ins>
      <w:ins w:id="15912" w:author="Okot" w:date="2020-03-31T13:48:00Z">
        <w:r>
          <w:t xml:space="preserve"> szarej skrzynki</w:t>
        </w:r>
      </w:ins>
    </w:p>
    <w:p w14:paraId="439CDCB7" w14:textId="77777777" w:rsidR="00C86519" w:rsidRDefault="00C86519" w:rsidP="00C86519"/>
    <w:p w14:paraId="7BA4E61B" w14:textId="13AA3CDF" w:rsidR="00C86519" w:rsidRDefault="00C86519" w:rsidP="00C86519">
      <w:r>
        <w:t>W ramach testów szarej skrzynki zostało wykonane sprawdzenie poprawności zapisu danych do bazy danych poprzez obserwację procesu dodawania nowego rekordu do tabeli UserData, a następnie modyfikowania go.</w:t>
      </w:r>
    </w:p>
    <w:p w14:paraId="5B9E5D62" w14:textId="77777777" w:rsidR="00070C52" w:rsidRDefault="00070C52" w:rsidP="00926DEB"/>
    <w:p w14:paraId="5D6009E0" w14:textId="4D3B4872" w:rsidR="00926DEB" w:rsidRDefault="00926DEB" w:rsidP="00926DEB">
      <w:pPr>
        <w:spacing w:after="160" w:line="259" w:lineRule="auto"/>
        <w:ind w:firstLine="0"/>
        <w:jc w:val="left"/>
        <w:rPr>
          <w:ins w:id="15913" w:author="Okot" w:date="2020-01-29T10:23:00Z"/>
        </w:rPr>
      </w:pPr>
      <w:ins w:id="15914" w:author="Okot" w:date="2020-01-29T10:23:00Z">
        <w:r>
          <w:t>Tabela 5.</w:t>
        </w:r>
      </w:ins>
      <w:r w:rsidR="00807174">
        <w:t>25</w:t>
      </w:r>
      <w:ins w:id="15915" w:author="Okot" w:date="2020-01-29T10:23:00Z">
        <w:r>
          <w:t>.</w:t>
        </w:r>
      </w:ins>
    </w:p>
    <w:p w14:paraId="4867C74B" w14:textId="64E539D6" w:rsidR="00926DEB" w:rsidRDefault="00926DEB" w:rsidP="00926DEB">
      <w:pPr>
        <w:spacing w:after="160" w:line="259" w:lineRule="auto"/>
        <w:ind w:firstLine="0"/>
        <w:jc w:val="left"/>
      </w:pPr>
      <w:r>
        <w:t>T</w:t>
      </w:r>
      <w:ins w:id="15916" w:author="Okot" w:date="2020-01-29T10:24:00Z">
        <w:r>
          <w:t xml:space="preserve">est dodawania nowego rekordu do </w:t>
        </w:r>
      </w:ins>
      <w:r>
        <w:t>tabeli UserData</w:t>
      </w:r>
      <w:ins w:id="15917" w:author="Okot" w:date="2020-01-29T10:24:00Z">
        <w:r>
          <w:t>.</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5918">
          <w:tblGrid>
            <w:gridCol w:w="1838"/>
            <w:gridCol w:w="1985"/>
            <w:gridCol w:w="1984"/>
            <w:gridCol w:w="992"/>
            <w:gridCol w:w="992"/>
            <w:gridCol w:w="1418"/>
          </w:tblGrid>
        </w:tblGridChange>
      </w:tblGrid>
      <w:tr w:rsidR="00FA5147" w14:paraId="40E5CD03" w14:textId="77777777" w:rsidTr="00FA5147">
        <w:trPr>
          <w:ins w:id="15919" w:author="Okot" w:date="2020-04-14T14:32:00Z"/>
        </w:trPr>
        <w:tc>
          <w:tcPr>
            <w:tcW w:w="1838" w:type="dxa"/>
          </w:tcPr>
          <w:p w14:paraId="2A7F8429" w14:textId="77777777" w:rsidR="00FA5147" w:rsidRPr="002267A1" w:rsidRDefault="00FA5147" w:rsidP="00FA5147">
            <w:pPr>
              <w:ind w:firstLine="0"/>
              <w:rPr>
                <w:ins w:id="15920" w:author="Okot" w:date="2020-04-14T14:32:00Z"/>
                <w:b/>
              </w:rPr>
            </w:pPr>
            <w:ins w:id="15921" w:author="Okot" w:date="2020-04-14T14:32:00Z">
              <w:r>
                <w:rPr>
                  <w:b/>
                </w:rPr>
                <w:t>PT-SZ-002</w:t>
              </w:r>
            </w:ins>
          </w:p>
        </w:tc>
        <w:tc>
          <w:tcPr>
            <w:tcW w:w="7371" w:type="dxa"/>
            <w:gridSpan w:val="5"/>
          </w:tcPr>
          <w:p w14:paraId="78FDEFCF" w14:textId="77777777" w:rsidR="00FA5147" w:rsidRDefault="00FA5147" w:rsidP="00FA5147">
            <w:pPr>
              <w:ind w:firstLine="0"/>
              <w:rPr>
                <w:ins w:id="15922" w:author="Okot" w:date="2020-04-14T14:32:00Z"/>
                <w:b/>
                <w:i/>
              </w:rPr>
            </w:pPr>
            <w:ins w:id="15923" w:author="Okot" w:date="2020-04-14T14:32:00Z">
              <w:r>
                <w:rPr>
                  <w:b/>
                  <w:i/>
                </w:rPr>
                <w:t>Dodawanie nowego rekordu do bazy danych do tabeli UserData</w:t>
              </w:r>
            </w:ins>
          </w:p>
        </w:tc>
      </w:tr>
      <w:tr w:rsidR="00FA5147" w14:paraId="5596B8AE" w14:textId="77777777" w:rsidTr="00FA5147">
        <w:trPr>
          <w:ins w:id="15924" w:author="Okot" w:date="2020-04-14T14:32:00Z"/>
        </w:trPr>
        <w:tc>
          <w:tcPr>
            <w:tcW w:w="1838" w:type="dxa"/>
          </w:tcPr>
          <w:p w14:paraId="4AF6CCD2" w14:textId="77777777" w:rsidR="00FA5147" w:rsidRPr="002267A1" w:rsidRDefault="00FA5147" w:rsidP="00FA5147">
            <w:pPr>
              <w:ind w:firstLine="0"/>
              <w:rPr>
                <w:ins w:id="15925" w:author="Okot" w:date="2020-04-14T14:32:00Z"/>
                <w:b/>
              </w:rPr>
            </w:pPr>
            <w:ins w:id="15926" w:author="Okot" w:date="2020-04-14T14:32:00Z">
              <w:r>
                <w:rPr>
                  <w:b/>
                </w:rPr>
                <w:t>Metodyka</w:t>
              </w:r>
            </w:ins>
          </w:p>
        </w:tc>
        <w:tc>
          <w:tcPr>
            <w:tcW w:w="7371" w:type="dxa"/>
            <w:gridSpan w:val="5"/>
          </w:tcPr>
          <w:p w14:paraId="791C813B" w14:textId="77777777" w:rsidR="00FA5147" w:rsidRDefault="00FA5147" w:rsidP="00FA5147">
            <w:pPr>
              <w:pStyle w:val="Tekstpodstawowy"/>
              <w:jc w:val="both"/>
              <w:rPr>
                <w:ins w:id="15927" w:author="Okot" w:date="2020-04-14T14:32:00Z"/>
              </w:rPr>
            </w:pPr>
            <w:ins w:id="15928" w:author="Okot" w:date="2020-04-14T14:32: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FA5147" w14:paraId="65F66F9F" w14:textId="77777777" w:rsidTr="00FA5147">
        <w:trPr>
          <w:ins w:id="15929" w:author="Okot" w:date="2020-04-14T14:32:00Z"/>
        </w:trPr>
        <w:tc>
          <w:tcPr>
            <w:tcW w:w="1838" w:type="dxa"/>
          </w:tcPr>
          <w:p w14:paraId="1237DBFB" w14:textId="77777777" w:rsidR="00FA5147" w:rsidRPr="002267A1" w:rsidRDefault="00FA5147" w:rsidP="00FA5147">
            <w:pPr>
              <w:ind w:firstLine="0"/>
              <w:rPr>
                <w:ins w:id="15930" w:author="Okot" w:date="2020-04-14T14:32:00Z"/>
                <w:b/>
              </w:rPr>
            </w:pPr>
            <w:ins w:id="15931" w:author="Okot" w:date="2020-04-14T14:32:00Z">
              <w:r w:rsidRPr="002267A1">
                <w:rPr>
                  <w:b/>
                </w:rPr>
                <w:t>Warunki początkowe</w:t>
              </w:r>
            </w:ins>
          </w:p>
        </w:tc>
        <w:tc>
          <w:tcPr>
            <w:tcW w:w="7371" w:type="dxa"/>
            <w:gridSpan w:val="5"/>
          </w:tcPr>
          <w:p w14:paraId="03FEEDD3" w14:textId="77777777" w:rsidR="00FA5147" w:rsidRDefault="00FA5147" w:rsidP="00FA5147">
            <w:pPr>
              <w:ind w:firstLine="0"/>
              <w:rPr>
                <w:ins w:id="15932" w:author="Okot" w:date="2020-04-14T14:32:00Z"/>
              </w:rPr>
            </w:pPr>
            <w:ins w:id="15933" w:author="Okot" w:date="2020-04-14T14:32:00Z">
              <w:r>
                <w:t>Użytkownik zalogowany znajduje się na stronie „Moje dane”.</w:t>
              </w:r>
            </w:ins>
          </w:p>
        </w:tc>
      </w:tr>
      <w:tr w:rsidR="00FA5147" w14:paraId="75C4E768" w14:textId="77777777" w:rsidTr="00FA5147">
        <w:trPr>
          <w:ins w:id="15934" w:author="Okot" w:date="2020-04-14T14:32:00Z"/>
        </w:trPr>
        <w:tc>
          <w:tcPr>
            <w:tcW w:w="1838" w:type="dxa"/>
          </w:tcPr>
          <w:p w14:paraId="3A251AE7" w14:textId="77777777" w:rsidR="00FA5147" w:rsidRPr="002267A1" w:rsidRDefault="00FA5147" w:rsidP="00FA5147">
            <w:pPr>
              <w:ind w:firstLine="0"/>
              <w:rPr>
                <w:ins w:id="15935" w:author="Okot" w:date="2020-04-14T14:32:00Z"/>
                <w:b/>
              </w:rPr>
            </w:pPr>
            <w:ins w:id="15936" w:author="Okot" w:date="2020-04-14T14:32:00Z">
              <w:r w:rsidRPr="002267A1">
                <w:rPr>
                  <w:b/>
                </w:rPr>
                <w:t>Inicjacja</w:t>
              </w:r>
            </w:ins>
          </w:p>
        </w:tc>
        <w:tc>
          <w:tcPr>
            <w:tcW w:w="7371" w:type="dxa"/>
            <w:gridSpan w:val="5"/>
          </w:tcPr>
          <w:p w14:paraId="3C85D839" w14:textId="77777777" w:rsidR="00FA5147" w:rsidRDefault="00FA5147" w:rsidP="00FA5147">
            <w:pPr>
              <w:ind w:firstLine="0"/>
              <w:rPr>
                <w:ins w:id="15937" w:author="Okot" w:date="2020-04-14T14:32:00Z"/>
              </w:rPr>
            </w:pPr>
            <w:ins w:id="15938" w:author="Okot" w:date="2020-04-14T14:32:00Z">
              <w:r>
                <w:t>Kliknięcia przycisku „Wprowadź dane”.</w:t>
              </w:r>
            </w:ins>
          </w:p>
        </w:tc>
      </w:tr>
      <w:tr w:rsidR="00FA5147" w14:paraId="24F3379C" w14:textId="77777777" w:rsidTr="00FA5147">
        <w:trPr>
          <w:ins w:id="15939" w:author="Okot" w:date="2020-04-14T14:32:00Z"/>
        </w:trPr>
        <w:tc>
          <w:tcPr>
            <w:tcW w:w="1838" w:type="dxa"/>
          </w:tcPr>
          <w:p w14:paraId="1DEE85C8" w14:textId="77777777" w:rsidR="00FA5147" w:rsidRPr="002267A1" w:rsidRDefault="00FA5147" w:rsidP="00FA5147">
            <w:pPr>
              <w:ind w:firstLine="0"/>
              <w:rPr>
                <w:ins w:id="15940" w:author="Okot" w:date="2020-04-14T14:32:00Z"/>
                <w:b/>
              </w:rPr>
            </w:pPr>
            <w:ins w:id="15941" w:author="Okot" w:date="2020-04-14T14:32:00Z">
              <w:r w:rsidRPr="002267A1">
                <w:rPr>
                  <w:b/>
                </w:rPr>
                <w:t>Warunki końcowe</w:t>
              </w:r>
            </w:ins>
          </w:p>
        </w:tc>
        <w:tc>
          <w:tcPr>
            <w:tcW w:w="7371" w:type="dxa"/>
            <w:gridSpan w:val="5"/>
          </w:tcPr>
          <w:p w14:paraId="628F0D04" w14:textId="77777777" w:rsidR="00FA5147" w:rsidRDefault="00FA5147" w:rsidP="00FA5147">
            <w:pPr>
              <w:ind w:firstLine="0"/>
              <w:rPr>
                <w:ins w:id="15942" w:author="Okot" w:date="2020-04-14T14:32:00Z"/>
              </w:rPr>
            </w:pPr>
            <w:ins w:id="15943" w:author="Okot" w:date="2020-04-14T14:32:00Z">
              <w:r>
                <w:t>Na bazie danych pojawił się nowy rekord z danymi użytkownika.</w:t>
              </w:r>
            </w:ins>
          </w:p>
        </w:tc>
      </w:tr>
      <w:tr w:rsidR="00FA5147" w14:paraId="20ED9F35" w14:textId="77777777" w:rsidTr="00FA5147">
        <w:trPr>
          <w:trHeight w:val="1542"/>
          <w:ins w:id="15944" w:author="Okot" w:date="2020-04-14T14:32:00Z"/>
        </w:trPr>
        <w:tc>
          <w:tcPr>
            <w:tcW w:w="1838" w:type="dxa"/>
          </w:tcPr>
          <w:p w14:paraId="21A91764" w14:textId="77777777" w:rsidR="00FA5147" w:rsidRPr="002267A1" w:rsidRDefault="00FA5147" w:rsidP="00FA5147">
            <w:pPr>
              <w:ind w:firstLine="0"/>
              <w:rPr>
                <w:ins w:id="15945" w:author="Okot" w:date="2020-04-14T14:32:00Z"/>
                <w:b/>
              </w:rPr>
            </w:pPr>
            <w:ins w:id="15946" w:author="Okot" w:date="2020-04-14T14:32:00Z">
              <w:r>
                <w:rPr>
                  <w:b/>
                </w:rPr>
                <w:lastRenderedPageBreak/>
                <w:t>Etap</w:t>
              </w:r>
            </w:ins>
          </w:p>
        </w:tc>
        <w:tc>
          <w:tcPr>
            <w:tcW w:w="1985" w:type="dxa"/>
          </w:tcPr>
          <w:p w14:paraId="6EF32840" w14:textId="77777777" w:rsidR="00FA5147" w:rsidRPr="002C385C" w:rsidRDefault="00FA5147" w:rsidP="00FA5147">
            <w:pPr>
              <w:ind w:firstLine="0"/>
              <w:rPr>
                <w:ins w:id="15947" w:author="Okot" w:date="2020-04-14T14:32:00Z"/>
                <w:b/>
              </w:rPr>
            </w:pPr>
            <w:ins w:id="15948" w:author="Okot" w:date="2020-04-14T14:32:00Z">
              <w:r w:rsidRPr="002C385C">
                <w:rPr>
                  <w:b/>
                </w:rPr>
                <w:t>O</w:t>
              </w:r>
              <w:r>
                <w:rPr>
                  <w:b/>
                </w:rPr>
                <w:t>czekiwany rezultat</w:t>
              </w:r>
            </w:ins>
          </w:p>
        </w:tc>
        <w:tc>
          <w:tcPr>
            <w:tcW w:w="1984" w:type="dxa"/>
          </w:tcPr>
          <w:p w14:paraId="015BFFB0" w14:textId="77777777" w:rsidR="00FA5147" w:rsidRDefault="00FA5147" w:rsidP="00FA5147">
            <w:pPr>
              <w:ind w:firstLine="0"/>
              <w:rPr>
                <w:ins w:id="15949" w:author="Okot" w:date="2020-04-14T14:32:00Z"/>
                <w:b/>
              </w:rPr>
            </w:pPr>
            <w:ins w:id="15950" w:author="Okot" w:date="2020-04-14T14:32:00Z">
              <w:r>
                <w:rPr>
                  <w:b/>
                </w:rPr>
                <w:t>Dane wejściowe/</w:t>
              </w:r>
            </w:ins>
          </w:p>
          <w:p w14:paraId="416CADB9" w14:textId="77777777" w:rsidR="00FA5147" w:rsidRPr="002C385C" w:rsidRDefault="00FA5147" w:rsidP="00FA5147">
            <w:pPr>
              <w:ind w:firstLine="0"/>
              <w:rPr>
                <w:ins w:id="15951" w:author="Okot" w:date="2020-04-14T14:32:00Z"/>
                <w:b/>
              </w:rPr>
            </w:pPr>
            <w:ins w:id="15952" w:author="Okot" w:date="2020-04-14T14:32:00Z">
              <w:r>
                <w:rPr>
                  <w:b/>
                </w:rPr>
                <w:t>Dane wyjściowe</w:t>
              </w:r>
            </w:ins>
          </w:p>
        </w:tc>
        <w:tc>
          <w:tcPr>
            <w:tcW w:w="992" w:type="dxa"/>
          </w:tcPr>
          <w:p w14:paraId="01516130" w14:textId="77777777" w:rsidR="00FA5147" w:rsidRPr="002C385C" w:rsidRDefault="00FA5147" w:rsidP="00FA5147">
            <w:pPr>
              <w:ind w:firstLine="0"/>
              <w:rPr>
                <w:ins w:id="15953" w:author="Okot" w:date="2020-04-14T14:32:00Z"/>
                <w:b/>
              </w:rPr>
            </w:pPr>
            <w:ins w:id="15954" w:author="Okot" w:date="2020-04-14T14:32:00Z">
              <w:r>
                <w:rPr>
                  <w:b/>
                </w:rPr>
                <w:t>Wynik testu</w:t>
              </w:r>
            </w:ins>
          </w:p>
        </w:tc>
        <w:tc>
          <w:tcPr>
            <w:tcW w:w="992" w:type="dxa"/>
          </w:tcPr>
          <w:p w14:paraId="2A0A1840" w14:textId="77777777" w:rsidR="00FA5147" w:rsidRDefault="00FA5147" w:rsidP="00FA5147">
            <w:pPr>
              <w:ind w:firstLine="0"/>
              <w:rPr>
                <w:ins w:id="15955" w:author="Okot" w:date="2020-04-14T14:32:00Z"/>
                <w:b/>
              </w:rPr>
            </w:pPr>
            <w:ins w:id="15956" w:author="Okot" w:date="2020-04-14T14:32:00Z">
              <w:r>
                <w:rPr>
                  <w:b/>
                </w:rPr>
                <w:t>Opis błędów</w:t>
              </w:r>
            </w:ins>
          </w:p>
        </w:tc>
        <w:tc>
          <w:tcPr>
            <w:tcW w:w="1418" w:type="dxa"/>
          </w:tcPr>
          <w:p w14:paraId="6051105D" w14:textId="77777777" w:rsidR="00FA5147" w:rsidRDefault="00FA5147" w:rsidP="00FA5147">
            <w:pPr>
              <w:ind w:firstLine="0"/>
              <w:rPr>
                <w:ins w:id="15957" w:author="Okot" w:date="2020-04-14T14:32:00Z"/>
                <w:b/>
              </w:rPr>
            </w:pPr>
            <w:ins w:id="15958" w:author="Okot" w:date="2020-04-14T14:32:00Z">
              <w:r>
                <w:rPr>
                  <w:b/>
                </w:rPr>
                <w:t>Działania naprawcze</w:t>
              </w:r>
            </w:ins>
          </w:p>
        </w:tc>
      </w:tr>
      <w:tr w:rsidR="001538B8" w14:paraId="173B4B79" w14:textId="77777777" w:rsidTr="00FA5147">
        <w:tblPrEx>
          <w:tblW w:w="9209" w:type="dxa"/>
          <w:tblLayout w:type="fixed"/>
          <w:tblPrExChange w:id="15959" w:author="Okot" w:date="2020-04-14T14:41:00Z">
            <w:tblPrEx>
              <w:tblW w:w="9209" w:type="dxa"/>
              <w:tblLayout w:type="fixed"/>
            </w:tblPrEx>
          </w:tblPrExChange>
        </w:tblPrEx>
        <w:trPr>
          <w:ins w:id="15960" w:author="Okot" w:date="2020-04-14T14:32:00Z"/>
        </w:trPr>
        <w:tc>
          <w:tcPr>
            <w:tcW w:w="1838" w:type="dxa"/>
            <w:tcPrChange w:id="15961" w:author="Okot" w:date="2020-04-14T14:41:00Z">
              <w:tcPr>
                <w:tcW w:w="1838" w:type="dxa"/>
              </w:tcPr>
            </w:tcPrChange>
          </w:tcPr>
          <w:p w14:paraId="57018720" w14:textId="77777777" w:rsidR="001538B8" w:rsidRDefault="001538B8" w:rsidP="001538B8">
            <w:pPr>
              <w:ind w:firstLine="0"/>
              <w:rPr>
                <w:ins w:id="15962" w:author="Okot" w:date="2020-04-14T14:32:00Z"/>
                <w:b/>
              </w:rPr>
            </w:pPr>
            <w:ins w:id="15963" w:author="Okot" w:date="2020-04-14T14:32:00Z">
              <w:r>
                <w:rPr>
                  <w:b/>
                </w:rPr>
                <w:t xml:space="preserve">1. </w:t>
              </w:r>
            </w:ins>
          </w:p>
          <w:p w14:paraId="70A9AC6A" w14:textId="77777777" w:rsidR="001538B8" w:rsidRPr="00446465" w:rsidRDefault="001538B8" w:rsidP="001538B8">
            <w:pPr>
              <w:ind w:firstLine="0"/>
              <w:rPr>
                <w:ins w:id="15964" w:author="Okot" w:date="2020-04-14T14:32:00Z"/>
                <w:b/>
                <w:i/>
              </w:rPr>
            </w:pPr>
            <w:ins w:id="15965" w:author="Okot" w:date="2020-04-14T14:32:00Z">
              <w:r>
                <w:rPr>
                  <w:b/>
                  <w:i/>
                </w:rPr>
                <w:t>Wypełnienie formularza danymi testowymi i kliknięcie przycisku „Zapisz”</w:t>
              </w:r>
            </w:ins>
          </w:p>
        </w:tc>
        <w:tc>
          <w:tcPr>
            <w:tcW w:w="1985" w:type="dxa"/>
            <w:tcPrChange w:id="15966" w:author="Okot" w:date="2020-04-14T14:41:00Z">
              <w:tcPr>
                <w:tcW w:w="1985" w:type="dxa"/>
              </w:tcPr>
            </w:tcPrChange>
          </w:tcPr>
          <w:p w14:paraId="38485DE3" w14:textId="77777777" w:rsidR="001538B8" w:rsidRPr="00807267" w:rsidRDefault="001538B8" w:rsidP="001538B8">
            <w:pPr>
              <w:ind w:firstLine="0"/>
              <w:rPr>
                <w:ins w:id="15967" w:author="Okot" w:date="2020-04-14T14:32:00Z"/>
              </w:rPr>
            </w:pPr>
            <w:ins w:id="15968" w:author="Okot" w:date="2020-04-14T14:32:00Z">
              <w:r>
                <w:t>Wyświetlenie komunikatu informującego o poprawnym zapisaniu.</w:t>
              </w:r>
            </w:ins>
          </w:p>
        </w:tc>
        <w:tc>
          <w:tcPr>
            <w:tcW w:w="1984" w:type="dxa"/>
            <w:tcPrChange w:id="15969" w:author="Okot" w:date="2020-04-14T14:41:00Z">
              <w:tcPr>
                <w:tcW w:w="1984" w:type="dxa"/>
              </w:tcPr>
            </w:tcPrChange>
          </w:tcPr>
          <w:p w14:paraId="17E2F79B" w14:textId="77777777" w:rsidR="001538B8" w:rsidRDefault="001538B8" w:rsidP="001538B8">
            <w:pPr>
              <w:ind w:firstLine="0"/>
              <w:rPr>
                <w:ins w:id="15970" w:author="Okot" w:date="2020-04-14T14:40:00Z"/>
                <w:b/>
              </w:rPr>
            </w:pPr>
            <w:ins w:id="15971" w:author="Okot" w:date="2020-04-14T14:32:00Z">
              <w:r>
                <w:rPr>
                  <w:b/>
                </w:rPr>
                <w:t>Dane testowe:</w:t>
              </w:r>
            </w:ins>
          </w:p>
          <w:p w14:paraId="5E59E63B" w14:textId="77777777" w:rsidR="001538B8" w:rsidRDefault="001538B8" w:rsidP="001538B8">
            <w:pPr>
              <w:ind w:firstLine="0"/>
              <w:rPr>
                <w:ins w:id="15972" w:author="Okot" w:date="2020-04-14T14:40:00Z"/>
              </w:rPr>
            </w:pPr>
            <w:ins w:id="15973" w:author="Okot" w:date="2020-04-14T14:40:00Z">
              <w:r>
                <w:t>11.10.1986</w:t>
              </w:r>
            </w:ins>
          </w:p>
          <w:p w14:paraId="37EFCE9C" w14:textId="3835D7CF" w:rsidR="001538B8" w:rsidRDefault="001538B8" w:rsidP="001538B8">
            <w:pPr>
              <w:ind w:firstLine="0"/>
              <w:rPr>
                <w:ins w:id="15974" w:author="Okot" w:date="2020-04-14T14:40:00Z"/>
              </w:rPr>
            </w:pPr>
            <w:ins w:id="15975" w:author="Okot" w:date="2020-04-14T14:40:00Z">
              <w:r>
                <w:t>Kobieta</w:t>
              </w:r>
            </w:ins>
          </w:p>
          <w:p w14:paraId="4B469F36" w14:textId="04A4FF4A" w:rsidR="001538B8" w:rsidRPr="00FA5147" w:rsidRDefault="001538B8" w:rsidP="001538B8">
            <w:pPr>
              <w:ind w:firstLine="0"/>
              <w:rPr>
                <w:ins w:id="15976" w:author="Okot" w:date="2020-04-14T14:32:00Z"/>
                <w:rPrChange w:id="15977" w:author="Okot" w:date="2020-04-14T14:40:00Z">
                  <w:rPr>
                    <w:ins w:id="15978" w:author="Okot" w:date="2020-04-14T14:32:00Z"/>
                    <w:b/>
                  </w:rPr>
                </w:rPrChange>
              </w:rPr>
            </w:pPr>
            <w:ins w:id="15979" w:author="Okot" w:date="2020-04-14T14:40:00Z">
              <w:r>
                <w:t>171</w:t>
              </w:r>
            </w:ins>
          </w:p>
        </w:tc>
        <w:tc>
          <w:tcPr>
            <w:tcW w:w="992" w:type="dxa"/>
            <w:shd w:val="clear" w:color="auto" w:fill="92D050"/>
            <w:tcPrChange w:id="15980" w:author="Okot" w:date="2020-04-14T14:41:00Z">
              <w:tcPr>
                <w:tcW w:w="992" w:type="dxa"/>
              </w:tcPr>
            </w:tcPrChange>
          </w:tcPr>
          <w:p w14:paraId="6F56BAF9" w14:textId="157ACDFE" w:rsidR="001538B8" w:rsidRDefault="001538B8" w:rsidP="001538B8">
            <w:pPr>
              <w:ind w:left="371" w:firstLine="0"/>
              <w:rPr>
                <w:ins w:id="15981" w:author="Okot" w:date="2020-04-14T14:41:00Z"/>
              </w:rPr>
            </w:pPr>
            <w:ins w:id="15982" w:author="Okot" w:date="2020-04-14T14:41:00Z">
              <w:r>
                <w:rPr>
                  <w:shd w:val="clear" w:color="auto" w:fill="92D050"/>
                </w:rPr>
                <w:t>OK</w:t>
              </w:r>
            </w:ins>
          </w:p>
          <w:p w14:paraId="7DDAD16F" w14:textId="77777777" w:rsidR="001538B8" w:rsidRPr="00FA5147" w:rsidRDefault="001538B8">
            <w:pPr>
              <w:rPr>
                <w:ins w:id="15983" w:author="Okot" w:date="2020-04-14T14:32:00Z"/>
              </w:rPr>
              <w:pPrChange w:id="15984" w:author="Okot" w:date="2020-04-14T14:41:00Z">
                <w:pPr>
                  <w:ind w:left="371" w:firstLine="0"/>
                </w:pPr>
              </w:pPrChange>
            </w:pPr>
          </w:p>
        </w:tc>
        <w:tc>
          <w:tcPr>
            <w:tcW w:w="992" w:type="dxa"/>
            <w:tcPrChange w:id="15985" w:author="Okot" w:date="2020-04-14T14:41:00Z">
              <w:tcPr>
                <w:tcW w:w="992" w:type="dxa"/>
              </w:tcPr>
            </w:tcPrChange>
          </w:tcPr>
          <w:p w14:paraId="6D4FD2EC" w14:textId="3F1B1567" w:rsidR="001538B8" w:rsidRDefault="001538B8" w:rsidP="001538B8">
            <w:pPr>
              <w:ind w:firstLine="0"/>
              <w:rPr>
                <w:ins w:id="15986" w:author="Okot" w:date="2020-04-14T14:32:00Z"/>
              </w:rPr>
            </w:pPr>
            <w:ins w:id="15987" w:author="Okot" w:date="2020-04-16T12:16:00Z">
              <w:r>
                <w:t>n/d</w:t>
              </w:r>
            </w:ins>
          </w:p>
        </w:tc>
        <w:tc>
          <w:tcPr>
            <w:tcW w:w="1418" w:type="dxa"/>
            <w:tcPrChange w:id="15988" w:author="Okot" w:date="2020-04-14T14:41:00Z">
              <w:tcPr>
                <w:tcW w:w="1418" w:type="dxa"/>
              </w:tcPr>
            </w:tcPrChange>
          </w:tcPr>
          <w:p w14:paraId="2A5B9A4D" w14:textId="0D10E47E" w:rsidR="001538B8" w:rsidRDefault="001538B8" w:rsidP="001538B8">
            <w:pPr>
              <w:ind w:firstLine="0"/>
              <w:rPr>
                <w:ins w:id="15989" w:author="Okot" w:date="2020-04-14T14:32:00Z"/>
              </w:rPr>
            </w:pPr>
            <w:ins w:id="15990" w:author="Okot" w:date="2020-04-16T12:16:00Z">
              <w:r>
                <w:t>n/d</w:t>
              </w:r>
            </w:ins>
          </w:p>
        </w:tc>
      </w:tr>
      <w:tr w:rsidR="001538B8" w14:paraId="487E81A2" w14:textId="77777777" w:rsidTr="002D3319">
        <w:tblPrEx>
          <w:tblW w:w="9209" w:type="dxa"/>
          <w:tblLayout w:type="fixed"/>
          <w:tblPrExChange w:id="15991" w:author="Okot" w:date="2020-04-14T14:46:00Z">
            <w:tblPrEx>
              <w:tblW w:w="9209" w:type="dxa"/>
              <w:tblLayout w:type="fixed"/>
            </w:tblPrEx>
          </w:tblPrExChange>
        </w:tblPrEx>
        <w:trPr>
          <w:ins w:id="15992" w:author="Okot" w:date="2020-04-14T14:32:00Z"/>
        </w:trPr>
        <w:tc>
          <w:tcPr>
            <w:tcW w:w="1838" w:type="dxa"/>
            <w:vMerge w:val="restart"/>
            <w:tcPrChange w:id="15993" w:author="Okot" w:date="2020-04-14T14:46:00Z">
              <w:tcPr>
                <w:tcW w:w="1838" w:type="dxa"/>
                <w:vMerge w:val="restart"/>
              </w:tcPr>
            </w:tcPrChange>
          </w:tcPr>
          <w:p w14:paraId="58CB3015" w14:textId="05D613E3" w:rsidR="001538B8" w:rsidRDefault="001538B8" w:rsidP="001538B8">
            <w:pPr>
              <w:ind w:firstLine="0"/>
              <w:rPr>
                <w:ins w:id="15994" w:author="Okot" w:date="2020-04-14T14:32:00Z"/>
                <w:b/>
              </w:rPr>
            </w:pPr>
            <w:ins w:id="15995" w:author="Okot" w:date="2020-04-14T14:32:00Z">
              <w:r>
                <w:rPr>
                  <w:b/>
                </w:rPr>
                <w:t>2.</w:t>
              </w:r>
            </w:ins>
          </w:p>
          <w:p w14:paraId="06006847" w14:textId="77777777" w:rsidR="001538B8" w:rsidRPr="001027C2" w:rsidRDefault="001538B8" w:rsidP="001538B8">
            <w:pPr>
              <w:ind w:firstLine="0"/>
              <w:rPr>
                <w:ins w:id="15996" w:author="Okot" w:date="2020-04-14T14:32:00Z"/>
                <w:b/>
                <w:i/>
              </w:rPr>
            </w:pPr>
            <w:ins w:id="15997" w:author="Okot" w:date="2020-04-14T14:32:00Z">
              <w:r>
                <w:rPr>
                  <w:b/>
                  <w:i/>
                </w:rPr>
                <w:t>Sprawdzenie poprawności danych zapisanych w bazie poprzez konsolę bazy danych</w:t>
              </w:r>
            </w:ins>
          </w:p>
          <w:p w14:paraId="58AD2CAE" w14:textId="77777777" w:rsidR="001538B8" w:rsidRPr="00446465" w:rsidRDefault="001538B8" w:rsidP="001538B8">
            <w:pPr>
              <w:rPr>
                <w:ins w:id="15998" w:author="Okot" w:date="2020-04-14T14:32:00Z"/>
                <w:b/>
                <w:i/>
              </w:rPr>
            </w:pPr>
          </w:p>
        </w:tc>
        <w:tc>
          <w:tcPr>
            <w:tcW w:w="1985" w:type="dxa"/>
            <w:tcPrChange w:id="15999" w:author="Okot" w:date="2020-04-14T14:46:00Z">
              <w:tcPr>
                <w:tcW w:w="1985" w:type="dxa"/>
              </w:tcPr>
            </w:tcPrChange>
          </w:tcPr>
          <w:p w14:paraId="0697F498" w14:textId="77777777" w:rsidR="001538B8" w:rsidRDefault="001538B8" w:rsidP="001538B8">
            <w:pPr>
              <w:ind w:firstLine="0"/>
              <w:rPr>
                <w:ins w:id="16000" w:author="Okot" w:date="2020-04-14T14:32:00Z"/>
              </w:rPr>
            </w:pPr>
            <w:ins w:id="16001" w:author="Okot" w:date="2020-04-14T14:32:00Z">
              <w:r>
                <w:t>1. Został utworzony nowy rekord w tabeli UserData</w:t>
              </w:r>
            </w:ins>
          </w:p>
        </w:tc>
        <w:tc>
          <w:tcPr>
            <w:tcW w:w="1984" w:type="dxa"/>
            <w:tcPrChange w:id="16002" w:author="Okot" w:date="2020-04-14T14:46:00Z">
              <w:tcPr>
                <w:tcW w:w="1984" w:type="dxa"/>
              </w:tcPr>
            </w:tcPrChange>
          </w:tcPr>
          <w:p w14:paraId="0E8F157B" w14:textId="77777777" w:rsidR="001538B8" w:rsidRDefault="001538B8" w:rsidP="001538B8">
            <w:pPr>
              <w:ind w:firstLine="0"/>
              <w:rPr>
                <w:ins w:id="16003" w:author="Okot" w:date="2020-04-14T14:32:00Z"/>
              </w:rPr>
            </w:pPr>
          </w:p>
        </w:tc>
        <w:tc>
          <w:tcPr>
            <w:tcW w:w="992" w:type="dxa"/>
            <w:shd w:val="clear" w:color="auto" w:fill="92D050"/>
            <w:tcPrChange w:id="16004" w:author="Okot" w:date="2020-04-14T14:46:00Z">
              <w:tcPr>
                <w:tcW w:w="992" w:type="dxa"/>
              </w:tcPr>
            </w:tcPrChange>
          </w:tcPr>
          <w:p w14:paraId="2237D43F" w14:textId="142EC791" w:rsidR="001538B8" w:rsidRDefault="001538B8" w:rsidP="001538B8">
            <w:pPr>
              <w:ind w:firstLine="0"/>
              <w:rPr>
                <w:ins w:id="16005" w:author="Okot" w:date="2020-04-14T14:32:00Z"/>
              </w:rPr>
            </w:pPr>
            <w:ins w:id="16006" w:author="Okot" w:date="2020-04-14T14:46:00Z">
              <w:r>
                <w:t>OK</w:t>
              </w:r>
            </w:ins>
          </w:p>
        </w:tc>
        <w:tc>
          <w:tcPr>
            <w:tcW w:w="992" w:type="dxa"/>
            <w:tcPrChange w:id="16007" w:author="Okot" w:date="2020-04-14T14:46:00Z">
              <w:tcPr>
                <w:tcW w:w="992" w:type="dxa"/>
              </w:tcPr>
            </w:tcPrChange>
          </w:tcPr>
          <w:p w14:paraId="52D63014" w14:textId="162A0C42" w:rsidR="001538B8" w:rsidRDefault="001538B8" w:rsidP="001538B8">
            <w:pPr>
              <w:ind w:firstLine="0"/>
              <w:rPr>
                <w:ins w:id="16008" w:author="Okot" w:date="2020-04-14T14:32:00Z"/>
              </w:rPr>
            </w:pPr>
            <w:ins w:id="16009" w:author="Okot" w:date="2020-04-16T12:16:00Z">
              <w:r>
                <w:t>n/d</w:t>
              </w:r>
            </w:ins>
          </w:p>
        </w:tc>
        <w:tc>
          <w:tcPr>
            <w:tcW w:w="1418" w:type="dxa"/>
            <w:tcPrChange w:id="16010" w:author="Okot" w:date="2020-04-14T14:46:00Z">
              <w:tcPr>
                <w:tcW w:w="1418" w:type="dxa"/>
              </w:tcPr>
            </w:tcPrChange>
          </w:tcPr>
          <w:p w14:paraId="7DFF5C22" w14:textId="6625068F" w:rsidR="001538B8" w:rsidRDefault="001538B8" w:rsidP="001538B8">
            <w:pPr>
              <w:ind w:firstLine="0"/>
              <w:rPr>
                <w:ins w:id="16011" w:author="Okot" w:date="2020-04-14T14:32:00Z"/>
              </w:rPr>
            </w:pPr>
            <w:ins w:id="16012" w:author="Okot" w:date="2020-04-16T12:16:00Z">
              <w:r>
                <w:t>n/d</w:t>
              </w:r>
            </w:ins>
          </w:p>
        </w:tc>
      </w:tr>
      <w:tr w:rsidR="001538B8" w14:paraId="6E8D5344" w14:textId="77777777" w:rsidTr="002D3319">
        <w:tblPrEx>
          <w:tblW w:w="9209" w:type="dxa"/>
          <w:tblLayout w:type="fixed"/>
          <w:tblPrExChange w:id="16013" w:author="Okot" w:date="2020-04-14T14:46:00Z">
            <w:tblPrEx>
              <w:tblW w:w="9209" w:type="dxa"/>
              <w:tblLayout w:type="fixed"/>
            </w:tblPrEx>
          </w:tblPrExChange>
        </w:tblPrEx>
        <w:trPr>
          <w:ins w:id="16014" w:author="Okot" w:date="2020-04-14T14:32:00Z"/>
        </w:trPr>
        <w:tc>
          <w:tcPr>
            <w:tcW w:w="1838" w:type="dxa"/>
            <w:vMerge/>
            <w:tcPrChange w:id="16015" w:author="Okot" w:date="2020-04-14T14:46:00Z">
              <w:tcPr>
                <w:tcW w:w="1838" w:type="dxa"/>
                <w:vMerge/>
              </w:tcPr>
            </w:tcPrChange>
          </w:tcPr>
          <w:p w14:paraId="383FF24D" w14:textId="77777777" w:rsidR="001538B8" w:rsidRPr="002267A1" w:rsidRDefault="001538B8" w:rsidP="001538B8">
            <w:pPr>
              <w:rPr>
                <w:ins w:id="16016" w:author="Okot" w:date="2020-04-14T14:32:00Z"/>
                <w:b/>
              </w:rPr>
            </w:pPr>
          </w:p>
        </w:tc>
        <w:tc>
          <w:tcPr>
            <w:tcW w:w="1985" w:type="dxa"/>
            <w:tcPrChange w:id="16017" w:author="Okot" w:date="2020-04-14T14:46:00Z">
              <w:tcPr>
                <w:tcW w:w="1985" w:type="dxa"/>
              </w:tcPr>
            </w:tcPrChange>
          </w:tcPr>
          <w:p w14:paraId="083F54A2" w14:textId="77777777" w:rsidR="001538B8" w:rsidRDefault="001538B8" w:rsidP="001538B8">
            <w:pPr>
              <w:ind w:firstLine="0"/>
              <w:rPr>
                <w:ins w:id="16018" w:author="Okot" w:date="2020-04-14T14:32:00Z"/>
              </w:rPr>
            </w:pPr>
            <w:ins w:id="16019" w:author="Okot" w:date="2020-04-14T14:32:00Z">
              <w:r>
                <w:t>2. Rekordowi zostało nadane ID zgodnie z auto-inkrementacją</w:t>
              </w:r>
            </w:ins>
          </w:p>
        </w:tc>
        <w:tc>
          <w:tcPr>
            <w:tcW w:w="1984" w:type="dxa"/>
            <w:tcPrChange w:id="16020" w:author="Okot" w:date="2020-04-14T14:46:00Z">
              <w:tcPr>
                <w:tcW w:w="1984" w:type="dxa"/>
              </w:tcPr>
            </w:tcPrChange>
          </w:tcPr>
          <w:p w14:paraId="61AAB5EE" w14:textId="77777777" w:rsidR="001538B8" w:rsidRDefault="001538B8" w:rsidP="001538B8">
            <w:pPr>
              <w:ind w:firstLine="0"/>
              <w:rPr>
                <w:ins w:id="16021" w:author="Okot" w:date="2020-04-14T14:46:00Z"/>
                <w:b/>
              </w:rPr>
            </w:pPr>
            <w:ins w:id="16022" w:author="Okot" w:date="2020-04-14T14:32:00Z">
              <w:r>
                <w:rPr>
                  <w:b/>
                </w:rPr>
                <w:t>Nadane ID:</w:t>
              </w:r>
            </w:ins>
          </w:p>
          <w:p w14:paraId="009E8A78" w14:textId="6D124466" w:rsidR="001538B8" w:rsidRPr="002D3319" w:rsidRDefault="001538B8" w:rsidP="001538B8">
            <w:pPr>
              <w:ind w:firstLine="0"/>
              <w:rPr>
                <w:ins w:id="16023" w:author="Okot" w:date="2020-04-14T14:32:00Z"/>
                <w:rPrChange w:id="16024" w:author="Okot" w:date="2020-04-14T14:46:00Z">
                  <w:rPr>
                    <w:ins w:id="16025" w:author="Okot" w:date="2020-04-14T14:32:00Z"/>
                    <w:b/>
                  </w:rPr>
                </w:rPrChange>
              </w:rPr>
            </w:pPr>
            <w:ins w:id="16026" w:author="Okot" w:date="2020-04-14T14:46:00Z">
              <w:r>
                <w:t>2</w:t>
              </w:r>
            </w:ins>
          </w:p>
        </w:tc>
        <w:tc>
          <w:tcPr>
            <w:tcW w:w="992" w:type="dxa"/>
            <w:shd w:val="clear" w:color="auto" w:fill="92D050"/>
            <w:tcPrChange w:id="16027" w:author="Okot" w:date="2020-04-14T14:46:00Z">
              <w:tcPr>
                <w:tcW w:w="992" w:type="dxa"/>
              </w:tcPr>
            </w:tcPrChange>
          </w:tcPr>
          <w:p w14:paraId="5D32D93C" w14:textId="007CD8CC" w:rsidR="001538B8" w:rsidRDefault="001538B8" w:rsidP="001538B8">
            <w:pPr>
              <w:ind w:firstLine="0"/>
              <w:rPr>
                <w:ins w:id="16028" w:author="Okot" w:date="2020-04-14T14:32:00Z"/>
              </w:rPr>
            </w:pPr>
            <w:ins w:id="16029" w:author="Okot" w:date="2020-04-14T14:46:00Z">
              <w:r>
                <w:t>OK</w:t>
              </w:r>
            </w:ins>
          </w:p>
        </w:tc>
        <w:tc>
          <w:tcPr>
            <w:tcW w:w="992" w:type="dxa"/>
            <w:tcPrChange w:id="16030" w:author="Okot" w:date="2020-04-14T14:46:00Z">
              <w:tcPr>
                <w:tcW w:w="992" w:type="dxa"/>
              </w:tcPr>
            </w:tcPrChange>
          </w:tcPr>
          <w:p w14:paraId="02C4C31F" w14:textId="1B0F2C8A" w:rsidR="001538B8" w:rsidRDefault="001538B8" w:rsidP="001538B8">
            <w:pPr>
              <w:ind w:firstLine="0"/>
              <w:rPr>
                <w:ins w:id="16031" w:author="Okot" w:date="2020-04-14T14:32:00Z"/>
              </w:rPr>
            </w:pPr>
            <w:ins w:id="16032" w:author="Okot" w:date="2020-04-16T12:16:00Z">
              <w:r>
                <w:t>n/d</w:t>
              </w:r>
            </w:ins>
          </w:p>
        </w:tc>
        <w:tc>
          <w:tcPr>
            <w:tcW w:w="1418" w:type="dxa"/>
            <w:tcPrChange w:id="16033" w:author="Okot" w:date="2020-04-14T14:46:00Z">
              <w:tcPr>
                <w:tcW w:w="1418" w:type="dxa"/>
              </w:tcPr>
            </w:tcPrChange>
          </w:tcPr>
          <w:p w14:paraId="517E1F8D" w14:textId="302C75F6" w:rsidR="001538B8" w:rsidRDefault="001538B8" w:rsidP="001538B8">
            <w:pPr>
              <w:ind w:firstLine="0"/>
              <w:rPr>
                <w:ins w:id="16034" w:author="Okot" w:date="2020-04-14T14:32:00Z"/>
              </w:rPr>
            </w:pPr>
            <w:ins w:id="16035" w:author="Okot" w:date="2020-04-16T12:16:00Z">
              <w:r>
                <w:t>n/d</w:t>
              </w:r>
            </w:ins>
          </w:p>
        </w:tc>
      </w:tr>
      <w:tr w:rsidR="001538B8" w14:paraId="38CE46C7" w14:textId="77777777" w:rsidTr="002D3319">
        <w:tblPrEx>
          <w:tblW w:w="9209" w:type="dxa"/>
          <w:tblLayout w:type="fixed"/>
          <w:tblPrExChange w:id="16036" w:author="Okot" w:date="2020-04-14T14:47:00Z">
            <w:tblPrEx>
              <w:tblW w:w="9209" w:type="dxa"/>
              <w:tblLayout w:type="fixed"/>
            </w:tblPrEx>
          </w:tblPrExChange>
        </w:tblPrEx>
        <w:trPr>
          <w:ins w:id="16037" w:author="Okot" w:date="2020-04-14T14:32:00Z"/>
        </w:trPr>
        <w:tc>
          <w:tcPr>
            <w:tcW w:w="1838" w:type="dxa"/>
            <w:vMerge/>
            <w:tcPrChange w:id="16038" w:author="Okot" w:date="2020-04-14T14:47:00Z">
              <w:tcPr>
                <w:tcW w:w="1838" w:type="dxa"/>
                <w:vMerge/>
              </w:tcPr>
            </w:tcPrChange>
          </w:tcPr>
          <w:p w14:paraId="3EC04FE3" w14:textId="77777777" w:rsidR="001538B8" w:rsidRPr="002267A1" w:rsidRDefault="001538B8" w:rsidP="001538B8">
            <w:pPr>
              <w:rPr>
                <w:ins w:id="16039" w:author="Okot" w:date="2020-04-14T14:32:00Z"/>
                <w:b/>
              </w:rPr>
            </w:pPr>
          </w:p>
        </w:tc>
        <w:tc>
          <w:tcPr>
            <w:tcW w:w="1985" w:type="dxa"/>
            <w:tcPrChange w:id="16040" w:author="Okot" w:date="2020-04-14T14:47:00Z">
              <w:tcPr>
                <w:tcW w:w="1985" w:type="dxa"/>
              </w:tcPr>
            </w:tcPrChange>
          </w:tcPr>
          <w:p w14:paraId="72C59ECA" w14:textId="77777777" w:rsidR="001538B8" w:rsidRDefault="001538B8" w:rsidP="001538B8">
            <w:pPr>
              <w:ind w:firstLine="0"/>
              <w:rPr>
                <w:ins w:id="16041" w:author="Okot" w:date="2020-04-14T14:32:00Z"/>
              </w:rPr>
            </w:pPr>
            <w:ins w:id="16042" w:author="Okot" w:date="2020-04-14T14:32:00Z">
              <w:r>
                <w:t>3. W polu IDU znajduje się ID zalogowanego użytkownika, który wprowadzał dane</w:t>
              </w:r>
            </w:ins>
          </w:p>
        </w:tc>
        <w:tc>
          <w:tcPr>
            <w:tcW w:w="1984" w:type="dxa"/>
            <w:tcPrChange w:id="16043" w:author="Okot" w:date="2020-04-14T14:47:00Z">
              <w:tcPr>
                <w:tcW w:w="1984" w:type="dxa"/>
              </w:tcPr>
            </w:tcPrChange>
          </w:tcPr>
          <w:p w14:paraId="226997BB" w14:textId="77777777" w:rsidR="001538B8" w:rsidRDefault="001538B8" w:rsidP="001538B8">
            <w:pPr>
              <w:ind w:firstLine="0"/>
              <w:rPr>
                <w:ins w:id="16044" w:author="Okot" w:date="2020-04-14T14:32:00Z"/>
                <w:b/>
              </w:rPr>
            </w:pPr>
            <w:ins w:id="16045" w:author="Okot" w:date="2020-04-14T14:32:00Z">
              <w:r>
                <w:rPr>
                  <w:b/>
                </w:rPr>
                <w:t xml:space="preserve">ID użytkownika: </w:t>
              </w:r>
            </w:ins>
          </w:p>
          <w:p w14:paraId="47EEAD96" w14:textId="5095BB7D" w:rsidR="001538B8" w:rsidRPr="002D3319" w:rsidRDefault="001538B8" w:rsidP="001538B8">
            <w:pPr>
              <w:ind w:firstLine="0"/>
              <w:rPr>
                <w:ins w:id="16046" w:author="Okot" w:date="2020-04-14T14:32:00Z"/>
                <w:rPrChange w:id="16047" w:author="Okot" w:date="2020-04-14T14:47:00Z">
                  <w:rPr>
                    <w:ins w:id="16048" w:author="Okot" w:date="2020-04-14T14:32:00Z"/>
                    <w:b/>
                  </w:rPr>
                </w:rPrChange>
              </w:rPr>
            </w:pPr>
            <w:ins w:id="16049" w:author="Okot" w:date="2020-04-14T14:47:00Z">
              <w:r>
                <w:t>10</w:t>
              </w:r>
            </w:ins>
          </w:p>
          <w:p w14:paraId="1B4678CA" w14:textId="77777777" w:rsidR="001538B8" w:rsidRDefault="001538B8" w:rsidP="001538B8">
            <w:pPr>
              <w:ind w:firstLine="0"/>
              <w:rPr>
                <w:ins w:id="16050" w:author="Okot" w:date="2020-04-14T14:47:00Z"/>
                <w:b/>
              </w:rPr>
            </w:pPr>
            <w:ins w:id="16051" w:author="Okot" w:date="2020-04-14T14:32:00Z">
              <w:r>
                <w:rPr>
                  <w:b/>
                </w:rPr>
                <w:t>Wartość pola IDU:</w:t>
              </w:r>
            </w:ins>
          </w:p>
          <w:p w14:paraId="2A86265D" w14:textId="79949C2B" w:rsidR="001538B8" w:rsidRPr="002D3319" w:rsidRDefault="001538B8" w:rsidP="001538B8">
            <w:pPr>
              <w:ind w:firstLine="0"/>
              <w:rPr>
                <w:ins w:id="16052" w:author="Okot" w:date="2020-04-14T14:32:00Z"/>
                <w:rPrChange w:id="16053" w:author="Okot" w:date="2020-04-14T14:47:00Z">
                  <w:rPr>
                    <w:ins w:id="16054" w:author="Okot" w:date="2020-04-14T14:32:00Z"/>
                    <w:b/>
                  </w:rPr>
                </w:rPrChange>
              </w:rPr>
            </w:pPr>
            <w:ins w:id="16055" w:author="Okot" w:date="2020-04-14T14:47:00Z">
              <w:r>
                <w:t>10</w:t>
              </w:r>
            </w:ins>
          </w:p>
        </w:tc>
        <w:tc>
          <w:tcPr>
            <w:tcW w:w="992" w:type="dxa"/>
            <w:shd w:val="clear" w:color="auto" w:fill="92D050"/>
            <w:tcPrChange w:id="16056" w:author="Okot" w:date="2020-04-14T14:47:00Z">
              <w:tcPr>
                <w:tcW w:w="992" w:type="dxa"/>
              </w:tcPr>
            </w:tcPrChange>
          </w:tcPr>
          <w:p w14:paraId="777A9393" w14:textId="55382611" w:rsidR="001538B8" w:rsidRDefault="001538B8" w:rsidP="001538B8">
            <w:pPr>
              <w:ind w:firstLine="0"/>
              <w:rPr>
                <w:ins w:id="16057" w:author="Okot" w:date="2020-04-14T14:32:00Z"/>
              </w:rPr>
            </w:pPr>
            <w:ins w:id="16058" w:author="Okot" w:date="2020-04-14T14:47:00Z">
              <w:r>
                <w:t>OK</w:t>
              </w:r>
            </w:ins>
          </w:p>
        </w:tc>
        <w:tc>
          <w:tcPr>
            <w:tcW w:w="992" w:type="dxa"/>
            <w:tcPrChange w:id="16059" w:author="Okot" w:date="2020-04-14T14:47:00Z">
              <w:tcPr>
                <w:tcW w:w="992" w:type="dxa"/>
              </w:tcPr>
            </w:tcPrChange>
          </w:tcPr>
          <w:p w14:paraId="347C6DC8" w14:textId="31081F05" w:rsidR="001538B8" w:rsidRDefault="001538B8" w:rsidP="001538B8">
            <w:pPr>
              <w:ind w:firstLine="0"/>
              <w:rPr>
                <w:ins w:id="16060" w:author="Okot" w:date="2020-04-14T14:32:00Z"/>
              </w:rPr>
            </w:pPr>
            <w:ins w:id="16061" w:author="Okot" w:date="2020-04-16T12:16:00Z">
              <w:r>
                <w:t>n/d</w:t>
              </w:r>
            </w:ins>
          </w:p>
        </w:tc>
        <w:tc>
          <w:tcPr>
            <w:tcW w:w="1418" w:type="dxa"/>
            <w:tcPrChange w:id="16062" w:author="Okot" w:date="2020-04-14T14:47:00Z">
              <w:tcPr>
                <w:tcW w:w="1418" w:type="dxa"/>
              </w:tcPr>
            </w:tcPrChange>
          </w:tcPr>
          <w:p w14:paraId="248C6368" w14:textId="1F9ADEAE" w:rsidR="001538B8" w:rsidRDefault="001538B8" w:rsidP="001538B8">
            <w:pPr>
              <w:ind w:firstLine="0"/>
              <w:rPr>
                <w:ins w:id="16063" w:author="Okot" w:date="2020-04-14T14:32:00Z"/>
              </w:rPr>
            </w:pPr>
            <w:ins w:id="16064" w:author="Okot" w:date="2020-04-16T12:16:00Z">
              <w:r>
                <w:t>n/d</w:t>
              </w:r>
            </w:ins>
          </w:p>
        </w:tc>
      </w:tr>
      <w:tr w:rsidR="001538B8" w14:paraId="4A7CF658" w14:textId="77777777" w:rsidTr="002D3319">
        <w:tblPrEx>
          <w:tblW w:w="9209" w:type="dxa"/>
          <w:tblLayout w:type="fixed"/>
          <w:tblPrExChange w:id="16065" w:author="Okot" w:date="2020-04-14T14:47:00Z">
            <w:tblPrEx>
              <w:tblW w:w="9209" w:type="dxa"/>
              <w:tblLayout w:type="fixed"/>
            </w:tblPrEx>
          </w:tblPrExChange>
        </w:tblPrEx>
        <w:trPr>
          <w:ins w:id="16066" w:author="Okot" w:date="2020-04-14T14:32:00Z"/>
        </w:trPr>
        <w:tc>
          <w:tcPr>
            <w:tcW w:w="1838" w:type="dxa"/>
            <w:vMerge/>
            <w:tcPrChange w:id="16067" w:author="Okot" w:date="2020-04-14T14:47:00Z">
              <w:tcPr>
                <w:tcW w:w="1838" w:type="dxa"/>
                <w:vMerge/>
              </w:tcPr>
            </w:tcPrChange>
          </w:tcPr>
          <w:p w14:paraId="5C7E0A65" w14:textId="77777777" w:rsidR="001538B8" w:rsidRPr="002267A1" w:rsidRDefault="001538B8" w:rsidP="001538B8">
            <w:pPr>
              <w:rPr>
                <w:ins w:id="16068" w:author="Okot" w:date="2020-04-14T14:32:00Z"/>
                <w:b/>
              </w:rPr>
            </w:pPr>
          </w:p>
        </w:tc>
        <w:tc>
          <w:tcPr>
            <w:tcW w:w="1985" w:type="dxa"/>
            <w:tcPrChange w:id="16069" w:author="Okot" w:date="2020-04-14T14:47:00Z">
              <w:tcPr>
                <w:tcW w:w="1985" w:type="dxa"/>
              </w:tcPr>
            </w:tcPrChange>
          </w:tcPr>
          <w:p w14:paraId="6A61B72E" w14:textId="77777777" w:rsidR="001538B8" w:rsidRDefault="001538B8" w:rsidP="001538B8">
            <w:pPr>
              <w:ind w:firstLine="0"/>
              <w:rPr>
                <w:ins w:id="16070" w:author="Okot" w:date="2020-04-14T14:32:00Z"/>
              </w:rPr>
            </w:pPr>
            <w:ins w:id="16071" w:author="Okot" w:date="2020-04-14T14:32:00Z">
              <w:r>
                <w:t xml:space="preserve">4. Wartość pola „BirthDate” w tabeli „UserData” w bazie danych jest zgodna z wartością wprowadzoną przez </w:t>
              </w:r>
              <w:r>
                <w:lastRenderedPageBreak/>
                <w:t>użytkownika do formularza w polu „Data urodzenia”.</w:t>
              </w:r>
            </w:ins>
          </w:p>
        </w:tc>
        <w:tc>
          <w:tcPr>
            <w:tcW w:w="1984" w:type="dxa"/>
            <w:tcPrChange w:id="16072" w:author="Okot" w:date="2020-04-14T14:47:00Z">
              <w:tcPr>
                <w:tcW w:w="1984" w:type="dxa"/>
              </w:tcPr>
            </w:tcPrChange>
          </w:tcPr>
          <w:p w14:paraId="41BD4E88" w14:textId="77777777" w:rsidR="001538B8" w:rsidRDefault="001538B8" w:rsidP="001538B8">
            <w:pPr>
              <w:ind w:firstLine="0"/>
              <w:rPr>
                <w:ins w:id="16073" w:author="Okot" w:date="2020-04-14T14:32:00Z"/>
                <w:b/>
              </w:rPr>
            </w:pPr>
            <w:ins w:id="16074" w:author="Okot" w:date="2020-04-14T14:32:00Z">
              <w:r>
                <w:rPr>
                  <w:b/>
                </w:rPr>
                <w:lastRenderedPageBreak/>
                <w:t>Wartość pola</w:t>
              </w:r>
            </w:ins>
          </w:p>
          <w:p w14:paraId="66192B2C" w14:textId="77777777" w:rsidR="001538B8" w:rsidRDefault="001538B8" w:rsidP="001538B8">
            <w:pPr>
              <w:ind w:firstLine="0"/>
              <w:rPr>
                <w:ins w:id="16075" w:author="Okot" w:date="2020-04-14T14:47:00Z"/>
                <w:b/>
              </w:rPr>
            </w:pPr>
            <w:ins w:id="16076" w:author="Okot" w:date="2020-04-14T14:32:00Z">
              <w:r>
                <w:rPr>
                  <w:b/>
                </w:rPr>
                <w:t>BirthDate:</w:t>
              </w:r>
            </w:ins>
          </w:p>
          <w:p w14:paraId="167A83B0" w14:textId="6E9A1E62" w:rsidR="001538B8" w:rsidRPr="002D3319" w:rsidRDefault="001538B8" w:rsidP="001538B8">
            <w:pPr>
              <w:ind w:firstLine="0"/>
              <w:rPr>
                <w:ins w:id="16077" w:author="Okot" w:date="2020-04-14T14:32:00Z"/>
                <w:rPrChange w:id="16078" w:author="Okot" w:date="2020-04-14T14:47:00Z">
                  <w:rPr>
                    <w:ins w:id="16079" w:author="Okot" w:date="2020-04-14T14:32:00Z"/>
                    <w:b/>
                  </w:rPr>
                </w:rPrChange>
              </w:rPr>
            </w:pPr>
            <w:ins w:id="16080" w:author="Okot" w:date="2020-04-14T14:47:00Z">
              <w:r>
                <w:t>1986-10-11</w:t>
              </w:r>
            </w:ins>
          </w:p>
        </w:tc>
        <w:tc>
          <w:tcPr>
            <w:tcW w:w="992" w:type="dxa"/>
            <w:shd w:val="clear" w:color="auto" w:fill="92D050"/>
            <w:tcPrChange w:id="16081" w:author="Okot" w:date="2020-04-14T14:47:00Z">
              <w:tcPr>
                <w:tcW w:w="992" w:type="dxa"/>
              </w:tcPr>
            </w:tcPrChange>
          </w:tcPr>
          <w:p w14:paraId="751AA6F7" w14:textId="298C88EB" w:rsidR="001538B8" w:rsidRDefault="001538B8" w:rsidP="001538B8">
            <w:pPr>
              <w:ind w:firstLine="0"/>
              <w:rPr>
                <w:ins w:id="16082" w:author="Okot" w:date="2020-04-14T14:32:00Z"/>
              </w:rPr>
            </w:pPr>
            <w:ins w:id="16083" w:author="Okot" w:date="2020-04-14T14:47:00Z">
              <w:r>
                <w:t>OK</w:t>
              </w:r>
            </w:ins>
          </w:p>
        </w:tc>
        <w:tc>
          <w:tcPr>
            <w:tcW w:w="992" w:type="dxa"/>
            <w:tcPrChange w:id="16084" w:author="Okot" w:date="2020-04-14T14:47:00Z">
              <w:tcPr>
                <w:tcW w:w="992" w:type="dxa"/>
              </w:tcPr>
            </w:tcPrChange>
          </w:tcPr>
          <w:p w14:paraId="1A843C22" w14:textId="1EBEAB03" w:rsidR="001538B8" w:rsidRDefault="001538B8" w:rsidP="001538B8">
            <w:pPr>
              <w:ind w:firstLine="0"/>
              <w:rPr>
                <w:ins w:id="16085" w:author="Okot" w:date="2020-04-14T14:32:00Z"/>
              </w:rPr>
            </w:pPr>
            <w:ins w:id="16086" w:author="Okot" w:date="2020-04-16T12:16:00Z">
              <w:r>
                <w:t>n/d</w:t>
              </w:r>
            </w:ins>
          </w:p>
        </w:tc>
        <w:tc>
          <w:tcPr>
            <w:tcW w:w="1418" w:type="dxa"/>
            <w:tcPrChange w:id="16087" w:author="Okot" w:date="2020-04-14T14:47:00Z">
              <w:tcPr>
                <w:tcW w:w="1418" w:type="dxa"/>
              </w:tcPr>
            </w:tcPrChange>
          </w:tcPr>
          <w:p w14:paraId="5E039521" w14:textId="13B358D3" w:rsidR="001538B8" w:rsidRDefault="001538B8" w:rsidP="001538B8">
            <w:pPr>
              <w:ind w:firstLine="0"/>
              <w:rPr>
                <w:ins w:id="16088" w:author="Okot" w:date="2020-04-14T14:32:00Z"/>
              </w:rPr>
            </w:pPr>
            <w:ins w:id="16089" w:author="Okot" w:date="2020-04-16T12:16:00Z">
              <w:r>
                <w:t>n/d</w:t>
              </w:r>
            </w:ins>
          </w:p>
        </w:tc>
      </w:tr>
      <w:tr w:rsidR="001538B8" w14:paraId="46389627" w14:textId="77777777" w:rsidTr="002D3319">
        <w:tblPrEx>
          <w:tblW w:w="9209" w:type="dxa"/>
          <w:tblLayout w:type="fixed"/>
          <w:tblPrExChange w:id="16090" w:author="Okot" w:date="2020-04-14T14:47:00Z">
            <w:tblPrEx>
              <w:tblW w:w="9209" w:type="dxa"/>
              <w:tblLayout w:type="fixed"/>
            </w:tblPrEx>
          </w:tblPrExChange>
        </w:tblPrEx>
        <w:trPr>
          <w:ins w:id="16091" w:author="Okot" w:date="2020-04-14T14:32:00Z"/>
        </w:trPr>
        <w:tc>
          <w:tcPr>
            <w:tcW w:w="1838" w:type="dxa"/>
            <w:vMerge/>
            <w:tcPrChange w:id="16092" w:author="Okot" w:date="2020-04-14T14:47:00Z">
              <w:tcPr>
                <w:tcW w:w="1838" w:type="dxa"/>
                <w:vMerge/>
              </w:tcPr>
            </w:tcPrChange>
          </w:tcPr>
          <w:p w14:paraId="37036244" w14:textId="77777777" w:rsidR="001538B8" w:rsidRPr="002267A1" w:rsidRDefault="001538B8" w:rsidP="001538B8">
            <w:pPr>
              <w:ind w:firstLine="0"/>
              <w:rPr>
                <w:ins w:id="16093" w:author="Okot" w:date="2020-04-14T14:32:00Z"/>
                <w:b/>
              </w:rPr>
            </w:pPr>
          </w:p>
        </w:tc>
        <w:tc>
          <w:tcPr>
            <w:tcW w:w="1985" w:type="dxa"/>
            <w:tcPrChange w:id="16094" w:author="Okot" w:date="2020-04-14T14:47:00Z">
              <w:tcPr>
                <w:tcW w:w="1985" w:type="dxa"/>
              </w:tcPr>
            </w:tcPrChange>
          </w:tcPr>
          <w:p w14:paraId="17DD8B72" w14:textId="77777777" w:rsidR="001538B8" w:rsidRDefault="001538B8" w:rsidP="001538B8">
            <w:pPr>
              <w:ind w:firstLine="0"/>
              <w:rPr>
                <w:ins w:id="16095" w:author="Okot" w:date="2020-04-14T14:32:00Z"/>
              </w:rPr>
            </w:pPr>
            <w:ins w:id="16096" w:author="Okot" w:date="2020-04-14T14:32:00Z">
              <w:r>
                <w:t>5. Wartość pola „IsWoman” w tabeli „UserData” w bazie danych wynosi 0, jeśli użytkownik w formularzu zaznaczył, że jest mężczyzną, 1 jeśli zaznaczył, że jest kobietą</w:t>
              </w:r>
            </w:ins>
          </w:p>
        </w:tc>
        <w:tc>
          <w:tcPr>
            <w:tcW w:w="1984" w:type="dxa"/>
            <w:tcPrChange w:id="16097" w:author="Okot" w:date="2020-04-14T14:47:00Z">
              <w:tcPr>
                <w:tcW w:w="1984" w:type="dxa"/>
              </w:tcPr>
            </w:tcPrChange>
          </w:tcPr>
          <w:p w14:paraId="293B457E" w14:textId="77777777" w:rsidR="001538B8" w:rsidRDefault="001538B8" w:rsidP="001538B8">
            <w:pPr>
              <w:ind w:firstLine="0"/>
              <w:rPr>
                <w:ins w:id="16098" w:author="Okot" w:date="2020-04-14T14:32:00Z"/>
                <w:b/>
              </w:rPr>
            </w:pPr>
            <w:ins w:id="16099" w:author="Okot" w:date="2020-04-14T14:32:00Z">
              <w:r>
                <w:rPr>
                  <w:b/>
                </w:rPr>
                <w:t>Wartość pola IsWoman:</w:t>
              </w:r>
            </w:ins>
          </w:p>
          <w:p w14:paraId="61E5CBA3" w14:textId="0F6D67D4" w:rsidR="001538B8" w:rsidRPr="002D3319" w:rsidRDefault="001538B8" w:rsidP="001538B8">
            <w:pPr>
              <w:ind w:firstLine="0"/>
              <w:rPr>
                <w:ins w:id="16100" w:author="Okot" w:date="2020-04-14T14:32:00Z"/>
                <w:rPrChange w:id="16101" w:author="Okot" w:date="2020-04-14T14:47:00Z">
                  <w:rPr>
                    <w:ins w:id="16102" w:author="Okot" w:date="2020-04-14T14:32:00Z"/>
                    <w:b/>
                  </w:rPr>
                </w:rPrChange>
              </w:rPr>
            </w:pPr>
            <w:ins w:id="16103" w:author="Okot" w:date="2020-04-14T14:47:00Z">
              <w:r>
                <w:t>t</w:t>
              </w:r>
            </w:ins>
          </w:p>
        </w:tc>
        <w:tc>
          <w:tcPr>
            <w:tcW w:w="992" w:type="dxa"/>
            <w:shd w:val="clear" w:color="auto" w:fill="92D050"/>
            <w:tcPrChange w:id="16104" w:author="Okot" w:date="2020-04-14T14:47:00Z">
              <w:tcPr>
                <w:tcW w:w="992" w:type="dxa"/>
              </w:tcPr>
            </w:tcPrChange>
          </w:tcPr>
          <w:p w14:paraId="47C21663" w14:textId="7334FC4A" w:rsidR="001538B8" w:rsidRDefault="001538B8" w:rsidP="001538B8">
            <w:pPr>
              <w:ind w:firstLine="0"/>
              <w:rPr>
                <w:ins w:id="16105" w:author="Okot" w:date="2020-04-14T14:32:00Z"/>
              </w:rPr>
            </w:pPr>
            <w:ins w:id="16106" w:author="Okot" w:date="2020-04-14T14:47:00Z">
              <w:r>
                <w:t>OK</w:t>
              </w:r>
            </w:ins>
          </w:p>
        </w:tc>
        <w:tc>
          <w:tcPr>
            <w:tcW w:w="992" w:type="dxa"/>
            <w:tcPrChange w:id="16107" w:author="Okot" w:date="2020-04-14T14:47:00Z">
              <w:tcPr>
                <w:tcW w:w="992" w:type="dxa"/>
              </w:tcPr>
            </w:tcPrChange>
          </w:tcPr>
          <w:p w14:paraId="7BE1BC90" w14:textId="09A10334" w:rsidR="001538B8" w:rsidRDefault="001538B8" w:rsidP="001538B8">
            <w:pPr>
              <w:ind w:firstLine="0"/>
              <w:rPr>
                <w:ins w:id="16108" w:author="Okot" w:date="2020-04-14T14:32:00Z"/>
              </w:rPr>
            </w:pPr>
            <w:ins w:id="16109" w:author="Okot" w:date="2020-04-16T12:16:00Z">
              <w:r>
                <w:t>n/d</w:t>
              </w:r>
            </w:ins>
          </w:p>
        </w:tc>
        <w:tc>
          <w:tcPr>
            <w:tcW w:w="1418" w:type="dxa"/>
            <w:tcPrChange w:id="16110" w:author="Okot" w:date="2020-04-14T14:47:00Z">
              <w:tcPr>
                <w:tcW w:w="1418" w:type="dxa"/>
              </w:tcPr>
            </w:tcPrChange>
          </w:tcPr>
          <w:p w14:paraId="1E0BD008" w14:textId="01048B1B" w:rsidR="001538B8" w:rsidRDefault="001538B8" w:rsidP="001538B8">
            <w:pPr>
              <w:ind w:firstLine="0"/>
              <w:rPr>
                <w:ins w:id="16111" w:author="Okot" w:date="2020-04-14T14:32:00Z"/>
              </w:rPr>
            </w:pPr>
            <w:ins w:id="16112" w:author="Okot" w:date="2020-04-16T12:16:00Z">
              <w:r>
                <w:t>n/d</w:t>
              </w:r>
            </w:ins>
          </w:p>
        </w:tc>
      </w:tr>
      <w:tr w:rsidR="001538B8" w14:paraId="1EAAD28B" w14:textId="77777777" w:rsidTr="00E70399">
        <w:tblPrEx>
          <w:tblW w:w="9209" w:type="dxa"/>
          <w:tblLayout w:type="fixed"/>
          <w:tblPrExChange w:id="16113" w:author="Okot" w:date="2020-04-14T14:48:00Z">
            <w:tblPrEx>
              <w:tblW w:w="9209" w:type="dxa"/>
              <w:tblLayout w:type="fixed"/>
            </w:tblPrEx>
          </w:tblPrExChange>
        </w:tblPrEx>
        <w:trPr>
          <w:ins w:id="16114" w:author="Okot" w:date="2020-04-14T14:32:00Z"/>
        </w:trPr>
        <w:tc>
          <w:tcPr>
            <w:tcW w:w="1838" w:type="dxa"/>
            <w:vMerge/>
            <w:tcPrChange w:id="16115" w:author="Okot" w:date="2020-04-14T14:48:00Z">
              <w:tcPr>
                <w:tcW w:w="1838" w:type="dxa"/>
                <w:vMerge/>
              </w:tcPr>
            </w:tcPrChange>
          </w:tcPr>
          <w:p w14:paraId="03E52871" w14:textId="77777777" w:rsidR="001538B8" w:rsidRPr="002267A1" w:rsidRDefault="001538B8" w:rsidP="001538B8">
            <w:pPr>
              <w:ind w:firstLine="0"/>
              <w:rPr>
                <w:ins w:id="16116" w:author="Okot" w:date="2020-04-14T14:32:00Z"/>
                <w:b/>
              </w:rPr>
            </w:pPr>
          </w:p>
        </w:tc>
        <w:tc>
          <w:tcPr>
            <w:tcW w:w="1985" w:type="dxa"/>
            <w:tcPrChange w:id="16117" w:author="Okot" w:date="2020-04-14T14:48:00Z">
              <w:tcPr>
                <w:tcW w:w="1985" w:type="dxa"/>
              </w:tcPr>
            </w:tcPrChange>
          </w:tcPr>
          <w:p w14:paraId="094D3B77" w14:textId="77777777" w:rsidR="001538B8" w:rsidRDefault="001538B8" w:rsidP="001538B8">
            <w:pPr>
              <w:ind w:firstLine="0"/>
              <w:rPr>
                <w:ins w:id="16118" w:author="Okot" w:date="2020-04-14T14:32:00Z"/>
              </w:rPr>
            </w:pPr>
            <w:ins w:id="16119" w:author="Okot" w:date="2020-04-14T14:32:00Z">
              <w:r>
                <w:t>6. Wartość pola „Height” w tabeli „UserData” w bazie danych jest zgodna z wartością wprowadzoną przez użytkownika do formularza w polu „Wzrost”.</w:t>
              </w:r>
            </w:ins>
          </w:p>
        </w:tc>
        <w:tc>
          <w:tcPr>
            <w:tcW w:w="1984" w:type="dxa"/>
            <w:tcPrChange w:id="16120" w:author="Okot" w:date="2020-04-14T14:48:00Z">
              <w:tcPr>
                <w:tcW w:w="1984" w:type="dxa"/>
              </w:tcPr>
            </w:tcPrChange>
          </w:tcPr>
          <w:p w14:paraId="72EEF17C" w14:textId="77777777" w:rsidR="001538B8" w:rsidRDefault="001538B8" w:rsidP="001538B8">
            <w:pPr>
              <w:ind w:firstLine="0"/>
              <w:rPr>
                <w:ins w:id="16121" w:author="Okot" w:date="2020-04-14T14:48:00Z"/>
                <w:b/>
              </w:rPr>
            </w:pPr>
            <w:ins w:id="16122" w:author="Okot" w:date="2020-04-14T14:32:00Z">
              <w:r>
                <w:rPr>
                  <w:b/>
                </w:rPr>
                <w:t>Wartość pola Height:</w:t>
              </w:r>
            </w:ins>
          </w:p>
          <w:p w14:paraId="335C8D03" w14:textId="009A82C9" w:rsidR="001538B8" w:rsidRPr="00E70399" w:rsidRDefault="001538B8" w:rsidP="001538B8">
            <w:pPr>
              <w:ind w:firstLine="0"/>
              <w:rPr>
                <w:ins w:id="16123" w:author="Okot" w:date="2020-04-14T14:32:00Z"/>
                <w:rPrChange w:id="16124" w:author="Okot" w:date="2020-04-14T14:48:00Z">
                  <w:rPr>
                    <w:ins w:id="16125" w:author="Okot" w:date="2020-04-14T14:32:00Z"/>
                    <w:b/>
                  </w:rPr>
                </w:rPrChange>
              </w:rPr>
            </w:pPr>
            <w:ins w:id="16126" w:author="Okot" w:date="2020-04-14T14:48:00Z">
              <w:r>
                <w:t>171</w:t>
              </w:r>
            </w:ins>
          </w:p>
          <w:p w14:paraId="53B31729" w14:textId="77777777" w:rsidR="001538B8" w:rsidRDefault="001538B8" w:rsidP="001538B8">
            <w:pPr>
              <w:ind w:firstLine="0"/>
              <w:rPr>
                <w:ins w:id="16127" w:author="Okot" w:date="2020-04-14T14:32:00Z"/>
                <w:b/>
              </w:rPr>
            </w:pPr>
          </w:p>
        </w:tc>
        <w:tc>
          <w:tcPr>
            <w:tcW w:w="992" w:type="dxa"/>
            <w:shd w:val="clear" w:color="auto" w:fill="92D050"/>
            <w:tcPrChange w:id="16128" w:author="Okot" w:date="2020-04-14T14:48:00Z">
              <w:tcPr>
                <w:tcW w:w="992" w:type="dxa"/>
              </w:tcPr>
            </w:tcPrChange>
          </w:tcPr>
          <w:p w14:paraId="188C5624" w14:textId="42981291" w:rsidR="001538B8" w:rsidRDefault="001538B8" w:rsidP="001538B8">
            <w:pPr>
              <w:ind w:firstLine="0"/>
              <w:rPr>
                <w:ins w:id="16129" w:author="Okot" w:date="2020-04-14T14:32:00Z"/>
              </w:rPr>
            </w:pPr>
            <w:ins w:id="16130" w:author="Okot" w:date="2020-04-14T14:48:00Z">
              <w:r>
                <w:t>OK</w:t>
              </w:r>
            </w:ins>
          </w:p>
        </w:tc>
        <w:tc>
          <w:tcPr>
            <w:tcW w:w="992" w:type="dxa"/>
            <w:tcPrChange w:id="16131" w:author="Okot" w:date="2020-04-14T14:48:00Z">
              <w:tcPr>
                <w:tcW w:w="992" w:type="dxa"/>
              </w:tcPr>
            </w:tcPrChange>
          </w:tcPr>
          <w:p w14:paraId="5AD1592D" w14:textId="70AF64FF" w:rsidR="001538B8" w:rsidRDefault="001538B8" w:rsidP="001538B8">
            <w:pPr>
              <w:ind w:firstLine="0"/>
              <w:rPr>
                <w:ins w:id="16132" w:author="Okot" w:date="2020-04-14T14:32:00Z"/>
              </w:rPr>
            </w:pPr>
            <w:ins w:id="16133" w:author="Okot" w:date="2020-04-16T12:16:00Z">
              <w:r>
                <w:t>n/d</w:t>
              </w:r>
            </w:ins>
          </w:p>
        </w:tc>
        <w:tc>
          <w:tcPr>
            <w:tcW w:w="1418" w:type="dxa"/>
            <w:tcPrChange w:id="16134" w:author="Okot" w:date="2020-04-14T14:48:00Z">
              <w:tcPr>
                <w:tcW w:w="1418" w:type="dxa"/>
              </w:tcPr>
            </w:tcPrChange>
          </w:tcPr>
          <w:p w14:paraId="2C56F2BC" w14:textId="13C2756A" w:rsidR="001538B8" w:rsidRDefault="001538B8" w:rsidP="001538B8">
            <w:pPr>
              <w:ind w:firstLine="0"/>
              <w:rPr>
                <w:ins w:id="16135" w:author="Okot" w:date="2020-04-14T14:32:00Z"/>
              </w:rPr>
            </w:pPr>
            <w:ins w:id="16136" w:author="Okot" w:date="2020-04-16T12:16:00Z">
              <w:r>
                <w:t>n/d</w:t>
              </w:r>
            </w:ins>
          </w:p>
        </w:tc>
      </w:tr>
      <w:tr w:rsidR="001538B8" w14:paraId="7960DCA6" w14:textId="77777777" w:rsidTr="00E70399">
        <w:tblPrEx>
          <w:tblW w:w="9209" w:type="dxa"/>
          <w:tblLayout w:type="fixed"/>
          <w:tblPrExChange w:id="16137" w:author="Okot" w:date="2020-04-14T14:48:00Z">
            <w:tblPrEx>
              <w:tblW w:w="9209" w:type="dxa"/>
              <w:tblLayout w:type="fixed"/>
            </w:tblPrEx>
          </w:tblPrExChange>
        </w:tblPrEx>
        <w:trPr>
          <w:ins w:id="16138" w:author="Okot" w:date="2020-04-14T14:32:00Z"/>
        </w:trPr>
        <w:tc>
          <w:tcPr>
            <w:tcW w:w="1838" w:type="dxa"/>
            <w:vMerge/>
            <w:tcPrChange w:id="16139" w:author="Okot" w:date="2020-04-14T14:48:00Z">
              <w:tcPr>
                <w:tcW w:w="1838" w:type="dxa"/>
                <w:vMerge/>
              </w:tcPr>
            </w:tcPrChange>
          </w:tcPr>
          <w:p w14:paraId="1A5BD379" w14:textId="77777777" w:rsidR="001538B8" w:rsidRPr="002267A1" w:rsidRDefault="001538B8" w:rsidP="001538B8">
            <w:pPr>
              <w:ind w:firstLine="0"/>
              <w:rPr>
                <w:ins w:id="16140" w:author="Okot" w:date="2020-04-14T14:32:00Z"/>
                <w:b/>
              </w:rPr>
            </w:pPr>
          </w:p>
        </w:tc>
        <w:tc>
          <w:tcPr>
            <w:tcW w:w="1985" w:type="dxa"/>
            <w:tcPrChange w:id="16141" w:author="Okot" w:date="2020-04-14T14:48:00Z">
              <w:tcPr>
                <w:tcW w:w="1985" w:type="dxa"/>
              </w:tcPr>
            </w:tcPrChange>
          </w:tcPr>
          <w:p w14:paraId="4FCC8C8B" w14:textId="77777777" w:rsidR="001538B8" w:rsidRDefault="001538B8" w:rsidP="001538B8">
            <w:pPr>
              <w:ind w:firstLine="0"/>
              <w:rPr>
                <w:ins w:id="16142" w:author="Okot" w:date="2020-04-14T14:32:00Z"/>
              </w:rPr>
            </w:pPr>
            <w:ins w:id="16143" w:author="Okot" w:date="2020-04-14T14:32:00Z">
              <w:r>
                <w:t>7. Pole IDT jest puste</w:t>
              </w:r>
            </w:ins>
          </w:p>
        </w:tc>
        <w:tc>
          <w:tcPr>
            <w:tcW w:w="1984" w:type="dxa"/>
            <w:tcPrChange w:id="16144" w:author="Okot" w:date="2020-04-14T14:48:00Z">
              <w:tcPr>
                <w:tcW w:w="1984" w:type="dxa"/>
              </w:tcPr>
            </w:tcPrChange>
          </w:tcPr>
          <w:p w14:paraId="75388430" w14:textId="77777777" w:rsidR="001538B8" w:rsidRDefault="001538B8" w:rsidP="001538B8">
            <w:pPr>
              <w:ind w:firstLine="0"/>
              <w:rPr>
                <w:ins w:id="16145" w:author="Okot" w:date="2020-04-14T14:32:00Z"/>
                <w:b/>
              </w:rPr>
            </w:pPr>
          </w:p>
        </w:tc>
        <w:tc>
          <w:tcPr>
            <w:tcW w:w="992" w:type="dxa"/>
            <w:shd w:val="clear" w:color="auto" w:fill="92D050"/>
            <w:tcPrChange w:id="16146" w:author="Okot" w:date="2020-04-14T14:48:00Z">
              <w:tcPr>
                <w:tcW w:w="992" w:type="dxa"/>
              </w:tcPr>
            </w:tcPrChange>
          </w:tcPr>
          <w:p w14:paraId="14342186" w14:textId="5F0D0B55" w:rsidR="001538B8" w:rsidRDefault="001538B8" w:rsidP="001538B8">
            <w:pPr>
              <w:ind w:firstLine="0"/>
              <w:rPr>
                <w:ins w:id="16147" w:author="Okot" w:date="2020-04-14T14:32:00Z"/>
              </w:rPr>
            </w:pPr>
            <w:ins w:id="16148" w:author="Okot" w:date="2020-04-14T14:48:00Z">
              <w:r>
                <w:t>OK</w:t>
              </w:r>
            </w:ins>
          </w:p>
        </w:tc>
        <w:tc>
          <w:tcPr>
            <w:tcW w:w="992" w:type="dxa"/>
            <w:tcPrChange w:id="16149" w:author="Okot" w:date="2020-04-14T14:48:00Z">
              <w:tcPr>
                <w:tcW w:w="992" w:type="dxa"/>
              </w:tcPr>
            </w:tcPrChange>
          </w:tcPr>
          <w:p w14:paraId="2EF6BD5D" w14:textId="1FF07A54" w:rsidR="001538B8" w:rsidRDefault="001538B8" w:rsidP="001538B8">
            <w:pPr>
              <w:ind w:firstLine="0"/>
              <w:rPr>
                <w:ins w:id="16150" w:author="Okot" w:date="2020-04-14T14:32:00Z"/>
              </w:rPr>
            </w:pPr>
            <w:ins w:id="16151" w:author="Okot" w:date="2020-04-16T12:16:00Z">
              <w:r>
                <w:t>n/d</w:t>
              </w:r>
            </w:ins>
          </w:p>
        </w:tc>
        <w:tc>
          <w:tcPr>
            <w:tcW w:w="1418" w:type="dxa"/>
            <w:tcPrChange w:id="16152" w:author="Okot" w:date="2020-04-14T14:48:00Z">
              <w:tcPr>
                <w:tcW w:w="1418" w:type="dxa"/>
              </w:tcPr>
            </w:tcPrChange>
          </w:tcPr>
          <w:p w14:paraId="4ACB6EA7" w14:textId="67919DB6" w:rsidR="001538B8" w:rsidRDefault="001538B8" w:rsidP="001538B8">
            <w:pPr>
              <w:ind w:firstLine="0"/>
              <w:rPr>
                <w:ins w:id="16153" w:author="Okot" w:date="2020-04-14T14:32:00Z"/>
              </w:rPr>
            </w:pPr>
            <w:ins w:id="16154" w:author="Okot" w:date="2020-04-16T12:16:00Z">
              <w:r>
                <w:t>n/d</w:t>
              </w:r>
            </w:ins>
          </w:p>
        </w:tc>
      </w:tr>
      <w:tr w:rsidR="001538B8" w14:paraId="4F1947C4" w14:textId="77777777" w:rsidTr="00E70399">
        <w:tblPrEx>
          <w:tblW w:w="9209" w:type="dxa"/>
          <w:tblLayout w:type="fixed"/>
          <w:tblPrExChange w:id="16155" w:author="Okot" w:date="2020-04-14T14:48:00Z">
            <w:tblPrEx>
              <w:tblW w:w="9209" w:type="dxa"/>
              <w:tblLayout w:type="fixed"/>
            </w:tblPrEx>
          </w:tblPrExChange>
        </w:tblPrEx>
        <w:trPr>
          <w:ins w:id="16156" w:author="Okot" w:date="2020-04-14T14:32:00Z"/>
        </w:trPr>
        <w:tc>
          <w:tcPr>
            <w:tcW w:w="1838" w:type="dxa"/>
            <w:vMerge/>
            <w:tcPrChange w:id="16157" w:author="Okot" w:date="2020-04-14T14:48:00Z">
              <w:tcPr>
                <w:tcW w:w="1838" w:type="dxa"/>
                <w:vMerge/>
              </w:tcPr>
            </w:tcPrChange>
          </w:tcPr>
          <w:p w14:paraId="13FDC04C" w14:textId="77777777" w:rsidR="001538B8" w:rsidRPr="002267A1" w:rsidRDefault="001538B8" w:rsidP="001538B8">
            <w:pPr>
              <w:ind w:firstLine="0"/>
              <w:rPr>
                <w:ins w:id="16158" w:author="Okot" w:date="2020-04-14T14:32:00Z"/>
                <w:b/>
              </w:rPr>
            </w:pPr>
          </w:p>
        </w:tc>
        <w:tc>
          <w:tcPr>
            <w:tcW w:w="1985" w:type="dxa"/>
            <w:tcPrChange w:id="16159" w:author="Okot" w:date="2020-04-14T14:48:00Z">
              <w:tcPr>
                <w:tcW w:w="1985" w:type="dxa"/>
              </w:tcPr>
            </w:tcPrChange>
          </w:tcPr>
          <w:p w14:paraId="08C6DDFB" w14:textId="77777777" w:rsidR="001538B8" w:rsidRDefault="001538B8" w:rsidP="001538B8">
            <w:pPr>
              <w:ind w:firstLine="0"/>
              <w:rPr>
                <w:ins w:id="16160" w:author="Okot" w:date="2020-04-14T14:32:00Z"/>
              </w:rPr>
            </w:pPr>
            <w:ins w:id="16161" w:author="Okot" w:date="2020-04-14T14:32:00Z">
              <w:r>
                <w:t>8. Pole IDA jest puste</w:t>
              </w:r>
            </w:ins>
          </w:p>
        </w:tc>
        <w:tc>
          <w:tcPr>
            <w:tcW w:w="1984" w:type="dxa"/>
            <w:tcPrChange w:id="16162" w:author="Okot" w:date="2020-04-14T14:48:00Z">
              <w:tcPr>
                <w:tcW w:w="1984" w:type="dxa"/>
              </w:tcPr>
            </w:tcPrChange>
          </w:tcPr>
          <w:p w14:paraId="503EACC4" w14:textId="77777777" w:rsidR="001538B8" w:rsidRDefault="001538B8" w:rsidP="001538B8">
            <w:pPr>
              <w:ind w:firstLine="0"/>
              <w:rPr>
                <w:ins w:id="16163" w:author="Okot" w:date="2020-04-14T14:32:00Z"/>
                <w:b/>
              </w:rPr>
            </w:pPr>
          </w:p>
        </w:tc>
        <w:tc>
          <w:tcPr>
            <w:tcW w:w="992" w:type="dxa"/>
            <w:shd w:val="clear" w:color="auto" w:fill="92D050"/>
            <w:tcPrChange w:id="16164" w:author="Okot" w:date="2020-04-14T14:48:00Z">
              <w:tcPr>
                <w:tcW w:w="992" w:type="dxa"/>
              </w:tcPr>
            </w:tcPrChange>
          </w:tcPr>
          <w:p w14:paraId="0F76B917" w14:textId="1278AC33" w:rsidR="001538B8" w:rsidRDefault="001538B8" w:rsidP="001538B8">
            <w:pPr>
              <w:ind w:firstLine="0"/>
              <w:rPr>
                <w:ins w:id="16165" w:author="Okot" w:date="2020-04-14T14:32:00Z"/>
              </w:rPr>
            </w:pPr>
            <w:ins w:id="16166" w:author="Okot" w:date="2020-04-14T14:48:00Z">
              <w:r>
                <w:t>OK</w:t>
              </w:r>
            </w:ins>
          </w:p>
        </w:tc>
        <w:tc>
          <w:tcPr>
            <w:tcW w:w="992" w:type="dxa"/>
            <w:tcPrChange w:id="16167" w:author="Okot" w:date="2020-04-14T14:48:00Z">
              <w:tcPr>
                <w:tcW w:w="992" w:type="dxa"/>
              </w:tcPr>
            </w:tcPrChange>
          </w:tcPr>
          <w:p w14:paraId="58A771AF" w14:textId="338BEA01" w:rsidR="001538B8" w:rsidRDefault="001538B8" w:rsidP="001538B8">
            <w:pPr>
              <w:ind w:firstLine="0"/>
              <w:rPr>
                <w:ins w:id="16168" w:author="Okot" w:date="2020-04-14T14:32:00Z"/>
              </w:rPr>
            </w:pPr>
            <w:ins w:id="16169" w:author="Okot" w:date="2020-04-16T12:16:00Z">
              <w:r>
                <w:t>n/d</w:t>
              </w:r>
            </w:ins>
          </w:p>
        </w:tc>
        <w:tc>
          <w:tcPr>
            <w:tcW w:w="1418" w:type="dxa"/>
            <w:tcPrChange w:id="16170" w:author="Okot" w:date="2020-04-14T14:48:00Z">
              <w:tcPr>
                <w:tcW w:w="1418" w:type="dxa"/>
              </w:tcPr>
            </w:tcPrChange>
          </w:tcPr>
          <w:p w14:paraId="2AC1279C" w14:textId="199CE79B" w:rsidR="001538B8" w:rsidRDefault="001538B8" w:rsidP="001538B8">
            <w:pPr>
              <w:ind w:firstLine="0"/>
              <w:rPr>
                <w:ins w:id="16171" w:author="Okot" w:date="2020-04-14T14:32:00Z"/>
              </w:rPr>
            </w:pPr>
            <w:ins w:id="16172" w:author="Okot" w:date="2020-04-16T12:16:00Z">
              <w:r>
                <w:t>n/d</w:t>
              </w:r>
            </w:ins>
          </w:p>
        </w:tc>
      </w:tr>
    </w:tbl>
    <w:p w14:paraId="5C662E6C" w14:textId="77777777" w:rsidR="00926DEB" w:rsidRDefault="00926DEB" w:rsidP="00926DEB">
      <w:pPr>
        <w:spacing w:after="160" w:line="259" w:lineRule="auto"/>
        <w:ind w:firstLine="0"/>
        <w:jc w:val="left"/>
      </w:pPr>
    </w:p>
    <w:p w14:paraId="7088A3AB" w14:textId="21F2D7EC" w:rsidR="00E47F98" w:rsidRDefault="00E47F98" w:rsidP="00E47F98">
      <w:pPr>
        <w:spacing w:after="160" w:line="259" w:lineRule="auto"/>
        <w:ind w:firstLine="708"/>
        <w:jc w:val="left"/>
        <w:rPr>
          <w:b/>
        </w:rPr>
      </w:pPr>
      <w:r>
        <w:rPr>
          <w:b/>
        </w:rPr>
        <w:t>Rezultat testów:</w:t>
      </w:r>
      <w:ins w:id="16173" w:author="Okot" w:date="2020-04-14T14:48:00Z">
        <w:r w:rsidR="006D4AEA">
          <w:rPr>
            <w:b/>
          </w:rPr>
          <w:t xml:space="preserve"> </w:t>
        </w:r>
        <w:r w:rsidR="006D4AEA">
          <w:t>Test zakończył się wynikiem pozytywnym.</w:t>
        </w:r>
      </w:ins>
    </w:p>
    <w:p w14:paraId="0B300C1C" w14:textId="77777777" w:rsidR="00E47F98" w:rsidRDefault="00E47F98" w:rsidP="00926DEB">
      <w:pPr>
        <w:spacing w:after="160" w:line="259" w:lineRule="auto"/>
        <w:ind w:firstLine="0"/>
        <w:jc w:val="left"/>
      </w:pPr>
    </w:p>
    <w:p w14:paraId="336DE479" w14:textId="77777777" w:rsidR="001538B8" w:rsidRDefault="001538B8" w:rsidP="00807174">
      <w:pPr>
        <w:spacing w:after="160" w:line="259" w:lineRule="auto"/>
        <w:ind w:firstLine="0"/>
        <w:jc w:val="left"/>
        <w:rPr>
          <w:ins w:id="16174" w:author="Okot" w:date="2020-04-16T12:16:00Z"/>
        </w:rPr>
      </w:pPr>
    </w:p>
    <w:p w14:paraId="6795A613" w14:textId="514FA498" w:rsidR="00807174" w:rsidRDefault="00807174" w:rsidP="00807174">
      <w:pPr>
        <w:spacing w:after="160" w:line="259" w:lineRule="auto"/>
        <w:ind w:firstLine="0"/>
        <w:jc w:val="left"/>
        <w:rPr>
          <w:ins w:id="16175" w:author="Okot" w:date="2020-01-29T10:23:00Z"/>
        </w:rPr>
      </w:pPr>
      <w:ins w:id="16176" w:author="Okot" w:date="2020-01-29T10:23:00Z">
        <w:r>
          <w:lastRenderedPageBreak/>
          <w:t>Tabela 5.</w:t>
        </w:r>
      </w:ins>
      <w:r>
        <w:t>26</w:t>
      </w:r>
      <w:ins w:id="16177" w:author="Okot" w:date="2020-01-29T10:23:00Z">
        <w:r>
          <w:t>.</w:t>
        </w:r>
      </w:ins>
    </w:p>
    <w:p w14:paraId="7311241B" w14:textId="4FB2C875" w:rsidR="00807174" w:rsidRDefault="00807174" w:rsidP="00807174">
      <w:pPr>
        <w:spacing w:after="160" w:line="259" w:lineRule="auto"/>
        <w:ind w:firstLine="0"/>
        <w:jc w:val="left"/>
        <w:rPr>
          <w:ins w:id="16178" w:author="Okot" w:date="2020-01-29T10:23:00Z"/>
        </w:rPr>
      </w:pPr>
      <w:r>
        <w:t>T</w:t>
      </w:r>
      <w:ins w:id="16179" w:author="Okot" w:date="2020-01-29T10:24:00Z">
        <w:r>
          <w:t xml:space="preserve">est </w:t>
        </w:r>
      </w:ins>
      <w:r>
        <w:t>modyfikowania</w:t>
      </w:r>
      <w:ins w:id="16180" w:author="Okot" w:date="2020-01-29T10:24:00Z">
        <w:r>
          <w:t xml:space="preserve"> rekordu </w:t>
        </w:r>
      </w:ins>
      <w:r>
        <w:t>w</w:t>
      </w:r>
      <w:ins w:id="16181" w:author="Okot" w:date="2020-01-29T10:24:00Z">
        <w:r>
          <w:t xml:space="preserve"> </w:t>
        </w:r>
      </w:ins>
      <w:r>
        <w:t>tabeli UserData</w:t>
      </w:r>
      <w:ins w:id="16182" w:author="Okot" w:date="2020-01-29T10:24:00Z">
        <w:r>
          <w:t>.</w:t>
        </w:r>
      </w:ins>
    </w:p>
    <w:tbl>
      <w:tblPr>
        <w:tblStyle w:val="Tabela-Siatka"/>
        <w:tblW w:w="9209" w:type="dxa"/>
        <w:tblLayout w:type="fixed"/>
        <w:tblLook w:val="04A0" w:firstRow="1" w:lastRow="0" w:firstColumn="1" w:lastColumn="0" w:noHBand="0" w:noVBand="1"/>
        <w:tblPrChange w:id="1618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6184">
          <w:tblGrid>
            <w:gridCol w:w="1838"/>
            <w:gridCol w:w="1985"/>
            <w:gridCol w:w="1984"/>
            <w:gridCol w:w="992"/>
            <w:gridCol w:w="992"/>
            <w:gridCol w:w="1418"/>
            <w:gridCol w:w="133"/>
            <w:gridCol w:w="3110"/>
            <w:gridCol w:w="1134"/>
            <w:gridCol w:w="1827"/>
            <w:gridCol w:w="1433"/>
          </w:tblGrid>
        </w:tblGridChange>
      </w:tblGrid>
      <w:tr w:rsidR="0009415C" w14:paraId="671A3B68" w14:textId="77777777" w:rsidTr="008344C3">
        <w:trPr>
          <w:ins w:id="16185" w:author="Okot" w:date="2020-01-29T10:23:00Z"/>
        </w:trPr>
        <w:tc>
          <w:tcPr>
            <w:tcW w:w="1838" w:type="dxa"/>
            <w:tcPrChange w:id="16186" w:author="Okot" w:date="2020-01-29T12:02:00Z">
              <w:tcPr>
                <w:tcW w:w="1838" w:type="dxa"/>
              </w:tcPr>
            </w:tcPrChange>
          </w:tcPr>
          <w:p w14:paraId="3B87E9B9" w14:textId="77777777" w:rsidR="0009415C" w:rsidRPr="002267A1" w:rsidRDefault="0009415C" w:rsidP="008344C3">
            <w:pPr>
              <w:ind w:firstLine="0"/>
              <w:rPr>
                <w:ins w:id="16187" w:author="Okot" w:date="2020-01-29T10:23:00Z"/>
                <w:b/>
              </w:rPr>
            </w:pPr>
            <w:ins w:id="16188" w:author="Okot" w:date="2020-01-29T10:23:00Z">
              <w:r>
                <w:rPr>
                  <w:b/>
                </w:rPr>
                <w:t>PT</w:t>
              </w:r>
            </w:ins>
            <w:ins w:id="16189" w:author="Okot" w:date="2020-01-29T10:24:00Z">
              <w:r>
                <w:rPr>
                  <w:b/>
                </w:rPr>
                <w:t>-SZ-</w:t>
              </w:r>
            </w:ins>
            <w:ins w:id="16190" w:author="Okot" w:date="2020-01-29T10:23:00Z">
              <w:r>
                <w:rPr>
                  <w:b/>
                </w:rPr>
                <w:t>00</w:t>
              </w:r>
            </w:ins>
            <w:r>
              <w:rPr>
                <w:b/>
              </w:rPr>
              <w:t>3</w:t>
            </w:r>
          </w:p>
        </w:tc>
        <w:tc>
          <w:tcPr>
            <w:tcW w:w="7371" w:type="dxa"/>
            <w:gridSpan w:val="5"/>
            <w:tcPrChange w:id="16191" w:author="Okot" w:date="2020-01-29T12:02:00Z">
              <w:tcPr>
                <w:tcW w:w="15008" w:type="dxa"/>
                <w:gridSpan w:val="10"/>
              </w:tcPr>
            </w:tcPrChange>
          </w:tcPr>
          <w:p w14:paraId="681E2264" w14:textId="77777777" w:rsidR="0009415C" w:rsidRDefault="0009415C" w:rsidP="008344C3">
            <w:pPr>
              <w:ind w:firstLine="0"/>
              <w:rPr>
                <w:ins w:id="16192" w:author="Okot" w:date="2020-01-29T10:23:00Z"/>
                <w:b/>
                <w:i/>
              </w:rPr>
            </w:pPr>
            <w:r>
              <w:rPr>
                <w:b/>
                <w:i/>
              </w:rPr>
              <w:t xml:space="preserve">Modyfikowanie </w:t>
            </w:r>
            <w:ins w:id="16193" w:author="Okot" w:date="2020-01-29T10:24:00Z">
              <w:r>
                <w:rPr>
                  <w:b/>
                  <w:i/>
                </w:rPr>
                <w:t xml:space="preserve">rekordu </w:t>
              </w:r>
            </w:ins>
            <w:r>
              <w:rPr>
                <w:b/>
                <w:i/>
              </w:rPr>
              <w:t>w</w:t>
            </w:r>
            <w:ins w:id="16194" w:author="Okot" w:date="2020-01-29T10:24:00Z">
              <w:r>
                <w:rPr>
                  <w:b/>
                  <w:i/>
                </w:rPr>
                <w:t xml:space="preserve"> baz</w:t>
              </w:r>
            </w:ins>
            <w:r>
              <w:rPr>
                <w:b/>
                <w:i/>
              </w:rPr>
              <w:t>ie</w:t>
            </w:r>
            <w:ins w:id="16195" w:author="Okot" w:date="2020-01-29T10:24:00Z">
              <w:r>
                <w:rPr>
                  <w:b/>
                  <w:i/>
                </w:rPr>
                <w:t xml:space="preserve"> danyc</w:t>
              </w:r>
            </w:ins>
            <w:r>
              <w:rPr>
                <w:b/>
                <w:i/>
              </w:rPr>
              <w:t>h w tabeli UserData</w:t>
            </w:r>
          </w:p>
        </w:tc>
      </w:tr>
      <w:tr w:rsidR="0009415C" w14:paraId="7579C2ED" w14:textId="77777777" w:rsidTr="008344C3">
        <w:trPr>
          <w:ins w:id="16196" w:author="Okot" w:date="2020-01-29T10:23:00Z"/>
        </w:trPr>
        <w:tc>
          <w:tcPr>
            <w:tcW w:w="1838" w:type="dxa"/>
            <w:tcPrChange w:id="16197" w:author="Okot" w:date="2020-01-29T12:02:00Z">
              <w:tcPr>
                <w:tcW w:w="1838" w:type="dxa"/>
              </w:tcPr>
            </w:tcPrChange>
          </w:tcPr>
          <w:p w14:paraId="7465DFE4" w14:textId="77777777" w:rsidR="0009415C" w:rsidRPr="002267A1" w:rsidRDefault="0009415C" w:rsidP="008344C3">
            <w:pPr>
              <w:ind w:firstLine="0"/>
              <w:rPr>
                <w:ins w:id="16198" w:author="Okot" w:date="2020-01-29T10:23:00Z"/>
                <w:b/>
              </w:rPr>
            </w:pPr>
            <w:ins w:id="16199" w:author="Okot" w:date="2020-01-29T10:23:00Z">
              <w:r>
                <w:rPr>
                  <w:b/>
                </w:rPr>
                <w:t>Metodyka</w:t>
              </w:r>
            </w:ins>
          </w:p>
        </w:tc>
        <w:tc>
          <w:tcPr>
            <w:tcW w:w="7371" w:type="dxa"/>
            <w:gridSpan w:val="5"/>
            <w:tcPrChange w:id="16200" w:author="Okot" w:date="2020-01-29T12:02:00Z">
              <w:tcPr>
                <w:tcW w:w="15008" w:type="dxa"/>
                <w:gridSpan w:val="10"/>
              </w:tcPr>
            </w:tcPrChange>
          </w:tcPr>
          <w:p w14:paraId="034B293D" w14:textId="77777777" w:rsidR="0009415C" w:rsidRDefault="0009415C">
            <w:pPr>
              <w:pStyle w:val="Tekstpodstawowy"/>
              <w:jc w:val="both"/>
              <w:rPr>
                <w:ins w:id="16201" w:author="Okot" w:date="2020-01-29T10:23:00Z"/>
              </w:rPr>
              <w:pPrChange w:id="16202" w:author="Okot" w:date="2020-01-29T10:25:00Z">
                <w:pPr>
                  <w:ind w:firstLine="0"/>
                </w:pPr>
              </w:pPrChange>
            </w:pPr>
            <w:ins w:id="1620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09415C" w14:paraId="73C5EBFB" w14:textId="77777777" w:rsidTr="008344C3">
        <w:trPr>
          <w:ins w:id="16204" w:author="Okot" w:date="2020-01-29T10:23:00Z"/>
        </w:trPr>
        <w:tc>
          <w:tcPr>
            <w:tcW w:w="1838" w:type="dxa"/>
            <w:tcPrChange w:id="16205" w:author="Okot" w:date="2020-01-29T12:02:00Z">
              <w:tcPr>
                <w:tcW w:w="1838" w:type="dxa"/>
              </w:tcPr>
            </w:tcPrChange>
          </w:tcPr>
          <w:p w14:paraId="5B380006" w14:textId="77777777" w:rsidR="0009415C" w:rsidRPr="002267A1" w:rsidRDefault="0009415C" w:rsidP="008344C3">
            <w:pPr>
              <w:ind w:firstLine="0"/>
              <w:rPr>
                <w:ins w:id="16206" w:author="Okot" w:date="2020-01-29T10:23:00Z"/>
                <w:b/>
              </w:rPr>
            </w:pPr>
            <w:ins w:id="16207" w:author="Okot" w:date="2020-01-29T10:23:00Z">
              <w:r w:rsidRPr="002267A1">
                <w:rPr>
                  <w:b/>
                </w:rPr>
                <w:t>Warunki początkowe</w:t>
              </w:r>
            </w:ins>
          </w:p>
        </w:tc>
        <w:tc>
          <w:tcPr>
            <w:tcW w:w="7371" w:type="dxa"/>
            <w:gridSpan w:val="5"/>
            <w:tcPrChange w:id="16208" w:author="Okot" w:date="2020-01-29T12:02:00Z">
              <w:tcPr>
                <w:tcW w:w="15008" w:type="dxa"/>
                <w:gridSpan w:val="10"/>
              </w:tcPr>
            </w:tcPrChange>
          </w:tcPr>
          <w:p w14:paraId="0E65D5C0" w14:textId="77777777" w:rsidR="0009415C" w:rsidRDefault="0009415C" w:rsidP="008344C3">
            <w:pPr>
              <w:ind w:firstLine="0"/>
              <w:rPr>
                <w:ins w:id="16209" w:author="Okot" w:date="2020-01-29T10:23:00Z"/>
              </w:rPr>
            </w:pPr>
            <w:r>
              <w:t>Ten sam u</w:t>
            </w:r>
            <w:ins w:id="16210" w:author="Okot" w:date="2020-01-29T10:23:00Z">
              <w:r>
                <w:t>żytkownik</w:t>
              </w:r>
            </w:ins>
            <w:r>
              <w:t>, który wcześniej realizował PT-SZ-002 jest</w:t>
            </w:r>
            <w:ins w:id="16211" w:author="Okot" w:date="2020-01-29T10:23:00Z">
              <w:r>
                <w:t xml:space="preserve"> zalogowany</w:t>
              </w:r>
            </w:ins>
            <w:r>
              <w:t xml:space="preserve"> i znajduje się na stronie „Moje dane”</w:t>
            </w:r>
            <w:ins w:id="16212" w:author="Okot" w:date="2020-01-29T10:23:00Z">
              <w:r>
                <w:t>.</w:t>
              </w:r>
            </w:ins>
            <w:r>
              <w:t xml:space="preserve"> Realizacja PT-SZ-002 przebiegła poprawnie.</w:t>
            </w:r>
          </w:p>
        </w:tc>
      </w:tr>
      <w:tr w:rsidR="0009415C" w14:paraId="4EFEEEA9" w14:textId="77777777" w:rsidTr="008344C3">
        <w:trPr>
          <w:ins w:id="16213" w:author="Okot" w:date="2020-01-29T10:23:00Z"/>
        </w:trPr>
        <w:tc>
          <w:tcPr>
            <w:tcW w:w="1838" w:type="dxa"/>
            <w:tcPrChange w:id="16214" w:author="Okot" w:date="2020-01-29T12:02:00Z">
              <w:tcPr>
                <w:tcW w:w="1838" w:type="dxa"/>
              </w:tcPr>
            </w:tcPrChange>
          </w:tcPr>
          <w:p w14:paraId="0AFAF618" w14:textId="77777777" w:rsidR="0009415C" w:rsidRPr="002267A1" w:rsidRDefault="0009415C" w:rsidP="008344C3">
            <w:pPr>
              <w:ind w:firstLine="0"/>
              <w:rPr>
                <w:ins w:id="16215" w:author="Okot" w:date="2020-01-29T10:23:00Z"/>
                <w:b/>
              </w:rPr>
            </w:pPr>
            <w:ins w:id="16216" w:author="Okot" w:date="2020-01-29T10:23:00Z">
              <w:r w:rsidRPr="002267A1">
                <w:rPr>
                  <w:b/>
                </w:rPr>
                <w:t>Inicjacja</w:t>
              </w:r>
            </w:ins>
          </w:p>
        </w:tc>
        <w:tc>
          <w:tcPr>
            <w:tcW w:w="7371" w:type="dxa"/>
            <w:gridSpan w:val="5"/>
            <w:tcPrChange w:id="16217" w:author="Okot" w:date="2020-01-29T12:02:00Z">
              <w:tcPr>
                <w:tcW w:w="15008" w:type="dxa"/>
                <w:gridSpan w:val="10"/>
              </w:tcPr>
            </w:tcPrChange>
          </w:tcPr>
          <w:p w14:paraId="58BFBE93" w14:textId="77777777" w:rsidR="0009415C" w:rsidRDefault="0009415C" w:rsidP="008344C3">
            <w:pPr>
              <w:ind w:firstLine="0"/>
              <w:rPr>
                <w:ins w:id="16218" w:author="Okot" w:date="2020-01-29T10:23:00Z"/>
              </w:rPr>
            </w:pPr>
            <w:r>
              <w:t>Aktywacja suwaka wyboru stopnia aktywności fizycznej</w:t>
            </w:r>
            <w:ins w:id="16219" w:author="Okot" w:date="2020-01-29T10:23:00Z">
              <w:r>
                <w:t>.</w:t>
              </w:r>
            </w:ins>
          </w:p>
        </w:tc>
      </w:tr>
      <w:tr w:rsidR="0009415C" w14:paraId="4C6D33E2" w14:textId="77777777" w:rsidTr="008344C3">
        <w:trPr>
          <w:ins w:id="16220" w:author="Okot" w:date="2020-01-29T10:23:00Z"/>
        </w:trPr>
        <w:tc>
          <w:tcPr>
            <w:tcW w:w="1838" w:type="dxa"/>
            <w:tcPrChange w:id="16221" w:author="Okot" w:date="2020-01-29T12:02:00Z">
              <w:tcPr>
                <w:tcW w:w="1838" w:type="dxa"/>
              </w:tcPr>
            </w:tcPrChange>
          </w:tcPr>
          <w:p w14:paraId="25169A65" w14:textId="77777777" w:rsidR="0009415C" w:rsidRPr="002267A1" w:rsidRDefault="0009415C" w:rsidP="008344C3">
            <w:pPr>
              <w:ind w:firstLine="0"/>
              <w:rPr>
                <w:ins w:id="16222" w:author="Okot" w:date="2020-01-29T10:23:00Z"/>
                <w:b/>
              </w:rPr>
            </w:pPr>
            <w:ins w:id="16223" w:author="Okot" w:date="2020-01-29T10:23:00Z">
              <w:r w:rsidRPr="002267A1">
                <w:rPr>
                  <w:b/>
                </w:rPr>
                <w:t>Warunki końcowe</w:t>
              </w:r>
            </w:ins>
          </w:p>
        </w:tc>
        <w:tc>
          <w:tcPr>
            <w:tcW w:w="7371" w:type="dxa"/>
            <w:gridSpan w:val="5"/>
            <w:tcPrChange w:id="16224" w:author="Okot" w:date="2020-01-29T12:02:00Z">
              <w:tcPr>
                <w:tcW w:w="15008" w:type="dxa"/>
                <w:gridSpan w:val="10"/>
              </w:tcPr>
            </w:tcPrChange>
          </w:tcPr>
          <w:p w14:paraId="6F2DD5BA" w14:textId="77777777" w:rsidR="0009415C" w:rsidRDefault="0009415C" w:rsidP="008344C3">
            <w:pPr>
              <w:ind w:firstLine="0"/>
              <w:rPr>
                <w:ins w:id="16225" w:author="Okot" w:date="2020-01-29T10:23:00Z"/>
              </w:rPr>
            </w:pPr>
            <w:r>
              <w:t>W bazie danych w tabeli UserData została zaktualizowana wartość pola „IDA”.</w:t>
            </w:r>
          </w:p>
        </w:tc>
      </w:tr>
      <w:tr w:rsidR="0009415C" w14:paraId="18E2D8B9" w14:textId="77777777" w:rsidTr="008344C3">
        <w:tblPrEx>
          <w:tblPrExChange w:id="16226" w:author="Okot" w:date="2020-01-29T12:02:00Z">
            <w:tblPrEx>
              <w:tblW w:w="9342" w:type="dxa"/>
            </w:tblPrEx>
          </w:tblPrExChange>
        </w:tblPrEx>
        <w:trPr>
          <w:trHeight w:val="1542"/>
          <w:ins w:id="16227" w:author="Okot" w:date="2020-01-29T10:23:00Z"/>
        </w:trPr>
        <w:tc>
          <w:tcPr>
            <w:tcW w:w="1838" w:type="dxa"/>
            <w:tcPrChange w:id="16228" w:author="Okot" w:date="2020-01-29T12:02:00Z">
              <w:tcPr>
                <w:tcW w:w="1838" w:type="dxa"/>
              </w:tcPr>
            </w:tcPrChange>
          </w:tcPr>
          <w:p w14:paraId="146C53EC" w14:textId="77777777" w:rsidR="0009415C" w:rsidRPr="002267A1" w:rsidRDefault="0009415C" w:rsidP="008344C3">
            <w:pPr>
              <w:ind w:firstLine="0"/>
              <w:rPr>
                <w:ins w:id="16229" w:author="Okot" w:date="2020-01-29T10:23:00Z"/>
                <w:b/>
              </w:rPr>
            </w:pPr>
            <w:ins w:id="16230" w:author="Okot" w:date="2020-01-29T10:23:00Z">
              <w:r>
                <w:rPr>
                  <w:b/>
                </w:rPr>
                <w:t>Etap</w:t>
              </w:r>
            </w:ins>
          </w:p>
        </w:tc>
        <w:tc>
          <w:tcPr>
            <w:tcW w:w="1985" w:type="dxa"/>
            <w:tcPrChange w:id="16231" w:author="Okot" w:date="2020-01-29T12:02:00Z">
              <w:tcPr>
                <w:tcW w:w="7504" w:type="dxa"/>
                <w:gridSpan w:val="6"/>
              </w:tcPr>
            </w:tcPrChange>
          </w:tcPr>
          <w:p w14:paraId="1ADC5104" w14:textId="77777777" w:rsidR="0009415C" w:rsidRPr="002C385C" w:rsidRDefault="0009415C" w:rsidP="008344C3">
            <w:pPr>
              <w:ind w:firstLine="0"/>
              <w:rPr>
                <w:ins w:id="16232" w:author="Okot" w:date="2020-01-29T10:29:00Z"/>
                <w:b/>
              </w:rPr>
            </w:pPr>
            <w:ins w:id="16233" w:author="Okot" w:date="2020-01-29T10:32:00Z">
              <w:r w:rsidRPr="002C385C">
                <w:rPr>
                  <w:b/>
                </w:rPr>
                <w:t>O</w:t>
              </w:r>
              <w:r>
                <w:rPr>
                  <w:b/>
                </w:rPr>
                <w:t>czekiwany rezultat</w:t>
              </w:r>
            </w:ins>
          </w:p>
        </w:tc>
        <w:tc>
          <w:tcPr>
            <w:tcW w:w="1984" w:type="dxa"/>
            <w:tcPrChange w:id="16234" w:author="Okot" w:date="2020-01-29T12:02:00Z">
              <w:tcPr>
                <w:tcW w:w="3110" w:type="dxa"/>
              </w:tcPr>
            </w:tcPrChange>
          </w:tcPr>
          <w:p w14:paraId="111CB67C" w14:textId="77777777" w:rsidR="0009415C" w:rsidRDefault="0009415C" w:rsidP="008344C3">
            <w:pPr>
              <w:ind w:firstLine="0"/>
              <w:rPr>
                <w:ins w:id="16235" w:author="Okot" w:date="2020-01-29T10:40:00Z"/>
                <w:b/>
              </w:rPr>
            </w:pPr>
            <w:ins w:id="16236" w:author="Okot" w:date="2020-01-29T10:40:00Z">
              <w:r>
                <w:rPr>
                  <w:b/>
                </w:rPr>
                <w:t>Dane wejściowe/</w:t>
              </w:r>
            </w:ins>
          </w:p>
          <w:p w14:paraId="15917716" w14:textId="77777777" w:rsidR="0009415C" w:rsidRPr="002C385C" w:rsidRDefault="0009415C" w:rsidP="008344C3">
            <w:pPr>
              <w:ind w:firstLine="0"/>
              <w:rPr>
                <w:ins w:id="16237" w:author="Okot" w:date="2020-01-29T10:23:00Z"/>
                <w:b/>
              </w:rPr>
            </w:pPr>
            <w:ins w:id="16238" w:author="Okot" w:date="2020-01-29T10:41:00Z">
              <w:r>
                <w:rPr>
                  <w:b/>
                </w:rPr>
                <w:t>Dane wyjściowe</w:t>
              </w:r>
            </w:ins>
          </w:p>
        </w:tc>
        <w:tc>
          <w:tcPr>
            <w:tcW w:w="992" w:type="dxa"/>
            <w:tcPrChange w:id="16239" w:author="Okot" w:date="2020-01-29T12:02:00Z">
              <w:tcPr>
                <w:tcW w:w="1134" w:type="dxa"/>
              </w:tcPr>
            </w:tcPrChange>
          </w:tcPr>
          <w:p w14:paraId="089237C6" w14:textId="77777777" w:rsidR="0009415C" w:rsidRPr="002C385C" w:rsidRDefault="0009415C" w:rsidP="008344C3">
            <w:pPr>
              <w:ind w:firstLine="0"/>
              <w:rPr>
                <w:ins w:id="16240" w:author="Okot" w:date="2020-01-29T10:23:00Z"/>
                <w:b/>
              </w:rPr>
            </w:pPr>
            <w:ins w:id="16241" w:author="Okot" w:date="2020-01-29T10:23:00Z">
              <w:r>
                <w:rPr>
                  <w:b/>
                </w:rPr>
                <w:t>Wynik testu</w:t>
              </w:r>
            </w:ins>
          </w:p>
        </w:tc>
        <w:tc>
          <w:tcPr>
            <w:tcW w:w="992" w:type="dxa"/>
            <w:tcPrChange w:id="16242" w:author="Okot" w:date="2020-01-29T12:02:00Z">
              <w:tcPr>
                <w:tcW w:w="1827" w:type="dxa"/>
              </w:tcPr>
            </w:tcPrChange>
          </w:tcPr>
          <w:p w14:paraId="6C7263EB" w14:textId="77777777" w:rsidR="0009415C" w:rsidRDefault="0009415C" w:rsidP="008344C3">
            <w:pPr>
              <w:ind w:firstLine="0"/>
              <w:rPr>
                <w:ins w:id="16243" w:author="Okot" w:date="2020-01-29T10:23:00Z"/>
                <w:b/>
              </w:rPr>
            </w:pPr>
            <w:ins w:id="16244" w:author="Okot" w:date="2020-01-29T10:23:00Z">
              <w:r>
                <w:rPr>
                  <w:b/>
                </w:rPr>
                <w:t>Opis błędów</w:t>
              </w:r>
            </w:ins>
          </w:p>
        </w:tc>
        <w:tc>
          <w:tcPr>
            <w:tcW w:w="1418" w:type="dxa"/>
            <w:tcPrChange w:id="16245" w:author="Okot" w:date="2020-01-29T12:02:00Z">
              <w:tcPr>
                <w:tcW w:w="1433" w:type="dxa"/>
              </w:tcPr>
            </w:tcPrChange>
          </w:tcPr>
          <w:p w14:paraId="7B702907" w14:textId="77777777" w:rsidR="0009415C" w:rsidRDefault="0009415C" w:rsidP="008344C3">
            <w:pPr>
              <w:ind w:firstLine="0"/>
              <w:rPr>
                <w:ins w:id="16246" w:author="Okot" w:date="2020-01-29T10:23:00Z"/>
                <w:b/>
              </w:rPr>
            </w:pPr>
            <w:ins w:id="16247" w:author="Okot" w:date="2020-01-29T10:23:00Z">
              <w:r>
                <w:rPr>
                  <w:b/>
                </w:rPr>
                <w:t>Działania naprawcze</w:t>
              </w:r>
            </w:ins>
          </w:p>
        </w:tc>
      </w:tr>
      <w:tr w:rsidR="00673817" w14:paraId="459F3237" w14:textId="77777777" w:rsidTr="00E23E02">
        <w:tblPrEx>
          <w:tblPrExChange w:id="16248" w:author="Okot" w:date="2020-04-14T16:45:00Z">
            <w:tblPrEx>
              <w:tblW w:w="9342" w:type="dxa"/>
            </w:tblPrEx>
          </w:tblPrExChange>
        </w:tblPrEx>
        <w:trPr>
          <w:ins w:id="16249" w:author="Okot" w:date="2020-01-29T10:23:00Z"/>
        </w:trPr>
        <w:tc>
          <w:tcPr>
            <w:tcW w:w="1838" w:type="dxa"/>
            <w:tcPrChange w:id="16250" w:author="Okot" w:date="2020-04-14T16:45:00Z">
              <w:tcPr>
                <w:tcW w:w="1838" w:type="dxa"/>
              </w:tcPr>
            </w:tcPrChange>
          </w:tcPr>
          <w:p w14:paraId="51A0E954" w14:textId="77777777" w:rsidR="00673817" w:rsidRDefault="00673817" w:rsidP="00673817">
            <w:pPr>
              <w:ind w:firstLine="0"/>
              <w:rPr>
                <w:ins w:id="16251" w:author="Okot" w:date="2020-01-29T10:27:00Z"/>
                <w:b/>
              </w:rPr>
            </w:pPr>
            <w:ins w:id="16252" w:author="Okot" w:date="2020-01-29T10:26:00Z">
              <w:r>
                <w:rPr>
                  <w:b/>
                </w:rPr>
                <w:t xml:space="preserve">1. </w:t>
              </w:r>
            </w:ins>
          </w:p>
          <w:p w14:paraId="2524173B" w14:textId="77777777" w:rsidR="00673817" w:rsidRPr="001027C2" w:rsidRDefault="00673817" w:rsidP="00673817">
            <w:pPr>
              <w:ind w:firstLine="0"/>
              <w:rPr>
                <w:ins w:id="16253" w:author="Okot" w:date="2020-01-29T10:23:00Z"/>
                <w:b/>
                <w:i/>
                <w:rPrChange w:id="16254" w:author="Okot" w:date="2020-01-29T10:27:00Z">
                  <w:rPr>
                    <w:ins w:id="16255" w:author="Okot" w:date="2020-01-29T10:23:00Z"/>
                    <w:b/>
                  </w:rPr>
                </w:rPrChange>
              </w:rPr>
            </w:pPr>
            <w:r>
              <w:rPr>
                <w:b/>
                <w:i/>
              </w:rPr>
              <w:t>Wybranie stopnia aktywności fizycznej</w:t>
            </w:r>
            <w:ins w:id="16256" w:author="Okot" w:date="2020-01-29T10:32:00Z">
              <w:r>
                <w:rPr>
                  <w:b/>
                  <w:i/>
                </w:rPr>
                <w:t xml:space="preserve"> i kliknięcie przycisku „Za</w:t>
              </w:r>
            </w:ins>
            <w:r>
              <w:rPr>
                <w:b/>
                <w:i/>
              </w:rPr>
              <w:t>pisz</w:t>
            </w:r>
            <w:ins w:id="16257" w:author="Okot" w:date="2020-01-29T10:32:00Z">
              <w:r>
                <w:rPr>
                  <w:b/>
                  <w:i/>
                </w:rPr>
                <w:t>”</w:t>
              </w:r>
            </w:ins>
          </w:p>
        </w:tc>
        <w:tc>
          <w:tcPr>
            <w:tcW w:w="1985" w:type="dxa"/>
            <w:tcPrChange w:id="16258" w:author="Okot" w:date="2020-04-14T16:45:00Z">
              <w:tcPr>
                <w:tcW w:w="7504" w:type="dxa"/>
                <w:gridSpan w:val="6"/>
              </w:tcPr>
            </w:tcPrChange>
          </w:tcPr>
          <w:p w14:paraId="749BF27F" w14:textId="77777777" w:rsidR="00673817" w:rsidRPr="00807267" w:rsidRDefault="00673817">
            <w:pPr>
              <w:ind w:firstLine="0"/>
              <w:rPr>
                <w:ins w:id="16259" w:author="Okot" w:date="2020-01-29T10:29:00Z"/>
              </w:rPr>
              <w:pPrChange w:id="16260" w:author="Okot" w:date="2020-01-29T10:33:00Z">
                <w:pPr>
                  <w:ind w:right="5837" w:firstLine="0"/>
                </w:pPr>
              </w:pPrChange>
            </w:pPr>
            <w:ins w:id="16261" w:author="Okot" w:date="2020-01-29T10:33:00Z">
              <w:r>
                <w:t>Wyświetlenie komunikatu informującego o poprawnym</w:t>
              </w:r>
            </w:ins>
            <w:r>
              <w:t xml:space="preserve"> zapisaniu</w:t>
            </w:r>
            <w:ins w:id="16262" w:author="Okot" w:date="2020-01-29T10:33:00Z">
              <w:r>
                <w:t>.</w:t>
              </w:r>
            </w:ins>
          </w:p>
        </w:tc>
        <w:tc>
          <w:tcPr>
            <w:tcW w:w="1984" w:type="dxa"/>
            <w:tcPrChange w:id="16263" w:author="Okot" w:date="2020-04-14T16:45:00Z">
              <w:tcPr>
                <w:tcW w:w="3110" w:type="dxa"/>
              </w:tcPr>
            </w:tcPrChange>
          </w:tcPr>
          <w:p w14:paraId="3B195D03" w14:textId="77777777" w:rsidR="00673817" w:rsidRDefault="00673817" w:rsidP="00673817">
            <w:pPr>
              <w:ind w:firstLine="0"/>
              <w:rPr>
                <w:ins w:id="16264" w:author="Okot" w:date="2020-04-14T16:39:00Z"/>
                <w:b/>
              </w:rPr>
            </w:pPr>
            <w:ins w:id="16265" w:author="Okot" w:date="2020-01-29T10:33:00Z">
              <w:r>
                <w:rPr>
                  <w:b/>
                </w:rPr>
                <w:t>Dane testowe:</w:t>
              </w:r>
            </w:ins>
          </w:p>
          <w:p w14:paraId="1DB2D798" w14:textId="1A164283" w:rsidR="00673817" w:rsidRPr="00E23E02" w:rsidRDefault="00673817" w:rsidP="00673817">
            <w:pPr>
              <w:ind w:firstLine="0"/>
              <w:rPr>
                <w:ins w:id="16266" w:author="Okot" w:date="2020-01-29T10:23:00Z"/>
              </w:rPr>
            </w:pPr>
            <w:ins w:id="16267" w:author="Okot" w:date="2020-04-14T16:43:00Z">
              <w:r>
                <w:t>Umiarkowana aktywność</w:t>
              </w:r>
            </w:ins>
            <w:ins w:id="16268" w:author="Okot" w:date="2020-04-14T16:44:00Z">
              <w:r>
                <w:t>, praca siedząca</w:t>
              </w:r>
            </w:ins>
          </w:p>
        </w:tc>
        <w:tc>
          <w:tcPr>
            <w:tcW w:w="992" w:type="dxa"/>
            <w:shd w:val="clear" w:color="auto" w:fill="92D050"/>
            <w:tcPrChange w:id="16269" w:author="Okot" w:date="2020-04-14T16:45:00Z">
              <w:tcPr>
                <w:tcW w:w="1134" w:type="dxa"/>
              </w:tcPr>
            </w:tcPrChange>
          </w:tcPr>
          <w:p w14:paraId="71059398" w14:textId="0220D2EE" w:rsidR="00673817" w:rsidRDefault="00673817" w:rsidP="00673817">
            <w:pPr>
              <w:ind w:left="371" w:firstLine="0"/>
              <w:rPr>
                <w:ins w:id="16270" w:author="Okot" w:date="2020-01-29T10:23:00Z"/>
              </w:rPr>
            </w:pPr>
            <w:ins w:id="16271" w:author="Okot" w:date="2020-04-14T16:45:00Z">
              <w:r>
                <w:t>OK</w:t>
              </w:r>
            </w:ins>
          </w:p>
        </w:tc>
        <w:tc>
          <w:tcPr>
            <w:tcW w:w="992" w:type="dxa"/>
            <w:tcPrChange w:id="16272" w:author="Okot" w:date="2020-04-14T16:45:00Z">
              <w:tcPr>
                <w:tcW w:w="1827" w:type="dxa"/>
              </w:tcPr>
            </w:tcPrChange>
          </w:tcPr>
          <w:p w14:paraId="7DFC22F4" w14:textId="08D8C5BE" w:rsidR="00673817" w:rsidRDefault="00673817" w:rsidP="00673817">
            <w:pPr>
              <w:ind w:firstLine="0"/>
              <w:rPr>
                <w:ins w:id="16273" w:author="Okot" w:date="2020-01-29T10:23:00Z"/>
              </w:rPr>
            </w:pPr>
            <w:ins w:id="16274" w:author="Okot" w:date="2020-04-16T12:16:00Z">
              <w:r>
                <w:t>n/d</w:t>
              </w:r>
            </w:ins>
          </w:p>
        </w:tc>
        <w:tc>
          <w:tcPr>
            <w:tcW w:w="1418" w:type="dxa"/>
            <w:tcPrChange w:id="16275" w:author="Okot" w:date="2020-04-14T16:45:00Z">
              <w:tcPr>
                <w:tcW w:w="1433" w:type="dxa"/>
              </w:tcPr>
            </w:tcPrChange>
          </w:tcPr>
          <w:p w14:paraId="4CD5EAD8" w14:textId="7F26CF07" w:rsidR="00673817" w:rsidRDefault="00673817" w:rsidP="00673817">
            <w:pPr>
              <w:ind w:firstLine="0"/>
              <w:rPr>
                <w:ins w:id="16276" w:author="Okot" w:date="2020-01-29T10:23:00Z"/>
              </w:rPr>
            </w:pPr>
            <w:ins w:id="16277" w:author="Okot" w:date="2020-04-16T12:16:00Z">
              <w:r>
                <w:t>n/d</w:t>
              </w:r>
            </w:ins>
          </w:p>
        </w:tc>
      </w:tr>
      <w:tr w:rsidR="00673817" w14:paraId="3FB69FCF" w14:textId="77777777" w:rsidTr="00E23E02">
        <w:tblPrEx>
          <w:tblPrExChange w:id="16278" w:author="Okot" w:date="2020-04-14T16:45:00Z">
            <w:tblPrEx>
              <w:tblW w:w="9209" w:type="dxa"/>
            </w:tblPrEx>
          </w:tblPrExChange>
        </w:tblPrEx>
        <w:trPr>
          <w:ins w:id="16279" w:author="Okot" w:date="2020-01-29T10:23:00Z"/>
          <w:trPrChange w:id="16280" w:author="Okot" w:date="2020-04-14T16:45:00Z">
            <w:trPr>
              <w:gridAfter w:val="0"/>
            </w:trPr>
          </w:trPrChange>
        </w:trPr>
        <w:tc>
          <w:tcPr>
            <w:tcW w:w="1838" w:type="dxa"/>
            <w:vMerge w:val="restart"/>
            <w:tcPrChange w:id="16281" w:author="Okot" w:date="2020-04-14T16:45:00Z">
              <w:tcPr>
                <w:tcW w:w="1838" w:type="dxa"/>
                <w:vMerge w:val="restart"/>
              </w:tcPr>
            </w:tcPrChange>
          </w:tcPr>
          <w:p w14:paraId="07564858" w14:textId="77777777" w:rsidR="00673817" w:rsidRDefault="00673817" w:rsidP="00673817">
            <w:pPr>
              <w:ind w:firstLine="0"/>
              <w:rPr>
                <w:ins w:id="16282" w:author="Okot" w:date="2020-01-29T10:27:00Z"/>
                <w:b/>
              </w:rPr>
            </w:pPr>
            <w:ins w:id="16283" w:author="Okot" w:date="2020-01-29T10:27:00Z">
              <w:r>
                <w:rPr>
                  <w:b/>
                </w:rPr>
                <w:t>2.</w:t>
              </w:r>
            </w:ins>
          </w:p>
          <w:p w14:paraId="1421FBB6" w14:textId="77777777" w:rsidR="00673817" w:rsidRPr="001027C2" w:rsidRDefault="00673817" w:rsidP="00673817">
            <w:pPr>
              <w:ind w:firstLine="0"/>
              <w:rPr>
                <w:ins w:id="16284" w:author="Okot" w:date="2020-01-29T10:23:00Z"/>
                <w:b/>
                <w:i/>
              </w:rPr>
            </w:pPr>
            <w:ins w:id="16285" w:author="Okot" w:date="2020-01-29T10:27:00Z">
              <w:r>
                <w:rPr>
                  <w:b/>
                  <w:i/>
                </w:rPr>
                <w:t xml:space="preserve">Sprawdzenie poprawności danych </w:t>
              </w:r>
            </w:ins>
            <w:ins w:id="16286" w:author="Okot" w:date="2020-01-29T10:28:00Z">
              <w:r>
                <w:rPr>
                  <w:b/>
                  <w:i/>
                </w:rPr>
                <w:t xml:space="preserve">zapisanych </w:t>
              </w:r>
            </w:ins>
            <w:ins w:id="16287" w:author="Okot" w:date="2020-01-29T10:27:00Z">
              <w:r>
                <w:rPr>
                  <w:b/>
                  <w:i/>
                </w:rPr>
                <w:t>w bazie poprzez konsol</w:t>
              </w:r>
            </w:ins>
            <w:ins w:id="16288" w:author="Okot" w:date="2020-01-29T10:28:00Z">
              <w:r>
                <w:rPr>
                  <w:b/>
                  <w:i/>
                </w:rPr>
                <w:t>ę bazy danych</w:t>
              </w:r>
            </w:ins>
          </w:p>
          <w:p w14:paraId="76C2413E" w14:textId="77777777" w:rsidR="00673817" w:rsidRPr="001027C2" w:rsidRDefault="00673817" w:rsidP="00673817">
            <w:pPr>
              <w:rPr>
                <w:ins w:id="16289" w:author="Okot" w:date="2020-01-29T10:23:00Z"/>
                <w:b/>
                <w:i/>
                <w:rPrChange w:id="16290" w:author="Okot" w:date="2020-01-29T10:27:00Z">
                  <w:rPr>
                    <w:ins w:id="16291" w:author="Okot" w:date="2020-01-29T10:23:00Z"/>
                    <w:b/>
                  </w:rPr>
                </w:rPrChange>
              </w:rPr>
            </w:pPr>
          </w:p>
        </w:tc>
        <w:tc>
          <w:tcPr>
            <w:tcW w:w="1985" w:type="dxa"/>
            <w:tcPrChange w:id="16292" w:author="Okot" w:date="2020-04-14T16:45:00Z">
              <w:tcPr>
                <w:tcW w:w="1985" w:type="dxa"/>
              </w:tcPr>
            </w:tcPrChange>
          </w:tcPr>
          <w:p w14:paraId="154DD658" w14:textId="77777777" w:rsidR="00673817" w:rsidRDefault="00673817" w:rsidP="00673817">
            <w:pPr>
              <w:ind w:firstLine="0"/>
              <w:rPr>
                <w:ins w:id="16293" w:author="Okot" w:date="2020-01-29T10:29:00Z"/>
              </w:rPr>
            </w:pPr>
            <w:ins w:id="16294" w:author="Okot" w:date="2020-01-29T10:34:00Z">
              <w:r>
                <w:t>1. Został</w:t>
              </w:r>
            </w:ins>
            <w:r>
              <w:t xml:space="preserve"> zaktualizowany</w:t>
            </w:r>
            <w:ins w:id="16295" w:author="Okot" w:date="2020-01-29T10:34:00Z">
              <w:r>
                <w:t xml:space="preserve"> rekord w tabeli User</w:t>
              </w:r>
            </w:ins>
            <w:r>
              <w:t>Data o ID odpowiadającym ID rekordu utworzonego podczas realizacji PT-SZ-002.</w:t>
            </w:r>
          </w:p>
        </w:tc>
        <w:tc>
          <w:tcPr>
            <w:tcW w:w="1984" w:type="dxa"/>
            <w:tcPrChange w:id="16296" w:author="Okot" w:date="2020-04-14T16:45:00Z">
              <w:tcPr>
                <w:tcW w:w="1984" w:type="dxa"/>
              </w:tcPr>
            </w:tcPrChange>
          </w:tcPr>
          <w:p w14:paraId="6624BA52" w14:textId="77777777" w:rsidR="00673817" w:rsidRDefault="00673817" w:rsidP="00673817">
            <w:pPr>
              <w:ind w:firstLine="0"/>
              <w:rPr>
                <w:b/>
              </w:rPr>
            </w:pPr>
            <w:r>
              <w:rPr>
                <w:b/>
              </w:rPr>
              <w:t>ID rekordu utworzonego podczas realizacji </w:t>
            </w:r>
          </w:p>
          <w:p w14:paraId="2A0CB927" w14:textId="77777777" w:rsidR="00673817" w:rsidRDefault="00673817" w:rsidP="00673817">
            <w:pPr>
              <w:ind w:firstLine="0"/>
              <w:rPr>
                <w:ins w:id="16297" w:author="Okot" w:date="2020-04-14T16:44:00Z"/>
                <w:b/>
              </w:rPr>
            </w:pPr>
            <w:r>
              <w:rPr>
                <w:b/>
              </w:rPr>
              <w:t>PT-SZ-002:</w:t>
            </w:r>
          </w:p>
          <w:p w14:paraId="63026D1C" w14:textId="6F20BCFC" w:rsidR="00673817" w:rsidRPr="00E23E02" w:rsidRDefault="00673817" w:rsidP="00673817">
            <w:pPr>
              <w:ind w:firstLine="0"/>
              <w:rPr>
                <w:rPrChange w:id="16298" w:author="Okot" w:date="2020-04-14T16:44:00Z">
                  <w:rPr>
                    <w:b/>
                  </w:rPr>
                </w:rPrChange>
              </w:rPr>
            </w:pPr>
            <w:ins w:id="16299" w:author="Okot" w:date="2020-04-14T16:44:00Z">
              <w:r>
                <w:t>2</w:t>
              </w:r>
            </w:ins>
          </w:p>
          <w:p w14:paraId="55FF0C60" w14:textId="77777777" w:rsidR="00673817" w:rsidRDefault="00673817" w:rsidP="00673817">
            <w:pPr>
              <w:ind w:firstLine="0"/>
              <w:rPr>
                <w:ins w:id="16300" w:author="Okot" w:date="2020-04-14T16:44:00Z"/>
                <w:b/>
              </w:rPr>
            </w:pPr>
            <w:r>
              <w:rPr>
                <w:b/>
              </w:rPr>
              <w:t>ID rekordu zmo</w:t>
            </w:r>
            <w:r>
              <w:rPr>
                <w:b/>
              </w:rPr>
              <w:softHyphen/>
              <w:t>dyfikowanego:</w:t>
            </w:r>
          </w:p>
          <w:p w14:paraId="4527CD15" w14:textId="348AB064" w:rsidR="00673817" w:rsidRPr="00E23E02" w:rsidRDefault="00673817" w:rsidP="00673817">
            <w:pPr>
              <w:ind w:firstLine="0"/>
              <w:rPr>
                <w:ins w:id="16301" w:author="Okot" w:date="2020-01-29T10:23:00Z"/>
                <w:rPrChange w:id="16302" w:author="Okot" w:date="2020-04-14T16:44:00Z">
                  <w:rPr>
                    <w:ins w:id="16303" w:author="Okot" w:date="2020-01-29T10:23:00Z"/>
                    <w:b/>
                  </w:rPr>
                </w:rPrChange>
              </w:rPr>
            </w:pPr>
            <w:ins w:id="16304" w:author="Okot" w:date="2020-04-14T16:44:00Z">
              <w:r>
                <w:t>2</w:t>
              </w:r>
            </w:ins>
          </w:p>
        </w:tc>
        <w:tc>
          <w:tcPr>
            <w:tcW w:w="992" w:type="dxa"/>
            <w:shd w:val="clear" w:color="auto" w:fill="92D050"/>
            <w:tcPrChange w:id="16305" w:author="Okot" w:date="2020-04-14T16:45:00Z">
              <w:tcPr>
                <w:tcW w:w="992" w:type="dxa"/>
              </w:tcPr>
            </w:tcPrChange>
          </w:tcPr>
          <w:p w14:paraId="22F37626" w14:textId="4048A132" w:rsidR="00673817" w:rsidRDefault="00673817" w:rsidP="00673817">
            <w:pPr>
              <w:ind w:firstLine="0"/>
              <w:rPr>
                <w:ins w:id="16306" w:author="Okot" w:date="2020-01-29T10:23:00Z"/>
              </w:rPr>
            </w:pPr>
            <w:ins w:id="16307" w:author="Okot" w:date="2020-04-14T16:45:00Z">
              <w:r>
                <w:t>OK</w:t>
              </w:r>
            </w:ins>
          </w:p>
        </w:tc>
        <w:tc>
          <w:tcPr>
            <w:tcW w:w="992" w:type="dxa"/>
            <w:tcPrChange w:id="16308" w:author="Okot" w:date="2020-04-14T16:45:00Z">
              <w:tcPr>
                <w:tcW w:w="992" w:type="dxa"/>
              </w:tcPr>
            </w:tcPrChange>
          </w:tcPr>
          <w:p w14:paraId="71084946" w14:textId="01E24C5B" w:rsidR="00673817" w:rsidRDefault="00673817" w:rsidP="00673817">
            <w:pPr>
              <w:ind w:firstLine="0"/>
              <w:rPr>
                <w:ins w:id="16309" w:author="Okot" w:date="2020-01-29T10:23:00Z"/>
              </w:rPr>
            </w:pPr>
            <w:ins w:id="16310" w:author="Okot" w:date="2020-04-16T12:16:00Z">
              <w:r>
                <w:t>n/d</w:t>
              </w:r>
            </w:ins>
          </w:p>
        </w:tc>
        <w:tc>
          <w:tcPr>
            <w:tcW w:w="1418" w:type="dxa"/>
            <w:tcPrChange w:id="16311" w:author="Okot" w:date="2020-04-14T16:45:00Z">
              <w:tcPr>
                <w:tcW w:w="1418" w:type="dxa"/>
              </w:tcPr>
            </w:tcPrChange>
          </w:tcPr>
          <w:p w14:paraId="65EFE87B" w14:textId="619801AB" w:rsidR="00673817" w:rsidRDefault="00673817" w:rsidP="00673817">
            <w:pPr>
              <w:ind w:firstLine="0"/>
              <w:rPr>
                <w:ins w:id="16312" w:author="Okot" w:date="2020-01-29T10:23:00Z"/>
              </w:rPr>
            </w:pPr>
            <w:ins w:id="16313" w:author="Okot" w:date="2020-04-16T12:16:00Z">
              <w:r>
                <w:t>n/d</w:t>
              </w:r>
            </w:ins>
          </w:p>
        </w:tc>
      </w:tr>
      <w:tr w:rsidR="00673817" w14:paraId="74012EB5" w14:textId="77777777" w:rsidTr="00E23E02">
        <w:tblPrEx>
          <w:tblPrExChange w:id="16314" w:author="Okot" w:date="2020-04-14T16:46:00Z">
            <w:tblPrEx>
              <w:tblW w:w="9209" w:type="dxa"/>
            </w:tblPrEx>
          </w:tblPrExChange>
        </w:tblPrEx>
        <w:trPr>
          <w:ins w:id="16315" w:author="Okot" w:date="2020-01-29T10:23:00Z"/>
          <w:trPrChange w:id="16316" w:author="Okot" w:date="2020-04-14T16:46:00Z">
            <w:trPr>
              <w:gridAfter w:val="0"/>
            </w:trPr>
          </w:trPrChange>
        </w:trPr>
        <w:tc>
          <w:tcPr>
            <w:tcW w:w="1838" w:type="dxa"/>
            <w:vMerge/>
            <w:tcPrChange w:id="16317" w:author="Okot" w:date="2020-04-14T16:46:00Z">
              <w:tcPr>
                <w:tcW w:w="1838" w:type="dxa"/>
                <w:vMerge/>
              </w:tcPr>
            </w:tcPrChange>
          </w:tcPr>
          <w:p w14:paraId="5C1D9BF8" w14:textId="77777777" w:rsidR="00673817" w:rsidRPr="002267A1" w:rsidRDefault="00673817" w:rsidP="00673817">
            <w:pPr>
              <w:rPr>
                <w:ins w:id="16318" w:author="Okot" w:date="2020-01-29T10:23:00Z"/>
                <w:b/>
              </w:rPr>
            </w:pPr>
          </w:p>
        </w:tc>
        <w:tc>
          <w:tcPr>
            <w:tcW w:w="1985" w:type="dxa"/>
            <w:tcPrChange w:id="16319" w:author="Okot" w:date="2020-04-14T16:46:00Z">
              <w:tcPr>
                <w:tcW w:w="1985" w:type="dxa"/>
              </w:tcPr>
            </w:tcPrChange>
          </w:tcPr>
          <w:p w14:paraId="76F555C7" w14:textId="77777777" w:rsidR="00673817" w:rsidRDefault="00673817" w:rsidP="00673817">
            <w:pPr>
              <w:ind w:firstLine="0"/>
              <w:rPr>
                <w:ins w:id="16320" w:author="Okot" w:date="2020-01-29T10:29:00Z"/>
              </w:rPr>
            </w:pPr>
            <w:ins w:id="16321" w:author="Okot" w:date="2020-01-29T10:34:00Z">
              <w:r>
                <w:t xml:space="preserve">2. </w:t>
              </w:r>
            </w:ins>
            <w:r>
              <w:t xml:space="preserve">W polu „IDA” w tabeli „UserData” modyfikowanego rekordu pojawiła się wartość. </w:t>
            </w:r>
          </w:p>
        </w:tc>
        <w:tc>
          <w:tcPr>
            <w:tcW w:w="1984" w:type="dxa"/>
            <w:tcPrChange w:id="16322" w:author="Okot" w:date="2020-04-14T16:46:00Z">
              <w:tcPr>
                <w:tcW w:w="1984" w:type="dxa"/>
              </w:tcPr>
            </w:tcPrChange>
          </w:tcPr>
          <w:p w14:paraId="479DCD49" w14:textId="77777777" w:rsidR="00673817" w:rsidRDefault="00673817" w:rsidP="00673817">
            <w:pPr>
              <w:ind w:firstLine="0"/>
              <w:rPr>
                <w:ins w:id="16323" w:author="Okot" w:date="2020-04-14T16:44:00Z"/>
                <w:b/>
              </w:rPr>
            </w:pPr>
            <w:r>
              <w:rPr>
                <w:b/>
              </w:rPr>
              <w:t>Wartość pola</w:t>
            </w:r>
            <w:ins w:id="16324" w:author="Okot" w:date="2020-01-29T10:35:00Z">
              <w:r>
                <w:rPr>
                  <w:b/>
                </w:rPr>
                <w:t xml:space="preserve"> ID</w:t>
              </w:r>
            </w:ins>
            <w:r>
              <w:rPr>
                <w:b/>
              </w:rPr>
              <w:t>A</w:t>
            </w:r>
            <w:ins w:id="16325" w:author="Okot" w:date="2020-01-29T10:35:00Z">
              <w:r>
                <w:rPr>
                  <w:b/>
                </w:rPr>
                <w:t>:</w:t>
              </w:r>
            </w:ins>
          </w:p>
          <w:p w14:paraId="3CE8A795" w14:textId="0BD94503" w:rsidR="00673817" w:rsidRPr="00E23E02" w:rsidRDefault="00673817" w:rsidP="00673817">
            <w:pPr>
              <w:ind w:firstLine="0"/>
              <w:rPr>
                <w:ins w:id="16326" w:author="Okot" w:date="2020-01-29T10:23:00Z"/>
              </w:rPr>
            </w:pPr>
            <w:ins w:id="16327" w:author="Okot" w:date="2020-04-14T16:45:00Z">
              <w:r>
                <w:t>4</w:t>
              </w:r>
            </w:ins>
          </w:p>
        </w:tc>
        <w:tc>
          <w:tcPr>
            <w:tcW w:w="992" w:type="dxa"/>
            <w:shd w:val="clear" w:color="auto" w:fill="92D050"/>
            <w:tcPrChange w:id="16328" w:author="Okot" w:date="2020-04-14T16:46:00Z">
              <w:tcPr>
                <w:tcW w:w="992" w:type="dxa"/>
              </w:tcPr>
            </w:tcPrChange>
          </w:tcPr>
          <w:p w14:paraId="4471D55F" w14:textId="3D5CBF80" w:rsidR="00673817" w:rsidRDefault="00673817" w:rsidP="00673817">
            <w:pPr>
              <w:ind w:firstLine="0"/>
              <w:rPr>
                <w:ins w:id="16329" w:author="Okot" w:date="2020-01-29T10:23:00Z"/>
              </w:rPr>
            </w:pPr>
            <w:ins w:id="16330" w:author="Okot" w:date="2020-04-14T16:46:00Z">
              <w:r>
                <w:t>OK</w:t>
              </w:r>
            </w:ins>
          </w:p>
        </w:tc>
        <w:tc>
          <w:tcPr>
            <w:tcW w:w="992" w:type="dxa"/>
            <w:tcPrChange w:id="16331" w:author="Okot" w:date="2020-04-14T16:46:00Z">
              <w:tcPr>
                <w:tcW w:w="992" w:type="dxa"/>
              </w:tcPr>
            </w:tcPrChange>
          </w:tcPr>
          <w:p w14:paraId="5E1379F9" w14:textId="04771331" w:rsidR="00673817" w:rsidRDefault="00673817" w:rsidP="00673817">
            <w:pPr>
              <w:ind w:firstLine="0"/>
              <w:rPr>
                <w:ins w:id="16332" w:author="Okot" w:date="2020-01-29T10:23:00Z"/>
              </w:rPr>
            </w:pPr>
            <w:ins w:id="16333" w:author="Okot" w:date="2020-04-16T12:17:00Z">
              <w:r>
                <w:t>n/d</w:t>
              </w:r>
            </w:ins>
          </w:p>
        </w:tc>
        <w:tc>
          <w:tcPr>
            <w:tcW w:w="1418" w:type="dxa"/>
            <w:tcPrChange w:id="16334" w:author="Okot" w:date="2020-04-14T16:46:00Z">
              <w:tcPr>
                <w:tcW w:w="1418" w:type="dxa"/>
              </w:tcPr>
            </w:tcPrChange>
          </w:tcPr>
          <w:p w14:paraId="2C3B24D8" w14:textId="6727ED1B" w:rsidR="00673817" w:rsidRDefault="00673817" w:rsidP="00673817">
            <w:pPr>
              <w:ind w:firstLine="0"/>
              <w:rPr>
                <w:ins w:id="16335" w:author="Okot" w:date="2020-01-29T10:23:00Z"/>
              </w:rPr>
            </w:pPr>
            <w:ins w:id="16336" w:author="Okot" w:date="2020-04-16T12:17:00Z">
              <w:r>
                <w:t>n/d</w:t>
              </w:r>
            </w:ins>
          </w:p>
        </w:tc>
      </w:tr>
      <w:tr w:rsidR="00673817" w14:paraId="23B46C8B" w14:textId="77777777" w:rsidTr="00E23E02">
        <w:tblPrEx>
          <w:tblPrExChange w:id="16337" w:author="Okot" w:date="2020-04-14T16:46:00Z">
            <w:tblPrEx>
              <w:tblW w:w="9209" w:type="dxa"/>
            </w:tblPrEx>
          </w:tblPrExChange>
        </w:tblPrEx>
        <w:trPr>
          <w:ins w:id="16338" w:author="Okot" w:date="2020-01-29T10:35:00Z"/>
          <w:trPrChange w:id="16339" w:author="Okot" w:date="2020-04-14T16:46:00Z">
            <w:trPr>
              <w:gridAfter w:val="0"/>
            </w:trPr>
          </w:trPrChange>
        </w:trPr>
        <w:tc>
          <w:tcPr>
            <w:tcW w:w="1838" w:type="dxa"/>
            <w:vMerge/>
            <w:tcPrChange w:id="16340" w:author="Okot" w:date="2020-04-14T16:46:00Z">
              <w:tcPr>
                <w:tcW w:w="1838" w:type="dxa"/>
                <w:vMerge/>
              </w:tcPr>
            </w:tcPrChange>
          </w:tcPr>
          <w:p w14:paraId="6C69D774" w14:textId="77777777" w:rsidR="00673817" w:rsidRPr="002267A1" w:rsidRDefault="00673817" w:rsidP="00673817">
            <w:pPr>
              <w:rPr>
                <w:ins w:id="16341" w:author="Okot" w:date="2020-01-29T10:35:00Z"/>
                <w:b/>
              </w:rPr>
            </w:pPr>
          </w:p>
        </w:tc>
        <w:tc>
          <w:tcPr>
            <w:tcW w:w="1985" w:type="dxa"/>
            <w:tcPrChange w:id="16342" w:author="Okot" w:date="2020-04-14T16:46:00Z">
              <w:tcPr>
                <w:tcW w:w="1985" w:type="dxa"/>
              </w:tcPr>
            </w:tcPrChange>
          </w:tcPr>
          <w:p w14:paraId="337B672A" w14:textId="29392F40" w:rsidR="00673817" w:rsidRDefault="00673817" w:rsidP="00673817">
            <w:pPr>
              <w:ind w:firstLine="0"/>
              <w:rPr>
                <w:ins w:id="16343" w:author="Okot" w:date="2020-01-29T10:35:00Z"/>
              </w:rPr>
            </w:pPr>
            <w:ins w:id="16344" w:author="Okot" w:date="2020-01-29T10:36:00Z">
              <w:r>
                <w:t xml:space="preserve">3. </w:t>
              </w:r>
            </w:ins>
            <w:r>
              <w:t>Opis aktywności dla wartości pola „IDA” odczytany po klucz</w:t>
            </w:r>
            <w:ins w:id="16345" w:author="Okot" w:date="2020-04-14T16:45:00Z">
              <w:r>
                <w:t>u</w:t>
              </w:r>
            </w:ins>
            <w:del w:id="16346" w:author="Okot" w:date="2020-04-14T16:45:00Z">
              <w:r w:rsidDel="00E23E02">
                <w:delText>a</w:delText>
              </w:r>
            </w:del>
            <w:r>
              <w:t xml:space="preserve"> obcym z tabeli Activity odpowiada wartość wybranej przez użytkownika w formularzu. </w:t>
            </w:r>
          </w:p>
        </w:tc>
        <w:tc>
          <w:tcPr>
            <w:tcW w:w="1984" w:type="dxa"/>
            <w:tcPrChange w:id="16347" w:author="Okot" w:date="2020-04-14T16:46:00Z">
              <w:tcPr>
                <w:tcW w:w="1984" w:type="dxa"/>
              </w:tcPr>
            </w:tcPrChange>
          </w:tcPr>
          <w:p w14:paraId="20319100" w14:textId="77777777" w:rsidR="00673817" w:rsidRDefault="00673817" w:rsidP="00673817">
            <w:pPr>
              <w:ind w:firstLine="0"/>
              <w:rPr>
                <w:b/>
              </w:rPr>
            </w:pPr>
            <w:r>
              <w:rPr>
                <w:b/>
              </w:rPr>
              <w:t xml:space="preserve">Wartość pola „Description” w tabeli Activity dla aktywności o odczytanym wcześniej ID: </w:t>
            </w:r>
          </w:p>
          <w:p w14:paraId="28945F34" w14:textId="6B6E50DB" w:rsidR="00673817" w:rsidRDefault="00673817" w:rsidP="00673817">
            <w:pPr>
              <w:ind w:firstLine="0"/>
              <w:rPr>
                <w:b/>
              </w:rPr>
            </w:pPr>
            <w:ins w:id="16348" w:author="Okot" w:date="2020-04-14T16:45:00Z">
              <w:r>
                <w:t>Umiarkowana aktywność, praca siedząca</w:t>
              </w:r>
            </w:ins>
          </w:p>
          <w:p w14:paraId="5F151C30" w14:textId="77777777" w:rsidR="00673817" w:rsidRDefault="00673817" w:rsidP="00673817">
            <w:pPr>
              <w:ind w:firstLine="0"/>
              <w:rPr>
                <w:ins w:id="16349" w:author="Okot" w:date="2020-01-29T10:35:00Z"/>
                <w:b/>
              </w:rPr>
            </w:pPr>
          </w:p>
        </w:tc>
        <w:tc>
          <w:tcPr>
            <w:tcW w:w="992" w:type="dxa"/>
            <w:shd w:val="clear" w:color="auto" w:fill="92D050"/>
            <w:tcPrChange w:id="16350" w:author="Okot" w:date="2020-04-14T16:46:00Z">
              <w:tcPr>
                <w:tcW w:w="992" w:type="dxa"/>
              </w:tcPr>
            </w:tcPrChange>
          </w:tcPr>
          <w:p w14:paraId="47E75685" w14:textId="2A2B7528" w:rsidR="00673817" w:rsidRDefault="00673817" w:rsidP="00673817">
            <w:pPr>
              <w:ind w:firstLine="0"/>
              <w:rPr>
                <w:ins w:id="16351" w:author="Okot" w:date="2020-01-29T10:35:00Z"/>
              </w:rPr>
            </w:pPr>
            <w:ins w:id="16352" w:author="Okot" w:date="2020-04-14T16:46:00Z">
              <w:r>
                <w:t>OK</w:t>
              </w:r>
            </w:ins>
          </w:p>
        </w:tc>
        <w:tc>
          <w:tcPr>
            <w:tcW w:w="992" w:type="dxa"/>
            <w:tcPrChange w:id="16353" w:author="Okot" w:date="2020-04-14T16:46:00Z">
              <w:tcPr>
                <w:tcW w:w="992" w:type="dxa"/>
              </w:tcPr>
            </w:tcPrChange>
          </w:tcPr>
          <w:p w14:paraId="10EF1A8A" w14:textId="6667D47C" w:rsidR="00673817" w:rsidRDefault="00673817" w:rsidP="00673817">
            <w:pPr>
              <w:ind w:firstLine="0"/>
              <w:rPr>
                <w:ins w:id="16354" w:author="Okot" w:date="2020-01-29T10:35:00Z"/>
              </w:rPr>
            </w:pPr>
            <w:ins w:id="16355" w:author="Okot" w:date="2020-04-16T12:17:00Z">
              <w:r>
                <w:t>n/d</w:t>
              </w:r>
            </w:ins>
          </w:p>
        </w:tc>
        <w:tc>
          <w:tcPr>
            <w:tcW w:w="1418" w:type="dxa"/>
            <w:tcPrChange w:id="16356" w:author="Okot" w:date="2020-04-14T16:46:00Z">
              <w:tcPr>
                <w:tcW w:w="1418" w:type="dxa"/>
              </w:tcPr>
            </w:tcPrChange>
          </w:tcPr>
          <w:p w14:paraId="3FD9DB07" w14:textId="384F92F5" w:rsidR="00673817" w:rsidRDefault="00673817" w:rsidP="00673817">
            <w:pPr>
              <w:ind w:firstLine="0"/>
              <w:rPr>
                <w:ins w:id="16357" w:author="Okot" w:date="2020-01-29T10:35:00Z"/>
              </w:rPr>
            </w:pPr>
            <w:ins w:id="16358" w:author="Okot" w:date="2020-04-16T12:17:00Z">
              <w:r>
                <w:t>n/d</w:t>
              </w:r>
            </w:ins>
          </w:p>
        </w:tc>
      </w:tr>
      <w:tr w:rsidR="00673817" w14:paraId="41BD5785" w14:textId="77777777" w:rsidTr="00E23E02">
        <w:tblPrEx>
          <w:tblPrExChange w:id="16359" w:author="Okot" w:date="2020-04-14T16:46:00Z">
            <w:tblPrEx>
              <w:tblW w:w="9209" w:type="dxa"/>
            </w:tblPrEx>
          </w:tblPrExChange>
        </w:tblPrEx>
        <w:trPr>
          <w:ins w:id="16360" w:author="Okot" w:date="2020-01-29T10:35:00Z"/>
          <w:trPrChange w:id="16361" w:author="Okot" w:date="2020-04-14T16:46:00Z">
            <w:trPr>
              <w:gridAfter w:val="0"/>
            </w:trPr>
          </w:trPrChange>
        </w:trPr>
        <w:tc>
          <w:tcPr>
            <w:tcW w:w="1838" w:type="dxa"/>
            <w:vMerge/>
            <w:tcPrChange w:id="16362" w:author="Okot" w:date="2020-04-14T16:46:00Z">
              <w:tcPr>
                <w:tcW w:w="1838" w:type="dxa"/>
                <w:vMerge/>
              </w:tcPr>
            </w:tcPrChange>
          </w:tcPr>
          <w:p w14:paraId="5BB4D188" w14:textId="77777777" w:rsidR="00673817" w:rsidRPr="002267A1" w:rsidRDefault="00673817" w:rsidP="00673817">
            <w:pPr>
              <w:rPr>
                <w:ins w:id="16363" w:author="Okot" w:date="2020-01-29T10:35:00Z"/>
                <w:b/>
              </w:rPr>
            </w:pPr>
          </w:p>
        </w:tc>
        <w:tc>
          <w:tcPr>
            <w:tcW w:w="1985" w:type="dxa"/>
            <w:tcPrChange w:id="16364" w:author="Okot" w:date="2020-04-14T16:46:00Z">
              <w:tcPr>
                <w:tcW w:w="1985" w:type="dxa"/>
              </w:tcPr>
            </w:tcPrChange>
          </w:tcPr>
          <w:p w14:paraId="42D741B9" w14:textId="77777777" w:rsidR="00673817" w:rsidRDefault="00673817" w:rsidP="00673817">
            <w:pPr>
              <w:ind w:firstLine="0"/>
              <w:rPr>
                <w:ins w:id="16365" w:author="Okot" w:date="2020-01-29T10:35:00Z"/>
              </w:rPr>
            </w:pPr>
            <w:r>
              <w:t>4. Pole IDT jest nadal puste</w:t>
            </w:r>
          </w:p>
        </w:tc>
        <w:tc>
          <w:tcPr>
            <w:tcW w:w="1984" w:type="dxa"/>
            <w:tcPrChange w:id="16366" w:author="Okot" w:date="2020-04-14T16:46:00Z">
              <w:tcPr>
                <w:tcW w:w="1984" w:type="dxa"/>
              </w:tcPr>
            </w:tcPrChange>
          </w:tcPr>
          <w:p w14:paraId="57011E96" w14:textId="77777777" w:rsidR="00673817" w:rsidRPr="00807267" w:rsidRDefault="00673817" w:rsidP="00673817">
            <w:pPr>
              <w:ind w:firstLine="0"/>
              <w:rPr>
                <w:ins w:id="16367" w:author="Okot" w:date="2020-01-29T10:35:00Z"/>
                <w:b/>
              </w:rPr>
            </w:pPr>
          </w:p>
        </w:tc>
        <w:tc>
          <w:tcPr>
            <w:tcW w:w="992" w:type="dxa"/>
            <w:shd w:val="clear" w:color="auto" w:fill="92D050"/>
            <w:tcPrChange w:id="16368" w:author="Okot" w:date="2020-04-14T16:46:00Z">
              <w:tcPr>
                <w:tcW w:w="992" w:type="dxa"/>
              </w:tcPr>
            </w:tcPrChange>
          </w:tcPr>
          <w:p w14:paraId="60FF4C2A" w14:textId="603A4955" w:rsidR="00673817" w:rsidRDefault="00673817" w:rsidP="00673817">
            <w:pPr>
              <w:ind w:firstLine="0"/>
              <w:rPr>
                <w:ins w:id="16369" w:author="Okot" w:date="2020-01-29T10:35:00Z"/>
              </w:rPr>
            </w:pPr>
            <w:ins w:id="16370" w:author="Okot" w:date="2020-04-14T16:46:00Z">
              <w:r>
                <w:t>OK</w:t>
              </w:r>
            </w:ins>
          </w:p>
        </w:tc>
        <w:tc>
          <w:tcPr>
            <w:tcW w:w="992" w:type="dxa"/>
            <w:tcPrChange w:id="16371" w:author="Okot" w:date="2020-04-14T16:46:00Z">
              <w:tcPr>
                <w:tcW w:w="992" w:type="dxa"/>
              </w:tcPr>
            </w:tcPrChange>
          </w:tcPr>
          <w:p w14:paraId="3D19C1C6" w14:textId="1B89E11E" w:rsidR="00673817" w:rsidRDefault="00673817" w:rsidP="00673817">
            <w:pPr>
              <w:ind w:firstLine="0"/>
              <w:rPr>
                <w:ins w:id="16372" w:author="Okot" w:date="2020-01-29T10:35:00Z"/>
              </w:rPr>
            </w:pPr>
            <w:ins w:id="16373" w:author="Okot" w:date="2020-04-16T12:17:00Z">
              <w:r>
                <w:t>n/d</w:t>
              </w:r>
            </w:ins>
          </w:p>
        </w:tc>
        <w:tc>
          <w:tcPr>
            <w:tcW w:w="1418" w:type="dxa"/>
            <w:tcPrChange w:id="16374" w:author="Okot" w:date="2020-04-14T16:46:00Z">
              <w:tcPr>
                <w:tcW w:w="1418" w:type="dxa"/>
              </w:tcPr>
            </w:tcPrChange>
          </w:tcPr>
          <w:p w14:paraId="202B8C98" w14:textId="138DF286" w:rsidR="00673817" w:rsidRDefault="00673817" w:rsidP="00673817">
            <w:pPr>
              <w:ind w:firstLine="0"/>
              <w:rPr>
                <w:ins w:id="16375" w:author="Okot" w:date="2020-01-29T10:35:00Z"/>
              </w:rPr>
            </w:pPr>
            <w:ins w:id="16376" w:author="Okot" w:date="2020-04-16T12:17:00Z">
              <w:r>
                <w:t>n/d</w:t>
              </w:r>
            </w:ins>
          </w:p>
        </w:tc>
      </w:tr>
    </w:tbl>
    <w:p w14:paraId="1A270FCB" w14:textId="77777777" w:rsidR="00807174" w:rsidRDefault="00807174" w:rsidP="00926DEB">
      <w:pPr>
        <w:spacing w:after="160" w:line="259" w:lineRule="auto"/>
        <w:ind w:firstLine="0"/>
        <w:jc w:val="left"/>
      </w:pPr>
    </w:p>
    <w:p w14:paraId="47DE3718" w14:textId="62D8754A" w:rsidR="00E47F98" w:rsidRDefault="00E47F98" w:rsidP="00926DEB">
      <w:pPr>
        <w:spacing w:after="160" w:line="259" w:lineRule="auto"/>
        <w:ind w:firstLine="0"/>
        <w:jc w:val="left"/>
        <w:rPr>
          <w:b/>
        </w:rPr>
      </w:pPr>
      <w:r>
        <w:rPr>
          <w:b/>
        </w:rPr>
        <w:t>Rezultat testów:</w:t>
      </w:r>
      <w:ins w:id="16377" w:author="Okot" w:date="2020-04-14T16:46:00Z">
        <w:r w:rsidR="00E23E02">
          <w:rPr>
            <w:b/>
          </w:rPr>
          <w:t xml:space="preserve"> </w:t>
        </w:r>
        <w:r w:rsidR="00E23E02">
          <w:t>Test zakończył się wynikiem pozytywnym.</w:t>
        </w:r>
      </w:ins>
    </w:p>
    <w:p w14:paraId="687D3D34" w14:textId="77777777" w:rsidR="00E47F98" w:rsidRDefault="00E47F98" w:rsidP="00926DEB">
      <w:pPr>
        <w:spacing w:after="160" w:line="259" w:lineRule="auto"/>
        <w:ind w:firstLine="0"/>
        <w:jc w:val="left"/>
      </w:pPr>
    </w:p>
    <w:p w14:paraId="21F2F514" w14:textId="1D7279F2" w:rsidR="0009415C" w:rsidRDefault="0009415C" w:rsidP="0009415C">
      <w:pPr>
        <w:spacing w:after="160" w:line="259" w:lineRule="auto"/>
        <w:ind w:firstLine="0"/>
        <w:jc w:val="left"/>
        <w:rPr>
          <w:ins w:id="16378" w:author="Okot" w:date="2020-01-29T10:23:00Z"/>
        </w:rPr>
      </w:pPr>
      <w:ins w:id="16379" w:author="Okot" w:date="2020-01-29T10:23:00Z">
        <w:r>
          <w:t>Tabela 5.</w:t>
        </w:r>
      </w:ins>
      <w:r>
        <w:t>27</w:t>
      </w:r>
      <w:ins w:id="16380" w:author="Okot" w:date="2020-01-29T10:23:00Z">
        <w:r>
          <w:t>.</w:t>
        </w:r>
      </w:ins>
    </w:p>
    <w:p w14:paraId="00B0CFEB" w14:textId="66549256" w:rsidR="0009415C" w:rsidRDefault="00831DF3" w:rsidP="0009415C">
      <w:pPr>
        <w:spacing w:after="160" w:line="259" w:lineRule="auto"/>
        <w:ind w:firstLine="0"/>
        <w:jc w:val="left"/>
      </w:pPr>
      <w:r>
        <w:t>Test modyfikowania</w:t>
      </w:r>
      <w:r w:rsidR="0009415C">
        <w:t xml:space="preserve"> zmodyfikowanego wcześniej</w:t>
      </w:r>
      <w:ins w:id="16381" w:author="Okot" w:date="2020-01-29T10:24:00Z">
        <w:r w:rsidR="0009415C">
          <w:t xml:space="preserve"> rekordu </w:t>
        </w:r>
      </w:ins>
      <w:r w:rsidR="0009415C">
        <w:t>w</w:t>
      </w:r>
      <w:ins w:id="16382" w:author="Okot" w:date="2020-01-29T10:24:00Z">
        <w:r w:rsidR="0009415C">
          <w:t xml:space="preserve"> </w:t>
        </w:r>
      </w:ins>
      <w:r w:rsidR="0009415C">
        <w:t>tabeli UserData</w:t>
      </w:r>
      <w:ins w:id="16383" w:author="Okot" w:date="2020-01-29T10:24:00Z">
        <w:r w:rsidR="0009415C">
          <w:t>.</w:t>
        </w:r>
      </w:ins>
    </w:p>
    <w:tbl>
      <w:tblPr>
        <w:tblStyle w:val="Tabela-Siatka"/>
        <w:tblW w:w="9209" w:type="dxa"/>
        <w:tblLayout w:type="fixed"/>
        <w:tblLook w:val="04A0" w:firstRow="1" w:lastRow="0" w:firstColumn="1" w:lastColumn="0" w:noHBand="0" w:noVBand="1"/>
        <w:tblPrChange w:id="1638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6385">
          <w:tblGrid>
            <w:gridCol w:w="1838"/>
            <w:gridCol w:w="1985"/>
            <w:gridCol w:w="1984"/>
            <w:gridCol w:w="992"/>
            <w:gridCol w:w="992"/>
            <w:gridCol w:w="1418"/>
            <w:gridCol w:w="133"/>
            <w:gridCol w:w="3110"/>
            <w:gridCol w:w="1134"/>
            <w:gridCol w:w="1827"/>
            <w:gridCol w:w="1433"/>
          </w:tblGrid>
        </w:tblGridChange>
      </w:tblGrid>
      <w:tr w:rsidR="00831DF3" w14:paraId="5951BB3C" w14:textId="77777777" w:rsidTr="008344C3">
        <w:trPr>
          <w:ins w:id="16386" w:author="Okot" w:date="2020-01-29T10:23:00Z"/>
        </w:trPr>
        <w:tc>
          <w:tcPr>
            <w:tcW w:w="1838" w:type="dxa"/>
            <w:tcPrChange w:id="16387" w:author="Okot" w:date="2020-01-29T12:02:00Z">
              <w:tcPr>
                <w:tcW w:w="1838" w:type="dxa"/>
              </w:tcPr>
            </w:tcPrChange>
          </w:tcPr>
          <w:p w14:paraId="12BE77DB" w14:textId="77777777" w:rsidR="00831DF3" w:rsidRPr="002267A1" w:rsidRDefault="00831DF3" w:rsidP="008344C3">
            <w:pPr>
              <w:ind w:firstLine="0"/>
              <w:rPr>
                <w:ins w:id="16388" w:author="Okot" w:date="2020-01-29T10:23:00Z"/>
                <w:b/>
              </w:rPr>
            </w:pPr>
            <w:ins w:id="16389" w:author="Okot" w:date="2020-01-29T10:23:00Z">
              <w:r>
                <w:rPr>
                  <w:b/>
                </w:rPr>
                <w:t>PT</w:t>
              </w:r>
            </w:ins>
            <w:ins w:id="16390" w:author="Okot" w:date="2020-01-29T10:24:00Z">
              <w:r>
                <w:rPr>
                  <w:b/>
                </w:rPr>
                <w:t>-SZ-</w:t>
              </w:r>
            </w:ins>
            <w:ins w:id="16391" w:author="Okot" w:date="2020-01-29T10:23:00Z">
              <w:r>
                <w:rPr>
                  <w:b/>
                </w:rPr>
                <w:t>00</w:t>
              </w:r>
            </w:ins>
            <w:r>
              <w:rPr>
                <w:b/>
              </w:rPr>
              <w:t>4</w:t>
            </w:r>
          </w:p>
        </w:tc>
        <w:tc>
          <w:tcPr>
            <w:tcW w:w="7371" w:type="dxa"/>
            <w:gridSpan w:val="5"/>
            <w:tcPrChange w:id="16392" w:author="Okot" w:date="2020-01-29T12:02:00Z">
              <w:tcPr>
                <w:tcW w:w="15008" w:type="dxa"/>
                <w:gridSpan w:val="10"/>
              </w:tcPr>
            </w:tcPrChange>
          </w:tcPr>
          <w:p w14:paraId="3008B698" w14:textId="77777777" w:rsidR="00831DF3" w:rsidRDefault="00831DF3" w:rsidP="008344C3">
            <w:pPr>
              <w:ind w:firstLine="0"/>
              <w:rPr>
                <w:ins w:id="16393" w:author="Okot" w:date="2020-01-29T10:23:00Z"/>
                <w:b/>
                <w:i/>
              </w:rPr>
            </w:pPr>
            <w:r>
              <w:rPr>
                <w:b/>
                <w:i/>
              </w:rPr>
              <w:t xml:space="preserve">Modyfikowanie zmodyfikowanego wcześniej </w:t>
            </w:r>
            <w:ins w:id="16394" w:author="Okot" w:date="2020-01-29T10:24:00Z">
              <w:r>
                <w:rPr>
                  <w:b/>
                  <w:i/>
                </w:rPr>
                <w:t xml:space="preserve">rekordu </w:t>
              </w:r>
            </w:ins>
            <w:r>
              <w:rPr>
                <w:b/>
                <w:i/>
              </w:rPr>
              <w:t>w</w:t>
            </w:r>
            <w:ins w:id="16395" w:author="Okot" w:date="2020-01-29T10:24:00Z">
              <w:r>
                <w:rPr>
                  <w:b/>
                  <w:i/>
                </w:rPr>
                <w:t xml:space="preserve"> baz</w:t>
              </w:r>
            </w:ins>
            <w:r>
              <w:rPr>
                <w:b/>
                <w:i/>
              </w:rPr>
              <w:t>ie</w:t>
            </w:r>
            <w:ins w:id="16396" w:author="Okot" w:date="2020-01-29T10:24:00Z">
              <w:r>
                <w:rPr>
                  <w:b/>
                  <w:i/>
                </w:rPr>
                <w:t xml:space="preserve"> danyc</w:t>
              </w:r>
            </w:ins>
            <w:r>
              <w:rPr>
                <w:b/>
                <w:i/>
              </w:rPr>
              <w:t>h w tabeli UserData</w:t>
            </w:r>
          </w:p>
        </w:tc>
      </w:tr>
      <w:tr w:rsidR="00831DF3" w14:paraId="7732B48D" w14:textId="77777777" w:rsidTr="008344C3">
        <w:trPr>
          <w:ins w:id="16397" w:author="Okot" w:date="2020-01-29T10:23:00Z"/>
        </w:trPr>
        <w:tc>
          <w:tcPr>
            <w:tcW w:w="1838" w:type="dxa"/>
            <w:tcPrChange w:id="16398" w:author="Okot" w:date="2020-01-29T12:02:00Z">
              <w:tcPr>
                <w:tcW w:w="1838" w:type="dxa"/>
              </w:tcPr>
            </w:tcPrChange>
          </w:tcPr>
          <w:p w14:paraId="2F88DAB8" w14:textId="77777777" w:rsidR="00831DF3" w:rsidRPr="002267A1" w:rsidRDefault="00831DF3" w:rsidP="008344C3">
            <w:pPr>
              <w:ind w:firstLine="0"/>
              <w:rPr>
                <w:ins w:id="16399" w:author="Okot" w:date="2020-01-29T10:23:00Z"/>
                <w:b/>
              </w:rPr>
            </w:pPr>
            <w:ins w:id="16400" w:author="Okot" w:date="2020-01-29T10:23:00Z">
              <w:r>
                <w:rPr>
                  <w:b/>
                </w:rPr>
                <w:t>Metodyka</w:t>
              </w:r>
            </w:ins>
          </w:p>
        </w:tc>
        <w:tc>
          <w:tcPr>
            <w:tcW w:w="7371" w:type="dxa"/>
            <w:gridSpan w:val="5"/>
            <w:tcPrChange w:id="16401" w:author="Okot" w:date="2020-01-29T12:02:00Z">
              <w:tcPr>
                <w:tcW w:w="15008" w:type="dxa"/>
                <w:gridSpan w:val="10"/>
              </w:tcPr>
            </w:tcPrChange>
          </w:tcPr>
          <w:p w14:paraId="303B8A3B" w14:textId="77777777" w:rsidR="00831DF3" w:rsidRDefault="00831DF3">
            <w:pPr>
              <w:pStyle w:val="Tekstpodstawowy"/>
              <w:jc w:val="both"/>
              <w:rPr>
                <w:ins w:id="16402" w:author="Okot" w:date="2020-01-29T10:23:00Z"/>
              </w:rPr>
              <w:pPrChange w:id="16403" w:author="Okot" w:date="2020-01-29T10:25:00Z">
                <w:pPr>
                  <w:ind w:firstLine="0"/>
                </w:pPr>
              </w:pPrChange>
            </w:pPr>
            <w:ins w:id="16404"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31DF3" w14:paraId="01B398EA" w14:textId="77777777" w:rsidTr="008344C3">
        <w:trPr>
          <w:ins w:id="16405" w:author="Okot" w:date="2020-01-29T10:23:00Z"/>
        </w:trPr>
        <w:tc>
          <w:tcPr>
            <w:tcW w:w="1838" w:type="dxa"/>
            <w:tcPrChange w:id="16406" w:author="Okot" w:date="2020-01-29T12:02:00Z">
              <w:tcPr>
                <w:tcW w:w="1838" w:type="dxa"/>
              </w:tcPr>
            </w:tcPrChange>
          </w:tcPr>
          <w:p w14:paraId="6F456B1F" w14:textId="77777777" w:rsidR="00831DF3" w:rsidRPr="002267A1" w:rsidRDefault="00831DF3" w:rsidP="008344C3">
            <w:pPr>
              <w:ind w:firstLine="0"/>
              <w:rPr>
                <w:ins w:id="16407" w:author="Okot" w:date="2020-01-29T10:23:00Z"/>
                <w:b/>
              </w:rPr>
            </w:pPr>
            <w:ins w:id="16408" w:author="Okot" w:date="2020-01-29T10:23:00Z">
              <w:r w:rsidRPr="002267A1">
                <w:rPr>
                  <w:b/>
                </w:rPr>
                <w:t>Warunki początkowe</w:t>
              </w:r>
            </w:ins>
          </w:p>
        </w:tc>
        <w:tc>
          <w:tcPr>
            <w:tcW w:w="7371" w:type="dxa"/>
            <w:gridSpan w:val="5"/>
            <w:tcPrChange w:id="16409" w:author="Okot" w:date="2020-01-29T12:02:00Z">
              <w:tcPr>
                <w:tcW w:w="15008" w:type="dxa"/>
                <w:gridSpan w:val="10"/>
              </w:tcPr>
            </w:tcPrChange>
          </w:tcPr>
          <w:p w14:paraId="552B85A9" w14:textId="77777777" w:rsidR="00831DF3" w:rsidRDefault="00831DF3" w:rsidP="008344C3">
            <w:pPr>
              <w:ind w:firstLine="0"/>
              <w:rPr>
                <w:ins w:id="16410" w:author="Okot" w:date="2020-01-29T10:23:00Z"/>
              </w:rPr>
            </w:pPr>
            <w:r>
              <w:t>Ten sam u</w:t>
            </w:r>
            <w:ins w:id="16411" w:author="Okot" w:date="2020-01-29T10:23:00Z">
              <w:r>
                <w:t>żytkownik</w:t>
              </w:r>
            </w:ins>
            <w:r>
              <w:t>, który wcześniej realizował PT-SZ-002 i PT-SZ-003 jest</w:t>
            </w:r>
            <w:ins w:id="16412" w:author="Okot" w:date="2020-01-29T10:23:00Z">
              <w:r>
                <w:t xml:space="preserve"> zalogowany</w:t>
              </w:r>
            </w:ins>
            <w:r>
              <w:t xml:space="preserve"> i znajduje się na stronie „Moje dane”</w:t>
            </w:r>
            <w:ins w:id="16413" w:author="Okot" w:date="2020-01-29T10:23:00Z">
              <w:r>
                <w:t>.</w:t>
              </w:r>
            </w:ins>
            <w:r>
              <w:t xml:space="preserve"> Realizacja PT-SZ-002 i PT-SZ-003  przebiegła poprawnie.</w:t>
            </w:r>
          </w:p>
        </w:tc>
      </w:tr>
      <w:tr w:rsidR="00831DF3" w14:paraId="0AE131F7" w14:textId="77777777" w:rsidTr="008344C3">
        <w:trPr>
          <w:ins w:id="16414" w:author="Okot" w:date="2020-01-29T10:23:00Z"/>
        </w:trPr>
        <w:tc>
          <w:tcPr>
            <w:tcW w:w="1838" w:type="dxa"/>
            <w:tcPrChange w:id="16415" w:author="Okot" w:date="2020-01-29T12:02:00Z">
              <w:tcPr>
                <w:tcW w:w="1838" w:type="dxa"/>
              </w:tcPr>
            </w:tcPrChange>
          </w:tcPr>
          <w:p w14:paraId="61FDE76D" w14:textId="77777777" w:rsidR="00831DF3" w:rsidRPr="002267A1" w:rsidRDefault="00831DF3" w:rsidP="008344C3">
            <w:pPr>
              <w:ind w:firstLine="0"/>
              <w:rPr>
                <w:ins w:id="16416" w:author="Okot" w:date="2020-01-29T10:23:00Z"/>
                <w:b/>
              </w:rPr>
            </w:pPr>
            <w:ins w:id="16417" w:author="Okot" w:date="2020-01-29T10:23:00Z">
              <w:r w:rsidRPr="002267A1">
                <w:rPr>
                  <w:b/>
                </w:rPr>
                <w:t>Inicjacja</w:t>
              </w:r>
            </w:ins>
          </w:p>
        </w:tc>
        <w:tc>
          <w:tcPr>
            <w:tcW w:w="7371" w:type="dxa"/>
            <w:gridSpan w:val="5"/>
            <w:tcPrChange w:id="16418" w:author="Okot" w:date="2020-01-29T12:02:00Z">
              <w:tcPr>
                <w:tcW w:w="15008" w:type="dxa"/>
                <w:gridSpan w:val="10"/>
              </w:tcPr>
            </w:tcPrChange>
          </w:tcPr>
          <w:p w14:paraId="64A4370F" w14:textId="77777777" w:rsidR="00831DF3" w:rsidRDefault="00831DF3" w:rsidP="008344C3">
            <w:pPr>
              <w:ind w:firstLine="0"/>
              <w:rPr>
                <w:ins w:id="16419" w:author="Okot" w:date="2020-01-29T10:23:00Z"/>
              </w:rPr>
            </w:pPr>
            <w:r>
              <w:t>Aktywacja listy rozwijanej wyboru celu</w:t>
            </w:r>
            <w:ins w:id="16420" w:author="Okot" w:date="2020-01-29T10:23:00Z">
              <w:r>
                <w:t>.</w:t>
              </w:r>
            </w:ins>
          </w:p>
        </w:tc>
      </w:tr>
      <w:tr w:rsidR="00831DF3" w14:paraId="2F76816B" w14:textId="77777777" w:rsidTr="008344C3">
        <w:trPr>
          <w:ins w:id="16421" w:author="Okot" w:date="2020-01-29T10:23:00Z"/>
        </w:trPr>
        <w:tc>
          <w:tcPr>
            <w:tcW w:w="1838" w:type="dxa"/>
            <w:tcPrChange w:id="16422" w:author="Okot" w:date="2020-01-29T12:02:00Z">
              <w:tcPr>
                <w:tcW w:w="1838" w:type="dxa"/>
              </w:tcPr>
            </w:tcPrChange>
          </w:tcPr>
          <w:p w14:paraId="7C467957" w14:textId="77777777" w:rsidR="00831DF3" w:rsidRPr="002267A1" w:rsidRDefault="00831DF3" w:rsidP="008344C3">
            <w:pPr>
              <w:ind w:firstLine="0"/>
              <w:rPr>
                <w:ins w:id="16423" w:author="Okot" w:date="2020-01-29T10:23:00Z"/>
                <w:b/>
              </w:rPr>
            </w:pPr>
            <w:ins w:id="16424" w:author="Okot" w:date="2020-01-29T10:23:00Z">
              <w:r w:rsidRPr="002267A1">
                <w:rPr>
                  <w:b/>
                </w:rPr>
                <w:lastRenderedPageBreak/>
                <w:t>Warunki końcowe</w:t>
              </w:r>
            </w:ins>
          </w:p>
        </w:tc>
        <w:tc>
          <w:tcPr>
            <w:tcW w:w="7371" w:type="dxa"/>
            <w:gridSpan w:val="5"/>
            <w:tcPrChange w:id="16425" w:author="Okot" w:date="2020-01-29T12:02:00Z">
              <w:tcPr>
                <w:tcW w:w="15008" w:type="dxa"/>
                <w:gridSpan w:val="10"/>
              </w:tcPr>
            </w:tcPrChange>
          </w:tcPr>
          <w:p w14:paraId="36A9E9AE" w14:textId="77777777" w:rsidR="00831DF3" w:rsidRDefault="00831DF3" w:rsidP="008344C3">
            <w:pPr>
              <w:ind w:firstLine="0"/>
              <w:rPr>
                <w:ins w:id="16426" w:author="Okot" w:date="2020-01-29T10:23:00Z"/>
              </w:rPr>
            </w:pPr>
            <w:r>
              <w:t>W bazie danych w tabeli UserData została zaktualizowana wartość pola „IDT”.</w:t>
            </w:r>
          </w:p>
        </w:tc>
      </w:tr>
      <w:tr w:rsidR="00831DF3" w14:paraId="54339263" w14:textId="77777777" w:rsidTr="008344C3">
        <w:tblPrEx>
          <w:tblPrExChange w:id="16427" w:author="Okot" w:date="2020-01-29T12:02:00Z">
            <w:tblPrEx>
              <w:tblW w:w="9342" w:type="dxa"/>
            </w:tblPrEx>
          </w:tblPrExChange>
        </w:tblPrEx>
        <w:trPr>
          <w:trHeight w:val="1542"/>
          <w:ins w:id="16428" w:author="Okot" w:date="2020-01-29T10:23:00Z"/>
        </w:trPr>
        <w:tc>
          <w:tcPr>
            <w:tcW w:w="1838" w:type="dxa"/>
            <w:tcPrChange w:id="16429" w:author="Okot" w:date="2020-01-29T12:02:00Z">
              <w:tcPr>
                <w:tcW w:w="1838" w:type="dxa"/>
              </w:tcPr>
            </w:tcPrChange>
          </w:tcPr>
          <w:p w14:paraId="704FAB1A" w14:textId="77777777" w:rsidR="00831DF3" w:rsidRPr="002267A1" w:rsidRDefault="00831DF3" w:rsidP="008344C3">
            <w:pPr>
              <w:ind w:firstLine="0"/>
              <w:rPr>
                <w:ins w:id="16430" w:author="Okot" w:date="2020-01-29T10:23:00Z"/>
                <w:b/>
              </w:rPr>
            </w:pPr>
            <w:ins w:id="16431" w:author="Okot" w:date="2020-01-29T10:23:00Z">
              <w:r>
                <w:rPr>
                  <w:b/>
                </w:rPr>
                <w:t>Etap</w:t>
              </w:r>
            </w:ins>
          </w:p>
        </w:tc>
        <w:tc>
          <w:tcPr>
            <w:tcW w:w="1985" w:type="dxa"/>
            <w:tcPrChange w:id="16432" w:author="Okot" w:date="2020-01-29T12:02:00Z">
              <w:tcPr>
                <w:tcW w:w="7504" w:type="dxa"/>
                <w:gridSpan w:val="6"/>
              </w:tcPr>
            </w:tcPrChange>
          </w:tcPr>
          <w:p w14:paraId="3B63FE5B" w14:textId="77777777" w:rsidR="00831DF3" w:rsidRPr="002C385C" w:rsidRDefault="00831DF3" w:rsidP="008344C3">
            <w:pPr>
              <w:ind w:firstLine="0"/>
              <w:rPr>
                <w:ins w:id="16433" w:author="Okot" w:date="2020-01-29T10:29:00Z"/>
                <w:b/>
              </w:rPr>
            </w:pPr>
            <w:ins w:id="16434" w:author="Okot" w:date="2020-01-29T10:32:00Z">
              <w:r w:rsidRPr="002C385C">
                <w:rPr>
                  <w:b/>
                </w:rPr>
                <w:t>O</w:t>
              </w:r>
              <w:r>
                <w:rPr>
                  <w:b/>
                </w:rPr>
                <w:t>czekiwany rezultat</w:t>
              </w:r>
            </w:ins>
          </w:p>
        </w:tc>
        <w:tc>
          <w:tcPr>
            <w:tcW w:w="1984" w:type="dxa"/>
            <w:tcPrChange w:id="16435" w:author="Okot" w:date="2020-01-29T12:02:00Z">
              <w:tcPr>
                <w:tcW w:w="3110" w:type="dxa"/>
              </w:tcPr>
            </w:tcPrChange>
          </w:tcPr>
          <w:p w14:paraId="0621B0EB" w14:textId="77777777" w:rsidR="00831DF3" w:rsidRDefault="00831DF3" w:rsidP="008344C3">
            <w:pPr>
              <w:ind w:firstLine="0"/>
              <w:rPr>
                <w:ins w:id="16436" w:author="Okot" w:date="2020-01-29T10:40:00Z"/>
                <w:b/>
              </w:rPr>
            </w:pPr>
            <w:ins w:id="16437" w:author="Okot" w:date="2020-01-29T10:40:00Z">
              <w:r>
                <w:rPr>
                  <w:b/>
                </w:rPr>
                <w:t>Dane wejściowe/</w:t>
              </w:r>
            </w:ins>
          </w:p>
          <w:p w14:paraId="558CE244" w14:textId="77777777" w:rsidR="00831DF3" w:rsidRPr="002C385C" w:rsidRDefault="00831DF3" w:rsidP="008344C3">
            <w:pPr>
              <w:ind w:firstLine="0"/>
              <w:rPr>
                <w:ins w:id="16438" w:author="Okot" w:date="2020-01-29T10:23:00Z"/>
                <w:b/>
              </w:rPr>
            </w:pPr>
            <w:ins w:id="16439" w:author="Okot" w:date="2020-01-29T10:41:00Z">
              <w:r>
                <w:rPr>
                  <w:b/>
                </w:rPr>
                <w:t>Dane wyjściowe</w:t>
              </w:r>
            </w:ins>
          </w:p>
        </w:tc>
        <w:tc>
          <w:tcPr>
            <w:tcW w:w="992" w:type="dxa"/>
            <w:tcPrChange w:id="16440" w:author="Okot" w:date="2020-01-29T12:02:00Z">
              <w:tcPr>
                <w:tcW w:w="1134" w:type="dxa"/>
              </w:tcPr>
            </w:tcPrChange>
          </w:tcPr>
          <w:p w14:paraId="18D11BB4" w14:textId="77777777" w:rsidR="00831DF3" w:rsidRPr="002C385C" w:rsidRDefault="00831DF3" w:rsidP="008344C3">
            <w:pPr>
              <w:ind w:firstLine="0"/>
              <w:rPr>
                <w:ins w:id="16441" w:author="Okot" w:date="2020-01-29T10:23:00Z"/>
                <w:b/>
              </w:rPr>
            </w:pPr>
            <w:ins w:id="16442" w:author="Okot" w:date="2020-01-29T10:23:00Z">
              <w:r>
                <w:rPr>
                  <w:b/>
                </w:rPr>
                <w:t>Wynik testu</w:t>
              </w:r>
            </w:ins>
          </w:p>
        </w:tc>
        <w:tc>
          <w:tcPr>
            <w:tcW w:w="992" w:type="dxa"/>
            <w:tcPrChange w:id="16443" w:author="Okot" w:date="2020-01-29T12:02:00Z">
              <w:tcPr>
                <w:tcW w:w="1827" w:type="dxa"/>
              </w:tcPr>
            </w:tcPrChange>
          </w:tcPr>
          <w:p w14:paraId="2920896E" w14:textId="77777777" w:rsidR="00831DF3" w:rsidRDefault="00831DF3" w:rsidP="008344C3">
            <w:pPr>
              <w:ind w:firstLine="0"/>
              <w:rPr>
                <w:ins w:id="16444" w:author="Okot" w:date="2020-01-29T10:23:00Z"/>
                <w:b/>
              </w:rPr>
            </w:pPr>
            <w:ins w:id="16445" w:author="Okot" w:date="2020-01-29T10:23:00Z">
              <w:r>
                <w:rPr>
                  <w:b/>
                </w:rPr>
                <w:t>Opis błędów</w:t>
              </w:r>
            </w:ins>
          </w:p>
        </w:tc>
        <w:tc>
          <w:tcPr>
            <w:tcW w:w="1418" w:type="dxa"/>
            <w:tcPrChange w:id="16446" w:author="Okot" w:date="2020-01-29T12:02:00Z">
              <w:tcPr>
                <w:tcW w:w="1433" w:type="dxa"/>
              </w:tcPr>
            </w:tcPrChange>
          </w:tcPr>
          <w:p w14:paraId="60450DE9" w14:textId="77777777" w:rsidR="00831DF3" w:rsidRDefault="00831DF3" w:rsidP="008344C3">
            <w:pPr>
              <w:ind w:firstLine="0"/>
              <w:rPr>
                <w:ins w:id="16447" w:author="Okot" w:date="2020-01-29T10:23:00Z"/>
                <w:b/>
              </w:rPr>
            </w:pPr>
            <w:ins w:id="16448" w:author="Okot" w:date="2020-01-29T10:23:00Z">
              <w:r>
                <w:rPr>
                  <w:b/>
                </w:rPr>
                <w:t>Działania naprawcze</w:t>
              </w:r>
            </w:ins>
          </w:p>
        </w:tc>
      </w:tr>
      <w:tr w:rsidR="00673817" w14:paraId="05A7C102" w14:textId="77777777" w:rsidTr="00E23E02">
        <w:tblPrEx>
          <w:tblPrExChange w:id="16449" w:author="Okot" w:date="2020-04-14T16:47:00Z">
            <w:tblPrEx>
              <w:tblW w:w="9342" w:type="dxa"/>
            </w:tblPrEx>
          </w:tblPrExChange>
        </w:tblPrEx>
        <w:trPr>
          <w:ins w:id="16450" w:author="Okot" w:date="2020-01-29T10:23:00Z"/>
        </w:trPr>
        <w:tc>
          <w:tcPr>
            <w:tcW w:w="1838" w:type="dxa"/>
            <w:tcPrChange w:id="16451" w:author="Okot" w:date="2020-04-14T16:47:00Z">
              <w:tcPr>
                <w:tcW w:w="1838" w:type="dxa"/>
              </w:tcPr>
            </w:tcPrChange>
          </w:tcPr>
          <w:p w14:paraId="5983CBA3" w14:textId="77777777" w:rsidR="00673817" w:rsidRDefault="00673817" w:rsidP="00673817">
            <w:pPr>
              <w:ind w:firstLine="0"/>
              <w:rPr>
                <w:ins w:id="16452" w:author="Okot" w:date="2020-01-29T10:27:00Z"/>
                <w:b/>
              </w:rPr>
            </w:pPr>
            <w:ins w:id="16453" w:author="Okot" w:date="2020-01-29T10:26:00Z">
              <w:r>
                <w:rPr>
                  <w:b/>
                </w:rPr>
                <w:t xml:space="preserve">1. </w:t>
              </w:r>
            </w:ins>
          </w:p>
          <w:p w14:paraId="302806BB" w14:textId="77777777" w:rsidR="00673817" w:rsidRPr="001027C2" w:rsidRDefault="00673817" w:rsidP="00673817">
            <w:pPr>
              <w:ind w:firstLine="0"/>
              <w:rPr>
                <w:ins w:id="16454" w:author="Okot" w:date="2020-01-29T10:23:00Z"/>
                <w:b/>
                <w:i/>
                <w:rPrChange w:id="16455" w:author="Okot" w:date="2020-01-29T10:27:00Z">
                  <w:rPr>
                    <w:ins w:id="16456" w:author="Okot" w:date="2020-01-29T10:23:00Z"/>
                    <w:b/>
                  </w:rPr>
                </w:rPrChange>
              </w:rPr>
            </w:pPr>
            <w:r>
              <w:rPr>
                <w:b/>
                <w:i/>
              </w:rPr>
              <w:t>Wybranie celu</w:t>
            </w:r>
            <w:ins w:id="16457" w:author="Okot" w:date="2020-01-29T10:32:00Z">
              <w:r>
                <w:rPr>
                  <w:b/>
                  <w:i/>
                </w:rPr>
                <w:t xml:space="preserve"> i kliknięcie przycisku „Za</w:t>
              </w:r>
            </w:ins>
            <w:r>
              <w:rPr>
                <w:b/>
                <w:i/>
              </w:rPr>
              <w:t>pisz</w:t>
            </w:r>
            <w:ins w:id="16458" w:author="Okot" w:date="2020-01-29T10:32:00Z">
              <w:r>
                <w:rPr>
                  <w:b/>
                  <w:i/>
                </w:rPr>
                <w:t>”</w:t>
              </w:r>
            </w:ins>
          </w:p>
        </w:tc>
        <w:tc>
          <w:tcPr>
            <w:tcW w:w="1985" w:type="dxa"/>
            <w:tcPrChange w:id="16459" w:author="Okot" w:date="2020-04-14T16:47:00Z">
              <w:tcPr>
                <w:tcW w:w="7504" w:type="dxa"/>
                <w:gridSpan w:val="6"/>
              </w:tcPr>
            </w:tcPrChange>
          </w:tcPr>
          <w:p w14:paraId="0A96F799" w14:textId="77777777" w:rsidR="00673817" w:rsidRPr="00807267" w:rsidRDefault="00673817">
            <w:pPr>
              <w:ind w:firstLine="0"/>
              <w:rPr>
                <w:ins w:id="16460" w:author="Okot" w:date="2020-01-29T10:29:00Z"/>
              </w:rPr>
              <w:pPrChange w:id="16461" w:author="Okot" w:date="2020-01-29T10:33:00Z">
                <w:pPr>
                  <w:ind w:right="5837" w:firstLine="0"/>
                </w:pPr>
              </w:pPrChange>
            </w:pPr>
            <w:ins w:id="16462" w:author="Okot" w:date="2020-01-29T10:33:00Z">
              <w:r>
                <w:t>Wyświetlenie komunikatu informującego o poprawnym</w:t>
              </w:r>
            </w:ins>
            <w:r>
              <w:t xml:space="preserve"> zapisaniu</w:t>
            </w:r>
            <w:ins w:id="16463" w:author="Okot" w:date="2020-01-29T10:33:00Z">
              <w:r>
                <w:t>.</w:t>
              </w:r>
            </w:ins>
          </w:p>
        </w:tc>
        <w:tc>
          <w:tcPr>
            <w:tcW w:w="1984" w:type="dxa"/>
            <w:tcPrChange w:id="16464" w:author="Okot" w:date="2020-04-14T16:47:00Z">
              <w:tcPr>
                <w:tcW w:w="3110" w:type="dxa"/>
              </w:tcPr>
            </w:tcPrChange>
          </w:tcPr>
          <w:p w14:paraId="251887FA" w14:textId="77777777" w:rsidR="00673817" w:rsidRDefault="00673817" w:rsidP="00673817">
            <w:pPr>
              <w:ind w:firstLine="0"/>
              <w:rPr>
                <w:ins w:id="16465" w:author="Okot" w:date="2020-04-14T16:46:00Z"/>
                <w:b/>
              </w:rPr>
            </w:pPr>
            <w:ins w:id="16466" w:author="Okot" w:date="2020-01-29T10:33:00Z">
              <w:r>
                <w:rPr>
                  <w:b/>
                </w:rPr>
                <w:t>Dane testowe:</w:t>
              </w:r>
            </w:ins>
          </w:p>
          <w:p w14:paraId="5CA55CE1" w14:textId="6BE2B87C" w:rsidR="00673817" w:rsidRPr="00E23E02" w:rsidRDefault="00673817" w:rsidP="00673817">
            <w:pPr>
              <w:ind w:firstLine="0"/>
              <w:rPr>
                <w:ins w:id="16467" w:author="Okot" w:date="2020-01-29T10:23:00Z"/>
              </w:rPr>
            </w:pPr>
            <w:ins w:id="16468" w:author="Okot" w:date="2020-04-14T16:46:00Z">
              <w:r>
                <w:t>Chcę schudnąć</w:t>
              </w:r>
            </w:ins>
          </w:p>
        </w:tc>
        <w:tc>
          <w:tcPr>
            <w:tcW w:w="992" w:type="dxa"/>
            <w:shd w:val="clear" w:color="auto" w:fill="92D050"/>
            <w:tcPrChange w:id="16469" w:author="Okot" w:date="2020-04-14T16:47:00Z">
              <w:tcPr>
                <w:tcW w:w="1134" w:type="dxa"/>
              </w:tcPr>
            </w:tcPrChange>
          </w:tcPr>
          <w:p w14:paraId="4EE91BB3" w14:textId="73CC612F" w:rsidR="00673817" w:rsidRDefault="00673817" w:rsidP="00673817">
            <w:pPr>
              <w:ind w:left="371" w:firstLine="0"/>
              <w:rPr>
                <w:ins w:id="16470" w:author="Okot" w:date="2020-01-29T10:23:00Z"/>
              </w:rPr>
            </w:pPr>
            <w:ins w:id="16471" w:author="Okot" w:date="2020-04-14T16:46:00Z">
              <w:r>
                <w:t>OK</w:t>
              </w:r>
            </w:ins>
          </w:p>
        </w:tc>
        <w:tc>
          <w:tcPr>
            <w:tcW w:w="992" w:type="dxa"/>
            <w:tcPrChange w:id="16472" w:author="Okot" w:date="2020-04-14T16:47:00Z">
              <w:tcPr>
                <w:tcW w:w="1827" w:type="dxa"/>
              </w:tcPr>
            </w:tcPrChange>
          </w:tcPr>
          <w:p w14:paraId="5FD87472" w14:textId="27940B07" w:rsidR="00673817" w:rsidRDefault="00673817" w:rsidP="00673817">
            <w:pPr>
              <w:ind w:firstLine="0"/>
              <w:rPr>
                <w:ins w:id="16473" w:author="Okot" w:date="2020-01-29T10:23:00Z"/>
              </w:rPr>
            </w:pPr>
            <w:ins w:id="16474" w:author="Okot" w:date="2020-04-16T12:17:00Z">
              <w:r>
                <w:t>n/d</w:t>
              </w:r>
            </w:ins>
          </w:p>
        </w:tc>
        <w:tc>
          <w:tcPr>
            <w:tcW w:w="1418" w:type="dxa"/>
            <w:tcPrChange w:id="16475" w:author="Okot" w:date="2020-04-14T16:47:00Z">
              <w:tcPr>
                <w:tcW w:w="1433" w:type="dxa"/>
              </w:tcPr>
            </w:tcPrChange>
          </w:tcPr>
          <w:p w14:paraId="0DF83220" w14:textId="7577CEFA" w:rsidR="00673817" w:rsidRDefault="00673817" w:rsidP="00673817">
            <w:pPr>
              <w:ind w:firstLine="0"/>
              <w:rPr>
                <w:ins w:id="16476" w:author="Okot" w:date="2020-01-29T10:23:00Z"/>
              </w:rPr>
            </w:pPr>
            <w:ins w:id="16477" w:author="Okot" w:date="2020-04-16T12:17:00Z">
              <w:r>
                <w:t>n/d</w:t>
              </w:r>
            </w:ins>
          </w:p>
        </w:tc>
      </w:tr>
      <w:tr w:rsidR="00673817" w14:paraId="6FDDA651" w14:textId="77777777" w:rsidTr="00E23E02">
        <w:tblPrEx>
          <w:tblPrExChange w:id="16478" w:author="Okot" w:date="2020-04-14T16:47:00Z">
            <w:tblPrEx>
              <w:tblW w:w="9209" w:type="dxa"/>
            </w:tblPrEx>
          </w:tblPrExChange>
        </w:tblPrEx>
        <w:trPr>
          <w:ins w:id="16479" w:author="Okot" w:date="2020-01-29T10:23:00Z"/>
          <w:trPrChange w:id="16480" w:author="Okot" w:date="2020-04-14T16:47:00Z">
            <w:trPr>
              <w:gridAfter w:val="0"/>
            </w:trPr>
          </w:trPrChange>
        </w:trPr>
        <w:tc>
          <w:tcPr>
            <w:tcW w:w="1838" w:type="dxa"/>
            <w:vMerge w:val="restart"/>
            <w:tcPrChange w:id="16481" w:author="Okot" w:date="2020-04-14T16:47:00Z">
              <w:tcPr>
                <w:tcW w:w="1838" w:type="dxa"/>
                <w:vMerge w:val="restart"/>
              </w:tcPr>
            </w:tcPrChange>
          </w:tcPr>
          <w:p w14:paraId="0FA412DE" w14:textId="77777777" w:rsidR="00673817" w:rsidRDefault="00673817" w:rsidP="00673817">
            <w:pPr>
              <w:ind w:firstLine="0"/>
              <w:rPr>
                <w:ins w:id="16482" w:author="Okot" w:date="2020-01-29T10:27:00Z"/>
                <w:b/>
              </w:rPr>
            </w:pPr>
            <w:ins w:id="16483" w:author="Okot" w:date="2020-01-29T10:27:00Z">
              <w:r>
                <w:rPr>
                  <w:b/>
                </w:rPr>
                <w:t>2.</w:t>
              </w:r>
            </w:ins>
          </w:p>
          <w:p w14:paraId="24747769" w14:textId="77777777" w:rsidR="00673817" w:rsidRPr="001027C2" w:rsidRDefault="00673817" w:rsidP="00673817">
            <w:pPr>
              <w:ind w:firstLine="0"/>
              <w:rPr>
                <w:ins w:id="16484" w:author="Okot" w:date="2020-01-29T10:23:00Z"/>
                <w:b/>
                <w:i/>
              </w:rPr>
            </w:pPr>
            <w:ins w:id="16485" w:author="Okot" w:date="2020-01-29T10:27:00Z">
              <w:r>
                <w:rPr>
                  <w:b/>
                  <w:i/>
                </w:rPr>
                <w:t xml:space="preserve">Sprawdzenie poprawności danych </w:t>
              </w:r>
            </w:ins>
            <w:ins w:id="16486" w:author="Okot" w:date="2020-01-29T10:28:00Z">
              <w:r>
                <w:rPr>
                  <w:b/>
                  <w:i/>
                </w:rPr>
                <w:t xml:space="preserve">zapisanych </w:t>
              </w:r>
            </w:ins>
            <w:ins w:id="16487" w:author="Okot" w:date="2020-01-29T10:27:00Z">
              <w:r>
                <w:rPr>
                  <w:b/>
                  <w:i/>
                </w:rPr>
                <w:t>w bazie poprzez konsol</w:t>
              </w:r>
            </w:ins>
            <w:ins w:id="16488" w:author="Okot" w:date="2020-01-29T10:28:00Z">
              <w:r>
                <w:rPr>
                  <w:b/>
                  <w:i/>
                </w:rPr>
                <w:t>ę bazy danych</w:t>
              </w:r>
            </w:ins>
          </w:p>
          <w:p w14:paraId="2315C9CB" w14:textId="77777777" w:rsidR="00673817" w:rsidRPr="001027C2" w:rsidRDefault="00673817" w:rsidP="00673817">
            <w:pPr>
              <w:rPr>
                <w:ins w:id="16489" w:author="Okot" w:date="2020-01-29T10:23:00Z"/>
                <w:b/>
                <w:i/>
                <w:rPrChange w:id="16490" w:author="Okot" w:date="2020-01-29T10:27:00Z">
                  <w:rPr>
                    <w:ins w:id="16491" w:author="Okot" w:date="2020-01-29T10:23:00Z"/>
                    <w:b/>
                  </w:rPr>
                </w:rPrChange>
              </w:rPr>
            </w:pPr>
          </w:p>
        </w:tc>
        <w:tc>
          <w:tcPr>
            <w:tcW w:w="1985" w:type="dxa"/>
            <w:tcPrChange w:id="16492" w:author="Okot" w:date="2020-04-14T16:47:00Z">
              <w:tcPr>
                <w:tcW w:w="1985" w:type="dxa"/>
              </w:tcPr>
            </w:tcPrChange>
          </w:tcPr>
          <w:p w14:paraId="15EB31A3" w14:textId="77777777" w:rsidR="00673817" w:rsidRDefault="00673817" w:rsidP="00673817">
            <w:pPr>
              <w:ind w:firstLine="0"/>
              <w:rPr>
                <w:ins w:id="16493" w:author="Okot" w:date="2020-01-29T10:29:00Z"/>
              </w:rPr>
            </w:pPr>
            <w:ins w:id="16494" w:author="Okot" w:date="2020-01-29T10:34:00Z">
              <w:r>
                <w:t>1. Został</w:t>
              </w:r>
            </w:ins>
            <w:r>
              <w:t xml:space="preserve"> zaktuali</w:t>
            </w:r>
            <w:r>
              <w:softHyphen/>
              <w:t>zowany</w:t>
            </w:r>
            <w:ins w:id="16495"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Change w:id="16496" w:author="Okot" w:date="2020-04-14T16:47:00Z">
              <w:tcPr>
                <w:tcW w:w="1984" w:type="dxa"/>
              </w:tcPr>
            </w:tcPrChange>
          </w:tcPr>
          <w:p w14:paraId="7ADBF93A" w14:textId="77777777" w:rsidR="00673817" w:rsidRDefault="00673817" w:rsidP="00673817">
            <w:pPr>
              <w:ind w:firstLine="0"/>
              <w:rPr>
                <w:b/>
              </w:rPr>
            </w:pPr>
            <w:r>
              <w:rPr>
                <w:b/>
              </w:rPr>
              <w:t>ID rekordu utworzonego podczas realizacji </w:t>
            </w:r>
          </w:p>
          <w:p w14:paraId="63F51D0E" w14:textId="77777777" w:rsidR="00673817" w:rsidRDefault="00673817" w:rsidP="00673817">
            <w:pPr>
              <w:ind w:firstLine="0"/>
              <w:rPr>
                <w:ins w:id="16497" w:author="Okot" w:date="2020-04-14T16:47:00Z"/>
                <w:b/>
              </w:rPr>
            </w:pPr>
            <w:r>
              <w:rPr>
                <w:b/>
              </w:rPr>
              <w:t>PT-SZ-002:</w:t>
            </w:r>
          </w:p>
          <w:p w14:paraId="167BBB8C" w14:textId="23D6A0DC" w:rsidR="00673817" w:rsidRPr="00E23E02" w:rsidRDefault="00673817" w:rsidP="00673817">
            <w:pPr>
              <w:ind w:firstLine="0"/>
              <w:rPr>
                <w:rPrChange w:id="16498" w:author="Okot" w:date="2020-04-14T16:47:00Z">
                  <w:rPr>
                    <w:b/>
                  </w:rPr>
                </w:rPrChange>
              </w:rPr>
            </w:pPr>
            <w:ins w:id="16499" w:author="Okot" w:date="2020-04-14T16:47:00Z">
              <w:r>
                <w:t>2</w:t>
              </w:r>
            </w:ins>
          </w:p>
          <w:p w14:paraId="7BE5EED6" w14:textId="77777777" w:rsidR="00673817" w:rsidRDefault="00673817" w:rsidP="00673817">
            <w:pPr>
              <w:ind w:firstLine="0"/>
              <w:rPr>
                <w:ins w:id="16500" w:author="Okot" w:date="2020-04-14T16:47:00Z"/>
                <w:b/>
              </w:rPr>
            </w:pPr>
            <w:r>
              <w:rPr>
                <w:b/>
              </w:rPr>
              <w:t>ID rekordu zmo</w:t>
            </w:r>
            <w:r>
              <w:rPr>
                <w:b/>
              </w:rPr>
              <w:softHyphen/>
              <w:t>dyfikowanego:</w:t>
            </w:r>
          </w:p>
          <w:p w14:paraId="4D688D02" w14:textId="3F087C8E" w:rsidR="00673817" w:rsidRPr="00E23E02" w:rsidRDefault="00673817" w:rsidP="00673817">
            <w:pPr>
              <w:ind w:firstLine="0"/>
              <w:rPr>
                <w:ins w:id="16501" w:author="Okot" w:date="2020-01-29T10:23:00Z"/>
                <w:rPrChange w:id="16502" w:author="Okot" w:date="2020-04-14T16:47:00Z">
                  <w:rPr>
                    <w:ins w:id="16503" w:author="Okot" w:date="2020-01-29T10:23:00Z"/>
                    <w:b/>
                  </w:rPr>
                </w:rPrChange>
              </w:rPr>
            </w:pPr>
            <w:ins w:id="16504" w:author="Okot" w:date="2020-04-14T16:47:00Z">
              <w:r>
                <w:t>2</w:t>
              </w:r>
            </w:ins>
          </w:p>
        </w:tc>
        <w:tc>
          <w:tcPr>
            <w:tcW w:w="992" w:type="dxa"/>
            <w:shd w:val="clear" w:color="auto" w:fill="92D050"/>
            <w:tcPrChange w:id="16505" w:author="Okot" w:date="2020-04-14T16:47:00Z">
              <w:tcPr>
                <w:tcW w:w="992" w:type="dxa"/>
              </w:tcPr>
            </w:tcPrChange>
          </w:tcPr>
          <w:p w14:paraId="3EF66749" w14:textId="02B936E6" w:rsidR="00673817" w:rsidRDefault="00673817" w:rsidP="00673817">
            <w:pPr>
              <w:ind w:firstLine="0"/>
              <w:rPr>
                <w:ins w:id="16506" w:author="Okot" w:date="2020-01-29T10:23:00Z"/>
              </w:rPr>
            </w:pPr>
            <w:ins w:id="16507" w:author="Okot" w:date="2020-04-14T16:47:00Z">
              <w:r>
                <w:t>OK</w:t>
              </w:r>
            </w:ins>
          </w:p>
        </w:tc>
        <w:tc>
          <w:tcPr>
            <w:tcW w:w="992" w:type="dxa"/>
            <w:tcPrChange w:id="16508" w:author="Okot" w:date="2020-04-14T16:47:00Z">
              <w:tcPr>
                <w:tcW w:w="992" w:type="dxa"/>
              </w:tcPr>
            </w:tcPrChange>
          </w:tcPr>
          <w:p w14:paraId="0DE52208" w14:textId="684773E8" w:rsidR="00673817" w:rsidRDefault="00673817" w:rsidP="00673817">
            <w:pPr>
              <w:ind w:firstLine="0"/>
              <w:rPr>
                <w:ins w:id="16509" w:author="Okot" w:date="2020-01-29T10:23:00Z"/>
              </w:rPr>
            </w:pPr>
            <w:ins w:id="16510" w:author="Okot" w:date="2020-04-16T12:17:00Z">
              <w:r>
                <w:t>n/d</w:t>
              </w:r>
            </w:ins>
          </w:p>
        </w:tc>
        <w:tc>
          <w:tcPr>
            <w:tcW w:w="1418" w:type="dxa"/>
            <w:tcPrChange w:id="16511" w:author="Okot" w:date="2020-04-14T16:47:00Z">
              <w:tcPr>
                <w:tcW w:w="1418" w:type="dxa"/>
              </w:tcPr>
            </w:tcPrChange>
          </w:tcPr>
          <w:p w14:paraId="2A573D76" w14:textId="18367802" w:rsidR="00673817" w:rsidRDefault="00673817" w:rsidP="00673817">
            <w:pPr>
              <w:ind w:firstLine="0"/>
              <w:rPr>
                <w:ins w:id="16512" w:author="Okot" w:date="2020-01-29T10:23:00Z"/>
              </w:rPr>
            </w:pPr>
            <w:ins w:id="16513" w:author="Okot" w:date="2020-04-16T12:17:00Z">
              <w:r>
                <w:t>n/d</w:t>
              </w:r>
            </w:ins>
          </w:p>
        </w:tc>
      </w:tr>
      <w:tr w:rsidR="00673817" w14:paraId="4E8D1629" w14:textId="77777777" w:rsidTr="00E23E02">
        <w:tblPrEx>
          <w:tblPrExChange w:id="16514" w:author="Okot" w:date="2020-04-14T16:47:00Z">
            <w:tblPrEx>
              <w:tblW w:w="9209" w:type="dxa"/>
            </w:tblPrEx>
          </w:tblPrExChange>
        </w:tblPrEx>
        <w:trPr>
          <w:ins w:id="16515" w:author="Okot" w:date="2020-01-29T10:23:00Z"/>
          <w:trPrChange w:id="16516" w:author="Okot" w:date="2020-04-14T16:47:00Z">
            <w:trPr>
              <w:gridAfter w:val="0"/>
            </w:trPr>
          </w:trPrChange>
        </w:trPr>
        <w:tc>
          <w:tcPr>
            <w:tcW w:w="1838" w:type="dxa"/>
            <w:vMerge/>
            <w:tcPrChange w:id="16517" w:author="Okot" w:date="2020-04-14T16:47:00Z">
              <w:tcPr>
                <w:tcW w:w="1838" w:type="dxa"/>
                <w:vMerge/>
              </w:tcPr>
            </w:tcPrChange>
          </w:tcPr>
          <w:p w14:paraId="25425216" w14:textId="77777777" w:rsidR="00673817" w:rsidRPr="002267A1" w:rsidRDefault="00673817" w:rsidP="00673817">
            <w:pPr>
              <w:rPr>
                <w:ins w:id="16518" w:author="Okot" w:date="2020-01-29T10:23:00Z"/>
                <w:b/>
              </w:rPr>
            </w:pPr>
          </w:p>
        </w:tc>
        <w:tc>
          <w:tcPr>
            <w:tcW w:w="1985" w:type="dxa"/>
            <w:tcPrChange w:id="16519" w:author="Okot" w:date="2020-04-14T16:47:00Z">
              <w:tcPr>
                <w:tcW w:w="1985" w:type="dxa"/>
              </w:tcPr>
            </w:tcPrChange>
          </w:tcPr>
          <w:p w14:paraId="7C53D5C1" w14:textId="77777777" w:rsidR="00673817" w:rsidRDefault="00673817" w:rsidP="00673817">
            <w:pPr>
              <w:ind w:firstLine="0"/>
              <w:rPr>
                <w:ins w:id="16520" w:author="Okot" w:date="2020-01-29T10:29:00Z"/>
              </w:rPr>
            </w:pPr>
            <w:ins w:id="16521" w:author="Okot" w:date="2020-01-29T10:34:00Z">
              <w:r>
                <w:t xml:space="preserve">2. </w:t>
              </w:r>
            </w:ins>
            <w:r>
              <w:t xml:space="preserve">W polu „IDT” w tabeli „UserData” modyfikowanego rekordu pojawiła się wartość. </w:t>
            </w:r>
          </w:p>
        </w:tc>
        <w:tc>
          <w:tcPr>
            <w:tcW w:w="1984" w:type="dxa"/>
            <w:tcPrChange w:id="16522" w:author="Okot" w:date="2020-04-14T16:47:00Z">
              <w:tcPr>
                <w:tcW w:w="1984" w:type="dxa"/>
              </w:tcPr>
            </w:tcPrChange>
          </w:tcPr>
          <w:p w14:paraId="439F3452" w14:textId="77777777" w:rsidR="00673817" w:rsidRDefault="00673817" w:rsidP="00673817">
            <w:pPr>
              <w:ind w:firstLine="0"/>
              <w:rPr>
                <w:ins w:id="16523" w:author="Okot" w:date="2020-04-14T16:47:00Z"/>
                <w:b/>
              </w:rPr>
            </w:pPr>
            <w:r>
              <w:rPr>
                <w:b/>
              </w:rPr>
              <w:t>Wartość pola</w:t>
            </w:r>
            <w:ins w:id="16524" w:author="Okot" w:date="2020-01-29T10:35:00Z">
              <w:r>
                <w:rPr>
                  <w:b/>
                </w:rPr>
                <w:t xml:space="preserve"> ID</w:t>
              </w:r>
            </w:ins>
            <w:r>
              <w:rPr>
                <w:b/>
              </w:rPr>
              <w:t>T</w:t>
            </w:r>
            <w:ins w:id="16525" w:author="Okot" w:date="2020-01-29T10:35:00Z">
              <w:r>
                <w:rPr>
                  <w:b/>
                </w:rPr>
                <w:t>:</w:t>
              </w:r>
            </w:ins>
          </w:p>
          <w:p w14:paraId="373C3D0F" w14:textId="4DA6F45F" w:rsidR="00673817" w:rsidRPr="00E23E02" w:rsidRDefault="00673817" w:rsidP="00673817">
            <w:pPr>
              <w:ind w:firstLine="0"/>
              <w:rPr>
                <w:ins w:id="16526" w:author="Okot" w:date="2020-01-29T10:23:00Z"/>
              </w:rPr>
            </w:pPr>
            <w:ins w:id="16527" w:author="Okot" w:date="2020-04-14T16:47:00Z">
              <w:r>
                <w:t>1</w:t>
              </w:r>
            </w:ins>
          </w:p>
        </w:tc>
        <w:tc>
          <w:tcPr>
            <w:tcW w:w="992" w:type="dxa"/>
            <w:shd w:val="clear" w:color="auto" w:fill="92D050"/>
            <w:tcPrChange w:id="16528" w:author="Okot" w:date="2020-04-14T16:47:00Z">
              <w:tcPr>
                <w:tcW w:w="992" w:type="dxa"/>
              </w:tcPr>
            </w:tcPrChange>
          </w:tcPr>
          <w:p w14:paraId="1CFF2A50" w14:textId="18F9BE66" w:rsidR="00673817" w:rsidRDefault="00673817" w:rsidP="00673817">
            <w:pPr>
              <w:ind w:firstLine="0"/>
              <w:rPr>
                <w:ins w:id="16529" w:author="Okot" w:date="2020-01-29T10:23:00Z"/>
              </w:rPr>
            </w:pPr>
            <w:ins w:id="16530" w:author="Okot" w:date="2020-04-14T16:47:00Z">
              <w:r>
                <w:t>OK</w:t>
              </w:r>
            </w:ins>
          </w:p>
        </w:tc>
        <w:tc>
          <w:tcPr>
            <w:tcW w:w="992" w:type="dxa"/>
            <w:tcPrChange w:id="16531" w:author="Okot" w:date="2020-04-14T16:47:00Z">
              <w:tcPr>
                <w:tcW w:w="992" w:type="dxa"/>
              </w:tcPr>
            </w:tcPrChange>
          </w:tcPr>
          <w:p w14:paraId="04070BF1" w14:textId="0B98796A" w:rsidR="00673817" w:rsidRDefault="00673817" w:rsidP="00673817">
            <w:pPr>
              <w:ind w:firstLine="0"/>
              <w:rPr>
                <w:ins w:id="16532" w:author="Okot" w:date="2020-01-29T10:23:00Z"/>
              </w:rPr>
            </w:pPr>
            <w:ins w:id="16533" w:author="Okot" w:date="2020-04-16T12:17:00Z">
              <w:r>
                <w:t>n/d</w:t>
              </w:r>
            </w:ins>
          </w:p>
        </w:tc>
        <w:tc>
          <w:tcPr>
            <w:tcW w:w="1418" w:type="dxa"/>
            <w:tcPrChange w:id="16534" w:author="Okot" w:date="2020-04-14T16:47:00Z">
              <w:tcPr>
                <w:tcW w:w="1418" w:type="dxa"/>
              </w:tcPr>
            </w:tcPrChange>
          </w:tcPr>
          <w:p w14:paraId="1D61DDF7" w14:textId="73767B78" w:rsidR="00673817" w:rsidRDefault="00673817" w:rsidP="00673817">
            <w:pPr>
              <w:ind w:firstLine="0"/>
              <w:rPr>
                <w:ins w:id="16535" w:author="Okot" w:date="2020-01-29T10:23:00Z"/>
              </w:rPr>
            </w:pPr>
            <w:ins w:id="16536" w:author="Okot" w:date="2020-04-16T12:17:00Z">
              <w:r>
                <w:t>n/d</w:t>
              </w:r>
            </w:ins>
          </w:p>
        </w:tc>
      </w:tr>
      <w:tr w:rsidR="00673817" w14:paraId="3C320B80" w14:textId="77777777" w:rsidTr="00E23E02">
        <w:tblPrEx>
          <w:tblPrExChange w:id="16537" w:author="Okot" w:date="2020-04-14T16:48:00Z">
            <w:tblPrEx>
              <w:tblW w:w="9209" w:type="dxa"/>
            </w:tblPrEx>
          </w:tblPrExChange>
        </w:tblPrEx>
        <w:trPr>
          <w:ins w:id="16538" w:author="Okot" w:date="2020-01-29T10:35:00Z"/>
          <w:trPrChange w:id="16539" w:author="Okot" w:date="2020-04-14T16:48:00Z">
            <w:trPr>
              <w:gridAfter w:val="0"/>
            </w:trPr>
          </w:trPrChange>
        </w:trPr>
        <w:tc>
          <w:tcPr>
            <w:tcW w:w="1838" w:type="dxa"/>
            <w:vMerge/>
            <w:tcPrChange w:id="16540" w:author="Okot" w:date="2020-04-14T16:48:00Z">
              <w:tcPr>
                <w:tcW w:w="1838" w:type="dxa"/>
                <w:vMerge/>
              </w:tcPr>
            </w:tcPrChange>
          </w:tcPr>
          <w:p w14:paraId="1597FD09" w14:textId="77777777" w:rsidR="00673817" w:rsidRPr="002267A1" w:rsidRDefault="00673817" w:rsidP="00673817">
            <w:pPr>
              <w:rPr>
                <w:ins w:id="16541" w:author="Okot" w:date="2020-01-29T10:35:00Z"/>
                <w:b/>
              </w:rPr>
            </w:pPr>
          </w:p>
        </w:tc>
        <w:tc>
          <w:tcPr>
            <w:tcW w:w="1985" w:type="dxa"/>
            <w:tcPrChange w:id="16542" w:author="Okot" w:date="2020-04-14T16:48:00Z">
              <w:tcPr>
                <w:tcW w:w="1985" w:type="dxa"/>
              </w:tcPr>
            </w:tcPrChange>
          </w:tcPr>
          <w:p w14:paraId="02D30975" w14:textId="5E7CA5A2" w:rsidR="00673817" w:rsidRDefault="00673817" w:rsidP="00673817">
            <w:pPr>
              <w:ind w:firstLine="0"/>
              <w:rPr>
                <w:ins w:id="16543" w:author="Okot" w:date="2020-01-29T10:35:00Z"/>
              </w:rPr>
            </w:pPr>
            <w:ins w:id="16544" w:author="Okot" w:date="2020-01-29T10:36:00Z">
              <w:r>
                <w:t xml:space="preserve">3. </w:t>
              </w:r>
            </w:ins>
            <w:r>
              <w:t>Opis celu dla wartości pola „IDT” odczytany po klucz</w:t>
            </w:r>
            <w:del w:id="16545" w:author="Okot" w:date="2020-04-14T16:47:00Z">
              <w:r w:rsidDel="00E23E02">
                <w:delText>a</w:delText>
              </w:r>
            </w:del>
            <w:ins w:id="16546" w:author="Okot" w:date="2020-04-14T16:47:00Z">
              <w:r>
                <w:t>u</w:t>
              </w:r>
            </w:ins>
            <w:r>
              <w:t xml:space="preserve"> obcym z tabeli Target odpowiada </w:t>
            </w:r>
            <w:r>
              <w:lastRenderedPageBreak/>
              <w:t xml:space="preserve">wartość wybranej przez użytkownika w formularzu. </w:t>
            </w:r>
          </w:p>
        </w:tc>
        <w:tc>
          <w:tcPr>
            <w:tcW w:w="1984" w:type="dxa"/>
            <w:tcPrChange w:id="16547" w:author="Okot" w:date="2020-04-14T16:48:00Z">
              <w:tcPr>
                <w:tcW w:w="1984" w:type="dxa"/>
              </w:tcPr>
            </w:tcPrChange>
          </w:tcPr>
          <w:p w14:paraId="751E700B" w14:textId="77777777" w:rsidR="00673817" w:rsidRDefault="00673817" w:rsidP="00673817">
            <w:pPr>
              <w:ind w:firstLine="0"/>
              <w:rPr>
                <w:b/>
              </w:rPr>
            </w:pPr>
            <w:r>
              <w:rPr>
                <w:b/>
              </w:rPr>
              <w:lastRenderedPageBreak/>
              <w:t xml:space="preserve">Wartość pola „Description” w tabeli Target dla aktywności o odczytanym wcześniej ID: </w:t>
            </w:r>
          </w:p>
          <w:p w14:paraId="2BBD4C16" w14:textId="3512C5F2" w:rsidR="00673817" w:rsidRPr="00E23E02" w:rsidRDefault="00673817" w:rsidP="00673817">
            <w:pPr>
              <w:ind w:firstLine="0"/>
              <w:rPr>
                <w:rPrChange w:id="16548" w:author="Okot" w:date="2020-04-14T16:48:00Z">
                  <w:rPr>
                    <w:b/>
                  </w:rPr>
                </w:rPrChange>
              </w:rPr>
            </w:pPr>
            <w:ins w:id="16549" w:author="Okot" w:date="2020-04-14T16:48:00Z">
              <w:r>
                <w:lastRenderedPageBreak/>
                <w:t>Schudnąć</w:t>
              </w:r>
            </w:ins>
          </w:p>
          <w:p w14:paraId="181CBCBD" w14:textId="77777777" w:rsidR="00673817" w:rsidRDefault="00673817" w:rsidP="00673817">
            <w:pPr>
              <w:ind w:firstLine="0"/>
              <w:rPr>
                <w:ins w:id="16550" w:author="Okot" w:date="2020-01-29T10:35:00Z"/>
                <w:b/>
              </w:rPr>
            </w:pPr>
          </w:p>
        </w:tc>
        <w:tc>
          <w:tcPr>
            <w:tcW w:w="992" w:type="dxa"/>
            <w:shd w:val="clear" w:color="auto" w:fill="92D050"/>
            <w:tcPrChange w:id="16551" w:author="Okot" w:date="2020-04-14T16:48:00Z">
              <w:tcPr>
                <w:tcW w:w="992" w:type="dxa"/>
              </w:tcPr>
            </w:tcPrChange>
          </w:tcPr>
          <w:p w14:paraId="218162D9" w14:textId="2C40B739" w:rsidR="00673817" w:rsidRDefault="00673817" w:rsidP="00673817">
            <w:pPr>
              <w:ind w:firstLine="0"/>
              <w:rPr>
                <w:ins w:id="16552" w:author="Okot" w:date="2020-01-29T10:35:00Z"/>
              </w:rPr>
            </w:pPr>
            <w:ins w:id="16553" w:author="Okot" w:date="2020-04-14T16:48:00Z">
              <w:r>
                <w:lastRenderedPageBreak/>
                <w:t>OK</w:t>
              </w:r>
            </w:ins>
          </w:p>
        </w:tc>
        <w:tc>
          <w:tcPr>
            <w:tcW w:w="992" w:type="dxa"/>
            <w:tcPrChange w:id="16554" w:author="Okot" w:date="2020-04-14T16:48:00Z">
              <w:tcPr>
                <w:tcW w:w="992" w:type="dxa"/>
              </w:tcPr>
            </w:tcPrChange>
          </w:tcPr>
          <w:tbl>
            <w:tblPr>
              <w:tblStyle w:val="Tabela-Siatka"/>
              <w:tblW w:w="0" w:type="auto"/>
              <w:tblLayout w:type="fixed"/>
              <w:tblLook w:val="04A0" w:firstRow="1" w:lastRow="0" w:firstColumn="1" w:lastColumn="0" w:noHBand="0" w:noVBand="1"/>
            </w:tblPr>
            <w:tblGrid>
              <w:gridCol w:w="1275"/>
              <w:gridCol w:w="1695"/>
            </w:tblGrid>
            <w:tr w:rsidR="00673817" w14:paraId="43D0EE08" w14:textId="77777777" w:rsidTr="00CC0C5F">
              <w:trPr>
                <w:trHeight w:val="54"/>
                <w:ins w:id="16555" w:author="Okot" w:date="2020-04-16T12:17:00Z"/>
              </w:trPr>
              <w:tc>
                <w:tcPr>
                  <w:tcW w:w="1275" w:type="dxa"/>
                </w:tcPr>
                <w:p w14:paraId="3BB16BA7" w14:textId="77777777" w:rsidR="00673817" w:rsidRDefault="00673817" w:rsidP="00673817">
                  <w:pPr>
                    <w:ind w:firstLine="0"/>
                    <w:rPr>
                      <w:ins w:id="16556" w:author="Okot" w:date="2020-04-16T12:17:00Z"/>
                    </w:rPr>
                  </w:pPr>
                  <w:ins w:id="16557" w:author="Okot" w:date="2020-04-16T12:17:00Z">
                    <w:r>
                      <w:t>n/d</w:t>
                    </w:r>
                  </w:ins>
                </w:p>
              </w:tc>
              <w:tc>
                <w:tcPr>
                  <w:tcW w:w="1695" w:type="dxa"/>
                </w:tcPr>
                <w:p w14:paraId="207BAE0D" w14:textId="77777777" w:rsidR="00673817" w:rsidRDefault="00673817" w:rsidP="00673817">
                  <w:pPr>
                    <w:ind w:firstLine="0"/>
                    <w:rPr>
                      <w:ins w:id="16558" w:author="Okot" w:date="2020-04-16T12:17:00Z"/>
                    </w:rPr>
                  </w:pPr>
                  <w:ins w:id="16559" w:author="Okot" w:date="2020-04-16T12:17:00Z">
                    <w:r>
                      <w:t>n/d</w:t>
                    </w:r>
                  </w:ins>
                </w:p>
              </w:tc>
            </w:tr>
          </w:tbl>
          <w:p w14:paraId="7BB9DD8B" w14:textId="5EDF684E" w:rsidR="00673817" w:rsidRDefault="00673817" w:rsidP="00673817">
            <w:pPr>
              <w:ind w:firstLine="0"/>
              <w:rPr>
                <w:ins w:id="16560" w:author="Okot" w:date="2020-01-29T10:35:00Z"/>
              </w:rPr>
            </w:pPr>
          </w:p>
        </w:tc>
        <w:tc>
          <w:tcPr>
            <w:tcW w:w="1418" w:type="dxa"/>
            <w:tcPrChange w:id="16561" w:author="Okot" w:date="2020-04-14T16:48:00Z">
              <w:tcPr>
                <w:tcW w:w="1418" w:type="dxa"/>
              </w:tcPr>
            </w:tcPrChange>
          </w:tcPr>
          <w:p w14:paraId="24751EF9" w14:textId="25A5A609" w:rsidR="00673817" w:rsidRDefault="00673817" w:rsidP="00673817">
            <w:pPr>
              <w:ind w:firstLine="0"/>
              <w:rPr>
                <w:ins w:id="16562" w:author="Okot" w:date="2020-01-29T10:35:00Z"/>
              </w:rPr>
            </w:pPr>
            <w:ins w:id="16563" w:author="Okot" w:date="2020-04-16T12:17:00Z">
              <w:r>
                <w:t>n/d</w:t>
              </w:r>
            </w:ins>
          </w:p>
        </w:tc>
      </w:tr>
      <w:tr w:rsidR="00673817" w14:paraId="4B27BC90" w14:textId="77777777" w:rsidTr="00E23E02">
        <w:tblPrEx>
          <w:tblPrExChange w:id="16564" w:author="Okot" w:date="2020-04-14T16:48:00Z">
            <w:tblPrEx>
              <w:tblW w:w="9209" w:type="dxa"/>
            </w:tblPrEx>
          </w:tblPrExChange>
        </w:tblPrEx>
        <w:trPr>
          <w:ins w:id="16565" w:author="Okot" w:date="2020-01-29T10:35:00Z"/>
          <w:trPrChange w:id="16566" w:author="Okot" w:date="2020-04-14T16:48:00Z">
            <w:trPr>
              <w:gridAfter w:val="0"/>
            </w:trPr>
          </w:trPrChange>
        </w:trPr>
        <w:tc>
          <w:tcPr>
            <w:tcW w:w="1838" w:type="dxa"/>
            <w:vMerge/>
            <w:tcPrChange w:id="16567" w:author="Okot" w:date="2020-04-14T16:48:00Z">
              <w:tcPr>
                <w:tcW w:w="1838" w:type="dxa"/>
                <w:vMerge/>
              </w:tcPr>
            </w:tcPrChange>
          </w:tcPr>
          <w:p w14:paraId="66F00D8E" w14:textId="77777777" w:rsidR="00673817" w:rsidRPr="002267A1" w:rsidRDefault="00673817" w:rsidP="00673817">
            <w:pPr>
              <w:rPr>
                <w:ins w:id="16568" w:author="Okot" w:date="2020-01-29T10:35:00Z"/>
                <w:b/>
              </w:rPr>
            </w:pPr>
          </w:p>
        </w:tc>
        <w:tc>
          <w:tcPr>
            <w:tcW w:w="1985" w:type="dxa"/>
            <w:tcPrChange w:id="16569" w:author="Okot" w:date="2020-04-14T16:48:00Z">
              <w:tcPr>
                <w:tcW w:w="1985" w:type="dxa"/>
              </w:tcPr>
            </w:tcPrChange>
          </w:tcPr>
          <w:p w14:paraId="2244FB8C" w14:textId="77777777" w:rsidR="00673817" w:rsidRDefault="00673817" w:rsidP="00673817">
            <w:pPr>
              <w:ind w:firstLine="0"/>
              <w:rPr>
                <w:ins w:id="16570" w:author="Okot" w:date="2020-01-29T10:35:00Z"/>
              </w:rPr>
            </w:pPr>
            <w:r>
              <w:t>4. Wartość pozostałych pól nie uległa zmianie</w:t>
            </w:r>
          </w:p>
        </w:tc>
        <w:tc>
          <w:tcPr>
            <w:tcW w:w="1984" w:type="dxa"/>
            <w:tcPrChange w:id="16571" w:author="Okot" w:date="2020-04-14T16:48:00Z">
              <w:tcPr>
                <w:tcW w:w="1984" w:type="dxa"/>
              </w:tcPr>
            </w:tcPrChange>
          </w:tcPr>
          <w:p w14:paraId="4B72E01B" w14:textId="77777777" w:rsidR="00673817" w:rsidRPr="00807267" w:rsidRDefault="00673817" w:rsidP="00673817">
            <w:pPr>
              <w:ind w:firstLine="0"/>
              <w:rPr>
                <w:ins w:id="16572" w:author="Okot" w:date="2020-01-29T10:35:00Z"/>
                <w:b/>
              </w:rPr>
            </w:pPr>
          </w:p>
        </w:tc>
        <w:tc>
          <w:tcPr>
            <w:tcW w:w="992" w:type="dxa"/>
            <w:shd w:val="clear" w:color="auto" w:fill="92D050"/>
            <w:tcPrChange w:id="16573" w:author="Okot" w:date="2020-04-14T16:48:00Z">
              <w:tcPr>
                <w:tcW w:w="992" w:type="dxa"/>
              </w:tcPr>
            </w:tcPrChange>
          </w:tcPr>
          <w:p w14:paraId="110C5922" w14:textId="49C1C52C" w:rsidR="00673817" w:rsidRDefault="00673817" w:rsidP="00673817">
            <w:pPr>
              <w:ind w:firstLine="0"/>
              <w:rPr>
                <w:ins w:id="16574" w:author="Okot" w:date="2020-01-29T10:35:00Z"/>
              </w:rPr>
            </w:pPr>
            <w:ins w:id="16575" w:author="Okot" w:date="2020-04-14T16:48:00Z">
              <w:r>
                <w:t>OK</w:t>
              </w:r>
            </w:ins>
          </w:p>
        </w:tc>
        <w:tc>
          <w:tcPr>
            <w:tcW w:w="992" w:type="dxa"/>
            <w:tcPrChange w:id="16576" w:author="Okot" w:date="2020-04-14T16:48:00Z">
              <w:tcPr>
                <w:tcW w:w="992" w:type="dxa"/>
              </w:tcPr>
            </w:tcPrChange>
          </w:tcPr>
          <w:p w14:paraId="21C4215B" w14:textId="742977F3" w:rsidR="00673817" w:rsidRDefault="00673817" w:rsidP="00673817">
            <w:pPr>
              <w:ind w:firstLine="0"/>
              <w:rPr>
                <w:ins w:id="16577" w:author="Okot" w:date="2020-01-29T10:35:00Z"/>
              </w:rPr>
            </w:pPr>
            <w:ins w:id="16578" w:author="Okot" w:date="2020-04-16T12:17:00Z">
              <w:r>
                <w:t>n/d</w:t>
              </w:r>
            </w:ins>
          </w:p>
        </w:tc>
        <w:tc>
          <w:tcPr>
            <w:tcW w:w="1418" w:type="dxa"/>
            <w:tcPrChange w:id="16579" w:author="Okot" w:date="2020-04-14T16:48:00Z">
              <w:tcPr>
                <w:tcW w:w="1418" w:type="dxa"/>
              </w:tcPr>
            </w:tcPrChange>
          </w:tcPr>
          <w:p w14:paraId="7C4055C7" w14:textId="75EB9DFC" w:rsidR="00673817" w:rsidRDefault="00673817" w:rsidP="00673817">
            <w:pPr>
              <w:ind w:firstLine="0"/>
              <w:rPr>
                <w:ins w:id="16580" w:author="Okot" w:date="2020-01-29T10:35:00Z"/>
              </w:rPr>
            </w:pPr>
            <w:ins w:id="16581" w:author="Okot" w:date="2020-04-16T12:17:00Z">
              <w:r>
                <w:t>n/d</w:t>
              </w:r>
            </w:ins>
          </w:p>
        </w:tc>
      </w:tr>
    </w:tbl>
    <w:p w14:paraId="7B986F4E" w14:textId="77777777" w:rsidR="0009415C" w:rsidRDefault="0009415C" w:rsidP="00926DEB">
      <w:pPr>
        <w:spacing w:after="160" w:line="259" w:lineRule="auto"/>
        <w:ind w:firstLine="0"/>
        <w:jc w:val="left"/>
      </w:pPr>
    </w:p>
    <w:p w14:paraId="27A1D5F9" w14:textId="45B9D448" w:rsidR="00E47F98" w:rsidRPr="00E47F98" w:rsidRDefault="00E47F98" w:rsidP="00E47F98">
      <w:pPr>
        <w:rPr>
          <w:ins w:id="16582" w:author="Okot" w:date="2020-01-29T10:23:00Z"/>
          <w:b/>
        </w:rPr>
      </w:pPr>
      <w:r w:rsidRPr="00E47F98">
        <w:rPr>
          <w:b/>
        </w:rPr>
        <w:t>Rezultat testów:</w:t>
      </w:r>
      <w:ins w:id="16583" w:author="Okot" w:date="2020-04-14T16:48:00Z">
        <w:r w:rsidR="00E23E02" w:rsidRPr="00E23E02">
          <w:t xml:space="preserve"> </w:t>
        </w:r>
        <w:r w:rsidR="00E23E02">
          <w:t>Test zakończył się wynikiem pozytywnym.</w:t>
        </w:r>
      </w:ins>
    </w:p>
    <w:p w14:paraId="6DFB5104" w14:textId="77777777" w:rsidR="00926DEB" w:rsidRPr="00044E36" w:rsidRDefault="00926DEB">
      <w:pPr>
        <w:rPr>
          <w:ins w:id="16584" w:author="Okot" w:date="2020-03-31T13:48:00Z"/>
        </w:rPr>
        <w:pPrChange w:id="16585" w:author="Okot" w:date="2020-03-31T13:48:00Z">
          <w:pPr>
            <w:pStyle w:val="Nagwek2"/>
          </w:pPr>
        </w:pPrChange>
      </w:pPr>
    </w:p>
    <w:p w14:paraId="1B952971" w14:textId="168696D1" w:rsidR="00070C52" w:rsidRDefault="00070C52" w:rsidP="00070C52">
      <w:pPr>
        <w:pStyle w:val="Nagwek2"/>
      </w:pPr>
      <w:ins w:id="16586" w:author="Okot" w:date="2020-03-31T13:48:00Z">
        <w:r>
          <w:t xml:space="preserve">5.4.6.3. </w:t>
        </w:r>
      </w:ins>
      <w:ins w:id="16587" w:author="Okot" w:date="2020-03-31T13:49:00Z">
        <w:r>
          <w:t>T</w:t>
        </w:r>
      </w:ins>
      <w:ins w:id="16588" w:author="Okot" w:date="2020-03-31T13:48:00Z">
        <w:r>
          <w:t>esty bia</w:t>
        </w:r>
      </w:ins>
      <w:ins w:id="16589" w:author="Okot" w:date="2020-03-31T13:49:00Z">
        <w:r>
          <w:t>ł</w:t>
        </w:r>
      </w:ins>
      <w:ins w:id="16590" w:author="Okot" w:date="2020-03-31T13:48:00Z">
        <w:r>
          <w:t>ej skrzynki</w:t>
        </w:r>
      </w:ins>
    </w:p>
    <w:p w14:paraId="3F9DA448" w14:textId="77777777" w:rsidR="005001F0" w:rsidRDefault="005001F0" w:rsidP="005001F0"/>
    <w:p w14:paraId="066A85DA" w14:textId="1A150446" w:rsidR="005001F0" w:rsidRPr="005001F0" w:rsidRDefault="005001F0">
      <w:pPr>
        <w:rPr>
          <w:ins w:id="16591" w:author="Okot" w:date="2020-02-05T16:23:00Z"/>
        </w:rPr>
        <w:pPrChange w:id="16592" w:author="Okot" w:date="2020-02-05T16:23:00Z">
          <w:pPr>
            <w:ind w:firstLine="0"/>
          </w:pPr>
        </w:pPrChange>
      </w:pPr>
      <w:ins w:id="16593" w:author="Okot" w:date="2020-02-05T16:16:00Z">
        <w:r>
          <w:t>W ramach testów białej skrzynki zosta</w:t>
        </w:r>
      </w:ins>
      <w:ins w:id="16594" w:author="Okot" w:date="2020-02-05T16:23:00Z">
        <w:r>
          <w:t>ł</w:t>
        </w:r>
      </w:ins>
      <w:ins w:id="16595" w:author="Okot" w:date="2020-02-05T16:16:00Z">
        <w:r>
          <w:t xml:space="preserve"> wykona</w:t>
        </w:r>
      </w:ins>
      <w:ins w:id="16596" w:author="Okot" w:date="2020-02-05T16:23:00Z">
        <w:r>
          <w:t>ny</w:t>
        </w:r>
      </w:ins>
      <w:ins w:id="16597" w:author="Okot" w:date="2020-02-05T16:16:00Z">
        <w:r>
          <w:t xml:space="preserve"> test jednostkowy </w:t>
        </w:r>
      </w:ins>
      <w:ins w:id="16598" w:author="Okot" w:date="2020-02-05T16:23:00Z">
        <w:r>
          <w:t xml:space="preserve">metody </w:t>
        </w:r>
      </w:ins>
      <w:r w:rsidRPr="005001F0">
        <w:rPr>
          <w:rFonts w:eastAsia="SimSun"/>
          <w:i/>
        </w:rPr>
        <w:t>calculateTargetCalories (bool, int, float, int, int</w:t>
      </w:r>
      <w:ins w:id="16599" w:author="Okot" w:date="2020-04-16T12:17:00Z">
        <w:r w:rsidR="00D85A15">
          <w:rPr>
            <w:rFonts w:eastAsia="SimSun"/>
            <w:i/>
          </w:rPr>
          <w:t>, int</w:t>
        </w:r>
      </w:ins>
      <w:r w:rsidRPr="005001F0">
        <w:rPr>
          <w:rFonts w:eastAsia="SimSun"/>
          <w:i/>
        </w:rPr>
        <w:t>)</w:t>
      </w:r>
      <w:r>
        <w:rPr>
          <w:rFonts w:eastAsia="SimSun"/>
        </w:rPr>
        <w:t>.</w:t>
      </w:r>
    </w:p>
    <w:p w14:paraId="09D9DFC7" w14:textId="77777777" w:rsidR="005001F0" w:rsidRDefault="005001F0" w:rsidP="00831DF3"/>
    <w:p w14:paraId="6DDFACC8" w14:textId="6546E407" w:rsidR="00831DF3" w:rsidRDefault="00831DF3">
      <w:pPr>
        <w:ind w:firstLine="0"/>
        <w:rPr>
          <w:ins w:id="16600" w:author="Okot" w:date="2020-01-29T12:32:00Z"/>
        </w:rPr>
        <w:pPrChange w:id="16601" w:author="Okot" w:date="2020-01-29T12:30:00Z">
          <w:pPr>
            <w:pStyle w:val="Nagwek2"/>
          </w:pPr>
        </w:pPrChange>
      </w:pPr>
      <w:ins w:id="16602" w:author="Okot" w:date="2020-01-29T12:31:00Z">
        <w:r>
          <w:t>Tabela 5.</w:t>
        </w:r>
      </w:ins>
      <w:r>
        <w:t>28</w:t>
      </w:r>
      <w:ins w:id="16603" w:author="Okot" w:date="2020-01-29T12:32:00Z">
        <w:r>
          <w:t>.</w:t>
        </w:r>
      </w:ins>
    </w:p>
    <w:p w14:paraId="38F45D2F" w14:textId="41A6D012" w:rsidR="00831DF3" w:rsidRDefault="00831DF3">
      <w:pPr>
        <w:ind w:firstLine="0"/>
        <w:rPr>
          <w:ins w:id="16604" w:author="Okot" w:date="2020-01-29T12:33:00Z"/>
        </w:rPr>
        <w:pPrChange w:id="16605" w:author="Okot" w:date="2020-01-29T12:30:00Z">
          <w:pPr>
            <w:pStyle w:val="Nagwek2"/>
          </w:pPr>
        </w:pPrChange>
      </w:pPr>
      <w:r>
        <w:t>T</w:t>
      </w:r>
      <w:ins w:id="16606" w:author="Okot" w:date="2020-01-29T12:32:00Z">
        <w:r>
          <w:t>est jednostkow</w:t>
        </w:r>
      </w:ins>
      <w:r>
        <w:t>y</w:t>
      </w:r>
      <w:ins w:id="16607" w:author="Okot" w:date="2020-01-29T12:32:00Z">
        <w:r>
          <w:t xml:space="preserve"> dla</w:t>
        </w:r>
      </w:ins>
      <w:r>
        <w:t xml:space="preserve"> obliczania docelowej dziennej kaloryczności użytkownika</w:t>
      </w:r>
      <w:ins w:id="16608" w:author="Okot" w:date="2020-01-29T12:33:00Z">
        <w:r>
          <w:t>.</w:t>
        </w:r>
      </w:ins>
    </w:p>
    <w:tbl>
      <w:tblPr>
        <w:tblStyle w:val="Tabela-Siatka"/>
        <w:tblW w:w="9834" w:type="dxa"/>
        <w:tblLayout w:type="fixed"/>
        <w:tblLook w:val="04A0" w:firstRow="1" w:lastRow="0" w:firstColumn="1" w:lastColumn="0" w:noHBand="0" w:noVBand="1"/>
        <w:tblPrChange w:id="16609"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6610">
          <w:tblGrid>
            <w:gridCol w:w="2016"/>
            <w:gridCol w:w="767"/>
            <w:gridCol w:w="1181"/>
            <w:gridCol w:w="743"/>
            <w:gridCol w:w="1158"/>
            <w:gridCol w:w="792"/>
            <w:gridCol w:w="909"/>
            <w:gridCol w:w="2209"/>
            <w:gridCol w:w="59"/>
            <w:gridCol w:w="3059"/>
          </w:tblGrid>
        </w:tblGridChange>
      </w:tblGrid>
      <w:tr w:rsidR="00831DF3" w14:paraId="0716667A" w14:textId="77777777" w:rsidTr="008344C3">
        <w:trPr>
          <w:ins w:id="16611" w:author="Okot" w:date="2020-01-29T12:33:00Z"/>
        </w:trPr>
        <w:tc>
          <w:tcPr>
            <w:tcW w:w="2783" w:type="dxa"/>
            <w:tcPrChange w:id="16612" w:author="Okot" w:date="2020-03-26T11:39:00Z">
              <w:tcPr>
                <w:tcW w:w="2016" w:type="dxa"/>
              </w:tcPr>
            </w:tcPrChange>
          </w:tcPr>
          <w:p w14:paraId="6E356DC3" w14:textId="77777777" w:rsidR="00831DF3" w:rsidRPr="000B2E14" w:rsidRDefault="00831DF3" w:rsidP="008344C3">
            <w:pPr>
              <w:ind w:firstLine="0"/>
              <w:rPr>
                <w:ins w:id="16613" w:author="Okot" w:date="2020-01-29T12:33:00Z"/>
                <w:b/>
                <w:rPrChange w:id="16614" w:author="Okot" w:date="2020-01-29T12:33:00Z">
                  <w:rPr>
                    <w:ins w:id="16615" w:author="Okot" w:date="2020-01-29T12:33:00Z"/>
                  </w:rPr>
                </w:rPrChange>
              </w:rPr>
            </w:pPr>
            <w:ins w:id="16616" w:author="Okot" w:date="2020-01-29T12:33:00Z">
              <w:r>
                <w:rPr>
                  <w:b/>
                </w:rPr>
                <w:t>PU-TJ-001</w:t>
              </w:r>
            </w:ins>
          </w:p>
        </w:tc>
        <w:tc>
          <w:tcPr>
            <w:tcW w:w="7051" w:type="dxa"/>
            <w:gridSpan w:val="4"/>
            <w:tcPrChange w:id="16617" w:author="Okot" w:date="2020-03-26T11:39:00Z">
              <w:tcPr>
                <w:tcW w:w="10877" w:type="dxa"/>
                <w:gridSpan w:val="9"/>
              </w:tcPr>
            </w:tcPrChange>
          </w:tcPr>
          <w:p w14:paraId="12C0BCC4" w14:textId="77777777" w:rsidR="00831DF3" w:rsidRDefault="00831DF3" w:rsidP="008344C3">
            <w:pPr>
              <w:ind w:firstLine="0"/>
              <w:rPr>
                <w:ins w:id="16618" w:author="Okot" w:date="2020-01-29T12:44:00Z"/>
                <w:b/>
                <w:i/>
              </w:rPr>
            </w:pPr>
            <w:ins w:id="16619" w:author="Okot" w:date="2020-01-29T12:33:00Z">
              <w:r>
                <w:rPr>
                  <w:b/>
                  <w:i/>
                </w:rPr>
                <w:t>Rejestracja nowego użytkownika</w:t>
              </w:r>
            </w:ins>
          </w:p>
        </w:tc>
      </w:tr>
      <w:tr w:rsidR="00831DF3" w14:paraId="7BFF9A16" w14:textId="77777777" w:rsidTr="008344C3">
        <w:trPr>
          <w:ins w:id="16620" w:author="Okot" w:date="2020-01-29T12:34:00Z"/>
        </w:trPr>
        <w:tc>
          <w:tcPr>
            <w:tcW w:w="2783" w:type="dxa"/>
            <w:tcPrChange w:id="16621" w:author="Okot" w:date="2020-03-26T11:39:00Z">
              <w:tcPr>
                <w:tcW w:w="2016" w:type="dxa"/>
              </w:tcPr>
            </w:tcPrChange>
          </w:tcPr>
          <w:p w14:paraId="0165FD70" w14:textId="77777777" w:rsidR="00831DF3" w:rsidRDefault="00831DF3" w:rsidP="008344C3">
            <w:pPr>
              <w:ind w:firstLine="0"/>
              <w:rPr>
                <w:ins w:id="16622" w:author="Okot" w:date="2020-01-29T12:34:00Z"/>
                <w:b/>
              </w:rPr>
            </w:pPr>
            <w:ins w:id="16623" w:author="Okot" w:date="2020-01-29T12:34:00Z">
              <w:r>
                <w:rPr>
                  <w:b/>
                </w:rPr>
                <w:t>Metodyka</w:t>
              </w:r>
            </w:ins>
          </w:p>
        </w:tc>
        <w:tc>
          <w:tcPr>
            <w:tcW w:w="7051" w:type="dxa"/>
            <w:gridSpan w:val="4"/>
            <w:tcPrChange w:id="16624" w:author="Okot" w:date="2020-03-26T11:39:00Z">
              <w:tcPr>
                <w:tcW w:w="10877" w:type="dxa"/>
                <w:gridSpan w:val="9"/>
              </w:tcPr>
            </w:tcPrChange>
          </w:tcPr>
          <w:p w14:paraId="40B85E1F" w14:textId="1F8613F1" w:rsidR="00831DF3" w:rsidRDefault="00831DF3">
            <w:pPr>
              <w:tabs>
                <w:tab w:val="left" w:pos="8055"/>
              </w:tabs>
              <w:ind w:firstLine="0"/>
              <w:rPr>
                <w:ins w:id="16625" w:author="Okot" w:date="2020-01-29T12:44:00Z"/>
              </w:rPr>
              <w:pPrChange w:id="16626" w:author="Okot" w:date="2020-03-26T10:48:00Z">
                <w:pPr>
                  <w:ind w:firstLine="0"/>
                </w:pPr>
              </w:pPrChange>
            </w:pPr>
            <w:ins w:id="16627" w:author="Okot" w:date="2020-01-29T12:34:00Z">
              <w:r>
                <w:t>Test automatyczny, który u</w:t>
              </w:r>
            </w:ins>
            <w:r>
              <w:t>ruchomi</w:t>
            </w:r>
            <w:ins w:id="16628" w:author="Okot" w:date="2020-01-29T12:34:00Z">
              <w:r>
                <w:t xml:space="preserve"> </w:t>
              </w:r>
            </w:ins>
            <w:r>
              <w:t xml:space="preserve">metodę </w:t>
            </w:r>
            <w:r w:rsidRPr="00834CF6">
              <w:rPr>
                <w:rFonts w:eastAsia="SimSun"/>
                <w:i/>
              </w:rPr>
              <w:t>calculateTargetCalories</w:t>
            </w:r>
            <w:r w:rsidRPr="00834CF6">
              <w:rPr>
                <w:rFonts w:eastAsia="SimSun"/>
              </w:rPr>
              <w:t xml:space="preserve"> </w:t>
            </w:r>
            <w:r w:rsidRPr="00A65DD4">
              <w:rPr>
                <w:rFonts w:eastAsia="SimSun"/>
                <w:i/>
                <w:rPrChange w:id="16629" w:author="Okot" w:date="2020-04-17T09:24:00Z">
                  <w:rPr>
                    <w:rFonts w:eastAsia="SimSun"/>
                  </w:rPr>
                </w:rPrChange>
              </w:rPr>
              <w:t>(bool, int, float, int, int</w:t>
            </w:r>
            <w:ins w:id="16630" w:author="Okot" w:date="2020-04-17T09:24:00Z">
              <w:r w:rsidR="00A65DD4" w:rsidRPr="00A65DD4">
                <w:rPr>
                  <w:rFonts w:eastAsia="SimSun"/>
                  <w:i/>
                  <w:rPrChange w:id="16631" w:author="Okot" w:date="2020-04-17T09:24:00Z">
                    <w:rPr>
                      <w:rFonts w:eastAsia="SimSun"/>
                    </w:rPr>
                  </w:rPrChange>
                </w:rPr>
                <w:t>, int</w:t>
              </w:r>
            </w:ins>
            <w:r w:rsidRPr="00A65DD4">
              <w:rPr>
                <w:rFonts w:eastAsia="SimSun"/>
                <w:i/>
                <w:rPrChange w:id="16632" w:author="Okot" w:date="2020-04-17T09:24:00Z">
                  <w:rPr>
                    <w:rFonts w:eastAsia="SimSun"/>
                  </w:rPr>
                </w:rPrChange>
              </w:rPr>
              <w:t>)</w:t>
            </w:r>
            <w:ins w:id="16633" w:author="Okot" w:date="2020-01-29T12:35:00Z">
              <w:r>
                <w:t xml:space="preserve"> z testow</w:t>
              </w:r>
            </w:ins>
            <w:r>
              <w:t>o wygenerowanym zestawem danych.</w:t>
            </w:r>
            <w:ins w:id="16634" w:author="Okot" w:date="2020-01-29T12:35:00Z">
              <w:r>
                <w:t xml:space="preserve"> </w:t>
              </w:r>
            </w:ins>
            <w:r>
              <w:t>Testowane będzie zarówno obliczanie docelowej kaloryczności, akceptacja wyniku, jak i jego zmiana</w:t>
            </w:r>
          </w:p>
        </w:tc>
      </w:tr>
      <w:tr w:rsidR="00831DF3" w14:paraId="14A4EDC5" w14:textId="77777777" w:rsidTr="008344C3">
        <w:tblPrEx>
          <w:tblPrExChange w:id="16635" w:author="Okot" w:date="2020-03-26T11:39:00Z">
            <w:tblPrEx>
              <w:tblW w:w="9775" w:type="dxa"/>
            </w:tblPrEx>
          </w:tblPrExChange>
        </w:tblPrEx>
        <w:trPr>
          <w:ins w:id="16636" w:author="Okot" w:date="2020-01-29T12:38:00Z"/>
        </w:trPr>
        <w:tc>
          <w:tcPr>
            <w:tcW w:w="2783" w:type="dxa"/>
            <w:tcPrChange w:id="16637" w:author="Okot" w:date="2020-03-26T11:39:00Z">
              <w:tcPr>
                <w:tcW w:w="2016" w:type="dxa"/>
              </w:tcPr>
            </w:tcPrChange>
          </w:tcPr>
          <w:p w14:paraId="17C72698" w14:textId="77777777" w:rsidR="00831DF3" w:rsidRDefault="00831DF3" w:rsidP="008344C3">
            <w:pPr>
              <w:ind w:firstLine="0"/>
              <w:rPr>
                <w:ins w:id="16638" w:author="Okot" w:date="2020-01-29T12:38:00Z"/>
                <w:b/>
              </w:rPr>
            </w:pPr>
            <w:ins w:id="16639" w:author="Okot" w:date="2020-01-29T12:38:00Z">
              <w:r>
                <w:rPr>
                  <w:b/>
                </w:rPr>
                <w:t>Testowane metody</w:t>
              </w:r>
            </w:ins>
          </w:p>
        </w:tc>
        <w:tc>
          <w:tcPr>
            <w:tcW w:w="1924" w:type="dxa"/>
            <w:tcPrChange w:id="16640" w:author="Okot" w:date="2020-03-26T11:39:00Z">
              <w:tcPr>
                <w:tcW w:w="1948" w:type="dxa"/>
                <w:gridSpan w:val="2"/>
              </w:tcPr>
            </w:tcPrChange>
          </w:tcPr>
          <w:p w14:paraId="4E205E93" w14:textId="77777777" w:rsidR="00831DF3" w:rsidRPr="000B2E14" w:rsidRDefault="00831DF3" w:rsidP="008344C3">
            <w:pPr>
              <w:ind w:firstLine="0"/>
              <w:rPr>
                <w:ins w:id="16641" w:author="Okot" w:date="2020-01-29T12:39:00Z"/>
                <w:b/>
                <w:rPrChange w:id="16642" w:author="Okot" w:date="2020-01-29T12:40:00Z">
                  <w:rPr>
                    <w:ins w:id="16643" w:author="Okot" w:date="2020-01-29T12:39:00Z"/>
                  </w:rPr>
                </w:rPrChange>
              </w:rPr>
            </w:pPr>
            <w:ins w:id="16644" w:author="Okot" w:date="2020-01-29T12:40:00Z">
              <w:r w:rsidRPr="000B2E14">
                <w:rPr>
                  <w:b/>
                  <w:rPrChange w:id="16645" w:author="Okot" w:date="2020-01-29T12:40:00Z">
                    <w:rPr/>
                  </w:rPrChange>
                </w:rPr>
                <w:t>Warunek asercji</w:t>
              </w:r>
            </w:ins>
          </w:p>
        </w:tc>
        <w:tc>
          <w:tcPr>
            <w:tcW w:w="1158" w:type="dxa"/>
            <w:tcPrChange w:id="16646" w:author="Okot" w:date="2020-03-26T11:39:00Z">
              <w:tcPr>
                <w:tcW w:w="2693" w:type="dxa"/>
                <w:gridSpan w:val="3"/>
              </w:tcPr>
            </w:tcPrChange>
          </w:tcPr>
          <w:p w14:paraId="4AD90093" w14:textId="77777777" w:rsidR="00831DF3" w:rsidRPr="00A73F79" w:rsidRDefault="00831DF3">
            <w:pPr>
              <w:ind w:firstLine="0"/>
              <w:rPr>
                <w:ins w:id="16647" w:author="Okot" w:date="2020-01-29T12:38:00Z"/>
                <w:b/>
                <w:rPrChange w:id="16648" w:author="Okot" w:date="2020-01-29T12:47:00Z">
                  <w:rPr>
                    <w:ins w:id="16649" w:author="Okot" w:date="2020-01-29T12:38:00Z"/>
                  </w:rPr>
                </w:rPrChange>
              </w:rPr>
              <w:pPrChange w:id="16650" w:author="Okot" w:date="2020-01-29T12:47:00Z">
                <w:pPr>
                  <w:ind w:right="600" w:firstLine="0"/>
                </w:pPr>
              </w:pPrChange>
            </w:pPr>
            <w:ins w:id="16651" w:author="Okot" w:date="2020-01-29T12:40:00Z">
              <w:r w:rsidRPr="00A73F79">
                <w:rPr>
                  <w:b/>
                  <w:rPrChange w:id="16652" w:author="Okot" w:date="2020-01-29T12:47:00Z">
                    <w:rPr/>
                  </w:rPrChange>
                </w:rPr>
                <w:t>Wynik</w:t>
              </w:r>
            </w:ins>
            <w:ins w:id="16653" w:author="Okot" w:date="2020-01-29T12:47:00Z">
              <w:r>
                <w:rPr>
                  <w:b/>
                </w:rPr>
                <w:t xml:space="preserve"> </w:t>
              </w:r>
            </w:ins>
            <w:ins w:id="16654" w:author="Okot" w:date="2020-01-29T12:40:00Z">
              <w:r w:rsidRPr="00A73F79">
                <w:rPr>
                  <w:b/>
                  <w:rPrChange w:id="16655" w:author="Okot" w:date="2020-01-29T12:47:00Z">
                    <w:rPr/>
                  </w:rPrChange>
                </w:rPr>
                <w:t>testu</w:t>
              </w:r>
            </w:ins>
          </w:p>
        </w:tc>
        <w:tc>
          <w:tcPr>
            <w:tcW w:w="1701" w:type="dxa"/>
            <w:tcPrChange w:id="16656" w:author="Okot" w:date="2020-03-26T11:39:00Z">
              <w:tcPr>
                <w:tcW w:w="3118" w:type="dxa"/>
                <w:gridSpan w:val="2"/>
              </w:tcPr>
            </w:tcPrChange>
          </w:tcPr>
          <w:p w14:paraId="01F7D2B6" w14:textId="77777777" w:rsidR="00831DF3" w:rsidRDefault="00831DF3" w:rsidP="008344C3">
            <w:pPr>
              <w:ind w:right="316" w:firstLine="0"/>
              <w:rPr>
                <w:ins w:id="16657" w:author="Okot" w:date="2020-01-29T12:46:00Z"/>
                <w:b/>
              </w:rPr>
            </w:pPr>
            <w:ins w:id="16658" w:author="Okot" w:date="2020-01-29T12:46:00Z">
              <w:r>
                <w:rPr>
                  <w:b/>
                </w:rPr>
                <w:t>Opis błędu</w:t>
              </w:r>
            </w:ins>
          </w:p>
        </w:tc>
        <w:tc>
          <w:tcPr>
            <w:tcW w:w="2268" w:type="dxa"/>
            <w:tcPrChange w:id="16659" w:author="Okot" w:date="2020-03-26T11:39:00Z">
              <w:tcPr>
                <w:tcW w:w="3118" w:type="dxa"/>
                <w:gridSpan w:val="2"/>
              </w:tcPr>
            </w:tcPrChange>
          </w:tcPr>
          <w:p w14:paraId="1B5B3249" w14:textId="77777777" w:rsidR="00831DF3" w:rsidRPr="000B2E14" w:rsidRDefault="00831DF3" w:rsidP="008344C3">
            <w:pPr>
              <w:ind w:right="316" w:firstLine="0"/>
              <w:rPr>
                <w:ins w:id="16660" w:author="Okot" w:date="2020-01-29T12:44:00Z"/>
                <w:b/>
              </w:rPr>
            </w:pPr>
            <w:ins w:id="16661" w:author="Okot" w:date="2020-01-29T12:46:00Z">
              <w:r>
                <w:rPr>
                  <w:b/>
                </w:rPr>
                <w:t>Działania naprawcze</w:t>
              </w:r>
            </w:ins>
          </w:p>
        </w:tc>
      </w:tr>
      <w:tr w:rsidR="00831DF3" w14:paraId="7DCB93A7" w14:textId="77777777" w:rsidTr="00434DE2">
        <w:tblPrEx>
          <w:tblPrExChange w:id="16662" w:author="Okot" w:date="2020-04-17T16:58:00Z">
            <w:tblPrEx>
              <w:tblW w:w="9834" w:type="dxa"/>
              <w:tblLayout w:type="fixed"/>
            </w:tblPrEx>
          </w:tblPrExChange>
        </w:tblPrEx>
        <w:trPr>
          <w:ins w:id="16663" w:author="Okot" w:date="2020-01-29T12:38:00Z"/>
          <w:trPrChange w:id="16664" w:author="Okot" w:date="2020-04-17T16:58:00Z">
            <w:trPr>
              <w:gridAfter w:val="0"/>
            </w:trPr>
          </w:trPrChange>
        </w:trPr>
        <w:tc>
          <w:tcPr>
            <w:tcW w:w="2783" w:type="dxa"/>
            <w:tcPrChange w:id="16665" w:author="Okot" w:date="2020-04-17T16:58:00Z">
              <w:tcPr>
                <w:tcW w:w="2783" w:type="dxa"/>
                <w:gridSpan w:val="2"/>
              </w:tcPr>
            </w:tcPrChange>
          </w:tcPr>
          <w:p w14:paraId="1642617B" w14:textId="630D5A46" w:rsidR="00831DF3" w:rsidRPr="00834CF6" w:rsidRDefault="00831DF3" w:rsidP="008344C3">
            <w:pPr>
              <w:ind w:firstLine="0"/>
              <w:rPr>
                <w:ins w:id="16666" w:author="Okot" w:date="2020-01-29T12:38:00Z"/>
                <w:b/>
                <w:i/>
                <w:lang w:val="en-US"/>
                <w:rPrChange w:id="16667" w:author="Okot" w:date="2020-03-26T11:38:00Z">
                  <w:rPr>
                    <w:ins w:id="16668" w:author="Okot" w:date="2020-01-29T12:38:00Z"/>
                    <w:b/>
                  </w:rPr>
                </w:rPrChange>
              </w:rPr>
            </w:pPr>
            <w:r w:rsidRPr="00834CF6">
              <w:rPr>
                <w:rFonts w:eastAsia="SimSun"/>
                <w:b/>
                <w:i/>
                <w:lang w:val="en-US"/>
              </w:rPr>
              <w:t>calculateTargetCalories (bool, int, float, int, int</w:t>
            </w:r>
            <w:ins w:id="16669" w:author="Okot" w:date="2020-04-17T13:18:00Z">
              <w:r w:rsidR="00A54C12">
                <w:rPr>
                  <w:rFonts w:eastAsia="SimSun"/>
                  <w:b/>
                  <w:i/>
                  <w:lang w:val="en-US"/>
                </w:rPr>
                <w:t>, int</w:t>
              </w:r>
            </w:ins>
            <w:r w:rsidRPr="00834CF6">
              <w:rPr>
                <w:rFonts w:eastAsia="SimSun"/>
                <w:b/>
                <w:i/>
                <w:lang w:val="en-US"/>
              </w:rPr>
              <w:t>)</w:t>
            </w:r>
          </w:p>
        </w:tc>
        <w:tc>
          <w:tcPr>
            <w:tcW w:w="1924" w:type="dxa"/>
            <w:tcPrChange w:id="16670" w:author="Okot" w:date="2020-04-17T16:58:00Z">
              <w:tcPr>
                <w:tcW w:w="1924" w:type="dxa"/>
                <w:gridSpan w:val="2"/>
              </w:tcPr>
            </w:tcPrChange>
          </w:tcPr>
          <w:p w14:paraId="0BA26708" w14:textId="77777777" w:rsidR="00831DF3" w:rsidRDefault="00831DF3" w:rsidP="008344C3">
            <w:pPr>
              <w:ind w:firstLine="0"/>
              <w:rPr>
                <w:ins w:id="16671" w:author="Okot" w:date="2020-01-29T12:39:00Z"/>
              </w:rPr>
            </w:pPr>
            <w:ins w:id="16672" w:author="Okot" w:date="2020-03-26T11:38:00Z">
              <w:r>
                <w:t>Zwrócona zostaje wartość „success”</w:t>
              </w:r>
            </w:ins>
            <w:r>
              <w:t xml:space="preserve"> </w:t>
            </w:r>
          </w:p>
        </w:tc>
        <w:tc>
          <w:tcPr>
            <w:tcW w:w="1158" w:type="dxa"/>
            <w:shd w:val="clear" w:color="auto" w:fill="92D050"/>
            <w:tcPrChange w:id="16673" w:author="Okot" w:date="2020-04-17T16:58:00Z">
              <w:tcPr>
                <w:tcW w:w="1158" w:type="dxa"/>
              </w:tcPr>
            </w:tcPrChange>
          </w:tcPr>
          <w:p w14:paraId="70574BFC" w14:textId="6B3D4848" w:rsidR="00831DF3" w:rsidRDefault="00434DE2" w:rsidP="008344C3">
            <w:pPr>
              <w:ind w:firstLine="0"/>
              <w:rPr>
                <w:ins w:id="16674" w:author="Okot" w:date="2020-01-29T12:38:00Z"/>
              </w:rPr>
            </w:pPr>
            <w:ins w:id="16675" w:author="Okot" w:date="2020-04-17T16:57:00Z">
              <w:r>
                <w:t>OK</w:t>
              </w:r>
            </w:ins>
          </w:p>
        </w:tc>
        <w:tc>
          <w:tcPr>
            <w:tcW w:w="1701" w:type="dxa"/>
            <w:tcPrChange w:id="16676" w:author="Okot" w:date="2020-04-17T16:58:00Z">
              <w:tcPr>
                <w:tcW w:w="1701" w:type="dxa"/>
                <w:gridSpan w:val="2"/>
              </w:tcPr>
            </w:tcPrChange>
          </w:tcPr>
          <w:p w14:paraId="600AF795" w14:textId="77777777" w:rsidR="00831DF3" w:rsidRDefault="00831DF3" w:rsidP="008344C3">
            <w:pPr>
              <w:ind w:firstLine="0"/>
              <w:rPr>
                <w:ins w:id="16677" w:author="Okot" w:date="2020-01-29T12:46:00Z"/>
              </w:rPr>
            </w:pPr>
          </w:p>
        </w:tc>
        <w:tc>
          <w:tcPr>
            <w:tcW w:w="2268" w:type="dxa"/>
            <w:tcPrChange w:id="16678" w:author="Okot" w:date="2020-04-17T16:58:00Z">
              <w:tcPr>
                <w:tcW w:w="2268" w:type="dxa"/>
                <w:gridSpan w:val="2"/>
              </w:tcPr>
            </w:tcPrChange>
          </w:tcPr>
          <w:p w14:paraId="1FC904D8" w14:textId="77777777" w:rsidR="00831DF3" w:rsidRDefault="00831DF3" w:rsidP="008344C3">
            <w:pPr>
              <w:ind w:firstLine="0"/>
              <w:rPr>
                <w:ins w:id="16679" w:author="Okot" w:date="2020-01-29T12:44:00Z"/>
              </w:rPr>
            </w:pPr>
          </w:p>
        </w:tc>
      </w:tr>
      <w:tr w:rsidR="00831DF3" w14:paraId="42B7F083" w14:textId="77777777" w:rsidTr="00434DE2">
        <w:tblPrEx>
          <w:tblPrExChange w:id="16680" w:author="Okot" w:date="2020-04-17T16:58:00Z">
            <w:tblPrEx>
              <w:tblW w:w="9834" w:type="dxa"/>
              <w:tblLayout w:type="fixed"/>
            </w:tblPrEx>
          </w:tblPrExChange>
        </w:tblPrEx>
        <w:trPr>
          <w:ins w:id="16681" w:author="Okot" w:date="2020-03-26T11:38:00Z"/>
          <w:trPrChange w:id="16682" w:author="Okot" w:date="2020-04-17T16:58:00Z">
            <w:trPr>
              <w:gridAfter w:val="0"/>
            </w:trPr>
          </w:trPrChange>
        </w:trPr>
        <w:tc>
          <w:tcPr>
            <w:tcW w:w="2783" w:type="dxa"/>
            <w:tcPrChange w:id="16683" w:author="Okot" w:date="2020-04-17T16:58:00Z">
              <w:tcPr>
                <w:tcW w:w="2783" w:type="dxa"/>
                <w:gridSpan w:val="2"/>
              </w:tcPr>
            </w:tcPrChange>
          </w:tcPr>
          <w:p w14:paraId="05EC6EEC" w14:textId="778C717E" w:rsidR="00831DF3" w:rsidRPr="003C3EF5" w:rsidRDefault="003C3EF5" w:rsidP="008344C3">
            <w:pPr>
              <w:ind w:firstLine="0"/>
              <w:rPr>
                <w:ins w:id="16684" w:author="Okot" w:date="2020-03-26T11:38:00Z"/>
                <w:b/>
                <w:i/>
                <w:rPrChange w:id="16685" w:author="Okot" w:date="2020-04-17T13:26:00Z">
                  <w:rPr>
                    <w:ins w:id="16686" w:author="Okot" w:date="2020-03-26T11:38:00Z"/>
                  </w:rPr>
                </w:rPrChange>
              </w:rPr>
            </w:pPr>
            <w:ins w:id="16687" w:author="Okot" w:date="2020-04-17T13:26:00Z">
              <w:r>
                <w:rPr>
                  <w:b/>
                  <w:i/>
                </w:rPr>
                <w:t>saveUserRequisition(int)</w:t>
              </w:r>
            </w:ins>
          </w:p>
        </w:tc>
        <w:tc>
          <w:tcPr>
            <w:tcW w:w="1924" w:type="dxa"/>
            <w:tcPrChange w:id="16688" w:author="Okot" w:date="2020-04-17T16:58:00Z">
              <w:tcPr>
                <w:tcW w:w="1924" w:type="dxa"/>
                <w:gridSpan w:val="2"/>
              </w:tcPr>
            </w:tcPrChange>
          </w:tcPr>
          <w:p w14:paraId="5A6813F2" w14:textId="77777777" w:rsidR="00831DF3" w:rsidRDefault="00831DF3" w:rsidP="008344C3">
            <w:pPr>
              <w:ind w:firstLine="0"/>
              <w:rPr>
                <w:ins w:id="16689" w:author="Okot" w:date="2020-03-26T11:38:00Z"/>
              </w:rPr>
            </w:pPr>
            <w:ins w:id="16690" w:author="Okot" w:date="2020-03-26T11:38:00Z">
              <w:r>
                <w:t>Zwrócona zostaje wartość „success”</w:t>
              </w:r>
            </w:ins>
          </w:p>
        </w:tc>
        <w:tc>
          <w:tcPr>
            <w:tcW w:w="1158" w:type="dxa"/>
            <w:shd w:val="clear" w:color="auto" w:fill="92D050"/>
            <w:tcPrChange w:id="16691" w:author="Okot" w:date="2020-04-17T16:58:00Z">
              <w:tcPr>
                <w:tcW w:w="1158" w:type="dxa"/>
              </w:tcPr>
            </w:tcPrChange>
          </w:tcPr>
          <w:p w14:paraId="65D21E4D" w14:textId="290AE1BA" w:rsidR="00831DF3" w:rsidRDefault="00434DE2" w:rsidP="008344C3">
            <w:pPr>
              <w:ind w:firstLine="0"/>
              <w:rPr>
                <w:ins w:id="16692" w:author="Okot" w:date="2020-03-26T11:38:00Z"/>
              </w:rPr>
            </w:pPr>
            <w:ins w:id="16693" w:author="Okot" w:date="2020-04-17T16:57:00Z">
              <w:r>
                <w:t>OK</w:t>
              </w:r>
            </w:ins>
          </w:p>
        </w:tc>
        <w:tc>
          <w:tcPr>
            <w:tcW w:w="1701" w:type="dxa"/>
            <w:tcPrChange w:id="16694" w:author="Okot" w:date="2020-04-17T16:58:00Z">
              <w:tcPr>
                <w:tcW w:w="1701" w:type="dxa"/>
                <w:gridSpan w:val="2"/>
              </w:tcPr>
            </w:tcPrChange>
          </w:tcPr>
          <w:p w14:paraId="48E165AF" w14:textId="77777777" w:rsidR="00831DF3" w:rsidRDefault="00831DF3" w:rsidP="008344C3">
            <w:pPr>
              <w:ind w:firstLine="0"/>
              <w:rPr>
                <w:ins w:id="16695" w:author="Okot" w:date="2020-03-26T11:38:00Z"/>
              </w:rPr>
            </w:pPr>
          </w:p>
        </w:tc>
        <w:tc>
          <w:tcPr>
            <w:tcW w:w="2268" w:type="dxa"/>
            <w:tcPrChange w:id="16696" w:author="Okot" w:date="2020-04-17T16:58:00Z">
              <w:tcPr>
                <w:tcW w:w="2268" w:type="dxa"/>
                <w:gridSpan w:val="2"/>
              </w:tcPr>
            </w:tcPrChange>
          </w:tcPr>
          <w:p w14:paraId="0A06D221" w14:textId="77777777" w:rsidR="00831DF3" w:rsidRDefault="00831DF3" w:rsidP="008344C3">
            <w:pPr>
              <w:ind w:firstLine="0"/>
              <w:rPr>
                <w:ins w:id="16697" w:author="Okot" w:date="2020-03-26T11:38:00Z"/>
              </w:rPr>
            </w:pPr>
          </w:p>
        </w:tc>
      </w:tr>
      <w:tr w:rsidR="003C3EF5" w:rsidRPr="003C3EF5" w14:paraId="409B133E" w14:textId="77777777" w:rsidTr="00434DE2">
        <w:tblPrEx>
          <w:tblPrExChange w:id="16698" w:author="Okot" w:date="2020-04-17T16:58:00Z">
            <w:tblPrEx>
              <w:tblW w:w="9834" w:type="dxa"/>
              <w:tblLayout w:type="fixed"/>
            </w:tblPrEx>
          </w:tblPrExChange>
        </w:tblPrEx>
        <w:trPr>
          <w:ins w:id="16699" w:author="Okot" w:date="2020-04-17T13:24:00Z"/>
          <w:trPrChange w:id="16700" w:author="Okot" w:date="2020-04-17T16:58:00Z">
            <w:trPr>
              <w:gridAfter w:val="0"/>
            </w:trPr>
          </w:trPrChange>
        </w:trPr>
        <w:tc>
          <w:tcPr>
            <w:tcW w:w="2783" w:type="dxa"/>
            <w:tcPrChange w:id="16701" w:author="Okot" w:date="2020-04-17T16:58:00Z">
              <w:tcPr>
                <w:tcW w:w="2783" w:type="dxa"/>
                <w:gridSpan w:val="2"/>
              </w:tcPr>
            </w:tcPrChange>
          </w:tcPr>
          <w:p w14:paraId="60099D9A" w14:textId="23140CDF" w:rsidR="003C3EF5" w:rsidRPr="003C3EF5" w:rsidRDefault="003C3EF5" w:rsidP="008344C3">
            <w:pPr>
              <w:ind w:firstLine="0"/>
              <w:rPr>
                <w:ins w:id="16702" w:author="Okot" w:date="2020-04-17T13:24:00Z"/>
                <w:lang w:val="en-US"/>
                <w:rPrChange w:id="16703" w:author="Okot" w:date="2020-04-17T13:26:00Z">
                  <w:rPr>
                    <w:ins w:id="16704" w:author="Okot" w:date="2020-04-17T13:24:00Z"/>
                  </w:rPr>
                </w:rPrChange>
              </w:rPr>
            </w:pPr>
            <w:ins w:id="16705" w:author="Okot" w:date="2020-04-17T13:26:00Z">
              <w:r w:rsidRPr="00834CF6">
                <w:rPr>
                  <w:rFonts w:eastAsia="SimSun"/>
                  <w:b/>
                  <w:i/>
                  <w:lang w:val="en-US"/>
                </w:rPr>
                <w:t>calculateTargetCalories (bool, int, float, int, int</w:t>
              </w:r>
              <w:r>
                <w:rPr>
                  <w:rFonts w:eastAsia="SimSun"/>
                  <w:b/>
                  <w:i/>
                  <w:lang w:val="en-US"/>
                </w:rPr>
                <w:t>, int</w:t>
              </w:r>
              <w:r w:rsidRPr="00834CF6">
                <w:rPr>
                  <w:rFonts w:eastAsia="SimSun"/>
                  <w:b/>
                  <w:i/>
                  <w:lang w:val="en-US"/>
                </w:rPr>
                <w:t>)</w:t>
              </w:r>
            </w:ins>
          </w:p>
        </w:tc>
        <w:tc>
          <w:tcPr>
            <w:tcW w:w="1924" w:type="dxa"/>
            <w:tcPrChange w:id="16706" w:author="Okot" w:date="2020-04-17T16:58:00Z">
              <w:tcPr>
                <w:tcW w:w="1924" w:type="dxa"/>
                <w:gridSpan w:val="2"/>
              </w:tcPr>
            </w:tcPrChange>
          </w:tcPr>
          <w:p w14:paraId="6BF011E8" w14:textId="15E7843A" w:rsidR="003C3EF5" w:rsidRPr="003C3EF5" w:rsidRDefault="003C3EF5" w:rsidP="008344C3">
            <w:pPr>
              <w:ind w:firstLine="0"/>
              <w:rPr>
                <w:ins w:id="16707" w:author="Okot" w:date="2020-04-17T13:24:00Z"/>
                <w:lang w:val="en-US"/>
                <w:rPrChange w:id="16708" w:author="Okot" w:date="2020-04-17T13:26:00Z">
                  <w:rPr>
                    <w:ins w:id="16709" w:author="Okot" w:date="2020-04-17T13:24:00Z"/>
                  </w:rPr>
                </w:rPrChange>
              </w:rPr>
            </w:pPr>
            <w:ins w:id="16710" w:author="Okot" w:date="2020-04-17T13:26:00Z">
              <w:r>
                <w:t>Zwrócona zostaje wartość „success”</w:t>
              </w:r>
            </w:ins>
          </w:p>
        </w:tc>
        <w:tc>
          <w:tcPr>
            <w:tcW w:w="1158" w:type="dxa"/>
            <w:shd w:val="clear" w:color="auto" w:fill="92D050"/>
            <w:tcPrChange w:id="16711" w:author="Okot" w:date="2020-04-17T16:58:00Z">
              <w:tcPr>
                <w:tcW w:w="1158" w:type="dxa"/>
              </w:tcPr>
            </w:tcPrChange>
          </w:tcPr>
          <w:p w14:paraId="73EBDFDF" w14:textId="218261E2" w:rsidR="003C3EF5" w:rsidRPr="003C3EF5" w:rsidRDefault="00434DE2" w:rsidP="008344C3">
            <w:pPr>
              <w:ind w:firstLine="0"/>
              <w:rPr>
                <w:ins w:id="16712" w:author="Okot" w:date="2020-04-17T13:24:00Z"/>
                <w:lang w:val="en-US"/>
                <w:rPrChange w:id="16713" w:author="Okot" w:date="2020-04-17T13:26:00Z">
                  <w:rPr>
                    <w:ins w:id="16714" w:author="Okot" w:date="2020-04-17T13:24:00Z"/>
                  </w:rPr>
                </w:rPrChange>
              </w:rPr>
            </w:pPr>
            <w:ins w:id="16715" w:author="Okot" w:date="2020-04-17T16:57:00Z">
              <w:r>
                <w:rPr>
                  <w:lang w:val="en-US"/>
                </w:rPr>
                <w:t>OK</w:t>
              </w:r>
            </w:ins>
          </w:p>
        </w:tc>
        <w:tc>
          <w:tcPr>
            <w:tcW w:w="1701" w:type="dxa"/>
            <w:tcPrChange w:id="16716" w:author="Okot" w:date="2020-04-17T16:58:00Z">
              <w:tcPr>
                <w:tcW w:w="1701" w:type="dxa"/>
                <w:gridSpan w:val="2"/>
              </w:tcPr>
            </w:tcPrChange>
          </w:tcPr>
          <w:p w14:paraId="3AF8721C" w14:textId="77777777" w:rsidR="003C3EF5" w:rsidRPr="003C3EF5" w:rsidRDefault="003C3EF5" w:rsidP="008344C3">
            <w:pPr>
              <w:ind w:firstLine="0"/>
              <w:rPr>
                <w:ins w:id="16717" w:author="Okot" w:date="2020-04-17T13:24:00Z"/>
                <w:lang w:val="en-US"/>
                <w:rPrChange w:id="16718" w:author="Okot" w:date="2020-04-17T13:26:00Z">
                  <w:rPr>
                    <w:ins w:id="16719" w:author="Okot" w:date="2020-04-17T13:24:00Z"/>
                  </w:rPr>
                </w:rPrChange>
              </w:rPr>
            </w:pPr>
          </w:p>
        </w:tc>
        <w:tc>
          <w:tcPr>
            <w:tcW w:w="2268" w:type="dxa"/>
            <w:tcPrChange w:id="16720" w:author="Okot" w:date="2020-04-17T16:58:00Z">
              <w:tcPr>
                <w:tcW w:w="2268" w:type="dxa"/>
                <w:gridSpan w:val="2"/>
              </w:tcPr>
            </w:tcPrChange>
          </w:tcPr>
          <w:p w14:paraId="683E7F00" w14:textId="77777777" w:rsidR="003C3EF5" w:rsidRPr="003C3EF5" w:rsidRDefault="003C3EF5" w:rsidP="008344C3">
            <w:pPr>
              <w:ind w:firstLine="0"/>
              <w:rPr>
                <w:ins w:id="16721" w:author="Okot" w:date="2020-04-17T13:24:00Z"/>
                <w:lang w:val="en-US"/>
                <w:rPrChange w:id="16722" w:author="Okot" w:date="2020-04-17T13:26:00Z">
                  <w:rPr>
                    <w:ins w:id="16723" w:author="Okot" w:date="2020-04-17T13:24:00Z"/>
                  </w:rPr>
                </w:rPrChange>
              </w:rPr>
            </w:pPr>
          </w:p>
        </w:tc>
      </w:tr>
      <w:tr w:rsidR="00831DF3" w14:paraId="1A527CE7" w14:textId="77777777" w:rsidTr="00434DE2">
        <w:tblPrEx>
          <w:tblPrExChange w:id="16724" w:author="Okot" w:date="2020-04-17T16:58:00Z">
            <w:tblPrEx>
              <w:tblW w:w="9834" w:type="dxa"/>
              <w:tblLayout w:type="fixed"/>
            </w:tblPrEx>
          </w:tblPrExChange>
        </w:tblPrEx>
        <w:trPr>
          <w:trPrChange w:id="16725" w:author="Okot" w:date="2020-04-17T16:58:00Z">
            <w:trPr>
              <w:gridAfter w:val="0"/>
            </w:trPr>
          </w:trPrChange>
        </w:trPr>
        <w:tc>
          <w:tcPr>
            <w:tcW w:w="2783" w:type="dxa"/>
            <w:tcPrChange w:id="16726" w:author="Okot" w:date="2020-04-17T16:58:00Z">
              <w:tcPr>
                <w:tcW w:w="2783" w:type="dxa"/>
                <w:gridSpan w:val="2"/>
              </w:tcPr>
            </w:tcPrChange>
          </w:tcPr>
          <w:p w14:paraId="2592B818" w14:textId="301400C4" w:rsidR="00831DF3" w:rsidRPr="003C3EF5" w:rsidRDefault="003C3EF5" w:rsidP="008344C3">
            <w:pPr>
              <w:ind w:firstLine="0"/>
              <w:rPr>
                <w:b/>
                <w:i/>
                <w:lang w:val="en-US"/>
                <w:rPrChange w:id="16727" w:author="Okot" w:date="2020-04-17T13:27:00Z">
                  <w:rPr/>
                </w:rPrChange>
              </w:rPr>
            </w:pPr>
            <w:ins w:id="16728" w:author="Okot" w:date="2020-04-17T13:27:00Z">
              <w:r>
                <w:rPr>
                  <w:b/>
                  <w:i/>
                  <w:lang w:val="en-US"/>
                </w:rPr>
                <w:lastRenderedPageBreak/>
                <w:t>modifyRequisition (int)</w:t>
              </w:r>
            </w:ins>
          </w:p>
        </w:tc>
        <w:tc>
          <w:tcPr>
            <w:tcW w:w="1924" w:type="dxa"/>
            <w:tcPrChange w:id="16729" w:author="Okot" w:date="2020-04-17T16:58:00Z">
              <w:tcPr>
                <w:tcW w:w="1924" w:type="dxa"/>
                <w:gridSpan w:val="2"/>
              </w:tcPr>
            </w:tcPrChange>
          </w:tcPr>
          <w:p w14:paraId="08AD36C8" w14:textId="77777777" w:rsidR="00831DF3" w:rsidRDefault="00831DF3" w:rsidP="008344C3">
            <w:pPr>
              <w:ind w:firstLine="0"/>
            </w:pPr>
            <w:ins w:id="16730" w:author="Okot" w:date="2020-03-26T11:38:00Z">
              <w:r>
                <w:t>Zwrócona zostaje</w:t>
              </w:r>
            </w:ins>
            <w:r>
              <w:t xml:space="preserve"> różna od</w:t>
            </w:r>
            <w:ins w:id="16731" w:author="Okot" w:date="2020-03-26T11:38:00Z">
              <w:r>
                <w:t xml:space="preserve"> wartoś</w:t>
              </w:r>
            </w:ins>
            <w:r>
              <w:t>ci</w:t>
            </w:r>
            <w:ins w:id="16732" w:author="Okot" w:date="2020-03-26T11:38:00Z">
              <w:r>
                <w:t xml:space="preserve"> „success”</w:t>
              </w:r>
            </w:ins>
          </w:p>
        </w:tc>
        <w:tc>
          <w:tcPr>
            <w:tcW w:w="1158" w:type="dxa"/>
            <w:shd w:val="clear" w:color="auto" w:fill="92D050"/>
            <w:tcPrChange w:id="16733" w:author="Okot" w:date="2020-04-17T16:58:00Z">
              <w:tcPr>
                <w:tcW w:w="1158" w:type="dxa"/>
              </w:tcPr>
            </w:tcPrChange>
          </w:tcPr>
          <w:p w14:paraId="781B43C3" w14:textId="21F1CF41" w:rsidR="00831DF3" w:rsidRDefault="00434DE2" w:rsidP="008344C3">
            <w:pPr>
              <w:ind w:firstLine="0"/>
            </w:pPr>
            <w:ins w:id="16734" w:author="Okot" w:date="2020-04-17T16:58:00Z">
              <w:r>
                <w:t>OK</w:t>
              </w:r>
            </w:ins>
          </w:p>
        </w:tc>
        <w:tc>
          <w:tcPr>
            <w:tcW w:w="1701" w:type="dxa"/>
            <w:tcPrChange w:id="16735" w:author="Okot" w:date="2020-04-17T16:58:00Z">
              <w:tcPr>
                <w:tcW w:w="1701" w:type="dxa"/>
                <w:gridSpan w:val="2"/>
              </w:tcPr>
            </w:tcPrChange>
          </w:tcPr>
          <w:p w14:paraId="49037704" w14:textId="77777777" w:rsidR="00831DF3" w:rsidRDefault="00831DF3" w:rsidP="008344C3">
            <w:pPr>
              <w:ind w:firstLine="0"/>
            </w:pPr>
          </w:p>
        </w:tc>
        <w:tc>
          <w:tcPr>
            <w:tcW w:w="2268" w:type="dxa"/>
            <w:tcPrChange w:id="16736" w:author="Okot" w:date="2020-04-17T16:58:00Z">
              <w:tcPr>
                <w:tcW w:w="2268" w:type="dxa"/>
                <w:gridSpan w:val="2"/>
              </w:tcPr>
            </w:tcPrChange>
          </w:tcPr>
          <w:p w14:paraId="24F9B2F1" w14:textId="77777777" w:rsidR="00831DF3" w:rsidRDefault="00831DF3" w:rsidP="008344C3">
            <w:pPr>
              <w:ind w:firstLine="0"/>
            </w:pPr>
          </w:p>
        </w:tc>
      </w:tr>
      <w:tr w:rsidR="003C3EF5" w14:paraId="41B8ACC5" w14:textId="77777777" w:rsidTr="00434DE2">
        <w:tblPrEx>
          <w:tblPrExChange w:id="16737" w:author="Okot" w:date="2020-04-17T16:58:00Z">
            <w:tblPrEx>
              <w:tblW w:w="9834" w:type="dxa"/>
              <w:tblLayout w:type="fixed"/>
            </w:tblPrEx>
          </w:tblPrExChange>
        </w:tblPrEx>
        <w:trPr>
          <w:ins w:id="16738" w:author="Okot" w:date="2020-04-17T13:27:00Z"/>
          <w:trPrChange w:id="16739" w:author="Okot" w:date="2020-04-17T16:58:00Z">
            <w:trPr>
              <w:gridAfter w:val="0"/>
            </w:trPr>
          </w:trPrChange>
        </w:trPr>
        <w:tc>
          <w:tcPr>
            <w:tcW w:w="2783" w:type="dxa"/>
            <w:tcPrChange w:id="16740" w:author="Okot" w:date="2020-04-17T16:58:00Z">
              <w:tcPr>
                <w:tcW w:w="2783" w:type="dxa"/>
                <w:gridSpan w:val="2"/>
              </w:tcPr>
            </w:tcPrChange>
          </w:tcPr>
          <w:p w14:paraId="71F36487" w14:textId="136BBEBA" w:rsidR="003C3EF5" w:rsidRDefault="003C3EF5" w:rsidP="008344C3">
            <w:pPr>
              <w:ind w:firstLine="0"/>
              <w:rPr>
                <w:ins w:id="16741" w:author="Okot" w:date="2020-04-17T13:27:00Z"/>
                <w:b/>
                <w:i/>
                <w:lang w:val="en-US"/>
              </w:rPr>
            </w:pPr>
            <w:ins w:id="16742" w:author="Okot" w:date="2020-04-17T13:27:00Z">
              <w:r>
                <w:rPr>
                  <w:b/>
                  <w:i/>
                  <w:lang w:val="en-US"/>
                </w:rPr>
                <w:t>modifyRequisition (int)</w:t>
              </w:r>
            </w:ins>
          </w:p>
        </w:tc>
        <w:tc>
          <w:tcPr>
            <w:tcW w:w="1924" w:type="dxa"/>
            <w:tcPrChange w:id="16743" w:author="Okot" w:date="2020-04-17T16:58:00Z">
              <w:tcPr>
                <w:tcW w:w="1924" w:type="dxa"/>
                <w:gridSpan w:val="2"/>
              </w:tcPr>
            </w:tcPrChange>
          </w:tcPr>
          <w:p w14:paraId="2164838F" w14:textId="59D46831" w:rsidR="003C3EF5" w:rsidRDefault="003C3EF5" w:rsidP="008344C3">
            <w:pPr>
              <w:ind w:firstLine="0"/>
              <w:rPr>
                <w:ins w:id="16744" w:author="Okot" w:date="2020-04-17T13:27:00Z"/>
              </w:rPr>
            </w:pPr>
            <w:ins w:id="16745" w:author="Okot" w:date="2020-04-17T13:27:00Z">
              <w:r>
                <w:t>Zwrócona zostaje wartość „success”</w:t>
              </w:r>
            </w:ins>
          </w:p>
        </w:tc>
        <w:tc>
          <w:tcPr>
            <w:tcW w:w="1158" w:type="dxa"/>
            <w:shd w:val="clear" w:color="auto" w:fill="92D050"/>
            <w:tcPrChange w:id="16746" w:author="Okot" w:date="2020-04-17T16:58:00Z">
              <w:tcPr>
                <w:tcW w:w="1158" w:type="dxa"/>
              </w:tcPr>
            </w:tcPrChange>
          </w:tcPr>
          <w:p w14:paraId="2817C9CF" w14:textId="54A8B446" w:rsidR="003C3EF5" w:rsidRDefault="00434DE2" w:rsidP="008344C3">
            <w:pPr>
              <w:ind w:firstLine="0"/>
              <w:rPr>
                <w:ins w:id="16747" w:author="Okot" w:date="2020-04-17T13:27:00Z"/>
              </w:rPr>
            </w:pPr>
            <w:ins w:id="16748" w:author="Okot" w:date="2020-04-17T16:58:00Z">
              <w:r>
                <w:t>OK</w:t>
              </w:r>
            </w:ins>
          </w:p>
        </w:tc>
        <w:tc>
          <w:tcPr>
            <w:tcW w:w="1701" w:type="dxa"/>
            <w:tcPrChange w:id="16749" w:author="Okot" w:date="2020-04-17T16:58:00Z">
              <w:tcPr>
                <w:tcW w:w="1701" w:type="dxa"/>
                <w:gridSpan w:val="2"/>
              </w:tcPr>
            </w:tcPrChange>
          </w:tcPr>
          <w:p w14:paraId="33A5E144" w14:textId="77777777" w:rsidR="003C3EF5" w:rsidRDefault="003C3EF5" w:rsidP="008344C3">
            <w:pPr>
              <w:ind w:firstLine="0"/>
              <w:rPr>
                <w:ins w:id="16750" w:author="Okot" w:date="2020-04-17T13:27:00Z"/>
              </w:rPr>
            </w:pPr>
          </w:p>
        </w:tc>
        <w:tc>
          <w:tcPr>
            <w:tcW w:w="2268" w:type="dxa"/>
            <w:tcPrChange w:id="16751" w:author="Okot" w:date="2020-04-17T16:58:00Z">
              <w:tcPr>
                <w:tcW w:w="2268" w:type="dxa"/>
                <w:gridSpan w:val="2"/>
              </w:tcPr>
            </w:tcPrChange>
          </w:tcPr>
          <w:p w14:paraId="7DBFCA16" w14:textId="77777777" w:rsidR="003C3EF5" w:rsidRDefault="003C3EF5" w:rsidP="008344C3">
            <w:pPr>
              <w:ind w:firstLine="0"/>
              <w:rPr>
                <w:ins w:id="16752" w:author="Okot" w:date="2020-04-17T13:27:00Z"/>
              </w:rPr>
            </w:pPr>
          </w:p>
        </w:tc>
      </w:tr>
    </w:tbl>
    <w:p w14:paraId="31A6FA5E" w14:textId="77777777" w:rsidR="00831DF3" w:rsidRDefault="00831DF3" w:rsidP="00831DF3"/>
    <w:p w14:paraId="40E21AFC" w14:textId="633DE3ED" w:rsidR="00413D4F" w:rsidRDefault="00413D4F" w:rsidP="00831DF3">
      <w:pPr>
        <w:rPr>
          <w:ins w:id="16753" w:author="Okot" w:date="2020-04-17T16:58:00Z"/>
        </w:rPr>
      </w:pPr>
      <w:r>
        <w:rPr>
          <w:b/>
        </w:rPr>
        <w:t>Rezultat testów:</w:t>
      </w:r>
      <w:ins w:id="16754" w:author="Okot" w:date="2020-04-17T16:58:00Z">
        <w:r w:rsidR="00D46BF1">
          <w:rPr>
            <w:b/>
          </w:rPr>
          <w:t xml:space="preserve"> </w:t>
        </w:r>
        <w:r w:rsidR="00D46BF1">
          <w:t>Test zakończył się wynikiem pozytywnym.</w:t>
        </w:r>
      </w:ins>
    </w:p>
    <w:p w14:paraId="585DDA2F" w14:textId="77777777" w:rsidR="00D46BF1" w:rsidRDefault="00D46BF1" w:rsidP="00D46BF1">
      <w:pPr>
        <w:ind w:firstLine="0"/>
        <w:rPr>
          <w:ins w:id="16755" w:author="Okot" w:date="2020-04-17T16:58:00Z"/>
        </w:rPr>
        <w:pPrChange w:id="16756" w:author="Okot" w:date="2020-04-17T16:58:00Z">
          <w:pPr/>
        </w:pPrChange>
      </w:pPr>
    </w:p>
    <w:p w14:paraId="23881AD0" w14:textId="457CCEEA" w:rsidR="00D46BF1" w:rsidRPr="00831DF3" w:rsidRDefault="00D46BF1" w:rsidP="00D46BF1">
      <w:pPr>
        <w:ind w:firstLine="0"/>
        <w:jc w:val="right"/>
        <w:rPr>
          <w:ins w:id="16757" w:author="Okot" w:date="2020-03-31T13:48:00Z"/>
        </w:rPr>
        <w:pPrChange w:id="16758" w:author="Okot" w:date="2020-04-17T16:59:00Z">
          <w:pPr/>
        </w:pPrChange>
      </w:pPr>
      <w:ins w:id="16759" w:author="Okot" w:date="2020-04-17T16:59:00Z">
        <w:r>
          <w:rPr>
            <w:noProof/>
            <w:lang w:eastAsia="pl-PL"/>
          </w:rPr>
          <w:drawing>
            <wp:inline distT="0" distB="0" distL="0" distR="0" wp14:anchorId="601AC8B6" wp14:editId="435B8F60">
              <wp:extent cx="5468400" cy="2059200"/>
              <wp:effectExtent l="190500" t="190500" r="189865" b="18923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estJednostkowy.png"/>
                      <pic:cNvPicPr/>
                    </pic:nvPicPr>
                    <pic:blipFill>
                      <a:blip r:embed="rId166">
                        <a:extLst>
                          <a:ext uri="{28A0092B-C50C-407E-A947-70E740481C1C}">
                            <a14:useLocalDpi xmlns:a14="http://schemas.microsoft.com/office/drawing/2010/main" val="0"/>
                          </a:ext>
                        </a:extLst>
                      </a:blip>
                      <a:stretch>
                        <a:fillRect/>
                      </a:stretch>
                    </pic:blipFill>
                    <pic:spPr>
                      <a:xfrm>
                        <a:off x="0" y="0"/>
                        <a:ext cx="5468400" cy="2059200"/>
                      </a:xfrm>
                      <a:prstGeom prst="rect">
                        <a:avLst/>
                      </a:prstGeom>
                      <a:ln>
                        <a:noFill/>
                      </a:ln>
                      <a:effectLst>
                        <a:outerShdw blurRad="190500" algn="tl" rotWithShape="0">
                          <a:srgbClr val="000000">
                            <a:alpha val="70000"/>
                          </a:srgbClr>
                        </a:outerShdw>
                      </a:effectLst>
                    </pic:spPr>
                  </pic:pic>
                </a:graphicData>
              </a:graphic>
            </wp:inline>
          </w:drawing>
        </w:r>
      </w:ins>
    </w:p>
    <w:p w14:paraId="4989771E" w14:textId="44639610" w:rsidR="004B7613" w:rsidRDefault="004B7613">
      <w:pPr>
        <w:rPr>
          <w:ins w:id="16760" w:author="Okot" w:date="2020-04-17T16:59:00Z"/>
        </w:rPr>
        <w:pPrChange w:id="16761" w:author="Okot" w:date="2020-01-17T12:24:00Z">
          <w:pPr>
            <w:pStyle w:val="Nagwek2"/>
          </w:pPr>
        </w:pPrChange>
      </w:pPr>
    </w:p>
    <w:p w14:paraId="07540AB6" w14:textId="516FACBB" w:rsidR="00D46BF1" w:rsidRDefault="00D46BF1" w:rsidP="00D46BF1">
      <w:pPr>
        <w:ind w:firstLine="0"/>
        <w:jc w:val="center"/>
        <w:rPr>
          <w:ins w:id="16762" w:author="Okot" w:date="2020-04-17T17:00:00Z"/>
        </w:rPr>
      </w:pPr>
      <w:ins w:id="16763" w:author="Okot" w:date="2020-04-17T17:00:00Z">
        <w:r>
          <w:t>Rys. 5.8</w:t>
        </w:r>
        <w:r>
          <w:t>9</w:t>
        </w:r>
        <w:r>
          <w:t xml:space="preserve">. </w:t>
        </w:r>
        <w:r>
          <w:t>Wynik testu UserRequisitionViewModelTest</w:t>
        </w:r>
        <w:r>
          <w:t>.</w:t>
        </w:r>
      </w:ins>
    </w:p>
    <w:p w14:paraId="6E5D2B53" w14:textId="77777777" w:rsidR="00D46BF1" w:rsidRPr="001C71AE" w:rsidRDefault="00D46BF1" w:rsidP="00D46BF1">
      <w:pPr>
        <w:jc w:val="center"/>
        <w:pPrChange w:id="16764" w:author="Okot" w:date="2020-04-17T17:00:00Z">
          <w:pPr>
            <w:pStyle w:val="Nagwek2"/>
          </w:pPr>
        </w:pPrChange>
      </w:pPr>
    </w:p>
    <w:p w14:paraId="2F23FE40" w14:textId="53FF8177" w:rsidR="00573E70" w:rsidRDefault="00262253">
      <w:pPr>
        <w:pStyle w:val="Nagwek2"/>
        <w:rPr>
          <w:ins w:id="16765" w:author="Okot" w:date="2020-04-17T14:40:00Z"/>
        </w:rPr>
      </w:pPr>
      <w:bookmarkStart w:id="16766" w:name="_Toc35941987"/>
      <w:ins w:id="16767" w:author="Okot" w:date="2019-11-19T20:58:00Z">
        <w:r w:rsidRPr="004B7613">
          <w:t>5</w:t>
        </w:r>
      </w:ins>
      <w:del w:id="16768" w:author="Okot" w:date="2019-11-19T20:58:00Z">
        <w:r w:rsidR="0003742D" w:rsidRPr="004B7613" w:rsidDel="00262253">
          <w:delText>4</w:delText>
        </w:r>
      </w:del>
      <w:r w:rsidR="0003742D" w:rsidRPr="004B7613">
        <w:t>.</w:t>
      </w:r>
      <w:ins w:id="16769" w:author="Okot" w:date="2019-11-19T20:58:00Z">
        <w:r w:rsidRPr="004B7613">
          <w:t>4</w:t>
        </w:r>
      </w:ins>
      <w:del w:id="16770" w:author="Okot" w:date="2019-11-19T20:58:00Z">
        <w:r w:rsidR="0003742D" w:rsidRPr="004B7613" w:rsidDel="00262253">
          <w:delText>5</w:delText>
        </w:r>
      </w:del>
      <w:r w:rsidR="0003742D" w:rsidRPr="004B7613">
        <w:t>.</w:t>
      </w:r>
      <w:ins w:id="16771" w:author="Okot" w:date="2020-03-31T13:48:00Z">
        <w:r w:rsidR="00070C52">
          <w:t>7</w:t>
        </w:r>
      </w:ins>
      <w:del w:id="16772"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6766"/>
    </w:p>
    <w:p w14:paraId="52B4F72B" w14:textId="77777777" w:rsidR="00002B1A" w:rsidRDefault="00002B1A" w:rsidP="00002B1A">
      <w:pPr>
        <w:rPr>
          <w:ins w:id="16773" w:author="Okot" w:date="2020-04-17T14:40:00Z"/>
        </w:rPr>
        <w:pPrChange w:id="16774" w:author="Okot" w:date="2020-04-17T14:40:00Z">
          <w:pPr>
            <w:pStyle w:val="Nagwek2"/>
          </w:pPr>
        </w:pPrChange>
      </w:pPr>
    </w:p>
    <w:p w14:paraId="037B1FB7" w14:textId="28439D42" w:rsidR="00002B1A" w:rsidRDefault="00002B1A" w:rsidP="00002B1A">
      <w:pPr>
        <w:rPr>
          <w:ins w:id="16775" w:author="Okot" w:date="2020-04-17T14:45:00Z"/>
        </w:rPr>
        <w:pPrChange w:id="16776" w:author="Okot" w:date="2020-04-17T14:40:00Z">
          <w:pPr>
            <w:pStyle w:val="Nagwek2"/>
          </w:pPr>
        </w:pPrChange>
      </w:pPr>
      <w:ins w:id="16777" w:author="Okot" w:date="2020-04-17T14:40:00Z">
        <w:r>
          <w:t>W trakcie prac nad drugą iteracją odkryto kilka rzeczy charakterystycznych dla Railsów, które w innych okolicznościach bardzo usprawniałyby pracę, ale w podej</w:t>
        </w:r>
      </w:ins>
      <w:ins w:id="16778" w:author="Okot" w:date="2020-04-17T14:41:00Z">
        <w:r>
          <w:t xml:space="preserve">ściu czystej architektury znacznie ją utrudniają. Niemniej docenia się bardzo, że to nowoczesny, popularny język ze względu na to, </w:t>
        </w:r>
      </w:ins>
      <w:ins w:id="16779" w:author="Okot" w:date="2020-04-17T14:42:00Z">
        <w:r>
          <w:t>że ma bardzo obszerną i przystępnie napisaną dokumentację w Internecie oraz zaangażowaną społeczność. Kiedy szukano odpowiedzi na różne pytania, które powstawa</w:t>
        </w:r>
      </w:ins>
      <w:ins w:id="16780" w:author="Okot" w:date="2020-04-17T14:43:00Z">
        <w:r>
          <w:t>ły</w:t>
        </w:r>
      </w:ins>
      <w:ins w:id="16781" w:author="Okot" w:date="2020-04-17T14:42:00Z">
        <w:r>
          <w:t xml:space="preserve"> w trakcie pracy, łatwo znajdow</w:t>
        </w:r>
      </w:ins>
      <w:ins w:id="16782" w:author="Okot" w:date="2020-04-17T14:43:00Z">
        <w:r>
          <w:t>ano odpowiedzi i przykłady na forach i stronach tworzonych przez programistów. Pamiętano, że kiedy mierzono si</w:t>
        </w:r>
      </w:ins>
      <w:ins w:id="16783" w:author="Okot" w:date="2020-04-17T14:44:00Z">
        <w:r>
          <w:t>ę z problemami w ASP.Necie, nie było to takie łatwe. Dokumentacja Microsoftu była wybrakowana i ciężka w zrozumieniu, a chociaż na forach znajdowano mn</w:t>
        </w:r>
      </w:ins>
      <w:ins w:id="16784" w:author="Okot" w:date="2020-04-17T14:45:00Z">
        <w:r>
          <w:t>óstwo wątków, to trudniej było wyłuskać z nich konkretne, przydatne informacje.</w:t>
        </w:r>
      </w:ins>
    </w:p>
    <w:p w14:paraId="7FF655B9" w14:textId="28F8439B" w:rsidR="00002B1A" w:rsidRDefault="00002B1A" w:rsidP="00002B1A">
      <w:pPr>
        <w:rPr>
          <w:ins w:id="16785" w:author="Okot" w:date="2020-04-17T14:50:00Z"/>
        </w:rPr>
        <w:pPrChange w:id="16786" w:author="Okot" w:date="2020-04-17T14:40:00Z">
          <w:pPr>
            <w:pStyle w:val="Nagwek2"/>
          </w:pPr>
        </w:pPrChange>
      </w:pPr>
      <w:ins w:id="16787" w:author="Okot" w:date="2020-04-17T14:45:00Z">
        <w:r>
          <w:lastRenderedPageBreak/>
          <w:t>Ponadto zderzono się z problemem, który często dotyka pracownik</w:t>
        </w:r>
      </w:ins>
      <w:ins w:id="16788" w:author="Okot" w:date="2020-04-17T14:46:00Z">
        <w:r>
          <w:t xml:space="preserve">ów (nie tylko w branży programistycznej): estymacją czasu pracy. Wprawdzie tym razem opóźnienie wykonania zadań w stosunku do tego, co było zaplanowane w Asanie, wyniosło półtorej </w:t>
        </w:r>
      </w:ins>
      <w:ins w:id="16789" w:author="Okot" w:date="2020-04-17T14:47:00Z">
        <w:r>
          <w:t>tygodnia</w:t>
        </w:r>
      </w:ins>
      <w:ins w:id="16790" w:author="Okot" w:date="2020-04-17T14:46:00Z">
        <w:r>
          <w:t xml:space="preserve"> zamiast kilku i tak wzbudzi</w:t>
        </w:r>
      </w:ins>
      <w:ins w:id="16791" w:author="Okot" w:date="2020-04-17T14:47:00Z">
        <w:r>
          <w:t xml:space="preserve">ło niesmak w autorce. Postanowiono próbować się poprawić w przyszłości i starać się szacować bardziej akuratnie. </w:t>
        </w:r>
      </w:ins>
    </w:p>
    <w:p w14:paraId="679D4866" w14:textId="4877BA17" w:rsidR="008457ED" w:rsidRDefault="008457ED" w:rsidP="00002B1A">
      <w:pPr>
        <w:rPr>
          <w:ins w:id="16792" w:author="Okot" w:date="2020-04-17T15:08:00Z"/>
        </w:rPr>
        <w:pPrChange w:id="16793" w:author="Okot" w:date="2020-04-17T14:40:00Z">
          <w:pPr>
            <w:pStyle w:val="Nagwek2"/>
          </w:pPr>
        </w:pPrChange>
      </w:pPr>
      <w:ins w:id="16794" w:author="Okot" w:date="2020-04-17T14:50:00Z">
        <w:r>
          <w:t xml:space="preserve">Zauważono w trakcie implementacji i jej końcowej oceny kilka potencjalnych </w:t>
        </w:r>
      </w:ins>
      <w:ins w:id="16795" w:author="Okot" w:date="2020-04-17T14:51:00Z">
        <w:r>
          <w:t>problemów, które zostały dodane do listy zadań w Asanie. Poniewa</w:t>
        </w:r>
      </w:ins>
      <w:ins w:id="16796" w:author="Okot" w:date="2020-04-17T14:52:00Z">
        <w:r>
          <w:t>ż są one drobne i nie wpływają na całokształt aplikacji, p</w:t>
        </w:r>
      </w:ins>
      <w:ins w:id="16797" w:author="Okot" w:date="2020-04-17T14:51:00Z">
        <w:r>
          <w:t xml:space="preserve">rawdopodobnie będą </w:t>
        </w:r>
      </w:ins>
      <w:ins w:id="16798" w:author="Okot" w:date="2020-04-17T14:52:00Z">
        <w:r>
          <w:t xml:space="preserve">naprawiane w trakcie ostatniej iteracji wraz z innymi, które </w:t>
        </w:r>
      </w:ins>
      <w:ins w:id="16799" w:author="Okot" w:date="2020-04-17T14:53:00Z">
        <w:r>
          <w:t>mogą</w:t>
        </w:r>
      </w:ins>
      <w:ins w:id="16800" w:author="Okot" w:date="2020-04-17T14:52:00Z">
        <w:r>
          <w:t xml:space="preserve"> </w:t>
        </w:r>
      </w:ins>
      <w:ins w:id="16801" w:author="Okot" w:date="2020-04-17T14:53:00Z">
        <w:r>
          <w:t>się pojawić w trakcie kolejnych etapów.</w:t>
        </w:r>
      </w:ins>
    </w:p>
    <w:p w14:paraId="3F536DAF" w14:textId="77777777" w:rsidR="00664528" w:rsidRDefault="00664528" w:rsidP="00664528">
      <w:pPr>
        <w:ind w:firstLine="0"/>
        <w:rPr>
          <w:ins w:id="16802" w:author="Okot" w:date="2020-04-17T15:08:00Z"/>
        </w:rPr>
        <w:pPrChange w:id="16803" w:author="Okot" w:date="2020-04-17T15:08:00Z">
          <w:pPr>
            <w:pStyle w:val="Nagwek2"/>
          </w:pPr>
        </w:pPrChange>
      </w:pPr>
    </w:p>
    <w:p w14:paraId="7EA3B69A" w14:textId="651F6F61" w:rsidR="00664528" w:rsidRPr="00002B1A" w:rsidRDefault="00664528" w:rsidP="00664528">
      <w:pPr>
        <w:ind w:firstLine="0"/>
        <w:rPr>
          <w:rPrChange w:id="16804" w:author="Okot" w:date="2020-04-17T14:40:00Z">
            <w:rPr/>
          </w:rPrChange>
        </w:rPr>
        <w:pPrChange w:id="16805" w:author="Okot" w:date="2020-04-17T15:08:00Z">
          <w:pPr>
            <w:pStyle w:val="Nagwek2"/>
          </w:pPr>
        </w:pPrChange>
      </w:pPr>
      <w:ins w:id="16806" w:author="Okot" w:date="2020-04-17T15:08:00Z">
        <w:r>
          <w:rPr>
            <w:noProof/>
            <w:lang w:eastAsia="pl-PL"/>
          </w:rPr>
          <w:drawing>
            <wp:inline distT="0" distB="0" distL="0" distR="0" wp14:anchorId="0200C4FE" wp14:editId="07889E3B">
              <wp:extent cx="5760085" cy="3333750"/>
              <wp:effectExtent l="95250" t="95250" r="31115" b="11430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sana na koniec.png"/>
                      <pic:cNvPicPr/>
                    </pic:nvPicPr>
                    <pic:blipFill>
                      <a:blip r:embed="rId167">
                        <a:extLst>
                          <a:ext uri="{28A0092B-C50C-407E-A947-70E740481C1C}">
                            <a14:useLocalDpi xmlns:a14="http://schemas.microsoft.com/office/drawing/2010/main" val="0"/>
                          </a:ext>
                        </a:extLst>
                      </a:blip>
                      <a:stretch>
                        <a:fillRect/>
                      </a:stretch>
                    </pic:blipFill>
                    <pic:spPr>
                      <a:xfrm>
                        <a:off x="0" y="0"/>
                        <a:ext cx="5760085" cy="3333750"/>
                      </a:xfrm>
                      <a:prstGeom prst="rect">
                        <a:avLst/>
                      </a:prstGeom>
                      <a:ln>
                        <a:noFill/>
                      </a:ln>
                      <a:effectLst>
                        <a:outerShdw blurRad="190500" algn="tl" rotWithShape="0">
                          <a:srgbClr val="000000">
                            <a:alpha val="70000"/>
                          </a:srgbClr>
                        </a:outerShdw>
                      </a:effectLst>
                    </pic:spPr>
                  </pic:pic>
                </a:graphicData>
              </a:graphic>
            </wp:inline>
          </w:drawing>
        </w:r>
      </w:ins>
    </w:p>
    <w:p w14:paraId="203116E4" w14:textId="77777777" w:rsidR="003B62F8" w:rsidRDefault="003B62F8" w:rsidP="003B62F8">
      <w:pPr>
        <w:ind w:firstLine="0"/>
        <w:jc w:val="center"/>
        <w:rPr>
          <w:ins w:id="16807" w:author="Okot" w:date="2020-04-17T15:09:00Z"/>
        </w:rPr>
        <w:pPrChange w:id="16808" w:author="Okot" w:date="2020-04-17T15:08:00Z">
          <w:pPr>
            <w:ind w:firstLine="0"/>
          </w:pPr>
        </w:pPrChange>
      </w:pPr>
    </w:p>
    <w:p w14:paraId="19444791" w14:textId="0FD602AB" w:rsidR="007236B1" w:rsidRDefault="003B62F8" w:rsidP="003B62F8">
      <w:pPr>
        <w:ind w:firstLine="0"/>
        <w:jc w:val="center"/>
        <w:rPr>
          <w:ins w:id="16809" w:author="Okot" w:date="2020-04-17T15:09:00Z"/>
        </w:rPr>
        <w:pPrChange w:id="16810" w:author="Okot" w:date="2020-04-17T15:08:00Z">
          <w:pPr>
            <w:ind w:firstLine="0"/>
          </w:pPr>
        </w:pPrChange>
      </w:pPr>
      <w:ins w:id="16811" w:author="Okot" w:date="2020-04-17T15:08:00Z">
        <w:r>
          <w:t>Rys. 5.</w:t>
        </w:r>
      </w:ins>
      <w:ins w:id="16812" w:author="Okot" w:date="2020-04-17T15:09:00Z">
        <w:r>
          <w:t>89. Stan zadań w Asanie na koniec II iteracji.</w:t>
        </w:r>
      </w:ins>
    </w:p>
    <w:p w14:paraId="720DA092" w14:textId="77777777" w:rsidR="003B62F8" w:rsidRDefault="003B62F8" w:rsidP="003B62F8">
      <w:pPr>
        <w:ind w:firstLine="0"/>
        <w:jc w:val="center"/>
        <w:rPr>
          <w:ins w:id="16813" w:author="Okot" w:date="2020-04-17T15:09:00Z"/>
        </w:rPr>
        <w:pPrChange w:id="16814" w:author="Okot" w:date="2020-04-17T15:08:00Z">
          <w:pPr>
            <w:ind w:firstLine="0"/>
          </w:pPr>
        </w:pPrChange>
      </w:pPr>
    </w:p>
    <w:p w14:paraId="443A1AFA" w14:textId="09D2BC88" w:rsidR="00BF6942" w:rsidRDefault="00BF6942" w:rsidP="00BF6942">
      <w:pPr>
        <w:rPr>
          <w:ins w:id="16815" w:author="Okot" w:date="2020-04-17T15:12:00Z"/>
        </w:rPr>
        <w:pPrChange w:id="16816" w:author="Okot" w:date="2020-04-17T15:09:00Z">
          <w:pPr>
            <w:ind w:firstLine="0"/>
          </w:pPr>
        </w:pPrChange>
      </w:pPr>
      <w:ins w:id="16817" w:author="Okot" w:date="2020-04-17T15:09:00Z">
        <w:r>
          <w:t>Na powyższym rysunku widać zarówno zadania utworzone w trakcie iteracji</w:t>
        </w:r>
      </w:ins>
      <w:ins w:id="16818" w:author="Okot" w:date="2020-04-17T15:10:00Z">
        <w:r>
          <w:t xml:space="preserve"> (kolumna </w:t>
        </w:r>
        <w:r>
          <w:rPr>
            <w:i/>
          </w:rPr>
          <w:t>New Requests</w:t>
        </w:r>
        <w:r>
          <w:t>) oraz zadania w toku, których zakończenie postanowiono przesunąć w czasie</w:t>
        </w:r>
      </w:ins>
      <w:ins w:id="16819" w:author="Okot" w:date="2020-04-17T15:11:00Z">
        <w:r>
          <w:t xml:space="preserve"> (kolumna </w:t>
        </w:r>
        <w:r>
          <w:rPr>
            <w:i/>
          </w:rPr>
          <w:t>In progres</w:t>
        </w:r>
        <w:r>
          <w:t>)</w:t>
        </w:r>
      </w:ins>
      <w:ins w:id="16820" w:author="Okot" w:date="2020-04-17T15:10:00Z">
        <w:r>
          <w:t xml:space="preserve"> ze względu na ich nieistotno</w:t>
        </w:r>
      </w:ins>
      <w:ins w:id="16821" w:author="Okot" w:date="2020-04-17T15:11:00Z">
        <w:r>
          <w:t>ść dla funkcjonowania aplikacji w stosunku do czasu jaki trzeba poświęcić na ich wykonanie.</w:t>
        </w:r>
      </w:ins>
    </w:p>
    <w:p w14:paraId="74975E7B" w14:textId="3BE53211" w:rsidR="00BF6942" w:rsidRDefault="00BF6942" w:rsidP="00BF6942">
      <w:pPr>
        <w:rPr>
          <w:ins w:id="16822" w:author="Okot" w:date="2020-04-17T15:11:00Z"/>
        </w:rPr>
        <w:pPrChange w:id="16823" w:author="Okot" w:date="2020-04-17T15:09:00Z">
          <w:pPr>
            <w:ind w:firstLine="0"/>
          </w:pPr>
        </w:pPrChange>
      </w:pPr>
      <w:ins w:id="16824" w:author="Okot" w:date="2020-04-17T15:12:00Z">
        <w:r>
          <w:t>Ponieważ w kolejnej iteracji uwaga zostanie przesuni</w:t>
        </w:r>
      </w:ins>
      <w:ins w:id="16825" w:author="Okot" w:date="2020-04-17T15:13:00Z">
        <w:r>
          <w:t xml:space="preserve">ęta jeszcze bardziej na wprowadzanie danych przez użytkownika, autorka ma nadzieję, że doświadczenia zdobyte przy </w:t>
        </w:r>
        <w:r>
          <w:lastRenderedPageBreak/>
          <w:t>pracy nad formularzami w tej iteracji, sprawi</w:t>
        </w:r>
      </w:ins>
      <w:ins w:id="16826" w:author="Okot" w:date="2020-04-17T15:14:00Z">
        <w:r>
          <w:t>ą, że w kolejnej implementacja przebiegnie szybciej i przysporzy mniej problemów.</w:t>
        </w:r>
      </w:ins>
    </w:p>
    <w:p w14:paraId="18B08A45" w14:textId="77777777" w:rsidR="00BF6942" w:rsidRPr="00BF6942" w:rsidRDefault="00BF6942" w:rsidP="00BF6942">
      <w:pPr>
        <w:rPr>
          <w:rPrChange w:id="16827" w:author="Okot" w:date="2020-04-17T15:10:00Z">
            <w:rPr/>
          </w:rPrChange>
        </w:rPr>
        <w:pPrChange w:id="16828" w:author="Okot" w:date="2020-04-17T15:09:00Z">
          <w:pPr>
            <w:ind w:firstLine="0"/>
          </w:pPr>
        </w:pPrChange>
      </w:pPr>
    </w:p>
    <w:p w14:paraId="135B2498" w14:textId="25AC31CC" w:rsidR="0031648F" w:rsidRDefault="00544DC3" w:rsidP="002E7570">
      <w:pPr>
        <w:pStyle w:val="Podtytu"/>
      </w:pPr>
      <w:bookmarkStart w:id="16829" w:name="_Toc35941988"/>
      <w:ins w:id="16830" w:author="Okot" w:date="2019-11-19T20:59:00Z">
        <w:r>
          <w:t>5</w:t>
        </w:r>
      </w:ins>
      <w:del w:id="16831" w:author="Okot" w:date="2019-11-19T20:59:00Z">
        <w:r w:rsidR="001401C4" w:rsidDel="00544DC3">
          <w:delText>4</w:delText>
        </w:r>
      </w:del>
      <w:r w:rsidR="001401C4">
        <w:t>.</w:t>
      </w:r>
      <w:ins w:id="16832" w:author="Okot" w:date="2019-11-19T20:59:00Z">
        <w:r>
          <w:t>5</w:t>
        </w:r>
      </w:ins>
      <w:del w:id="16833" w:author="Okot" w:date="2019-11-19T20:59:00Z">
        <w:r w:rsidR="001401C4" w:rsidDel="00544DC3">
          <w:delText>6</w:delText>
        </w:r>
      </w:del>
      <w:r w:rsidR="002E7570">
        <w:t>. III iteracja</w:t>
      </w:r>
      <w:r w:rsidR="0031648F">
        <w:t>: sedno aplikacji</w:t>
      </w:r>
      <w:bookmarkEnd w:id="16829"/>
    </w:p>
    <w:p w14:paraId="0BFF41B3" w14:textId="77777777" w:rsidR="00D11A45" w:rsidRDefault="00D11A45" w:rsidP="00D11A45"/>
    <w:p w14:paraId="5A881BDC" w14:textId="2ABA6BD0" w:rsidR="00D11A45" w:rsidRDefault="00D11A45" w:rsidP="00D11A45">
      <w:pPr>
        <w:rPr>
          <w:ins w:id="16834" w:author="Okot" w:date="2020-04-17T17:02:00Z"/>
        </w:rPr>
      </w:pPr>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384524FE" w14:textId="77777777" w:rsidR="00A312C6" w:rsidRDefault="00A312C6" w:rsidP="00A312C6">
      <w:pPr>
        <w:ind w:firstLine="0"/>
        <w:rPr>
          <w:ins w:id="16835" w:author="Okot" w:date="2020-04-17T17:02:00Z"/>
        </w:rPr>
        <w:pPrChange w:id="16836" w:author="Okot" w:date="2020-04-17T17:02:00Z">
          <w:pPr/>
        </w:pPrChange>
      </w:pPr>
    </w:p>
    <w:p w14:paraId="4FA8F605" w14:textId="5074BE85" w:rsidR="00A312C6" w:rsidRPr="00D11A45" w:rsidRDefault="00A312C6" w:rsidP="00A312C6">
      <w:pPr>
        <w:ind w:firstLine="0"/>
        <w:jc w:val="center"/>
        <w:pPrChange w:id="16837" w:author="Okot" w:date="2020-04-17T17:02:00Z">
          <w:pPr/>
        </w:pPrChange>
      </w:pPr>
      <w:ins w:id="16838" w:author="Okot" w:date="2020-04-17T17:02:00Z">
        <w:r>
          <w:t xml:space="preserve">Rys. 5.90. </w:t>
        </w:r>
      </w:ins>
      <w:ins w:id="16839" w:author="Okot" w:date="2020-04-17T17:03:00Z">
        <w:r>
          <w:t>Rozplanowanie zadań w Asanie dla II iteracji.</w:t>
        </w:r>
      </w:ins>
    </w:p>
    <w:p w14:paraId="11DA24E5" w14:textId="130B53EC" w:rsidR="0031648F" w:rsidDel="00544DC3" w:rsidRDefault="0031648F" w:rsidP="002E7570">
      <w:pPr>
        <w:pStyle w:val="Podtytu"/>
        <w:rPr>
          <w:del w:id="16840" w:author="Okot" w:date="2019-11-19T20:59:00Z"/>
        </w:rPr>
      </w:pPr>
    </w:p>
    <w:p w14:paraId="4911D3C8" w14:textId="349F483F" w:rsidR="00F55F23" w:rsidDel="00544DC3" w:rsidRDefault="00F55F23" w:rsidP="00F55F23">
      <w:pPr>
        <w:ind w:firstLine="0"/>
        <w:rPr>
          <w:del w:id="16841" w:author="Okot" w:date="2019-11-19T20:59:00Z"/>
        </w:rPr>
      </w:pPr>
      <w:del w:id="1684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6843" w:author="Okot" w:date="2019-11-19T20:59:00Z"/>
        </w:rPr>
      </w:pPr>
    </w:p>
    <w:p w14:paraId="4BF66C28" w14:textId="4C720693" w:rsidR="00F55F23" w:rsidDel="00544DC3" w:rsidRDefault="00F55F23" w:rsidP="00F55F23">
      <w:pPr>
        <w:jc w:val="center"/>
        <w:rPr>
          <w:del w:id="16844" w:author="Okot" w:date="2019-11-19T20:59:00Z"/>
        </w:rPr>
      </w:pPr>
      <w:del w:id="1684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6846" w:name="_Toc35941989"/>
      <w:ins w:id="16847" w:author="Okot" w:date="2019-11-19T20:59:00Z">
        <w:r>
          <w:t>5</w:t>
        </w:r>
      </w:ins>
      <w:del w:id="16848" w:author="Okot" w:date="2019-11-19T20:59:00Z">
        <w:r w:rsidR="0003742D" w:rsidDel="00544DC3">
          <w:delText>4</w:delText>
        </w:r>
      </w:del>
      <w:r w:rsidR="0003742D">
        <w:t>.</w:t>
      </w:r>
      <w:ins w:id="16849" w:author="Okot" w:date="2019-11-19T20:59:00Z">
        <w:r>
          <w:t>5</w:t>
        </w:r>
      </w:ins>
      <w:del w:id="16850" w:author="Okot" w:date="2019-11-19T20:59:00Z">
        <w:r w:rsidR="0003742D" w:rsidDel="00544DC3">
          <w:delText>6</w:delText>
        </w:r>
      </w:del>
      <w:r w:rsidR="0003742D">
        <w:t>.1. Projekt bazy danych</w:t>
      </w:r>
      <w:bookmarkEnd w:id="16846"/>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509ECB2" w:rsidR="00240CAF" w:rsidRDefault="00942409" w:rsidP="00240CAF">
      <w:pPr>
        <w:ind w:firstLine="0"/>
      </w:pPr>
      <w:r>
        <w:t xml:space="preserve">Tabela </w:t>
      </w:r>
      <w:ins w:id="16851" w:author="Okot" w:date="2019-11-19T21:00:00Z">
        <w:r w:rsidR="00544DC3">
          <w:t>5</w:t>
        </w:r>
      </w:ins>
      <w:del w:id="16852" w:author="Okot" w:date="2019-11-19T21:00:00Z">
        <w:r w:rsidDel="00544DC3">
          <w:delText>4</w:delText>
        </w:r>
      </w:del>
      <w:r>
        <w:t>.</w:t>
      </w:r>
      <w:ins w:id="16853" w:author="Okot" w:date="2020-04-17T17:17:00Z">
        <w:r w:rsidR="00E41FC3">
          <w:t>29</w:t>
        </w:r>
      </w:ins>
      <w:del w:id="16854" w:author="Okot" w:date="2020-04-17T17:17:00Z">
        <w:r w:rsidDel="00E41FC3">
          <w:delText>1</w:delText>
        </w:r>
      </w:del>
      <w:del w:id="16855" w:author="Okot" w:date="2020-03-23T22:38:00Z">
        <w:r w:rsidR="00007F81" w:rsidDel="004307C7">
          <w:delText>8</w:delText>
        </w:r>
      </w:del>
      <w:del w:id="16856"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6857"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6858" w:author="Okot" w:date="2020-01-30T17:05:00Z"/>
        </w:rPr>
      </w:pPr>
    </w:p>
    <w:p w14:paraId="51687E5C" w14:textId="2CDAF142" w:rsidR="00A54240" w:rsidRDefault="00942409" w:rsidP="00A54240">
      <w:pPr>
        <w:ind w:firstLine="0"/>
      </w:pPr>
      <w:r>
        <w:t xml:space="preserve">Tabela </w:t>
      </w:r>
      <w:ins w:id="16859" w:author="Okot" w:date="2019-11-19T21:00:00Z">
        <w:r w:rsidR="00544DC3">
          <w:t>5</w:t>
        </w:r>
      </w:ins>
      <w:del w:id="16860" w:author="Okot" w:date="2019-11-19T21:00:00Z">
        <w:r w:rsidDel="00544DC3">
          <w:delText>4</w:delText>
        </w:r>
      </w:del>
      <w:r>
        <w:t>.</w:t>
      </w:r>
      <w:ins w:id="16861" w:author="Okot" w:date="2020-04-17T17:18:00Z">
        <w:r w:rsidR="00E41FC3">
          <w:t>30</w:t>
        </w:r>
      </w:ins>
      <w:del w:id="16862" w:author="Okot" w:date="2020-03-23T22:38:00Z">
        <w:r w:rsidDel="004307C7">
          <w:delText>1</w:delText>
        </w:r>
        <w:r w:rsidR="00007F81" w:rsidDel="004307C7">
          <w:delText>9</w:delText>
        </w:r>
      </w:del>
      <w:del w:id="16863"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6864" w:author="Okot" w:date="2019-12-29T09:20:00Z"/>
        </w:trPr>
        <w:tc>
          <w:tcPr>
            <w:tcW w:w="562" w:type="dxa"/>
          </w:tcPr>
          <w:p w14:paraId="2265C932" w14:textId="7E2B30E6" w:rsidR="006E5EA3" w:rsidRDefault="006E5EA3" w:rsidP="006E5EA3">
            <w:pPr>
              <w:ind w:firstLine="0"/>
              <w:jc w:val="center"/>
              <w:rPr>
                <w:ins w:id="16865" w:author="Okot" w:date="2019-12-29T09:20:00Z"/>
              </w:rPr>
            </w:pPr>
            <w:ins w:id="16866" w:author="Okot" w:date="2019-12-29T09:20:00Z">
              <w:r>
                <w:t>4</w:t>
              </w:r>
            </w:ins>
          </w:p>
        </w:tc>
        <w:tc>
          <w:tcPr>
            <w:tcW w:w="851" w:type="dxa"/>
          </w:tcPr>
          <w:p w14:paraId="35E45510" w14:textId="77777777" w:rsidR="006E5EA3" w:rsidRPr="00A54240" w:rsidRDefault="006E5EA3" w:rsidP="006E5EA3">
            <w:pPr>
              <w:ind w:firstLine="0"/>
              <w:jc w:val="center"/>
              <w:rPr>
                <w:ins w:id="16867" w:author="Okot" w:date="2019-12-29T09:20:00Z"/>
              </w:rPr>
            </w:pPr>
          </w:p>
        </w:tc>
        <w:tc>
          <w:tcPr>
            <w:tcW w:w="2126" w:type="dxa"/>
          </w:tcPr>
          <w:p w14:paraId="13A00EBF" w14:textId="7CB1D323" w:rsidR="006E5EA3" w:rsidRDefault="006E5EA3" w:rsidP="006E5EA3">
            <w:pPr>
              <w:ind w:firstLine="0"/>
              <w:jc w:val="center"/>
              <w:rPr>
                <w:ins w:id="16868" w:author="Okot" w:date="2019-12-29T09:20:00Z"/>
              </w:rPr>
            </w:pPr>
            <w:ins w:id="16869" w:author="Okot" w:date="2019-12-29T09:20:00Z">
              <w:r>
                <w:t>IsActive</w:t>
              </w:r>
            </w:ins>
          </w:p>
        </w:tc>
        <w:tc>
          <w:tcPr>
            <w:tcW w:w="1485" w:type="dxa"/>
          </w:tcPr>
          <w:p w14:paraId="7E62773F" w14:textId="420E69D7" w:rsidR="006E5EA3" w:rsidRDefault="006E5EA3" w:rsidP="006E5EA3">
            <w:pPr>
              <w:ind w:firstLine="0"/>
              <w:jc w:val="center"/>
              <w:rPr>
                <w:ins w:id="16870" w:author="Okot" w:date="2019-12-29T09:20:00Z"/>
              </w:rPr>
            </w:pPr>
            <w:ins w:id="16871" w:author="Okot" w:date="2019-12-29T09:20:00Z">
              <w:r>
                <w:t>boolean</w:t>
              </w:r>
            </w:ins>
          </w:p>
        </w:tc>
        <w:tc>
          <w:tcPr>
            <w:tcW w:w="746" w:type="dxa"/>
          </w:tcPr>
          <w:p w14:paraId="22859F21" w14:textId="77777777" w:rsidR="006E5EA3" w:rsidRPr="00A54240" w:rsidRDefault="006E5EA3" w:rsidP="006E5EA3">
            <w:pPr>
              <w:ind w:firstLine="0"/>
              <w:jc w:val="center"/>
              <w:rPr>
                <w:ins w:id="16872" w:author="Okot" w:date="2019-12-29T09:20:00Z"/>
              </w:rPr>
            </w:pPr>
          </w:p>
        </w:tc>
        <w:tc>
          <w:tcPr>
            <w:tcW w:w="3291" w:type="dxa"/>
          </w:tcPr>
          <w:p w14:paraId="7B36768C" w14:textId="120FC632" w:rsidR="006E5EA3" w:rsidRDefault="006E5EA3">
            <w:pPr>
              <w:ind w:firstLine="0"/>
              <w:jc w:val="center"/>
              <w:rPr>
                <w:ins w:id="16873" w:author="Okot" w:date="2019-12-29T09:20:00Z"/>
              </w:rPr>
            </w:pPr>
            <w:ins w:id="16874" w:author="Okot" w:date="2019-12-29T09:20:00Z">
              <w:r>
                <w:t>Domyślna wartość: ‘true”. Przyjmuje wartość „false”</w:t>
              </w:r>
            </w:ins>
            <w:ins w:id="16875" w:author="Okot" w:date="2019-12-29T09:21:00Z">
              <w:r>
                <w:t>,</w:t>
              </w:r>
            </w:ins>
            <w:ins w:id="16876" w:author="Okot" w:date="2019-12-29T09:20:00Z">
              <w:r>
                <w:t xml:space="preserve"> jeśli użytkownik </w:t>
              </w:r>
            </w:ins>
            <w:ins w:id="16877"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6878" w:author="Okot" w:date="2020-01-26T15:28:00Z"/>
        </w:rPr>
      </w:pPr>
    </w:p>
    <w:p w14:paraId="75AD4B02" w14:textId="61C6301A" w:rsidR="00FC041E" w:rsidRDefault="00FC041E">
      <w:pPr>
        <w:spacing w:after="160" w:line="259" w:lineRule="auto"/>
        <w:ind w:firstLine="0"/>
        <w:jc w:val="left"/>
        <w:rPr>
          <w:ins w:id="16879" w:author="Okot" w:date="2020-01-17T16:14:00Z"/>
        </w:rPr>
      </w:pPr>
    </w:p>
    <w:p w14:paraId="65C18A55" w14:textId="66664D83" w:rsidR="00942409" w:rsidRDefault="00942409" w:rsidP="00942409">
      <w:pPr>
        <w:ind w:firstLine="0"/>
      </w:pPr>
      <w:r>
        <w:t xml:space="preserve">Tabela </w:t>
      </w:r>
      <w:ins w:id="16880" w:author="Okot" w:date="2019-11-19T21:00:00Z">
        <w:r w:rsidR="00544DC3">
          <w:t>5</w:t>
        </w:r>
      </w:ins>
      <w:del w:id="16881" w:author="Okot" w:date="2019-11-19T21:00:00Z">
        <w:r w:rsidDel="00544DC3">
          <w:delText>4</w:delText>
        </w:r>
      </w:del>
      <w:r w:rsidR="00007F81">
        <w:t>.</w:t>
      </w:r>
      <w:ins w:id="16882" w:author="Okot" w:date="2020-04-17T17:18:00Z">
        <w:r w:rsidR="00E41FC3">
          <w:t>3</w:t>
        </w:r>
      </w:ins>
      <w:del w:id="16883" w:author="Okot" w:date="2020-04-17T17:18:00Z">
        <w:r w:rsidR="00007F81" w:rsidDel="00E41FC3">
          <w:delText>2</w:delText>
        </w:r>
      </w:del>
      <w:ins w:id="16884" w:author="Okot" w:date="2020-03-23T22:39:00Z">
        <w:r w:rsidR="004307C7">
          <w:t>1</w:t>
        </w:r>
      </w:ins>
      <w:del w:id="16885" w:author="Okot" w:date="2020-03-23T22:39:00Z">
        <w:r w:rsidR="00007F81" w:rsidDel="004307C7">
          <w:delText>0</w:delText>
        </w:r>
      </w:del>
      <w:del w:id="16886"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6887"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A377C09" w:rsidR="00305C89" w:rsidRDefault="00101859" w:rsidP="00305C89">
      <w:pPr>
        <w:ind w:firstLine="0"/>
      </w:pPr>
      <w:r>
        <w:t xml:space="preserve">Tabela </w:t>
      </w:r>
      <w:ins w:id="16888" w:author="Okot" w:date="2019-11-19T21:00:00Z">
        <w:r w:rsidR="00544DC3">
          <w:t>5</w:t>
        </w:r>
      </w:ins>
      <w:del w:id="16889" w:author="Okot" w:date="2019-11-19T21:00:00Z">
        <w:r w:rsidDel="00544DC3">
          <w:delText>4</w:delText>
        </w:r>
      </w:del>
      <w:r>
        <w:t>.</w:t>
      </w:r>
      <w:ins w:id="16890" w:author="Okot" w:date="2020-02-05T17:55:00Z">
        <w:r w:rsidR="00E41FC3">
          <w:t>3</w:t>
        </w:r>
      </w:ins>
      <w:ins w:id="16891" w:author="Okot" w:date="2020-03-23T22:39:00Z">
        <w:r w:rsidR="004307C7">
          <w:t>2</w:t>
        </w:r>
      </w:ins>
      <w:del w:id="16892" w:author="Okot" w:date="2020-03-23T22:39:00Z">
        <w:r w:rsidR="00007F81" w:rsidDel="004307C7">
          <w:delText>1</w:delText>
        </w:r>
      </w:del>
      <w:del w:id="16893" w:author="Okot" w:date="2020-02-05T17:55:00Z">
        <w:r w:rsidDel="006C2F53">
          <w:delText>1</w:delText>
        </w:r>
      </w:del>
      <w:del w:id="16894"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6895" w:author="Okot" w:date="2019-12-29T09:20:00Z">
              <w:r>
                <w:t>boolean</w:t>
              </w:r>
            </w:ins>
            <w:del w:id="16896"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689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689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689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6900" w:author="Okot" w:date="2019-03-28T23:02:00Z">
              <w:r>
                <w:t>T</w:t>
              </w:r>
            </w:ins>
            <w:r>
              <w:t>h</w:t>
            </w:r>
            <w:ins w:id="1690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6902" w:author="Okot" w:date="2019-03-28T23:02:00Z">
              <w:r>
                <w:t>Trypto</w:t>
              </w:r>
            </w:ins>
            <w:r>
              <w:t>ph</w:t>
            </w:r>
            <w:ins w:id="1690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6904" w:author="Okot" w:date="2020-01-26T15:29:00Z"/>
        </w:rPr>
      </w:pPr>
    </w:p>
    <w:p w14:paraId="2E88EB94" w14:textId="57473F01" w:rsidR="00FC041E" w:rsidRDefault="00FC041E">
      <w:pPr>
        <w:spacing w:after="160" w:line="259" w:lineRule="auto"/>
        <w:ind w:firstLine="0"/>
        <w:jc w:val="left"/>
        <w:rPr>
          <w:ins w:id="16905" w:author="Okot" w:date="2020-01-17T16:14:00Z"/>
        </w:rPr>
      </w:pPr>
    </w:p>
    <w:p w14:paraId="2DE3C792" w14:textId="2B32A37C" w:rsidR="00310ABF" w:rsidRDefault="00101859" w:rsidP="00310ABF">
      <w:pPr>
        <w:ind w:firstLine="0"/>
      </w:pPr>
      <w:r>
        <w:t xml:space="preserve">Tabela </w:t>
      </w:r>
      <w:ins w:id="16906" w:author="Okot" w:date="2019-11-19T21:00:00Z">
        <w:r w:rsidR="00544DC3">
          <w:t>5</w:t>
        </w:r>
      </w:ins>
      <w:del w:id="16907" w:author="Okot" w:date="2019-11-19T21:00:00Z">
        <w:r w:rsidDel="00544DC3">
          <w:delText>4</w:delText>
        </w:r>
      </w:del>
      <w:r>
        <w:t>.</w:t>
      </w:r>
      <w:ins w:id="16908" w:author="Okot" w:date="2020-02-05T17:55:00Z">
        <w:r w:rsidR="00E41FC3">
          <w:t>3</w:t>
        </w:r>
      </w:ins>
      <w:ins w:id="16909" w:author="Okot" w:date="2020-03-23T22:39:00Z">
        <w:r w:rsidR="004307C7">
          <w:t>3</w:t>
        </w:r>
      </w:ins>
      <w:del w:id="16910" w:author="Okot" w:date="2020-03-23T22:39:00Z">
        <w:r w:rsidR="00007F81" w:rsidDel="004307C7">
          <w:delText>2</w:delText>
        </w:r>
      </w:del>
      <w:del w:id="16911" w:author="Okot" w:date="2020-02-05T17:55:00Z">
        <w:r w:rsidDel="006C2F53">
          <w:delText>1</w:delText>
        </w:r>
      </w:del>
      <w:del w:id="16912"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6913"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6914"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6915"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6916" w:author="Okot" w:date="2019-03-28T23:02:00Z">
              <w:r>
                <w:t>T</w:t>
              </w:r>
            </w:ins>
            <w:r>
              <w:t>h</w:t>
            </w:r>
            <w:ins w:id="16917"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6918" w:author="Okot" w:date="2019-03-28T23:02:00Z">
              <w:r>
                <w:t>Trypto</w:t>
              </w:r>
            </w:ins>
            <w:r>
              <w:t>ph</w:t>
            </w:r>
            <w:ins w:id="16919"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6920"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6921" w:author="Okot" w:date="2019-11-26T08:05:00Z"/>
        </w:rPr>
      </w:pPr>
      <w:bookmarkStart w:id="16922" w:name="_Toc35941990"/>
      <w:ins w:id="16923" w:author="Okot" w:date="2019-11-19T21:01:00Z">
        <w:r>
          <w:t>5</w:t>
        </w:r>
      </w:ins>
      <w:del w:id="16924" w:author="Okot" w:date="2019-11-19T21:01:00Z">
        <w:r w:rsidR="0003742D" w:rsidDel="00544DC3">
          <w:delText>4</w:delText>
        </w:r>
      </w:del>
      <w:r w:rsidR="0003742D">
        <w:t>.</w:t>
      </w:r>
      <w:ins w:id="16925" w:author="Okot" w:date="2019-11-19T21:01:00Z">
        <w:r>
          <w:t>5</w:t>
        </w:r>
      </w:ins>
      <w:del w:id="16926" w:author="Okot" w:date="2019-11-19T21:01:00Z">
        <w:r w:rsidR="0003742D" w:rsidDel="00544DC3">
          <w:delText>6</w:delText>
        </w:r>
      </w:del>
      <w:r w:rsidR="0003742D">
        <w:t>.2. Projekt interfejsów</w:t>
      </w:r>
      <w:ins w:id="16927" w:author="Okot" w:date="2019-11-26T08:05:00Z">
        <w:r w:rsidR="00BC0047">
          <w:t xml:space="preserve"> graficznych</w:t>
        </w:r>
        <w:bookmarkEnd w:id="16922"/>
      </w:ins>
    </w:p>
    <w:p w14:paraId="4CEE305B" w14:textId="77777777" w:rsidR="00BC0047" w:rsidRDefault="00BC0047">
      <w:pPr>
        <w:rPr>
          <w:ins w:id="16928" w:author="Okot" w:date="2019-11-26T08:05:00Z"/>
        </w:rPr>
        <w:pPrChange w:id="16929" w:author="Okot" w:date="2019-11-26T08:05:00Z">
          <w:pPr>
            <w:pStyle w:val="Nagwek2"/>
          </w:pPr>
        </w:pPrChange>
      </w:pPr>
    </w:p>
    <w:p w14:paraId="0D3DC2A3" w14:textId="0710EC84" w:rsidR="00B75F01" w:rsidRDefault="00BC0047">
      <w:pPr>
        <w:rPr>
          <w:ins w:id="16930" w:author="Okot" w:date="2020-04-17T15:16:00Z"/>
        </w:rPr>
        <w:pPrChange w:id="16931" w:author="Okot" w:date="2020-02-05T18:06:00Z">
          <w:pPr>
            <w:spacing w:after="160" w:line="259" w:lineRule="auto"/>
            <w:ind w:firstLine="0"/>
            <w:jc w:val="left"/>
          </w:pPr>
        </w:pPrChange>
      </w:pPr>
      <w:ins w:id="16932" w:author="Okot" w:date="2019-11-26T08:05:00Z">
        <w:r>
          <w:t xml:space="preserve">W tej iteracji zostanie zmieniona strona wyświetlana jako pierwsza po zalogowaniu. </w:t>
        </w:r>
      </w:ins>
      <w:ins w:id="16933" w:author="Okot" w:date="2019-11-26T08:06:00Z">
        <w:r>
          <w:t>Zostaną dodane interfejsy umożliwiające użytkownikowi wprowadzanie i przeglądanie posiłków oraz wprowadzi się kilka mniejszych poprawek na wcze</w:t>
        </w:r>
      </w:ins>
      <w:ins w:id="16934" w:author="Okot" w:date="2019-11-26T08:07:00Z">
        <w:r>
          <w:t>śniej zaprojektowanych stronach.</w:t>
        </w:r>
      </w:ins>
    </w:p>
    <w:p w14:paraId="2F4E2E24" w14:textId="77777777" w:rsidR="004E01BB" w:rsidRDefault="004E01BB">
      <w:pPr>
        <w:rPr>
          <w:ins w:id="16935" w:author="Okot" w:date="2020-01-30T17:05:00Z"/>
          <w:rFonts w:eastAsiaTheme="majorEastAsia" w:cstheme="majorBidi"/>
          <w:szCs w:val="26"/>
        </w:rPr>
        <w:pPrChange w:id="16936" w:author="Okot" w:date="2020-02-05T18:06:00Z">
          <w:pPr>
            <w:spacing w:after="160" w:line="259" w:lineRule="auto"/>
            <w:ind w:firstLine="0"/>
            <w:jc w:val="left"/>
          </w:pPr>
        </w:pPrChange>
      </w:pPr>
    </w:p>
    <w:p w14:paraId="5B54BC07" w14:textId="6D02532C" w:rsidR="00BC0047" w:rsidRDefault="00BC0047">
      <w:pPr>
        <w:pStyle w:val="Nagwek2"/>
        <w:rPr>
          <w:ins w:id="16937" w:author="Okot" w:date="2019-11-26T08:08:00Z"/>
        </w:rPr>
      </w:pPr>
      <w:bookmarkStart w:id="16938" w:name="_Toc35941991"/>
      <w:ins w:id="16939" w:author="Okot" w:date="2019-11-26T08:07:00Z">
        <w:r>
          <w:t xml:space="preserve">5.5.2.1. Nowa strona startowa </w:t>
        </w:r>
      </w:ins>
      <w:ins w:id="16940" w:author="Okot" w:date="2019-11-26T08:08:00Z">
        <w:r>
          <w:t>–</w:t>
        </w:r>
      </w:ins>
      <w:ins w:id="16941" w:author="Okot" w:date="2019-11-26T08:07:00Z">
        <w:r>
          <w:t xml:space="preserve"> posiłki</w:t>
        </w:r>
      </w:ins>
      <w:bookmarkEnd w:id="16938"/>
    </w:p>
    <w:p w14:paraId="3E14A2CA" w14:textId="77777777" w:rsidR="00BC0047" w:rsidRDefault="00BC0047">
      <w:pPr>
        <w:ind w:firstLine="0"/>
        <w:rPr>
          <w:ins w:id="16942" w:author="Okot" w:date="2020-04-17T17:05:00Z"/>
        </w:rPr>
        <w:pPrChange w:id="16943" w:author="Okot" w:date="2019-11-26T08:24:00Z">
          <w:pPr>
            <w:pStyle w:val="Nagwek2"/>
          </w:pPr>
        </w:pPrChange>
      </w:pPr>
    </w:p>
    <w:p w14:paraId="6A97024D" w14:textId="77777777" w:rsidR="00FD2920" w:rsidRDefault="00FD2920" w:rsidP="00FD2920">
      <w:pPr>
        <w:rPr>
          <w:ins w:id="16944" w:author="Okot" w:date="2020-04-17T17:05:00Z"/>
        </w:rPr>
      </w:pPr>
      <w:ins w:id="16945" w:author="Okot" w:date="2020-04-17T17:05:00Z">
        <w:r>
          <w:t>Nawigacja (12) zostanie uzupełniona o kolejne pozycje: „Posiłki” oraz „Lista przepisów” oraz „Produkty”. W centralnym górnym obszarze wyświetlana będzie data bieżąca (24) oraz przyciski nawigacyjne (28), dzięki którym użytkownik będzie mógł przeglądać wcześniejsze/późniejsze dni.</w:t>
        </w:r>
      </w:ins>
    </w:p>
    <w:p w14:paraId="7A8F6808" w14:textId="77777777" w:rsidR="00FD2920" w:rsidRDefault="00FD2920">
      <w:pPr>
        <w:ind w:firstLine="0"/>
        <w:rPr>
          <w:ins w:id="16946" w:author="Okot" w:date="2019-11-26T08:24:00Z"/>
        </w:rPr>
        <w:pPrChange w:id="16947" w:author="Okot" w:date="2019-11-26T08:24:00Z">
          <w:pPr>
            <w:pStyle w:val="Nagwek2"/>
          </w:pPr>
        </w:pPrChange>
      </w:pPr>
    </w:p>
    <w:p w14:paraId="3F0EFC8B" w14:textId="63116B76" w:rsidR="00262E8B" w:rsidRPr="00BD52C7" w:rsidRDefault="00262E8B">
      <w:pPr>
        <w:ind w:firstLine="0"/>
        <w:jc w:val="center"/>
        <w:pPrChange w:id="16948" w:author="Okot" w:date="2020-01-17T12:25:00Z">
          <w:pPr>
            <w:pStyle w:val="Nagwek2"/>
          </w:pPr>
        </w:pPrChange>
      </w:pPr>
      <w:ins w:id="16949"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69">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6950" w:author="Okot" w:date="2019-11-26T08:25:00Z"/>
        </w:rPr>
      </w:pPr>
    </w:p>
    <w:p w14:paraId="3124E919" w14:textId="7674DA1B" w:rsidR="00B22C92" w:rsidRDefault="00B22C92">
      <w:pPr>
        <w:ind w:firstLine="0"/>
        <w:jc w:val="center"/>
        <w:rPr>
          <w:ins w:id="16951" w:author="Okot" w:date="2019-11-26T08:30:00Z"/>
        </w:rPr>
      </w:pPr>
      <w:ins w:id="16952" w:author="Okot" w:date="2019-11-26T08:25:00Z">
        <w:r>
          <w:t>Rys. 5.</w:t>
        </w:r>
      </w:ins>
      <w:ins w:id="16953" w:author="Okot" w:date="2020-03-23T22:22:00Z">
        <w:r w:rsidR="00FD2920">
          <w:t>91</w:t>
        </w:r>
      </w:ins>
      <w:del w:id="16954" w:author="Okot" w:date="2020-03-23T22:22:00Z">
        <w:r w:rsidR="00C26D2E" w:rsidDel="00EB4A4F">
          <w:delText>4</w:delText>
        </w:r>
      </w:del>
      <w:ins w:id="16955" w:author="Okot" w:date="2019-11-26T08:25:00Z">
        <w:r>
          <w:t>. Projekt nowej strony startowej dla zalogowanych u</w:t>
        </w:r>
      </w:ins>
      <w:ins w:id="16956" w:author="Okot" w:date="2019-11-26T08:26:00Z">
        <w:r>
          <w:t>żytkowników.</w:t>
        </w:r>
      </w:ins>
    </w:p>
    <w:p w14:paraId="01F66EF9" w14:textId="77777777" w:rsidR="00874B60" w:rsidRDefault="00874B60" w:rsidP="00B22C92">
      <w:pPr>
        <w:ind w:firstLine="0"/>
        <w:jc w:val="center"/>
        <w:rPr>
          <w:ins w:id="16957" w:author="Okot" w:date="2019-11-26T08:30:00Z"/>
        </w:rPr>
      </w:pPr>
    </w:p>
    <w:p w14:paraId="4A551678" w14:textId="349B4AB7" w:rsidR="00091A6C" w:rsidRDefault="00091A6C">
      <w:pPr>
        <w:rPr>
          <w:ins w:id="16958" w:author="Okot" w:date="2019-11-26T08:41:00Z"/>
        </w:rPr>
        <w:pPrChange w:id="16959" w:author="Okot" w:date="2019-11-26T08:30:00Z">
          <w:pPr>
            <w:ind w:firstLine="0"/>
            <w:jc w:val="center"/>
          </w:pPr>
        </w:pPrChange>
      </w:pPr>
      <w:ins w:id="16960" w:author="Okot" w:date="2019-11-26T08:33:00Z">
        <w:r>
          <w:t>Pod datą będą wyświetlane informacje na temat spożycia kalorii oraz makroskładników (w gramach) z całego dnia (25) oraz przycisk</w:t>
        </w:r>
      </w:ins>
      <w:ins w:id="16961" w:author="Okot" w:date="2019-11-26T08:34:00Z">
        <w:r>
          <w:t xml:space="preserve"> (29) </w:t>
        </w:r>
      </w:ins>
      <w:ins w:id="16962" w:author="Okot" w:date="2019-11-26T08:33:00Z">
        <w:r>
          <w:t>aktywuj</w:t>
        </w:r>
      </w:ins>
      <w:ins w:id="16963" w:author="Okot" w:date="2019-11-26T08:34:00Z">
        <w:r>
          <w:t>ący wyświetlenie</w:t>
        </w:r>
      </w:ins>
      <w:ins w:id="16964" w:author="Okot" w:date="2019-12-01T18:15:00Z">
        <w:r w:rsidR="00524802">
          <w:t xml:space="preserve"> okna modalnego zawierającego dane na temat</w:t>
        </w:r>
      </w:ins>
      <w:ins w:id="16965" w:author="Okot" w:date="2019-11-26T08:34:00Z">
        <w:r>
          <w:t xml:space="preserve"> spożycia pierwiastków i witamin.</w:t>
        </w:r>
      </w:ins>
      <w:ins w:id="16966"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6967" w:author="Okot" w:date="2019-11-26T11:03:00Z"/>
        </w:rPr>
        <w:pPrChange w:id="16968" w:author="Okot" w:date="2019-11-26T08:30:00Z">
          <w:pPr>
            <w:ind w:firstLine="0"/>
            <w:jc w:val="center"/>
          </w:pPr>
        </w:pPrChange>
      </w:pPr>
      <w:ins w:id="16969" w:author="Okot" w:date="2019-11-26T08:41:00Z">
        <w:r>
          <w:t>Centralny obszar strony</w:t>
        </w:r>
      </w:ins>
      <w:ins w:id="16970" w:author="Okot" w:date="2019-11-26T08:42:00Z">
        <w:r>
          <w:t> (26)</w:t>
        </w:r>
      </w:ins>
      <w:ins w:id="16971" w:author="Okot" w:date="2019-11-26T08:41:00Z">
        <w:r>
          <w:t xml:space="preserve"> będą zajmowa</w:t>
        </w:r>
      </w:ins>
      <w:ins w:id="16972" w:author="Okot" w:date="2019-11-26T08:42:00Z">
        <w:r>
          <w:t>ły informacje o posiłkach spożytych w ciągu dnia. Wyświetlanie powinno by</w:t>
        </w:r>
      </w:ins>
      <w:ins w:id="16973" w:author="Okot" w:date="2019-11-26T08:43:00Z">
        <w:r>
          <w:t>ć skoncentrowane na środku ekranu, dlatego kiedy użytkownik wprowadzi pierwszy posiłek będzie on widoczny w centrum strony. Dodawanie kolejnych posiłków będzie powodowa</w:t>
        </w:r>
      </w:ins>
      <w:ins w:id="16974" w:author="Okot" w:date="2019-11-26T08:44:00Z">
        <w:r>
          <w:t>ło równomierne rozszerzanie widoku w obie strony maksymalnie do uzyskaniu sześciu kolumn – po jednej dla każdego posiłku.</w:t>
        </w:r>
      </w:ins>
      <w:ins w:id="1697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6976" w:author="Okot" w:date="2019-11-26T08:46:00Z">
        <w:r w:rsidR="0038065A">
          <w:t>D</w:t>
        </w:r>
        <w:r w:rsidR="00A26D47">
          <w:t>o dodawania nowych pokarm</w:t>
        </w:r>
      </w:ins>
      <w:ins w:id="16977" w:author="Okot" w:date="2019-11-26T12:13:00Z">
        <w:r w:rsidR="00A26D47">
          <w:t>ów</w:t>
        </w:r>
      </w:ins>
      <w:ins w:id="16978" w:author="Okot" w:date="2019-11-26T08:46:00Z">
        <w:r w:rsidR="0038065A">
          <w:t xml:space="preserve"> będzie służył przycisk (27), aktywujący okno modalne. </w:t>
        </w:r>
      </w:ins>
      <w:ins w:id="16979" w:author="Okot" w:date="2019-11-26T08:47:00Z">
        <w:r w:rsidR="0038065A">
          <w:t>Przycisk będzie widoczny w lewej części ekranu.</w:t>
        </w:r>
      </w:ins>
    </w:p>
    <w:p w14:paraId="4BAFB0D9" w14:textId="77777777" w:rsidR="006A5ABB" w:rsidRDefault="006A5ABB">
      <w:pPr>
        <w:ind w:firstLine="0"/>
        <w:rPr>
          <w:ins w:id="16980" w:author="Okot" w:date="2019-11-26T11:03:00Z"/>
        </w:rPr>
        <w:pPrChange w:id="16981" w:author="Okot" w:date="2019-11-26T11:03:00Z">
          <w:pPr>
            <w:ind w:firstLine="0"/>
            <w:jc w:val="center"/>
          </w:pPr>
        </w:pPrChange>
      </w:pPr>
    </w:p>
    <w:p w14:paraId="2E204515" w14:textId="6240AC63" w:rsidR="006A5ABB" w:rsidRDefault="006A5ABB">
      <w:pPr>
        <w:ind w:firstLine="0"/>
        <w:jc w:val="center"/>
        <w:rPr>
          <w:ins w:id="16982" w:author="Okot" w:date="2019-11-26T08:25:00Z"/>
        </w:rPr>
      </w:pPr>
      <w:ins w:id="16983" w:author="Okot" w:date="2019-11-26T11:03:00Z">
        <w:r>
          <w:rPr>
            <w:noProof/>
            <w:lang w:eastAsia="pl-PL"/>
          </w:rPr>
          <w:lastRenderedPageBreak/>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6984" w:author="Okot" w:date="2019-11-26T11:03:00Z"/>
        </w:rPr>
        <w:pPrChange w:id="16985" w:author="Okot" w:date="2019-11-27T10:41:00Z">
          <w:pPr>
            <w:pStyle w:val="Nagwek2"/>
          </w:pPr>
        </w:pPrChange>
      </w:pPr>
    </w:p>
    <w:p w14:paraId="41F39AF8" w14:textId="63CEF563" w:rsidR="006A5ABB" w:rsidRDefault="00E30FB9">
      <w:pPr>
        <w:jc w:val="center"/>
        <w:rPr>
          <w:ins w:id="16986" w:author="Okot" w:date="2019-11-26T11:03:00Z"/>
        </w:rPr>
        <w:pPrChange w:id="16987" w:author="Okot" w:date="2019-11-27T10:41:00Z">
          <w:pPr>
            <w:ind w:firstLine="0"/>
            <w:jc w:val="center"/>
          </w:pPr>
        </w:pPrChange>
      </w:pPr>
      <w:ins w:id="16988" w:author="Okot" w:date="2019-11-26T11:03:00Z">
        <w:r>
          <w:t>Rys. 5.</w:t>
        </w:r>
      </w:ins>
      <w:ins w:id="16989" w:author="Okot" w:date="2020-03-23T22:23:00Z">
        <w:r w:rsidR="0048772A">
          <w:t>9</w:t>
        </w:r>
      </w:ins>
      <w:ins w:id="16990" w:author="Okot" w:date="2020-04-17T17:05:00Z">
        <w:r w:rsidR="00FD2920">
          <w:t>2</w:t>
        </w:r>
      </w:ins>
      <w:del w:id="16991" w:author="Okot" w:date="2020-03-23T22:23:00Z">
        <w:r w:rsidR="00C26D2E" w:rsidDel="00EB4A4F">
          <w:delText>4</w:delText>
        </w:r>
      </w:del>
      <w:ins w:id="16992" w:author="Okot" w:date="2019-11-26T11:03:00Z">
        <w:r w:rsidR="006A5ABB">
          <w:t>. Projekt wyświetlania spożytych posi</w:t>
        </w:r>
      </w:ins>
      <w:ins w:id="16993" w:author="Okot" w:date="2019-11-26T11:04:00Z">
        <w:r w:rsidR="006A5ABB">
          <w:t>łków</w:t>
        </w:r>
      </w:ins>
      <w:ins w:id="16994" w:author="Okot" w:date="2019-11-26T11:03:00Z">
        <w:r w:rsidR="006A5ABB">
          <w:t>.</w:t>
        </w:r>
      </w:ins>
    </w:p>
    <w:p w14:paraId="14A2BB2E" w14:textId="77777777" w:rsidR="006A5ABB" w:rsidRDefault="006A5ABB">
      <w:pPr>
        <w:rPr>
          <w:ins w:id="16995" w:author="Okot" w:date="2019-11-26T11:05:00Z"/>
        </w:rPr>
        <w:pPrChange w:id="16996" w:author="Okot" w:date="2019-11-27T10:41:00Z">
          <w:pPr>
            <w:pStyle w:val="Nagwek2"/>
          </w:pPr>
        </w:pPrChange>
      </w:pPr>
    </w:p>
    <w:p w14:paraId="0ACC4240" w14:textId="77777777" w:rsidR="000A798B" w:rsidRDefault="00223236">
      <w:pPr>
        <w:rPr>
          <w:ins w:id="16997" w:author="Okot" w:date="2019-11-26T11:10:00Z"/>
        </w:rPr>
        <w:pPrChange w:id="16998" w:author="Okot" w:date="2019-11-27T10:41:00Z">
          <w:pPr>
            <w:pStyle w:val="Nagwek2"/>
          </w:pPr>
        </w:pPrChange>
      </w:pPr>
      <w:ins w:id="16999" w:author="Okot" w:date="2019-11-26T11:05:00Z">
        <w:r>
          <w:t>Jak widać na powyższym rysunku, ka</w:t>
        </w:r>
      </w:ins>
      <w:ins w:id="17000" w:author="Okot" w:date="2019-11-26T11:06:00Z">
        <w:r>
          <w:t>żdy posiłek będzie miał swoją kolumnę, na górze, której znajdzie się nagłówek z nazwą posiłku, a pod nim łączna liczba kalorii, jaką ten posiłek dostarczył. Poniżej będzie wy</w:t>
        </w:r>
      </w:ins>
      <w:ins w:id="17001" w:author="Okot" w:date="2019-11-26T11:07:00Z">
        <w:r>
          <w:t>świetlana godzina spożycia posiłku i wylistowane jego składowe. Obok nazwy spożytego produktu lub potrawy, po prawej stronie, umieszczone będą przyciski s</w:t>
        </w:r>
      </w:ins>
      <w:ins w:id="17002" w:author="Okot" w:date="2019-11-26T11:08:00Z">
        <w:r>
          <w:t>łużące do usunięcia lub edycji danej pozycji (30). Jeśli użytkownik spożył dany posi</w:t>
        </w:r>
      </w:ins>
      <w:ins w:id="17003" w:author="Okot" w:date="2019-11-26T11:09:00Z">
        <w:r>
          <w:t>łek więcej niż raz (np.: kilka posiłków dodatkowych), kolejne spożycie tego posiłku będzie wyświetlane pod pierwszym zaczynając od godziny spożycia, pod którą znajdzie się lista składowych.</w:t>
        </w:r>
      </w:ins>
    </w:p>
    <w:p w14:paraId="1F881614" w14:textId="77777777" w:rsidR="0048772A" w:rsidRDefault="000A798B" w:rsidP="0048772A">
      <w:pPr>
        <w:rPr>
          <w:ins w:id="17004" w:author="Okot" w:date="2020-04-17T15:20:00Z"/>
        </w:rPr>
      </w:pPr>
      <w:ins w:id="17005" w:author="Okot" w:date="2019-11-26T11:10:00Z">
        <w:r>
          <w:t>Przycisk „Usuń” wywoła pojawienie się okna dialogowego, w którym użytkownik będzie musiał potwierdzi</w:t>
        </w:r>
      </w:ins>
      <w:ins w:id="17006" w:author="Okot" w:date="2019-11-26T11:11:00Z">
        <w:r>
          <w:t>ć lub anulować akcję.</w:t>
        </w:r>
      </w:ins>
      <w:ins w:id="17007" w:author="Okot" w:date="2020-04-17T15:20:00Z">
        <w:r w:rsidR="0048772A">
          <w:t xml:space="preserve"> Wszystkie okna dialogowe w systemie będą wyglądały tak samo minimalistycznie: będzie na nich wyświetlane pytanie i przyciski z dostępnymi akcjami.</w:t>
        </w:r>
      </w:ins>
    </w:p>
    <w:p w14:paraId="06ED490C" w14:textId="77777777" w:rsidR="00661E33" w:rsidRDefault="00661E33">
      <w:pPr>
        <w:rPr>
          <w:ins w:id="17008" w:author="Okot" w:date="2019-11-26T11:20:00Z"/>
        </w:rPr>
        <w:pPrChange w:id="17009" w:author="Okot" w:date="2019-11-27T10:41:00Z">
          <w:pPr>
            <w:pStyle w:val="Nagwek2"/>
          </w:pPr>
        </w:pPrChange>
      </w:pPr>
    </w:p>
    <w:p w14:paraId="27187E43" w14:textId="02F25C73" w:rsidR="00223236" w:rsidRDefault="00661E33">
      <w:pPr>
        <w:jc w:val="center"/>
        <w:rPr>
          <w:ins w:id="17010" w:author="Okot" w:date="2019-11-26T11:06:00Z"/>
        </w:rPr>
        <w:pPrChange w:id="17011" w:author="Okot" w:date="2019-11-27T10:41:00Z">
          <w:pPr>
            <w:pStyle w:val="Nagwek2"/>
          </w:pPr>
        </w:pPrChange>
      </w:pPr>
      <w:ins w:id="17012" w:author="Okot" w:date="2019-11-26T11:20:00Z">
        <w:r>
          <w:rPr>
            <w:noProof/>
            <w:lang w:eastAsia="pl-PL"/>
          </w:rPr>
          <w:drawing>
            <wp:inline distT="0" distB="0" distL="0" distR="0" wp14:anchorId="03A81B84" wp14:editId="703A7CCF">
              <wp:extent cx="4003200" cy="1648800"/>
              <wp:effectExtent l="190500" t="190500" r="187960" b="1993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71">
                        <a:extLst>
                          <a:ext uri="{28A0092B-C50C-407E-A947-70E740481C1C}">
                            <a14:useLocalDpi xmlns:a14="http://schemas.microsoft.com/office/drawing/2010/main" val="0"/>
                          </a:ext>
                        </a:extLst>
                      </a:blip>
                      <a:stretch>
                        <a:fillRect/>
                      </a:stretch>
                    </pic:blipFill>
                    <pic:spPr>
                      <a:xfrm>
                        <a:off x="0" y="0"/>
                        <a:ext cx="4003200" cy="1648800"/>
                      </a:xfrm>
                      <a:prstGeom prst="rect">
                        <a:avLst/>
                      </a:prstGeom>
                      <a:ln>
                        <a:noFill/>
                      </a:ln>
                      <a:effectLst>
                        <a:outerShdw blurRad="190500" algn="tl" rotWithShape="0">
                          <a:srgbClr val="000000">
                            <a:alpha val="70000"/>
                          </a:srgbClr>
                        </a:outerShdw>
                      </a:effectLst>
                    </pic:spPr>
                  </pic:pic>
                </a:graphicData>
              </a:graphic>
            </wp:inline>
          </w:drawing>
        </w:r>
      </w:ins>
    </w:p>
    <w:p w14:paraId="7357F9B1" w14:textId="77777777" w:rsidR="0048772A" w:rsidRDefault="0048772A" w:rsidP="0048772A">
      <w:pPr>
        <w:jc w:val="center"/>
        <w:rPr>
          <w:ins w:id="17013" w:author="Okot" w:date="2020-04-17T15:20:00Z"/>
        </w:rPr>
        <w:pPrChange w:id="17014" w:author="Okot" w:date="2020-04-17T15:20:00Z">
          <w:pPr>
            <w:pStyle w:val="Nagwek2"/>
          </w:pPr>
        </w:pPrChange>
      </w:pPr>
    </w:p>
    <w:p w14:paraId="6473F1C0" w14:textId="03E41CE4" w:rsidR="00661E33" w:rsidRDefault="00B75F01" w:rsidP="0048772A">
      <w:pPr>
        <w:jc w:val="center"/>
        <w:rPr>
          <w:ins w:id="17015" w:author="Okot" w:date="2019-11-26T11:21:00Z"/>
        </w:rPr>
        <w:pPrChange w:id="17016" w:author="Okot" w:date="2020-04-17T15:20:00Z">
          <w:pPr>
            <w:pStyle w:val="Nagwek2"/>
          </w:pPr>
        </w:pPrChange>
      </w:pPr>
      <w:ins w:id="17017" w:author="Okot" w:date="2019-11-26T11:21:00Z">
        <w:r>
          <w:t>Rys. </w:t>
        </w:r>
        <w:r w:rsidR="00E30FB9">
          <w:t>5.</w:t>
        </w:r>
      </w:ins>
      <w:ins w:id="17018" w:author="Okot" w:date="2020-03-23T22:23:00Z">
        <w:r w:rsidR="00FD2920">
          <w:t>93</w:t>
        </w:r>
      </w:ins>
      <w:del w:id="17019" w:author="Okot" w:date="2020-03-23T22:23:00Z">
        <w:r w:rsidR="00C26D2E" w:rsidDel="00EB4A4F">
          <w:delText>4</w:delText>
        </w:r>
      </w:del>
      <w:ins w:id="17020" w:author="Okot" w:date="2019-11-26T11:21:00Z">
        <w:r w:rsidR="00661E33">
          <w:t>. Projekt okna dialogowego.</w:t>
        </w:r>
      </w:ins>
    </w:p>
    <w:p w14:paraId="19DC817D" w14:textId="77777777" w:rsidR="00661E33" w:rsidRDefault="00661E33">
      <w:pPr>
        <w:rPr>
          <w:ins w:id="17021" w:author="Okot" w:date="2019-11-26T11:21:00Z"/>
        </w:rPr>
        <w:pPrChange w:id="17022" w:author="Okot" w:date="2019-11-27T10:41:00Z">
          <w:pPr>
            <w:pStyle w:val="Nagwek2"/>
          </w:pPr>
        </w:pPrChange>
      </w:pPr>
    </w:p>
    <w:p w14:paraId="16BD8803" w14:textId="31923D19" w:rsidR="00023E3E" w:rsidRDefault="003405F8">
      <w:pPr>
        <w:rPr>
          <w:ins w:id="17023" w:author="Okot" w:date="2020-04-17T15:21:00Z"/>
        </w:rPr>
        <w:pPrChange w:id="17024" w:author="Okot" w:date="2019-11-27T10:41:00Z">
          <w:pPr>
            <w:pStyle w:val="Nagwek2"/>
          </w:pPr>
        </w:pPrChange>
      </w:pPr>
      <w:ins w:id="17025" w:author="Okot" w:date="2019-11-26T11:26:00Z">
        <w:r>
          <w:lastRenderedPageBreak/>
          <w:t>Przycisk „Edytuj” aktywuje okno modalne z formularzem do edycji wagi produktu/potrawy.</w:t>
        </w:r>
      </w:ins>
      <w:ins w:id="17026" w:author="Okot" w:date="2019-11-26T11:27:00Z">
        <w:r>
          <w:t xml:space="preserve"> Formularz będzie wygląda</w:t>
        </w:r>
      </w:ins>
      <w:ins w:id="17027" w:author="Okot" w:date="2019-11-26T11:28:00Z">
        <w:r w:rsidR="00D16E78">
          <w:t xml:space="preserve">ć </w:t>
        </w:r>
      </w:ins>
      <w:ins w:id="17028" w:author="Okot" w:date="2019-11-26T19:13:00Z">
        <w:r w:rsidR="001C080F">
          <w:t>podobnie</w:t>
        </w:r>
      </w:ins>
      <w:ins w:id="17029" w:author="Okot" w:date="2019-11-26T11:28:00Z">
        <w:r>
          <w:t>, jak formularz dodawania pożywienia </w:t>
        </w:r>
        <w:r w:rsidRPr="00BD52C7">
          <w:t>(</w:t>
        </w:r>
        <w:r w:rsidR="00B75F01">
          <w:t>rysunek 5.</w:t>
        </w:r>
      </w:ins>
      <w:ins w:id="17030" w:author="Okot" w:date="2020-04-17T15:19:00Z">
        <w:r w:rsidR="00FD2920">
          <w:t>94</w:t>
        </w:r>
      </w:ins>
      <w:del w:id="17031" w:author="Okot" w:date="2020-03-23T22:23:00Z">
        <w:r w:rsidR="00C26D2E" w:rsidDel="00EB4A4F">
          <w:delText>4</w:delText>
        </w:r>
      </w:del>
      <w:ins w:id="17032" w:author="Okot" w:date="2019-11-26T11:28:00Z">
        <w:r w:rsidRPr="00956227">
          <w:t>)</w:t>
        </w:r>
        <w:r>
          <w:t xml:space="preserve"> z tą różnicą, że pole z wyborem produktu/potrawy będzie nieaktywne </w:t>
        </w:r>
      </w:ins>
      <w:ins w:id="17033" w:author="Okot" w:date="2019-11-26T11:29:00Z">
        <w:r>
          <w:t>–</w:t>
        </w:r>
      </w:ins>
      <w:ins w:id="17034" w:author="Okot" w:date="2019-11-26T11:28:00Z">
        <w:r>
          <w:t xml:space="preserve"> do edycji dost</w:t>
        </w:r>
      </w:ins>
      <w:ins w:id="17035" w:author="Okot" w:date="2019-11-26T11:29:00Z">
        <w:r>
          <w:t>ępne będzie jedynie pole z wagą/liczbą porcji. Z tego wzglę</w:t>
        </w:r>
        <w:r w:rsidR="00A26D47">
          <w:t>du</w:t>
        </w:r>
        <w:r>
          <w:t xml:space="preserve"> projekt tego formularza nie zostanie umieszczony w pracy.</w:t>
        </w:r>
      </w:ins>
    </w:p>
    <w:p w14:paraId="0B71D65A" w14:textId="77777777" w:rsidR="0048772A" w:rsidRDefault="0048772A" w:rsidP="0048772A">
      <w:pPr>
        <w:rPr>
          <w:ins w:id="17036" w:author="Okot" w:date="2020-04-17T15:21:00Z"/>
        </w:rPr>
      </w:pPr>
      <w:ins w:id="17037" w:author="Okot" w:date="2020-04-17T15:21:00Z">
        <w:r>
          <w:t>Po aktywowaniu przycisku dodawania pożywienia użytkownikowi zostanie wyświetlony formularz wyboru posiłku, na który składają się trzy pola: kalendarz służący do wybory daty posiłku (31), zegar służący do wyboru godziny posiłku (32) oraz lista rozwijana służąca do wyboru typu posiłku (33). Po wprowadzeniu tych danych użytkownik może wybrać czy chce dodać potrawę (przycisk 34) czy pojedynczy produkt (przycisk 35). Może też zamknąć okno bez wprowadzania czegokolwiek (8). Jeśli któreś pole nie zostało poprawnie wypełnione, użytkownik zostanie o tym poinformowany za pomocą komunikatu (9).</w:t>
        </w:r>
      </w:ins>
    </w:p>
    <w:p w14:paraId="680B1001" w14:textId="77777777" w:rsidR="0048772A" w:rsidRDefault="0048772A">
      <w:pPr>
        <w:rPr>
          <w:ins w:id="17038" w:author="Okot" w:date="2019-11-26T15:27:00Z"/>
        </w:rPr>
        <w:pPrChange w:id="17039" w:author="Okot" w:date="2019-11-27T10:41:00Z">
          <w:pPr>
            <w:pStyle w:val="Nagwek2"/>
          </w:pPr>
        </w:pPrChange>
      </w:pPr>
    </w:p>
    <w:p w14:paraId="425A0418" w14:textId="0558455B" w:rsidR="00A26D47" w:rsidRDefault="006C0520">
      <w:pPr>
        <w:jc w:val="center"/>
        <w:rPr>
          <w:ins w:id="17040" w:author="Okot" w:date="2019-11-26T12:12:00Z"/>
        </w:rPr>
        <w:pPrChange w:id="17041" w:author="Okot" w:date="2019-11-27T10:41:00Z">
          <w:pPr>
            <w:pStyle w:val="Nagwek2"/>
          </w:pPr>
        </w:pPrChange>
      </w:pPr>
      <w:ins w:id="17042" w:author="Okot" w:date="2019-11-26T12:23:00Z">
        <w:r>
          <w:rPr>
            <w:noProof/>
            <w:lang w:eastAsia="pl-PL"/>
          </w:rPr>
          <w:drawing>
            <wp:inline distT="0" distB="0" distL="0" distR="0" wp14:anchorId="5B52291A" wp14:editId="0ED2FB73">
              <wp:extent cx="4212000" cy="2552400"/>
              <wp:effectExtent l="190500" t="190500" r="188595" b="19113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72">
                        <a:extLst>
                          <a:ext uri="{28A0092B-C50C-407E-A947-70E740481C1C}">
                            <a14:useLocalDpi xmlns:a14="http://schemas.microsoft.com/office/drawing/2010/main" val="0"/>
                          </a:ext>
                        </a:extLst>
                      </a:blip>
                      <a:stretch>
                        <a:fillRect/>
                      </a:stretch>
                    </pic:blipFill>
                    <pic:spPr>
                      <a:xfrm>
                        <a:off x="0" y="0"/>
                        <a:ext cx="4212000" cy="25524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7043" w:author="Okot" w:date="2019-11-26T12:25:00Z"/>
        </w:rPr>
        <w:pPrChange w:id="17044" w:author="Okot" w:date="2019-11-27T10:41:00Z">
          <w:pPr>
            <w:pStyle w:val="Nagwek2"/>
          </w:pPr>
        </w:pPrChange>
      </w:pPr>
    </w:p>
    <w:p w14:paraId="79D89535" w14:textId="4ABC654D" w:rsidR="00A26D47" w:rsidRDefault="006C0520">
      <w:pPr>
        <w:jc w:val="center"/>
        <w:rPr>
          <w:ins w:id="17045" w:author="Okot" w:date="2019-11-27T12:40:00Z"/>
        </w:rPr>
        <w:pPrChange w:id="17046" w:author="Okot" w:date="2019-11-27T10:41:00Z">
          <w:pPr>
            <w:pStyle w:val="Nagwek2"/>
          </w:pPr>
        </w:pPrChange>
      </w:pPr>
      <w:ins w:id="17047" w:author="Okot" w:date="2019-11-26T12:23:00Z">
        <w:r>
          <w:t>Rys.</w:t>
        </w:r>
      </w:ins>
      <w:ins w:id="17048" w:author="Okot" w:date="2019-11-26T12:24:00Z">
        <w:r w:rsidR="00E30FB9">
          <w:t> 5.</w:t>
        </w:r>
      </w:ins>
      <w:ins w:id="17049" w:author="Okot" w:date="2020-03-23T22:23:00Z">
        <w:r w:rsidR="00FD2920">
          <w:t>94</w:t>
        </w:r>
      </w:ins>
      <w:del w:id="17050" w:author="Okot" w:date="2020-03-23T22:23:00Z">
        <w:r w:rsidR="00C26D2E" w:rsidDel="00EB4A4F">
          <w:delText>4</w:delText>
        </w:r>
      </w:del>
      <w:ins w:id="17051" w:author="Okot" w:date="2019-11-26T12:24:00Z">
        <w:r>
          <w:t>. Okno wyboru sposobu dodawania spożytego pożywienia.</w:t>
        </w:r>
      </w:ins>
    </w:p>
    <w:p w14:paraId="4359C910" w14:textId="77777777" w:rsidR="00EC4383" w:rsidRDefault="00EC4383">
      <w:pPr>
        <w:jc w:val="center"/>
        <w:rPr>
          <w:ins w:id="17052" w:author="Okot" w:date="2019-11-26T12:26:00Z"/>
        </w:rPr>
        <w:pPrChange w:id="17053" w:author="Okot" w:date="2019-11-27T10:41:00Z">
          <w:pPr>
            <w:pStyle w:val="Nagwek2"/>
          </w:pPr>
        </w:pPrChange>
      </w:pPr>
    </w:p>
    <w:p w14:paraId="0FE686D3" w14:textId="56602AA4" w:rsidR="009721D6" w:rsidRDefault="0096311E">
      <w:pPr>
        <w:rPr>
          <w:ins w:id="17054" w:author="Okot" w:date="2019-11-26T12:35:00Z"/>
        </w:rPr>
        <w:pPrChange w:id="17055" w:author="Okot" w:date="2019-11-27T10:41:00Z">
          <w:pPr>
            <w:pStyle w:val="Nagwek2"/>
          </w:pPr>
        </w:pPrChange>
      </w:pPr>
      <w:ins w:id="17056" w:author="Okot" w:date="2019-11-26T12:34:00Z">
        <w:r>
          <w:t xml:space="preserve">Jeśli użytkownik nie stworzył jeszcze żadnego przepisu albo nie ma aktywnej gotowej potrawy, po wybraniu przez niego opcji „Dodaj potrawę” zostanie </w:t>
        </w:r>
      </w:ins>
      <w:ins w:id="17057" w:author="Okot" w:date="2020-01-04T07:51:00Z">
        <w:r w:rsidR="000E5EA4">
          <w:t>komunikat</w:t>
        </w:r>
      </w:ins>
      <w:ins w:id="17058" w:author="Okot" w:date="2019-11-26T12:34:00Z">
        <w:r>
          <w:t xml:space="preserve"> informuj</w:t>
        </w:r>
      </w:ins>
      <w:ins w:id="17059" w:author="Okot" w:date="2019-11-26T12:35:00Z">
        <w:r w:rsidR="00051C6B">
          <w:t>ąc</w:t>
        </w:r>
      </w:ins>
      <w:ins w:id="17060" w:author="Okot" w:date="2020-01-04T07:51:00Z">
        <w:r w:rsidR="000E5EA4">
          <w:t>y</w:t>
        </w:r>
      </w:ins>
      <w:ins w:id="17061" w:author="Okot" w:date="2019-11-26T12:35:00Z">
        <w:r w:rsidR="00051C6B">
          <w:t xml:space="preserve"> go</w:t>
        </w:r>
        <w:r>
          <w:t xml:space="preserve"> o braku potraw do dodania.</w:t>
        </w:r>
      </w:ins>
    </w:p>
    <w:p w14:paraId="619BFD39" w14:textId="0E59EBCC" w:rsidR="0096311E" w:rsidRDefault="00FD18CC">
      <w:pPr>
        <w:rPr>
          <w:ins w:id="17062" w:author="Okot" w:date="2019-11-26T12:35:00Z"/>
        </w:rPr>
        <w:pPrChange w:id="17063" w:author="Okot" w:date="2019-11-27T10:41:00Z">
          <w:pPr>
            <w:pStyle w:val="Nagwek2"/>
          </w:pPr>
        </w:pPrChange>
      </w:pPr>
      <w:ins w:id="17064" w:author="Okot" w:date="2019-11-26T12:35:00Z">
        <w:r>
          <w:t>Wybranie opcji „Dodaj produkt” przekieruje użytkownika do formularza wyboru produktów.</w:t>
        </w:r>
      </w:ins>
    </w:p>
    <w:p w14:paraId="58534A65" w14:textId="77777777" w:rsidR="00FD18CC" w:rsidRDefault="00FD18CC">
      <w:pPr>
        <w:rPr>
          <w:ins w:id="17065" w:author="Okot" w:date="2019-11-26T15:14:00Z"/>
        </w:rPr>
        <w:pPrChange w:id="17066" w:author="Okot" w:date="2019-11-27T10:41:00Z">
          <w:pPr>
            <w:pStyle w:val="Nagwek2"/>
          </w:pPr>
        </w:pPrChange>
      </w:pPr>
    </w:p>
    <w:p w14:paraId="3D414D7A" w14:textId="6D23A077" w:rsidR="00D16E78" w:rsidRDefault="00D16E78" w:rsidP="0048772A">
      <w:pPr>
        <w:ind w:firstLine="0"/>
        <w:jc w:val="right"/>
        <w:rPr>
          <w:ins w:id="17067" w:author="Okot" w:date="2019-11-26T12:35:00Z"/>
        </w:rPr>
        <w:pPrChange w:id="17068" w:author="Okot" w:date="2020-04-17T15:22:00Z">
          <w:pPr>
            <w:pStyle w:val="Nagwek2"/>
          </w:pPr>
        </w:pPrChange>
      </w:pPr>
      <w:ins w:id="17069" w:author="Okot" w:date="2019-11-26T15:14:00Z">
        <w:r>
          <w:rPr>
            <w:noProof/>
            <w:lang w:eastAsia="pl-PL"/>
          </w:rPr>
          <w:lastRenderedPageBreak/>
          <w:drawing>
            <wp:inline distT="0" distB="0" distL="0" distR="0" wp14:anchorId="70D2BEA1" wp14:editId="63093168">
              <wp:extent cx="4759200" cy="2883600"/>
              <wp:effectExtent l="190500" t="190500" r="194310" b="1835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73">
                        <a:extLst>
                          <a:ext uri="{28A0092B-C50C-407E-A947-70E740481C1C}">
                            <a14:useLocalDpi xmlns:a14="http://schemas.microsoft.com/office/drawing/2010/main" val="0"/>
                          </a:ext>
                        </a:extLst>
                      </a:blip>
                      <a:stretch>
                        <a:fillRect/>
                      </a:stretch>
                    </pic:blipFill>
                    <pic:spPr>
                      <a:xfrm>
                        <a:off x="0" y="0"/>
                        <a:ext cx="4759200" cy="2883600"/>
                      </a:xfrm>
                      <a:prstGeom prst="rect">
                        <a:avLst/>
                      </a:prstGeom>
                      <a:ln>
                        <a:noFill/>
                      </a:ln>
                      <a:effectLst>
                        <a:outerShdw blurRad="190500" algn="tl" rotWithShape="0">
                          <a:srgbClr val="000000">
                            <a:alpha val="70000"/>
                          </a:srgbClr>
                        </a:outerShdw>
                      </a:effectLst>
                    </pic:spPr>
                  </pic:pic>
                </a:graphicData>
              </a:graphic>
            </wp:inline>
          </w:drawing>
        </w:r>
      </w:ins>
    </w:p>
    <w:p w14:paraId="2AB7A230" w14:textId="4A0D2A27" w:rsidR="00FD18CC" w:rsidRDefault="00D16E78">
      <w:pPr>
        <w:jc w:val="center"/>
        <w:rPr>
          <w:ins w:id="17070" w:author="Okot" w:date="2019-11-26T15:17:00Z"/>
        </w:rPr>
        <w:pPrChange w:id="17071" w:author="Okot" w:date="2019-11-27T10:41:00Z">
          <w:pPr>
            <w:pStyle w:val="Nagwek2"/>
          </w:pPr>
        </w:pPrChange>
      </w:pPr>
      <w:ins w:id="17072" w:author="Okot" w:date="2019-11-26T15:15:00Z">
        <w:r>
          <w:t>Rys. </w:t>
        </w:r>
        <w:r w:rsidR="00E30FB9">
          <w:t>5.</w:t>
        </w:r>
      </w:ins>
      <w:ins w:id="17073" w:author="Okot" w:date="2020-03-23T22:23:00Z">
        <w:r w:rsidR="00FD2920">
          <w:t>95</w:t>
        </w:r>
      </w:ins>
      <w:del w:id="17074" w:author="Okot" w:date="2020-03-23T22:23:00Z">
        <w:r w:rsidR="00C26D2E" w:rsidDel="00EB4A4F">
          <w:delText>5</w:delText>
        </w:r>
      </w:del>
      <w:ins w:id="17075" w:author="Okot" w:date="2019-11-26T15:15:00Z">
        <w:r>
          <w:t>. Okno dodawania spożytego produktu.</w:t>
        </w:r>
      </w:ins>
    </w:p>
    <w:p w14:paraId="5FEBCFBA" w14:textId="77777777" w:rsidR="00D16E78" w:rsidRDefault="00D16E78">
      <w:pPr>
        <w:rPr>
          <w:ins w:id="17076" w:author="Okot" w:date="2019-11-26T15:17:00Z"/>
        </w:rPr>
        <w:pPrChange w:id="17077" w:author="Okot" w:date="2019-11-27T10:41:00Z">
          <w:pPr>
            <w:pStyle w:val="Nagwek2"/>
          </w:pPr>
        </w:pPrChange>
      </w:pPr>
    </w:p>
    <w:p w14:paraId="72FC030A" w14:textId="2E43334E" w:rsidR="00D16E78" w:rsidRDefault="00D16E78">
      <w:pPr>
        <w:rPr>
          <w:ins w:id="17078" w:author="Okot" w:date="2019-11-26T15:23:00Z"/>
        </w:rPr>
        <w:pPrChange w:id="17079" w:author="Okot" w:date="2019-11-27T10:41:00Z">
          <w:pPr>
            <w:pStyle w:val="Nagwek2"/>
          </w:pPr>
        </w:pPrChange>
      </w:pPr>
      <w:ins w:id="17080" w:author="Okot" w:date="2019-11-26T15:17:00Z">
        <w:r>
          <w:t>Formularz dodawania produktu do posiłku składa się z dw</w:t>
        </w:r>
      </w:ins>
      <w:ins w:id="17081" w:author="Okot" w:date="2019-11-26T15:22:00Z">
        <w:r>
          <w:t>óch</w:t>
        </w:r>
      </w:ins>
      <w:ins w:id="17082" w:author="Okot" w:date="2019-11-26T15:17:00Z">
        <w:r>
          <w:t xml:space="preserve"> pól: </w:t>
        </w:r>
      </w:ins>
      <w:ins w:id="17083" w:author="Okot" w:date="2019-11-26T15:22:00Z">
        <w:r>
          <w:t>n</w:t>
        </w:r>
      </w:ins>
      <w:ins w:id="17084" w:author="Okot" w:date="2019-11-26T15:17:00Z">
        <w:r>
          <w:t>azwy produktu</w:t>
        </w:r>
      </w:ins>
      <w:ins w:id="17085" w:author="Okot" w:date="2019-11-26T15:19:00Z">
        <w:r w:rsidR="00B578AE">
          <w:t> (36</w:t>
        </w:r>
        <w:r>
          <w:t>)</w:t>
        </w:r>
      </w:ins>
      <w:ins w:id="17086" w:author="Okot" w:date="2019-11-26T15:17:00Z">
        <w:r>
          <w:t xml:space="preserve"> oraz wagi</w:t>
        </w:r>
      </w:ins>
      <w:ins w:id="17087" w:author="Okot" w:date="2019-11-26T15:19:00Z">
        <w:r w:rsidR="00B578AE">
          <w:t> (37</w:t>
        </w:r>
        <w:r>
          <w:t>)</w:t>
        </w:r>
      </w:ins>
      <w:ins w:id="17088" w:author="Okot" w:date="2019-11-26T15:17:00Z">
        <w:r>
          <w:t>. Kiedy użytkownik zaczyna wpisywać nazwę produktu w pole, system podpowiada produkty zaczynaj</w:t>
        </w:r>
      </w:ins>
      <w:ins w:id="17089" w:author="Okot" w:date="2019-11-26T15:18:00Z">
        <w:r>
          <w:t>ące się od tej samej zbitki liter. Po wybraniu produktu użytkownik wpisuje jego wagę</w:t>
        </w:r>
      </w:ins>
      <w:ins w:id="17090" w:author="Okot" w:date="2019-11-26T15:19:00Z">
        <w:r>
          <w:t>. Kiedy te dwie rzeczy są uzupełnione można zapisać</w:t>
        </w:r>
      </w:ins>
      <w:ins w:id="17091" w:author="Okot" w:date="2019-11-26T15:20:00Z">
        <w:r>
          <w:t xml:space="preserve"> pożywienie i wr</w:t>
        </w:r>
      </w:ins>
      <w:ins w:id="17092" w:author="Okot" w:date="2019-11-26T15:21:00Z">
        <w:r>
          <w:t>ócić do okna startoweg</w:t>
        </w:r>
        <w:r w:rsidR="00B578AE">
          <w:t>o za pomocą przycisku zapisu (40</w:t>
        </w:r>
        <w:r>
          <w:t>) lub aktywować przycisk dodawania kolejnego produ</w:t>
        </w:r>
        <w:r w:rsidR="00B578AE">
          <w:t>ktu (38</w:t>
        </w:r>
        <w:r>
          <w:t>)</w:t>
        </w:r>
      </w:ins>
      <w:ins w:id="17093" w:author="Okot" w:date="2019-11-26T19:35:00Z">
        <w:r w:rsidR="00B578AE">
          <w:t xml:space="preserve"> – wywoła to wyświetlenie kolejnych pól takich samych jak</w:t>
        </w:r>
      </w:ins>
      <w:ins w:id="17094" w:author="Okot" w:date="2019-11-26T19:36:00Z">
        <w:r w:rsidR="00B578AE">
          <w:t> (36) i (37) bezpośrednio po oryginalnymi polami oraz obniżenie przycisku (</w:t>
        </w:r>
        <w:r w:rsidR="00BC6B90">
          <w:t>38</w:t>
        </w:r>
        <w:r w:rsidR="00B578AE">
          <w:t>)</w:t>
        </w:r>
      </w:ins>
      <w:ins w:id="17095" w:author="Okot" w:date="2019-11-26T15:22:00Z">
        <w:r>
          <w:t xml:space="preserve">. </w:t>
        </w:r>
      </w:ins>
      <w:ins w:id="17096" w:author="Okot" w:date="2019-11-26T15:23:00Z">
        <w:r>
          <w:t xml:space="preserve">Można też wyjść z formularza bez zapisywania czegokolwiek (8). </w:t>
        </w:r>
      </w:ins>
    </w:p>
    <w:p w14:paraId="16BA4FDA" w14:textId="77777777" w:rsidR="00023E3E" w:rsidRDefault="00D16E78">
      <w:pPr>
        <w:rPr>
          <w:ins w:id="17097" w:author="Okot" w:date="2019-11-26T19:37:00Z"/>
        </w:rPr>
        <w:pPrChange w:id="17098" w:author="Okot" w:date="2019-11-27T10:41:00Z">
          <w:pPr>
            <w:pStyle w:val="Nagwek2"/>
          </w:pPr>
        </w:pPrChange>
      </w:pPr>
      <w:ins w:id="17099" w:author="Okot" w:date="2019-11-26T15:23:00Z">
        <w:r>
          <w:t>Jeśli użytkownik będzie próbował zapisać formularz, w którym będzie brakowało danych, system wyś</w:t>
        </w:r>
        <w:r w:rsidR="00C000EC">
          <w:t>wietli okno dialogowe, informuj</w:t>
        </w:r>
      </w:ins>
      <w:ins w:id="17100" w:author="Okot" w:date="2019-11-26T15:24:00Z">
        <w:r w:rsidR="00C000EC">
          <w:t>ące, jaki błąd wyst</w:t>
        </w:r>
      </w:ins>
      <w:ins w:id="17101" w:author="Okot" w:date="2019-11-26T15:25:00Z">
        <w:r w:rsidR="00C000EC">
          <w:t>ąpił.</w:t>
        </w:r>
      </w:ins>
    </w:p>
    <w:p w14:paraId="117EEABC" w14:textId="11293AAC" w:rsidR="000E5EA4" w:rsidRDefault="00BC6B90">
      <w:pPr>
        <w:rPr>
          <w:ins w:id="17102" w:author="Okot" w:date="2020-01-04T07:53:00Z"/>
        </w:rPr>
        <w:pPrChange w:id="17103" w:author="Okot" w:date="2019-11-27T10:41:00Z">
          <w:pPr>
            <w:pStyle w:val="Nagwek2"/>
          </w:pPr>
        </w:pPrChange>
      </w:pPr>
      <w:ins w:id="17104" w:author="Okot" w:date="2019-11-26T19:37:00Z">
        <w:r>
          <w:t>Aktywowanie dodawania produktu spoza bazy</w:t>
        </w:r>
      </w:ins>
      <w:ins w:id="17105" w:author="Okot" w:date="2019-11-26T19:39:00Z">
        <w:r>
          <w:t xml:space="preserve"> przekieruje użytkownika do </w:t>
        </w:r>
      </w:ins>
      <w:ins w:id="17106" w:author="Okot" w:date="2020-01-04T07:52:00Z">
        <w:r w:rsidR="000E5EA4">
          <w:t>wyboru czy chce dodać produkt na stałe do bazy czy jednorazowo do posiłku</w:t>
        </w:r>
      </w:ins>
      <w:ins w:id="17107" w:author="Okot" w:date="2020-01-04T07:53:00Z">
        <w:r w:rsidR="00E30FB9">
          <w:t xml:space="preserve"> (rysunek 5.</w:t>
        </w:r>
      </w:ins>
      <w:ins w:id="17108" w:author="Okot" w:date="2020-03-23T22:24:00Z">
        <w:r w:rsidR="00EB4A4F">
          <w:t>69</w:t>
        </w:r>
      </w:ins>
      <w:del w:id="17109" w:author="Okot" w:date="2020-03-23T22:24:00Z">
        <w:r w:rsidR="00C26D2E" w:rsidDel="00EB4A4F">
          <w:delText>5</w:delText>
        </w:r>
      </w:del>
      <w:ins w:id="17110" w:author="Okot" w:date="2020-01-04T07:53:00Z">
        <w:r w:rsidR="000E5EA4">
          <w:t>)</w:t>
        </w:r>
      </w:ins>
      <w:ins w:id="17111" w:author="Okot" w:date="2020-01-04T07:52:00Z">
        <w:r w:rsidR="000E5EA4">
          <w:t xml:space="preserve">. </w:t>
        </w:r>
      </w:ins>
    </w:p>
    <w:p w14:paraId="2E739B1C" w14:textId="77777777" w:rsidR="00FD2920" w:rsidRDefault="00FD2920" w:rsidP="00FD2920">
      <w:pPr>
        <w:rPr>
          <w:ins w:id="17112" w:author="Okot" w:date="2020-04-17T17:07:00Z"/>
        </w:rPr>
      </w:pPr>
      <w:ins w:id="17113" w:author="Okot" w:date="2020-04-17T17:07:00Z">
        <w:r>
          <w:t xml:space="preserve">Po wybraniu opcji „Dodaj do bazy” (41) użytkownik zostanie przekierowany do formularza dodawania nowego produktu (rysunek 5.95). Jeśli w momencie aktywacji formularz dodawania produktu do posiłku był poprawnie wypełniony dane zostaną utracone. </w:t>
        </w:r>
      </w:ins>
    </w:p>
    <w:p w14:paraId="6F7F83FD" w14:textId="77777777" w:rsidR="000E5EA4" w:rsidRDefault="000E5EA4">
      <w:pPr>
        <w:ind w:firstLine="0"/>
        <w:rPr>
          <w:ins w:id="17114" w:author="Okot" w:date="2020-01-04T08:01:00Z"/>
        </w:rPr>
        <w:pPrChange w:id="17115" w:author="Okot" w:date="2020-01-04T08:01:00Z">
          <w:pPr>
            <w:pStyle w:val="Nagwek2"/>
          </w:pPr>
        </w:pPrChange>
      </w:pPr>
    </w:p>
    <w:p w14:paraId="09F77341" w14:textId="6CA51895" w:rsidR="000E5EA4" w:rsidRDefault="00644F7D">
      <w:pPr>
        <w:ind w:firstLine="0"/>
        <w:jc w:val="center"/>
        <w:rPr>
          <w:ins w:id="17116" w:author="Okot" w:date="2020-01-04T08:01:00Z"/>
        </w:rPr>
        <w:pPrChange w:id="17117" w:author="Okot" w:date="2020-01-04T08:02:00Z">
          <w:pPr>
            <w:pStyle w:val="Nagwek2"/>
          </w:pPr>
        </w:pPrChange>
      </w:pPr>
      <w:ins w:id="17118" w:author="Okot" w:date="2020-01-04T08:02:00Z">
        <w:r>
          <w:rPr>
            <w:noProof/>
            <w:lang w:eastAsia="pl-PL"/>
          </w:rPr>
          <w:lastRenderedPageBreak/>
          <w:drawing>
            <wp:inline distT="0" distB="0" distL="0" distR="0" wp14:anchorId="65173B05" wp14:editId="050D77A7">
              <wp:extent cx="3960000" cy="1414800"/>
              <wp:effectExtent l="190500" t="190500" r="193040" b="18542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74">
                        <a:extLst>
                          <a:ext uri="{28A0092B-C50C-407E-A947-70E740481C1C}">
                            <a14:useLocalDpi xmlns:a14="http://schemas.microsoft.com/office/drawing/2010/main" val="0"/>
                          </a:ext>
                        </a:extLst>
                      </a:blip>
                      <a:stretch>
                        <a:fillRect/>
                      </a:stretch>
                    </pic:blipFill>
                    <pic:spPr>
                      <a:xfrm>
                        <a:off x="0" y="0"/>
                        <a:ext cx="3960000" cy="14148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67DB5692" w:rsidR="00644F7D" w:rsidRDefault="00644F7D">
      <w:pPr>
        <w:ind w:firstLine="0"/>
        <w:jc w:val="center"/>
        <w:rPr>
          <w:ins w:id="17119" w:author="Okot" w:date="2020-01-04T08:03:00Z"/>
        </w:rPr>
        <w:pPrChange w:id="17120" w:author="Okot" w:date="2020-01-04T08:04:00Z">
          <w:pPr>
            <w:pStyle w:val="Nagwek2"/>
          </w:pPr>
        </w:pPrChange>
      </w:pPr>
      <w:ins w:id="17121" w:author="Okot" w:date="2020-01-04T08:03:00Z">
        <w:r>
          <w:t>R</w:t>
        </w:r>
        <w:r w:rsidR="0075254D">
          <w:t>ys</w:t>
        </w:r>
        <w:r w:rsidR="00E30FB9">
          <w:t>. 5.</w:t>
        </w:r>
      </w:ins>
      <w:ins w:id="17122" w:author="Okot" w:date="2020-03-23T22:24:00Z">
        <w:r w:rsidR="00FD2920">
          <w:t>96</w:t>
        </w:r>
      </w:ins>
      <w:del w:id="17123" w:author="Okot" w:date="2020-03-23T22:24:00Z">
        <w:r w:rsidR="00C26D2E" w:rsidDel="00EB4A4F">
          <w:delText>5</w:delText>
        </w:r>
      </w:del>
      <w:ins w:id="17124" w:author="Okot" w:date="2020-01-04T08:03:00Z">
        <w:r>
          <w:t>. Wybór sposobu dodania produktu spoza bazy do posiłku.</w:t>
        </w:r>
      </w:ins>
    </w:p>
    <w:p w14:paraId="28F54C22" w14:textId="77777777" w:rsidR="00644F7D" w:rsidRDefault="00644F7D">
      <w:pPr>
        <w:ind w:firstLine="0"/>
        <w:jc w:val="center"/>
        <w:rPr>
          <w:ins w:id="17125" w:author="Okot" w:date="2020-01-04T07:53:00Z"/>
        </w:rPr>
        <w:pPrChange w:id="17126" w:author="Okot" w:date="2020-01-04T08:03:00Z">
          <w:pPr>
            <w:pStyle w:val="Nagwek2"/>
          </w:pPr>
        </w:pPrChange>
      </w:pPr>
    </w:p>
    <w:p w14:paraId="2F436543" w14:textId="59B9DFBA" w:rsidR="00D15F31" w:rsidRDefault="007B14E5" w:rsidP="00FD2920">
      <w:pPr>
        <w:rPr>
          <w:ins w:id="17127" w:author="Okot" w:date="2020-04-17T17:08:00Z"/>
        </w:rPr>
        <w:pPrChange w:id="17128" w:author="Okot" w:date="2020-04-17T17:07:00Z">
          <w:pPr>
            <w:pStyle w:val="Nagwek2"/>
          </w:pPr>
        </w:pPrChange>
      </w:pPr>
      <w:ins w:id="17129"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5FBA3198" w14:textId="77777777" w:rsidR="00FD2920" w:rsidRDefault="00FD2920" w:rsidP="00FD2920">
      <w:pPr>
        <w:rPr>
          <w:ins w:id="17130" w:author="Okot" w:date="2019-11-27T10:46:00Z"/>
        </w:rPr>
        <w:pPrChange w:id="17131" w:author="Okot" w:date="2020-04-17T17:07:00Z">
          <w:pPr>
            <w:pStyle w:val="Nagwek2"/>
          </w:pPr>
        </w:pPrChange>
      </w:pPr>
    </w:p>
    <w:p w14:paraId="47907A21" w14:textId="4915F69E" w:rsidR="00D15F31" w:rsidRDefault="00683A9D">
      <w:pPr>
        <w:ind w:firstLine="0"/>
        <w:jc w:val="center"/>
        <w:rPr>
          <w:ins w:id="17132" w:author="Okot" w:date="2019-11-26T19:41:00Z"/>
        </w:rPr>
        <w:pPrChange w:id="17133" w:author="Okot" w:date="2019-11-27T10:48:00Z">
          <w:pPr>
            <w:pStyle w:val="Nagwek2"/>
          </w:pPr>
        </w:pPrChange>
      </w:pPr>
      <w:ins w:id="17134" w:author="Okot" w:date="2020-01-17T12:28:00Z">
        <w:r>
          <w:rPr>
            <w:noProof/>
            <w:lang w:eastAsia="pl-PL"/>
          </w:rPr>
          <w:drawing>
            <wp:inline distT="0" distB="0" distL="0" distR="0" wp14:anchorId="6059B763" wp14:editId="70B3F691">
              <wp:extent cx="3934800" cy="4233600"/>
              <wp:effectExtent l="190500" t="190500" r="199390" b="1860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75">
                        <a:extLst>
                          <a:ext uri="{28A0092B-C50C-407E-A947-70E740481C1C}">
                            <a14:useLocalDpi xmlns:a14="http://schemas.microsoft.com/office/drawing/2010/main" val="0"/>
                          </a:ext>
                        </a:extLst>
                      </a:blip>
                      <a:stretch>
                        <a:fillRect/>
                      </a:stretch>
                    </pic:blipFill>
                    <pic:spPr>
                      <a:xfrm>
                        <a:off x="0" y="0"/>
                        <a:ext cx="3934800" cy="4233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7DF133EB" w:rsidR="00BB7F69" w:rsidRDefault="00E30FB9">
      <w:pPr>
        <w:jc w:val="center"/>
        <w:rPr>
          <w:ins w:id="17135" w:author="Okot" w:date="2019-11-26T19:41:00Z"/>
        </w:rPr>
      </w:pPr>
      <w:ins w:id="17136" w:author="Okot" w:date="2019-11-26T19:41:00Z">
        <w:r>
          <w:t>Rys. 5.</w:t>
        </w:r>
      </w:ins>
      <w:ins w:id="17137" w:author="Okot" w:date="2020-03-23T22:24:00Z">
        <w:r w:rsidR="0048772A">
          <w:t>9</w:t>
        </w:r>
      </w:ins>
      <w:ins w:id="17138" w:author="Okot" w:date="2020-04-17T17:08:00Z">
        <w:r w:rsidR="00FD2920">
          <w:t>7</w:t>
        </w:r>
      </w:ins>
      <w:del w:id="17139" w:author="Okot" w:date="2020-03-23T22:24:00Z">
        <w:r w:rsidR="00C26D2E" w:rsidDel="00EB4A4F">
          <w:delText>5</w:delText>
        </w:r>
      </w:del>
      <w:ins w:id="17140" w:author="Okot" w:date="2019-11-26T19:41:00Z">
        <w:r w:rsidR="00BB7F69">
          <w:t>. Formularz dodawania produktu spoza bazy.</w:t>
        </w:r>
      </w:ins>
    </w:p>
    <w:p w14:paraId="04EF0C84" w14:textId="77777777" w:rsidR="00BB7F69" w:rsidRDefault="00BB7F69">
      <w:pPr>
        <w:rPr>
          <w:ins w:id="17141" w:author="Okot" w:date="2019-11-27T10:51:00Z"/>
        </w:rPr>
        <w:pPrChange w:id="17142" w:author="Okot" w:date="2019-11-27T10:41:00Z">
          <w:pPr>
            <w:pStyle w:val="Nagwek2"/>
          </w:pPr>
        </w:pPrChange>
      </w:pPr>
    </w:p>
    <w:p w14:paraId="79EA9BAD" w14:textId="2637BACF" w:rsidR="00980FBF" w:rsidRDefault="00734A26">
      <w:pPr>
        <w:rPr>
          <w:ins w:id="17143" w:author="Okot" w:date="2020-01-04T11:37:00Z"/>
        </w:rPr>
        <w:pPrChange w:id="17144" w:author="Okot" w:date="2020-01-04T11:30:00Z">
          <w:pPr>
            <w:pStyle w:val="Nagwek2"/>
          </w:pPr>
        </w:pPrChange>
      </w:pPr>
      <w:ins w:id="17145" w:author="Okot" w:date="2020-01-04T11:29:00Z">
        <w:r>
          <w:t>U</w:t>
        </w:r>
      </w:ins>
      <w:ins w:id="17146" w:author="Okot" w:date="2019-11-27T11:27:00Z">
        <w:r w:rsidR="00022AEC">
          <w:t xml:space="preserve">żytkownik </w:t>
        </w:r>
      </w:ins>
      <w:ins w:id="17147" w:author="Okot" w:date="2020-01-04T11:30:00Z">
        <w:r>
          <w:t>musi wprowadzić unikalną n</w:t>
        </w:r>
      </w:ins>
      <w:ins w:id="17148" w:author="Okot" w:date="2019-11-27T11:29:00Z">
        <w:r>
          <w:t>azw</w:t>
        </w:r>
      </w:ins>
      <w:ins w:id="17149" w:author="Okot" w:date="2020-01-04T11:30:00Z">
        <w:r>
          <w:t>ę</w:t>
        </w:r>
      </w:ins>
      <w:ins w:id="17150" w:author="Okot" w:date="2019-11-27T11:29:00Z">
        <w:r w:rsidR="00022AEC">
          <w:t xml:space="preserve"> produktu musi by</w:t>
        </w:r>
      </w:ins>
      <w:ins w:id="17151" w:author="Okot" w:date="2019-11-27T11:30:00Z">
        <w:r w:rsidR="00022AEC">
          <w:t xml:space="preserve">ć unikalna. </w:t>
        </w:r>
      </w:ins>
      <w:ins w:id="17152" w:author="Okot" w:date="2019-11-27T11:31:00Z">
        <w:r w:rsidR="00022AEC">
          <w:t>Jeśli w bazie znajduje się już produkt o takiej</w:t>
        </w:r>
      </w:ins>
      <w:ins w:id="17153" w:author="Okot" w:date="2019-11-27T11:32:00Z">
        <w:r w:rsidR="00022AEC">
          <w:t xml:space="preserve"> nazwie</w:t>
        </w:r>
      </w:ins>
      <w:ins w:id="17154" w:author="Okot" w:date="2019-11-27T11:31:00Z">
        <w:r w:rsidR="00022AEC">
          <w:t>,</w:t>
        </w:r>
      </w:ins>
      <w:ins w:id="17155" w:author="Okot" w:date="2019-11-27T11:32:00Z">
        <w:r w:rsidR="00022AEC">
          <w:t xml:space="preserve"> kiedy u</w:t>
        </w:r>
      </w:ins>
      <w:ins w:id="17156" w:author="Okot" w:date="2019-11-27T11:33:00Z">
        <w:r w:rsidR="00022AEC">
          <w:t>żytkownik będzie chciał dodać lub za</w:t>
        </w:r>
      </w:ins>
      <w:ins w:id="17157" w:author="Okot" w:date="2019-11-27T11:34:00Z">
        <w:r w:rsidR="00022AEC">
          <w:t>pisać produ</w:t>
        </w:r>
        <w:r>
          <w:t>kt, wyświetli się komunikat</w:t>
        </w:r>
        <w:r w:rsidR="00022AEC">
          <w:t xml:space="preserve"> informujące o powt</w:t>
        </w:r>
      </w:ins>
      <w:ins w:id="17158" w:author="Okot" w:date="2019-11-27T11:35:00Z">
        <w:r w:rsidR="00022AEC">
          <w:t>órzeniu.</w:t>
        </w:r>
      </w:ins>
      <w:ins w:id="17159" w:author="Okot" w:date="2019-11-27T11:33:00Z">
        <w:r w:rsidR="00022AEC">
          <w:t xml:space="preserve"> </w:t>
        </w:r>
      </w:ins>
      <w:ins w:id="17160" w:author="Okot" w:date="2019-11-27T11:32:00Z">
        <w:r w:rsidR="00022AEC">
          <w:t xml:space="preserve"> </w:t>
        </w:r>
      </w:ins>
      <w:ins w:id="17161" w:author="Okot" w:date="2019-11-27T11:31:00Z">
        <w:r w:rsidR="00022AEC">
          <w:t xml:space="preserve"> </w:t>
        </w:r>
      </w:ins>
      <w:ins w:id="17162" w:author="Okot" w:date="2020-01-04T11:30:00Z">
        <w:r>
          <w:t>O</w:t>
        </w:r>
      </w:ins>
      <w:ins w:id="17163" w:author="Okot" w:date="2019-11-27T11:39:00Z">
        <w:r w:rsidR="00980FBF">
          <w:t>prócz unikalnej nazwy produktu, musi jeszcze</w:t>
        </w:r>
      </w:ins>
      <w:ins w:id="17164" w:author="Okot" w:date="2020-01-04T11:30:00Z">
        <w:r>
          <w:t xml:space="preserve"> zostać</w:t>
        </w:r>
      </w:ins>
      <w:ins w:id="17165" w:author="Okot" w:date="2019-11-27T11:39:00Z">
        <w:r w:rsidR="00980FBF">
          <w:t xml:space="preserve"> wprowadzi</w:t>
        </w:r>
      </w:ins>
      <w:ins w:id="17166" w:author="Okot" w:date="2019-11-27T11:40:00Z">
        <w:r w:rsidR="00980FBF">
          <w:t>ć</w:t>
        </w:r>
      </w:ins>
      <w:ins w:id="17167" w:author="Okot" w:date="2019-11-27T11:41:00Z">
        <w:r w:rsidR="00980FBF">
          <w:t xml:space="preserve"> jego kaloryczno</w:t>
        </w:r>
      </w:ins>
      <w:ins w:id="17168" w:author="Okot" w:date="2019-11-27T11:42:00Z">
        <w:r w:rsidR="00980FBF">
          <w:t>ść</w:t>
        </w:r>
        <w:r>
          <w:t xml:space="preserve">. Jeżeli </w:t>
        </w:r>
      </w:ins>
      <w:ins w:id="17169" w:author="Okot" w:date="2020-01-04T11:31:00Z">
        <w:r>
          <w:t>nastąpi</w:t>
        </w:r>
      </w:ins>
      <w:ins w:id="17170" w:author="Okot" w:date="2019-11-27T10:54:00Z">
        <w:r>
          <w:t xml:space="preserve"> próba zapisania informacji bez wprowadzenia</w:t>
        </w:r>
        <w:r w:rsidR="00D15F31">
          <w:t xml:space="preserve"> tych danych, wyświetlone </w:t>
        </w:r>
      </w:ins>
      <w:ins w:id="17171" w:author="Okot" w:date="2020-01-04T11:31:00Z">
        <w:r>
          <w:t>stosowny komunikat</w:t>
        </w:r>
      </w:ins>
      <w:ins w:id="17172" w:author="Okot" w:date="2019-11-27T10:56:00Z">
        <w:r w:rsidR="00BC17F7">
          <w:t>.</w:t>
        </w:r>
      </w:ins>
      <w:ins w:id="17173" w:author="Okot" w:date="2020-01-04T11:33:00Z">
        <w:r w:rsidR="006F364E">
          <w:t xml:space="preserve"> Informacje dotyczące pozostałych składników odżywczych są nieobligatoryjne.</w:t>
        </w:r>
      </w:ins>
      <w:ins w:id="17174" w:author="Okot" w:date="2019-11-27T10:56:00Z">
        <w:r w:rsidR="00BC17F7">
          <w:t xml:space="preserve"> </w:t>
        </w:r>
      </w:ins>
      <w:ins w:id="17175" w:author="Okot" w:date="2020-01-04T11:32:00Z">
        <w:r w:rsidR="006F364E">
          <w:t xml:space="preserve">Jeśli użytkownik odznaczy pole „Zawartość w 100 g?”, wyświetlone zostanie pole, w które należy wprowadzić wagę, </w:t>
        </w:r>
      </w:ins>
      <w:ins w:id="17176" w:author="Okot" w:date="2020-01-04T11:33:00Z">
        <w:r w:rsidR="006F364E">
          <w:t xml:space="preserve">odnośnie </w:t>
        </w:r>
      </w:ins>
      <w:ins w:id="17177" w:author="Okot" w:date="2020-01-04T11:32:00Z">
        <w:r w:rsidR="006F364E">
          <w:t xml:space="preserve">której </w:t>
        </w:r>
      </w:ins>
      <w:ins w:id="17178" w:author="Okot" w:date="2020-01-04T11:33:00Z">
        <w:r w:rsidR="006F364E">
          <w:t>są to dane. Przy zapisywaniu produktu w bazie, system wyliczy zawarto</w:t>
        </w:r>
      </w:ins>
      <w:ins w:id="17179" w:author="Okot" w:date="2020-01-04T11:34:00Z">
        <w:r w:rsidR="006F364E">
          <w:t>ść w 100 g produktu i takie dane zostan</w:t>
        </w:r>
      </w:ins>
      <w:ins w:id="17180" w:author="Okot" w:date="2020-01-04T11:35:00Z">
        <w:r w:rsidR="006F364E">
          <w:t>ą zapisane na stałe w bazie, a do posiłku zostanie dodana waga, którą użytkownik wprowadził.</w:t>
        </w:r>
      </w:ins>
      <w:ins w:id="17181" w:author="Okot" w:date="2020-01-04T11:36:00Z">
        <w:r w:rsidR="0048772A">
          <w:t xml:space="preserve"> W przypadku podania</w:t>
        </w:r>
        <w:r w:rsidR="006F364E">
          <w:t xml:space="preserve"> informacji dotyczących 100 g produktu, po zapisaniu danych w bazie, system przekieruje użytkownika z powrotem do formularza z rys.</w:t>
        </w:r>
      </w:ins>
      <w:ins w:id="17182" w:author="Okot" w:date="2020-01-04T11:37:00Z">
        <w:r w:rsidR="00FC041E">
          <w:t> 5.</w:t>
        </w:r>
      </w:ins>
      <w:ins w:id="17183" w:author="Okot" w:date="2020-03-23T22:24:00Z">
        <w:r w:rsidR="00FD2920">
          <w:t>95</w:t>
        </w:r>
      </w:ins>
      <w:del w:id="17184" w:author="Okot" w:date="2020-03-23T22:24:00Z">
        <w:r w:rsidR="00C26D2E" w:rsidDel="00EB4A4F">
          <w:delText>5</w:delText>
        </w:r>
      </w:del>
      <w:ins w:id="17185" w:author="Okot" w:date="2020-01-04T11:37:00Z">
        <w:r w:rsidR="006F364E">
          <w:t>.</w:t>
        </w:r>
      </w:ins>
    </w:p>
    <w:p w14:paraId="67649B3A" w14:textId="65F82329" w:rsidR="003A2068" w:rsidRDefault="003A2068">
      <w:pPr>
        <w:rPr>
          <w:ins w:id="17186" w:author="Okot" w:date="2020-01-04T11:35:00Z"/>
        </w:rPr>
        <w:pPrChange w:id="17187" w:author="Okot" w:date="2020-01-04T11:30:00Z">
          <w:pPr>
            <w:pStyle w:val="Nagwek2"/>
          </w:pPr>
        </w:pPrChange>
      </w:pPr>
      <w:ins w:id="17188" w:author="Okot" w:date="2020-01-04T11:37:00Z">
        <w:r>
          <w:t xml:space="preserve">Formularz dodawania produktu jednorazowo wygląda niemalże identycznie </w:t>
        </w:r>
      </w:ins>
      <w:ins w:id="17189" w:author="Okot" w:date="2020-01-04T11:38:00Z">
        <w:r>
          <w:t>–</w:t>
        </w:r>
      </w:ins>
      <w:ins w:id="17190" w:author="Okot" w:date="2020-01-04T11:37:00Z">
        <w:r>
          <w:t xml:space="preserve"> r</w:t>
        </w:r>
      </w:ins>
      <w:ins w:id="17191" w:author="Okot" w:date="2020-01-04T11:38:00Z">
        <w:r>
          <w:t>óżni się jedynie pozycja (53). Zamiast zapytania o zawartość w 100 g, jest przycisk umożliwiający dekompozycję danego pożywienia. Po naciśnięciu go pojawia się formularz</w:t>
        </w:r>
      </w:ins>
      <w:ins w:id="17192" w:author="Okot" w:date="2020-01-04T11:39:00Z">
        <w:r w:rsidR="0048772A">
          <w:t xml:space="preserve"> podobny do tego z</w:t>
        </w:r>
      </w:ins>
      <w:ins w:id="17193" w:author="Okot" w:date="2020-04-17T15:24:00Z">
        <w:r w:rsidR="0048772A">
          <w:t> </w:t>
        </w:r>
      </w:ins>
      <w:ins w:id="17194" w:author="Okot" w:date="2020-01-04T11:39:00Z">
        <w:r w:rsidR="00E30FB9">
          <w:t>rys. 5.</w:t>
        </w:r>
      </w:ins>
      <w:ins w:id="17195" w:author="Okot" w:date="2020-03-23T22:24:00Z">
        <w:r w:rsidR="00FD2920">
          <w:t>95</w:t>
        </w:r>
      </w:ins>
      <w:del w:id="17196" w:author="Okot" w:date="2020-03-23T22:24:00Z">
        <w:r w:rsidR="00C26D2E" w:rsidDel="00EB4A4F">
          <w:delText>5</w:delText>
        </w:r>
      </w:del>
      <w:ins w:id="17197" w:author="Okot" w:date="2020-01-04T11:39:00Z">
        <w:r>
          <w:t>. – pozbawiony jedynie pozycji (39)</w:t>
        </w:r>
      </w:ins>
      <w:ins w:id="17198" w:author="Okot" w:date="2020-01-04T11:38:00Z">
        <w:r>
          <w:t xml:space="preserve">. </w:t>
        </w:r>
      </w:ins>
      <w:ins w:id="17199" w:author="Okot" w:date="2020-01-04T11:39:00Z">
        <w:r>
          <w:t>W ramach dekompozycji użytkownik wybiera produkty</w:t>
        </w:r>
      </w:ins>
      <w:ins w:id="17200" w:author="Okot" w:date="2020-01-04T11:40:00Z">
        <w:r>
          <w:t xml:space="preserve"> z bazy danych</w:t>
        </w:r>
      </w:ins>
      <w:ins w:id="17201" w:author="Okot" w:date="2020-01-04T11:39:00Z">
        <w:r>
          <w:t>, kt</w:t>
        </w:r>
      </w:ins>
      <w:ins w:id="17202" w:author="Okot" w:date="2020-01-04T11:40:00Z">
        <w:r>
          <w:t>óre znajdowały się w pożywieniu, które dodaje i podaje (często szacunkową) ich wagę. Użytkownik będzie mógł wybrać jeden lub wi</w:t>
        </w:r>
      </w:ins>
      <w:ins w:id="17203" w:author="Okot" w:date="2020-01-04T11:41:00Z">
        <w:r>
          <w:t>ęcej produktów. Użycie przycisku „Zapisz”, przeniesie użytkownika ponownie do formularz dodawania produktu jednorazowo. Pola, których użytkownik wcześniej nie wype</w:t>
        </w:r>
      </w:ins>
      <w:ins w:id="17204" w:author="Okot" w:date="2020-01-04T11:42:00Z">
        <w:r>
          <w:t xml:space="preserve">łnił, zostaną uzupełnione sumą wartości zawartości składników odżywczych w wybranych produktach. </w:t>
        </w:r>
      </w:ins>
      <w:ins w:id="17205" w:author="Okot" w:date="2020-01-04T11:43:00Z">
        <w:r>
          <w:t>Zawartość pól wypełnionych wcześniej przez użytkownika nie ulegnie zmianie. Żeby dodać pożywienie do posiłku, należy skorzystać z przycisku „Zapisz”.</w:t>
        </w:r>
      </w:ins>
      <w:ins w:id="17206" w:author="Okot" w:date="2020-01-04T11:44:00Z">
        <w:r>
          <w:t xml:space="preserve"> W przeciwieństwie do formularza dodającego produkt do bazy, przy jednorazowym dodawaniu do posiłku, jedynie pole „Nazwa” jest wymagane. Zachowana jest konieczno</w:t>
        </w:r>
      </w:ins>
      <w:ins w:id="17207" w:author="Okot" w:date="2020-01-04T11:45:00Z">
        <w:r>
          <w:t>ść wprowadzenia nazwy unikalnej.</w:t>
        </w:r>
      </w:ins>
    </w:p>
    <w:p w14:paraId="0E80EA85" w14:textId="6009014D" w:rsidR="00023E3E" w:rsidRDefault="00BB70AE">
      <w:pPr>
        <w:rPr>
          <w:ins w:id="17208" w:author="Okot" w:date="2019-11-26T19:47:00Z"/>
        </w:rPr>
        <w:pPrChange w:id="17209" w:author="Okot" w:date="2019-11-27T10:41:00Z">
          <w:pPr>
            <w:pStyle w:val="Nagwek2"/>
          </w:pPr>
        </w:pPrChange>
      </w:pPr>
      <w:ins w:id="17210" w:author="Okot" w:date="2019-11-26T19:42:00Z">
        <w:r>
          <w:t>Formularz dodawania gotowej potrawy wygląda tak samo jak formularz dodawania produktu z wyj</w:t>
        </w:r>
      </w:ins>
      <w:ins w:id="17211" w:author="Okot" w:date="2019-11-26T19:43:00Z">
        <w:r>
          <w:t>ątkiem pozycji (39), której nie ma. Zmieniony jest również nagłówek nad polem (36) na „Wybierz potrawę”</w:t>
        </w:r>
      </w:ins>
      <w:ins w:id="17212" w:author="Okot" w:date="2019-11-26T19:44:00Z">
        <w:r>
          <w:t>. Nagłówek nad polem (37) brzmi „Wprowadź wagę” (domyślnie) albo „Wprowadź liczbę porcji</w:t>
        </w:r>
      </w:ins>
      <w:ins w:id="17213" w:author="Okot" w:date="2019-11-26T19:45:00Z">
        <w:r>
          <w:t>” (jeśli potrawa jest mierzona w porcjach). Obok pola (37) zamiast „g/ml” pojawia się skrót „g” (domyślnie) lub „porcji”</w:t>
        </w:r>
      </w:ins>
      <w:ins w:id="17214" w:author="Okot" w:date="2019-11-26T19:46:00Z">
        <w:r>
          <w:t> (jeśli potrawa jest mierzona w porcjach).</w:t>
        </w:r>
      </w:ins>
    </w:p>
    <w:p w14:paraId="00FA1882" w14:textId="77777777" w:rsidR="001706A7" w:rsidRDefault="001706A7">
      <w:pPr>
        <w:rPr>
          <w:ins w:id="17215" w:author="Okot" w:date="2019-11-26T19:47:00Z"/>
        </w:rPr>
        <w:pPrChange w:id="17216" w:author="Okot" w:date="2019-11-27T10:41:00Z">
          <w:pPr>
            <w:pStyle w:val="Nagwek2"/>
          </w:pPr>
        </w:pPrChange>
      </w:pPr>
    </w:p>
    <w:p w14:paraId="0B5A093C" w14:textId="16BF4058" w:rsidR="001706A7" w:rsidRDefault="00E72B2E" w:rsidP="001706A7">
      <w:pPr>
        <w:pStyle w:val="Nagwek2"/>
        <w:rPr>
          <w:ins w:id="17217" w:author="Okot" w:date="2019-11-27T13:04:00Z"/>
        </w:rPr>
      </w:pPr>
      <w:bookmarkStart w:id="17218" w:name="_Toc35941992"/>
      <w:ins w:id="17219" w:author="Okot" w:date="2019-11-26T19:47:00Z">
        <w:r>
          <w:lastRenderedPageBreak/>
          <w:t>5.5.2.2</w:t>
        </w:r>
        <w:r w:rsidR="001706A7">
          <w:t>. Zarządzenie potrawami</w:t>
        </w:r>
      </w:ins>
      <w:bookmarkEnd w:id="17218"/>
    </w:p>
    <w:p w14:paraId="1F747738" w14:textId="77777777" w:rsidR="00683A9D" w:rsidRDefault="00683A9D" w:rsidP="00683A9D">
      <w:pPr>
        <w:rPr>
          <w:ins w:id="17220" w:author="Okot" w:date="2020-01-17T12:30:00Z"/>
        </w:rPr>
      </w:pPr>
    </w:p>
    <w:p w14:paraId="18725C87" w14:textId="77777777" w:rsidR="00683A9D" w:rsidRDefault="00683A9D" w:rsidP="00683A9D">
      <w:pPr>
        <w:rPr>
          <w:ins w:id="17221" w:author="Okot" w:date="2020-01-17T12:30:00Z"/>
        </w:rPr>
      </w:pPr>
      <w:ins w:id="17222"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7223" w:author="Okot" w:date="2020-01-17T12:30:00Z"/>
        </w:rPr>
      </w:pPr>
      <w:ins w:id="17224"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7225" w:author="Okot" w:date="2019-11-27T13:45:00Z"/>
        </w:rPr>
        <w:pPrChange w:id="17226" w:author="Okot" w:date="2019-11-27T13:44:00Z">
          <w:pPr>
            <w:pStyle w:val="Nagwek2"/>
          </w:pPr>
        </w:pPrChange>
      </w:pPr>
    </w:p>
    <w:p w14:paraId="14E29457" w14:textId="54F523D8" w:rsidR="00285C49" w:rsidRDefault="00C167CB">
      <w:pPr>
        <w:ind w:firstLine="0"/>
        <w:jc w:val="center"/>
        <w:rPr>
          <w:ins w:id="17227" w:author="Okot" w:date="2019-11-27T13:04:00Z"/>
        </w:rPr>
        <w:pPrChange w:id="17228" w:author="Okot" w:date="2020-01-17T12:30:00Z">
          <w:pPr>
            <w:pStyle w:val="Nagwek2"/>
          </w:pPr>
        </w:pPrChange>
      </w:pPr>
      <w:ins w:id="17229" w:author="Okot" w:date="2019-11-27T13:51:00Z">
        <w:r>
          <w:rPr>
            <w:noProof/>
            <w:lang w:eastAsia="pl-PL"/>
          </w:rPr>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76">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7230" w:author="Okot" w:date="2019-11-27T13:51:00Z"/>
        </w:rPr>
        <w:pPrChange w:id="17231" w:author="Okot" w:date="2019-11-27T13:04:00Z">
          <w:pPr>
            <w:pStyle w:val="Nagwek2"/>
          </w:pPr>
        </w:pPrChange>
      </w:pPr>
    </w:p>
    <w:p w14:paraId="1667FD9C" w14:textId="24E5F702" w:rsidR="00C167CB" w:rsidRDefault="00933854">
      <w:pPr>
        <w:jc w:val="center"/>
        <w:rPr>
          <w:ins w:id="17232" w:author="Okot" w:date="2019-11-27T13:54:00Z"/>
        </w:rPr>
        <w:pPrChange w:id="17233" w:author="Okot" w:date="2019-11-27T13:51:00Z">
          <w:pPr>
            <w:pStyle w:val="Nagwek2"/>
          </w:pPr>
        </w:pPrChange>
      </w:pPr>
      <w:ins w:id="17234" w:author="Okot" w:date="2019-11-27T13:51:00Z">
        <w:r>
          <w:t>Rys. 5.</w:t>
        </w:r>
      </w:ins>
      <w:ins w:id="17235" w:author="Okot" w:date="2020-03-23T22:24:00Z">
        <w:r w:rsidR="0048772A">
          <w:t>9</w:t>
        </w:r>
      </w:ins>
      <w:ins w:id="17236" w:author="Okot" w:date="2020-04-17T17:09:00Z">
        <w:r w:rsidR="00FD2920">
          <w:t>8</w:t>
        </w:r>
      </w:ins>
      <w:del w:id="17237" w:author="Okot" w:date="2020-03-23T22:24:00Z">
        <w:r w:rsidR="00C26D2E" w:rsidDel="00EB4A4F">
          <w:delText>5</w:delText>
        </w:r>
      </w:del>
      <w:ins w:id="17238" w:author="Okot" w:date="2019-11-27T13:51:00Z">
        <w:r w:rsidR="00C167CB">
          <w:t>. Strona zarządzania przepisami i potrawami.</w:t>
        </w:r>
      </w:ins>
    </w:p>
    <w:p w14:paraId="4D311C3B" w14:textId="77777777" w:rsidR="00FA46C6" w:rsidRDefault="00FA46C6">
      <w:pPr>
        <w:jc w:val="center"/>
        <w:rPr>
          <w:ins w:id="17239" w:author="Okot" w:date="2019-11-27T13:54:00Z"/>
        </w:rPr>
        <w:pPrChange w:id="17240" w:author="Okot" w:date="2019-11-27T13:51:00Z">
          <w:pPr>
            <w:pStyle w:val="Nagwek2"/>
          </w:pPr>
        </w:pPrChange>
      </w:pPr>
    </w:p>
    <w:p w14:paraId="38E4C8C2" w14:textId="579B1198" w:rsidR="00B91A3F" w:rsidRDefault="00B91A3F">
      <w:pPr>
        <w:rPr>
          <w:ins w:id="17241" w:author="Okot" w:date="2019-11-27T14:58:00Z"/>
        </w:rPr>
        <w:pPrChange w:id="17242" w:author="Okot" w:date="2019-11-27T13:54:00Z">
          <w:pPr>
            <w:pStyle w:val="Nagwek2"/>
          </w:pPr>
        </w:pPrChange>
      </w:pPr>
      <w:ins w:id="17243" w:author="Okot" w:date="2019-11-27T14:42:00Z">
        <w:r>
          <w:t xml:space="preserve">Po prawej stronie będzie wyświetlana </w:t>
        </w:r>
      </w:ins>
      <w:ins w:id="17244" w:author="Okot" w:date="2019-11-27T14:48:00Z">
        <w:r w:rsidR="003F1601">
          <w:t>pod nagłówkiem „Aktywne potrawy</w:t>
        </w:r>
        <w:r w:rsidR="005C7BE1">
          <w:t>” (6</w:t>
        </w:r>
        <w:r w:rsidR="003F1601">
          <w:t xml:space="preserve">1) </w:t>
        </w:r>
      </w:ins>
      <w:ins w:id="17245" w:author="Okot" w:date="2019-11-27T14:42:00Z">
        <w:r>
          <w:t>lista gotowych potraw stworzonyc</w:t>
        </w:r>
      </w:ins>
      <w:ins w:id="17246" w:author="Okot" w:date="2019-11-27T14:47:00Z">
        <w:r>
          <w:t>h</w:t>
        </w:r>
      </w:ins>
      <w:ins w:id="17247" w:author="Okot" w:date="2019-11-27T14:42:00Z">
        <w:r>
          <w:t xml:space="preserve"> z przepis</w:t>
        </w:r>
      </w:ins>
      <w:ins w:id="17248" w:author="Okot" w:date="2019-11-27T14:43:00Z">
        <w:r>
          <w:t>ów</w:t>
        </w:r>
      </w:ins>
      <w:ins w:id="17249" w:author="Okot" w:date="2019-11-27T14:47:00Z">
        <w:r>
          <w:t> </w:t>
        </w:r>
      </w:ins>
      <w:ins w:id="17250" w:author="Okot" w:date="2019-11-27T14:48:00Z">
        <w:r>
          <w:t>(</w:t>
        </w:r>
      </w:ins>
      <w:ins w:id="17251" w:author="Okot" w:date="2019-11-27T14:47:00Z">
        <w:r w:rsidR="005C7BE1">
          <w:t>60</w:t>
        </w:r>
        <w:r>
          <w:t>)</w:t>
        </w:r>
      </w:ins>
      <w:ins w:id="17252" w:author="Okot" w:date="2019-11-27T14:51:00Z">
        <w:r w:rsidR="003F1601">
          <w:t xml:space="preserve"> oraz przyciski </w:t>
        </w:r>
      </w:ins>
      <w:ins w:id="17253" w:author="Okot" w:date="2019-11-27T14:52:00Z">
        <w:r w:rsidR="003F1601">
          <w:t xml:space="preserve">służące do </w:t>
        </w:r>
        <w:r w:rsidR="00DA36F2">
          <w:t>zaznaczenia potrawy jako zakończonej</w:t>
        </w:r>
        <w:r w:rsidR="003F1601">
          <w:t> (5</w:t>
        </w:r>
      </w:ins>
      <w:ins w:id="17254" w:author="Okot" w:date="2020-01-04T12:00:00Z">
        <w:r w:rsidR="005C7BE1">
          <w:t>5</w:t>
        </w:r>
      </w:ins>
      <w:ins w:id="17255" w:author="Okot" w:date="2019-11-27T14:52:00Z">
        <w:r w:rsidR="003F1601">
          <w:t>)</w:t>
        </w:r>
      </w:ins>
      <w:ins w:id="17256" w:author="Okot" w:date="2019-11-27T14:48:00Z">
        <w:r w:rsidR="003F1601">
          <w:t>.</w:t>
        </w:r>
      </w:ins>
    </w:p>
    <w:p w14:paraId="4DC31EAA" w14:textId="7AAD1AC4" w:rsidR="00817EE4" w:rsidRDefault="00E36826">
      <w:pPr>
        <w:rPr>
          <w:ins w:id="17257" w:author="Okot" w:date="2019-11-27T15:08:00Z"/>
        </w:rPr>
        <w:pPrChange w:id="17258" w:author="Okot" w:date="2019-11-27T13:54:00Z">
          <w:pPr>
            <w:pStyle w:val="Nagwek2"/>
          </w:pPr>
        </w:pPrChange>
      </w:pPr>
      <w:ins w:id="17259" w:author="Okot" w:date="2019-11-27T14:58:00Z">
        <w:r>
          <w:t>Wciśni</w:t>
        </w:r>
      </w:ins>
      <w:ins w:id="17260" w:author="Okot" w:date="2019-11-27T14:59:00Z">
        <w:r w:rsidR="005C7BE1">
          <w:t>ęcie przycisku (</w:t>
        </w:r>
        <w:r>
          <w:t>6</w:t>
        </w:r>
      </w:ins>
      <w:ins w:id="17261" w:author="Okot" w:date="2020-01-04T12:00:00Z">
        <w:r w:rsidR="005C7BE1">
          <w:t>2</w:t>
        </w:r>
      </w:ins>
      <w:ins w:id="17262" w:author="Okot" w:date="2019-11-27T14:59:00Z">
        <w:r>
          <w:t>) wywołuje okno modalne zawierające formularz, wygl</w:t>
        </w:r>
      </w:ins>
      <w:ins w:id="17263" w:author="Okot" w:date="2019-11-27T15:00:00Z">
        <w:r>
          <w:t>ądaj</w:t>
        </w:r>
        <w:r w:rsidR="009B070D">
          <w:t>ący podobnie jak na rysunku 5.</w:t>
        </w:r>
      </w:ins>
      <w:ins w:id="17264" w:author="Okot" w:date="2020-01-27T17:18:00Z">
        <w:r w:rsidR="00B75F01">
          <w:t>27</w:t>
        </w:r>
      </w:ins>
      <w:ins w:id="17265" w:author="Okot" w:date="2019-11-27T15:00:00Z">
        <w:r>
          <w:t>.,</w:t>
        </w:r>
      </w:ins>
      <w:ins w:id="17266" w:author="Okot" w:date="2019-11-27T15:01:00Z">
        <w:r>
          <w:t xml:space="preserve"> składający się z pola „Nazwa przepisu</w:t>
        </w:r>
      </w:ins>
      <w:ins w:id="17267" w:author="Okot" w:date="2019-11-27T15:02:00Z">
        <w:r>
          <w:t>”, przycisku dodawania kolejnych składników, które użytkownik mo</w:t>
        </w:r>
      </w:ins>
      <w:ins w:id="17268" w:author="Okot" w:date="2019-11-27T15:03:00Z">
        <w:r>
          <w:t xml:space="preserve">że wybrać spośród znajdujących się w </w:t>
        </w:r>
        <w:r>
          <w:lastRenderedPageBreak/>
          <w:t>bazie oraz przycisku s</w:t>
        </w:r>
      </w:ins>
      <w:ins w:id="17269" w:author="Okot" w:date="2019-11-27T15:04:00Z">
        <w:r>
          <w:t>łużącego do zapisu przepisu. Nie mogą istnieć dwa przepisy o takiej samej nazwie – jeśli użytkownik b</w:t>
        </w:r>
      </w:ins>
      <w:ins w:id="17270" w:author="Okot" w:date="2019-11-27T15:06:00Z">
        <w:r>
          <w:t>ędzie próbował dodać kolejny przepis o takiej samej nazwie, zostanie wyświetlone okno dialogowe z komunikatem b</w:t>
        </w:r>
      </w:ins>
      <w:ins w:id="17271" w:author="Okot" w:date="2019-11-27T15:07:00Z">
        <w:r>
          <w:t>łędu.</w:t>
        </w:r>
      </w:ins>
    </w:p>
    <w:p w14:paraId="454E6F77" w14:textId="532F0A4F" w:rsidR="00E36826" w:rsidRDefault="00817EE4">
      <w:pPr>
        <w:rPr>
          <w:ins w:id="17272" w:author="Okot" w:date="2019-11-27T13:54:00Z"/>
        </w:rPr>
        <w:pPrChange w:id="17273" w:author="Okot" w:date="2019-11-27T13:54:00Z">
          <w:pPr>
            <w:pStyle w:val="Nagwek2"/>
          </w:pPr>
        </w:pPrChange>
      </w:pPr>
      <w:ins w:id="17274" w:author="Okot" w:date="2019-11-27T15:08:00Z">
        <w:r>
          <w:t>Aktywowanie przycisku</w:t>
        </w:r>
      </w:ins>
      <w:ins w:id="17275" w:author="Okot" w:date="2019-11-27T15:09:00Z">
        <w:r>
          <w:t> (</w:t>
        </w:r>
      </w:ins>
      <w:ins w:id="17276" w:author="Okot" w:date="2019-11-27T15:10:00Z">
        <w:r w:rsidR="00295CFE">
          <w:t>5</w:t>
        </w:r>
      </w:ins>
      <w:ins w:id="17277" w:author="Okot" w:date="2020-01-04T12:01:00Z">
        <w:r w:rsidR="005C7BE1">
          <w:t>6</w:t>
        </w:r>
      </w:ins>
      <w:ins w:id="17278" w:author="Okot" w:date="2019-11-27T15:10:00Z">
        <w:r>
          <w:t>)</w:t>
        </w:r>
      </w:ins>
      <w:ins w:id="17279" w:author="Okot" w:date="2019-11-27T15:11:00Z">
        <w:r>
          <w:t xml:space="preserve"> spowoduje wyświetlenie okna dialogowego z prośbą o potwierdzenie decyzji usunięcia przepisu.</w:t>
        </w:r>
      </w:ins>
      <w:ins w:id="17280" w:author="Okot" w:date="2019-11-27T15:13:00Z">
        <w:r>
          <w:t xml:space="preserve"> </w:t>
        </w:r>
      </w:ins>
      <w:ins w:id="17281" w:author="Okot" w:date="2019-11-27T15:14:00Z">
        <w:r>
          <w:t>Podobnie w przypadku wciśnięc</w:t>
        </w:r>
        <w:r w:rsidR="005C7BE1">
          <w:t>ia przycisku (5</w:t>
        </w:r>
      </w:ins>
      <w:ins w:id="17282" w:author="Okot" w:date="2020-01-04T12:01:00Z">
        <w:r w:rsidR="005C7BE1">
          <w:t>5</w:t>
        </w:r>
      </w:ins>
      <w:ins w:id="17283" w:author="Okot" w:date="2019-11-27T15:14:00Z">
        <w:r>
          <w:t>).</w:t>
        </w:r>
      </w:ins>
      <w:ins w:id="17284" w:author="Okot" w:date="2019-11-27T15:20:00Z">
        <w:r w:rsidR="005C7BE1">
          <w:t xml:space="preserve"> Wciśnięcie przycisku edycji (57</w:t>
        </w:r>
        <w:r w:rsidR="00C51122">
          <w:t>) wywo</w:t>
        </w:r>
      </w:ins>
      <w:ins w:id="17285" w:author="Okot" w:date="2019-11-27T15:21:00Z">
        <w:r w:rsidR="00C51122">
          <w:t>ła okno modalne zawierające nazwę przepisu, listę składników oraz przyciski: do zmiany nazwy przepisu, usunięcia lub dodania składnika</w:t>
        </w:r>
      </w:ins>
      <w:ins w:id="17286" w:author="Okot" w:date="2019-11-27T15:22:00Z">
        <w:r w:rsidR="00C51122">
          <w:t>, zapisania zmian oraz zamknięcia okna bez zapisywania zmian.</w:t>
        </w:r>
      </w:ins>
    </w:p>
    <w:p w14:paraId="6A1AE7E1" w14:textId="7611F741" w:rsidR="00FA46C6" w:rsidRDefault="00295CFE">
      <w:pPr>
        <w:rPr>
          <w:ins w:id="17287" w:author="Okot" w:date="2019-11-29T14:41:00Z"/>
        </w:rPr>
        <w:pPrChange w:id="17288" w:author="Okot" w:date="2019-11-27T13:54:00Z">
          <w:pPr>
            <w:pStyle w:val="Nagwek2"/>
          </w:pPr>
        </w:pPrChange>
      </w:pPr>
      <w:ins w:id="17289" w:author="Okot" w:date="2019-11-29T14:37:00Z">
        <w:r>
          <w:t>Wciś</w:t>
        </w:r>
        <w:r w:rsidR="005C7BE1">
          <w:t>nięcie przycisku (58</w:t>
        </w:r>
        <w:r>
          <w:t>) wywo</w:t>
        </w:r>
      </w:ins>
      <w:ins w:id="17290" w:author="Okot" w:date="2019-11-29T14:38:00Z">
        <w:r>
          <w:t>ła pojawienie się okna modalnego wyglądającego podobn</w:t>
        </w:r>
      </w:ins>
      <w:ins w:id="17291" w:author="Okot" w:date="2020-01-04T12:01:00Z">
        <w:r w:rsidR="005C7BE1">
          <w:t>i</w:t>
        </w:r>
      </w:ins>
      <w:ins w:id="17292" w:author="Okot" w:date="2019-11-29T14:38:00Z">
        <w:r w:rsidR="005C7BE1">
          <w:t>e jak pozosta</w:t>
        </w:r>
      </w:ins>
      <w:ins w:id="17293" w:author="Okot" w:date="2020-01-04T12:01:00Z">
        <w:r w:rsidR="005C7BE1">
          <w:t>łe</w:t>
        </w:r>
      </w:ins>
      <w:ins w:id="17294" w:author="Okot" w:date="2019-11-29T14:38:00Z">
        <w:r>
          <w:t>, zawierającego formularz z nazwą przepisu, list</w:t>
        </w:r>
      </w:ins>
      <w:ins w:id="17295" w:author="Okot" w:date="2019-11-29T14:39:00Z">
        <w:r>
          <w:t xml:space="preserve">ą składników oraz polem, obok każdego ze składników, w które należy wprowadzić wagę użytego produktu. </w:t>
        </w:r>
      </w:ins>
      <w:ins w:id="17296" w:author="Okot" w:date="2019-11-29T14:40:00Z">
        <w:r>
          <w:t xml:space="preserve">Jeśli waga nie zostanie wprowadzona, zostanie uznane, że ten składnik nie został użyty w tej </w:t>
        </w:r>
        <w:r w:rsidR="00E67B8C">
          <w:t>instancji potrawy.</w:t>
        </w:r>
      </w:ins>
      <w:ins w:id="17297" w:author="Okot" w:date="2019-11-29T18:47:00Z">
        <w:r w:rsidR="00E67B8C">
          <w:t xml:space="preserve"> Chociaż puste pola są akceptowane, przy przechodzeniu do kolejnych kroków system wy</w:t>
        </w:r>
      </w:ins>
      <w:ins w:id="17298" w:author="Okot" w:date="2019-11-29T18:48:00Z">
        <w:r w:rsidR="00E67B8C">
          <w:t>świetli okno dialogowe informujące, że nie wszystkie pola zostały wypełnione, w którym trzeba będzie potwierdzić, że jest to zgodne ze stanem faktycznym.</w:t>
        </w:r>
      </w:ins>
      <w:ins w:id="17299" w:author="Okot" w:date="2019-11-29T18:49:00Z">
        <w:r w:rsidR="00E67B8C">
          <w:t xml:space="preserve"> Jeśli waga żadnego składnika nie została uzupełnione zostanie wyświetlony komunikat błędu, informujący, że potrwa nie może zostać stworzona.</w:t>
        </w:r>
      </w:ins>
      <w:ins w:id="17300" w:author="Okot" w:date="2019-11-29T14:40:00Z">
        <w:r w:rsidR="00D564AF">
          <w:t xml:space="preserve"> </w:t>
        </w:r>
      </w:ins>
      <w:ins w:id="17301"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A4C56CC" w:rsidR="00D564AF" w:rsidRDefault="00E67B8C">
      <w:pPr>
        <w:rPr>
          <w:ins w:id="17302" w:author="Okot" w:date="2019-11-29T18:49:00Z"/>
        </w:rPr>
        <w:pPrChange w:id="17303" w:author="Okot" w:date="2019-11-29T18:44:00Z">
          <w:pPr>
            <w:pStyle w:val="Nagwek2"/>
          </w:pPr>
        </w:pPrChange>
      </w:pPr>
      <w:ins w:id="17304" w:author="Okot" w:date="2019-11-29T18:44:00Z">
        <w:r>
          <w:t>Ja</w:t>
        </w:r>
        <w:r w:rsidR="009B070D">
          <w:t>k</w:t>
        </w:r>
        <w:r w:rsidR="00E30FB9">
          <w:t xml:space="preserve"> widać na poniższym rysunku 5.</w:t>
        </w:r>
      </w:ins>
      <w:ins w:id="17305" w:author="Okot" w:date="2020-03-23T22:25:00Z">
        <w:r w:rsidR="00FD2920">
          <w:t>99</w:t>
        </w:r>
      </w:ins>
      <w:del w:id="17306" w:author="Okot" w:date="2020-03-23T22:25:00Z">
        <w:r w:rsidR="00C26D2E" w:rsidDel="00EB4A4F">
          <w:delText>5</w:delText>
        </w:r>
      </w:del>
      <w:ins w:id="17307" w:author="Okot" w:date="2019-11-29T18:44:00Z">
        <w:r>
          <w:t>. użytkownik ma do wyboru dwa przyciski</w:t>
        </w:r>
      </w:ins>
      <w:ins w:id="17308" w:author="Okot" w:date="2019-11-29T18:45:00Z">
        <w:r>
          <w:t>: jeden, który powinien zostać wciśnięty, jeśli użytkownik chce podać wagę potrawy</w:t>
        </w:r>
      </w:ins>
      <w:ins w:id="17309" w:author="Okot" w:date="2019-11-29T18:46:00Z">
        <w:r w:rsidR="005C7BE1">
          <w:t> (63</w:t>
        </w:r>
        <w:r>
          <w:t>)</w:t>
        </w:r>
      </w:ins>
      <w:ins w:id="17310" w:author="Okot" w:date="2019-11-29T18:45:00Z">
        <w:r>
          <w:t xml:space="preserve"> i przy późniejszym wprowadzaniu jej do dziennego jadłospisu ważyć spo</w:t>
        </w:r>
      </w:ins>
      <w:ins w:id="17311" w:author="Okot" w:date="2019-11-29T18:46:00Z">
        <w:r>
          <w:t>żywaną ilość oraz drugi (6</w:t>
        </w:r>
      </w:ins>
      <w:ins w:id="17312" w:author="Okot" w:date="2020-01-04T12:03:00Z">
        <w:r w:rsidR="005C7BE1">
          <w:t>4</w:t>
        </w:r>
      </w:ins>
      <w:ins w:id="17313" w:author="Okot" w:date="2019-11-29T18:46:00Z">
        <w:r>
          <w:t>), po wciśnięciu którego określał będzie z ilu (równych</w:t>
        </w:r>
      </w:ins>
      <w:ins w:id="17314" w:author="Okot" w:date="2019-11-29T18:47:00Z">
        <w:r>
          <w:t>) porcji</w:t>
        </w:r>
      </w:ins>
      <w:ins w:id="17315" w:author="Okot" w:date="2019-11-29T18:46:00Z">
        <w:r>
          <w:t xml:space="preserve"> składa się potrawa</w:t>
        </w:r>
      </w:ins>
      <w:ins w:id="17316" w:author="Okot" w:date="2019-11-29T18:47:00Z">
        <w:r>
          <w:t>.</w:t>
        </w:r>
      </w:ins>
    </w:p>
    <w:p w14:paraId="5CF36BDD" w14:textId="77777777" w:rsidR="00E67B8C" w:rsidRDefault="00E67B8C">
      <w:pPr>
        <w:rPr>
          <w:ins w:id="17317" w:author="Okot" w:date="2019-11-29T15:07:00Z"/>
        </w:rPr>
        <w:pPrChange w:id="17318" w:author="Okot" w:date="2019-11-29T18:44:00Z">
          <w:pPr>
            <w:pStyle w:val="Nagwek2"/>
          </w:pPr>
        </w:pPrChange>
      </w:pPr>
    </w:p>
    <w:p w14:paraId="64507420" w14:textId="5C8FBBD1" w:rsidR="00591716" w:rsidRDefault="00591716">
      <w:pPr>
        <w:ind w:firstLine="0"/>
        <w:jc w:val="center"/>
        <w:rPr>
          <w:ins w:id="17319" w:author="Okot" w:date="2019-11-29T14:41:00Z"/>
        </w:rPr>
        <w:pPrChange w:id="17320" w:author="Okot" w:date="2019-11-29T15:07:00Z">
          <w:pPr>
            <w:pStyle w:val="Nagwek2"/>
          </w:pPr>
        </w:pPrChange>
      </w:pPr>
      <w:ins w:id="17321" w:author="Okot" w:date="2019-11-29T15:07:00Z">
        <w:r>
          <w:rPr>
            <w:noProof/>
            <w:lang w:eastAsia="pl-PL"/>
          </w:rPr>
          <w:lastRenderedPageBreak/>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77">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7322" w:author="Okot" w:date="2019-11-29T14:37:00Z"/>
        </w:rPr>
        <w:pPrChange w:id="17323" w:author="Okot" w:date="2019-11-27T13:54:00Z">
          <w:pPr>
            <w:pStyle w:val="Nagwek2"/>
          </w:pPr>
        </w:pPrChange>
      </w:pPr>
    </w:p>
    <w:p w14:paraId="2252F33E" w14:textId="68325658" w:rsidR="00295CFE" w:rsidRDefault="00591716">
      <w:pPr>
        <w:jc w:val="center"/>
        <w:rPr>
          <w:ins w:id="17324" w:author="Okot" w:date="2019-11-29T15:08:00Z"/>
        </w:rPr>
        <w:pPrChange w:id="17325" w:author="Okot" w:date="2019-11-29T15:07:00Z">
          <w:pPr>
            <w:pStyle w:val="Nagwek2"/>
          </w:pPr>
        </w:pPrChange>
      </w:pPr>
      <w:ins w:id="17326" w:author="Okot" w:date="2019-11-29T15:07:00Z">
        <w:r>
          <w:t>Rys. </w:t>
        </w:r>
        <w:r w:rsidR="00E30FB9">
          <w:t>5.</w:t>
        </w:r>
      </w:ins>
      <w:ins w:id="17327" w:author="Okot" w:date="2020-03-23T22:25:00Z">
        <w:r w:rsidR="00FD2920">
          <w:t>99</w:t>
        </w:r>
      </w:ins>
      <w:del w:id="17328" w:author="Okot" w:date="2020-03-23T22:25:00Z">
        <w:r w:rsidR="00C26D2E" w:rsidDel="00EB4A4F">
          <w:delText>5</w:delText>
        </w:r>
      </w:del>
      <w:ins w:id="17329" w:author="Okot" w:date="2019-11-29T15:07:00Z">
        <w:r>
          <w:t>.</w:t>
        </w:r>
      </w:ins>
      <w:ins w:id="17330" w:author="Okot" w:date="2019-11-29T15:08:00Z">
        <w:r>
          <w:t> Wybór sposobu pomiaru potrawy.</w:t>
        </w:r>
      </w:ins>
    </w:p>
    <w:p w14:paraId="7A7BDB7B" w14:textId="77777777" w:rsidR="00591716" w:rsidRDefault="00591716">
      <w:pPr>
        <w:rPr>
          <w:ins w:id="17331" w:author="Okot" w:date="2019-11-29T18:50:00Z"/>
        </w:rPr>
        <w:pPrChange w:id="17332" w:author="Okot" w:date="2019-11-29T18:50:00Z">
          <w:pPr>
            <w:pStyle w:val="Nagwek2"/>
          </w:pPr>
        </w:pPrChange>
      </w:pPr>
    </w:p>
    <w:p w14:paraId="54AFACEA" w14:textId="3D5361FE" w:rsidR="00E67B8C" w:rsidRDefault="00E67B8C">
      <w:pPr>
        <w:rPr>
          <w:ins w:id="17333" w:author="Okot" w:date="2019-11-29T18:52:00Z"/>
        </w:rPr>
        <w:pPrChange w:id="17334" w:author="Okot" w:date="2019-11-29T18:50:00Z">
          <w:pPr>
            <w:pStyle w:val="Nagwek2"/>
          </w:pPr>
        </w:pPrChange>
      </w:pPr>
      <w:ins w:id="17335" w:author="Okot" w:date="2019-11-29T18:50:00Z">
        <w:r>
          <w:t>Pole do wprowad</w:t>
        </w:r>
        <w:r w:rsidR="005C7BE1">
          <w:t>zania wagi lub liczby porcji (65</w:t>
        </w:r>
        <w:r>
          <w:t>) będzie się pojawiało dopiero po wciśnięciu któregoś z przycisk</w:t>
        </w:r>
      </w:ins>
      <w:ins w:id="17336" w:author="Okot" w:date="2019-11-29T18:51:00Z">
        <w:r>
          <w:t>ów.</w:t>
        </w:r>
      </w:ins>
      <w:ins w:id="17337"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7338" w:author="Okot" w:date="2019-11-29T18:50:00Z"/>
        </w:rPr>
        <w:pPrChange w:id="17339" w:author="Okot" w:date="2019-11-29T18:50:00Z">
          <w:pPr>
            <w:pStyle w:val="Nagwek2"/>
          </w:pPr>
        </w:pPrChange>
      </w:pPr>
      <w:ins w:id="17340" w:author="Okot" w:date="2019-11-29T18:52:00Z">
        <w:r>
          <w:t>Ponownie u</w:t>
        </w:r>
      </w:ins>
      <w:ins w:id="17341" w:author="Okot" w:date="2019-11-29T18:53:00Z">
        <w:r>
          <w:t>żytkownik może skorzystać z przycisku do zapisania potrawy (40) lub zamknąć okno bez zapisywania danych (8). Jeśli użytkownik będzie próbow</w:t>
        </w:r>
        <w:r w:rsidR="005C7BE1">
          <w:t>ał zapisać potrawę, ale pole (</w:t>
        </w:r>
      </w:ins>
      <w:ins w:id="17342" w:author="Okot" w:date="2020-01-04T12:03:00Z">
        <w:r w:rsidR="005C7BE1">
          <w:t>6</w:t>
        </w:r>
      </w:ins>
      <w:ins w:id="17343" w:author="Okot" w:date="2019-11-29T18:53:00Z">
        <w:r w:rsidR="005C7BE1">
          <w:t>5</w:t>
        </w:r>
        <w:r>
          <w:t xml:space="preserve">) będzie puste lub liczba </w:t>
        </w:r>
      </w:ins>
      <w:ins w:id="17344" w:author="Okot" w:date="2019-11-29T18:54:00Z">
        <w:r w:rsidR="00941541">
          <w:t xml:space="preserve">porcji </w:t>
        </w:r>
      </w:ins>
      <w:ins w:id="17345" w:author="Okot" w:date="2019-11-29T18:53:00Z">
        <w:r>
          <w:t>potrawy nie zostanie okre</w:t>
        </w:r>
      </w:ins>
      <w:ins w:id="17346" w:author="Okot" w:date="2019-11-29T18:54:00Z">
        <w:r>
          <w:t>ślona liczbą naturalną</w:t>
        </w:r>
        <w:r w:rsidR="00941541">
          <w:t>, zostanie wyświetlony odpowiedni komunikat błę</w:t>
        </w:r>
      </w:ins>
      <w:ins w:id="17347" w:author="Okot" w:date="2019-11-29T18:55:00Z">
        <w:r w:rsidR="00941541">
          <w:t>du.</w:t>
        </w:r>
      </w:ins>
    </w:p>
    <w:p w14:paraId="017DDDB9" w14:textId="77777777" w:rsidR="00E67B8C" w:rsidRPr="00BD52C7" w:rsidRDefault="00E67B8C">
      <w:pPr>
        <w:jc w:val="center"/>
        <w:rPr>
          <w:ins w:id="17348" w:author="Okot" w:date="2019-11-27T12:40:00Z"/>
        </w:rPr>
        <w:pPrChange w:id="17349" w:author="Okot" w:date="2019-11-29T15:07:00Z">
          <w:pPr>
            <w:pStyle w:val="Nagwek2"/>
          </w:pPr>
        </w:pPrChange>
      </w:pPr>
    </w:p>
    <w:p w14:paraId="56661B66" w14:textId="10D38088" w:rsidR="00EC4383" w:rsidRPr="00EC4383" w:rsidRDefault="00EC4383">
      <w:pPr>
        <w:pStyle w:val="Nagwek2"/>
        <w:rPr>
          <w:ins w:id="17350" w:author="Okot" w:date="2019-11-26T19:47:00Z"/>
        </w:rPr>
      </w:pPr>
      <w:bookmarkStart w:id="17351" w:name="_Toc35941993"/>
      <w:ins w:id="17352" w:author="Okot" w:date="2019-11-27T12:41:00Z">
        <w:r>
          <w:t>5.5.2.3. Zarządzanie produktami</w:t>
        </w:r>
      </w:ins>
      <w:bookmarkEnd w:id="17351"/>
    </w:p>
    <w:p w14:paraId="158ADD57" w14:textId="2AA62A8A" w:rsidR="001706A7" w:rsidRDefault="00691A61">
      <w:pPr>
        <w:tabs>
          <w:tab w:val="left" w:pos="4062"/>
        </w:tabs>
        <w:rPr>
          <w:ins w:id="17353" w:author="Okot" w:date="2019-11-29T19:18:00Z"/>
        </w:rPr>
        <w:pPrChange w:id="17354" w:author="Okot" w:date="2019-11-29T19:18:00Z">
          <w:pPr>
            <w:pStyle w:val="Nagwek2"/>
          </w:pPr>
        </w:pPrChange>
      </w:pPr>
      <w:ins w:id="17355" w:author="Okot" w:date="2019-11-29T19:18:00Z">
        <w:r>
          <w:tab/>
        </w:r>
      </w:ins>
    </w:p>
    <w:p w14:paraId="43BAB046" w14:textId="3E2C8D57" w:rsidR="00691A61" w:rsidRDefault="00691A61">
      <w:pPr>
        <w:tabs>
          <w:tab w:val="left" w:pos="4062"/>
        </w:tabs>
        <w:rPr>
          <w:ins w:id="17356" w:author="Okot" w:date="2019-11-29T19:18:00Z"/>
        </w:rPr>
        <w:pPrChange w:id="17357" w:author="Okot" w:date="2019-11-29T19:18:00Z">
          <w:pPr>
            <w:pStyle w:val="Nagwek2"/>
          </w:pPr>
        </w:pPrChange>
      </w:pPr>
      <w:ins w:id="17358"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7359" w:author="Okot" w:date="2019-11-29T21:19:00Z"/>
        </w:rPr>
        <w:pPrChange w:id="17360" w:author="Okot" w:date="2019-11-29T21:18:00Z">
          <w:pPr>
            <w:pStyle w:val="Nagwek2"/>
          </w:pPr>
        </w:pPrChange>
      </w:pPr>
    </w:p>
    <w:p w14:paraId="10833E92" w14:textId="4D5AE162" w:rsidR="00BF77B8" w:rsidRDefault="00BF77B8">
      <w:pPr>
        <w:tabs>
          <w:tab w:val="left" w:pos="4062"/>
        </w:tabs>
        <w:ind w:firstLine="0"/>
        <w:jc w:val="center"/>
        <w:rPr>
          <w:ins w:id="17361" w:author="Okot" w:date="2019-11-26T19:53:00Z"/>
        </w:rPr>
        <w:pPrChange w:id="17362" w:author="Okot" w:date="2019-11-29T21:19:00Z">
          <w:pPr>
            <w:pStyle w:val="Nagwek2"/>
          </w:pPr>
        </w:pPrChange>
      </w:pPr>
      <w:ins w:id="17363" w:author="Okot" w:date="2019-11-29T21:19:00Z">
        <w:r>
          <w:rPr>
            <w:noProof/>
            <w:lang w:eastAsia="pl-PL"/>
          </w:rPr>
          <w:lastRenderedPageBreak/>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7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7364" w:author="Okot" w:date="2019-11-29T21:19:00Z"/>
        </w:rPr>
      </w:pPr>
    </w:p>
    <w:p w14:paraId="62481E8E" w14:textId="750315F8" w:rsidR="008D5DCC" w:rsidRDefault="00933854" w:rsidP="008D5DCC">
      <w:pPr>
        <w:jc w:val="center"/>
        <w:rPr>
          <w:ins w:id="17365" w:author="Okot" w:date="2019-11-26T19:53:00Z"/>
        </w:rPr>
      </w:pPr>
      <w:ins w:id="17366" w:author="Okot" w:date="2019-11-26T19:53:00Z">
        <w:r>
          <w:t>Rys. 5.</w:t>
        </w:r>
      </w:ins>
      <w:ins w:id="17367" w:author="Okot" w:date="2020-03-23T22:25:00Z">
        <w:r w:rsidR="00FD2920">
          <w:t>100</w:t>
        </w:r>
      </w:ins>
      <w:del w:id="17368" w:author="Okot" w:date="2020-03-23T22:25:00Z">
        <w:r w:rsidR="00C26D2E" w:rsidDel="00EB4A4F">
          <w:delText>5</w:delText>
        </w:r>
      </w:del>
      <w:ins w:id="17369" w:author="Okot" w:date="2019-11-26T19:53:00Z">
        <w:r w:rsidR="00BF77B8">
          <w:t>. Strona zarządzania produktami w</w:t>
        </w:r>
      </w:ins>
      <w:ins w:id="17370" w:author="Okot" w:date="2019-11-29T21:19:00Z">
        <w:r w:rsidR="00BF77B8">
          <w:t>łasnymi</w:t>
        </w:r>
      </w:ins>
      <w:ins w:id="17371" w:author="Okot" w:date="2019-11-26T19:53:00Z">
        <w:r w:rsidR="008D5DCC">
          <w:t>.</w:t>
        </w:r>
      </w:ins>
    </w:p>
    <w:p w14:paraId="000F33F0" w14:textId="77777777" w:rsidR="008D5DCC" w:rsidRDefault="008D5DCC">
      <w:pPr>
        <w:rPr>
          <w:ins w:id="17372" w:author="Okot" w:date="2019-11-30T11:49:00Z"/>
        </w:rPr>
        <w:pPrChange w:id="17373" w:author="Okot" w:date="2019-11-26T15:17:00Z">
          <w:pPr>
            <w:pStyle w:val="Nagwek2"/>
          </w:pPr>
        </w:pPrChange>
      </w:pPr>
    </w:p>
    <w:p w14:paraId="3C54EBEC" w14:textId="400036DE" w:rsidR="00655B45" w:rsidRDefault="005C7BE1">
      <w:pPr>
        <w:rPr>
          <w:ins w:id="17374" w:author="Okot" w:date="2019-11-30T12:00:00Z"/>
        </w:rPr>
        <w:pPrChange w:id="17375" w:author="Okot" w:date="2019-11-26T15:17:00Z">
          <w:pPr>
            <w:pStyle w:val="Nagwek2"/>
          </w:pPr>
        </w:pPrChange>
      </w:pPr>
      <w:ins w:id="17376" w:author="Okot" w:date="2019-11-30T11:52:00Z">
        <w:r>
          <w:t>Nagłówek strony (70</w:t>
        </w:r>
        <w:r w:rsidR="00655B45">
          <w:t>) głosi „Twoje produkty”</w:t>
        </w:r>
      </w:ins>
      <w:ins w:id="17377" w:author="Okot" w:date="2019-11-30T11:54:00Z">
        <w:r w:rsidR="00655B45">
          <w:t>. Obok nie</w:t>
        </w:r>
        <w:r>
          <w:t>go znajduje się pole (71</w:t>
        </w:r>
        <w:r w:rsidR="00655B45">
          <w:t>), w które użytkownik może wpisać nazwę produktu, który chce znaleźć lub jej fragment</w:t>
        </w:r>
      </w:ins>
      <w:ins w:id="17378" w:author="Okot" w:date="2019-11-30T11:59:00Z">
        <w:r w:rsidR="00C06420">
          <w:t xml:space="preserve"> oraz przycisk aktywuj</w:t>
        </w:r>
      </w:ins>
      <w:ins w:id="17379" w:author="Okot" w:date="2019-11-30T12:00:00Z">
        <w:r>
          <w:t>ący wyszukiwanie (72</w:t>
        </w:r>
        <w:r w:rsidR="00C06420">
          <w:t>).</w:t>
        </w:r>
      </w:ins>
    </w:p>
    <w:p w14:paraId="640B41EE" w14:textId="401AED1D" w:rsidR="00C06420" w:rsidRDefault="00C06420">
      <w:pPr>
        <w:rPr>
          <w:ins w:id="17380" w:author="Okot" w:date="2019-11-26T15:25:00Z"/>
        </w:rPr>
        <w:pPrChange w:id="17381" w:author="Okot" w:date="2019-11-26T15:17:00Z">
          <w:pPr>
            <w:pStyle w:val="Nagwek2"/>
          </w:pPr>
        </w:pPrChange>
      </w:pPr>
      <w:ins w:id="17382" w:author="Okot" w:date="2019-11-30T12:00:00Z">
        <w:r>
          <w:t>Centralny obszar strony zajmuje tabela</w:t>
        </w:r>
      </w:ins>
      <w:ins w:id="17383" w:author="Okot" w:date="2019-11-30T12:02:00Z">
        <w:r w:rsidR="005C7BE1">
          <w:t> (67</w:t>
        </w:r>
        <w:r>
          <w:t xml:space="preserve">) z produktami, które użytkownik do tej pory wprowadził. </w:t>
        </w:r>
      </w:ins>
      <w:ins w:id="17384" w:author="Okot" w:date="2019-11-30T12:03:00Z">
        <w:r>
          <w:t>Tabela składa się z pięciu kolumn: nazwy produktu, zawartości kalorii, białka, tłuszczu oraz węglowodanów w 100 g produktu</w:t>
        </w:r>
      </w:ins>
      <w:ins w:id="17385" w:author="Okot" w:date="2019-11-30T12:04:00Z">
        <w:r>
          <w:t xml:space="preserve">. </w:t>
        </w:r>
      </w:ins>
      <w:ins w:id="17386" w:author="Okot" w:date="2019-11-30T12:06:00Z">
        <w:r>
          <w:t xml:space="preserve">Obok każdego wiersza z produktem </w:t>
        </w:r>
      </w:ins>
      <w:ins w:id="17387" w:author="Okot" w:date="2019-11-30T12:07:00Z">
        <w:r>
          <w:t>widnieją trzy przyciski</w:t>
        </w:r>
      </w:ins>
      <w:ins w:id="17388" w:author="Okot" w:date="2019-11-30T12:08:00Z">
        <w:r w:rsidR="003C6E7E">
          <w:t>: jeden s</w:t>
        </w:r>
      </w:ins>
      <w:ins w:id="17389" w:author="Okot" w:date="2019-11-30T12:09:00Z">
        <w:r w:rsidR="003C6E7E">
          <w:t>łużący do edycji danych produktu</w:t>
        </w:r>
      </w:ins>
      <w:ins w:id="17390" w:author="Okot" w:date="2019-11-30T12:12:00Z">
        <w:r w:rsidR="005C7BE1">
          <w:t> (57</w:t>
        </w:r>
        <w:r w:rsidR="003C6E7E">
          <w:t>), drugi do usuwania produktu</w:t>
        </w:r>
      </w:ins>
      <w:ins w:id="17391" w:author="Okot" w:date="2019-11-30T12:13:00Z">
        <w:r w:rsidR="003C6E7E">
          <w:t> (</w:t>
        </w:r>
        <w:r w:rsidR="005C7BE1">
          <w:t>56</w:t>
        </w:r>
        <w:r w:rsidR="003C6E7E">
          <w:t>) oraz trzeci, kt</w:t>
        </w:r>
      </w:ins>
      <w:ins w:id="17392" w:author="Okot" w:date="2019-11-30T12:17:00Z">
        <w:r w:rsidR="003C6E7E">
          <w:t xml:space="preserve">óry wyświetla </w:t>
        </w:r>
      </w:ins>
      <w:ins w:id="17393" w:author="Okot" w:date="2019-11-30T12:18:00Z">
        <w:r w:rsidR="003C6E7E">
          <w:t>szczegóły produktu</w:t>
        </w:r>
      </w:ins>
      <w:ins w:id="17394" w:author="Okot" w:date="2019-11-30T12:17:00Z">
        <w:r w:rsidR="005C7BE1">
          <w:t> (69</w:t>
        </w:r>
        <w:r w:rsidR="003C6E7E">
          <w:t>)</w:t>
        </w:r>
      </w:ins>
      <w:ins w:id="17395" w:author="Okot" w:date="2019-11-30T12:26:00Z">
        <w:r w:rsidR="000D4B0B">
          <w:t xml:space="preserve"> – po naciśnięciu pojawia się okno modalne, z któ</w:t>
        </w:r>
      </w:ins>
      <w:ins w:id="1739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7397" w:author="Okot" w:date="2020-01-04T12:08:00Z">
        <w:r w:rsidR="005C7BE1">
          <w:t xml:space="preserve"> Formularz wygląda jak na rys.</w:t>
        </w:r>
      </w:ins>
      <w:ins w:id="17398" w:author="Okot" w:date="2020-01-04T12:09:00Z">
        <w:r w:rsidR="00FD2920">
          <w:t> 597</w:t>
        </w:r>
      </w:ins>
      <w:del w:id="17399" w:author="Okot" w:date="2020-03-23T22:25:00Z">
        <w:r w:rsidR="00C26D2E" w:rsidDel="00EB4A4F">
          <w:delText>5</w:delText>
        </w:r>
      </w:del>
      <w:ins w:id="17400" w:author="Okot" w:date="2020-01-04T12:09:00Z">
        <w:r w:rsidR="005C7BE1">
          <w:t>.</w:t>
        </w:r>
      </w:ins>
      <w:ins w:id="17401" w:author="Okot" w:date="2019-11-30T12:27:00Z">
        <w:r w:rsidR="00BF3E34">
          <w:t xml:space="preserve"> </w:t>
        </w:r>
      </w:ins>
      <w:ins w:id="17402" w:author="Okot" w:date="2020-01-04T12:09:00Z">
        <w:r w:rsidR="005C7BE1">
          <w:t xml:space="preserve">przy czym </w:t>
        </w:r>
      </w:ins>
      <w:ins w:id="17403" w:author="Okot" w:date="2019-11-30T12:27:00Z">
        <w:r w:rsidR="005C7BE1">
          <w:t>w</w:t>
        </w:r>
        <w:r w:rsidR="00BF3E34">
          <w:t xml:space="preserve"> dole</w:t>
        </w:r>
      </w:ins>
      <w:ins w:id="17404" w:author="Okot" w:date="2019-11-30T12:28:00Z">
        <w:r w:rsidR="00BF3E34">
          <w:t xml:space="preserve"> okna</w:t>
        </w:r>
      </w:ins>
      <w:ins w:id="17405" w:author="Okot" w:date="2019-11-30T12:27:00Z">
        <w:r w:rsidR="00BF3E34">
          <w:t xml:space="preserve"> </w:t>
        </w:r>
      </w:ins>
      <w:ins w:id="17406" w:author="Okot" w:date="2020-01-04T12:09:00Z">
        <w:r w:rsidR="005C7BE1">
          <w:t xml:space="preserve">zamiast przycisku „Zapisz” (40), </w:t>
        </w:r>
      </w:ins>
      <w:ins w:id="17407" w:author="Okot" w:date="2019-11-30T12:27:00Z">
        <w:r w:rsidR="00BF3E34">
          <w:t xml:space="preserve">znajduje się przycisk </w:t>
        </w:r>
      </w:ins>
      <w:ins w:id="17408"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7409" w:author="Okot" w:date="2019-11-30T12:29:00Z">
        <w:r w:rsidR="004C7CE3">
          <w:t>wygląda formularz ukazujący</w:t>
        </w:r>
        <w:r w:rsidR="00E73B68">
          <w:t xml:space="preserve"> się po wciśnięciu przycisku (62</w:t>
        </w:r>
        <w:r w:rsidR="004C7CE3">
          <w:t>). Formularz można zamknąć bez zapisywania lub zapisać zmiany.</w:t>
        </w:r>
      </w:ins>
      <w:ins w:id="17410" w:author="Okot" w:date="2019-12-01T07:53:00Z">
        <w:r w:rsidR="00E2797E">
          <w:t xml:space="preserve"> Obowiązkowym polem jest zawarto</w:t>
        </w:r>
      </w:ins>
      <w:ins w:id="17411" w:author="Okot" w:date="2019-12-01T07:54:00Z">
        <w:r w:rsidR="00E2797E">
          <w:t>ść kalorii</w:t>
        </w:r>
      </w:ins>
      <w:ins w:id="17412" w:author="Okot" w:date="2020-01-04T12:11:00Z">
        <w:r w:rsidR="00E73B68">
          <w:t xml:space="preserve"> oraz unikalna nazwa produktu</w:t>
        </w:r>
      </w:ins>
      <w:ins w:id="17413" w:author="Okot" w:date="2019-12-01T07:54:00Z">
        <w:r w:rsidR="00E2797E">
          <w:t>.</w:t>
        </w:r>
      </w:ins>
      <w:ins w:id="17414" w:author="Okot" w:date="2019-12-01T07:48:00Z">
        <w:r w:rsidR="00B52216">
          <w:t xml:space="preserve"> Pod polami do </w:t>
        </w:r>
        <w:r w:rsidR="00B52216">
          <w:lastRenderedPageBreak/>
          <w:t>wprowadzania wart</w:t>
        </w:r>
        <w:r w:rsidR="00E2797E">
          <w:t>ości odżywczych znajduje się przycisk wyboru z etykiet</w:t>
        </w:r>
      </w:ins>
      <w:ins w:id="17415" w:author="Okot" w:date="2019-12-01T07:49:00Z">
        <w:r w:rsidR="00E2797E">
          <w:t>ą „Z</w:t>
        </w:r>
      </w:ins>
      <w:ins w:id="17416" w:author="Okot" w:date="2019-12-01T07:50:00Z">
        <w:r w:rsidR="00E2797E">
          <w:t xml:space="preserve">awartość w 100 g?”. Przycisk jest </w:t>
        </w:r>
      </w:ins>
      <w:ins w:id="17417" w:author="Okot" w:date="2019-12-01T07:48:00Z">
        <w:r w:rsidR="00E2797E">
          <w:t>domy</w:t>
        </w:r>
      </w:ins>
      <w:ins w:id="17418" w:author="Okot" w:date="2019-12-01T07:49:00Z">
        <w:r w:rsidR="00E2797E">
          <w:t>ślnie zaznaczony.</w:t>
        </w:r>
      </w:ins>
      <w:ins w:id="17419" w:author="Okot" w:date="2019-12-01T07:50:00Z">
        <w:r w:rsidR="00E2797E">
          <w:t xml:space="preserve"> Odznaczenie go spowoduje pojawienie si</w:t>
        </w:r>
      </w:ins>
      <w:ins w:id="17420" w:author="Okot" w:date="2019-12-01T07:51:00Z">
        <w:r w:rsidR="00E2797E">
          <w:t xml:space="preserve">ę </w:t>
        </w:r>
      </w:ins>
      <w:ins w:id="17421" w:author="Okot" w:date="2020-01-04T12:10:00Z">
        <w:r w:rsidR="00E73B68">
          <w:t xml:space="preserve">obligatoryjnego </w:t>
        </w:r>
      </w:ins>
      <w:ins w:id="17422" w:author="Okot" w:date="2019-12-01T07:51:00Z">
        <w:r w:rsidR="00E2797E">
          <w:t>pola, w kt</w:t>
        </w:r>
      </w:ins>
      <w:ins w:id="17423" w:author="Okot" w:date="2019-12-01T07:52:00Z">
        <w:r w:rsidR="00E73B68">
          <w:t>óre należy wpisa</w:t>
        </w:r>
      </w:ins>
      <w:ins w:id="17424" w:author="Okot" w:date="2020-01-04T12:10:00Z">
        <w:r w:rsidR="00E73B68">
          <w:t>ć</w:t>
        </w:r>
      </w:ins>
      <w:ins w:id="17425" w:author="Okot" w:date="2019-12-01T07:52:00Z">
        <w:r w:rsidR="00E2797E">
          <w:t xml:space="preserve"> wagę, której dotyczą wprowadzone wartości. </w:t>
        </w:r>
      </w:ins>
      <w:ins w:id="17426" w:author="Okot" w:date="2019-12-01T07:53:00Z">
        <w:r w:rsidR="00E2797E">
          <w:t xml:space="preserve">Przy próbie zapisu będzie sprawdzane czy pola </w:t>
        </w:r>
      </w:ins>
      <w:ins w:id="17427" w:author="Okot" w:date="2019-12-01T07:58:00Z">
        <w:r w:rsidR="00E2797E">
          <w:t xml:space="preserve">obowiązkowe są wypełnione oraz czy wszystkie pola </w:t>
        </w:r>
      </w:ins>
      <w:ins w:id="17428" w:author="Okot" w:date="2019-12-01T07:53:00Z">
        <w:r w:rsidR="00E2797E">
          <w:t>zostały wypełnione poprawnie.</w:t>
        </w:r>
      </w:ins>
      <w:ins w:id="17429" w:author="Okot" w:date="2019-12-01T07:55:00Z">
        <w:r w:rsidR="00E2797E">
          <w:t xml:space="preserve"> Jeśli nie, wyświetli się odpowiedni komunikat błędu.</w:t>
        </w:r>
      </w:ins>
    </w:p>
    <w:p w14:paraId="728DDABF" w14:textId="4DB5774D" w:rsidR="0021328C" w:rsidRDefault="00D16E78" w:rsidP="0021328C">
      <w:pPr>
        <w:rPr>
          <w:ins w:id="17430" w:author="Okot" w:date="2019-12-01T08:00:00Z"/>
        </w:rPr>
      </w:pPr>
      <w:ins w:id="17431" w:author="Okot" w:date="2019-11-26T15:23:00Z">
        <w:r>
          <w:t xml:space="preserve"> </w:t>
        </w:r>
      </w:ins>
      <w:ins w:id="17432" w:author="Okot" w:date="2019-11-30T12:32:00Z">
        <w:r w:rsidR="005A40B2">
          <w:t>W dolnej lewej części strony będzie się znajdować przycisk służący do dodawania nowego produktu</w:t>
        </w:r>
      </w:ins>
      <w:ins w:id="17433" w:author="Okot" w:date="2019-11-30T12:33:00Z">
        <w:r w:rsidR="00E73B68">
          <w:t> (62</w:t>
        </w:r>
        <w:r w:rsidR="005A40B2">
          <w:t xml:space="preserve">), którego naciśnięcie wyświetli taki sam formularz jak przy edycji produktu, </w:t>
        </w:r>
      </w:ins>
      <w:ins w:id="17434" w:author="Okot" w:date="2020-01-04T12:10:00Z">
        <w:r w:rsidR="00E73B68">
          <w:t>tylko że</w:t>
        </w:r>
      </w:ins>
      <w:ins w:id="17435" w:author="Okot" w:date="2019-12-01T07:58:00Z">
        <w:r w:rsidR="008A1F0B">
          <w:t xml:space="preserve"> całkowicie</w:t>
        </w:r>
      </w:ins>
      <w:ins w:id="17436" w:author="Okot" w:date="2019-11-30T12:33:00Z">
        <w:r w:rsidR="008A1F0B">
          <w:t xml:space="preserve"> niewypełniony. </w:t>
        </w:r>
      </w:ins>
      <w:ins w:id="17437" w:author="Okot" w:date="2019-12-01T07:59:00Z">
        <w:r w:rsidR="008A1F0B">
          <w:t xml:space="preserve">Dodatkowym polem będzie też „Nazwa produktu”, która musi być unikalna. </w:t>
        </w:r>
      </w:ins>
      <w:ins w:id="1743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7439" w:author="Okot" w:date="2019-11-26T08:25:00Z"/>
        </w:rPr>
        <w:pPrChange w:id="17440" w:author="Okot" w:date="2019-11-26T15:17:00Z">
          <w:pPr>
            <w:pStyle w:val="Nagwek2"/>
          </w:pPr>
        </w:pPrChange>
      </w:pPr>
    </w:p>
    <w:p w14:paraId="037A46B9" w14:textId="18254F03" w:rsidR="0003742D" w:rsidRDefault="00544DC3" w:rsidP="0003742D">
      <w:pPr>
        <w:pStyle w:val="Nagwek2"/>
        <w:rPr>
          <w:ins w:id="17441" w:author="Okot" w:date="2020-01-17T12:32:00Z"/>
        </w:rPr>
      </w:pPr>
      <w:bookmarkStart w:id="17442" w:name="_Toc35941994"/>
      <w:ins w:id="17443" w:author="Okot" w:date="2019-11-19T21:01:00Z">
        <w:r>
          <w:t>5</w:t>
        </w:r>
      </w:ins>
      <w:del w:id="17444" w:author="Okot" w:date="2019-11-19T21:01:00Z">
        <w:r w:rsidR="0003742D" w:rsidDel="00544DC3">
          <w:delText>4</w:delText>
        </w:r>
      </w:del>
      <w:r w:rsidR="0003742D">
        <w:t>.</w:t>
      </w:r>
      <w:ins w:id="17445" w:author="Okot" w:date="2019-11-19T21:01:00Z">
        <w:r>
          <w:t>5</w:t>
        </w:r>
      </w:ins>
      <w:del w:id="17446" w:author="Okot" w:date="2019-11-19T21:01:00Z">
        <w:r w:rsidR="0003742D" w:rsidDel="00544DC3">
          <w:delText>6</w:delText>
        </w:r>
      </w:del>
      <w:r w:rsidR="0003742D">
        <w:t>.3. Projekt logiki biznesowej</w:t>
      </w:r>
      <w:bookmarkEnd w:id="17442"/>
    </w:p>
    <w:p w14:paraId="7BADBE7E" w14:textId="77777777" w:rsidR="00BE2ECB" w:rsidRPr="001C71AE" w:rsidRDefault="00BE2ECB">
      <w:pPr>
        <w:pPrChange w:id="17447" w:author="Okot" w:date="2020-01-17T12:32:00Z">
          <w:pPr>
            <w:pStyle w:val="Nagwek2"/>
          </w:pPr>
        </w:pPrChange>
      </w:pPr>
    </w:p>
    <w:p w14:paraId="15F40E13" w14:textId="5DF1A35E" w:rsidR="0003742D" w:rsidRDefault="0003742D" w:rsidP="0003742D">
      <w:pPr>
        <w:pStyle w:val="Nagwek2"/>
        <w:rPr>
          <w:ins w:id="17448" w:author="Okot" w:date="2020-01-17T12:32:00Z"/>
        </w:rPr>
      </w:pPr>
      <w:del w:id="17449" w:author="Okot" w:date="2019-11-19T21:01:00Z">
        <w:r w:rsidDel="00544DC3">
          <w:delText>4</w:delText>
        </w:r>
      </w:del>
      <w:bookmarkStart w:id="17450" w:name="_Toc35941995"/>
      <w:ins w:id="17451" w:author="Okot" w:date="2019-11-19T21:01:00Z">
        <w:r w:rsidR="00544DC3">
          <w:t>5</w:t>
        </w:r>
      </w:ins>
      <w:r>
        <w:t>.</w:t>
      </w:r>
      <w:ins w:id="17452" w:author="Okot" w:date="2019-11-19T21:01:00Z">
        <w:r w:rsidR="00544DC3">
          <w:t>5</w:t>
        </w:r>
      </w:ins>
      <w:del w:id="17453" w:author="Okot" w:date="2019-11-19T21:01:00Z">
        <w:r w:rsidDel="00544DC3">
          <w:delText>6</w:delText>
        </w:r>
      </w:del>
      <w:r>
        <w:t>.4. Implementacja</w:t>
      </w:r>
      <w:bookmarkEnd w:id="17450"/>
    </w:p>
    <w:p w14:paraId="5371D338" w14:textId="77777777" w:rsidR="00BE2ECB" w:rsidRPr="001C71AE" w:rsidRDefault="00BE2ECB">
      <w:pPr>
        <w:pPrChange w:id="17454" w:author="Okot" w:date="2020-01-17T12:32:00Z">
          <w:pPr>
            <w:pStyle w:val="Nagwek2"/>
          </w:pPr>
        </w:pPrChange>
      </w:pPr>
    </w:p>
    <w:p w14:paraId="4ECCB9E8" w14:textId="3AF82D64" w:rsidR="0003742D" w:rsidRDefault="00544DC3" w:rsidP="0003742D">
      <w:pPr>
        <w:pStyle w:val="Nagwek2"/>
        <w:rPr>
          <w:ins w:id="17455" w:author="Okot" w:date="2020-01-17T12:32:00Z"/>
        </w:rPr>
      </w:pPr>
      <w:bookmarkStart w:id="17456" w:name="_Toc35941996"/>
      <w:ins w:id="17457" w:author="Okot" w:date="2019-11-19T21:01:00Z">
        <w:r>
          <w:t>5</w:t>
        </w:r>
      </w:ins>
      <w:del w:id="17458" w:author="Okot" w:date="2019-11-19T21:01:00Z">
        <w:r w:rsidR="0003742D" w:rsidDel="00544DC3">
          <w:delText>4</w:delText>
        </w:r>
      </w:del>
      <w:r w:rsidR="0003742D">
        <w:t>.</w:t>
      </w:r>
      <w:ins w:id="17459" w:author="Okot" w:date="2019-11-19T21:01:00Z">
        <w:r>
          <w:t>5</w:t>
        </w:r>
      </w:ins>
      <w:del w:id="17460" w:author="Okot" w:date="2019-11-19T21:01:00Z">
        <w:r w:rsidR="0003742D" w:rsidDel="00544DC3">
          <w:delText>6</w:delText>
        </w:r>
      </w:del>
      <w:r w:rsidR="0003742D">
        <w:t>.5. Testy</w:t>
      </w:r>
      <w:bookmarkEnd w:id="17456"/>
    </w:p>
    <w:p w14:paraId="50C0F777" w14:textId="77777777" w:rsidR="00BE2ECB" w:rsidRPr="001C71AE" w:rsidRDefault="00BE2ECB">
      <w:pPr>
        <w:pPrChange w:id="17461" w:author="Okot" w:date="2020-01-17T12:32:00Z">
          <w:pPr>
            <w:pStyle w:val="Nagwek2"/>
          </w:pPr>
        </w:pPrChange>
      </w:pPr>
    </w:p>
    <w:p w14:paraId="1F04CC4E" w14:textId="2C8FF2BF" w:rsidR="0003742D" w:rsidRDefault="00544DC3" w:rsidP="0003742D">
      <w:pPr>
        <w:pStyle w:val="Nagwek2"/>
      </w:pPr>
      <w:bookmarkStart w:id="17462" w:name="_Toc35941997"/>
      <w:ins w:id="17463" w:author="Okot" w:date="2019-11-19T21:01:00Z">
        <w:r>
          <w:t>5</w:t>
        </w:r>
      </w:ins>
      <w:del w:id="17464" w:author="Okot" w:date="2019-11-19T21:01:00Z">
        <w:r w:rsidR="0003742D" w:rsidDel="00544DC3">
          <w:delText>4</w:delText>
        </w:r>
      </w:del>
      <w:r w:rsidR="0003742D">
        <w:t>.</w:t>
      </w:r>
      <w:ins w:id="17465" w:author="Okot" w:date="2019-11-19T21:01:00Z">
        <w:r>
          <w:t>5</w:t>
        </w:r>
      </w:ins>
      <w:del w:id="17466" w:author="Okot" w:date="2019-11-19T21:01:00Z">
        <w:r w:rsidR="0003742D" w:rsidDel="00544DC3">
          <w:delText>6</w:delText>
        </w:r>
      </w:del>
      <w:r w:rsidR="0003742D">
        <w:t>.6. Podsumowanie III iteracji</w:t>
      </w:r>
      <w:bookmarkEnd w:id="17462"/>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7467" w:name="_Toc35941998"/>
      <w:ins w:id="17468" w:author="Okot" w:date="2019-11-19T21:01:00Z">
        <w:r>
          <w:t>5</w:t>
        </w:r>
      </w:ins>
      <w:del w:id="17469" w:author="Okot" w:date="2019-11-19T21:01:00Z">
        <w:r w:rsidR="001401C4" w:rsidDel="00544DC3">
          <w:delText>4</w:delText>
        </w:r>
      </w:del>
      <w:r w:rsidR="001401C4">
        <w:t>.</w:t>
      </w:r>
      <w:ins w:id="17470" w:author="Okot" w:date="2019-11-19T21:01:00Z">
        <w:r>
          <w:t>6</w:t>
        </w:r>
      </w:ins>
      <w:del w:id="17471" w:author="Okot" w:date="2019-11-19T21:01:00Z">
        <w:r w:rsidR="001401C4" w:rsidDel="00544DC3">
          <w:delText>7</w:delText>
        </w:r>
      </w:del>
      <w:r w:rsidR="0031648F">
        <w:t>. IV iteracja: uzupełni</w:t>
      </w:r>
      <w:r w:rsidR="00D11A45">
        <w:t>e</w:t>
      </w:r>
      <w:r w:rsidR="0031648F">
        <w:t>nie funkcjonalności</w:t>
      </w:r>
      <w:bookmarkEnd w:id="17467"/>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7472" w:author="Okot" w:date="2019-11-26T08:04:00Z">
        <w:r w:rsidDel="00BC0047">
          <w:delText xml:space="preserve">dopieszczeniu </w:delText>
        </w:r>
      </w:del>
      <w:ins w:id="17473"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7474" w:author="Okot" w:date="2019-11-19T21:01:00Z"/>
        </w:rPr>
      </w:pPr>
    </w:p>
    <w:p w14:paraId="10DFB138" w14:textId="30AA1FE4" w:rsidR="009716A0" w:rsidDel="00544DC3" w:rsidRDefault="009716A0" w:rsidP="009716A0">
      <w:pPr>
        <w:ind w:firstLine="0"/>
        <w:rPr>
          <w:del w:id="17475" w:author="Okot" w:date="2019-11-19T21:01:00Z"/>
        </w:rPr>
      </w:pPr>
      <w:del w:id="17476"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7477" w:author="Okot" w:date="2019-11-19T21:01:00Z"/>
        </w:rPr>
      </w:pPr>
    </w:p>
    <w:p w14:paraId="3DD88134" w14:textId="620E3E96" w:rsidR="009716A0" w:rsidDel="00544DC3" w:rsidRDefault="00B82171" w:rsidP="009716A0">
      <w:pPr>
        <w:jc w:val="center"/>
        <w:rPr>
          <w:del w:id="17478" w:author="Okot" w:date="2019-11-19T21:01:00Z"/>
        </w:rPr>
      </w:pPr>
      <w:del w:id="17479"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7480" w:author="Okot" w:date="2019-12-01T08:13:00Z"/>
        </w:rPr>
      </w:pPr>
      <w:bookmarkStart w:id="17481" w:name="_Toc35941999"/>
      <w:ins w:id="17482" w:author="Okot" w:date="2019-11-19T21:01:00Z">
        <w:r>
          <w:t>5</w:t>
        </w:r>
      </w:ins>
      <w:del w:id="17483" w:author="Okot" w:date="2019-11-19T21:01:00Z">
        <w:r w:rsidR="0003742D" w:rsidDel="00544DC3">
          <w:delText>4</w:delText>
        </w:r>
      </w:del>
      <w:r w:rsidR="0003742D">
        <w:t>.</w:t>
      </w:r>
      <w:ins w:id="17484" w:author="Okot" w:date="2019-11-19T21:01:00Z">
        <w:r>
          <w:t>6</w:t>
        </w:r>
      </w:ins>
      <w:del w:id="17485" w:author="Okot" w:date="2019-11-19T21:01:00Z">
        <w:r w:rsidR="0003742D" w:rsidDel="00544DC3">
          <w:delText>7</w:delText>
        </w:r>
      </w:del>
      <w:r w:rsidR="0003742D">
        <w:t>.1. Projekt interfejsów</w:t>
      </w:r>
      <w:ins w:id="17486" w:author="Okot" w:date="2019-12-01T10:28:00Z">
        <w:r w:rsidR="009506F6">
          <w:t xml:space="preserve"> użytkownika</w:t>
        </w:r>
      </w:ins>
      <w:bookmarkEnd w:id="17481"/>
    </w:p>
    <w:p w14:paraId="12036C5A" w14:textId="77777777" w:rsidR="007C3CDE" w:rsidRDefault="007C3CDE">
      <w:pPr>
        <w:rPr>
          <w:ins w:id="17487" w:author="Okot" w:date="2019-12-01T08:13:00Z"/>
        </w:rPr>
        <w:pPrChange w:id="17488" w:author="Okot" w:date="2019-12-01T08:13:00Z">
          <w:pPr>
            <w:pStyle w:val="Nagwek2"/>
          </w:pPr>
        </w:pPrChange>
      </w:pPr>
    </w:p>
    <w:p w14:paraId="7A662BBD" w14:textId="3DF9C551" w:rsidR="007C3CDE" w:rsidRDefault="007C3CDE">
      <w:pPr>
        <w:rPr>
          <w:ins w:id="17489" w:author="Okot" w:date="2019-12-01T08:28:00Z"/>
        </w:rPr>
        <w:pPrChange w:id="17490" w:author="Okot" w:date="2019-12-01T08:16:00Z">
          <w:pPr>
            <w:pStyle w:val="Nagwek2"/>
          </w:pPr>
        </w:pPrChange>
      </w:pPr>
      <w:ins w:id="17491" w:author="Okot" w:date="2019-12-01T08:14:00Z">
        <w:r>
          <w:t>W tej iteracji pojawi si</w:t>
        </w:r>
      </w:ins>
      <w:ins w:id="17492" w:author="Okot" w:date="2019-12-01T08:15:00Z">
        <w:r>
          <w:t>ę jedna nowa pozycja w menu: „</w:t>
        </w:r>
      </w:ins>
      <w:ins w:id="17493" w:author="Okot" w:date="2019-12-01T08:16:00Z">
        <w:r>
          <w:t xml:space="preserve">Baza produktów”. Poza tym </w:t>
        </w:r>
      </w:ins>
      <w:ins w:id="17494" w:author="Okot" w:date="2019-12-01T08:27:00Z">
        <w:r w:rsidR="00A22B17">
          <w:t>modyfikacji ulegnie</w:t>
        </w:r>
      </w:ins>
      <w:ins w:id="17495" w:author="Okot" w:date="2019-12-01T08:16:00Z">
        <w:r w:rsidR="00A22B17">
          <w:t xml:space="preserve"> strona startowa</w:t>
        </w:r>
        <w:r>
          <w:t xml:space="preserve"> oraz strona z danymi u</w:t>
        </w:r>
      </w:ins>
      <w:ins w:id="17496" w:author="Okot" w:date="2019-12-01T08:17:00Z">
        <w:r>
          <w:t xml:space="preserve">żytkownika – dodane </w:t>
        </w:r>
        <w:r w:rsidR="00A22B17">
          <w:t>zostan</w:t>
        </w:r>
      </w:ins>
      <w:ins w:id="17497" w:author="Okot" w:date="2019-12-01T08:28:00Z">
        <w:r w:rsidR="00A22B17">
          <w:t>ą</w:t>
        </w:r>
      </w:ins>
      <w:ins w:id="17498" w:author="Okot" w:date="2019-12-01T08:17:00Z">
        <w:r>
          <w:t xml:space="preserve"> wykresy.</w:t>
        </w:r>
      </w:ins>
    </w:p>
    <w:p w14:paraId="42E0AE8D" w14:textId="77777777" w:rsidR="00113B43" w:rsidRDefault="00113B43">
      <w:pPr>
        <w:rPr>
          <w:ins w:id="17499" w:author="Okot" w:date="2019-12-01T08:28:00Z"/>
        </w:rPr>
        <w:pPrChange w:id="17500" w:author="Okot" w:date="2019-12-01T08:16:00Z">
          <w:pPr>
            <w:pStyle w:val="Nagwek2"/>
          </w:pPr>
        </w:pPrChange>
      </w:pPr>
    </w:p>
    <w:p w14:paraId="40953781" w14:textId="5C0CE714" w:rsidR="00113B43" w:rsidRDefault="00113B43">
      <w:pPr>
        <w:pStyle w:val="Nagwek2"/>
        <w:rPr>
          <w:ins w:id="17501" w:author="Okot" w:date="2019-12-01T10:29:00Z"/>
        </w:rPr>
      </w:pPr>
      <w:bookmarkStart w:id="17502" w:name="_Toc35942000"/>
      <w:ins w:id="17503" w:author="Okot" w:date="2019-12-01T08:28:00Z">
        <w:r>
          <w:t>5.6.1.1. Baza produktów</w:t>
        </w:r>
      </w:ins>
      <w:bookmarkEnd w:id="17502"/>
    </w:p>
    <w:p w14:paraId="7AE41E67" w14:textId="77777777" w:rsidR="00C622D8" w:rsidRDefault="00C622D8">
      <w:pPr>
        <w:ind w:firstLine="0"/>
        <w:rPr>
          <w:ins w:id="17504" w:author="Okot" w:date="2019-12-01T10:29:00Z"/>
        </w:rPr>
        <w:pPrChange w:id="17505" w:author="Okot" w:date="2019-12-01T10:29:00Z">
          <w:pPr>
            <w:pStyle w:val="Nagwek2"/>
          </w:pPr>
        </w:pPrChange>
      </w:pPr>
    </w:p>
    <w:p w14:paraId="431075B6" w14:textId="05FC2745" w:rsidR="00C622D8" w:rsidRDefault="000F4E68">
      <w:pPr>
        <w:rPr>
          <w:ins w:id="17506" w:author="Okot" w:date="2020-01-17T12:32:00Z"/>
        </w:rPr>
        <w:pPrChange w:id="17507" w:author="Okot" w:date="2019-12-01T10:29:00Z">
          <w:pPr>
            <w:pStyle w:val="Nagwek2"/>
          </w:pPr>
        </w:pPrChange>
      </w:pPr>
      <w:ins w:id="17508" w:author="Okot" w:date="2019-12-01T10:32:00Z">
        <w:r>
          <w:t>Na górze strony znajduje się pole wyszukiwania w formie rozwijanej listy</w:t>
        </w:r>
      </w:ins>
      <w:ins w:id="17509" w:author="Okot" w:date="2019-12-01T10:33:00Z">
        <w:r w:rsidR="00D05BF1">
          <w:t> (73</w:t>
        </w:r>
        <w:r>
          <w:t>) zawierającej wszystkie makro- i mikroskładniki</w:t>
        </w:r>
      </w:ins>
      <w:ins w:id="17510" w:author="Okot" w:date="2019-12-01T10:36:00Z">
        <w:r w:rsidR="00D05BF1">
          <w:t xml:space="preserve"> oraz przycisk (72</w:t>
        </w:r>
        <w:r>
          <w:t>) aktywujący wyszukiwanie.</w:t>
        </w:r>
      </w:ins>
    </w:p>
    <w:p w14:paraId="15E26E32" w14:textId="77777777" w:rsidR="00BE2ECB" w:rsidRDefault="00BE2ECB">
      <w:pPr>
        <w:rPr>
          <w:ins w:id="17511" w:author="Okot" w:date="2019-12-01T10:29:00Z"/>
        </w:rPr>
        <w:pPrChange w:id="17512" w:author="Okot" w:date="2019-12-01T10:29:00Z">
          <w:pPr>
            <w:pStyle w:val="Nagwek2"/>
          </w:pPr>
        </w:pPrChange>
      </w:pPr>
    </w:p>
    <w:p w14:paraId="1C6F59E5" w14:textId="5554BA72" w:rsidR="00C622D8" w:rsidRPr="00BD52C7" w:rsidRDefault="00C622D8">
      <w:pPr>
        <w:ind w:firstLine="0"/>
        <w:jc w:val="center"/>
        <w:rPr>
          <w:ins w:id="17513" w:author="Okot" w:date="2019-12-01T08:28:00Z"/>
        </w:rPr>
        <w:pPrChange w:id="17514" w:author="Okot" w:date="2019-12-01T10:30:00Z">
          <w:pPr>
            <w:pStyle w:val="Nagwek2"/>
          </w:pPr>
        </w:pPrChange>
      </w:pPr>
      <w:ins w:id="17515"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8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7516" w:author="Okot" w:date="2019-12-01T10:30:00Z"/>
        </w:rPr>
        <w:pPrChange w:id="17517" w:author="Okot" w:date="2019-12-01T10:30:00Z">
          <w:pPr>
            <w:pStyle w:val="Nagwek2"/>
          </w:pPr>
        </w:pPrChange>
      </w:pPr>
    </w:p>
    <w:p w14:paraId="0A783DFF" w14:textId="5FF88DFF" w:rsidR="00C622D8" w:rsidRDefault="00E30FB9">
      <w:pPr>
        <w:jc w:val="center"/>
        <w:rPr>
          <w:ins w:id="17518" w:author="Okot" w:date="2019-12-01T10:39:00Z"/>
        </w:rPr>
        <w:pPrChange w:id="17519" w:author="Okot" w:date="2019-12-01T10:30:00Z">
          <w:pPr>
            <w:pStyle w:val="Nagwek2"/>
          </w:pPr>
        </w:pPrChange>
      </w:pPr>
      <w:ins w:id="17520" w:author="Okot" w:date="2019-12-01T10:30:00Z">
        <w:r>
          <w:t>Rys. 5.</w:t>
        </w:r>
      </w:ins>
      <w:ins w:id="17521" w:author="Okot" w:date="2020-03-23T22:25:00Z">
        <w:r w:rsidR="008A2431">
          <w:t>101</w:t>
        </w:r>
      </w:ins>
      <w:del w:id="17522" w:author="Okot" w:date="2020-03-23T22:25:00Z">
        <w:r w:rsidR="00C26D2E" w:rsidDel="00EB4A4F">
          <w:delText>5</w:delText>
        </w:r>
      </w:del>
      <w:ins w:id="17523" w:author="Okot" w:date="2019-12-01T10:30:00Z">
        <w:r w:rsidR="00C622D8">
          <w:t>. Wyszukiwarka produkt</w:t>
        </w:r>
      </w:ins>
      <w:ins w:id="17524" w:author="Okot" w:date="2019-12-01T10:31:00Z">
        <w:r w:rsidR="00C622D8">
          <w:t>ów.</w:t>
        </w:r>
      </w:ins>
    </w:p>
    <w:p w14:paraId="66CBE990" w14:textId="77777777" w:rsidR="000F4E68" w:rsidRDefault="000F4E68">
      <w:pPr>
        <w:jc w:val="center"/>
        <w:rPr>
          <w:ins w:id="17525" w:author="Okot" w:date="2019-12-01T10:39:00Z"/>
        </w:rPr>
        <w:pPrChange w:id="17526" w:author="Okot" w:date="2019-12-01T10:30:00Z">
          <w:pPr>
            <w:pStyle w:val="Nagwek2"/>
          </w:pPr>
        </w:pPrChange>
      </w:pPr>
    </w:p>
    <w:p w14:paraId="37CC268F" w14:textId="3F41275F" w:rsidR="000F4E68" w:rsidRDefault="000F4E68">
      <w:pPr>
        <w:rPr>
          <w:ins w:id="17527" w:author="Okot" w:date="2019-12-01T10:31:00Z"/>
        </w:rPr>
        <w:pPrChange w:id="17528" w:author="Okot" w:date="2019-12-01T10:39:00Z">
          <w:pPr>
            <w:pStyle w:val="Nagwek2"/>
          </w:pPr>
        </w:pPrChange>
      </w:pPr>
      <w:ins w:id="17529" w:author="Okot" w:date="2019-12-01T10:40:00Z">
        <w:r>
          <w:t>Rezultatem uruchomienia wyszukiwania</w:t>
        </w:r>
        <w:r w:rsidR="00D05BF1">
          <w:t xml:space="preserve"> będzie wyświetlenie tabeli (74</w:t>
        </w:r>
        <w:r w:rsidR="00225491">
          <w:t xml:space="preserve">) zawierającej </w:t>
        </w:r>
      </w:ins>
      <w:ins w:id="17530" w:author="Okot" w:date="2019-12-01T10:49:00Z">
        <w:r w:rsidR="001408CF">
          <w:t xml:space="preserve">20 </w:t>
        </w:r>
      </w:ins>
      <w:ins w:id="17531" w:author="Okot" w:date="2019-12-01T10:40:00Z">
        <w:r w:rsidR="001408CF">
          <w:t>produkt</w:t>
        </w:r>
      </w:ins>
      <w:ins w:id="17532" w:author="Okot" w:date="2019-12-01T10:49:00Z">
        <w:r w:rsidR="001408CF">
          <w:t>ów</w:t>
        </w:r>
      </w:ins>
      <w:ins w:id="17533" w:author="Okot" w:date="2019-12-01T10:40:00Z">
        <w:r w:rsidR="00225491">
          <w:t xml:space="preserve"> o najwi</w:t>
        </w:r>
      </w:ins>
      <w:ins w:id="17534" w:author="Okot" w:date="2019-12-01T10:41:00Z">
        <w:r w:rsidR="00225491">
          <w:t>ększej zawartości wybranego składnika</w:t>
        </w:r>
      </w:ins>
      <w:ins w:id="17535" w:author="Okot" w:date="2019-12-01T10:43:00Z">
        <w:r w:rsidR="00225491">
          <w:t xml:space="preserve"> w 100 g</w:t>
        </w:r>
      </w:ins>
      <w:ins w:id="17536" w:author="Okot" w:date="2019-12-01T10:41:00Z">
        <w:r w:rsidR="00225491">
          <w:t xml:space="preserve">. </w:t>
        </w:r>
      </w:ins>
      <w:ins w:id="17537" w:author="Okot" w:date="2019-12-01T10:42:00Z">
        <w:r w:rsidR="00225491">
          <w:t xml:space="preserve">Tabela składa się z kolumn: nazwa produktu, kalorie, białko, </w:t>
        </w:r>
      </w:ins>
      <w:ins w:id="17538" w:author="Okot" w:date="2019-12-01T10:43:00Z">
        <w:r w:rsidR="00225491">
          <w:t xml:space="preserve">tłuszcz, węglowodany oraz </w:t>
        </w:r>
      </w:ins>
      <w:ins w:id="17539"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17540" w:author="Okot" w:date="2019-12-01T10:46:00Z">
        <w:r w:rsidR="00225491">
          <w:t>świetlona.</w:t>
        </w:r>
      </w:ins>
    </w:p>
    <w:p w14:paraId="3EA6637F" w14:textId="77777777" w:rsidR="00C622D8" w:rsidRDefault="00C622D8">
      <w:pPr>
        <w:jc w:val="center"/>
        <w:rPr>
          <w:ins w:id="17541" w:author="Okot" w:date="2019-12-01T08:28:00Z"/>
        </w:rPr>
        <w:pPrChange w:id="17542" w:author="Okot" w:date="2019-12-01T10:30:00Z">
          <w:pPr>
            <w:pStyle w:val="Nagwek2"/>
          </w:pPr>
        </w:pPrChange>
      </w:pPr>
    </w:p>
    <w:p w14:paraId="7609CC45" w14:textId="3AE18CE6" w:rsidR="00113B43" w:rsidRDefault="00113B43">
      <w:pPr>
        <w:pStyle w:val="Nagwek2"/>
        <w:rPr>
          <w:ins w:id="17543" w:author="Okot" w:date="2019-12-01T08:28:00Z"/>
        </w:rPr>
      </w:pPr>
      <w:bookmarkStart w:id="17544" w:name="_Toc35942001"/>
      <w:ins w:id="17545" w:author="Okot" w:date="2019-12-01T08:28:00Z">
        <w:r>
          <w:t>5.6.1.2. Zmodyfikowana strona startowa</w:t>
        </w:r>
        <w:bookmarkEnd w:id="17544"/>
      </w:ins>
    </w:p>
    <w:p w14:paraId="79E71749" w14:textId="77777777" w:rsidR="00113B43" w:rsidRDefault="00113B43">
      <w:pPr>
        <w:rPr>
          <w:ins w:id="17546" w:author="Okot" w:date="2019-12-01T18:08:00Z"/>
        </w:rPr>
        <w:pPrChange w:id="17547" w:author="Okot" w:date="2019-12-01T08:28:00Z">
          <w:pPr>
            <w:pStyle w:val="Nagwek2"/>
          </w:pPr>
        </w:pPrChange>
      </w:pPr>
    </w:p>
    <w:p w14:paraId="1A7BFCA9" w14:textId="3D976546" w:rsidR="009B4B6B" w:rsidRDefault="009B4B6B">
      <w:pPr>
        <w:rPr>
          <w:ins w:id="17548" w:author="Okot" w:date="2020-01-17T12:33:00Z"/>
        </w:rPr>
        <w:pPrChange w:id="17549" w:author="Okot" w:date="2019-12-01T08:28:00Z">
          <w:pPr>
            <w:pStyle w:val="Nagwek2"/>
          </w:pPr>
        </w:pPrChange>
      </w:pPr>
      <w:ins w:id="17550" w:author="Okot" w:date="2019-12-01T18:08:00Z">
        <w:r>
          <w:t>Do strony startowej zostanie dodany wykres kołowy procentowego rozkładu spożycia makroskładników w ciągu dnia</w:t>
        </w:r>
      </w:ins>
      <w:ins w:id="17551" w:author="Okot" w:date="2019-12-01T18:09:00Z">
        <w:r>
          <w:t> (</w:t>
        </w:r>
      </w:ins>
      <w:ins w:id="17552" w:author="Okot" w:date="2020-01-04T12:15:00Z">
        <w:r w:rsidR="00D80FB9">
          <w:t>7</w:t>
        </w:r>
      </w:ins>
      <w:ins w:id="17553" w:author="Okot" w:date="2019-12-01T18:09:00Z">
        <w:r>
          <w:t>6)</w:t>
        </w:r>
      </w:ins>
      <w:ins w:id="17554" w:author="Okot" w:date="2019-12-01T18:08:00Z">
        <w:r>
          <w:t xml:space="preserve">. </w:t>
        </w:r>
      </w:ins>
      <w:ins w:id="17555" w:author="Okot" w:date="2019-12-01T18:09:00Z">
        <w:r>
          <w:t>B</w:t>
        </w:r>
      </w:ins>
      <w:ins w:id="17556" w:author="Okot" w:date="2019-12-01T18:08:00Z">
        <w:r>
          <w:t>ędzie</w:t>
        </w:r>
      </w:ins>
      <w:ins w:id="17557" w:author="Okot" w:date="2019-12-01T18:10:00Z">
        <w:r>
          <w:t xml:space="preserve"> on</w:t>
        </w:r>
      </w:ins>
      <w:ins w:id="17558" w:author="Okot" w:date="2019-12-01T18:08:00Z">
        <w:r>
          <w:t xml:space="preserve"> aktualizowany na bieżąco wraz z dodawaniem przez u</w:t>
        </w:r>
      </w:ins>
      <w:ins w:id="17559" w:author="Okot" w:date="2019-12-01T18:09:00Z">
        <w:r>
          <w:t xml:space="preserve">żytkownika nowego pożywienia. </w:t>
        </w:r>
      </w:ins>
      <w:ins w:id="17560" w:author="Okot" w:date="2019-12-01T18:10:00Z">
        <w:r>
          <w:t xml:space="preserve">Wykres zostanie umiejscowiony </w:t>
        </w:r>
      </w:ins>
      <w:ins w:id="17561" w:author="Okot" w:date="2019-12-01T18:11:00Z">
        <w:r>
          <w:t>informacjami na temat spożycia kalorii oraz makroskładników (w gramach) oraz nad tabelą spożytych posiłków. </w:t>
        </w:r>
      </w:ins>
    </w:p>
    <w:p w14:paraId="4B59838E" w14:textId="77777777" w:rsidR="00EC5CC5" w:rsidRDefault="00EC5CC5">
      <w:pPr>
        <w:rPr>
          <w:ins w:id="17562" w:author="Okot" w:date="2019-12-01T15:45:00Z"/>
        </w:rPr>
        <w:pPrChange w:id="17563" w:author="Okot" w:date="2019-12-01T08:28:00Z">
          <w:pPr>
            <w:pStyle w:val="Nagwek2"/>
          </w:pPr>
        </w:pPrChange>
      </w:pPr>
    </w:p>
    <w:p w14:paraId="011D933E" w14:textId="0CF47B15" w:rsidR="00F81A91" w:rsidRDefault="00F81A91">
      <w:pPr>
        <w:ind w:firstLine="0"/>
        <w:rPr>
          <w:ins w:id="17564" w:author="Okot" w:date="2019-12-01T08:28:00Z"/>
        </w:rPr>
        <w:pPrChange w:id="17565" w:author="Okot" w:date="2019-12-01T15:46:00Z">
          <w:pPr>
            <w:pStyle w:val="Nagwek2"/>
          </w:pPr>
        </w:pPrChange>
      </w:pPr>
      <w:ins w:id="17566"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7567" w:author="Okot" w:date="2019-12-01T15:46:00Z"/>
        </w:rPr>
        <w:pPrChange w:id="17568" w:author="Okot" w:date="2019-12-02T12:57:00Z">
          <w:pPr>
            <w:jc w:val="center"/>
          </w:pPr>
        </w:pPrChange>
      </w:pPr>
      <w:ins w:id="17569" w:author="Okot" w:date="2019-12-02T12:57:00Z">
        <w:r>
          <w:tab/>
        </w:r>
      </w:ins>
    </w:p>
    <w:p w14:paraId="7D6D999E" w14:textId="229E4D34" w:rsidR="00F81A91" w:rsidRDefault="00E30FB9" w:rsidP="00F81A91">
      <w:pPr>
        <w:jc w:val="center"/>
        <w:rPr>
          <w:ins w:id="17570" w:author="Okot" w:date="2019-12-01T18:11:00Z"/>
        </w:rPr>
      </w:pPr>
      <w:ins w:id="17571" w:author="Okot" w:date="2019-12-01T15:46:00Z">
        <w:r>
          <w:t>Rys. 5.</w:t>
        </w:r>
      </w:ins>
      <w:ins w:id="17572" w:author="Okot" w:date="2020-03-23T22:25:00Z">
        <w:r w:rsidR="008A2431">
          <w:t>102</w:t>
        </w:r>
      </w:ins>
      <w:del w:id="17573" w:author="Okot" w:date="2020-03-23T22:25:00Z">
        <w:r w:rsidR="00C26D2E" w:rsidDel="00EB4A4F">
          <w:delText>5</w:delText>
        </w:r>
      </w:del>
      <w:ins w:id="17574" w:author="Okot" w:date="2019-12-01T15:46:00Z">
        <w:r w:rsidR="00F81A91">
          <w:t xml:space="preserve">. </w:t>
        </w:r>
      </w:ins>
      <w:ins w:id="17575" w:author="Okot" w:date="2019-12-01T15:47:00Z">
        <w:r w:rsidR="00F81A91">
          <w:t>Zmodyfikowana strona startowa</w:t>
        </w:r>
      </w:ins>
      <w:ins w:id="17576" w:author="Okot" w:date="2019-12-01T15:46:00Z">
        <w:r w:rsidR="00F81A91">
          <w:t>.</w:t>
        </w:r>
      </w:ins>
    </w:p>
    <w:p w14:paraId="5DA859F0" w14:textId="77777777" w:rsidR="009B4B6B" w:rsidRDefault="009B4B6B" w:rsidP="00F81A91">
      <w:pPr>
        <w:jc w:val="center"/>
        <w:rPr>
          <w:ins w:id="17577" w:author="Okot" w:date="2019-12-01T18:11:00Z"/>
        </w:rPr>
      </w:pPr>
    </w:p>
    <w:p w14:paraId="1E8F2F2C" w14:textId="66414CDB" w:rsidR="009B4B6B" w:rsidRDefault="009B4B6B">
      <w:pPr>
        <w:rPr>
          <w:ins w:id="17578" w:author="Okot" w:date="2019-12-01T15:46:00Z"/>
        </w:rPr>
        <w:pPrChange w:id="17579" w:author="Okot" w:date="2019-12-01T18:11:00Z">
          <w:pPr>
            <w:jc w:val="center"/>
          </w:pPr>
        </w:pPrChange>
      </w:pPr>
      <w:ins w:id="17580" w:author="Okot" w:date="2019-12-01T18:11:00Z">
        <w:r>
          <w:t xml:space="preserve">Po kliknięciu na część wykresu poświęconą danemu makroskładnikowi zostanie </w:t>
        </w:r>
      </w:ins>
      <w:ins w:id="17581" w:author="Okot" w:date="2019-12-01T18:12:00Z">
        <w:r>
          <w:t>wyśw</w:t>
        </w:r>
        <w:r w:rsidR="00D80FB9">
          <w:t>ietlona dodatkowa informacja (77</w:t>
        </w:r>
        <w:r>
          <w:t>) na temat spożycia składowych tego makroskładnika:  cukru i b</w:t>
        </w:r>
      </w:ins>
      <w:ins w:id="17582" w:author="Okot" w:date="2019-12-01T18:13:00Z">
        <w:r>
          <w:t>łonnika dla węglowodanów, aminokwasów dla białka oraz różnych rodzajó</w:t>
        </w:r>
      </w:ins>
      <w:ins w:id="17583"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17584" w:author="Okot" w:date="2019-12-01T15:46:00Z"/>
        </w:rPr>
        <w:pPrChange w:id="17585" w:author="Okot" w:date="2019-12-26T08:17:00Z">
          <w:pPr>
            <w:pStyle w:val="Nagwek2"/>
          </w:pPr>
        </w:pPrChange>
      </w:pPr>
    </w:p>
    <w:p w14:paraId="31755384" w14:textId="7F9A247F" w:rsidR="00113B43" w:rsidRDefault="00113B43">
      <w:pPr>
        <w:pStyle w:val="Nagwek2"/>
        <w:rPr>
          <w:ins w:id="17586" w:author="Okot" w:date="2019-12-01T18:16:00Z"/>
        </w:rPr>
      </w:pPr>
      <w:bookmarkStart w:id="17587" w:name="_Toc35942002"/>
      <w:ins w:id="17588" w:author="Okot" w:date="2019-12-01T08:28:00Z">
        <w:r>
          <w:t>5.6.1.3. Zmodyfikowana strona z danymi użytkownika</w:t>
        </w:r>
      </w:ins>
      <w:bookmarkEnd w:id="17587"/>
    </w:p>
    <w:p w14:paraId="2FC4B462" w14:textId="77777777" w:rsidR="00993406" w:rsidRDefault="00993406">
      <w:pPr>
        <w:ind w:firstLine="0"/>
        <w:rPr>
          <w:ins w:id="17589" w:author="Okot" w:date="2019-12-03T17:24:00Z"/>
        </w:rPr>
        <w:pPrChange w:id="17590" w:author="Okot" w:date="2019-12-02T12:57:00Z">
          <w:pPr>
            <w:pStyle w:val="Nagwek2"/>
          </w:pPr>
        </w:pPrChange>
      </w:pPr>
    </w:p>
    <w:p w14:paraId="14878E74" w14:textId="66CEDFE4" w:rsidR="00FA0DC8" w:rsidRDefault="00FA0DC8">
      <w:pPr>
        <w:ind w:firstLine="0"/>
        <w:rPr>
          <w:ins w:id="17591" w:author="Okot" w:date="2019-12-03T17:36:00Z"/>
        </w:rPr>
        <w:pPrChange w:id="17592" w:author="Okot" w:date="2019-12-02T12:57:00Z">
          <w:pPr>
            <w:pStyle w:val="Nagwek2"/>
          </w:pPr>
        </w:pPrChange>
      </w:pPr>
      <w:ins w:id="17593" w:author="Okot" w:date="2019-12-03T17:24:00Z">
        <w:r>
          <w:tab/>
          <w:t>Do strony z danymi użytkownika zostan</w:t>
        </w:r>
      </w:ins>
      <w:ins w:id="17594" w:author="Okot" w:date="2019-12-03T17:25:00Z">
        <w:r>
          <w:t>ą dodane trzy wykresy. Pierwszy (79) będzie przedstawiał zmianę wagi</w:t>
        </w:r>
        <w:r w:rsidR="00B061E3">
          <w:t xml:space="preserve"> w czasie. Obok nagłówka wykresu</w:t>
        </w:r>
        <w:r>
          <w:t xml:space="preserve"> zos</w:t>
        </w:r>
      </w:ins>
      <w:ins w:id="17595"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7596" w:author="Okot" w:date="2019-12-03T17:28:00Z">
        <w:r>
          <w:t>Pod nagłówkiem wyświetlana będzie informacja o zmianie wagi od czasu wprowadzenia pierwszego pomiaru</w:t>
        </w:r>
      </w:ins>
      <w:ins w:id="17597" w:author="Okot" w:date="2019-12-03T17:31:00Z">
        <w:r>
          <w:t xml:space="preserve"> oraz od </w:t>
        </w:r>
      </w:ins>
      <w:ins w:id="17598" w:author="Okot" w:date="2019-12-03T17:32:00Z">
        <w:r>
          <w:t>ostatniego</w:t>
        </w:r>
      </w:ins>
      <w:ins w:id="17599" w:author="Okot" w:date="2019-12-03T17:31:00Z">
        <w:r>
          <w:t xml:space="preserve"> </w:t>
        </w:r>
      </w:ins>
      <w:ins w:id="17600" w:author="Okot" w:date="2019-12-03T17:32:00Z">
        <w:r w:rsidR="00D80FB9">
          <w:t>zapisanego pomiaru (8</w:t>
        </w:r>
        <w:r>
          <w:t xml:space="preserve">6). Po kliknięciu w konkretny pomiar na wykresie wyświetlona zostanie </w:t>
        </w:r>
        <w:r>
          <w:lastRenderedPageBreak/>
          <w:t>jego data oraz warto</w:t>
        </w:r>
      </w:ins>
      <w:ins w:id="17601" w:author="Okot" w:date="2019-12-03T17:33:00Z">
        <w:r>
          <w:t>ść (82) oraz przycisk do usunięcia pomiaru (83) albo jego edycji</w:t>
        </w:r>
      </w:ins>
      <w:ins w:id="17602" w:author="Okot" w:date="2019-12-03T17:34:00Z">
        <w:r>
          <w:t> (84). Wciśnięcie przycisku (83) spowoduje wyświetlenia okna dialogowego służącego do potwierdzenia decyzji o usunięciu</w:t>
        </w:r>
        <w:r w:rsidR="00163E5B">
          <w:t xml:space="preserve"> wpisu. </w:t>
        </w:r>
      </w:ins>
      <w:ins w:id="17603"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7604" w:author="Okot" w:date="2019-12-03T17:38:00Z"/>
        </w:rPr>
        <w:pPrChange w:id="17605" w:author="Okot" w:date="2019-12-03T17:38:00Z">
          <w:pPr>
            <w:pStyle w:val="Nagwek2"/>
          </w:pPr>
        </w:pPrChange>
      </w:pPr>
      <w:ins w:id="17606"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7607" w:author="Okot" w:date="2019-12-03T17:37:00Z">
        <w:r>
          <w:t>ód pasa</w:t>
        </w:r>
      </w:ins>
      <w:ins w:id="17608"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7609" w:author="Okot" w:date="2019-12-03T17:38:00Z">
        <w:r>
          <w:t>ą takie same informacje jak w przypadku wykresu zmiany wagi, tylko dotyczące obwodu pasa.</w:t>
        </w:r>
      </w:ins>
    </w:p>
    <w:p w14:paraId="1F212F22" w14:textId="77777777" w:rsidR="00EC5CC5" w:rsidRDefault="00EC5CC5" w:rsidP="00EC5CC5">
      <w:pPr>
        <w:rPr>
          <w:ins w:id="17610" w:author="Okot" w:date="2020-01-17T12:33:00Z"/>
        </w:rPr>
      </w:pPr>
      <w:ins w:id="17611"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5C2FAAF3" w14:textId="77777777" w:rsidR="008A2431" w:rsidRDefault="008A2431" w:rsidP="008A2431">
      <w:pPr>
        <w:rPr>
          <w:ins w:id="17612" w:author="Okot" w:date="2020-04-17T17:10:00Z"/>
        </w:rPr>
      </w:pPr>
      <w:ins w:id="17613" w:author="Okot" w:date="2020-04-17T17:10:00Z">
        <w:r>
          <w:t>Dane użytkownika, które wcześniej zajmowały całą stronę (trzy kolumny), zostaną przeniesione do jednej kolumny w lewej części ekranu. Na górze wyświetlane będą dane stałe: płeć, data urodzenia, wzrost (14) oraz przyciski do ich edycji (15). Pod spodem będą wyświetlane dane dotyczące pomiarów: wagi, obwodu pasa i talii (89) – ich najbardziej aktualne wartości. Jeśli użytkownik jeszcze nie wprowadził pierwszych pomiarów, wyświetlany będzie przycisk (16) jak na rysunku 5.10. Kolejnym elementem będzie suwak określania aktywności fizycznej (17), którego działanie nie zmieni się w stosunku do poprzedniej iteracji interfejsu. Na końcu będzie umiejscowiona sekcja dotycząca celu użytkownika. Ze względów estetycznych decydowano się zmienić listę rozwijaną na przyciski (90). W momencie zapisania celu, widoczna pozostanie jedynie jedna sylwetka wraz z opisem słownym celu.</w:t>
        </w:r>
      </w:ins>
    </w:p>
    <w:p w14:paraId="7E5153B7" w14:textId="77777777" w:rsidR="00B061E3" w:rsidRDefault="00B061E3">
      <w:pPr>
        <w:rPr>
          <w:ins w:id="17614" w:author="Okot" w:date="2019-12-02T12:57:00Z"/>
        </w:rPr>
        <w:pPrChange w:id="17615" w:author="Okot" w:date="2019-12-03T17:38:00Z">
          <w:pPr>
            <w:pStyle w:val="Nagwek2"/>
          </w:pPr>
        </w:pPrChange>
      </w:pPr>
    </w:p>
    <w:p w14:paraId="41C41FF8" w14:textId="2F85F8C8" w:rsidR="006A6BB2" w:rsidRPr="00BD52C7" w:rsidRDefault="006A6BB2">
      <w:pPr>
        <w:ind w:firstLine="0"/>
        <w:jc w:val="center"/>
        <w:rPr>
          <w:ins w:id="17616" w:author="Okot" w:date="2019-12-01T08:17:00Z"/>
        </w:rPr>
        <w:pPrChange w:id="17617" w:author="Okot" w:date="2019-12-02T12:57:00Z">
          <w:pPr>
            <w:pStyle w:val="Nagwek2"/>
          </w:pPr>
        </w:pPrChange>
      </w:pPr>
      <w:ins w:id="17618"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82">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7619" w:author="Okot" w:date="2019-12-02T12:58:00Z"/>
        </w:rPr>
      </w:pPr>
    </w:p>
    <w:p w14:paraId="7BD4AAD8" w14:textId="3467D9C9" w:rsidR="006A6BB2" w:rsidRDefault="00A15A79" w:rsidP="006A6BB2">
      <w:pPr>
        <w:jc w:val="center"/>
        <w:rPr>
          <w:ins w:id="17620" w:author="Okot" w:date="2020-01-17T12:33:00Z"/>
        </w:rPr>
      </w:pPr>
      <w:ins w:id="17621" w:author="Okot" w:date="2019-12-02T12:57:00Z">
        <w:r>
          <w:t>Rys. 5</w:t>
        </w:r>
      </w:ins>
      <w:ins w:id="17622" w:author="Okot" w:date="2020-01-04T11:54:00Z">
        <w:r>
          <w:t>.</w:t>
        </w:r>
      </w:ins>
      <w:ins w:id="17623" w:author="Okot" w:date="2020-03-23T22:25:00Z">
        <w:r w:rsidR="008A2431">
          <w:t>103</w:t>
        </w:r>
      </w:ins>
      <w:del w:id="17624" w:author="Okot" w:date="2020-03-23T22:25:00Z">
        <w:r w:rsidR="00C26D2E" w:rsidDel="00EB4A4F">
          <w:delText>5</w:delText>
        </w:r>
      </w:del>
      <w:ins w:id="17625" w:author="Okot" w:date="2019-12-02T12:57:00Z">
        <w:r w:rsidR="006A6BB2">
          <w:t>. Zmodyfikowana strona z danymi u</w:t>
        </w:r>
      </w:ins>
      <w:ins w:id="17626" w:author="Okot" w:date="2019-12-02T12:58:00Z">
        <w:r w:rsidR="006A6BB2">
          <w:t>żytkownika</w:t>
        </w:r>
      </w:ins>
      <w:ins w:id="17627" w:author="Okot" w:date="2019-12-02T12:57:00Z">
        <w:r w:rsidR="006A6BB2">
          <w:t>.</w:t>
        </w:r>
      </w:ins>
    </w:p>
    <w:p w14:paraId="09EBE8CF" w14:textId="77777777" w:rsidR="007C3CDE" w:rsidRPr="00BD52C7" w:rsidRDefault="007C3CDE">
      <w:pPr>
        <w:pPrChange w:id="17628" w:author="Okot" w:date="2019-12-03T17:38:00Z">
          <w:pPr>
            <w:pStyle w:val="Nagwek2"/>
          </w:pPr>
        </w:pPrChange>
      </w:pPr>
    </w:p>
    <w:p w14:paraId="3C078DA2" w14:textId="5175F450" w:rsidR="0003742D" w:rsidRDefault="00544DC3" w:rsidP="0003742D">
      <w:pPr>
        <w:pStyle w:val="Nagwek2"/>
        <w:rPr>
          <w:ins w:id="17629" w:author="Okot" w:date="2020-01-17T12:34:00Z"/>
        </w:rPr>
      </w:pPr>
      <w:bookmarkStart w:id="17630" w:name="_Toc35942003"/>
      <w:ins w:id="17631" w:author="Okot" w:date="2019-11-19T21:01:00Z">
        <w:r>
          <w:t>5</w:t>
        </w:r>
      </w:ins>
      <w:del w:id="17632" w:author="Okot" w:date="2019-11-19T21:01:00Z">
        <w:r w:rsidR="0003742D" w:rsidDel="00544DC3">
          <w:delText>4</w:delText>
        </w:r>
      </w:del>
      <w:r w:rsidR="0003742D">
        <w:t>.</w:t>
      </w:r>
      <w:ins w:id="17633" w:author="Okot" w:date="2019-11-19T21:01:00Z">
        <w:r>
          <w:t>6</w:t>
        </w:r>
      </w:ins>
      <w:del w:id="17634" w:author="Okot" w:date="2019-11-19T21:01:00Z">
        <w:r w:rsidR="0003742D" w:rsidDel="00544DC3">
          <w:delText>7</w:delText>
        </w:r>
      </w:del>
      <w:r w:rsidR="0003742D">
        <w:t>.2. Projekt logiki biznesowej</w:t>
      </w:r>
      <w:bookmarkEnd w:id="17630"/>
    </w:p>
    <w:p w14:paraId="48AEEA7D" w14:textId="77777777" w:rsidR="00C867A4" w:rsidRPr="001C71AE" w:rsidRDefault="00C867A4">
      <w:pPr>
        <w:pPrChange w:id="17635" w:author="Okot" w:date="2020-01-17T12:34:00Z">
          <w:pPr>
            <w:pStyle w:val="Nagwek2"/>
          </w:pPr>
        </w:pPrChange>
      </w:pPr>
    </w:p>
    <w:p w14:paraId="4E8FB2DC" w14:textId="3960A59A" w:rsidR="0003742D" w:rsidRDefault="00544DC3" w:rsidP="0003742D">
      <w:pPr>
        <w:pStyle w:val="Nagwek2"/>
        <w:rPr>
          <w:ins w:id="17636" w:author="Okot" w:date="2020-01-17T12:34:00Z"/>
        </w:rPr>
      </w:pPr>
      <w:bookmarkStart w:id="17637" w:name="_Toc35942004"/>
      <w:ins w:id="17638" w:author="Okot" w:date="2019-11-19T21:01:00Z">
        <w:r>
          <w:t>5</w:t>
        </w:r>
      </w:ins>
      <w:del w:id="17639" w:author="Okot" w:date="2019-11-19T21:01:00Z">
        <w:r w:rsidR="0003742D" w:rsidDel="00544DC3">
          <w:delText>4</w:delText>
        </w:r>
      </w:del>
      <w:r w:rsidR="0003742D">
        <w:t>.</w:t>
      </w:r>
      <w:ins w:id="17640" w:author="Okot" w:date="2019-11-19T21:01:00Z">
        <w:r>
          <w:t>6</w:t>
        </w:r>
      </w:ins>
      <w:del w:id="17641" w:author="Okot" w:date="2019-11-19T21:01:00Z">
        <w:r w:rsidR="0003742D" w:rsidDel="00544DC3">
          <w:delText>7</w:delText>
        </w:r>
      </w:del>
      <w:r w:rsidR="0003742D">
        <w:t>.3. Implementacja</w:t>
      </w:r>
      <w:bookmarkEnd w:id="17637"/>
    </w:p>
    <w:p w14:paraId="7966AB1A" w14:textId="77777777" w:rsidR="00C867A4" w:rsidRPr="001C71AE" w:rsidRDefault="00C867A4">
      <w:pPr>
        <w:pPrChange w:id="17642" w:author="Okot" w:date="2020-01-17T12:34:00Z">
          <w:pPr>
            <w:pStyle w:val="Nagwek2"/>
          </w:pPr>
        </w:pPrChange>
      </w:pPr>
    </w:p>
    <w:p w14:paraId="79CD6E59" w14:textId="4A2D63D3" w:rsidR="0003742D" w:rsidRDefault="00544DC3" w:rsidP="0003742D">
      <w:pPr>
        <w:pStyle w:val="Nagwek2"/>
        <w:rPr>
          <w:ins w:id="17643" w:author="Okot" w:date="2020-01-17T12:34:00Z"/>
        </w:rPr>
      </w:pPr>
      <w:bookmarkStart w:id="17644" w:name="_Toc35942005"/>
      <w:ins w:id="17645" w:author="Okot" w:date="2019-11-19T21:01:00Z">
        <w:r>
          <w:t>5</w:t>
        </w:r>
      </w:ins>
      <w:del w:id="17646" w:author="Okot" w:date="2019-11-19T21:01:00Z">
        <w:r w:rsidR="0003742D" w:rsidDel="00544DC3">
          <w:delText>4</w:delText>
        </w:r>
      </w:del>
      <w:r w:rsidR="0003742D">
        <w:t>.</w:t>
      </w:r>
      <w:ins w:id="17647" w:author="Okot" w:date="2019-11-19T21:01:00Z">
        <w:r>
          <w:t>6</w:t>
        </w:r>
      </w:ins>
      <w:del w:id="17648" w:author="Okot" w:date="2019-11-19T21:01:00Z">
        <w:r w:rsidR="0003742D" w:rsidDel="00544DC3">
          <w:delText>7</w:delText>
        </w:r>
      </w:del>
      <w:r w:rsidR="0003742D">
        <w:t>.4. Testy</w:t>
      </w:r>
      <w:bookmarkEnd w:id="17644"/>
    </w:p>
    <w:p w14:paraId="72BF01A6" w14:textId="77777777" w:rsidR="00C867A4" w:rsidRPr="001C71AE" w:rsidRDefault="00C867A4">
      <w:pPr>
        <w:pPrChange w:id="17649" w:author="Okot" w:date="2020-01-17T12:34:00Z">
          <w:pPr>
            <w:pStyle w:val="Nagwek2"/>
          </w:pPr>
        </w:pPrChange>
      </w:pPr>
    </w:p>
    <w:p w14:paraId="590F3C20" w14:textId="339146C3" w:rsidR="0003742D" w:rsidRDefault="00544DC3" w:rsidP="0003742D">
      <w:pPr>
        <w:pStyle w:val="Nagwek2"/>
      </w:pPr>
      <w:bookmarkStart w:id="17650" w:name="_Toc35942006"/>
      <w:ins w:id="17651" w:author="Okot" w:date="2019-11-19T21:01:00Z">
        <w:r>
          <w:t>5</w:t>
        </w:r>
      </w:ins>
      <w:del w:id="17652" w:author="Okot" w:date="2019-11-19T21:01:00Z">
        <w:r w:rsidR="0003742D" w:rsidDel="00544DC3">
          <w:delText>4</w:delText>
        </w:r>
      </w:del>
      <w:r w:rsidR="0003742D">
        <w:t>.</w:t>
      </w:r>
      <w:ins w:id="17653" w:author="Okot" w:date="2019-11-19T21:01:00Z">
        <w:r>
          <w:t>6</w:t>
        </w:r>
      </w:ins>
      <w:del w:id="17654" w:author="Okot" w:date="2019-11-19T21:01:00Z">
        <w:r w:rsidR="0003742D" w:rsidDel="00544DC3">
          <w:delText>7</w:delText>
        </w:r>
      </w:del>
      <w:r w:rsidR="0003742D">
        <w:t>.5. Podsumowanie IV iteracji</w:t>
      </w:r>
      <w:bookmarkEnd w:id="17650"/>
    </w:p>
    <w:p w14:paraId="37492FD0" w14:textId="77777777" w:rsidR="0003742D" w:rsidRDefault="0003742D" w:rsidP="009716A0">
      <w:pPr>
        <w:jc w:val="center"/>
      </w:pPr>
    </w:p>
    <w:p w14:paraId="221FB00B" w14:textId="2DF39ABE" w:rsidR="0031648F" w:rsidRDefault="00544DC3" w:rsidP="0031648F">
      <w:pPr>
        <w:pStyle w:val="Podtytu"/>
      </w:pPr>
      <w:bookmarkStart w:id="17655" w:name="_Toc35942007"/>
      <w:ins w:id="17656" w:author="Okot" w:date="2019-11-19T21:01:00Z">
        <w:r>
          <w:t>5</w:t>
        </w:r>
      </w:ins>
      <w:del w:id="17657" w:author="Okot" w:date="2019-11-19T21:01:00Z">
        <w:r w:rsidR="00F853FF" w:rsidDel="00544DC3">
          <w:delText>4</w:delText>
        </w:r>
      </w:del>
      <w:r w:rsidR="00F853FF">
        <w:t>.</w:t>
      </w:r>
      <w:ins w:id="17658" w:author="Okot" w:date="2019-11-19T21:01:00Z">
        <w:r>
          <w:t>7</w:t>
        </w:r>
      </w:ins>
      <w:del w:id="17659" w:author="Okot" w:date="2019-11-19T21:01:00Z">
        <w:r w:rsidR="001401C4" w:rsidDel="00544DC3">
          <w:delText>8</w:delText>
        </w:r>
      </w:del>
      <w:r w:rsidR="0031648F">
        <w:t>. V iteracja: ostatnie poprawki</w:t>
      </w:r>
      <w:bookmarkEnd w:id="17655"/>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lastRenderedPageBreak/>
        <w:t xml:space="preserve"> </w:t>
      </w:r>
    </w:p>
    <w:p w14:paraId="5BA384BF" w14:textId="6964BCBB" w:rsidR="002E7570" w:rsidRDefault="00544DC3" w:rsidP="00EF6592">
      <w:pPr>
        <w:ind w:firstLine="0"/>
        <w:rPr>
          <w:ins w:id="17660" w:author="Okot" w:date="2020-01-17T12:34:00Z"/>
        </w:rPr>
      </w:pPr>
      <w:ins w:id="17661" w:author="Okot" w:date="2019-11-19T21:01:00Z">
        <w:r>
          <w:t>5</w:t>
        </w:r>
      </w:ins>
      <w:del w:id="17662" w:author="Okot" w:date="2019-11-19T21:01:00Z">
        <w:r w:rsidR="0003742D" w:rsidDel="00544DC3">
          <w:delText>4</w:delText>
        </w:r>
      </w:del>
      <w:r w:rsidR="0003742D">
        <w:t>.</w:t>
      </w:r>
      <w:ins w:id="17663" w:author="Okot" w:date="2019-11-19T21:01:00Z">
        <w:r>
          <w:t>7</w:t>
        </w:r>
      </w:ins>
      <w:del w:id="17664"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7665" w:author="Okot" w:date="2020-01-17T12:34:00Z"/>
        </w:rPr>
      </w:pPr>
      <w:ins w:id="17666" w:author="Okot" w:date="2019-11-19T21:01:00Z">
        <w:r>
          <w:t>5</w:t>
        </w:r>
      </w:ins>
      <w:del w:id="17667" w:author="Okot" w:date="2019-11-19T21:01:00Z">
        <w:r w:rsidR="0003742D" w:rsidDel="00544DC3">
          <w:delText>4</w:delText>
        </w:r>
      </w:del>
      <w:r w:rsidR="0003742D">
        <w:t>.</w:t>
      </w:r>
      <w:ins w:id="17668" w:author="Okot" w:date="2019-11-19T21:01:00Z">
        <w:r>
          <w:t>7</w:t>
        </w:r>
      </w:ins>
      <w:del w:id="17669"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7670" w:author="Okot" w:date="2020-01-17T12:34:00Z"/>
        </w:rPr>
      </w:pPr>
      <w:ins w:id="17671" w:author="Okot" w:date="2019-11-19T21:01:00Z">
        <w:r>
          <w:t>5</w:t>
        </w:r>
      </w:ins>
      <w:del w:id="17672" w:author="Okot" w:date="2019-11-19T21:01:00Z">
        <w:r w:rsidR="0003742D" w:rsidDel="00544DC3">
          <w:delText>4</w:delText>
        </w:r>
      </w:del>
      <w:r w:rsidR="0003742D">
        <w:t>.</w:t>
      </w:r>
      <w:ins w:id="17673" w:author="Okot" w:date="2019-11-19T21:02:00Z">
        <w:r>
          <w:t>7</w:t>
        </w:r>
      </w:ins>
      <w:del w:id="17674"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7675" w:author="Okot" w:date="2019-11-19T21:02:00Z">
        <w:r>
          <w:t>5</w:t>
        </w:r>
      </w:ins>
      <w:del w:id="17676" w:author="Okot" w:date="2019-11-19T21:02:00Z">
        <w:r w:rsidR="0003742D" w:rsidDel="00544DC3">
          <w:delText>4</w:delText>
        </w:r>
      </w:del>
      <w:r w:rsidR="0003742D">
        <w:t>.</w:t>
      </w:r>
      <w:ins w:id="17677" w:author="Okot" w:date="2019-11-19T21:02:00Z">
        <w:r>
          <w:t>7</w:t>
        </w:r>
      </w:ins>
      <w:del w:id="1767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7679" w:author="Okot" w:date="2020-01-30T17:08:00Z"/>
        </w:rPr>
      </w:pPr>
      <w:del w:id="17680" w:author="Okot" w:date="2020-01-30T17:08:00Z">
        <w:r w:rsidDel="00C44DF2">
          <w:delText>Projekt testów</w:delText>
        </w:r>
      </w:del>
    </w:p>
    <w:p w14:paraId="011F898B" w14:textId="28D0A73F" w:rsidR="00973C06" w:rsidDel="00C44DF2" w:rsidRDefault="00973C06" w:rsidP="00423CC1">
      <w:pPr>
        <w:pStyle w:val="Nagwek2"/>
        <w:ind w:left="360"/>
        <w:rPr>
          <w:del w:id="17681" w:author="Okot" w:date="2020-01-30T17:08:00Z"/>
        </w:rPr>
      </w:pPr>
      <w:del w:id="17682" w:author="Okot" w:date="2020-01-30T17:08:00Z">
        <w:r w:rsidDel="00C44DF2">
          <w:delText>Testy funkcjonalne</w:delText>
        </w:r>
      </w:del>
    </w:p>
    <w:p w14:paraId="31EC54EA" w14:textId="7A2CFEE5" w:rsidR="00973C06" w:rsidDel="00C44DF2" w:rsidRDefault="00973C06" w:rsidP="00423CC1">
      <w:pPr>
        <w:pStyle w:val="Nagwek2"/>
        <w:ind w:left="360"/>
        <w:rPr>
          <w:del w:id="17683" w:author="Okot" w:date="2020-01-30T17:08:00Z"/>
        </w:rPr>
      </w:pPr>
      <w:del w:id="17684" w:author="Okot" w:date="2020-01-30T17:08:00Z">
        <w:r w:rsidDel="00C44DF2">
          <w:delText>Testy jednostkowe</w:delText>
        </w:r>
      </w:del>
    </w:p>
    <w:p w14:paraId="5282706C" w14:textId="5AC18A71" w:rsidR="00973C06" w:rsidDel="00C44DF2" w:rsidRDefault="00973C06" w:rsidP="00423CC1">
      <w:pPr>
        <w:pStyle w:val="Nagwek2"/>
        <w:ind w:left="360"/>
        <w:rPr>
          <w:del w:id="17685" w:author="Okot" w:date="2020-01-30T17:08:00Z"/>
        </w:rPr>
      </w:pPr>
      <w:del w:id="17686"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7687" w:author="Okot" w:date="2020-01-30T17:08:00Z"/>
        </w:rPr>
      </w:pPr>
      <w:del w:id="17688" w:author="Okot" w:date="2020-01-30T17:08:00Z">
        <w:r w:rsidDel="00C44DF2">
          <w:delText>Testy użytkowników</w:delText>
        </w:r>
      </w:del>
    </w:p>
    <w:p w14:paraId="46EAF48D" w14:textId="5262DD52" w:rsidR="0003742D" w:rsidDel="00C44DF2" w:rsidRDefault="0003742D" w:rsidP="00266EEB">
      <w:pPr>
        <w:pStyle w:val="Nagwek1"/>
        <w:ind w:firstLine="360"/>
        <w:rPr>
          <w:del w:id="17689" w:author="Okot" w:date="2020-01-30T17:08:00Z"/>
        </w:rPr>
      </w:pPr>
    </w:p>
    <w:p w14:paraId="434B18E9" w14:textId="35090568" w:rsidR="00E375D2" w:rsidRDefault="00D4664E" w:rsidP="00CF3BB8">
      <w:pPr>
        <w:pStyle w:val="Nagwek1"/>
      </w:pPr>
      <w:bookmarkStart w:id="17690" w:name="_Toc35942008"/>
      <w:ins w:id="17691" w:author="Okot" w:date="2019-11-19T21:02:00Z">
        <w:r>
          <w:t>6</w:t>
        </w:r>
      </w:ins>
      <w:del w:id="17692" w:author="Okot" w:date="2019-11-19T21:02:00Z">
        <w:r w:rsidR="00213C06" w:rsidDel="00D4664E">
          <w:delText>5</w:delText>
        </w:r>
      </w:del>
      <w:r w:rsidR="00CF3BB8">
        <w:t xml:space="preserve">. </w:t>
      </w:r>
      <w:r w:rsidR="00E375D2" w:rsidRPr="002A0F9B">
        <w:t>testy</w:t>
      </w:r>
      <w:bookmarkEnd w:id="1769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7693" w:name="_Toc35942009"/>
      <w:r>
        <w:t>Testy funkcjonalne</w:t>
      </w:r>
      <w:bookmarkEnd w:id="17693"/>
    </w:p>
    <w:p w14:paraId="3FE6993E" w14:textId="091F5461" w:rsidR="00973C06" w:rsidRDefault="00973C06" w:rsidP="00423CC1">
      <w:pPr>
        <w:pStyle w:val="Podtytu"/>
        <w:numPr>
          <w:ilvl w:val="0"/>
          <w:numId w:val="0"/>
        </w:numPr>
        <w:ind w:left="360"/>
      </w:pPr>
      <w:r>
        <w:t xml:space="preserve"> </w:t>
      </w:r>
      <w:bookmarkStart w:id="17694" w:name="_Toc35942010"/>
      <w:r>
        <w:t>Testy jednostkowe</w:t>
      </w:r>
      <w:bookmarkEnd w:id="17694"/>
    </w:p>
    <w:p w14:paraId="0C91ABA7" w14:textId="055C8350" w:rsidR="00973C06" w:rsidRDefault="00973C06" w:rsidP="00423CC1">
      <w:pPr>
        <w:pStyle w:val="Podtytu"/>
        <w:numPr>
          <w:ilvl w:val="0"/>
          <w:numId w:val="0"/>
        </w:numPr>
        <w:ind w:left="360"/>
      </w:pPr>
      <w:r>
        <w:t xml:space="preserve"> </w:t>
      </w:r>
      <w:bookmarkStart w:id="17695" w:name="_Toc35942011"/>
      <w:r>
        <w:t>Testy obciążeniowe</w:t>
      </w:r>
      <w:bookmarkEnd w:id="1769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7696" w:name="_Toc35942012"/>
      <w:ins w:id="17697" w:author="Okot" w:date="2019-11-19T21:02:00Z">
        <w:r>
          <w:t>6</w:t>
        </w:r>
      </w:ins>
      <w:del w:id="17698" w:author="Okot" w:date="2019-11-19T21:02:00Z">
        <w:r w:rsidR="00213C06" w:rsidDel="00D4664E">
          <w:delText>5</w:delText>
        </w:r>
      </w:del>
      <w:r w:rsidR="00DD225C">
        <w:t xml:space="preserve">.X. </w:t>
      </w:r>
      <w:r w:rsidR="00973C06">
        <w:t>Testy użytkowników</w:t>
      </w:r>
      <w:bookmarkEnd w:id="1769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7699" w:author="Okot" w:date="2019-11-19T21:02:00Z">
        <w:r w:rsidDel="005E78C8">
          <w:delText>5</w:delText>
        </w:r>
      </w:del>
      <w:bookmarkStart w:id="17700" w:name="_Toc35942013"/>
      <w:ins w:id="17701" w:author="Okot" w:date="2019-11-19T21:02:00Z">
        <w:r w:rsidR="005E78C8">
          <w:t>6</w:t>
        </w:r>
      </w:ins>
      <w:r w:rsidR="00DD225C">
        <w:t>.X.1. Użytkowniczka 1</w:t>
      </w:r>
      <w:bookmarkEnd w:id="17700"/>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7702" w:author="Okot" w:date="2019-11-19T21:02:00Z">
        <w:r w:rsidDel="005E78C8">
          <w:delText>5</w:delText>
        </w:r>
      </w:del>
      <w:ins w:id="1770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7704" w:author="Okot" w:date="2019-11-19T21:02:00Z">
        <w:r>
          <w:lastRenderedPageBreak/>
          <w:t>6</w:t>
        </w:r>
      </w:ins>
      <w:del w:id="1770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7706" w:author="Okot" w:date="2019-11-19T21:02:00Z">
        <w:r w:rsidR="005E78C8">
          <w:t>6</w:t>
        </w:r>
      </w:ins>
      <w:del w:id="1770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7708" w:author="Okot" w:date="2019-11-19T21:02:00Z">
        <w:r w:rsidR="005E78C8">
          <w:t>6</w:t>
        </w:r>
      </w:ins>
      <w:del w:id="1770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7710" w:name="_Toc35942014"/>
      <w:ins w:id="17711" w:author="Okot" w:date="2019-11-19T21:02:00Z">
        <w:r>
          <w:t>7</w:t>
        </w:r>
      </w:ins>
      <w:del w:id="17712" w:author="Okot" w:date="2019-11-19T21:02:00Z">
        <w:r w:rsidR="00E57BA1" w:rsidDel="005E78C8">
          <w:delText>6</w:delText>
        </w:r>
      </w:del>
      <w:r w:rsidR="002A0F9B">
        <w:t xml:space="preserve">. </w:t>
      </w:r>
      <w:r w:rsidR="00CD4B0E" w:rsidRPr="002A0F9B">
        <w:t>wdrożenie</w:t>
      </w:r>
      <w:bookmarkEnd w:id="17710"/>
    </w:p>
    <w:p w14:paraId="51659AC8" w14:textId="77777777" w:rsidR="00A87E01" w:rsidRPr="00A87E01" w:rsidRDefault="00A87E01" w:rsidP="00A87E01"/>
    <w:p w14:paraId="35F02D50" w14:textId="64E1BE80" w:rsidR="00CD4B0E" w:rsidRDefault="005E78C8" w:rsidP="002A0F9B">
      <w:pPr>
        <w:pStyle w:val="Nagwek1"/>
      </w:pPr>
      <w:bookmarkStart w:id="17713" w:name="_Toc35942015"/>
      <w:ins w:id="17714" w:author="Okot" w:date="2019-11-19T21:02:00Z">
        <w:r>
          <w:t>8</w:t>
        </w:r>
      </w:ins>
      <w:del w:id="17715" w:author="Okot" w:date="2019-11-19T21:02:00Z">
        <w:r w:rsidR="00E57BA1" w:rsidDel="005E78C8">
          <w:delText>7</w:delText>
        </w:r>
      </w:del>
      <w:r w:rsidR="002A0F9B">
        <w:t xml:space="preserve">. </w:t>
      </w:r>
      <w:r w:rsidR="00CD4B0E">
        <w:t>podsumowanie</w:t>
      </w:r>
      <w:bookmarkEnd w:id="17713"/>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7716" w:name="_Toc35942016"/>
      <w:ins w:id="17717" w:author="Okot" w:date="2019-11-19T21:02:00Z">
        <w:r>
          <w:t>8</w:t>
        </w:r>
      </w:ins>
      <w:del w:id="17718" w:author="Okot" w:date="2019-11-19T21:02:00Z">
        <w:r w:rsidR="00E57BA1" w:rsidDel="005E78C8">
          <w:delText>7</w:delText>
        </w:r>
      </w:del>
      <w:r w:rsidR="002A0F9B">
        <w:t>.1</w:t>
      </w:r>
      <w:r w:rsidR="00276AEC">
        <w:t xml:space="preserve">. </w:t>
      </w:r>
      <w:r w:rsidR="00CD4B0E">
        <w:t>Możliwości dalszego rozwoju</w:t>
      </w:r>
      <w:bookmarkEnd w:id="1771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7719" w:name="_Toc35942017"/>
      <w:ins w:id="17720" w:author="Okot" w:date="2019-11-19T21:02:00Z">
        <w:r>
          <w:t>8</w:t>
        </w:r>
      </w:ins>
      <w:del w:id="17721" w:author="Okot" w:date="2019-11-19T21:02:00Z">
        <w:r w:rsidR="00E57BA1" w:rsidDel="005E78C8">
          <w:delText>7</w:delText>
        </w:r>
      </w:del>
      <w:r w:rsidR="002A0F9B">
        <w:t>.1</w:t>
      </w:r>
      <w:r w:rsidR="00276AEC">
        <w:t>.1. Dokładność przekazywanych informacji</w:t>
      </w:r>
      <w:r w:rsidR="00C80EE1">
        <w:t xml:space="preserve"> zwrotnych</w:t>
      </w:r>
      <w:bookmarkEnd w:id="1771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lastRenderedPageBreak/>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E7D2633"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7722" w:author="Okot" w:date="2020-01-17T11:01:00Z">
        <w:r w:rsidR="002B4AEB" w:rsidRPr="002B4AEB" w:rsidDel="00EA7D70">
          <w:delText>2</w:delText>
        </w:r>
      </w:del>
      <w:ins w:id="17723" w:author="Okot" w:date="2020-01-17T11:01:00Z">
        <w:r w:rsidR="003C3154">
          <w:t>4</w:t>
        </w:r>
      </w:ins>
      <w:ins w:id="17724" w:author="Okot" w:date="2020-04-17T17:35:00Z">
        <w:r w:rsidR="00FF7D92">
          <w:t>2</w:t>
        </w:r>
      </w:ins>
      <w:del w:id="17725" w:author="Okot" w:date="2020-03-24T09:09:00Z">
        <w:r w:rsidR="0061038E" w:rsidDel="00992E23">
          <w:delText>4</w:delText>
        </w:r>
      </w:del>
      <w:del w:id="17726"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448C553"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7727" w:author="Okot" w:date="2020-02-05T18:17:00Z">
        <w:r w:rsidR="00FF7D92">
          <w:t>48</w:t>
        </w:r>
      </w:ins>
      <w:del w:id="17728" w:author="Okot" w:date="2020-02-05T18:17:00Z">
        <w:r w:rsidR="0073700A" w:rsidRPr="007873E8" w:rsidDel="00E61A1C">
          <w:delText>3</w:delText>
        </w:r>
      </w:del>
      <w:del w:id="17729"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t>
      </w:r>
      <w:r w:rsidR="001B1054">
        <w:lastRenderedPageBreak/>
        <w:t>wpaść w pułapkę albo jedynie pozornej dywersyfikacji, albo nadmiarowego spożycia (szczególnie łatwe w przypadku sod</w:t>
      </w:r>
      <w:r w:rsidR="001B1054" w:rsidRPr="00EB398E">
        <w:t xml:space="preserve">u </w:t>
      </w:r>
      <w:r w:rsidR="001B1054" w:rsidRPr="007873E8">
        <w:t>[</w:t>
      </w:r>
      <w:ins w:id="17730" w:author="Okot" w:date="2020-01-17T11:05:00Z">
        <w:r w:rsidR="00FF7D92">
          <w:t>40</w:t>
        </w:r>
      </w:ins>
      <w:del w:id="17731" w:author="Okot" w:date="2020-03-24T09:13:00Z">
        <w:r w:rsidR="008E53F0" w:rsidDel="001B7E81">
          <w:delText>2</w:delText>
        </w:r>
      </w:del>
      <w:del w:id="17732" w:author="Okot" w:date="2020-01-17T11:05:00Z">
        <w:r w:rsidR="00287597" w:rsidDel="00EA7D70">
          <w:delText>2</w:delText>
        </w:r>
      </w:del>
      <w:del w:id="17733" w:author="Okot" w:date="2020-01-13T11:41:00Z">
        <w:r w:rsidR="00287597" w:rsidDel="00320D18">
          <w:delText>2</w:delText>
        </w:r>
      </w:del>
      <w:r w:rsidR="00287597">
        <w:t>,</w:t>
      </w:r>
      <w:ins w:id="17734" w:author="Okot" w:date="2020-01-17T11:02:00Z">
        <w:r w:rsidR="00992E23">
          <w:t>4</w:t>
        </w:r>
      </w:ins>
      <w:ins w:id="17735" w:author="Okot" w:date="2020-04-17T17:35:00Z">
        <w:r w:rsidR="00FF7D92">
          <w:t>2</w:t>
        </w:r>
      </w:ins>
      <w:del w:id="17736" w:author="Okot" w:date="2020-03-24T09:09:00Z">
        <w:r w:rsidR="0061038E" w:rsidDel="00992E23">
          <w:delText>4</w:delText>
        </w:r>
      </w:del>
      <w:del w:id="17737" w:author="Okot" w:date="2020-01-17T11:02:00Z">
        <w:r w:rsidR="007873E8" w:rsidRPr="007873E8" w:rsidDel="00EA7D70">
          <w:delText>2</w:delText>
        </w:r>
      </w:del>
      <w:del w:id="17738"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7739" w:author="Okot" w:date="2020-01-15T14:49:00Z">
          <w:pPr>
            <w:pStyle w:val="Nagwek2"/>
          </w:pPr>
        </w:pPrChange>
      </w:pPr>
    </w:p>
    <w:p w14:paraId="3EA129B8" w14:textId="4F49A4E9" w:rsidR="002A0F9B" w:rsidRDefault="005E78C8" w:rsidP="002A0F9B">
      <w:pPr>
        <w:pStyle w:val="Nagwek2"/>
      </w:pPr>
      <w:bookmarkStart w:id="17740" w:name="_Toc35942018"/>
      <w:ins w:id="17741" w:author="Okot" w:date="2019-11-19T21:02:00Z">
        <w:r>
          <w:t>8</w:t>
        </w:r>
      </w:ins>
      <w:del w:id="17742" w:author="Okot" w:date="2019-11-19T21:02:00Z">
        <w:r w:rsidR="00E57BA1" w:rsidDel="005E78C8">
          <w:delText>7</w:delText>
        </w:r>
      </w:del>
      <w:r w:rsidR="002A0F9B">
        <w:t>.1.</w:t>
      </w:r>
      <w:r w:rsidR="00266EEB">
        <w:t>2</w:t>
      </w:r>
      <w:r w:rsidR="002A0F9B">
        <w:t>. Wprowadzenie dodatkowych funkcjonalności</w:t>
      </w:r>
      <w:bookmarkEnd w:id="17740"/>
    </w:p>
    <w:p w14:paraId="349B5F8B" w14:textId="77777777" w:rsidR="002A0F9B" w:rsidRDefault="002A0F9B">
      <w:pPr>
        <w:pPrChange w:id="17743"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lastRenderedPageBreak/>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7744" w:author="Okot" w:date="2020-01-15T14:49:00Z"/>
        </w:rPr>
      </w:pPr>
    </w:p>
    <w:p w14:paraId="4CB41957" w14:textId="77777777" w:rsidR="00266236" w:rsidRDefault="00266236">
      <w:pPr>
        <w:rPr>
          <w:ins w:id="17745" w:author="Okot" w:date="2020-01-15T14:49:00Z"/>
        </w:rPr>
        <w:pPrChange w:id="17746" w:author="Okot" w:date="2020-01-15T14:49:00Z">
          <w:pPr>
            <w:pStyle w:val="Nagwek2"/>
          </w:pPr>
        </w:pPrChange>
      </w:pPr>
    </w:p>
    <w:p w14:paraId="750CA844" w14:textId="032131C5" w:rsidR="00266EEB" w:rsidRDefault="005E78C8" w:rsidP="00C02350">
      <w:pPr>
        <w:pStyle w:val="Nagwek2"/>
      </w:pPr>
      <w:bookmarkStart w:id="17747" w:name="_Toc35942019"/>
      <w:ins w:id="17748" w:author="Okot" w:date="2019-11-19T21:03:00Z">
        <w:r>
          <w:t>8</w:t>
        </w:r>
      </w:ins>
      <w:del w:id="17749" w:author="Okot" w:date="2019-11-19T21:03:00Z">
        <w:r w:rsidR="00E57BA1" w:rsidDel="005E78C8">
          <w:delText>7</w:delText>
        </w:r>
      </w:del>
      <w:r w:rsidR="00C02350">
        <w:t>.1.3.</w:t>
      </w:r>
      <w:ins w:id="17750" w:author="Okot" w:date="2020-01-13T17:05:00Z">
        <w:r w:rsidR="001C3D62">
          <w:t xml:space="preserve"> E</w:t>
        </w:r>
      </w:ins>
      <w:del w:id="17751" w:author="Okot" w:date="2020-01-13T17:05:00Z">
        <w:r w:rsidR="00C02350" w:rsidDel="001C3D62">
          <w:delText xml:space="preserve"> Walory e</w:delText>
        </w:r>
      </w:del>
      <w:r w:rsidR="00C02350">
        <w:t>dukac</w:t>
      </w:r>
      <w:ins w:id="17752" w:author="Okot" w:date="2020-01-13T17:06:00Z">
        <w:r w:rsidR="001C3D62">
          <w:t>ja użytkownika</w:t>
        </w:r>
      </w:ins>
      <w:bookmarkEnd w:id="17747"/>
      <w:del w:id="17753" w:author="Okot" w:date="2020-01-13T17:06:00Z">
        <w:r w:rsidR="00C02350" w:rsidDel="001C3D62">
          <w:delText>yjne</w:delText>
        </w:r>
      </w:del>
    </w:p>
    <w:p w14:paraId="624CE2B0" w14:textId="77777777" w:rsidR="00C22C04" w:rsidRDefault="00C22C04">
      <w:pPr>
        <w:pPrChange w:id="17754"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lastRenderedPageBreak/>
        <w:t xml:space="preserve"> </w:t>
      </w:r>
    </w:p>
    <w:p w14:paraId="1D7D7FAE" w14:textId="35676E30" w:rsidR="001C3D62" w:rsidRDefault="005E78C8" w:rsidP="00C22C04">
      <w:pPr>
        <w:pStyle w:val="Podtytu"/>
        <w:rPr>
          <w:ins w:id="17755" w:author="Okot" w:date="2020-01-13T17:06:00Z"/>
        </w:rPr>
      </w:pPr>
      <w:bookmarkStart w:id="17756" w:name="_Toc35942020"/>
      <w:ins w:id="17757" w:author="Okot" w:date="2019-11-19T21:03:00Z">
        <w:r>
          <w:t>8</w:t>
        </w:r>
      </w:ins>
      <w:del w:id="17758" w:author="Okot" w:date="2019-11-19T21:03:00Z">
        <w:r w:rsidR="00E57BA1" w:rsidDel="005E78C8">
          <w:delText>7</w:delText>
        </w:r>
      </w:del>
      <w:r w:rsidR="00C22C04">
        <w:t xml:space="preserve">.2. </w:t>
      </w:r>
      <w:ins w:id="17759" w:author="Okot" w:date="2020-01-13T17:06:00Z">
        <w:r w:rsidR="001C3D62">
          <w:t>Walory edukacyjne</w:t>
        </w:r>
        <w:bookmarkEnd w:id="17756"/>
      </w:ins>
    </w:p>
    <w:p w14:paraId="227674B1" w14:textId="77777777" w:rsidR="001C3D62" w:rsidRDefault="001C3D62">
      <w:pPr>
        <w:rPr>
          <w:ins w:id="17760" w:author="Okot" w:date="2020-01-13T17:06:00Z"/>
        </w:rPr>
        <w:pPrChange w:id="17761" w:author="Okot" w:date="2020-01-13T17:06:00Z">
          <w:pPr>
            <w:pStyle w:val="Podtytu"/>
          </w:pPr>
        </w:pPrChange>
      </w:pPr>
    </w:p>
    <w:p w14:paraId="66A40677" w14:textId="05681B4D" w:rsidR="003B1F88" w:rsidRDefault="001C3D62">
      <w:pPr>
        <w:rPr>
          <w:ins w:id="17762" w:author="Okot" w:date="2020-01-13T17:07:00Z"/>
        </w:rPr>
        <w:pPrChange w:id="17763" w:author="Okot" w:date="2020-01-15T15:04:00Z">
          <w:pPr>
            <w:pStyle w:val="Podtytu"/>
          </w:pPr>
        </w:pPrChange>
      </w:pPr>
      <w:ins w:id="17764" w:author="Okot" w:date="2020-01-13T17:06:00Z">
        <w:r>
          <w:t>Jednym z celów tworzenia tej aplikacji był rozwój osobisty – mnie jako programistki. W tym podrozdziale spróbuję wypunktowa</w:t>
        </w:r>
      </w:ins>
      <w:ins w:id="17765" w:author="Okot" w:date="2020-01-13T17:07:00Z">
        <w:r>
          <w:t>ć</w:t>
        </w:r>
      </w:ins>
      <w:ins w:id="17766" w:author="Okot" w:date="2020-01-13T17:06:00Z">
        <w:r>
          <w:t xml:space="preserve"> czego nauczy</w:t>
        </w:r>
      </w:ins>
      <w:ins w:id="17767" w:author="Okot" w:date="2020-01-13T17:07:00Z">
        <w:r>
          <w:t>ło mnie pisanie tej pracy:</w:t>
        </w:r>
      </w:ins>
    </w:p>
    <w:p w14:paraId="007AF0D3" w14:textId="01A06285" w:rsidR="001C3D62" w:rsidRDefault="001C3D62">
      <w:pPr>
        <w:pStyle w:val="Akapitzlist"/>
        <w:numPr>
          <w:ilvl w:val="0"/>
          <w:numId w:val="31"/>
        </w:numPr>
        <w:rPr>
          <w:ins w:id="17768" w:author="Okot" w:date="2020-01-13T17:11:00Z"/>
        </w:rPr>
        <w:pPrChange w:id="17769" w:author="Okot" w:date="2020-01-13T17:07:00Z">
          <w:pPr>
            <w:pStyle w:val="Podtytu"/>
          </w:pPr>
        </w:pPrChange>
      </w:pPr>
      <w:ins w:id="17770" w:author="Okot" w:date="2020-01-13T17:07:00Z">
        <w:r>
          <w:t>planowanie w czasie. Pierwsza rzecz, której się nauczyłam bardzo szybko, to że moje estymacje dotycz</w:t>
        </w:r>
      </w:ins>
      <w:ins w:id="17771" w:author="Okot" w:date="2020-01-13T17:08:00Z">
        <w:r>
          <w:t>ące czasu potrzebnego na zrealizowanie danego celu są zbyt optymistyczne. Wyznaczałam sobie deadline’y na zrobienie danej rzeczy, kt</w:t>
        </w:r>
      </w:ins>
      <w:ins w:id="17772"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7773"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7774" w:author="Okot" w:date="2020-01-13T17:15:00Z"/>
        </w:rPr>
        <w:pPrChange w:id="17775" w:author="Okot" w:date="2020-01-13T17:07:00Z">
          <w:pPr>
            <w:pStyle w:val="Podtytu"/>
          </w:pPr>
        </w:pPrChange>
      </w:pPr>
      <w:ins w:id="17776" w:author="Okot" w:date="2020-01-13T17:11:00Z">
        <w:r>
          <w:t>planowanie przy użyciu odpowiednich narz</w:t>
        </w:r>
      </w:ins>
      <w:ins w:id="17777" w:author="Okot" w:date="2020-01-15T14:38:00Z">
        <w:r>
          <w:t>ędzi</w:t>
        </w:r>
      </w:ins>
      <w:ins w:id="17778" w:author="Okot" w:date="2020-01-13T17:11:00Z">
        <w:r w:rsidR="000E7CB3">
          <w:t>. Zaczynając plan prac operowałam jednym zeszytym i kartką formatu a4 przyklejon</w:t>
        </w:r>
      </w:ins>
      <w:ins w:id="17779" w:author="Okot" w:date="2020-01-13T17:12:00Z">
        <w:r w:rsidR="000E7CB3">
          <w:t>ą nad biurkiem z wypisanymi, ustalonymi przeze mnie,</w:t>
        </w:r>
      </w:ins>
      <w:ins w:id="17780" w:author="Okot" w:date="2020-01-13T17:11:00Z">
        <w:r w:rsidR="000E7CB3">
          <w:t xml:space="preserve"> </w:t>
        </w:r>
      </w:ins>
      <w:ins w:id="17781" w:author="Okot" w:date="2020-01-13T17:12:00Z">
        <w:r w:rsidR="000E7CB3">
          <w:t xml:space="preserve">kolejnymi etapami prac i terminem ich realizacji. Później </w:t>
        </w:r>
      </w:ins>
      <w:ins w:id="17782" w:author="Okot" w:date="2020-01-13T17:13:00Z">
        <w:r w:rsidR="000E7CB3">
          <w:t>zaczęłam korzystać z dedykowanego planera, w którym rozpisywałam duże zadania na mniejsze części, a kiedy doszłam do etapu spisywania opowie</w:t>
        </w:r>
      </w:ins>
      <w:ins w:id="17783" w:author="Okot" w:date="2020-01-13T17:14:00Z">
        <w:r w:rsidR="000E7CB3">
          <w:t xml:space="preserve">ści klienta, sytuacja eskalowała i miałam biurko zasypane kilkudziesięcioma małymi karteluszkami z kolejnymi pomysłami lub ich iteracjami. </w:t>
        </w:r>
      </w:ins>
      <w:ins w:id="17784"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7785" w:author="Okot" w:date="2020-01-15T14:51:00Z"/>
        </w:rPr>
        <w:pPrChange w:id="17786" w:author="Okot" w:date="2020-01-13T17:07:00Z">
          <w:pPr>
            <w:pStyle w:val="Podtytu"/>
          </w:pPr>
        </w:pPrChange>
      </w:pPr>
      <w:ins w:id="17787" w:author="Okot" w:date="2020-01-13T17:16:00Z">
        <w:r>
          <w:t>istotność korzystania z systemu kontroli wersji.</w:t>
        </w:r>
      </w:ins>
      <w:ins w:id="17788" w:author="Okot" w:date="2020-01-13T17:17:00Z">
        <w:r w:rsidR="00F12E1E">
          <w:t xml:space="preserve"> W trakcie przedmiotu „Projekt grupy” na 7. Semestrze studiów po raz pierwszy tworzyłam oprogramowanie wsp</w:t>
        </w:r>
      </w:ins>
      <w:ins w:id="17789" w:author="Okot" w:date="2020-01-13T17:18:00Z">
        <w:r w:rsidR="00F12E1E">
          <w:t>ólnie z inną osobą i również po raz pierwszy</w:t>
        </w:r>
      </w:ins>
      <w:ins w:id="17790" w:author="Okot" w:date="2020-01-13T17:17:00Z">
        <w:r w:rsidR="00F12E1E">
          <w:t xml:space="preserve"> korzystałam z GitHuba. </w:t>
        </w:r>
      </w:ins>
      <w:ins w:id="17791" w:author="Okot" w:date="2020-01-13T17:18:00Z">
        <w:r w:rsidR="00F12E1E">
          <w:t xml:space="preserve">Wcześniej słyszałam tylko z grubsza, co to jest i że większość moich znajomych programistów korzysta z niego. </w:t>
        </w:r>
      </w:ins>
      <w:ins w:id="17792" w:author="Okot" w:date="2020-01-13T17:19:00Z">
        <w:r w:rsidR="00F12E1E">
          <w:t xml:space="preserve">Kiedy wybierałam program do kontroli wersji do tej pracy, GitHub był naturalnym wyborem jako oprogramowanie chwalone i znajome. Nie przewidywałam problemów ze </w:t>
        </w:r>
      </w:ins>
      <w:ins w:id="17793" w:author="Okot" w:date="2020-01-13T17:20:00Z">
        <w:r w:rsidR="00F12E1E">
          <w:t xml:space="preserve">spójnością kodu, ale też nie wykluczałam ich. Przesyłanie commitami kolejnych wersji samego dokumentu tekstowego </w:t>
        </w:r>
      </w:ins>
      <w:ins w:id="17794" w:author="Okot" w:date="2020-01-13T17:21:00Z">
        <w:r w:rsidR="00195DEA">
          <w:t xml:space="preserve">zaczęłam robić odruchowo, traktując repozytorium jako kolejny </w:t>
        </w:r>
        <w:r w:rsidR="00195DEA">
          <w:lastRenderedPageBreak/>
          <w:t>backup (poza tym trzyma</w:t>
        </w:r>
      </w:ins>
      <w:ins w:id="17795" w:author="Okot" w:date="2020-01-13T17:22:00Z">
        <w:r w:rsidR="00195DEA">
          <w:t xml:space="preserve">łam kopię zapasową na zewnętrznym dysku w domu oraz w chmurze Google’a). </w:t>
        </w:r>
      </w:ins>
      <w:ins w:id="17796" w:author="Okot" w:date="2020-01-13T17:19:00Z">
        <w:r w:rsidR="00F12E1E">
          <w:t xml:space="preserve"> </w:t>
        </w:r>
      </w:ins>
      <w:ins w:id="17797" w:author="Okot" w:date="2020-01-13T17:22:00Z">
        <w:r w:rsidR="00195DEA">
          <w:t>Jednka podczas gdy pozostałe zabezpieczenia przechowywa</w:t>
        </w:r>
      </w:ins>
      <w:ins w:id="17798" w:author="Okot" w:date="2020-01-13T17:23:00Z">
        <w:r w:rsidR="00195DEA">
          <w:t>ły jedynie ostatnią wersję pliku, na GitHubie dostępne były wszystkie poprzednie wersje. Dzięki czemu, jak już wspominałam w rozdziale 5.2.5., mogłam znale</w:t>
        </w:r>
      </w:ins>
      <w:ins w:id="17799"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7800" w:author="Okot" w:date="2020-01-13T17:24:00Z"/>
        </w:rPr>
        <w:pPrChange w:id="17801" w:author="Okot" w:date="2020-01-13T17:07:00Z">
          <w:pPr>
            <w:pStyle w:val="Podtytu"/>
          </w:pPr>
        </w:pPrChange>
      </w:pPr>
      <w:ins w:id="17802" w:author="Okot" w:date="2020-01-15T14:51:00Z">
        <w:r>
          <w:t xml:space="preserve">trzeba pisać. Im więcej tym lepiej. </w:t>
        </w:r>
      </w:ins>
      <w:ins w:id="17803" w:author="Okot" w:date="2020-01-15T14:52:00Z">
        <w:r>
          <w:t>Może zabrzmieć to banalnie, ale to jedna z najważniejszych lekcji, jakie wyciągnęłam podczas pracy. Początkowo założyłam, że praca musi powstawać w sposób uporz</w:t>
        </w:r>
      </w:ins>
      <w:ins w:id="17804" w:author="Okot" w:date="2020-01-15T14:53:00Z">
        <w:r>
          <w:t xml:space="preserve">ądkowany, rozdział po rozdziale. </w:t>
        </w:r>
        <w:r w:rsidR="00EB20EA">
          <w:t>Część poświęcona analizie dziedziny napisałam dość sprawnie, ale kiedy przyszło do analizy biznesowej, dozna</w:t>
        </w:r>
      </w:ins>
      <w:ins w:id="17805" w:author="Okot" w:date="2020-01-15T14:54:00Z">
        <w:r w:rsidR="00EB20EA">
          <w:t>łam tzw.: „twórczej niemocy”. Nie wiedziałam, co chcę napisać i zaci</w:t>
        </w:r>
      </w:ins>
      <w:ins w:id="17806" w:author="Okot" w:date="2020-01-15T14:55:00Z">
        <w:r w:rsidR="00EB20EA">
          <w:t xml:space="preserve">ęłam się tak bardzo, że przez kilka miesięcy praca prawie nie posuwała się do przodu. Kiedy </w:t>
        </w:r>
      </w:ins>
      <w:ins w:id="17807" w:author="Okot" w:date="2020-01-15T14:56:00Z">
        <w:r w:rsidR="00EB20EA">
          <w:t xml:space="preserve">wznowiłam pisanie, zdeterminowana, że dam radę, zaczęłam spisywać wszystko, co aktualnie przychodziło mi do głowy w sposób nieuporządkowany, poprawiając i </w:t>
        </w:r>
      </w:ins>
      <w:ins w:id="17808" w:author="Okot" w:date="2020-01-15T14:57:00Z">
        <w:r w:rsidR="00EB20EA">
          <w:t>umiejscawiając we właściwych częściach dokumentu później. Dzięki temu cały czas widziałam postęp i byłam zmotywowana do dalszej pracy ze ś</w:t>
        </w:r>
      </w:ins>
      <w:ins w:id="17809"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7810" w:author="Okot" w:date="2020-01-15T15:04:00Z"/>
        </w:rPr>
        <w:pPrChange w:id="17811" w:author="Okot" w:date="2020-01-13T17:07:00Z">
          <w:pPr>
            <w:pStyle w:val="Podtytu"/>
          </w:pPr>
        </w:pPrChange>
      </w:pPr>
      <w:ins w:id="17812" w:author="Okot" w:date="2020-01-15T14:39:00Z">
        <w:r>
          <w:t xml:space="preserve">docenianie etapu analizy. Do tej pory podchodziłam z dużą rezerwą do etapu analizy, planowania i projektowania. Większość kodu, który w życiu napisałam, był tworzony </w:t>
        </w:r>
      </w:ins>
      <w:ins w:id="17813" w:author="Okot" w:date="2020-01-15T14:40:00Z">
        <w:r>
          <w:t xml:space="preserve">„na żywo”. Wyjątkiem były dwa projekty na studiach: jeden na Projekt Indywidualny, drugi na Projekt Zespołowy, ale wtedy nie doceniłam </w:t>
        </w:r>
      </w:ins>
      <w:ins w:id="17814" w:author="Okot" w:date="2020-01-15T14:41:00Z">
        <w:r>
          <w:t>ważności tych etapów, traktowałam je bardziej jako uciążliwość. O wiele bardziej zainteresowana byłam samym procesem tworzenia. Pisząc te pracę, po</w:t>
        </w:r>
        <w:r w:rsidR="00266236">
          <w:t>czątkowo chciałam wszystko robi</w:t>
        </w:r>
      </w:ins>
      <w:ins w:id="17815"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7816" w:author="Okot" w:date="2020-01-15T14:44:00Z">
        <w:r w:rsidR="00266236">
          <w:t xml:space="preserve">ów graficznych zaczęły powstawać po spisaniu opowieści klienta i wymagań funkcjonalnych, ale przed rozpisaniem scenariuszy przypadków użycia. </w:t>
        </w:r>
      </w:ins>
      <w:ins w:id="17817" w:author="Okot" w:date="2020-01-15T14:45:00Z">
        <w:r w:rsidR="00266236">
          <w:t>Kiedy nadrobiłam tworzenie scenariuszy, okazało się, że jeden z interfejsów jest niemal całkiem do poprawy, bo po rozplanowaniu kolejnych kroków wykonywanych przez u</w:t>
        </w:r>
      </w:ins>
      <w:ins w:id="17818" w:author="Okot" w:date="2020-01-15T14:46:00Z">
        <w:r w:rsidR="00266236">
          <w:t>żytkownika, interfejs, który pierwotnie wymyśliłam</w:t>
        </w:r>
      </w:ins>
      <w:ins w:id="17819" w:author="Okot" w:date="2020-01-15T14:50:00Z">
        <w:r w:rsidR="00266236">
          <w:t xml:space="preserve"> okazał się być zupełnie niefunkcjonalny. Także w innych projektach znalazłam drobne rzeczy do poprawki.</w:t>
        </w:r>
        <w:r w:rsidR="00712AD4">
          <w:t xml:space="preserve"> Zaobserwowałam też </w:t>
        </w:r>
        <w:r w:rsidR="00712AD4">
          <w:lastRenderedPageBreak/>
          <w:t>jak łatwo się poprawia</w:t>
        </w:r>
      </w:ins>
      <w:ins w:id="17820"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7821" w:author="Okot" w:date="2020-01-13T17:06:00Z"/>
        </w:rPr>
        <w:pPrChange w:id="17822" w:author="Okot" w:date="2020-01-13T17:07:00Z">
          <w:pPr>
            <w:pStyle w:val="Podtytu"/>
          </w:pPr>
        </w:pPrChange>
      </w:pPr>
      <w:ins w:id="17823" w:author="Okot" w:date="2020-01-15T15:04:00Z">
        <w:r>
          <w:t xml:space="preserve">na </w:t>
        </w:r>
      </w:ins>
      <w:ins w:id="17824" w:author="Okot" w:date="2020-01-15T15:05:00Z">
        <w:r>
          <w:t>końcu, chociaż nie najmniej ważne: pozna</w:t>
        </w:r>
      </w:ins>
      <w:ins w:id="17825" w:author="Okot" w:date="2020-01-15T15:07:00Z">
        <w:r>
          <w:t>łam wiele nowych technologii i narzędzi: metodykę zwinną, Ruby on Rails, Postgre</w:t>
        </w:r>
      </w:ins>
      <w:ins w:id="17826" w:author="Okot" w:date="2020-01-15T15:08:00Z">
        <w:r>
          <w:t>SQL, zarządzenie projektem za pomocą YouTracka.</w:t>
        </w:r>
      </w:ins>
    </w:p>
    <w:p w14:paraId="44EEAF2D" w14:textId="77777777" w:rsidR="001C3D62" w:rsidRPr="001C71AE" w:rsidRDefault="001C3D62">
      <w:pPr>
        <w:rPr>
          <w:ins w:id="17827" w:author="Okot" w:date="2020-01-13T17:05:00Z"/>
        </w:rPr>
        <w:pPrChange w:id="17828" w:author="Okot" w:date="2020-01-13T17:06:00Z">
          <w:pPr>
            <w:pStyle w:val="Podtytu"/>
          </w:pPr>
        </w:pPrChange>
      </w:pPr>
    </w:p>
    <w:p w14:paraId="58F4A602" w14:textId="601AE7B9" w:rsidR="00C22C04" w:rsidRDefault="001C3D62" w:rsidP="00C22C04">
      <w:pPr>
        <w:pStyle w:val="Podtytu"/>
      </w:pPr>
      <w:bookmarkStart w:id="17829" w:name="_Toc35942021"/>
      <w:ins w:id="17830" w:author="Okot" w:date="2020-01-13T17:05:00Z">
        <w:r>
          <w:t>8.3. </w:t>
        </w:r>
      </w:ins>
      <w:r w:rsidR="00C22C04">
        <w:t>Wnioski końcowe</w:t>
      </w:r>
      <w:bookmarkEnd w:id="17829"/>
      <w:r w:rsidR="00C22C04">
        <w:t xml:space="preserve"> </w:t>
      </w:r>
    </w:p>
    <w:p w14:paraId="36ACC842" w14:textId="77777777" w:rsidR="00C22C04" w:rsidRDefault="00C22C04">
      <w:pPr>
        <w:pPrChange w:id="17831"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7832"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7833"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7834" w:name="_Toc35942022"/>
      <w:r>
        <w:lastRenderedPageBreak/>
        <w:t>wykaz źródeł</w:t>
      </w:r>
      <w:bookmarkEnd w:id="17834"/>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7835" w:author="Okot" w:date="2020-03-24T07:34:00Z"/>
          <w:lang w:val="en-US"/>
          <w:rPrChange w:id="17836" w:author="Okot" w:date="2020-03-24T07:35:00Z">
            <w:rPr>
              <w:ins w:id="17837" w:author="Okot" w:date="2020-03-24T07:34:00Z"/>
            </w:rPr>
          </w:rPrChange>
        </w:rPr>
      </w:pPr>
      <w:ins w:id="17838" w:author="Okot" w:date="2020-03-24T07:34:00Z">
        <w:r w:rsidRPr="00A97D58">
          <w:rPr>
            <w:lang w:val="en-US"/>
            <w:rPrChange w:id="17839" w:author="Okot" w:date="2020-03-24T07:35:00Z">
              <w:rPr/>
            </w:rPrChange>
          </w:rPr>
          <w:t xml:space="preserve">.ajaxSuccess() </w:t>
        </w:r>
      </w:ins>
      <w:ins w:id="17840" w:author="Okot" w:date="2020-03-24T07:35:00Z">
        <w:r w:rsidRPr="00A97D58">
          <w:rPr>
            <w:lang w:val="en-US"/>
            <w:rPrChange w:id="17841"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7842"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7843" w:author="Okot" w:date="2020-03-24T07:35:00Z">
              <w:rPr/>
            </w:rPrChange>
          </w:rPr>
          <w:t>https://api.jquery.com/ajaxsuccess/</w:t>
        </w:r>
        <w:r>
          <w:rPr>
            <w:lang w:val="en-US"/>
          </w:rPr>
          <w:fldChar w:fldCharType="end"/>
        </w:r>
        <w:r w:rsidR="00837E6D">
          <w:rPr>
            <w:lang w:val="en-US"/>
          </w:rPr>
          <w:t xml:space="preserve"> z</w:t>
        </w:r>
      </w:ins>
      <w:ins w:id="17844" w:author="Okot" w:date="2020-03-24T08:05:00Z">
        <w:r w:rsidR="00837E6D">
          <w:rPr>
            <w:lang w:val="en-US"/>
          </w:rPr>
          <w:t> </w:t>
        </w:r>
      </w:ins>
      <w:ins w:id="17845"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7846" w:author="Okot" w:date="2020-01-17T11:29:00Z"/>
        </w:rPr>
      </w:pPr>
      <w:ins w:id="17847" w:author="Okot" w:date="2020-01-17T11:29:00Z">
        <w:r w:rsidRPr="00E80A98">
          <w:t xml:space="preserve">Asana pricing </w:t>
        </w:r>
        <w:r>
          <w:rPr>
            <w:lang w:val="en-US"/>
          </w:rPr>
          <w:fldChar w:fldCharType="begin"/>
        </w:r>
        <w:r w:rsidRPr="00E80A98">
          <w:rPr>
            <w:rPrChange w:id="17848" w:author="Okot" w:date="2020-01-17T11:29:00Z">
              <w:rPr>
                <w:lang w:val="en-US"/>
              </w:rPr>
            </w:rPrChange>
          </w:rPr>
          <w:instrText xml:space="preserve"> HYPERLINK "</w:instrText>
        </w:r>
        <w:r w:rsidRPr="00E80A98">
          <w:instrText>https://asana.com/pricing</w:instrText>
        </w:r>
        <w:r w:rsidRPr="00E80A98">
          <w:rPr>
            <w:rPrChange w:id="17849" w:author="Okot" w:date="2020-01-17T11:29:00Z">
              <w:rPr>
                <w:lang w:val="en-US"/>
              </w:rPr>
            </w:rPrChange>
          </w:rPr>
          <w:instrText xml:space="preserve">" </w:instrText>
        </w:r>
        <w:r>
          <w:rPr>
            <w:lang w:val="en-US"/>
          </w:rPr>
          <w:fldChar w:fldCharType="separate"/>
        </w:r>
        <w:r w:rsidRPr="00E80A98">
          <w:rPr>
            <w:rStyle w:val="Hipercze"/>
            <w:rPrChange w:id="17850" w:author="Okot" w:date="2020-01-17T11:29:00Z">
              <w:rPr/>
            </w:rPrChange>
          </w:rPr>
          <w:t>https://asana.com/pricing</w:t>
        </w:r>
        <w:r>
          <w:rPr>
            <w:lang w:val="en-US"/>
          </w:rPr>
          <w:fldChar w:fldCharType="end"/>
        </w:r>
        <w:r w:rsidRPr="00E80A98">
          <w:rPr>
            <w:rPrChange w:id="17851"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7852" w:author="Okot" w:date="2020-03-24T08:12:00Z"/>
        </w:rPr>
      </w:pPr>
      <w:r>
        <w:t xml:space="preserve">Banki Żywności. Raport Federacji Polskich Banków Żywności 2018 </w:t>
      </w:r>
      <w:ins w:id="17853"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7854"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7855"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7856" w:author="Okot" w:date="2020-03-24T08:13:00Z">
            <w:rPr/>
          </w:rPrChange>
        </w:rPr>
      </w:pPr>
      <w:ins w:id="17857" w:author="Okot" w:date="2020-03-24T08:12:00Z">
        <w:r w:rsidRPr="00821603">
          <w:rPr>
            <w:lang w:val="en-US"/>
            <w:rPrChange w:id="17858" w:author="Okot" w:date="2020-03-24T08:13:00Z">
              <w:rPr/>
            </w:rPrChange>
          </w:rPr>
          <w:t xml:space="preserve">Bootstrap. The most popular </w:t>
        </w:r>
      </w:ins>
      <w:ins w:id="17859" w:author="Okot" w:date="2020-03-24T08:13:00Z">
        <w:r w:rsidRPr="00821603">
          <w:rPr>
            <w:lang w:val="en-US"/>
            <w:rPrChange w:id="17860"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7861" w:author="Okot" w:date="2020-01-17T11:39:00Z">
            <w:rPr/>
          </w:rPrChange>
        </w:rPr>
      </w:pPr>
      <w:r w:rsidRPr="00951464">
        <w:rPr>
          <w:lang w:val="en-US"/>
          <w:rPrChange w:id="17862" w:author="Okot" w:date="2020-01-17T11:39:00Z">
            <w:rPr/>
          </w:rPrChange>
        </w:rPr>
        <w:t>Cronometer</w:t>
      </w:r>
      <w:ins w:id="17863" w:author="Okot" w:date="2020-01-17T11:39:00Z">
        <w:r w:rsidR="00951464" w:rsidRPr="00951464">
          <w:rPr>
            <w:lang w:val="en-US"/>
            <w:rPrChange w:id="17864" w:author="Okot" w:date="2020-01-17T11:39:00Z">
              <w:rPr/>
            </w:rPrChange>
          </w:rPr>
          <w:t xml:space="preserve">: Track nutrition </w:t>
        </w:r>
        <w:r w:rsidR="00951464">
          <w:rPr>
            <w:lang w:val="en-US"/>
          </w:rPr>
          <w:t>&amp; count calories</w:t>
        </w:r>
      </w:ins>
      <w:r w:rsidRPr="00951464">
        <w:rPr>
          <w:lang w:val="en-US"/>
          <w:rPrChange w:id="17865" w:author="Okot" w:date="2020-01-17T11:39:00Z">
            <w:rPr/>
          </w:rPrChange>
        </w:rPr>
        <w:t xml:space="preserve"> </w:t>
      </w:r>
      <w:r w:rsidR="00E17A22">
        <w:rPr>
          <w:rStyle w:val="Hipercze"/>
        </w:rPr>
        <w:fldChar w:fldCharType="begin"/>
      </w:r>
      <w:r w:rsidR="00E17A22" w:rsidRPr="00951464">
        <w:rPr>
          <w:rStyle w:val="Hipercze"/>
          <w:lang w:val="en-US"/>
          <w:rPrChange w:id="17866"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7867" w:author="Okot" w:date="2020-01-17T11:39:00Z">
            <w:rPr>
              <w:rStyle w:val="Hipercze"/>
            </w:rPr>
          </w:rPrChange>
        </w:rPr>
        <w:t>https://cronometer.com/#</w:t>
      </w:r>
      <w:r w:rsidR="00E17A22">
        <w:rPr>
          <w:rStyle w:val="Hipercze"/>
        </w:rPr>
        <w:fldChar w:fldCharType="end"/>
      </w:r>
      <w:r w:rsidRPr="00951464">
        <w:rPr>
          <w:lang w:val="en-US"/>
          <w:rPrChange w:id="17868"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84" w:history="1">
        <w:r w:rsidRPr="007D1347">
          <w:rPr>
            <w:rStyle w:val="Hipercze"/>
          </w:rPr>
          <w:t>https://www.jedzdobrze.pl/drdietman/</w:t>
        </w:r>
      </w:hyperlink>
      <w:r w:rsidRPr="007D1347">
        <w:t xml:space="preserve"> z dnia </w:t>
      </w:r>
      <w:r>
        <w:t>17.05.2019</w:t>
      </w:r>
    </w:p>
    <w:p w14:paraId="62A1CDF3" w14:textId="30110C3B" w:rsidR="00136341" w:rsidRPr="000E7D87" w:rsidRDefault="00136341" w:rsidP="00136341">
      <w:pPr>
        <w:pStyle w:val="Akapitzlist"/>
        <w:numPr>
          <w:ilvl w:val="0"/>
          <w:numId w:val="8"/>
        </w:numPr>
        <w:rPr>
          <w:ins w:id="17869" w:author="Okot" w:date="2020-03-24T07:41:00Z"/>
          <w:rPrChange w:id="17870" w:author="Okot" w:date="2020-04-17T13:55:00Z">
            <w:rPr>
              <w:ins w:id="17871" w:author="Okot" w:date="2020-03-24T07:41:00Z"/>
              <w:lang w:val="en-US"/>
            </w:rPr>
          </w:rPrChange>
        </w:rPr>
      </w:pPr>
      <w:r w:rsidRPr="003359FF">
        <w:rPr>
          <w:lang w:val="en-US"/>
          <w:rPrChange w:id="17872" w:author="Okot" w:date="2020-01-17T13:06:00Z">
            <w:rPr/>
          </w:rPrChange>
        </w:rPr>
        <w:t xml:space="preserve">Facebook. </w:t>
      </w:r>
      <w:ins w:id="17873" w:author="Okot" w:date="2020-01-17T11:40:00Z">
        <w:r w:rsidR="009764E2" w:rsidRPr="009764E2">
          <w:rPr>
            <w:lang w:val="en-US"/>
            <w:rPrChange w:id="17874" w:author="Okot" w:date="2020-01-17T11:40:00Z">
              <w:rPr/>
            </w:rPrChange>
          </w:rPr>
          <w:t>Outdoor jest cool</w:t>
        </w:r>
        <w:r w:rsidR="009764E2">
          <w:rPr>
            <w:lang w:val="en-US"/>
          </w:rPr>
          <w:t xml:space="preserve">! </w:t>
        </w:r>
      </w:ins>
      <w:r w:rsidRPr="000E7D87">
        <w:rPr>
          <w:rPrChange w:id="17875" w:author="Okot" w:date="2020-04-17T13:55:00Z">
            <w:rPr>
              <w:lang w:val="en-US"/>
            </w:rPr>
          </w:rPrChange>
        </w:rPr>
        <w:t xml:space="preserve">Fanpage AMS  </w:t>
      </w:r>
      <w:ins w:id="17876" w:author="Okot" w:date="2020-03-24T07:41:00Z">
        <w:r w:rsidR="005449B7">
          <w:rPr>
            <w:rStyle w:val="Hipercze"/>
            <w:lang w:val="en-US"/>
          </w:rPr>
          <w:fldChar w:fldCharType="begin"/>
        </w:r>
        <w:r w:rsidR="005449B7" w:rsidRPr="000E7D87">
          <w:rPr>
            <w:rStyle w:val="Hipercze"/>
            <w:rPrChange w:id="17877" w:author="Okot" w:date="2020-04-17T13:55:00Z">
              <w:rPr>
                <w:rStyle w:val="Hipercze"/>
                <w:lang w:val="en-US"/>
              </w:rPr>
            </w:rPrChange>
          </w:rPr>
          <w:instrText xml:space="preserve"> HYPERLINK "</w:instrText>
        </w:r>
      </w:ins>
      <w:r w:rsidR="005449B7" w:rsidRPr="000E7D87">
        <w:rPr>
          <w:rStyle w:val="Hipercze"/>
          <w:rPrChange w:id="17878" w:author="Okot" w:date="2020-04-17T13:55:00Z">
            <w:rPr>
              <w:rStyle w:val="Hipercze"/>
              <w:lang w:val="en-US"/>
            </w:rPr>
          </w:rPrChange>
        </w:rPr>
        <w:instrText>https://Facebook.com/outdoor.jest.cool</w:instrText>
      </w:r>
      <w:r w:rsidR="005449B7" w:rsidRPr="000E7D87">
        <w:rPr>
          <w:rPrChange w:id="17879" w:author="Okot" w:date="2020-04-17T13:55:00Z">
            <w:rPr>
              <w:lang w:val="en-US"/>
            </w:rPr>
          </w:rPrChange>
        </w:rPr>
        <w:instrText xml:space="preserve"> z dnia 19.01.2019</w:instrText>
      </w:r>
      <w:ins w:id="17880" w:author="Okot" w:date="2020-03-24T07:41:00Z">
        <w:r w:rsidR="005449B7" w:rsidRPr="000E7D87">
          <w:rPr>
            <w:rStyle w:val="Hipercze"/>
            <w:rPrChange w:id="17881" w:author="Okot" w:date="2020-04-17T13:55:00Z">
              <w:rPr>
                <w:rStyle w:val="Hipercze"/>
                <w:lang w:val="en-US"/>
              </w:rPr>
            </w:rPrChange>
          </w:rPr>
          <w:instrText xml:space="preserve">" </w:instrText>
        </w:r>
        <w:r w:rsidR="005449B7">
          <w:rPr>
            <w:rStyle w:val="Hipercze"/>
            <w:lang w:val="en-US"/>
          </w:rPr>
          <w:fldChar w:fldCharType="separate"/>
        </w:r>
      </w:ins>
      <w:r w:rsidR="005449B7" w:rsidRPr="000E7D87">
        <w:rPr>
          <w:rStyle w:val="Hipercze"/>
          <w:rPrChange w:id="17882" w:author="Okot" w:date="2020-04-17T13:55:00Z">
            <w:rPr>
              <w:rStyle w:val="Hipercze"/>
              <w:lang w:val="en-US"/>
            </w:rPr>
          </w:rPrChange>
        </w:rPr>
        <w:t>https://Facebook.com/outdoor.jest.cool z dnia 19.01.2019</w:t>
      </w:r>
      <w:ins w:id="17883"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7884" w:author="Okot" w:date="2020-03-24T07:41:00Z">
            <w:rPr>
              <w:lang w:val="en-US"/>
            </w:rPr>
          </w:rPrChange>
        </w:rPr>
      </w:pPr>
      <w:ins w:id="17885" w:author="Okot" w:date="2020-03-24T07:41:00Z">
        <w:r w:rsidRPr="005449B7">
          <w:t xml:space="preserve">Font Awesome </w:t>
        </w:r>
        <w:r>
          <w:rPr>
            <w:lang w:val="en-US"/>
          </w:rPr>
          <w:fldChar w:fldCharType="begin"/>
        </w:r>
        <w:r w:rsidRPr="005449B7">
          <w:rPr>
            <w:rPrChange w:id="17886" w:author="Okot" w:date="2020-03-24T07:41:00Z">
              <w:rPr>
                <w:lang w:val="en-US"/>
              </w:rPr>
            </w:rPrChange>
          </w:rPr>
          <w:instrText xml:space="preserve"> HYPERLINK "</w:instrText>
        </w:r>
        <w:r w:rsidRPr="005449B7">
          <w:instrText>https://fontawesome.com/</w:instrText>
        </w:r>
        <w:r w:rsidRPr="005449B7">
          <w:rPr>
            <w:rPrChange w:id="17887" w:author="Okot" w:date="2020-03-24T07:41:00Z">
              <w:rPr>
                <w:lang w:val="en-US"/>
              </w:rPr>
            </w:rPrChange>
          </w:rPr>
          <w:instrText xml:space="preserve">" </w:instrText>
        </w:r>
        <w:r>
          <w:rPr>
            <w:lang w:val="en-US"/>
          </w:rPr>
          <w:fldChar w:fldCharType="separate"/>
        </w:r>
        <w:r w:rsidRPr="005449B7">
          <w:rPr>
            <w:rStyle w:val="Hipercze"/>
            <w:rPrChange w:id="17888" w:author="Okot" w:date="2020-03-24T07:41:00Z">
              <w:rPr/>
            </w:rPrChange>
          </w:rPr>
          <w:t>https://fontawesome.com/</w:t>
        </w:r>
        <w:r>
          <w:rPr>
            <w:lang w:val="en-US"/>
          </w:rPr>
          <w:fldChar w:fldCharType="end"/>
        </w:r>
        <w:r w:rsidRPr="005449B7">
          <w:rPr>
            <w:rPrChange w:id="17889"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7890"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7891"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A54C12">
          <w:rPr>
            <w:lang w:val="en-US"/>
            <w:rPrChange w:id="17892" w:author="Okot" w:date="2020-04-17T11:50: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7893" w:author="Okot" w:date="2020-01-13T16:44:00Z">
            <w:rPr>
              <w:lang w:val="en-US"/>
            </w:rPr>
          </w:rPrChange>
        </w:rPr>
      </w:pPr>
      <w:ins w:id="17894" w:author="Okot" w:date="2020-01-13T16:44:00Z">
        <w:r w:rsidRPr="00F8205C">
          <w:rPr>
            <w:rPrChange w:id="17895" w:author="Okot" w:date="2020-01-13T16:44:00Z">
              <w:rPr>
                <w:lang w:val="en-US"/>
              </w:rPr>
            </w:rPrChange>
          </w:rPr>
          <w:t xml:space="preserve">GitHub </w:t>
        </w:r>
        <w:r>
          <w:rPr>
            <w:lang w:val="en-US"/>
          </w:rPr>
          <w:fldChar w:fldCharType="begin"/>
        </w:r>
        <w:r w:rsidRPr="00F8205C">
          <w:rPr>
            <w:rPrChange w:id="17896" w:author="Okot" w:date="2020-01-13T16:44:00Z">
              <w:rPr>
                <w:lang w:val="en-US"/>
              </w:rPr>
            </w:rPrChange>
          </w:rPr>
          <w:instrText xml:space="preserve"> HYPERLINK "https://github.com/" </w:instrText>
        </w:r>
        <w:r>
          <w:rPr>
            <w:lang w:val="en-US"/>
          </w:rPr>
          <w:fldChar w:fldCharType="separate"/>
        </w:r>
        <w:r w:rsidRPr="00F8205C">
          <w:rPr>
            <w:rStyle w:val="Hipercze"/>
            <w:rPrChange w:id="17897" w:author="Okot" w:date="2020-01-13T16:44:00Z">
              <w:rPr>
                <w:rStyle w:val="Hipercze"/>
                <w:lang w:val="en-US"/>
              </w:rPr>
            </w:rPrChange>
          </w:rPr>
          <w:t>https://github.com/</w:t>
        </w:r>
        <w:r>
          <w:rPr>
            <w:lang w:val="en-US"/>
          </w:rPr>
          <w:fldChar w:fldCharType="end"/>
        </w:r>
        <w:r w:rsidRPr="00F8205C">
          <w:rPr>
            <w:rPrChange w:id="17898"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7899" w:author="Okot" w:date="2020-03-24T07:37:00Z"/>
        </w:rPr>
      </w:pPr>
      <w:r>
        <w:t xml:space="preserve">Główny Urząd Statystyczny. Zdrowie i zachowanie zdrowotne mieszkańców Polski w świetle Europejskiego Ankietowego Badania Zdrowia (EHIS) 2014 r. </w:t>
      </w:r>
      <w:ins w:id="17900"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7901"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7902"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7903" w:author="Okot" w:date="2020-03-24T07:37:00Z">
        <w:r w:rsidRPr="00A97D58">
          <w:t xml:space="preserve">Google Fonts </w:t>
        </w:r>
        <w:r>
          <w:rPr>
            <w:lang w:val="en-US"/>
          </w:rPr>
          <w:fldChar w:fldCharType="begin"/>
        </w:r>
        <w:r w:rsidRPr="00A97D58">
          <w:rPr>
            <w:rPrChange w:id="17904" w:author="Okot" w:date="2020-03-24T07:37:00Z">
              <w:rPr>
                <w:lang w:val="en-US"/>
              </w:rPr>
            </w:rPrChange>
          </w:rPr>
          <w:instrText xml:space="preserve"> HYPERLINK "</w:instrText>
        </w:r>
        <w:r w:rsidRPr="00A97D58">
          <w:instrText>https://fonts.google.com/</w:instrText>
        </w:r>
        <w:r w:rsidRPr="00A97D58">
          <w:rPr>
            <w:rPrChange w:id="17905" w:author="Okot" w:date="2020-03-24T07:37:00Z">
              <w:rPr>
                <w:lang w:val="en-US"/>
              </w:rPr>
            </w:rPrChange>
          </w:rPr>
          <w:instrText xml:space="preserve">" </w:instrText>
        </w:r>
        <w:r>
          <w:rPr>
            <w:lang w:val="en-US"/>
          </w:rPr>
          <w:fldChar w:fldCharType="separate"/>
        </w:r>
        <w:r w:rsidRPr="00A97D58">
          <w:rPr>
            <w:rStyle w:val="Hipercze"/>
            <w:rPrChange w:id="17906" w:author="Okot" w:date="2020-03-24T07:37:00Z">
              <w:rPr/>
            </w:rPrChange>
          </w:rPr>
          <w:t>https://fonts.google.com/</w:t>
        </w:r>
        <w:r>
          <w:rPr>
            <w:lang w:val="en-US"/>
          </w:rPr>
          <w:fldChar w:fldCharType="end"/>
        </w:r>
        <w:r w:rsidRPr="00A97D58">
          <w:rPr>
            <w:rPrChange w:id="17907" w:author="Okot" w:date="2020-03-24T07:37:00Z">
              <w:rPr>
                <w:lang w:val="en-US"/>
              </w:rPr>
            </w:rPrChange>
          </w:rPr>
          <w:t xml:space="preserve"> z dnia </w:t>
        </w:r>
      </w:ins>
      <w:ins w:id="17908" w:author="Okot" w:date="2020-03-24T07:38:00Z">
        <w:r>
          <w:t>09.03.2020</w:t>
        </w:r>
      </w:ins>
    </w:p>
    <w:p w14:paraId="57B88B23" w14:textId="77777777" w:rsidR="00136341" w:rsidRDefault="00136341" w:rsidP="00136341">
      <w:pPr>
        <w:pStyle w:val="Akapitzlist"/>
        <w:numPr>
          <w:ilvl w:val="0"/>
          <w:numId w:val="8"/>
        </w:numPr>
        <w:rPr>
          <w:ins w:id="17909" w:author="Okot" w:date="2020-02-05T18:14:00Z"/>
        </w:rPr>
      </w:pPr>
      <w:r>
        <w:t xml:space="preserve">Harvard T.H. Chan. Talerz Zdrowego Żywienia Uniwersytetu Harvarda </w:t>
      </w:r>
      <w:hyperlink r:id="rId185"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7910" w:author="Okot" w:date="2020-02-05T18:15:00Z">
            <w:rPr/>
          </w:rPrChange>
        </w:rPr>
      </w:pPr>
      <w:ins w:id="17911" w:author="Okot" w:date="2020-02-05T18:15:00Z">
        <w:r w:rsidRPr="00AB5D32">
          <w:rPr>
            <w:lang w:val="en-US"/>
            <w:rPrChange w:id="17912" w:author="Okot" w:date="2020-02-05T18:15:00Z">
              <w:rPr/>
            </w:rPrChange>
          </w:rPr>
          <w:t>Howtoforge Linux Tutorials. How to I</w:t>
        </w:r>
        <w:r>
          <w:rPr>
            <w:lang w:val="en-US"/>
          </w:rPr>
          <w:t xml:space="preserve">nstall Ruby on Rails on Ubuntu </w:t>
        </w:r>
      </w:ins>
      <w:ins w:id="17913"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7914" w:author="Okot" w:date="2020-01-13T14:13:00Z"/>
        </w:rPr>
      </w:pPr>
      <w:r>
        <w:t>Ile Waży</w:t>
      </w:r>
      <w:ins w:id="17915" w:author="Okot" w:date="2020-01-17T11:43:00Z">
        <w:r w:rsidR="009B3DE1">
          <w:t xml:space="preserve"> – Baza produktów spożywczych i zestaw narzędzi przydatnych przy gotowaniu i dietach</w:t>
        </w:r>
      </w:ins>
      <w:r>
        <w:t xml:space="preserve"> </w:t>
      </w:r>
      <w:hyperlink r:id="rId18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7916" w:author="Okot" w:date="2020-01-13T14:13:00Z">
            <w:rPr/>
          </w:rPrChange>
        </w:rPr>
      </w:pPr>
      <w:ins w:id="17917" w:author="Okot" w:date="2020-01-13T14:13:00Z">
        <w:r w:rsidRPr="00BA34DC">
          <w:rPr>
            <w:lang w:val="en-US"/>
            <w:rPrChange w:id="17918"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87"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7919" w:author="Okot" w:date="2020-03-24T08:04:00Z"/>
        </w:rPr>
      </w:pPr>
      <w:r>
        <w:t xml:space="preserve">Narodowe Centrum Edukacji Żywieniowej. Piramida zdrowego żywienia IŻŻ </w:t>
      </w:r>
      <w:ins w:id="17920" w:author="Okot" w:date="2020-03-24T08:05:00Z">
        <w:r w:rsidR="00837E6D">
          <w:fldChar w:fldCharType="begin"/>
        </w:r>
        <w:r w:rsidR="00837E6D">
          <w:instrText xml:space="preserve"> HYPERLINK "</w:instrText>
        </w:r>
        <w:r w:rsidR="00837E6D" w:rsidRPr="00837E6D">
          <w:rPr>
            <w:rPrChange w:id="17921"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7922"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7923" w:author="Okot" w:date="2020-01-31T14:29:00Z"/>
          <w:lang w:val="en-US"/>
          <w:rPrChange w:id="17924" w:author="Okot" w:date="2020-03-24T08:04:00Z">
            <w:rPr>
              <w:ins w:id="17925" w:author="Okot" w:date="2020-01-31T14:29:00Z"/>
            </w:rPr>
          </w:rPrChange>
        </w:rPr>
      </w:pPr>
      <w:ins w:id="17926"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7927" w:author="Okot" w:date="2020-01-31T14:29:00Z">
        <w:r w:rsidRPr="00E7338A">
          <w:t xml:space="preserve">OVHCloud </w:t>
        </w:r>
      </w:ins>
      <w:ins w:id="17928" w:author="Okot" w:date="2020-01-31T14:31:00Z">
        <w:r>
          <w:rPr>
            <w:lang w:val="en-US"/>
          </w:rPr>
          <w:fldChar w:fldCharType="begin"/>
        </w:r>
        <w:r w:rsidRPr="00E7338A">
          <w:rPr>
            <w:rPrChange w:id="17929" w:author="Okot" w:date="2020-01-31T14:31:00Z">
              <w:rPr>
                <w:lang w:val="en-US"/>
              </w:rPr>
            </w:rPrChange>
          </w:rPr>
          <w:instrText xml:space="preserve"> HYPERLINK "</w:instrText>
        </w:r>
        <w:r w:rsidRPr="00E7338A">
          <w:instrText>https://www.ovh.pl/</w:instrText>
        </w:r>
        <w:r w:rsidRPr="00E7338A">
          <w:rPr>
            <w:rPrChange w:id="17930" w:author="Okot" w:date="2020-01-31T14:31:00Z">
              <w:rPr>
                <w:lang w:val="en-US"/>
              </w:rPr>
            </w:rPrChange>
          </w:rPr>
          <w:instrText xml:space="preserve">" </w:instrText>
        </w:r>
        <w:r>
          <w:rPr>
            <w:lang w:val="en-US"/>
          </w:rPr>
          <w:fldChar w:fldCharType="separate"/>
        </w:r>
        <w:r w:rsidRPr="00E7338A">
          <w:rPr>
            <w:rStyle w:val="Hipercze"/>
            <w:rPrChange w:id="17931" w:author="Okot" w:date="2020-01-31T14:31:00Z">
              <w:rPr/>
            </w:rPrChange>
          </w:rPr>
          <w:t>https://www.ovh.pl/</w:t>
        </w:r>
        <w:r>
          <w:rPr>
            <w:lang w:val="en-US"/>
          </w:rPr>
          <w:fldChar w:fldCharType="end"/>
        </w:r>
        <w:r w:rsidRPr="00E7338A">
          <w:rPr>
            <w:rPrChange w:id="17932"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8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8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7933" w:author="Okot" w:date="2020-01-13T13:43:00Z"/>
        </w:rPr>
      </w:pPr>
      <w:r w:rsidRPr="00846ED8">
        <w:t xml:space="preserve">PWN </w:t>
      </w:r>
      <w:r>
        <w:t xml:space="preserve">Encyklopedia </w:t>
      </w:r>
      <w:hyperlink r:id="rId190"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7934" w:author="Okot" w:date="2020-03-24T07:46:00Z"/>
          <w:lang w:val="en-US"/>
        </w:rPr>
      </w:pPr>
      <w:ins w:id="17935" w:author="Okot" w:date="2020-01-13T13:43:00Z">
        <w:r w:rsidRPr="0076278A">
          <w:rPr>
            <w:lang w:val="en-US"/>
            <w:rPrChange w:id="17936" w:author="Okot" w:date="2020-01-13T13:44:00Z">
              <w:rPr/>
            </w:rPrChange>
          </w:rPr>
          <w:t xml:space="preserve">Ruby on </w:t>
        </w:r>
      </w:ins>
      <w:ins w:id="17937" w:author="Okot" w:date="2020-01-13T13:44:00Z">
        <w:r w:rsidRPr="0076278A">
          <w:rPr>
            <w:lang w:val="en-US"/>
            <w:rPrChange w:id="17938" w:author="Okot" w:date="2020-01-13T13:44:00Z">
              <w:rPr/>
            </w:rPrChange>
          </w:rPr>
          <w:t xml:space="preserve">Rails Guides </w:t>
        </w:r>
      </w:ins>
      <w:ins w:id="17939" w:author="Okot" w:date="2020-03-24T08:05:00Z">
        <w:r w:rsidR="00837E6D">
          <w:rPr>
            <w:lang w:val="en-US"/>
          </w:rPr>
          <w:fldChar w:fldCharType="begin"/>
        </w:r>
        <w:r w:rsidR="00837E6D">
          <w:rPr>
            <w:lang w:val="en-US"/>
          </w:rPr>
          <w:instrText xml:space="preserve"> HYPERLINK "</w:instrText>
        </w:r>
        <w:r w:rsidR="00837E6D" w:rsidRPr="00837E6D">
          <w:rPr>
            <w:lang w:val="en-US"/>
            <w:rPrChange w:id="17940"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7941" w:author="Okot" w:date="2020-03-24T08:05:00Z">
              <w:rPr/>
            </w:rPrChange>
          </w:rPr>
          <w:t>https://guides.rubyonrails.org/getting_started.html</w:t>
        </w:r>
        <w:r w:rsidR="00837E6D">
          <w:rPr>
            <w:lang w:val="en-US"/>
          </w:rPr>
          <w:fldChar w:fldCharType="end"/>
        </w:r>
        <w:r w:rsidR="00837E6D">
          <w:rPr>
            <w:lang w:val="en-US"/>
          </w:rPr>
          <w:t xml:space="preserve"> </w:t>
        </w:r>
        <w:r w:rsidR="00837E6D" w:rsidRPr="00A54C12">
          <w:rPr>
            <w:lang w:val="en-US"/>
            <w:rPrChange w:id="17942" w:author="Okot" w:date="2020-04-17T11:50:00Z">
              <w:rPr>
                <w:rStyle w:val="Hipercze"/>
                <w:lang w:val="en-US"/>
              </w:rPr>
            </w:rPrChange>
          </w:rPr>
          <w:t>z dnia 13.01.2020</w:t>
        </w:r>
      </w:ins>
    </w:p>
    <w:p w14:paraId="0DF3EEC7" w14:textId="0D1DA79A" w:rsidR="001B2BB6" w:rsidRDefault="001B2BB6" w:rsidP="001B2BB6">
      <w:pPr>
        <w:pStyle w:val="Akapitzlist"/>
        <w:numPr>
          <w:ilvl w:val="0"/>
          <w:numId w:val="8"/>
        </w:numPr>
        <w:rPr>
          <w:ins w:id="17943" w:author="Okot" w:date="2020-04-17T17:46:00Z"/>
          <w:lang w:val="en-US"/>
        </w:rPr>
      </w:pPr>
      <w:ins w:id="17944" w:author="Okot" w:date="2020-03-24T07:46:00Z">
        <w:r>
          <w:rPr>
            <w:lang w:val="en-US"/>
          </w:rPr>
          <w:t xml:space="preserve">Ruby Regular Expressions (Complete tutorial) </w:t>
        </w:r>
      </w:ins>
      <w:ins w:id="17945" w:author="Okot" w:date="2020-03-24T08:05:00Z">
        <w:r w:rsidR="00837E6D">
          <w:rPr>
            <w:lang w:val="en-US"/>
          </w:rPr>
          <w:fldChar w:fldCharType="begin"/>
        </w:r>
        <w:r w:rsidR="00837E6D">
          <w:rPr>
            <w:lang w:val="en-US"/>
          </w:rPr>
          <w:instrText xml:space="preserve"> HYPERLINK "</w:instrText>
        </w:r>
      </w:ins>
      <w:ins w:id="17946" w:author="Okot" w:date="2020-03-24T07:46:00Z">
        <w:r w:rsidR="00837E6D" w:rsidRPr="00A54C12">
          <w:rPr>
            <w:lang w:val="en-US"/>
            <w:rPrChange w:id="17947" w:author="Okot" w:date="2020-04-17T11:50:00Z">
              <w:rPr>
                <w:rStyle w:val="Hipercze"/>
                <w:lang w:val="en-US"/>
              </w:rPr>
            </w:rPrChange>
          </w:rPr>
          <w:instrText>https://www.rubyguides.com/2015/06/ruby-regex/</w:instrText>
        </w:r>
      </w:ins>
      <w:ins w:id="17948" w:author="Okot" w:date="2020-03-24T08:05:00Z">
        <w:r w:rsidR="00837E6D">
          <w:rPr>
            <w:lang w:val="en-US"/>
          </w:rPr>
          <w:instrText xml:space="preserve">" </w:instrText>
        </w:r>
        <w:r w:rsidR="00837E6D">
          <w:rPr>
            <w:lang w:val="en-US"/>
          </w:rPr>
          <w:fldChar w:fldCharType="separate"/>
        </w:r>
      </w:ins>
      <w:ins w:id="17949" w:author="Okot" w:date="2020-03-24T07:46:00Z">
        <w:r w:rsidR="00837E6D" w:rsidRPr="00F10B08">
          <w:rPr>
            <w:rStyle w:val="Hipercze"/>
            <w:lang w:val="en-US"/>
          </w:rPr>
          <w:t>https://www.rubyguides.com/2015/06/ruby-regex/</w:t>
        </w:r>
      </w:ins>
      <w:ins w:id="17950" w:author="Okot" w:date="2020-03-24T08:05:00Z">
        <w:r w:rsidR="00837E6D">
          <w:rPr>
            <w:lang w:val="en-US"/>
          </w:rPr>
          <w:fldChar w:fldCharType="end"/>
        </w:r>
      </w:ins>
      <w:ins w:id="17951" w:author="Okot" w:date="2020-03-24T07:46:00Z">
        <w:r>
          <w:rPr>
            <w:lang w:val="en-US"/>
          </w:rPr>
          <w:t xml:space="preserve"> z dnia 23.03.2020</w:t>
        </w:r>
      </w:ins>
    </w:p>
    <w:p w14:paraId="3028431A" w14:textId="7D4F77B7" w:rsidR="00922CFE" w:rsidRPr="00922CFE" w:rsidRDefault="00922CFE" w:rsidP="00922CFE">
      <w:pPr>
        <w:pStyle w:val="Akapitzlist"/>
        <w:numPr>
          <w:ilvl w:val="0"/>
          <w:numId w:val="8"/>
        </w:numPr>
        <w:rPr>
          <w:ins w:id="17952" w:author="Okot" w:date="2020-01-21T15:38:00Z"/>
          <w:rPrChange w:id="17953" w:author="Okot" w:date="2020-04-17T17:47:00Z">
            <w:rPr>
              <w:ins w:id="17954" w:author="Okot" w:date="2020-01-21T15:38:00Z"/>
              <w:lang w:val="en-US"/>
            </w:rPr>
          </w:rPrChange>
        </w:rPr>
      </w:pPr>
      <w:ins w:id="17955" w:author="Okot" w:date="2020-04-17T17:46:00Z">
        <w:r w:rsidRPr="00922CFE">
          <w:rPr>
            <w:rPrChange w:id="17956" w:author="Okot" w:date="2020-04-17T17:47:00Z">
              <w:rPr>
                <w:lang w:val="en-US"/>
              </w:rPr>
            </w:rPrChange>
          </w:rPr>
          <w:t xml:space="preserve">Slider | jQuery UI </w:t>
        </w:r>
      </w:ins>
      <w:ins w:id="17957" w:author="Okot" w:date="2020-04-17T17:47:00Z">
        <w:r>
          <w:rPr>
            <w:lang w:val="en-US"/>
          </w:rPr>
          <w:fldChar w:fldCharType="begin"/>
        </w:r>
        <w:r w:rsidRPr="00922CFE">
          <w:rPr>
            <w:rPrChange w:id="17958" w:author="Okot" w:date="2020-04-17T17:47:00Z">
              <w:rPr>
                <w:lang w:val="en-US"/>
              </w:rPr>
            </w:rPrChange>
          </w:rPr>
          <w:instrText xml:space="preserve"> HYPERLINK "https://jqueryui.com/slider/" </w:instrText>
        </w:r>
        <w:r>
          <w:rPr>
            <w:lang w:val="en-US"/>
          </w:rPr>
          <w:fldChar w:fldCharType="separate"/>
        </w:r>
        <w:r w:rsidRPr="00922CFE">
          <w:rPr>
            <w:rStyle w:val="Hipercze"/>
            <w:rPrChange w:id="17959" w:author="Okot" w:date="2020-04-17T17:47:00Z">
              <w:rPr>
                <w:rStyle w:val="Hipercze"/>
                <w:lang w:val="en-US"/>
              </w:rPr>
            </w:rPrChange>
          </w:rPr>
          <w:t>https://jqueryui.com/slider/</w:t>
        </w:r>
        <w:r>
          <w:rPr>
            <w:lang w:val="en-US"/>
          </w:rPr>
          <w:fldChar w:fldCharType="end"/>
        </w:r>
        <w:r w:rsidRPr="00922CFE">
          <w:rPr>
            <w:rPrChange w:id="17960" w:author="Okot" w:date="2020-04-17T17:47:00Z">
              <w:rPr>
                <w:lang w:val="en-US"/>
              </w:rPr>
            </w:rPrChange>
          </w:rPr>
          <w:t xml:space="preserve"> z dnia 10.04.2020</w:t>
        </w:r>
      </w:ins>
      <w:bookmarkStart w:id="17961" w:name="_GoBack"/>
      <w:bookmarkEnd w:id="17961"/>
    </w:p>
    <w:p w14:paraId="5E69CAF3" w14:textId="52FF7DA6" w:rsidR="0045217F" w:rsidRPr="0045217F" w:rsidRDefault="0045217F">
      <w:pPr>
        <w:pStyle w:val="Akapitzlist"/>
        <w:numPr>
          <w:ilvl w:val="0"/>
          <w:numId w:val="8"/>
        </w:numPr>
      </w:pPr>
      <w:ins w:id="17962"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9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7963" w:author="Okot" w:date="2020-03-24T07:44:00Z"/>
        </w:rPr>
      </w:pPr>
      <w:r>
        <w:t xml:space="preserve">USDA Choose My Plate. Talerz żywienia według USDA </w:t>
      </w:r>
      <w:hyperlink r:id="rId192"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7964" w:author="Okot" w:date="2020-03-24T07:44:00Z">
            <w:rPr/>
          </w:rPrChange>
        </w:rPr>
      </w:pPr>
      <w:ins w:id="17965" w:author="Okot" w:date="2020-03-24T07:44:00Z">
        <w:r>
          <w:rPr>
            <w:lang w:val="en-US"/>
          </w:rPr>
          <w:t xml:space="preserve">Use RegEx To Test Password Strenght in JavaScript </w:t>
        </w:r>
      </w:ins>
      <w:ins w:id="17966"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93"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7967" w:author="Okot" w:date="2020-01-13T12:28:00Z"/>
        </w:rPr>
      </w:pPr>
      <w:moveFromRangeStart w:id="17968" w:author="Okot" w:date="2020-01-13T12:28:00Z" w:name="move29810909"/>
      <w:moveFrom w:id="17969"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7968"/>
      <w:ins w:id="17970" w:author="Okot" w:date="2020-01-13T11:18:00Z">
        <w:r w:rsidR="008B6D08">
          <w:t xml:space="preserve">Wikipedia. PHP </w:t>
        </w:r>
      </w:ins>
      <w:ins w:id="17971" w:author="Okot" w:date="2020-03-24T08:06:00Z">
        <w:r w:rsidR="00075662">
          <w:fldChar w:fldCharType="begin"/>
        </w:r>
        <w:r w:rsidR="00075662">
          <w:instrText xml:space="preserve"> HYPERLINK "</w:instrText>
        </w:r>
        <w:r w:rsidR="00075662" w:rsidRPr="00075662">
          <w:rPr>
            <w:rPrChange w:id="17972"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7973"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7974" w:author="Okot" w:date="2020-01-13T12:28:00Z"/>
        </w:rPr>
      </w:pPr>
      <w:moveToRangeStart w:id="17975" w:author="Okot" w:date="2020-01-13T12:28:00Z" w:name="move29810909"/>
      <w:moveTo w:id="17976"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7977" w:author="Okot" w:date="2020-01-13T12:34:00Z"/>
          <w:moveTo w:id="17978" w:author="Okot" w:date="2020-01-13T12:28:00Z"/>
        </w:rPr>
      </w:pPr>
    </w:p>
    <w:moveToRangeEnd w:id="17975"/>
    <w:p w14:paraId="6E3C8E5D" w14:textId="3D410385" w:rsidR="00E6203E" w:rsidRPr="00D74CB6" w:rsidRDefault="00D74CB6">
      <w:pPr>
        <w:pStyle w:val="Akapitzlist"/>
        <w:numPr>
          <w:ilvl w:val="0"/>
          <w:numId w:val="8"/>
        </w:numPr>
        <w:jc w:val="left"/>
        <w:rPr>
          <w:lang w:val="en-US"/>
          <w:rPrChange w:id="17979" w:author="Okot" w:date="2020-01-13T12:37:00Z">
            <w:rPr/>
          </w:rPrChange>
        </w:rPr>
      </w:pPr>
      <w:ins w:id="17980" w:author="Okot" w:date="2020-01-13T12:36:00Z">
        <w:r w:rsidRPr="00D74CB6">
          <w:rPr>
            <w:lang w:val="en-US"/>
            <w:rPrChange w:id="17981" w:author="Okot" w:date="2020-01-13T12:37:00Z">
              <w:rPr/>
            </w:rPrChange>
          </w:rPr>
          <w:t xml:space="preserve">Wikipedia. Ruby (programming language) </w:t>
        </w:r>
      </w:ins>
      <w:ins w:id="17982" w:author="Okot" w:date="2020-01-13T12:37:00Z">
        <w:r>
          <w:rPr>
            <w:lang w:val="en-US"/>
          </w:rPr>
          <w:fldChar w:fldCharType="begin"/>
        </w:r>
        <w:r>
          <w:rPr>
            <w:lang w:val="en-US"/>
          </w:rPr>
          <w:instrText xml:space="preserve"> HYPERLINK "</w:instrText>
        </w:r>
        <w:r w:rsidRPr="00D74CB6">
          <w:rPr>
            <w:lang w:val="en-US"/>
            <w:rPrChange w:id="17983"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7984"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9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9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96"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7985" w:author="Okot" w:date="2020-01-17T11:31:00Z"/>
          <w:rStyle w:val="Hipercze"/>
          <w:color w:val="auto"/>
          <w:u w:val="none"/>
        </w:rPr>
      </w:pPr>
      <w:r>
        <w:t xml:space="preserve">WP ABC Zdrowie. </w:t>
      </w:r>
      <w:r w:rsidR="00846ED8">
        <w:t xml:space="preserve">Pytania do specjalistów na portalu ABC Zdrowie </w:t>
      </w:r>
      <w:del w:id="17986"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7987" w:author="Okot" w:date="2020-03-24T08:06:00Z">
        <w:del w:id="17988"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44E36">
          <w:rPr>
            <w:rStyle w:val="Hipercze"/>
            <w:u w:val="none"/>
          </w:rPr>
          <w:t xml:space="preserve"> </w:t>
        </w:r>
        <w:r w:rsidR="00075662" w:rsidRPr="00075662">
          <w:rPr>
            <w:rStyle w:val="Hipercze"/>
            <w:color w:val="auto"/>
            <w:u w:val="none"/>
            <w:rPrChange w:id="17989"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7990" w:author="Okot" w:date="2020-01-17T11:31:00Z">
            <w:rPr/>
          </w:rPrChange>
        </w:rPr>
      </w:pPr>
      <w:ins w:id="17991" w:author="Okot" w:date="2020-01-17T11:31:00Z">
        <w:r>
          <w:rPr>
            <w:lang w:val="en-US"/>
          </w:rPr>
          <w:t xml:space="preserve">YouTrack: </w:t>
        </w:r>
      </w:ins>
      <w:ins w:id="17992"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7993" w:author="Okot" w:date="2020-01-17T11:31:00Z">
            <w:rPr/>
          </w:rPrChange>
        </w:rPr>
      </w:pPr>
      <w:r w:rsidRPr="00870C99">
        <w:rPr>
          <w:lang w:val="en-US"/>
          <w:rPrChange w:id="17994" w:author="Okot" w:date="2020-01-17T11:31:00Z">
            <w:rPr/>
          </w:rPrChange>
        </w:rPr>
        <w:br w:type="page"/>
      </w:r>
    </w:p>
    <w:p w14:paraId="7FA61329" w14:textId="7884A10B" w:rsidR="005225EA" w:rsidRPr="00A350AA" w:rsidRDefault="005225EA" w:rsidP="005225EA">
      <w:pPr>
        <w:pStyle w:val="Nagwek3"/>
        <w:rPr>
          <w:lang w:val="en-US"/>
        </w:rPr>
      </w:pPr>
      <w:bookmarkStart w:id="17995" w:name="_Toc35942023"/>
      <w:r w:rsidRPr="00A350AA">
        <w:rPr>
          <w:lang w:val="en-US"/>
        </w:rPr>
        <w:lastRenderedPageBreak/>
        <w:t>wykaz literatury</w:t>
      </w:r>
      <w:bookmarkEnd w:id="1799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7996" w:name="_Toc35942024"/>
      <w:r>
        <w:lastRenderedPageBreak/>
        <w:t>wykaz rysunków</w:t>
      </w:r>
      <w:bookmarkEnd w:id="17996"/>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7997" w:author="Okot" w:date="2020-03-26T13:13:00Z">
        <w:r w:rsidDel="007826BF">
          <w:delText>..</w:delText>
        </w:r>
      </w:del>
      <w:ins w:id="17998" w:author="Okot" w:date="2020-03-26T13:13:00Z">
        <w:r w:rsidR="007826BF">
          <w:t>11</w:t>
        </w:r>
      </w:ins>
      <w:del w:id="17999"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8000" w:author="Okot" w:date="2020-03-26T13:14:00Z">
        <w:r w:rsidR="007826BF">
          <w:t>...</w:t>
        </w:r>
      </w:ins>
      <w:del w:id="18001" w:author="Okot" w:date="2020-03-26T13:14:00Z">
        <w:r w:rsidDel="007826BF">
          <w:delText>….</w:delText>
        </w:r>
      </w:del>
      <w:ins w:id="18002" w:author="Okot" w:date="2020-03-26T13:14:00Z">
        <w:r w:rsidR="007826BF">
          <w:t>12</w:t>
        </w:r>
      </w:ins>
      <w:del w:id="18003"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8004" w:author="Okot" w:date="2020-03-26T13:14:00Z">
        <w:r w:rsidR="007826BF">
          <w:t>8</w:t>
        </w:r>
      </w:ins>
      <w:del w:id="18005" w:author="Okot" w:date="2020-03-26T13:14:00Z">
        <w:r w:rsidDel="007826BF">
          <w:delText>3</w:delText>
        </w:r>
      </w:del>
    </w:p>
    <w:p w14:paraId="4E7C95A2" w14:textId="0FD60239" w:rsidR="00C73097" w:rsidRDefault="00C73097" w:rsidP="00C73097">
      <w:pPr>
        <w:ind w:firstLine="708"/>
      </w:pPr>
      <w:r>
        <w:t>Rys. 2.2. Przykładowy skład gotowego produktu……………………………………..2</w:t>
      </w:r>
      <w:ins w:id="18006" w:author="Okot" w:date="2020-03-26T13:14:00Z">
        <w:r w:rsidR="007826BF">
          <w:t>9</w:t>
        </w:r>
      </w:ins>
      <w:del w:id="18007"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8008" w:author="Okot" w:date="2020-03-26T13:14:00Z">
        <w:r w:rsidR="007826BF">
          <w:t>8</w:t>
        </w:r>
      </w:ins>
      <w:del w:id="18009"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8010" w:author="Okot" w:date="2020-03-26T13:14:00Z">
        <w:r w:rsidR="007826BF">
          <w:t>9</w:t>
        </w:r>
      </w:ins>
      <w:del w:id="18011"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8012" w:author="Okot" w:date="2020-03-26T13:14:00Z">
        <w:r w:rsidR="007826BF">
          <w:t>60</w:t>
        </w:r>
      </w:ins>
      <w:del w:id="18013"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8014" w:author="Okot" w:date="2020-03-26T13:14:00Z">
        <w:r w:rsidR="007826BF">
          <w:t>62</w:t>
        </w:r>
      </w:ins>
      <w:del w:id="18015" w:author="Okot" w:date="2020-03-26T13:14:00Z">
        <w:r w:rsidR="00F245FF" w:rsidDel="007826BF">
          <w:delText>58</w:delText>
        </w:r>
      </w:del>
    </w:p>
    <w:p w14:paraId="31D12D0F" w14:textId="352667E6" w:rsidR="00B459B8" w:rsidRDefault="00B459B8" w:rsidP="003A601E">
      <w:r>
        <w:t>Rys. 2.7. Cronometer. Logo aplikacji............................................................................</w:t>
      </w:r>
      <w:ins w:id="18016" w:author="Okot" w:date="2020-03-26T13:15:00Z">
        <w:r w:rsidR="007826BF">
          <w:t>63</w:t>
        </w:r>
      </w:ins>
      <w:del w:id="18017"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8018" w:author="Okot" w:date="2020-03-26T13:15:00Z">
        <w:r w:rsidR="007826BF">
          <w:t>63</w:t>
        </w:r>
      </w:ins>
      <w:del w:id="18019" w:author="Okot" w:date="2020-03-26T13:15:00Z">
        <w:r w:rsidR="00FB2F6A" w:rsidDel="007826BF">
          <w:delText>5</w:delText>
        </w:r>
      </w:del>
      <w:del w:id="18020"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8021" w:author="Okot" w:date="2020-03-26T13:15:00Z">
        <w:r w:rsidR="007826BF">
          <w:t>4</w:t>
        </w:r>
      </w:ins>
      <w:del w:id="18022"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8023" w:author="Okot" w:date="2020-03-26T13:15:00Z">
        <w:r w:rsidR="00EA6652">
          <w:t>5</w:t>
        </w:r>
      </w:ins>
      <w:del w:id="18024"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8025" w:author="Okot" w:date="2020-03-26T13:16:00Z">
        <w:r w:rsidR="00EA6652">
          <w:t>8</w:t>
        </w:r>
      </w:ins>
      <w:del w:id="18026"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8027" w:author="Okot" w:date="2020-03-26T13:16:00Z">
        <w:r w:rsidR="00EA6652">
          <w:t>70</w:t>
        </w:r>
      </w:ins>
      <w:del w:id="18028"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8029" w:author="Okot" w:date="2020-03-26T13:16:00Z">
        <w:r w:rsidR="00EA6652">
          <w:t>71</w:t>
        </w:r>
      </w:ins>
      <w:del w:id="18030" w:author="Okot" w:date="2020-03-26T13:16:00Z">
        <w:r w:rsidDel="00EA6652">
          <w:delText>67</w:delText>
        </w:r>
      </w:del>
    </w:p>
    <w:p w14:paraId="7B68B772" w14:textId="2CE1391B" w:rsidR="00462F20" w:rsidRDefault="00462F20" w:rsidP="00B81116">
      <w:r>
        <w:t>Rys. 2.14. DrDietman. Zakładka Moje konto…………………………………………</w:t>
      </w:r>
      <w:ins w:id="18031" w:author="Okot" w:date="2020-03-26T13:16:00Z">
        <w:r w:rsidR="00EA6652">
          <w:t>72</w:t>
        </w:r>
      </w:ins>
      <w:del w:id="18032"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8033" w:author="Okot" w:date="2020-03-26T13:16:00Z">
        <w:r w:rsidR="00EA6652">
          <w:t>4</w:t>
        </w:r>
      </w:ins>
      <w:del w:id="18034" w:author="Okot" w:date="2020-03-26T13:16:00Z">
        <w:r w:rsidDel="00EA6652">
          <w:delText>0</w:delText>
        </w:r>
      </w:del>
    </w:p>
    <w:p w14:paraId="1AAEC0CE" w14:textId="7999CD5C" w:rsidR="00EE776E" w:rsidRDefault="00EE776E" w:rsidP="00EE776E">
      <w:r>
        <w:t>Rys. 2.16. DrDietman. Komunikat błędu wywołany próbą wprowadzenia posiłku…..7</w:t>
      </w:r>
      <w:ins w:id="18035" w:author="Okot" w:date="2020-03-26T13:16:00Z">
        <w:r w:rsidR="00EA6652">
          <w:t>5</w:t>
        </w:r>
      </w:ins>
      <w:del w:id="18036" w:author="Okot" w:date="2020-03-26T13:16:00Z">
        <w:r w:rsidDel="00EA6652">
          <w:delText>1</w:delText>
        </w:r>
      </w:del>
    </w:p>
    <w:p w14:paraId="598CF58A" w14:textId="6327B008" w:rsidR="00170AEB" w:rsidRDefault="00170AEB" w:rsidP="00170AEB">
      <w:r>
        <w:t>Rys. 2.17. DrDietman. Wyszukiwarka produktów: efekt wpisania hasła „cieci”……..7</w:t>
      </w:r>
      <w:del w:id="18037" w:author="Okot" w:date="2020-03-26T13:17:00Z">
        <w:r w:rsidDel="00EA6652">
          <w:delText>2</w:delText>
        </w:r>
      </w:del>
      <w:ins w:id="18038" w:author="Okot" w:date="2020-03-26T13:17:00Z">
        <w:r w:rsidR="00EA6652">
          <w:t>6</w:t>
        </w:r>
      </w:ins>
    </w:p>
    <w:p w14:paraId="4491C919" w14:textId="04990404" w:rsidR="00114C35" w:rsidRDefault="00114C35" w:rsidP="00114C35">
      <w:r>
        <w:t>Rys. 2.18. DrDietman. Dodawanie produktu do jadłospisu…………………………...7</w:t>
      </w:r>
      <w:ins w:id="18039" w:author="Okot" w:date="2020-03-26T13:17:00Z">
        <w:r w:rsidR="00EA6652">
          <w:t>7</w:t>
        </w:r>
      </w:ins>
      <w:del w:id="18040" w:author="Okot" w:date="2020-03-26T13:17:00Z">
        <w:r w:rsidDel="00EA6652">
          <w:delText>3</w:delText>
        </w:r>
      </w:del>
    </w:p>
    <w:p w14:paraId="38E88A1F" w14:textId="7D3BD083" w:rsidR="00D938AF" w:rsidRDefault="00D938AF" w:rsidP="00D938AF">
      <w:r>
        <w:t>Rys. 2.19. DrDietman. Przykładowy fragment jadłospisu…………………………….7</w:t>
      </w:r>
      <w:ins w:id="18041" w:author="Okot" w:date="2020-03-26T13:17:00Z">
        <w:r w:rsidR="00EA6652">
          <w:t>7</w:t>
        </w:r>
      </w:ins>
      <w:del w:id="18042"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8043" w:author="Okot" w:date="2020-03-26T13:17:00Z">
        <w:r w:rsidR="00EA6652">
          <w:t>8</w:t>
        </w:r>
      </w:ins>
      <w:del w:id="18044" w:author="Okot" w:date="2020-03-26T13:17:00Z">
        <w:r w:rsidDel="00EA6652">
          <w:delText>4</w:delText>
        </w:r>
      </w:del>
    </w:p>
    <w:p w14:paraId="76E5FD45" w14:textId="77F6C725" w:rsidR="001D7206" w:rsidRDefault="001D7206" w:rsidP="001D7206">
      <w:r>
        <w:t>Rys. 2.21. DrDietman. Pokrycie zapotrzebowania na składniki odżywcze – wykres…7</w:t>
      </w:r>
      <w:ins w:id="18045" w:author="Okot" w:date="2020-03-26T13:17:00Z">
        <w:r w:rsidR="00EA6652">
          <w:t>9</w:t>
        </w:r>
      </w:ins>
      <w:del w:id="18046"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8047" w:author="Okot" w:date="2020-03-26T13:17:00Z">
        <w:r w:rsidR="00EA6652">
          <w:t>80</w:t>
        </w:r>
      </w:ins>
      <w:del w:id="18048"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8049" w:author="Okot" w:date="2020-03-26T13:17:00Z">
        <w:r w:rsidR="00EA6652">
          <w:t>80</w:t>
        </w:r>
      </w:ins>
      <w:del w:id="18050"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8051" w:author="Okot" w:date="2020-03-26T13:17:00Z">
        <w:r w:rsidR="00EA6652">
          <w:t>82</w:t>
        </w:r>
      </w:ins>
      <w:del w:id="18052"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8053" w:author="Okot" w:date="2020-03-26T13:17:00Z">
        <w:r w:rsidR="00EA6652">
          <w:t>83</w:t>
        </w:r>
      </w:ins>
      <w:del w:id="18054"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8055" w:author="Okot" w:date="2020-03-26T13:17:00Z">
        <w:r w:rsidR="00EA6652">
          <w:t>4</w:t>
        </w:r>
      </w:ins>
      <w:del w:id="18056"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8057" w:author="Okot" w:date="2020-03-26T13:18:00Z">
        <w:r w:rsidR="00EA6652">
          <w:t>5</w:t>
        </w:r>
      </w:ins>
      <w:del w:id="18058"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8059" w:author="Okot" w:date="2020-03-26T13:18:00Z">
        <w:r w:rsidR="00EA6652">
          <w:t>6</w:t>
        </w:r>
      </w:ins>
      <w:del w:id="18060"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8061" w:author="Okot" w:date="2020-03-26T13:18:00Z">
        <w:r w:rsidR="00EA6652">
          <w:t>7</w:t>
        </w:r>
      </w:ins>
      <w:del w:id="18062"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8063" w:author="Okot" w:date="2020-03-26T13:18:00Z">
        <w:r w:rsidR="00EA6652">
          <w:t>8</w:t>
        </w:r>
      </w:ins>
      <w:del w:id="18064"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8065" w:author="Okot" w:date="2020-03-26T13:18:00Z">
        <w:r w:rsidR="00EA6652">
          <w:t>8</w:t>
        </w:r>
      </w:ins>
      <w:del w:id="18066"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8067" w:author="Okot" w:date="2020-03-26T13:18:00Z">
        <w:r w:rsidR="00EA6652">
          <w:t>9</w:t>
        </w:r>
      </w:ins>
      <w:del w:id="18068"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8069" w:author="Okot" w:date="2020-03-26T13:18:00Z">
        <w:r w:rsidR="00EA6652">
          <w:t>90</w:t>
        </w:r>
      </w:ins>
      <w:del w:id="18070"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8071" w:author="Okot" w:date="2020-03-26T13:19:00Z">
        <w:r w:rsidR="00EA6652">
          <w:t>91</w:t>
        </w:r>
      </w:ins>
      <w:del w:id="18072"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8073" w:author="Okot" w:date="2020-03-26T13:19:00Z">
        <w:r w:rsidR="00EA6652">
          <w:t>92</w:t>
        </w:r>
      </w:ins>
      <w:del w:id="18074"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8075" w:author="Okot" w:date="2020-03-26T13:19:00Z">
        <w:r w:rsidR="00EA6652">
          <w:t>93</w:t>
        </w:r>
      </w:ins>
      <w:del w:id="18076"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8077" w:author="Okot" w:date="2020-03-26T13:19:00Z">
        <w:r w:rsidR="00EA6652">
          <w:t>4</w:t>
        </w:r>
      </w:ins>
      <w:del w:id="18078"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8079" w:author="Okot" w:date="2020-03-26T13:19:00Z">
        <w:r w:rsidR="00EA6652">
          <w:t>5</w:t>
        </w:r>
      </w:ins>
      <w:del w:id="18080"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8081" w:author="Okot" w:date="2020-03-26T13:19:00Z">
        <w:r w:rsidR="00EA6652">
          <w:t>6</w:t>
        </w:r>
      </w:ins>
      <w:del w:id="18082"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8083" w:author="Okot" w:date="2020-03-26T13:19:00Z">
        <w:r w:rsidR="00EA6652">
          <w:t>7</w:t>
        </w:r>
      </w:ins>
      <w:del w:id="18084" w:author="Okot" w:date="2020-03-26T13:19:00Z">
        <w:r w:rsidR="00D52626" w:rsidDel="00EA6652">
          <w:delText>3</w:delText>
        </w:r>
      </w:del>
    </w:p>
    <w:p w14:paraId="79D54FD9" w14:textId="46CC7B3E" w:rsidR="00CE003E" w:rsidRDefault="00CE003E" w:rsidP="00CE003E">
      <w:pPr>
        <w:ind w:firstLine="708"/>
        <w:rPr>
          <w:ins w:id="18085" w:author="Okot" w:date="2019-11-19T10:20:00Z"/>
        </w:rPr>
      </w:pPr>
      <w:r>
        <w:t>Rys. 3.1. Przykładowa opowieść użytkownika…..…………………………………</w:t>
      </w:r>
      <w:ins w:id="18086" w:author="Okot" w:date="2020-03-26T13:19:00Z">
        <w:r w:rsidR="00F86907">
          <w:t>..</w:t>
        </w:r>
      </w:ins>
      <w:del w:id="18087" w:author="Okot" w:date="2020-03-26T13:19:00Z">
        <w:r w:rsidDel="00F86907">
          <w:delText>…</w:delText>
        </w:r>
      </w:del>
      <w:ins w:id="18088" w:author="Okot" w:date="2020-03-26T13:19:00Z">
        <w:r w:rsidR="00F86907">
          <w:t>100</w:t>
        </w:r>
      </w:ins>
      <w:del w:id="18089" w:author="Okot" w:date="2020-03-26T13:19:00Z">
        <w:r w:rsidDel="00F86907">
          <w:delText>96</w:delText>
        </w:r>
      </w:del>
    </w:p>
    <w:p w14:paraId="5A2F3E41" w14:textId="3E3BE23E" w:rsidR="002B1E50" w:rsidRDefault="002B1E50">
      <w:pPr>
        <w:spacing w:after="160" w:line="259" w:lineRule="auto"/>
        <w:ind w:firstLine="708"/>
        <w:rPr>
          <w:ins w:id="18090" w:author="Okot" w:date="2019-11-19T20:15:00Z"/>
        </w:rPr>
        <w:pPrChange w:id="18091" w:author="Okot" w:date="2019-11-19T10:20:00Z">
          <w:pPr>
            <w:spacing w:after="160" w:line="259" w:lineRule="auto"/>
            <w:ind w:firstLine="0"/>
            <w:jc w:val="center"/>
          </w:pPr>
        </w:pPrChange>
      </w:pPr>
      <w:ins w:id="18092" w:author="Okot" w:date="2019-11-19T10:20:00Z">
        <w:r>
          <w:t>Rys. 3.2. Informacje od klienta: ogólny zarys aplikacji………………</w:t>
        </w:r>
        <w:r w:rsidR="00F86907">
          <w:t>………………101</w:t>
        </w:r>
      </w:ins>
    </w:p>
    <w:p w14:paraId="7577FFA5" w14:textId="0F5690EF" w:rsidR="00EC0D7F" w:rsidRDefault="00C01006">
      <w:pPr>
        <w:ind w:firstLine="708"/>
        <w:rPr>
          <w:ins w:id="18093" w:author="Okot" w:date="2019-11-19T20:21:00Z"/>
        </w:rPr>
        <w:pPrChange w:id="18094" w:author="Okot" w:date="2019-11-19T20:22:00Z">
          <w:pPr>
            <w:ind w:firstLine="0"/>
            <w:jc w:val="center"/>
          </w:pPr>
        </w:pPrChange>
      </w:pPr>
      <w:ins w:id="18095" w:author="Okot" w:date="2019-11-19T20:15:00Z">
        <w:r>
          <w:t>Rys. 3.3. Opowieści klienta powiązane z zakładaniem konta przez użytkownik</w:t>
        </w:r>
      </w:ins>
      <w:ins w:id="18096" w:author="Okot" w:date="2019-11-19T20:21:00Z">
        <w:r w:rsidR="00EC0D7F">
          <w:t>a</w:t>
        </w:r>
      </w:ins>
      <w:ins w:id="18097" w:author="Okot" w:date="2019-11-19T20:22:00Z">
        <w:r w:rsidR="00EC0D7F">
          <w:t>..</w:t>
        </w:r>
      </w:ins>
      <w:ins w:id="18098" w:author="Okot" w:date="2019-11-19T20:21:00Z">
        <w:r w:rsidR="00F86907">
          <w:t>….102</w:t>
        </w:r>
      </w:ins>
    </w:p>
    <w:p w14:paraId="1A0D8AAA" w14:textId="51DFB5F6" w:rsidR="00037B9A" w:rsidRDefault="00037B9A">
      <w:pPr>
        <w:ind w:firstLine="708"/>
        <w:rPr>
          <w:ins w:id="18099" w:author="Okot" w:date="2019-11-19T20:14:00Z"/>
        </w:rPr>
        <w:pPrChange w:id="18100" w:author="Okot" w:date="2019-11-19T20:21:00Z">
          <w:pPr>
            <w:ind w:firstLine="0"/>
            <w:jc w:val="center"/>
          </w:pPr>
        </w:pPrChange>
      </w:pPr>
      <w:ins w:id="18101" w:author="Okot" w:date="2019-11-19T20:14:00Z">
        <w:r>
          <w:t xml:space="preserve">Rys. 3.4. Opowieści klienta dotyczące danych </w:t>
        </w:r>
      </w:ins>
      <w:ins w:id="18102" w:author="Okot" w:date="2019-11-19T20:21:00Z">
        <w:r w:rsidR="00EC0D7F">
          <w:t>u</w:t>
        </w:r>
      </w:ins>
      <w:ins w:id="18103" w:author="Okot" w:date="2019-11-19T20:14:00Z">
        <w:r>
          <w:t>żytkownika…</w:t>
        </w:r>
      </w:ins>
      <w:ins w:id="18104" w:author="Okot" w:date="2019-11-19T20:15:00Z">
        <w:r w:rsidR="00F86907">
          <w:t>……………………</w:t>
        </w:r>
      </w:ins>
      <w:ins w:id="18105" w:author="Okot" w:date="2020-03-26T13:20:00Z">
        <w:r w:rsidR="00F86907">
          <w:t>..</w:t>
        </w:r>
      </w:ins>
      <w:ins w:id="18106" w:author="Okot" w:date="2019-11-19T20:15:00Z">
        <w:r w:rsidR="00F86907">
          <w:t>102</w:t>
        </w:r>
      </w:ins>
    </w:p>
    <w:p w14:paraId="6999741F" w14:textId="2DC7D167" w:rsidR="0056777E" w:rsidRDefault="0056777E">
      <w:pPr>
        <w:rPr>
          <w:ins w:id="18107" w:author="Okot" w:date="2019-11-19T20:27:00Z"/>
        </w:rPr>
        <w:pPrChange w:id="18108" w:author="Okot" w:date="2019-11-19T20:20:00Z">
          <w:pPr>
            <w:jc w:val="center"/>
          </w:pPr>
        </w:pPrChange>
      </w:pPr>
      <w:ins w:id="18109" w:author="Okot" w:date="2019-11-19T20:20:00Z">
        <w:r>
          <w:t>Rys. 3.5. Opowieści klienta zwią</w:t>
        </w:r>
        <w:r w:rsidR="004C51AE">
          <w:t>zane z obliczeniem</w:t>
        </w:r>
        <w:r>
          <w:t xml:space="preserve"> zapotrzebowań…</w:t>
        </w:r>
      </w:ins>
      <w:ins w:id="18110" w:author="Okot" w:date="2019-11-19T20:22:00Z">
        <w:r w:rsidR="004C51AE">
          <w:t>..</w:t>
        </w:r>
      </w:ins>
      <w:ins w:id="18111" w:author="Okot" w:date="2019-11-19T20:20:00Z">
        <w:r>
          <w:t>…………</w:t>
        </w:r>
      </w:ins>
      <w:ins w:id="18112" w:author="Okot" w:date="2020-03-26T13:20:00Z">
        <w:r w:rsidR="00F86907">
          <w:t>…</w:t>
        </w:r>
      </w:ins>
      <w:ins w:id="18113" w:author="Okot" w:date="2019-11-19T20:20:00Z">
        <w:r w:rsidR="00F86907">
          <w:t>103</w:t>
        </w:r>
      </w:ins>
    </w:p>
    <w:p w14:paraId="0BBB8DC2" w14:textId="0D18A284" w:rsidR="00F84902" w:rsidRDefault="00F84902">
      <w:pPr>
        <w:ind w:firstLine="708"/>
        <w:rPr>
          <w:ins w:id="18114" w:author="Okot" w:date="2019-11-19T20:38:00Z"/>
        </w:rPr>
        <w:pPrChange w:id="18115" w:author="Okot" w:date="2019-11-19T20:27:00Z">
          <w:pPr>
            <w:ind w:firstLine="0"/>
            <w:jc w:val="center"/>
          </w:pPr>
        </w:pPrChange>
      </w:pPr>
      <w:ins w:id="18116" w:author="Okot" w:date="2019-11-19T20:27:00Z">
        <w:r>
          <w:t>Rys. 3.6. Opowieści klienta związane z wprowadzaniem spożytych pokarmów…….10</w:t>
        </w:r>
      </w:ins>
      <w:ins w:id="18117" w:author="Okot" w:date="2020-03-26T13:20:00Z">
        <w:r w:rsidR="00F86907">
          <w:t>4</w:t>
        </w:r>
      </w:ins>
    </w:p>
    <w:p w14:paraId="663F6102" w14:textId="1F0BC3E7" w:rsidR="00B371D0" w:rsidRDefault="00B371D0">
      <w:pPr>
        <w:ind w:firstLine="708"/>
        <w:rPr>
          <w:ins w:id="18118" w:author="Okot" w:date="2019-11-19T20:27:00Z"/>
        </w:rPr>
        <w:pPrChange w:id="18119" w:author="Okot" w:date="2019-11-19T20:27:00Z">
          <w:pPr>
            <w:ind w:firstLine="0"/>
            <w:jc w:val="center"/>
          </w:pPr>
        </w:pPrChange>
      </w:pPr>
      <w:ins w:id="18120"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8121"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8122" w:author="Okot" w:date="2019-11-19T10:20:00Z"/>
        </w:rPr>
      </w:pPr>
      <w:del w:id="18123"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8124" w:author="Okot" w:date="2019-11-19T20:46:00Z">
            <w:rPr>
              <w:highlight w:val="magenta"/>
            </w:rPr>
          </w:rPrChange>
        </w:rPr>
        <w:t>Rys. </w:t>
      </w:r>
      <w:ins w:id="18125" w:author="Okot" w:date="2019-11-19T20:46:00Z">
        <w:r w:rsidR="00B9397A" w:rsidRPr="00B9397A">
          <w:rPr>
            <w:rPrChange w:id="18126" w:author="Okot" w:date="2019-11-19T20:46:00Z">
              <w:rPr>
                <w:highlight w:val="magenta"/>
              </w:rPr>
            </w:rPrChange>
          </w:rPr>
          <w:t>4</w:t>
        </w:r>
      </w:ins>
      <w:del w:id="18127" w:author="Okot" w:date="2019-11-19T20:46:00Z">
        <w:r w:rsidR="0039638D" w:rsidRPr="00B9397A" w:rsidDel="00B9397A">
          <w:rPr>
            <w:rPrChange w:id="18128" w:author="Okot" w:date="2019-11-19T20:46:00Z">
              <w:rPr>
                <w:highlight w:val="magenta"/>
              </w:rPr>
            </w:rPrChange>
          </w:rPr>
          <w:delText>3</w:delText>
        </w:r>
      </w:del>
      <w:r w:rsidR="0039638D" w:rsidRPr="00B9397A">
        <w:rPr>
          <w:rPrChange w:id="18129" w:author="Okot" w:date="2019-11-19T20:46:00Z">
            <w:rPr>
              <w:highlight w:val="magenta"/>
            </w:rPr>
          </w:rPrChange>
        </w:rPr>
        <w:t>.</w:t>
      </w:r>
      <w:ins w:id="18130" w:author="Okot" w:date="2019-11-19T20:46:00Z">
        <w:r w:rsidR="00B9397A" w:rsidRPr="00B9397A">
          <w:rPr>
            <w:rPrChange w:id="18131" w:author="Okot" w:date="2019-11-19T20:46:00Z">
              <w:rPr>
                <w:highlight w:val="magenta"/>
              </w:rPr>
            </w:rPrChange>
          </w:rPr>
          <w:t>1</w:t>
        </w:r>
      </w:ins>
      <w:del w:id="18132" w:author="Okot" w:date="2019-11-19T20:46:00Z">
        <w:r w:rsidR="003331CF" w:rsidRPr="00B9397A" w:rsidDel="00B9397A">
          <w:rPr>
            <w:rPrChange w:id="18133" w:author="Okot" w:date="2019-11-19T20:46:00Z">
              <w:rPr>
                <w:highlight w:val="magenta"/>
              </w:rPr>
            </w:rPrChange>
          </w:rPr>
          <w:delText>3</w:delText>
        </w:r>
      </w:del>
      <w:r w:rsidRPr="00B9397A">
        <w:t>.</w:t>
      </w:r>
      <w:r>
        <w:t> Uproszczony diagram zależności pomiędzy przetwarzanymi danymi……</w:t>
      </w:r>
      <w:r w:rsidR="004D28CC">
        <w:t>.1</w:t>
      </w:r>
      <w:ins w:id="18134" w:author="Okot" w:date="2019-11-19T20:46:00Z">
        <w:r w:rsidR="00F86907">
          <w:t>14</w:t>
        </w:r>
      </w:ins>
      <w:del w:id="18135" w:author="Okot" w:date="2019-11-19T20:46:00Z">
        <w:r w:rsidR="004D28CC" w:rsidDel="00B9397A">
          <w:delText>06</w:delText>
        </w:r>
      </w:del>
    </w:p>
    <w:p w14:paraId="24C20E57" w14:textId="1BF4320D" w:rsidR="006A2D08" w:rsidRDefault="006A7B0A" w:rsidP="006A2D08">
      <w:r>
        <w:t xml:space="preserve">Rys. </w:t>
      </w:r>
      <w:del w:id="18136" w:author="Okot" w:date="2019-11-19T20:46:00Z">
        <w:r w:rsidDel="00B9397A">
          <w:delText>3</w:delText>
        </w:r>
      </w:del>
      <w:ins w:id="18137" w:author="Okot" w:date="2019-11-19T20:46:00Z">
        <w:r w:rsidR="00B9397A">
          <w:t>4</w:t>
        </w:r>
      </w:ins>
      <w:r>
        <w:t>.</w:t>
      </w:r>
      <w:ins w:id="18138" w:author="Okot" w:date="2019-11-19T20:46:00Z">
        <w:r w:rsidR="00B9397A">
          <w:t>2</w:t>
        </w:r>
      </w:ins>
      <w:del w:id="18139" w:author="Okot" w:date="2019-11-19T20:46:00Z">
        <w:r w:rsidDel="00B9397A">
          <w:delText>4</w:delText>
        </w:r>
      </w:del>
      <w:r w:rsidR="006A2D08">
        <w:t xml:space="preserve">. Głównym aktor </w:t>
      </w:r>
      <w:r w:rsidR="004D28CC">
        <w:t>w systemie………………………………………………..1</w:t>
      </w:r>
      <w:ins w:id="18140" w:author="Okot" w:date="2019-11-19T20:48:00Z">
        <w:r w:rsidR="00F86907">
          <w:t>15</w:t>
        </w:r>
      </w:ins>
      <w:del w:id="18141" w:author="Okot" w:date="2019-11-19T20:48:00Z">
        <w:r w:rsidR="004D28CC" w:rsidDel="005D04AF">
          <w:delText>07</w:delText>
        </w:r>
      </w:del>
    </w:p>
    <w:p w14:paraId="625AE52E" w14:textId="25A1A6D9" w:rsidR="002335CE" w:rsidRDefault="002335CE">
      <w:pPr>
        <w:rPr>
          <w:ins w:id="18142" w:author="Okot" w:date="2020-01-21T15:04:00Z"/>
        </w:rPr>
        <w:pPrChange w:id="18143" w:author="Okot" w:date="2020-01-21T15:04:00Z">
          <w:pPr>
            <w:ind w:left="708" w:firstLine="1"/>
          </w:pPr>
        </w:pPrChange>
      </w:pPr>
      <w:ins w:id="18144" w:author="Okot" w:date="2019-12-09T20:21:00Z">
        <w:r>
          <w:t xml:space="preserve">Rys. 4.3. </w:t>
        </w:r>
      </w:ins>
      <w:ins w:id="18145" w:author="Okot" w:date="2020-01-21T15:04:00Z">
        <w:r w:rsidR="0056789C">
          <w:t>Diagram przypadków użycia dla użytkownika niezalogowanego.………</w:t>
        </w:r>
      </w:ins>
      <w:ins w:id="18146" w:author="Okot" w:date="2020-01-03T13:50:00Z">
        <w:r w:rsidR="00CA2E2B">
          <w:t>.</w:t>
        </w:r>
      </w:ins>
      <w:ins w:id="18147" w:author="Okot" w:date="2019-12-09T20:21:00Z">
        <w:r>
          <w:t>.</w:t>
        </w:r>
      </w:ins>
      <w:del w:id="18148" w:author="Okot" w:date="2019-12-09T20:21:00Z">
        <w:r w:rsidR="008D7472" w:rsidDel="002335CE">
          <w:delText xml:space="preserve">Rys. </w:delText>
        </w:r>
      </w:del>
      <w:del w:id="18149" w:author="Okot" w:date="2019-11-19T20:46:00Z">
        <w:r w:rsidR="008D7472" w:rsidDel="00B9397A">
          <w:delText>3</w:delText>
        </w:r>
      </w:del>
      <w:del w:id="18150" w:author="Okot" w:date="2019-12-09T20:21:00Z">
        <w:r w:rsidR="008D7472" w:rsidDel="002335CE">
          <w:delText>.3. Diagram przypadków użycia dla aplikacji wspomagającej prawidłowe bilansowanie diety</w:delText>
        </w:r>
      </w:del>
      <w:del w:id="18151" w:author="Okot" w:date="2019-12-09T20:22:00Z">
        <w:r w:rsidR="008D7472" w:rsidDel="002335CE">
          <w:delText>…………………………………………………………………</w:delText>
        </w:r>
      </w:del>
      <w:del w:id="18152" w:author="Okot" w:date="2019-11-19T20:48:00Z">
        <w:r w:rsidR="008D7472" w:rsidDel="005D04AF">
          <w:delText>….</w:delText>
        </w:r>
      </w:del>
      <w:ins w:id="18153" w:author="Okot" w:date="2019-11-19T20:48:00Z">
        <w:r w:rsidR="005D04AF">
          <w:t>11</w:t>
        </w:r>
      </w:ins>
      <w:ins w:id="18154" w:author="Okot" w:date="2020-01-03T13:55:00Z">
        <w:r w:rsidR="00F86907">
          <w:t>6</w:t>
        </w:r>
      </w:ins>
    </w:p>
    <w:p w14:paraId="1F84DC45" w14:textId="7154AA95" w:rsidR="00573994" w:rsidRDefault="00573994">
      <w:pPr>
        <w:ind w:left="708" w:firstLine="1"/>
        <w:rPr>
          <w:ins w:id="18155" w:author="Okot" w:date="2020-01-21T15:04:00Z"/>
        </w:rPr>
        <w:pPrChange w:id="18156" w:author="Okot" w:date="2020-01-21T15:05:00Z">
          <w:pPr>
            <w:ind w:firstLine="0"/>
            <w:jc w:val="center"/>
          </w:pPr>
        </w:pPrChange>
      </w:pPr>
      <w:ins w:id="18157" w:author="Okot" w:date="2020-01-21T15:04:00Z">
        <w:r>
          <w:t>Rys. 4.4. Diagram przypadków użycia związanych z pracą na danych użytkownika dla użytkownika zalogowanego.</w:t>
        </w:r>
      </w:ins>
      <w:ins w:id="18158" w:author="Okot" w:date="2020-01-21T15:05:00Z">
        <w:r>
          <w:t>………………………………………………………..</w:t>
        </w:r>
      </w:ins>
      <w:ins w:id="18159" w:author="Okot" w:date="2020-03-23T21:57:00Z">
        <w:r w:rsidR="00D84080">
          <w:t>.</w:t>
        </w:r>
      </w:ins>
      <w:ins w:id="18160" w:author="Okot" w:date="2020-01-21T15:05:00Z">
        <w:r w:rsidR="00F86907">
          <w:t>120</w:t>
        </w:r>
      </w:ins>
    </w:p>
    <w:p w14:paraId="517F0A27" w14:textId="078DD633" w:rsidR="00573994" w:rsidRDefault="00573994">
      <w:pPr>
        <w:ind w:left="708" w:firstLine="1"/>
        <w:rPr>
          <w:ins w:id="18161" w:author="Okot" w:date="2020-01-21T15:05:00Z"/>
        </w:rPr>
        <w:pPrChange w:id="18162" w:author="Okot" w:date="2020-01-21T15:05:00Z">
          <w:pPr>
            <w:spacing w:after="160" w:line="259" w:lineRule="auto"/>
            <w:ind w:firstLine="0"/>
            <w:jc w:val="center"/>
          </w:pPr>
        </w:pPrChange>
      </w:pPr>
      <w:ins w:id="18163" w:author="Okot" w:date="2020-01-21T15:05:00Z">
        <w:r>
          <w:t>Rys. 4.5. Diagram przypadków użycia związanych z tworzeniem przepisów oraz przeglądaniem wbudowanej bazy produktów przez zalogowanego użytkownika…..14</w:t>
        </w:r>
      </w:ins>
      <w:ins w:id="18164" w:author="Okot" w:date="2020-03-26T13:21:00Z">
        <w:r w:rsidR="00F86907">
          <w:t>4</w:t>
        </w:r>
      </w:ins>
    </w:p>
    <w:p w14:paraId="3B5EE0DE" w14:textId="468B4E25" w:rsidR="005E2D38" w:rsidRDefault="005E2D38">
      <w:pPr>
        <w:ind w:left="708" w:firstLine="1"/>
        <w:rPr>
          <w:ins w:id="18165" w:author="Okot" w:date="2020-01-21T15:06:00Z"/>
        </w:rPr>
        <w:pPrChange w:id="18166" w:author="Okot" w:date="2020-01-21T15:06:00Z">
          <w:pPr>
            <w:spacing w:after="160" w:line="259" w:lineRule="auto"/>
            <w:ind w:firstLine="0"/>
            <w:jc w:val="center"/>
          </w:pPr>
        </w:pPrChange>
      </w:pPr>
      <w:ins w:id="18167"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8168" w:author="Okot" w:date="2020-01-03T13:55:00Z"/>
        </w:rPr>
        <w:pPrChange w:id="18169" w:author="Okot" w:date="2019-12-09T20:22:00Z">
          <w:pPr>
            <w:ind w:left="708" w:firstLine="1"/>
          </w:pPr>
        </w:pPrChange>
      </w:pPr>
      <w:del w:id="18170" w:author="Okot" w:date="2019-11-19T20:48:00Z">
        <w:r w:rsidDel="005D04AF">
          <w:delText>98</w:delText>
        </w:r>
      </w:del>
    </w:p>
    <w:p w14:paraId="6C4E1BB2" w14:textId="47A22F9A" w:rsidR="004376B0" w:rsidDel="00691296" w:rsidRDefault="004376B0" w:rsidP="004376B0">
      <w:pPr>
        <w:ind w:left="708" w:firstLine="1"/>
        <w:rPr>
          <w:del w:id="18171" w:author="Okot" w:date="2019-11-19T20:48:00Z"/>
        </w:rPr>
      </w:pPr>
      <w:del w:id="18172" w:author="Okot" w:date="2019-11-19T20:48:00Z">
        <w:r w:rsidRPr="00E90223" w:rsidDel="00691296">
          <w:rPr>
            <w:highlight w:val="yellow"/>
            <w:rPrChange w:id="18173" w:author="Okot" w:date="2019-11-19T20:46:00Z">
              <w:rPr/>
            </w:rPrChange>
          </w:rPr>
          <w:delText>Rys. 3.4.</w:delText>
        </w:r>
        <w:r w:rsidDel="00691296">
          <w:delText xml:space="preserve"> Diagram sekwencji przedstawiający ustalanie CPM odpowiedniego do realizacji celu użytkownika…………………………………………………………...99</w:delText>
        </w:r>
      </w:del>
    </w:p>
    <w:p w14:paraId="4B42E31F" w14:textId="3BC2001E" w:rsidR="00D1070B" w:rsidDel="00691296" w:rsidRDefault="00D1070B" w:rsidP="00D1070B">
      <w:pPr>
        <w:ind w:left="708" w:firstLine="1"/>
        <w:rPr>
          <w:del w:id="18174" w:author="Okot" w:date="2019-11-19T20:48:00Z"/>
        </w:rPr>
      </w:pPr>
      <w:del w:id="18175" w:author="Okot" w:date="2019-11-19T20:48:00Z">
        <w:r w:rsidRPr="00E90223" w:rsidDel="00691296">
          <w:rPr>
            <w:highlight w:val="yellow"/>
            <w:rPrChange w:id="18176" w:author="Okot" w:date="2019-11-19T20:46:00Z">
              <w:rPr/>
            </w:rPrChange>
          </w:rPr>
          <w:delText>Rys. 3.5.</w:delText>
        </w:r>
        <w:r w:rsidDel="00691296">
          <w:delText xml:space="preserve"> Diagram </w:delText>
        </w:r>
        <w:r w:rsidRPr="00D1070B" w:rsidDel="00691296">
          <w:rPr>
            <w:b/>
          </w:rPr>
          <w:delText>{sprawdź nazwę}</w:delText>
        </w:r>
        <w:r w:rsidDel="00691296">
          <w:delText xml:space="preserve"> przedstawiający sposób, w jaki użytkownik może wprowadzić spożyte pożywienie…………………………...……….………………...99</w:delText>
        </w:r>
      </w:del>
    </w:p>
    <w:p w14:paraId="6FD0F713" w14:textId="1C3B8DFE" w:rsidR="00CE4625" w:rsidRDefault="00006577" w:rsidP="00006577">
      <w:pPr>
        <w:ind w:left="708" w:firstLine="1"/>
        <w:rPr>
          <w:ins w:id="18177" w:author="Okot" w:date="2019-11-19T21:03:00Z"/>
        </w:rPr>
      </w:pPr>
      <w:r>
        <w:t xml:space="preserve">Rys. </w:t>
      </w:r>
      <w:ins w:id="18178" w:author="Okot" w:date="2019-11-19T20:48:00Z">
        <w:r w:rsidR="00B07DDA">
          <w:t>5</w:t>
        </w:r>
      </w:ins>
      <w:del w:id="18179" w:author="Okot" w:date="2019-11-19T20:48:00Z">
        <w:r w:rsidDel="00B07DDA">
          <w:delText>4</w:delText>
        </w:r>
      </w:del>
      <w:r>
        <w:t>.1. Porównanie tworzenia oprogramowania metodą kaskadową i iteracyjną....1</w:t>
      </w:r>
      <w:ins w:id="18180" w:author="Okot" w:date="2019-11-19T21:03:00Z">
        <w:r w:rsidR="00F86907">
          <w:t>79</w:t>
        </w:r>
      </w:ins>
    </w:p>
    <w:p w14:paraId="06581D50" w14:textId="5A980139" w:rsidR="00006577" w:rsidRPr="007F1CEA" w:rsidRDefault="00CE4625">
      <w:pPr>
        <w:ind w:firstLine="708"/>
        <w:pPrChange w:id="18181" w:author="Okot" w:date="2020-01-17T12:07:00Z">
          <w:pPr>
            <w:ind w:left="708" w:firstLine="1"/>
          </w:pPr>
        </w:pPrChange>
      </w:pPr>
      <w:ins w:id="18182" w:author="Okot" w:date="2020-01-17T12:06:00Z">
        <w:r>
          <w:lastRenderedPageBreak/>
          <w:t>Rys. 5.2. Diagram przedstawiający architekturę systemu.</w:t>
        </w:r>
      </w:ins>
      <w:ins w:id="18183" w:author="Okot" w:date="2020-01-17T12:07:00Z">
        <w:r w:rsidR="00A128CF">
          <w:t>………………………….</w:t>
        </w:r>
        <w:r w:rsidR="00F86907">
          <w:t>.181</w:t>
        </w:r>
      </w:ins>
      <w:del w:id="18184"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8185" w:author="Okot" w:date="2020-01-24T16:28:00Z"/>
        </w:rPr>
      </w:pPr>
      <w:r>
        <w:t xml:space="preserve">Rys. </w:t>
      </w:r>
      <w:ins w:id="18186" w:author="Okot" w:date="2019-11-19T20:48:00Z">
        <w:r w:rsidR="00B07DDA">
          <w:t>5</w:t>
        </w:r>
      </w:ins>
      <w:del w:id="18187" w:author="Okot" w:date="2019-11-19T20:48:00Z">
        <w:r w:rsidDel="00B07DDA">
          <w:delText>4</w:delText>
        </w:r>
      </w:del>
      <w:r>
        <w:t>.</w:t>
      </w:r>
      <w:ins w:id="18188" w:author="Okot" w:date="2020-01-17T12:06:00Z">
        <w:r w:rsidR="00CE4625">
          <w:t>3</w:t>
        </w:r>
      </w:ins>
      <w:del w:id="18189" w:author="Okot" w:date="2020-01-17T12:06:00Z">
        <w:r w:rsidDel="00CE4625">
          <w:delText>2</w:delText>
        </w:r>
      </w:del>
      <w:r w:rsidR="00DE61FA">
        <w:t xml:space="preserve">. </w:t>
      </w:r>
      <w:ins w:id="18190" w:author="Okot" w:date="2020-01-26T15:10:00Z">
        <w:r w:rsidR="00DF48E9">
          <w:t>Uszczegółowienie architektury aplikacji</w:t>
        </w:r>
      </w:ins>
      <w:ins w:id="18191" w:author="Okot" w:date="2020-01-26T15:11:00Z">
        <w:r w:rsidR="00F86907">
          <w:t>..…………………………………181</w:t>
        </w:r>
      </w:ins>
    </w:p>
    <w:p w14:paraId="46F19BDE" w14:textId="53C7642A" w:rsidR="00BB6FD5" w:rsidRDefault="00234C27" w:rsidP="00DE61FA">
      <w:pPr>
        <w:ind w:firstLine="708"/>
        <w:rPr>
          <w:ins w:id="18192" w:author="Okot" w:date="2020-01-15T16:56:00Z"/>
        </w:rPr>
      </w:pPr>
      <w:ins w:id="18193" w:author="Okot" w:date="2020-01-24T16:28:00Z">
        <w:r>
          <w:t xml:space="preserve">Rys. 5.4. </w:t>
        </w:r>
      </w:ins>
      <w:r w:rsidR="00DE61FA">
        <w:t>Narzędzia i technologie wybrane do real</w:t>
      </w:r>
      <w:r w:rsidR="00E34CC0">
        <w:t>izacji projektu……………………1</w:t>
      </w:r>
      <w:ins w:id="18194" w:author="Okot" w:date="2020-01-04T11:51:00Z">
        <w:r w:rsidR="00F86907">
          <w:t>82</w:t>
        </w:r>
      </w:ins>
    </w:p>
    <w:p w14:paraId="61037F05" w14:textId="60F8A4D9" w:rsidR="00BB6FD5" w:rsidRDefault="00234C27" w:rsidP="00DE61FA">
      <w:pPr>
        <w:ind w:firstLine="708"/>
        <w:rPr>
          <w:ins w:id="18195" w:author="Okot" w:date="2020-01-15T16:56:00Z"/>
        </w:rPr>
      </w:pPr>
      <w:ins w:id="18196" w:author="Okot" w:date="2020-01-15T16:56:00Z">
        <w:r>
          <w:t>Rys. 5.</w:t>
        </w:r>
      </w:ins>
      <w:ins w:id="18197" w:author="Okot" w:date="2020-01-24T16:28:00Z">
        <w:r>
          <w:t>5</w:t>
        </w:r>
      </w:ins>
      <w:ins w:id="18198" w:author="Okot" w:date="2020-01-15T16:56:00Z">
        <w:r w:rsidR="00BB6FD5">
          <w:t>.</w:t>
        </w:r>
      </w:ins>
      <w:ins w:id="18199"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8200" w:author="Okot" w:date="2020-01-15T16:56:00Z"/>
        </w:rPr>
      </w:pPr>
      <w:ins w:id="18201" w:author="Okot" w:date="2020-01-15T16:56:00Z">
        <w:r>
          <w:t>Rys.</w:t>
        </w:r>
        <w:r w:rsidR="00234C27">
          <w:t> 5.6</w:t>
        </w:r>
        <w:r>
          <w:t>.</w:t>
        </w:r>
      </w:ins>
      <w:ins w:id="18202" w:author="Okot" w:date="2020-01-15T16:59:00Z">
        <w:r w:rsidR="00C20EC9">
          <w:t xml:space="preserve"> Widok repozytorium. Historia commitów………</w:t>
        </w:r>
      </w:ins>
      <w:ins w:id="18203" w:author="Okot" w:date="2020-01-15T17:00:00Z">
        <w:r w:rsidR="00C20EC9">
          <w:t>…………………………</w:t>
        </w:r>
      </w:ins>
      <w:ins w:id="18204" w:author="Okot" w:date="2020-01-15T16:59:00Z">
        <w:r w:rsidR="00A128CF">
          <w:t>1</w:t>
        </w:r>
      </w:ins>
      <w:ins w:id="18205" w:author="Okot" w:date="2020-01-21T15:07:00Z">
        <w:r w:rsidR="00F86907">
          <w:t>85</w:t>
        </w:r>
      </w:ins>
    </w:p>
    <w:p w14:paraId="66DAC29E" w14:textId="2BD6417F" w:rsidR="00214B6C" w:rsidRDefault="00234C27">
      <w:pPr>
        <w:rPr>
          <w:ins w:id="18206" w:author="Okot" w:date="2020-01-17T16:00:00Z"/>
        </w:rPr>
        <w:pPrChange w:id="18207" w:author="Okot" w:date="2020-01-17T16:00:00Z">
          <w:pPr>
            <w:jc w:val="center"/>
          </w:pPr>
        </w:pPrChange>
      </w:pPr>
      <w:ins w:id="18208" w:author="Okot" w:date="2020-01-17T16:00:00Z">
        <w:r>
          <w:t>Rys. 5.7</w:t>
        </w:r>
        <w:r w:rsidR="00214B6C">
          <w:t>. Zakładanie projektu w You</w:t>
        </w:r>
        <w:r w:rsidR="00A128CF">
          <w:t>Tracku oraz Asanie……………………………18</w:t>
        </w:r>
      </w:ins>
      <w:ins w:id="18209" w:author="Okot" w:date="2020-03-26T13:22:00Z">
        <w:r w:rsidR="00F86907">
          <w:t>7</w:t>
        </w:r>
      </w:ins>
    </w:p>
    <w:p w14:paraId="0509FF19" w14:textId="46A88DEB" w:rsidR="007E7C85" w:rsidRDefault="00234C27">
      <w:pPr>
        <w:rPr>
          <w:ins w:id="18210" w:author="Okot" w:date="2020-01-17T16:02:00Z"/>
        </w:rPr>
        <w:pPrChange w:id="18211" w:author="Okot" w:date="2020-01-17T16:01:00Z">
          <w:pPr>
            <w:ind w:firstLine="0"/>
            <w:jc w:val="center"/>
          </w:pPr>
        </w:pPrChange>
      </w:pPr>
      <w:ins w:id="18212" w:author="Okot" w:date="2020-01-17T16:01:00Z">
        <w:r>
          <w:t>Rys. 5.8</w:t>
        </w:r>
        <w:r w:rsidR="007E7C85">
          <w:t>. Szablony tablic w Trell</w:t>
        </w:r>
        <w:r w:rsidR="007E7C85" w:rsidRPr="007E7C85">
          <w:t>o</w:t>
        </w:r>
        <w:r w:rsidR="00A128CF">
          <w:t>…………………………………………………...18</w:t>
        </w:r>
      </w:ins>
      <w:ins w:id="18213" w:author="Okot" w:date="2020-03-26T13:23:00Z">
        <w:r w:rsidR="00F86907">
          <w:t>7</w:t>
        </w:r>
      </w:ins>
    </w:p>
    <w:p w14:paraId="34F81419" w14:textId="3C07E536" w:rsidR="00E01615" w:rsidRDefault="00234C27">
      <w:pPr>
        <w:rPr>
          <w:ins w:id="18214" w:author="Okot" w:date="2020-01-17T16:01:00Z"/>
        </w:rPr>
        <w:pPrChange w:id="18215" w:author="Okot" w:date="2020-01-17T16:01:00Z">
          <w:pPr>
            <w:ind w:firstLine="0"/>
            <w:jc w:val="center"/>
          </w:pPr>
        </w:pPrChange>
      </w:pPr>
      <w:ins w:id="18216" w:author="Okot" w:date="2020-01-17T16:02:00Z">
        <w:r>
          <w:t>Rys. 5.9</w:t>
        </w:r>
        <w:r w:rsidR="00E01615">
          <w:t>. Widok na tablicę projektu oraz dodawani</w:t>
        </w:r>
        <w:r w:rsidR="00A128CF">
          <w:t>e nowego zadania w YouTracku.18</w:t>
        </w:r>
      </w:ins>
      <w:ins w:id="18217" w:author="Okot" w:date="2020-01-26T15:13:00Z">
        <w:r w:rsidR="00F86907">
          <w:t>8</w:t>
        </w:r>
      </w:ins>
    </w:p>
    <w:p w14:paraId="12F68C50" w14:textId="5E6A982F" w:rsidR="00E01615" w:rsidRDefault="00234C27">
      <w:pPr>
        <w:rPr>
          <w:ins w:id="18218" w:author="Okot" w:date="2020-01-17T16:02:00Z"/>
        </w:rPr>
        <w:pPrChange w:id="18219" w:author="Okot" w:date="2020-01-17T16:03:00Z">
          <w:pPr>
            <w:ind w:firstLine="0"/>
            <w:jc w:val="center"/>
          </w:pPr>
        </w:pPrChange>
      </w:pPr>
      <w:ins w:id="18220" w:author="Okot" w:date="2020-01-17T16:02:00Z">
        <w:r>
          <w:t>Rys. 5.10</w:t>
        </w:r>
        <w:r w:rsidR="00E01615">
          <w:t>. Widok na tablicę zarządzania projektem w Asanie…</w:t>
        </w:r>
      </w:ins>
      <w:ins w:id="18221" w:author="Okot" w:date="2020-01-17T16:03:00Z">
        <w:r>
          <w:t>……..</w:t>
        </w:r>
        <w:r w:rsidR="00E01615">
          <w:t>……………..</w:t>
        </w:r>
      </w:ins>
      <w:ins w:id="18222" w:author="Okot" w:date="2020-01-17T16:02:00Z">
        <w:r w:rsidR="00DF48E9">
          <w:t>18</w:t>
        </w:r>
      </w:ins>
      <w:ins w:id="18223" w:author="Okot" w:date="2020-03-26T13:23:00Z">
        <w:r w:rsidR="00F86907">
          <w:t>9</w:t>
        </w:r>
      </w:ins>
    </w:p>
    <w:p w14:paraId="7844A343" w14:textId="22FF999A" w:rsidR="00E01615" w:rsidRDefault="00234C27">
      <w:pPr>
        <w:rPr>
          <w:ins w:id="18224" w:author="Okot" w:date="2020-01-17T16:03:00Z"/>
        </w:rPr>
        <w:pPrChange w:id="18225" w:author="Okot" w:date="2020-01-17T16:03:00Z">
          <w:pPr>
            <w:jc w:val="center"/>
          </w:pPr>
        </w:pPrChange>
      </w:pPr>
      <w:ins w:id="18226" w:author="Okot" w:date="2020-01-17T16:03:00Z">
        <w:r>
          <w:t>Rys. 5.11</w:t>
        </w:r>
        <w:r w:rsidR="00E01615">
          <w:t>. Dodawanie nowego z</w:t>
        </w:r>
        <w:r w:rsidR="00A128CF">
          <w:t>adania w Asanie……………………………………18</w:t>
        </w:r>
      </w:ins>
      <w:ins w:id="18227" w:author="Okot" w:date="2020-03-26T13:23:00Z">
        <w:r w:rsidR="00F86907">
          <w:t>9</w:t>
        </w:r>
      </w:ins>
    </w:p>
    <w:p w14:paraId="42DA3039" w14:textId="1F0AAD39" w:rsidR="00214B6C" w:rsidRDefault="002F494D">
      <w:pPr>
        <w:ind w:left="708" w:firstLine="0"/>
        <w:rPr>
          <w:ins w:id="18228" w:author="Okot" w:date="2020-01-26T15:15:00Z"/>
        </w:rPr>
        <w:pPrChange w:id="18229" w:author="Okot" w:date="2020-01-17T16:03:00Z">
          <w:pPr>
            <w:ind w:firstLine="708"/>
          </w:pPr>
        </w:pPrChange>
      </w:pPr>
      <w:ins w:id="18230" w:author="Okot" w:date="2020-01-17T16:03:00Z">
        <w:r>
          <w:t>Rys. 5.1</w:t>
        </w:r>
      </w:ins>
      <w:ins w:id="18231" w:author="Okot" w:date="2020-01-24T16:28:00Z">
        <w:r w:rsidR="00234C27">
          <w:t>2</w:t>
        </w:r>
      </w:ins>
      <w:ins w:id="18232" w:author="Okot" w:date="2020-01-17T16:03:00Z">
        <w:r>
          <w:t>. Domyślna tablica w Trello z wyświetlonym oknem modalnym dodawania nowego zadania……………………………</w:t>
        </w:r>
      </w:ins>
      <w:ins w:id="18233" w:author="Okot" w:date="2020-01-17T16:04:00Z">
        <w:r>
          <w:t>………………………………………...</w:t>
        </w:r>
      </w:ins>
      <w:ins w:id="18234" w:author="Okot" w:date="2020-01-17T16:03:00Z">
        <w:r w:rsidR="00F86907">
          <w:t>190</w:t>
        </w:r>
      </w:ins>
    </w:p>
    <w:p w14:paraId="7BDC23FD" w14:textId="70F42B62" w:rsidR="00DF48E9" w:rsidRDefault="00DF48E9">
      <w:pPr>
        <w:rPr>
          <w:ins w:id="18235" w:author="Okot" w:date="2020-01-26T15:15:00Z"/>
        </w:rPr>
        <w:pPrChange w:id="18236" w:author="Okot" w:date="2020-01-26T15:15:00Z">
          <w:pPr>
            <w:spacing w:after="160" w:line="259" w:lineRule="auto"/>
            <w:ind w:firstLine="0"/>
            <w:jc w:val="center"/>
          </w:pPr>
        </w:pPrChange>
      </w:pPr>
      <w:ins w:id="18237" w:author="Okot" w:date="2020-01-26T15:15:00Z">
        <w:r>
          <w:t>Rys. 5.13. Tablica – podstawowy widok n</w:t>
        </w:r>
        <w:r w:rsidR="00F86907">
          <w:t>a plan zadań w Asanie……………………191</w:t>
        </w:r>
      </w:ins>
    </w:p>
    <w:p w14:paraId="6C4C2884" w14:textId="197DBD04" w:rsidR="00DF48E9" w:rsidRDefault="00DF48E9">
      <w:pPr>
        <w:rPr>
          <w:ins w:id="18238" w:author="Okot" w:date="2020-01-26T15:16:00Z"/>
        </w:rPr>
        <w:pPrChange w:id="18239" w:author="Okot" w:date="2020-01-26T15:16:00Z">
          <w:pPr>
            <w:jc w:val="center"/>
          </w:pPr>
        </w:pPrChange>
      </w:pPr>
      <w:ins w:id="18240" w:author="Okot" w:date="2020-01-26T15:16:00Z">
        <w:r>
          <w:t>Rys. 5.14 Rozplanowanie zadania „Instalacja n</w:t>
        </w:r>
        <w:r w:rsidR="00F86907">
          <w:t>iezbędnych komponentów”.………..191</w:t>
        </w:r>
      </w:ins>
    </w:p>
    <w:p w14:paraId="7AFB4369" w14:textId="44D44E85" w:rsidR="00DF48E9" w:rsidRDefault="00DF48E9">
      <w:pPr>
        <w:rPr>
          <w:ins w:id="18241" w:author="Okot" w:date="2020-01-29T13:29:00Z"/>
          <w:rFonts w:eastAsiaTheme="majorEastAsia"/>
        </w:rPr>
        <w:pPrChange w:id="18242" w:author="Okot" w:date="2020-01-26T15:17:00Z">
          <w:pPr>
            <w:spacing w:after="160" w:line="259" w:lineRule="auto"/>
            <w:ind w:firstLine="0"/>
            <w:jc w:val="center"/>
          </w:pPr>
        </w:pPrChange>
      </w:pPr>
      <w:ins w:id="18243"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8244" w:author="Okot" w:date="2020-01-26T15:17:00Z"/>
          <w:rFonts w:eastAsiaTheme="majorEastAsia"/>
        </w:rPr>
        <w:pPrChange w:id="18245" w:author="Okot" w:date="2020-01-26T15:17:00Z">
          <w:pPr>
            <w:spacing w:after="160" w:line="259" w:lineRule="auto"/>
            <w:ind w:firstLine="0"/>
            <w:jc w:val="center"/>
          </w:pPr>
        </w:pPrChange>
      </w:pPr>
      <w:ins w:id="18246" w:author="Okot" w:date="2020-01-29T13:29:00Z">
        <w:r>
          <w:rPr>
            <w:rFonts w:eastAsiaTheme="majorEastAsia"/>
          </w:rPr>
          <w:t xml:space="preserve">Rys. 5.16. </w:t>
        </w:r>
        <w:r w:rsidR="00FE420E">
          <w:rPr>
            <w:rFonts w:eastAsiaTheme="majorEastAsia"/>
          </w:rPr>
          <w:t>Mail od Asany przypominający o nachodzących zadaniach</w:t>
        </w:r>
      </w:ins>
      <w:ins w:id="18247"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8248" w:author="Okot" w:date="2020-01-17T16:07:00Z"/>
        </w:rPr>
      </w:pPr>
      <w:del w:id="18249" w:author="Okot" w:date="2020-01-04T11:51:00Z">
        <w:r w:rsidRPr="00D447AD" w:rsidDel="00A15A79">
          <w:delText>1</w:delText>
        </w:r>
      </w:del>
      <w:del w:id="18250" w:author="Okot" w:date="2019-11-19T21:04:00Z">
        <w:r w:rsidRPr="00D447AD" w:rsidDel="00BD4A6D">
          <w:delText>0</w:delText>
        </w:r>
      </w:del>
    </w:p>
    <w:p w14:paraId="334072EA" w14:textId="31E9F2C5" w:rsidR="00875EFE" w:rsidRDefault="00933A64">
      <w:pPr>
        <w:ind w:firstLine="708"/>
        <w:rPr>
          <w:ins w:id="18251" w:author="Okot" w:date="2019-11-18T21:47:00Z"/>
        </w:rPr>
        <w:pPrChange w:id="18252" w:author="Okot" w:date="2020-01-17T16:07:00Z">
          <w:pPr/>
        </w:pPrChange>
      </w:pPr>
      <w:del w:id="18253" w:author="Okot" w:date="2019-11-19T20:49:00Z">
        <w:r w:rsidRPr="00D447AD" w:rsidDel="00B07DDA">
          <w:delText>Rys.</w:delText>
        </w:r>
        <w:r w:rsidR="007236B1" w:rsidRPr="00D447AD" w:rsidDel="00B07DDA">
          <w:delText xml:space="preserve"> </w:delText>
        </w:r>
      </w:del>
      <w:del w:id="18254" w:author="Okot" w:date="2019-11-19T20:48:00Z">
        <w:r w:rsidR="00006577" w:rsidRPr="00D447AD" w:rsidDel="00B07DDA">
          <w:delText>4</w:delText>
        </w:r>
      </w:del>
      <w:del w:id="18255"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8256" w:author="Okot" w:date="2019-11-18T19:44:00Z">
        <w:r w:rsidR="0067323F" w:rsidRPr="00D447AD">
          <w:t>Rys.</w:t>
        </w:r>
        <w:r w:rsidR="0067323F">
          <w:t xml:space="preserve"> </w:t>
        </w:r>
        <w:r w:rsidR="00B07DDA">
          <w:t>5.</w:t>
        </w:r>
      </w:ins>
      <w:ins w:id="18257" w:author="Okot" w:date="2020-01-15T16:56:00Z">
        <w:r w:rsidR="00A0684A">
          <w:t>17</w:t>
        </w:r>
      </w:ins>
      <w:ins w:id="18258" w:author="Okot" w:date="2019-11-18T19:44:00Z">
        <w:r w:rsidR="00875EFE">
          <w:t>. Projekt ekranu startowe</w:t>
        </w:r>
        <w:r w:rsidR="00A15A79">
          <w:t>go aplikac</w:t>
        </w:r>
        <w:r w:rsidR="001F0374">
          <w:t>ji</w:t>
        </w:r>
      </w:ins>
      <w:ins w:id="18259" w:author="Okot" w:date="2020-01-17T16:06:00Z">
        <w:r w:rsidR="0067323F">
          <w:t>………………………………………</w:t>
        </w:r>
      </w:ins>
      <w:ins w:id="18260" w:author="Okot" w:date="2019-11-18T19:44:00Z">
        <w:r w:rsidR="00D447AD">
          <w:t>19</w:t>
        </w:r>
      </w:ins>
      <w:ins w:id="18261" w:author="Okot" w:date="2020-03-23T22:01:00Z">
        <w:r w:rsidR="00F86907">
          <w:t>8</w:t>
        </w:r>
      </w:ins>
    </w:p>
    <w:p w14:paraId="270A0DC6" w14:textId="383C203E" w:rsidR="007C66DC" w:rsidRDefault="00A0684A">
      <w:pPr>
        <w:ind w:left="708" w:firstLine="0"/>
        <w:rPr>
          <w:ins w:id="18262" w:author="Okot" w:date="2020-01-27T17:20:00Z"/>
        </w:rPr>
        <w:pPrChange w:id="18263" w:author="Okot" w:date="2020-01-17T16:05:00Z">
          <w:pPr>
            <w:ind w:firstLine="0"/>
            <w:jc w:val="center"/>
          </w:pPr>
        </w:pPrChange>
      </w:pPr>
      <w:ins w:id="18264" w:author="Okot" w:date="2019-11-18T21:47:00Z">
        <w:r>
          <w:t>Rys. 5.18</w:t>
        </w:r>
        <w:r w:rsidR="007C66DC">
          <w:t>. Projekt interfejsu służącego do rejestra</w:t>
        </w:r>
        <w:r w:rsidR="00A15A79">
          <w:t>cji nowych użytkowników</w:t>
        </w:r>
      </w:ins>
      <w:ins w:id="18265" w:author="Okot" w:date="2020-01-17T16:07:00Z">
        <w:r w:rsidR="0067323F">
          <w:t>………</w:t>
        </w:r>
      </w:ins>
      <w:ins w:id="18266" w:author="Okot" w:date="2019-11-18T21:47:00Z">
        <w:r w:rsidR="00D447AD">
          <w:t>19</w:t>
        </w:r>
      </w:ins>
      <w:ins w:id="18267" w:author="Okot" w:date="2020-01-29T13:31:00Z">
        <w:r w:rsidR="00F86907">
          <w:t>9</w:t>
        </w:r>
      </w:ins>
    </w:p>
    <w:p w14:paraId="61E98C09" w14:textId="32C1C70A" w:rsidR="005E1074" w:rsidRDefault="00A0684A">
      <w:pPr>
        <w:rPr>
          <w:ins w:id="18268" w:author="Okot" w:date="2020-01-30T16:57:00Z"/>
        </w:rPr>
        <w:pPrChange w:id="18269" w:author="Okot" w:date="2020-01-27T17:21:00Z">
          <w:pPr>
            <w:ind w:firstLine="0"/>
            <w:jc w:val="center"/>
          </w:pPr>
        </w:pPrChange>
      </w:pPr>
      <w:ins w:id="18270" w:author="Okot" w:date="2020-01-27T17:20:00Z">
        <w:r>
          <w:t>Rys. 5.19</w:t>
        </w:r>
        <w:r w:rsidR="005E1074">
          <w:t>. Projekt diagramu klas dla 1. I</w:t>
        </w:r>
        <w:r w:rsidR="00F86907">
          <w:t>teracji aplikacji.……………………………200</w:t>
        </w:r>
      </w:ins>
    </w:p>
    <w:p w14:paraId="6F0F584F" w14:textId="729BB323" w:rsidR="00FA3172" w:rsidRDefault="00FA3172">
      <w:pPr>
        <w:rPr>
          <w:ins w:id="18271" w:author="Okot" w:date="2020-01-30T16:57:00Z"/>
        </w:rPr>
        <w:pPrChange w:id="18272" w:author="Okot" w:date="2020-01-30T16:57:00Z">
          <w:pPr>
            <w:ind w:firstLine="0"/>
            <w:jc w:val="center"/>
          </w:pPr>
        </w:pPrChange>
      </w:pPr>
      <w:ins w:id="18273" w:author="Okot" w:date="2020-01-30T16:57:00Z">
        <w:r>
          <w:t>Rys. 5.20. Oferta wirtualnych serwów……………………………………………….20</w:t>
        </w:r>
      </w:ins>
      <w:ins w:id="18274" w:author="Okot" w:date="2020-03-23T22:02:00Z">
        <w:r w:rsidR="00F86907">
          <w:t>9</w:t>
        </w:r>
      </w:ins>
    </w:p>
    <w:p w14:paraId="2605BB88" w14:textId="004964A6" w:rsidR="00E47951" w:rsidRDefault="00E47951">
      <w:pPr>
        <w:rPr>
          <w:ins w:id="18275" w:author="Okot" w:date="2020-01-30T16:58:00Z"/>
        </w:rPr>
        <w:pPrChange w:id="18276" w:author="Okot" w:date="2020-01-30T16:58:00Z">
          <w:pPr>
            <w:ind w:firstLine="0"/>
            <w:jc w:val="center"/>
          </w:pPr>
        </w:pPrChange>
      </w:pPr>
      <w:ins w:id="18277" w:author="Okot" w:date="2020-01-30T16:58:00Z">
        <w:r>
          <w:t xml:space="preserve">Rys. 5.21. Szczegółowe parametry </w:t>
        </w:r>
        <w:r w:rsidR="00F86907">
          <w:t>wybranego serwera……………………………..210</w:t>
        </w:r>
      </w:ins>
    </w:p>
    <w:p w14:paraId="18DE8425" w14:textId="1F8CF28C" w:rsidR="00A0223A" w:rsidRDefault="00A0223A">
      <w:pPr>
        <w:rPr>
          <w:ins w:id="18278" w:author="Okot" w:date="2020-01-30T16:59:00Z"/>
        </w:rPr>
        <w:pPrChange w:id="18279" w:author="Okot" w:date="2020-01-30T16:59:00Z">
          <w:pPr>
            <w:jc w:val="center"/>
          </w:pPr>
        </w:pPrChange>
      </w:pPr>
      <w:ins w:id="18280" w:author="Okot" w:date="2020-01-30T16:59:00Z">
        <w:r>
          <w:t>Rys. 5.22. Panel do zarządzenia serwerem</w:t>
        </w:r>
        <w:r w:rsidR="00F86907">
          <w:t xml:space="preserve"> udostępniany przez OHV……………….211</w:t>
        </w:r>
      </w:ins>
    </w:p>
    <w:p w14:paraId="2A9D3181" w14:textId="643274D7" w:rsidR="00FC15AC" w:rsidRDefault="00FC15AC">
      <w:pPr>
        <w:rPr>
          <w:ins w:id="18281" w:author="Okot" w:date="2020-01-30T17:00:00Z"/>
        </w:rPr>
        <w:pPrChange w:id="18282" w:author="Okot" w:date="2020-01-30T17:00:00Z">
          <w:pPr>
            <w:jc w:val="center"/>
          </w:pPr>
        </w:pPrChange>
      </w:pPr>
      <w:ins w:id="18283" w:author="Okot" w:date="2020-01-30T17:00:00Z">
        <w:r>
          <w:t>Rys. 5.23. Konsola KVM zapew</w:t>
        </w:r>
        <w:r w:rsidR="00F86907">
          <w:t>niana przez OVH…………………………………..211</w:t>
        </w:r>
      </w:ins>
    </w:p>
    <w:p w14:paraId="3072E75F" w14:textId="2556D40F" w:rsidR="00FC15AC" w:rsidRDefault="00FC15AC">
      <w:pPr>
        <w:rPr>
          <w:ins w:id="18284" w:author="Okot" w:date="2020-01-30T17:01:00Z"/>
        </w:rPr>
        <w:pPrChange w:id="18285" w:author="Okot" w:date="2020-01-30T17:01:00Z">
          <w:pPr>
            <w:ind w:firstLine="0"/>
            <w:jc w:val="center"/>
          </w:pPr>
        </w:pPrChange>
      </w:pPr>
      <w:ins w:id="18286" w:author="Okot" w:date="2020-01-30T17:01:00Z">
        <w:r>
          <w:t>Rys. 5.24. Pierwsze udane logowanie za p</w:t>
        </w:r>
        <w:r w:rsidR="00F86907">
          <w:t>omocą SSH do serwera.………………….212</w:t>
        </w:r>
      </w:ins>
    </w:p>
    <w:p w14:paraId="0B9505E2" w14:textId="4100DF56" w:rsidR="00FA3172" w:rsidRDefault="002422EB">
      <w:pPr>
        <w:rPr>
          <w:ins w:id="18287" w:author="Okot" w:date="2020-02-05T17:59:00Z"/>
        </w:rPr>
        <w:pPrChange w:id="18288" w:author="Okot" w:date="2020-01-27T17:21:00Z">
          <w:pPr>
            <w:ind w:firstLine="0"/>
            <w:jc w:val="center"/>
          </w:pPr>
        </w:pPrChange>
      </w:pPr>
      <w:ins w:id="18289" w:author="Okot" w:date="2020-01-30T17:01:00Z">
        <w:r>
          <w:t>Rys. 5.25. Proces instalacji pakietów PostgreSQL oraz tworzenia bazy danych.……2</w:t>
        </w:r>
        <w:r w:rsidR="00F86907">
          <w:t>12</w:t>
        </w:r>
      </w:ins>
    </w:p>
    <w:p w14:paraId="65DB6449" w14:textId="4BBD2D7D" w:rsidR="00D80928" w:rsidRDefault="00D80928">
      <w:pPr>
        <w:rPr>
          <w:ins w:id="18290" w:author="Okot" w:date="2020-02-05T17:59:00Z"/>
        </w:rPr>
        <w:pPrChange w:id="18291" w:author="Okot" w:date="2020-02-05T17:59:00Z">
          <w:pPr>
            <w:ind w:firstLine="0"/>
            <w:jc w:val="center"/>
          </w:pPr>
        </w:pPrChange>
      </w:pPr>
      <w:ins w:id="18292" w:author="Okot" w:date="2020-02-05T17:59:00Z">
        <w:r>
          <w:t>Rys. 5.26. Kolejne kroki instalcji</w:t>
        </w:r>
        <w:r w:rsidR="00F86907">
          <w:t xml:space="preserve"> RoR na Ubuntu.…………………………………..213</w:t>
        </w:r>
      </w:ins>
    </w:p>
    <w:p w14:paraId="69D37A9B" w14:textId="60C94BB2" w:rsidR="00D80928" w:rsidRDefault="00D80928">
      <w:pPr>
        <w:rPr>
          <w:ins w:id="18293" w:author="Okot" w:date="2020-02-05T17:59:00Z"/>
        </w:rPr>
        <w:pPrChange w:id="18294" w:author="Okot" w:date="2020-02-05T17:59:00Z">
          <w:pPr>
            <w:jc w:val="center"/>
          </w:pPr>
        </w:pPrChange>
      </w:pPr>
      <w:ins w:id="18295" w:author="Okot" w:date="2020-02-05T17:59:00Z">
        <w:r>
          <w:t>Rys. 5.27. Instrukcja tworzenia nowego projektu.…………………………</w:t>
        </w:r>
      </w:ins>
      <w:ins w:id="18296" w:author="Okot" w:date="2020-02-05T18:00:00Z">
        <w:r>
          <w:t>………</w:t>
        </w:r>
      </w:ins>
      <w:ins w:id="18297" w:author="Okot" w:date="2020-02-05T18:01:00Z">
        <w:r w:rsidR="005860E1">
          <w:t>.</w:t>
        </w:r>
      </w:ins>
      <w:ins w:id="18298" w:author="Okot" w:date="2020-02-05T18:00:00Z">
        <w:r>
          <w:t>..</w:t>
        </w:r>
      </w:ins>
      <w:ins w:id="18299" w:author="Okot" w:date="2020-02-05T17:59:00Z">
        <w:r w:rsidR="00F86907">
          <w:t>213</w:t>
        </w:r>
      </w:ins>
    </w:p>
    <w:p w14:paraId="57E49863" w14:textId="6917D183" w:rsidR="005860E1" w:rsidRDefault="005860E1">
      <w:pPr>
        <w:rPr>
          <w:ins w:id="18300" w:author="Okot" w:date="2020-02-05T18:00:00Z"/>
        </w:rPr>
        <w:pPrChange w:id="18301" w:author="Okot" w:date="2020-02-05T18:00:00Z">
          <w:pPr>
            <w:jc w:val="center"/>
          </w:pPr>
        </w:pPrChange>
      </w:pPr>
      <w:ins w:id="18302" w:author="Okot" w:date="2020-02-05T18:00:00Z">
        <w:r>
          <w:t>Rys. 5.28. Pierwszy napotkany błąd.……………………………………………</w:t>
        </w:r>
      </w:ins>
      <w:ins w:id="18303" w:author="Okot" w:date="2020-02-05T18:01:00Z">
        <w:r>
          <w:t>.</w:t>
        </w:r>
      </w:ins>
      <w:ins w:id="18304" w:author="Okot" w:date="2020-02-05T18:00:00Z">
        <w:r>
          <w:t>…..2</w:t>
        </w:r>
      </w:ins>
      <w:ins w:id="18305" w:author="Okot" w:date="2020-03-23T22:03:00Z">
        <w:r w:rsidR="00D84080">
          <w:t>1</w:t>
        </w:r>
      </w:ins>
      <w:ins w:id="18306" w:author="Okot" w:date="2020-02-05T18:00:00Z">
        <w:r w:rsidR="00F86907">
          <w:t>4</w:t>
        </w:r>
      </w:ins>
    </w:p>
    <w:p w14:paraId="7C86B240" w14:textId="5281FABB" w:rsidR="005860E1" w:rsidRDefault="005860E1">
      <w:pPr>
        <w:rPr>
          <w:ins w:id="18307" w:author="Okot" w:date="2020-02-05T18:00:00Z"/>
        </w:rPr>
        <w:pPrChange w:id="18308" w:author="Okot" w:date="2020-02-05T18:00:00Z">
          <w:pPr>
            <w:jc w:val="center"/>
          </w:pPr>
        </w:pPrChange>
      </w:pPr>
      <w:ins w:id="18309" w:author="Okot" w:date="2020-02-05T18:00:00Z">
        <w:r>
          <w:t>Rys. 5.29. Błąd instalacji Gema pg.………………………………</w:t>
        </w:r>
      </w:ins>
      <w:ins w:id="18310" w:author="Okot" w:date="2020-02-05T18:01:00Z">
        <w:r>
          <w:t>…………….……</w:t>
        </w:r>
      </w:ins>
      <w:ins w:id="18311" w:author="Okot" w:date="2020-02-05T18:00:00Z">
        <w:r w:rsidR="00F86907">
          <w:t>214</w:t>
        </w:r>
      </w:ins>
    </w:p>
    <w:p w14:paraId="3B66BE3A" w14:textId="51715FEC" w:rsidR="005860E1" w:rsidRDefault="005860E1">
      <w:pPr>
        <w:rPr>
          <w:ins w:id="18312" w:author="Okot" w:date="2020-02-05T18:01:00Z"/>
        </w:rPr>
        <w:pPrChange w:id="18313" w:author="Okot" w:date="2020-02-05T18:01:00Z">
          <w:pPr>
            <w:jc w:val="center"/>
          </w:pPr>
        </w:pPrChange>
      </w:pPr>
      <w:ins w:id="18314" w:author="Okot" w:date="2020-02-05T18:01:00Z">
        <w:r>
          <w:t>Rys. 5.30. Komenda wywołująca dokończe</w:t>
        </w:r>
        <w:r w:rsidR="00F86907">
          <w:t>nie instalacji Gemów.……………….…215</w:t>
        </w:r>
      </w:ins>
    </w:p>
    <w:p w14:paraId="4AFED667" w14:textId="2D10C762" w:rsidR="005860E1" w:rsidRDefault="005860E1">
      <w:pPr>
        <w:rPr>
          <w:ins w:id="18315" w:author="Okot" w:date="2020-02-05T18:01:00Z"/>
        </w:rPr>
        <w:pPrChange w:id="18316" w:author="Okot" w:date="2020-02-05T18:01:00Z">
          <w:pPr>
            <w:jc w:val="center"/>
          </w:pPr>
        </w:pPrChange>
      </w:pPr>
      <w:ins w:id="18317" w:author="Okot" w:date="2020-02-05T18:01:00Z">
        <w:r>
          <w:t>Rys. 5.31. Informacja o udanym zakończeniu instalacji.……………………………21</w:t>
        </w:r>
      </w:ins>
      <w:ins w:id="18318" w:author="Okot" w:date="2020-03-23T22:04:00Z">
        <w:r w:rsidR="00F86907">
          <w:t>5</w:t>
        </w:r>
      </w:ins>
    </w:p>
    <w:p w14:paraId="3538AF35" w14:textId="44C0306F" w:rsidR="005860E1" w:rsidRDefault="005860E1">
      <w:pPr>
        <w:pPrChange w:id="18319" w:author="Okot" w:date="2020-02-05T18:02:00Z">
          <w:pPr>
            <w:jc w:val="center"/>
          </w:pPr>
        </w:pPrChange>
      </w:pPr>
      <w:ins w:id="18320" w:author="Okot" w:date="2020-02-05T18:02:00Z">
        <w:r>
          <w:t>Rys. 5.32. Pierwsze uruchomienie serwera.…………………………………………21</w:t>
        </w:r>
      </w:ins>
      <w:ins w:id="18321" w:author="Okot" w:date="2020-03-23T22:04:00Z">
        <w:r w:rsidR="00F86907">
          <w:t>6</w:t>
        </w:r>
      </w:ins>
    </w:p>
    <w:p w14:paraId="5C4EA639" w14:textId="053BC547" w:rsidR="00213F6B" w:rsidRDefault="00213F6B" w:rsidP="00213F6B">
      <w:ins w:id="18322" w:author="Okot" w:date="2020-02-06T16:55:00Z">
        <w:r>
          <w:t>Rys. 5.33. Umożliwienie dostępu do serwera poza localhostem.</w:t>
        </w:r>
      </w:ins>
      <w:r>
        <w:t>…………………….21</w:t>
      </w:r>
      <w:del w:id="18323" w:author="Okot" w:date="2020-03-23T22:04:00Z">
        <w:r w:rsidDel="00D84080">
          <w:delText>1</w:delText>
        </w:r>
      </w:del>
      <w:ins w:id="18324" w:author="Okot" w:date="2020-03-23T22:04:00Z">
        <w:r w:rsidR="00F86907">
          <w:t>6</w:t>
        </w:r>
      </w:ins>
    </w:p>
    <w:p w14:paraId="73F22AD1" w14:textId="1EE6473E" w:rsidR="00213F6B" w:rsidRDefault="00213F6B" w:rsidP="00213F6B">
      <w:ins w:id="18325" w:author="Okot" w:date="2020-02-06T16:55:00Z">
        <w:r>
          <w:t>Rys. 5.3</w:t>
        </w:r>
      </w:ins>
      <w:r>
        <w:t>4</w:t>
      </w:r>
      <w:ins w:id="18326" w:author="Okot" w:date="2020-02-06T16:55:00Z">
        <w:r>
          <w:t xml:space="preserve">. </w:t>
        </w:r>
      </w:ins>
      <w:r>
        <w:t>Pierwsze uruchomienie aplikacji.………………………………………...21</w:t>
      </w:r>
      <w:del w:id="18327" w:author="Okot" w:date="2020-03-23T22:04:00Z">
        <w:r w:rsidDel="00D84080">
          <w:delText>1</w:delText>
        </w:r>
      </w:del>
      <w:ins w:id="18328" w:author="Okot" w:date="2020-03-26T13:25:00Z">
        <w:r w:rsidR="00F86907">
          <w:t>7</w:t>
        </w:r>
      </w:ins>
    </w:p>
    <w:p w14:paraId="7C02C9D4" w14:textId="77DF29AA" w:rsidR="00B33A2F" w:rsidRDefault="00B33A2F" w:rsidP="00B33A2F">
      <w:ins w:id="18329" w:author="Okot" w:date="2020-02-06T16:55:00Z">
        <w:r>
          <w:lastRenderedPageBreak/>
          <w:t>Rys. 5.3</w:t>
        </w:r>
      </w:ins>
      <w:r>
        <w:t>5</w:t>
      </w:r>
      <w:ins w:id="18330" w:author="Okot" w:date="2020-02-06T16:55:00Z">
        <w:r>
          <w:t>.</w:t>
        </w:r>
      </w:ins>
      <w:r>
        <w:t xml:space="preserve"> Klonowanie repozytorium na serwer.……………………………………</w:t>
      </w:r>
      <w:ins w:id="18331" w:author="Okot" w:date="2020-03-23T22:04:00Z">
        <w:r w:rsidR="00D84080">
          <w:t>.</w:t>
        </w:r>
      </w:ins>
      <w:r>
        <w:t>21</w:t>
      </w:r>
      <w:ins w:id="18332" w:author="Okot" w:date="2020-03-26T13:25:00Z">
        <w:r w:rsidR="00F86907">
          <w:t>8</w:t>
        </w:r>
      </w:ins>
      <w:del w:id="18333" w:author="Okot" w:date="2020-03-23T22:04:00Z">
        <w:r w:rsidDel="00D84080">
          <w:delText>2</w:delText>
        </w:r>
      </w:del>
    </w:p>
    <w:p w14:paraId="2CA2520D" w14:textId="2259462B" w:rsidR="00D80928" w:rsidRDefault="00B33A2F">
      <w:pPr>
        <w:pPrChange w:id="18334" w:author="Okot" w:date="2020-01-27T17:21:00Z">
          <w:pPr>
            <w:ind w:firstLine="0"/>
            <w:jc w:val="center"/>
          </w:pPr>
        </w:pPrChange>
      </w:pPr>
      <w:ins w:id="18335" w:author="Okot" w:date="2020-02-06T16:55:00Z">
        <w:r>
          <w:t>Rys. 5.3</w:t>
        </w:r>
      </w:ins>
      <w:r>
        <w:t>6</w:t>
      </w:r>
      <w:ins w:id="18336" w:author="Okot" w:date="2020-02-06T16:55:00Z">
        <w:r>
          <w:t>.</w:t>
        </w:r>
      </w:ins>
      <w:r>
        <w:t xml:space="preserve"> Przenoszenie projektu do sklonowanego repozytorium..…………………21</w:t>
      </w:r>
      <w:del w:id="18337" w:author="Okot" w:date="2020-03-23T22:04:00Z">
        <w:r w:rsidDel="00D84080">
          <w:delText>2</w:delText>
        </w:r>
      </w:del>
      <w:ins w:id="18338" w:author="Okot" w:date="2020-03-23T22:04:00Z">
        <w:r w:rsidR="00F86907">
          <w:t>8</w:t>
        </w:r>
      </w:ins>
    </w:p>
    <w:p w14:paraId="4C16DE6E" w14:textId="65E0F9E1" w:rsidR="0017649F" w:rsidRDefault="0017649F" w:rsidP="0017649F">
      <w:pPr>
        <w:ind w:left="708" w:firstLine="1"/>
      </w:pPr>
      <w:ins w:id="18339" w:author="Okot" w:date="2020-02-06T16:55:00Z">
        <w:r>
          <w:t>Rys. 5.3</w:t>
        </w:r>
      </w:ins>
      <w:r>
        <w:t>7</w:t>
      </w:r>
      <w:ins w:id="18340" w:author="Okot" w:date="2020-02-06T16:55:00Z">
        <w:r>
          <w:t>.</w:t>
        </w:r>
      </w:ins>
      <w:r>
        <w:t xml:space="preserve"> Utworzenie pliku .gitignore odpowiedzialnego za pomijanie niektórych plików przy commitowaniu zmian.…………………………………………………..21</w:t>
      </w:r>
      <w:del w:id="18341" w:author="Okot" w:date="2020-03-23T22:05:00Z">
        <w:r w:rsidDel="00D84080">
          <w:delText>3</w:delText>
        </w:r>
      </w:del>
      <w:ins w:id="18342" w:author="Okot" w:date="2020-03-23T22:05:00Z">
        <w:r w:rsidR="00F86907">
          <w:t>8</w:t>
        </w:r>
      </w:ins>
    </w:p>
    <w:p w14:paraId="2CDE945B" w14:textId="420C01ED" w:rsidR="0017649F" w:rsidRDefault="0017649F" w:rsidP="0017649F">
      <w:ins w:id="18343" w:author="Okot" w:date="2020-02-06T16:55:00Z">
        <w:r>
          <w:t>Rys. 5.3</w:t>
        </w:r>
      </w:ins>
      <w:r>
        <w:t>8</w:t>
      </w:r>
      <w:ins w:id="18344" w:author="Okot" w:date="2020-02-06T16:55:00Z">
        <w:r>
          <w:t>.</w:t>
        </w:r>
      </w:ins>
      <w:r>
        <w:t xml:space="preserve"> Podgląd zawartości GitHuba po dodaniu zmian.…………………………21</w:t>
      </w:r>
      <w:del w:id="18345" w:author="Okot" w:date="2020-03-23T22:05:00Z">
        <w:r w:rsidDel="00D84080">
          <w:delText>4</w:delText>
        </w:r>
      </w:del>
      <w:ins w:id="18346" w:author="Okot" w:date="2020-03-23T22:05:00Z">
        <w:r w:rsidR="00F86907">
          <w:t>9</w:t>
        </w:r>
      </w:ins>
    </w:p>
    <w:p w14:paraId="7B9498D3" w14:textId="232FF58B" w:rsidR="0017649F" w:rsidRDefault="0017649F" w:rsidP="0017649F">
      <w:ins w:id="18347" w:author="Okot" w:date="2020-02-06T16:55:00Z">
        <w:r>
          <w:t>Rys. 5.3</w:t>
        </w:r>
      </w:ins>
      <w:r>
        <w:t>9</w:t>
      </w:r>
      <w:ins w:id="18348" w:author="Okot" w:date="2020-02-06T16:55:00Z">
        <w:r>
          <w:t>.</w:t>
        </w:r>
      </w:ins>
      <w:r>
        <w:t xml:space="preserve"> Tworzenie użytkownika baz danych PostgreSQL.………………………</w:t>
      </w:r>
      <w:r w:rsidR="005E67EC">
        <w:t>.</w:t>
      </w:r>
      <w:r>
        <w:t>2</w:t>
      </w:r>
      <w:ins w:id="18349" w:author="Okot" w:date="2020-03-26T13:25:00Z">
        <w:r w:rsidR="00F86907">
          <w:t>20</w:t>
        </w:r>
      </w:ins>
      <w:del w:id="18350" w:author="Okot" w:date="2020-03-26T13:25:00Z">
        <w:r w:rsidDel="00F86907">
          <w:delText>1</w:delText>
        </w:r>
      </w:del>
      <w:del w:id="18351" w:author="Okot" w:date="2020-03-23T21:56:00Z">
        <w:r w:rsidDel="00D84080">
          <w:delText>4</w:delText>
        </w:r>
      </w:del>
    </w:p>
    <w:p w14:paraId="58108D5D" w14:textId="4BE02754" w:rsidR="005E67EC" w:rsidRDefault="005E67EC" w:rsidP="005E67EC">
      <w:pPr>
        <w:ind w:left="708" w:firstLine="1"/>
      </w:pPr>
      <w:ins w:id="18352" w:author="Okot" w:date="2020-02-06T16:55:00Z">
        <w:r>
          <w:t>Rys. 5.</w:t>
        </w:r>
      </w:ins>
      <w:r>
        <w:t>40</w:t>
      </w:r>
      <w:ins w:id="18353" w:author="Okot" w:date="2020-02-06T16:55:00Z">
        <w:r>
          <w:t>.</w:t>
        </w:r>
      </w:ins>
      <w:r w:rsidR="00102775">
        <w:t xml:space="preserve"> </w:t>
      </w:r>
      <w:r>
        <w:t>Drugi</w:t>
      </w:r>
      <w:r w:rsidR="00102775">
        <w:t>e</w:t>
      </w:r>
      <w:r>
        <w:t xml:space="preserve"> podejście do tworzenia bazy danych.…………………</w:t>
      </w:r>
      <w:r w:rsidR="00102775">
        <w:t>…………..</w:t>
      </w:r>
      <w:r>
        <w:t>2</w:t>
      </w:r>
      <w:ins w:id="18354" w:author="Okot" w:date="2020-03-26T13:26:00Z">
        <w:r w:rsidR="001819D3">
          <w:t>20</w:t>
        </w:r>
      </w:ins>
      <w:del w:id="18355" w:author="Okot" w:date="2020-03-26T13:26:00Z">
        <w:r w:rsidDel="001819D3">
          <w:delText>1</w:delText>
        </w:r>
      </w:del>
      <w:del w:id="18356" w:author="Okot" w:date="2020-03-23T21:56:00Z">
        <w:r w:rsidDel="00D84080">
          <w:delText>5</w:delText>
        </w:r>
      </w:del>
      <w:r w:rsidRPr="005E67EC">
        <w:t xml:space="preserve"> </w:t>
      </w:r>
      <w:ins w:id="18357" w:author="Okot" w:date="2020-02-06T16:55:00Z">
        <w:r>
          <w:t>Rys. 5.</w:t>
        </w:r>
      </w:ins>
      <w:r>
        <w:t>41</w:t>
      </w:r>
      <w:ins w:id="18358" w:author="Okot" w:date="2020-02-06T16:55:00Z">
        <w:r>
          <w:t>.</w:t>
        </w:r>
      </w:ins>
      <w:r w:rsidR="00EE6D09">
        <w:t xml:space="preserve"> </w:t>
      </w:r>
      <w:r>
        <w:t>Pierwsza migracja do bazy danych.……</w:t>
      </w:r>
      <w:r w:rsidR="00EE6D09">
        <w:t>...</w:t>
      </w:r>
      <w:r>
        <w:t>………………………………</w:t>
      </w:r>
      <w:r w:rsidR="00102775">
        <w:t>.</w:t>
      </w:r>
      <w:r>
        <w:t>2</w:t>
      </w:r>
      <w:del w:id="18359" w:author="Okot" w:date="2020-03-26T13:26:00Z">
        <w:r w:rsidDel="001819D3">
          <w:delText>1</w:delText>
        </w:r>
      </w:del>
      <w:ins w:id="18360" w:author="Okot" w:date="2020-03-26T13:26:00Z">
        <w:r w:rsidR="001819D3">
          <w:t>21</w:t>
        </w:r>
      </w:ins>
      <w:del w:id="18361" w:author="Okot" w:date="2020-03-23T22:05:00Z">
        <w:r w:rsidDel="00560016">
          <w:delText>6</w:delText>
        </w:r>
      </w:del>
    </w:p>
    <w:p w14:paraId="0A7C38D9" w14:textId="45DC0C5D" w:rsidR="005E67EC" w:rsidRDefault="00102775" w:rsidP="0017649F">
      <w:pPr>
        <w:rPr>
          <w:ins w:id="18362" w:author="Okot" w:date="2019-11-18T21:47:00Z"/>
        </w:rPr>
      </w:pPr>
      <w:ins w:id="18363" w:author="Okot" w:date="2020-02-06T16:55:00Z">
        <w:r>
          <w:t>Rys. 5.</w:t>
        </w:r>
      </w:ins>
      <w:r>
        <w:t>42</w:t>
      </w:r>
      <w:ins w:id="18364" w:author="Okot" w:date="2020-02-06T16:55:00Z">
        <w:r>
          <w:t>.</w:t>
        </w:r>
      </w:ins>
      <w:r w:rsidR="00EE6D09">
        <w:t xml:space="preserve"> </w:t>
      </w:r>
      <w:r>
        <w:t>Pierwsze w pełni udane uruchomienie aplikacji.…………………………2</w:t>
      </w:r>
      <w:del w:id="18365" w:author="Okot" w:date="2020-03-26T13:26:00Z">
        <w:r w:rsidDel="001819D3">
          <w:delText>1</w:delText>
        </w:r>
      </w:del>
      <w:ins w:id="18366" w:author="Okot" w:date="2020-03-26T13:26:00Z">
        <w:r w:rsidR="001819D3">
          <w:t>22</w:t>
        </w:r>
      </w:ins>
      <w:del w:id="18367" w:author="Okot" w:date="2020-03-23T22:05:00Z">
        <w:r w:rsidDel="00560016">
          <w:delText>7</w:delText>
        </w:r>
      </w:del>
    </w:p>
    <w:p w14:paraId="4A6F3326" w14:textId="09B4E95D" w:rsidR="007C66DC" w:rsidDel="00F32F66" w:rsidRDefault="007C66DC">
      <w:pPr>
        <w:ind w:firstLine="708"/>
        <w:rPr>
          <w:del w:id="18368" w:author="Okot" w:date="2019-11-18T21:47:00Z"/>
        </w:rPr>
        <w:pPrChange w:id="18369" w:author="Okot" w:date="2019-11-18T19:44:00Z">
          <w:pPr/>
        </w:pPrChange>
      </w:pPr>
    </w:p>
    <w:p w14:paraId="38EA21E7" w14:textId="0181CE75" w:rsidR="00924C42" w:rsidRDefault="00A366F5">
      <w:pPr>
        <w:ind w:left="708" w:firstLine="0"/>
        <w:rPr>
          <w:ins w:id="18370" w:author="Okot" w:date="2020-03-23T22:07:00Z"/>
        </w:rPr>
        <w:pPrChange w:id="18371" w:author="Okot" w:date="2020-01-17T16:05:00Z">
          <w:pPr>
            <w:ind w:firstLine="708"/>
          </w:pPr>
        </w:pPrChange>
      </w:pPr>
      <w:r w:rsidRPr="005C1D79">
        <w:t xml:space="preserve">Rys. </w:t>
      </w:r>
      <w:ins w:id="18372" w:author="Okot" w:date="2019-11-19T20:48:00Z">
        <w:r w:rsidR="00B07DDA" w:rsidRPr="005C1D79">
          <w:rPr>
            <w:rPrChange w:id="18373" w:author="Okot" w:date="2019-11-19T20:49:00Z">
              <w:rPr>
                <w:highlight w:val="yellow"/>
              </w:rPr>
            </w:rPrChange>
          </w:rPr>
          <w:t>5</w:t>
        </w:r>
      </w:ins>
      <w:del w:id="18374" w:author="Okot" w:date="2019-11-19T20:48:00Z">
        <w:r w:rsidRPr="005C1D79" w:rsidDel="00B07DDA">
          <w:delText>4</w:delText>
        </w:r>
      </w:del>
      <w:r w:rsidRPr="005C1D79">
        <w:t>.</w:t>
      </w:r>
      <w:r w:rsidR="00D67412" w:rsidRPr="005C1D79">
        <w:t>43</w:t>
      </w:r>
      <w:del w:id="18375" w:author="Okot" w:date="2019-11-19T20:48:00Z">
        <w:r w:rsidRPr="005C1D79" w:rsidDel="00B07DDA">
          <w:delText>4</w:delText>
        </w:r>
      </w:del>
      <w:r w:rsidRPr="005C1D79">
        <w:t>.</w:t>
      </w:r>
      <w:r>
        <w:t xml:space="preserve"> </w:t>
      </w:r>
      <w:ins w:id="18376" w:author="Okot" w:date="2020-03-23T22:06:00Z">
        <w:r w:rsidR="00560016">
          <w:t>Od projektu wersji ostatecznej logo</w:t>
        </w:r>
      </w:ins>
      <w:del w:id="18377" w:author="Okot" w:date="2020-03-23T22:06:00Z">
        <w:r w:rsidDel="00560016">
          <w:delText>Ilustracja etapów prac</w:delText>
        </w:r>
        <w:r w:rsidR="006A7B0A" w:rsidDel="00560016">
          <w:delText>y nad logo……</w:delText>
        </w:r>
      </w:del>
      <w:ins w:id="18378" w:author="Okot" w:date="2020-03-23T22:06:00Z">
        <w:r w:rsidR="00560016">
          <w:t>…</w:t>
        </w:r>
      </w:ins>
      <w:r w:rsidR="006A7B0A">
        <w:t>……………</w:t>
      </w:r>
      <w:ins w:id="18379" w:author="Okot" w:date="2020-01-17T16:07:00Z">
        <w:r w:rsidR="0067323F">
          <w:t>………………………</w:t>
        </w:r>
      </w:ins>
      <w:del w:id="18380" w:author="Okot" w:date="2020-01-17T16:07:00Z">
        <w:r w:rsidR="006A7B0A" w:rsidDel="0067323F">
          <w:delText>………………………...</w:delText>
        </w:r>
      </w:del>
      <w:ins w:id="18381" w:author="Okot" w:date="2020-01-29T13:31:00Z">
        <w:r w:rsidR="001819D3">
          <w:t>2</w:t>
        </w:r>
      </w:ins>
      <w:ins w:id="18382" w:author="Okot" w:date="2020-03-26T13:26:00Z">
        <w:r w:rsidR="001819D3">
          <w:t>23</w:t>
        </w:r>
      </w:ins>
      <w:del w:id="18383" w:author="Okot" w:date="2020-03-23T22:06:00Z">
        <w:r w:rsidR="005C1D79" w:rsidDel="00560016">
          <w:delText>8</w:delText>
        </w:r>
      </w:del>
    </w:p>
    <w:p w14:paraId="07C4C98F" w14:textId="28833543" w:rsidR="00EE254C" w:rsidRDefault="00EE254C">
      <w:pPr>
        <w:pPrChange w:id="18384" w:author="Okot" w:date="2020-03-23T22:08:00Z">
          <w:pPr>
            <w:ind w:firstLine="708"/>
          </w:pPr>
        </w:pPrChange>
      </w:pPr>
      <w:ins w:id="18385"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8386" w:author="Okot" w:date="2020-03-23T22:08:00Z">
        <w:r w:rsidR="00BE3A8A">
          <w:rPr>
            <w:rStyle w:val="st"/>
          </w:rPr>
          <w:t>5</w:t>
        </w:r>
      </w:ins>
      <w:del w:id="18387" w:author="Okot" w:date="2020-03-23T22:08:00Z">
        <w:r w:rsidDel="00BE3A8A">
          <w:rPr>
            <w:rStyle w:val="st"/>
          </w:rPr>
          <w:delText>4</w:delText>
        </w:r>
      </w:del>
      <w:r>
        <w:rPr>
          <w:rStyle w:val="st"/>
        </w:rPr>
        <w:t>. Zmiana domyślnego layoutu z języka szablonów ERB na HAML.………2</w:t>
      </w:r>
      <w:ins w:id="18388" w:author="Okot" w:date="2020-03-26T13:27:00Z">
        <w:r w:rsidR="001819D3">
          <w:rPr>
            <w:rStyle w:val="st"/>
          </w:rPr>
          <w:t>2</w:t>
        </w:r>
      </w:ins>
      <w:ins w:id="18389" w:author="Okot" w:date="2020-03-23T22:08:00Z">
        <w:r w:rsidR="001819D3">
          <w:rPr>
            <w:rStyle w:val="st"/>
          </w:rPr>
          <w:t>5</w:t>
        </w:r>
      </w:ins>
      <w:del w:id="18390" w:author="Okot" w:date="2020-03-23T22:08:00Z">
        <w:r w:rsidDel="00BE3A8A">
          <w:rPr>
            <w:rStyle w:val="st"/>
          </w:rPr>
          <w:delText>19</w:delText>
        </w:r>
      </w:del>
    </w:p>
    <w:p w14:paraId="0D611FF5" w14:textId="46A667D4" w:rsidR="00924C42" w:rsidRDefault="00924C42" w:rsidP="00924C42">
      <w:r>
        <w:t xml:space="preserve">Rys. </w:t>
      </w:r>
      <w:ins w:id="18391" w:author="Okot" w:date="2019-11-19T20:55:00Z">
        <w:r>
          <w:t>5</w:t>
        </w:r>
      </w:ins>
      <w:del w:id="18392" w:author="Okot" w:date="2019-11-19T20:55:00Z">
        <w:r w:rsidDel="00262253">
          <w:delText>4</w:delText>
        </w:r>
      </w:del>
      <w:r>
        <w:t>.4</w:t>
      </w:r>
      <w:ins w:id="18393" w:author="Okot" w:date="2020-03-23T22:08:00Z">
        <w:r w:rsidR="00BE3A8A">
          <w:t>6</w:t>
        </w:r>
      </w:ins>
      <w:del w:id="18394" w:author="Okot" w:date="2020-03-23T22:08:00Z">
        <w:r w:rsidDel="00BE3A8A">
          <w:delText>5</w:delText>
        </w:r>
      </w:del>
      <w:del w:id="18395" w:author="Okot" w:date="2019-11-19T20:55:00Z">
        <w:r w:rsidDel="00262253">
          <w:delText>4</w:delText>
        </w:r>
      </w:del>
      <w:r>
        <w:t>. Konfiguracja routów dla aplikacji.……………………………………….22</w:t>
      </w:r>
      <w:del w:id="18396" w:author="Okot" w:date="2020-03-23T22:08:00Z">
        <w:r w:rsidDel="00BE3A8A">
          <w:delText>0</w:delText>
        </w:r>
      </w:del>
      <w:ins w:id="18397" w:author="Okot" w:date="2020-03-23T22:08:00Z">
        <w:r w:rsidR="001819D3">
          <w:t>5</w:t>
        </w:r>
      </w:ins>
    </w:p>
    <w:p w14:paraId="465A53CD" w14:textId="46B0FAE9" w:rsidR="007936D5" w:rsidRDefault="007936D5" w:rsidP="007936D5">
      <w:r>
        <w:t xml:space="preserve">Rys. </w:t>
      </w:r>
      <w:ins w:id="18398" w:author="Okot" w:date="2019-11-19T20:55:00Z">
        <w:r>
          <w:t>5</w:t>
        </w:r>
      </w:ins>
      <w:del w:id="18399" w:author="Okot" w:date="2019-11-19T20:55:00Z">
        <w:r w:rsidDel="00262253">
          <w:delText>4</w:delText>
        </w:r>
      </w:del>
      <w:r>
        <w:t>.4</w:t>
      </w:r>
      <w:ins w:id="18400" w:author="Okot" w:date="2020-03-23T22:08:00Z">
        <w:r w:rsidR="00BE3A8A">
          <w:t>7</w:t>
        </w:r>
      </w:ins>
      <w:del w:id="18401" w:author="Okot" w:date="2020-03-23T22:08:00Z">
        <w:r w:rsidDel="00BE3A8A">
          <w:delText>6</w:delText>
        </w:r>
      </w:del>
      <w:del w:id="18402" w:author="Okot" w:date="2019-11-19T20:55:00Z">
        <w:r w:rsidDel="00262253">
          <w:delText>4</w:delText>
        </w:r>
      </w:del>
      <w:r>
        <w:t>. Źródło strony – wszystko wygląda poprawnie.…………………………..22</w:t>
      </w:r>
      <w:ins w:id="18403" w:author="Okot" w:date="2020-03-23T22:08:00Z">
        <w:r w:rsidR="001819D3">
          <w:t>6</w:t>
        </w:r>
      </w:ins>
      <w:del w:id="18404" w:author="Okot" w:date="2020-03-23T22:08:00Z">
        <w:r w:rsidDel="00BE3A8A">
          <w:delText>1</w:delText>
        </w:r>
      </w:del>
    </w:p>
    <w:p w14:paraId="124DB56B" w14:textId="41AAA9A2" w:rsidR="007936D5" w:rsidRDefault="007936D5" w:rsidP="007936D5">
      <w:r>
        <w:t xml:space="preserve">Rys. </w:t>
      </w:r>
      <w:ins w:id="18405" w:author="Okot" w:date="2019-11-19T20:55:00Z">
        <w:r>
          <w:t>5</w:t>
        </w:r>
      </w:ins>
      <w:del w:id="18406" w:author="Okot" w:date="2019-11-19T20:55:00Z">
        <w:r w:rsidDel="00262253">
          <w:delText>4</w:delText>
        </w:r>
      </w:del>
      <w:r>
        <w:t>.4</w:t>
      </w:r>
      <w:ins w:id="18407" w:author="Okot" w:date="2020-03-23T22:08:00Z">
        <w:r w:rsidR="00BE3A8A">
          <w:t>8</w:t>
        </w:r>
      </w:ins>
      <w:del w:id="18408" w:author="Okot" w:date="2020-03-23T22:08:00Z">
        <w:r w:rsidDel="00BE3A8A">
          <w:delText>7</w:delText>
        </w:r>
      </w:del>
      <w:del w:id="18409" w:author="Okot" w:date="2019-11-19T20:55:00Z">
        <w:r w:rsidDel="00262253">
          <w:delText>4</w:delText>
        </w:r>
      </w:del>
      <w:r>
        <w:t>. Załadowana strona – brakuje styli.………………………………………..22</w:t>
      </w:r>
      <w:del w:id="18410" w:author="Okot" w:date="2020-03-23T22:08:00Z">
        <w:r w:rsidDel="00BE3A8A">
          <w:delText>1</w:delText>
        </w:r>
      </w:del>
      <w:ins w:id="18411" w:author="Okot" w:date="2020-03-23T22:08:00Z">
        <w:r w:rsidR="001819D3">
          <w:t>7</w:t>
        </w:r>
      </w:ins>
    </w:p>
    <w:p w14:paraId="530C4BFB" w14:textId="1F8F2452" w:rsidR="007936D5" w:rsidRPr="007936D5" w:rsidRDefault="007936D5" w:rsidP="007936D5">
      <w:r>
        <w:t xml:space="preserve">Rys. </w:t>
      </w:r>
      <w:ins w:id="18412" w:author="Okot" w:date="2019-11-19T20:55:00Z">
        <w:r>
          <w:t>5</w:t>
        </w:r>
      </w:ins>
      <w:del w:id="18413" w:author="Okot" w:date="2019-11-19T20:55:00Z">
        <w:r w:rsidDel="00262253">
          <w:delText>4</w:delText>
        </w:r>
      </w:del>
      <w:r>
        <w:t>.4</w:t>
      </w:r>
      <w:ins w:id="18414" w:author="Okot" w:date="2020-03-23T22:08:00Z">
        <w:r w:rsidR="00BE3A8A">
          <w:t>9</w:t>
        </w:r>
      </w:ins>
      <w:del w:id="18415" w:author="Okot" w:date="2020-03-23T22:08:00Z">
        <w:r w:rsidDel="00BE3A8A">
          <w:delText>8</w:delText>
        </w:r>
      </w:del>
      <w:del w:id="18416" w:author="Okot" w:date="2019-11-19T20:55:00Z">
        <w:r w:rsidDel="00262253">
          <w:delText>4</w:delText>
        </w:r>
      </w:del>
      <w:r>
        <w:t xml:space="preserve">. Poprawnie wyświetlany element </w:t>
      </w:r>
      <w:r>
        <w:rPr>
          <w:i/>
        </w:rPr>
        <w:t>nav-</w:t>
      </w:r>
      <w:r w:rsidRPr="007936D5">
        <w:t>bar</w:t>
      </w:r>
      <w:r>
        <w:t>…………………………………</w:t>
      </w:r>
      <w:r w:rsidRPr="007936D5">
        <w:t>22</w:t>
      </w:r>
      <w:del w:id="18417" w:author="Okot" w:date="2020-03-23T22:09:00Z">
        <w:r w:rsidRPr="007936D5" w:rsidDel="00BE3A8A">
          <w:delText>2</w:delText>
        </w:r>
      </w:del>
      <w:ins w:id="18418" w:author="Okot" w:date="2020-03-26T13:27:00Z">
        <w:r w:rsidR="001819D3">
          <w:t>7</w:t>
        </w:r>
      </w:ins>
    </w:p>
    <w:p w14:paraId="69136526" w14:textId="2C23F47D" w:rsidR="00BE3A8A" w:rsidRDefault="00BE3A8A">
      <w:pPr>
        <w:rPr>
          <w:ins w:id="18419" w:author="Okot" w:date="2020-03-23T22:09:00Z"/>
        </w:rPr>
        <w:pPrChange w:id="18420" w:author="Okot" w:date="2020-03-23T22:09:00Z">
          <w:pPr>
            <w:ind w:firstLine="0"/>
            <w:jc w:val="center"/>
          </w:pPr>
        </w:pPrChange>
      </w:pPr>
      <w:ins w:id="18421" w:author="Okot" w:date="2020-03-23T22:09:00Z">
        <w:r>
          <w:t>Rys. 5.50. Przykład informacji o b</w:t>
        </w:r>
        <w:r w:rsidR="001819D3">
          <w:t>łędzie w składni…………………………………22</w:t>
        </w:r>
      </w:ins>
      <w:ins w:id="18422" w:author="Okot" w:date="2020-03-26T13:28:00Z">
        <w:r w:rsidR="001819D3">
          <w:t>8</w:t>
        </w:r>
      </w:ins>
    </w:p>
    <w:p w14:paraId="5D6F83E6" w14:textId="42F97F33" w:rsidR="00BE3A8A" w:rsidRDefault="00BE3A8A">
      <w:pPr>
        <w:rPr>
          <w:ins w:id="18423" w:author="Okot" w:date="2020-03-26T13:31:00Z"/>
        </w:rPr>
        <w:pPrChange w:id="18424" w:author="Okot" w:date="2020-03-23T22:10:00Z">
          <w:pPr>
            <w:ind w:firstLine="0"/>
            <w:jc w:val="center"/>
          </w:pPr>
        </w:pPrChange>
      </w:pPr>
      <w:ins w:id="18425" w:author="Okot" w:date="2020-03-23T22:10:00Z">
        <w:r>
          <w:t>Rys. 5.51. Strona główna a</w:t>
        </w:r>
        <w:r w:rsidR="001819D3">
          <w:t>plikacji…………………………………………………..22</w:t>
        </w:r>
      </w:ins>
      <w:ins w:id="18426" w:author="Okot" w:date="2020-03-26T13:28:00Z">
        <w:r w:rsidR="001819D3">
          <w:t>9</w:t>
        </w:r>
      </w:ins>
    </w:p>
    <w:p w14:paraId="5149B73C" w14:textId="238C8382" w:rsidR="00D02C42" w:rsidRDefault="00D02C42">
      <w:pPr>
        <w:rPr>
          <w:ins w:id="18427" w:author="Okot" w:date="2020-03-23T22:10:00Z"/>
        </w:rPr>
        <w:pPrChange w:id="18428" w:author="Okot" w:date="2020-03-23T22:10:00Z">
          <w:pPr>
            <w:ind w:firstLine="0"/>
            <w:jc w:val="center"/>
          </w:pPr>
        </w:pPrChange>
      </w:pPr>
      <w:ins w:id="18429" w:author="Okot" w:date="2020-03-26T13:31:00Z">
        <w:r w:rsidRPr="00262A20">
          <w:t>Rys. 5.5</w:t>
        </w:r>
        <w:r>
          <w:t>2</w:t>
        </w:r>
        <w:r w:rsidRPr="00262A20">
          <w:t>. Kod użyty do wywoływania okna modalnego</w:t>
        </w:r>
      </w:ins>
      <w:ins w:id="18430" w:author="Okot" w:date="2020-03-26T13:32:00Z">
        <w:r>
          <w:t>……………………………230</w:t>
        </w:r>
      </w:ins>
    </w:p>
    <w:p w14:paraId="60DC6178" w14:textId="246AC5E0" w:rsidR="0044689D" w:rsidRDefault="0044689D">
      <w:pPr>
        <w:rPr>
          <w:ins w:id="18431" w:author="Okot" w:date="2020-03-23T22:10:00Z"/>
        </w:rPr>
        <w:pPrChange w:id="18432" w:author="Okot" w:date="2020-03-23T22:10:00Z">
          <w:pPr>
            <w:pStyle w:val="Nagwek2"/>
            <w:jc w:val="center"/>
          </w:pPr>
        </w:pPrChange>
      </w:pPr>
      <w:ins w:id="18433" w:author="Okot" w:date="2020-03-23T22:10:00Z">
        <w:r>
          <w:t>Rys. 5.5</w:t>
        </w:r>
      </w:ins>
      <w:ins w:id="18434" w:author="Okot" w:date="2020-03-26T13:32:00Z">
        <w:r w:rsidR="00D02C42">
          <w:t>3</w:t>
        </w:r>
      </w:ins>
      <w:ins w:id="18435" w:author="Okot" w:date="2020-03-23T22:10:00Z">
        <w:r>
          <w:t>. Kod generujący zawartoś</w:t>
        </w:r>
        <w:r w:rsidR="001819D3">
          <w:t>ć okna modalnego……………………………..23</w:t>
        </w:r>
      </w:ins>
      <w:ins w:id="18436" w:author="Okot" w:date="2020-03-26T13:31:00Z">
        <w:r w:rsidR="00D02C42">
          <w:t>1</w:t>
        </w:r>
      </w:ins>
    </w:p>
    <w:p w14:paraId="183B6A21" w14:textId="638D497A" w:rsidR="0044689D" w:rsidRDefault="00D02C42">
      <w:pPr>
        <w:rPr>
          <w:ins w:id="18437" w:author="Okot" w:date="2020-03-23T22:11:00Z"/>
        </w:rPr>
        <w:pPrChange w:id="18438" w:author="Okot" w:date="2020-03-23T22:11:00Z">
          <w:pPr>
            <w:ind w:firstLine="0"/>
            <w:jc w:val="center"/>
          </w:pPr>
        </w:pPrChange>
      </w:pPr>
      <w:ins w:id="18439" w:author="Okot" w:date="2020-03-23T22:11:00Z">
        <w:r>
          <w:t>Rys. 5.54</w:t>
        </w:r>
        <w:r w:rsidR="0044689D">
          <w:t>. Okno modalne służące do rejestracji nowych użytkowników.……………2</w:t>
        </w:r>
      </w:ins>
      <w:ins w:id="18440" w:author="Okot" w:date="2020-03-26T13:33:00Z">
        <w:r w:rsidR="006B1E35">
          <w:t>3</w:t>
        </w:r>
      </w:ins>
      <w:ins w:id="18441" w:author="Okot" w:date="2020-03-23T22:11:00Z">
        <w:r w:rsidR="0044689D">
          <w:t>2</w:t>
        </w:r>
      </w:ins>
    </w:p>
    <w:p w14:paraId="7BCC8E12" w14:textId="33A8C9DF" w:rsidR="00EE20AB" w:rsidRDefault="00D02C42">
      <w:pPr>
        <w:rPr>
          <w:ins w:id="18442" w:author="Okot" w:date="2020-03-23T22:11:00Z"/>
        </w:rPr>
        <w:pPrChange w:id="18443" w:author="Okot" w:date="2020-03-23T22:11:00Z">
          <w:pPr>
            <w:ind w:firstLine="0"/>
            <w:jc w:val="center"/>
          </w:pPr>
        </w:pPrChange>
      </w:pPr>
      <w:ins w:id="18444" w:author="Okot" w:date="2020-03-23T22:11:00Z">
        <w:r>
          <w:t>Rys. 5.55</w:t>
        </w:r>
        <w:r w:rsidR="00EE20AB">
          <w:t>. Mapowanie tabeli User z bazy dany</w:t>
        </w:r>
        <w:r w:rsidR="006B1E35">
          <w:t>ch na obiekt aplikacji.………………232</w:t>
        </w:r>
      </w:ins>
    </w:p>
    <w:p w14:paraId="76F4B308" w14:textId="7C27400E" w:rsidR="00EE20AB" w:rsidRDefault="00D02C42">
      <w:pPr>
        <w:rPr>
          <w:ins w:id="18445" w:author="Okot" w:date="2020-03-23T22:12:00Z"/>
        </w:rPr>
        <w:pPrChange w:id="18446" w:author="Okot" w:date="2020-03-23T22:12:00Z">
          <w:pPr>
            <w:ind w:firstLine="0"/>
            <w:jc w:val="center"/>
          </w:pPr>
        </w:pPrChange>
      </w:pPr>
      <w:ins w:id="18447" w:author="Okot" w:date="2020-03-23T22:12:00Z">
        <w:r>
          <w:t>Rys. 5.56</w:t>
        </w:r>
        <w:r w:rsidR="00EE20AB">
          <w:t>. Symulacja inte</w:t>
        </w:r>
        <w:r w:rsidR="006B1E35">
          <w:t>rfejsu.……………………………………………………..233</w:t>
        </w:r>
      </w:ins>
    </w:p>
    <w:p w14:paraId="6520F267" w14:textId="28BAF6B6" w:rsidR="006216A2" w:rsidRDefault="00D02C42">
      <w:pPr>
        <w:rPr>
          <w:ins w:id="18448" w:author="Okot" w:date="2020-03-25T11:40:00Z"/>
        </w:rPr>
        <w:pPrChange w:id="18449" w:author="Okot" w:date="2020-03-23T22:12:00Z">
          <w:pPr>
            <w:ind w:firstLine="0"/>
            <w:jc w:val="center"/>
          </w:pPr>
        </w:pPrChange>
      </w:pPr>
      <w:ins w:id="18450" w:author="Okot" w:date="2020-03-23T22:12:00Z">
        <w:r>
          <w:t>Rys. 5.57</w:t>
        </w:r>
        <w:r w:rsidR="006216A2" w:rsidRPr="00A97D58">
          <w:rPr>
            <w:rPrChange w:id="18451" w:author="Okot" w:date="2020-03-24T07:34:00Z">
              <w:rPr>
                <w:lang w:val="en-US"/>
              </w:rPr>
            </w:rPrChange>
          </w:rPr>
          <w:t xml:space="preserve">. Fragment implementacji „interfejsu” </w:t>
        </w:r>
        <w:r w:rsidR="006216A2" w:rsidRPr="00A97D58">
          <w:rPr>
            <w:i/>
            <w:rPrChange w:id="18452" w:author="Okot" w:date="2020-03-24T07:34:00Z">
              <w:rPr>
                <w:i/>
                <w:lang w:val="en-US"/>
              </w:rPr>
            </w:rPrChange>
          </w:rPr>
          <w:t>user_interface</w:t>
        </w:r>
        <w:r w:rsidR="006216A2" w:rsidRPr="00A97D58">
          <w:rPr>
            <w:rPrChange w:id="18453" w:author="Okot" w:date="2020-03-24T07:34:00Z">
              <w:rPr>
                <w:lang w:val="en-US"/>
              </w:rPr>
            </w:rPrChange>
          </w:rPr>
          <w:t>.……………………2</w:t>
        </w:r>
        <w:r w:rsidR="006B1E35">
          <w:t>33</w:t>
        </w:r>
      </w:ins>
    </w:p>
    <w:p w14:paraId="64346823" w14:textId="79D930E6" w:rsidR="00616FED" w:rsidRPr="00A97D58" w:rsidRDefault="00D02C42">
      <w:pPr>
        <w:rPr>
          <w:ins w:id="18454" w:author="Okot" w:date="2020-03-23T22:12:00Z"/>
          <w:rPrChange w:id="18455" w:author="Okot" w:date="2020-03-24T07:34:00Z">
            <w:rPr>
              <w:ins w:id="18456" w:author="Okot" w:date="2020-03-23T22:12:00Z"/>
              <w:lang w:val="en-US"/>
            </w:rPr>
          </w:rPrChange>
        </w:rPr>
        <w:pPrChange w:id="18457" w:author="Okot" w:date="2020-03-23T22:12:00Z">
          <w:pPr>
            <w:ind w:firstLine="0"/>
            <w:jc w:val="center"/>
          </w:pPr>
        </w:pPrChange>
      </w:pPr>
      <w:ins w:id="18458" w:author="Okot" w:date="2020-03-25T11:40:00Z">
        <w:r>
          <w:t>Rys. 5.58</w:t>
        </w:r>
        <w:r w:rsidR="00616FED" w:rsidRPr="00505BAA">
          <w:t>. Wywołanie metody “interfejsu”</w:t>
        </w:r>
        <w:r w:rsidR="00616FED">
          <w:t xml:space="preserve"> przez model</w:t>
        </w:r>
      </w:ins>
      <w:ins w:id="18459" w:author="Okot" w:date="2020-03-25T11:41:00Z">
        <w:r w:rsidR="00616FED">
          <w:t>…………………………….23</w:t>
        </w:r>
        <w:r w:rsidR="006B1E35">
          <w:t>4</w:t>
        </w:r>
      </w:ins>
    </w:p>
    <w:p w14:paraId="4792C7F3" w14:textId="5742FAAD" w:rsidR="00AF680B" w:rsidRPr="00BC72CC" w:rsidRDefault="00D02C42">
      <w:pPr>
        <w:ind w:left="708" w:firstLine="1"/>
        <w:rPr>
          <w:ins w:id="18460" w:author="Okot" w:date="2020-03-23T22:13:00Z"/>
        </w:rPr>
        <w:pPrChange w:id="18461" w:author="Okot" w:date="2020-03-23T22:13:00Z">
          <w:pPr>
            <w:ind w:firstLine="0"/>
            <w:jc w:val="center"/>
          </w:pPr>
        </w:pPrChange>
      </w:pPr>
      <w:ins w:id="18462"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8463" w:author="Okot" w:date="2020-03-23T22:13:00Z"/>
        </w:rPr>
        <w:pPrChange w:id="18464" w:author="Okot" w:date="2020-03-23T22:13:00Z">
          <w:pPr>
            <w:ind w:firstLine="0"/>
            <w:jc w:val="center"/>
          </w:pPr>
        </w:pPrChange>
      </w:pPr>
      <w:ins w:id="18465" w:author="Okot" w:date="2020-03-23T22:13:00Z">
        <w:r>
          <w:t>Rys. 5.60</w:t>
        </w:r>
        <w:r w:rsidR="00383736" w:rsidRPr="00035BD2">
          <w:t>. Kod prowadzący do wyświetlenia informacji o sukcesie lub niepowodzeniu logowania</w:t>
        </w:r>
      </w:ins>
      <w:ins w:id="18466" w:author="Okot" w:date="2020-03-23T22:14:00Z">
        <w:r w:rsidR="001E108B">
          <w:t>…</w:t>
        </w:r>
      </w:ins>
      <w:ins w:id="18467" w:author="Okot" w:date="2020-03-23T22:13:00Z">
        <w:r w:rsidR="006B1E35">
          <w:t>…………………………………………………………………………236</w:t>
        </w:r>
      </w:ins>
    </w:p>
    <w:p w14:paraId="654FF2B4" w14:textId="59BB0269" w:rsidR="00C65A08" w:rsidRPr="00035BD2" w:rsidRDefault="00C65A08">
      <w:pPr>
        <w:rPr>
          <w:ins w:id="18468" w:author="Okot" w:date="2020-03-23T22:14:00Z"/>
        </w:rPr>
        <w:pPrChange w:id="18469" w:author="Okot" w:date="2020-03-23T22:14:00Z">
          <w:pPr>
            <w:ind w:firstLine="0"/>
            <w:jc w:val="center"/>
          </w:pPr>
        </w:pPrChange>
      </w:pPr>
      <w:ins w:id="18470"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8471" w:author="Okot" w:date="2020-03-26T11:47:00Z"/>
        </w:rPr>
        <w:pPrChange w:id="18472" w:author="Okot" w:date="2020-03-23T22:15:00Z">
          <w:pPr>
            <w:ind w:firstLine="0"/>
            <w:jc w:val="center"/>
          </w:pPr>
        </w:pPrChange>
      </w:pPr>
      <w:ins w:id="18473" w:author="Okot" w:date="2020-03-23T22:15:00Z">
        <w:r>
          <w:t>Rys. 5.62</w:t>
        </w:r>
        <w:r w:rsidR="00092CCC">
          <w:t>. Kod wyświetlający zmieniające s</w:t>
        </w:r>
        <w:r w:rsidR="006B1E35">
          <w:t>ię komunikaty błędów.………………..237</w:t>
        </w:r>
      </w:ins>
    </w:p>
    <w:p w14:paraId="2807D2BD" w14:textId="0A791C37" w:rsidR="003E5CEA" w:rsidRDefault="003E5CEA">
      <w:pPr>
        <w:rPr>
          <w:ins w:id="18474" w:author="Okot" w:date="2020-03-23T22:15:00Z"/>
        </w:rPr>
        <w:pPrChange w:id="18475" w:author="Okot" w:date="2020-03-23T22:15:00Z">
          <w:pPr>
            <w:ind w:firstLine="0"/>
            <w:jc w:val="center"/>
          </w:pPr>
        </w:pPrChange>
      </w:pPr>
      <w:ins w:id="18476" w:author="Okot" w:date="2020-03-26T11:47:00Z">
        <w:r>
          <w:t>Rys. </w:t>
        </w:r>
        <w:r w:rsidR="00D02C42">
          <w:t>5.63</w:t>
        </w:r>
        <w:r>
          <w:t>. Wyniki testu UserRegisterViewModelTest</w:t>
        </w:r>
      </w:ins>
      <w:ins w:id="18477" w:author="Okot" w:date="2020-03-26T11:49:00Z">
        <w:r w:rsidR="00F45CFC">
          <w:t>………………………………</w:t>
        </w:r>
      </w:ins>
      <w:ins w:id="18478" w:author="Okot" w:date="2020-03-26T11:47:00Z">
        <w:r>
          <w:t>244</w:t>
        </w:r>
      </w:ins>
    </w:p>
    <w:p w14:paraId="2ED8D872" w14:textId="1570B599" w:rsidR="00924C42" w:rsidDel="00967F53" w:rsidRDefault="00D02C42">
      <w:pPr>
        <w:rPr>
          <w:del w:id="18479" w:author="Okot" w:date="2020-03-23T22:26:00Z"/>
        </w:rPr>
        <w:pPrChange w:id="18480" w:author="Okot" w:date="2020-03-23T22:26:00Z">
          <w:pPr>
            <w:ind w:left="708" w:firstLine="0"/>
          </w:pPr>
        </w:pPrChange>
      </w:pPr>
      <w:ins w:id="18481" w:author="Okot" w:date="2020-03-23T22:19:00Z">
        <w:r>
          <w:t>Rys. 5.64</w:t>
        </w:r>
        <w:r w:rsidR="0042523A">
          <w:t>. Próba dodawania zadań do Asany w trakcie implementacji.……………..2</w:t>
        </w:r>
        <w:r w:rsidR="0069501E">
          <w:t>45</w:t>
        </w:r>
      </w:ins>
    </w:p>
    <w:p w14:paraId="5BC3D302" w14:textId="77777777" w:rsidR="00967F53" w:rsidRDefault="00967F53">
      <w:pPr>
        <w:rPr>
          <w:ins w:id="18482" w:author="Okot" w:date="2020-04-01T06:37:00Z"/>
        </w:rPr>
        <w:pPrChange w:id="18483" w:author="Okot" w:date="2020-03-23T22:11:00Z">
          <w:pPr>
            <w:ind w:left="708" w:firstLine="0"/>
          </w:pPr>
        </w:pPrChange>
      </w:pPr>
    </w:p>
    <w:p w14:paraId="3A0575DC" w14:textId="4943112B" w:rsidR="00057C33" w:rsidRPr="00AF680B" w:rsidRDefault="00967F53">
      <w:pPr>
        <w:rPr>
          <w:ins w:id="18484" w:author="Okot" w:date="2019-11-25T07:16:00Z"/>
        </w:rPr>
        <w:pPrChange w:id="18485" w:author="Okot" w:date="2020-03-23T22:26:00Z">
          <w:pPr>
            <w:ind w:left="708" w:firstLine="0"/>
          </w:pPr>
        </w:pPrChange>
      </w:pPr>
      <w:ins w:id="18486" w:author="Okot" w:date="2020-04-01T06:37:00Z">
        <w:r>
          <w:t>Rys. 5.65. Rozplanowanie zadań w Asanie dla II iteracji.……………………………246</w:t>
        </w:r>
      </w:ins>
      <w:del w:id="18487" w:author="Okot" w:date="2020-01-29T13:31:00Z">
        <w:r w:rsidR="006A7B0A" w:rsidRPr="00AF680B" w:rsidDel="00A0684A">
          <w:delText>1</w:delText>
        </w:r>
      </w:del>
    </w:p>
    <w:p w14:paraId="260950D6" w14:textId="5A07F9F9" w:rsidR="00057C33" w:rsidRDefault="005842F3">
      <w:pPr>
        <w:ind w:left="708" w:firstLine="0"/>
        <w:rPr>
          <w:ins w:id="18488" w:author="Okot" w:date="2019-11-25T16:48:00Z"/>
        </w:rPr>
        <w:pPrChange w:id="18489" w:author="Okot" w:date="2020-01-17T12:07:00Z">
          <w:pPr>
            <w:ind w:firstLine="0"/>
            <w:jc w:val="center"/>
          </w:pPr>
        </w:pPrChange>
      </w:pPr>
      <w:ins w:id="18490" w:author="Okot" w:date="2019-11-25T07:16:00Z">
        <w:r>
          <w:lastRenderedPageBreak/>
          <w:t>Rys. 5.</w:t>
        </w:r>
      </w:ins>
      <w:ins w:id="18491" w:author="Okot" w:date="2020-03-23T22:26:00Z">
        <w:r w:rsidR="00EC54FE">
          <w:t>6</w:t>
        </w:r>
      </w:ins>
      <w:ins w:id="18492" w:author="Okot" w:date="2020-03-26T11:49:00Z">
        <w:r w:rsidR="00F6671C">
          <w:t>6</w:t>
        </w:r>
      </w:ins>
      <w:del w:id="18493" w:author="Okot" w:date="2020-03-23T22:26:00Z">
        <w:r w:rsidR="00D67412" w:rsidDel="00EB4A4F">
          <w:delText>4</w:delText>
        </w:r>
      </w:del>
      <w:ins w:id="18494" w:author="Okot" w:date="2019-11-25T07:16:00Z">
        <w:r w:rsidR="00057C33">
          <w:t>. Ekran widoczny po pierwszym za</w:t>
        </w:r>
        <w:r w:rsidR="0067323F">
          <w:t>logowaniu użytkownika………</w:t>
        </w:r>
      </w:ins>
      <w:ins w:id="18495" w:author="Okot" w:date="2020-01-17T16:07:00Z">
        <w:r w:rsidR="0067323F">
          <w:t>…</w:t>
        </w:r>
      </w:ins>
      <w:ins w:id="18496" w:author="Okot" w:date="2020-01-17T12:07:00Z">
        <w:r w:rsidR="00344437">
          <w:t>..</w:t>
        </w:r>
      </w:ins>
      <w:ins w:id="18497" w:author="Okot" w:date="2019-11-25T07:16:00Z">
        <w:r w:rsidR="00212F26">
          <w:t>…..2</w:t>
        </w:r>
      </w:ins>
      <w:ins w:id="18498" w:author="Okot" w:date="2020-03-23T22:27:00Z">
        <w:r w:rsidR="00C17A65">
          <w:t>5</w:t>
        </w:r>
      </w:ins>
      <w:ins w:id="18499" w:author="Okot" w:date="2020-04-01T06:45:00Z">
        <w:r w:rsidR="00F6671C">
          <w:t>8</w:t>
        </w:r>
      </w:ins>
      <w:del w:id="18500" w:author="Okot" w:date="2020-03-23T22:27:00Z">
        <w:r w:rsidR="005C1D79" w:rsidDel="00C17A65">
          <w:delText>35</w:delText>
        </w:r>
      </w:del>
    </w:p>
    <w:p w14:paraId="2CF67B9C" w14:textId="0AE6D7DC" w:rsidR="00F6671C" w:rsidRDefault="005842F3">
      <w:pPr>
        <w:ind w:firstLine="708"/>
        <w:rPr>
          <w:ins w:id="18501" w:author="Okot" w:date="2020-04-01T06:47:00Z"/>
        </w:rPr>
        <w:pPrChange w:id="18502" w:author="Okot" w:date="2019-11-25T16:48:00Z">
          <w:pPr>
            <w:ind w:firstLine="0"/>
            <w:jc w:val="center"/>
          </w:pPr>
        </w:pPrChange>
      </w:pPr>
      <w:ins w:id="18503" w:author="Okot" w:date="2019-11-25T16:48:00Z">
        <w:r>
          <w:t>Rys. 5.</w:t>
        </w:r>
      </w:ins>
      <w:ins w:id="18504" w:author="Okot" w:date="2020-03-23T22:26:00Z">
        <w:r w:rsidR="00F6671C">
          <w:t>67</w:t>
        </w:r>
      </w:ins>
      <w:del w:id="18505" w:author="Okot" w:date="2020-03-23T22:26:00Z">
        <w:r w:rsidR="00D67412" w:rsidDel="00EB4A4F">
          <w:delText>4</w:delText>
        </w:r>
      </w:del>
      <w:ins w:id="18506" w:author="Okot" w:date="2019-11-25T16:48:00Z">
        <w:r w:rsidR="00EE7C5B">
          <w:t>. Projekt interfejsu profi</w:t>
        </w:r>
        <w:r w:rsidR="00BB6FD5">
          <w:t>lu użytkownika…</w:t>
        </w:r>
      </w:ins>
      <w:ins w:id="18507" w:author="Okot" w:date="2020-01-15T16:56:00Z">
        <w:r w:rsidR="00BB6FD5">
          <w:t>..</w:t>
        </w:r>
      </w:ins>
      <w:ins w:id="18508" w:author="Okot" w:date="2019-11-25T16:48:00Z">
        <w:r w:rsidR="005B41DB">
          <w:t>……………………………….2</w:t>
        </w:r>
      </w:ins>
      <w:ins w:id="18509" w:author="Okot" w:date="2020-03-23T22:27:00Z">
        <w:r w:rsidR="00C17A65">
          <w:t>5</w:t>
        </w:r>
      </w:ins>
      <w:ins w:id="18510" w:author="Okot" w:date="2020-04-01T06:46:00Z">
        <w:r w:rsidR="00F6671C">
          <w:t>9</w:t>
        </w:r>
      </w:ins>
    </w:p>
    <w:p w14:paraId="182956DE" w14:textId="38C3C8E5" w:rsidR="0036646E" w:rsidRDefault="0036646E">
      <w:pPr>
        <w:ind w:left="708" w:firstLine="1"/>
        <w:rPr>
          <w:ins w:id="18511" w:author="Okot" w:date="2020-04-01T14:12:00Z"/>
        </w:rPr>
        <w:pPrChange w:id="18512" w:author="Okot" w:date="2020-04-01T06:46:00Z">
          <w:pPr>
            <w:pStyle w:val="Nagwek2"/>
          </w:pPr>
        </w:pPrChange>
      </w:pPr>
      <w:ins w:id="18513" w:author="Okot" w:date="2020-04-01T06:46:00Z">
        <w:r>
          <w:t>Rys.</w:t>
        </w:r>
      </w:ins>
      <w:ins w:id="18514" w:author="Okot" w:date="2020-04-01T06:47:00Z">
        <w:r>
          <w:t> 5.6</w:t>
        </w:r>
      </w:ins>
      <w:r>
        <w:t>8</w:t>
      </w:r>
      <w:ins w:id="18515" w:author="Okot" w:date="2020-04-01T06:47:00Z">
        <w:r>
          <w:t>. Diagram klas wprowadzanych w II iteracji</w:t>
        </w:r>
      </w:ins>
      <w:ins w:id="18516" w:author="Okot" w:date="2020-04-01T14:11:00Z">
        <w:r>
          <w:t>: klasy powiązane z widokami nowych podstron</w:t>
        </w:r>
      </w:ins>
      <w:ins w:id="18517" w:author="Okot" w:date="2020-04-01T06:47:00Z">
        <w:r>
          <w:t>.</w:t>
        </w:r>
      </w:ins>
      <w:r>
        <w:t>……………………………………………………………………261</w:t>
      </w:r>
    </w:p>
    <w:p w14:paraId="20AC6D9E" w14:textId="729CCF20" w:rsidR="0036646E" w:rsidRDefault="0036646E">
      <w:pPr>
        <w:ind w:left="708" w:firstLine="1"/>
        <w:rPr>
          <w:ins w:id="18518" w:author="Okot" w:date="2020-04-01T06:44:00Z"/>
        </w:rPr>
        <w:pPrChange w:id="18519" w:author="Okot" w:date="2020-04-01T14:17:00Z">
          <w:pPr>
            <w:pStyle w:val="Nagwek2"/>
          </w:pPr>
        </w:pPrChange>
      </w:pPr>
      <w:ins w:id="18520" w:author="Okot" w:date="2020-04-01T14:17:00Z">
        <w:r>
          <w:t>Rys. 5.</w:t>
        </w:r>
      </w:ins>
      <w:r>
        <w:t>69</w:t>
      </w:r>
      <w:ins w:id="18521" w:author="Okot" w:date="2020-04-01T14:17:00Z">
        <w:r>
          <w:t>. Diagram klas wprowadzanych w II iteracji: klasy związane z działaniami użytkownika od strony GUI</w:t>
        </w:r>
      </w:ins>
      <w:r>
        <w:t>.…………………………………………………………26</w:t>
      </w:r>
      <w:ins w:id="18522" w:author="Okot" w:date="2020-04-17T14:02:00Z">
        <w:r w:rsidR="000E7D87">
          <w:t>2</w:t>
        </w:r>
      </w:ins>
      <w:del w:id="18523" w:author="Okot" w:date="2020-04-17T14:02:00Z">
        <w:r w:rsidDel="000E7D87">
          <w:delText>1</w:delText>
        </w:r>
      </w:del>
    </w:p>
    <w:p w14:paraId="5CDB4707" w14:textId="1B852786" w:rsidR="0036646E" w:rsidRDefault="0036646E">
      <w:pPr>
        <w:ind w:left="708" w:firstLine="1"/>
        <w:rPr>
          <w:ins w:id="18524" w:author="Okot" w:date="2020-04-01T14:49:00Z"/>
        </w:rPr>
        <w:pPrChange w:id="18525" w:author="Okot" w:date="2020-04-01T14:49:00Z">
          <w:pPr>
            <w:pStyle w:val="Nagwek2"/>
          </w:pPr>
        </w:pPrChange>
      </w:pPr>
      <w:ins w:id="18526" w:author="Okot" w:date="2020-04-01T14:49:00Z">
        <w:r>
          <w:t>Rys. 5.7</w:t>
        </w:r>
      </w:ins>
      <w:r>
        <w:t>0</w:t>
      </w:r>
      <w:ins w:id="18527" w:author="Okot" w:date="2020-04-01T14:49:00Z">
        <w:r>
          <w:t>. Diagram klas wprowadzanych w II iteracji: odwzorowanie tabel bazy danych w systemie</w:t>
        </w:r>
      </w:ins>
      <w:r>
        <w:t>…………………………………………………………………………..</w:t>
      </w:r>
      <w:ins w:id="18528" w:author="Okot" w:date="2020-04-01T14:49:00Z">
        <w:r>
          <w:t>.</w:t>
        </w:r>
      </w:ins>
      <w:r>
        <w:t>263</w:t>
      </w:r>
    </w:p>
    <w:p w14:paraId="7C13644B" w14:textId="5FBAB675" w:rsidR="0036646E" w:rsidRDefault="0036646E">
      <w:pPr>
        <w:pPrChange w:id="18529" w:author="Okot" w:date="2020-04-01T17:09:00Z">
          <w:pPr>
            <w:pStyle w:val="Nagwek2"/>
          </w:pPr>
        </w:pPrChange>
      </w:pPr>
      <w:r>
        <w:t>Rys. </w:t>
      </w:r>
      <w:r w:rsidR="008B77A0">
        <w:t>5.71</w:t>
      </w:r>
      <w:r>
        <w:t>. Schemat blokowy dla żądania obliczenia zapotrzebowania użytkownika.</w:t>
      </w:r>
      <w:r w:rsidR="008B77A0">
        <w:t>.</w:t>
      </w:r>
      <w:r>
        <w:t>264</w:t>
      </w:r>
    </w:p>
    <w:p w14:paraId="6A4F444A" w14:textId="40CA8069" w:rsidR="0055661F" w:rsidRDefault="0055661F" w:rsidP="0055661F">
      <w:pPr>
        <w:rPr>
          <w:ins w:id="18530" w:author="Okot" w:date="2020-04-17T14:14:00Z"/>
        </w:rPr>
      </w:pPr>
      <w:r>
        <w:t>Rys. 5.72. Lista tabel w bazie danych po dodaniu nowych.………………………….275</w:t>
      </w:r>
    </w:p>
    <w:p w14:paraId="37907227" w14:textId="6AFD7D37" w:rsidR="006B5B5C" w:rsidRDefault="006B5B5C" w:rsidP="006B5B5C">
      <w:pPr>
        <w:rPr>
          <w:ins w:id="18531" w:author="Okot" w:date="2020-04-17T14:14:00Z"/>
        </w:rPr>
        <w:pPrChange w:id="18532" w:author="Okot" w:date="2020-04-17T14:15:00Z">
          <w:pPr>
            <w:ind w:firstLine="0"/>
            <w:jc w:val="center"/>
          </w:pPr>
        </w:pPrChange>
      </w:pPr>
      <w:ins w:id="18533" w:author="Okot" w:date="2020-04-17T14:14:00Z">
        <w:r>
          <w:t xml:space="preserve">Rys. 5.73. Tabela </w:t>
        </w:r>
        <w:r>
          <w:rPr>
            <w:i/>
          </w:rPr>
          <w:t xml:space="preserve">Activity </w:t>
        </w:r>
        <w:r>
          <w:t>z uzupełnionymi rekordami.</w:t>
        </w:r>
      </w:ins>
      <w:ins w:id="18534" w:author="Okot" w:date="2020-04-17T14:15:00Z">
        <w:r>
          <w:t>……………………………..</w:t>
        </w:r>
      </w:ins>
      <w:ins w:id="18535" w:author="Okot" w:date="2020-04-17T14:14:00Z">
        <w:r>
          <w:t>276</w:t>
        </w:r>
      </w:ins>
    </w:p>
    <w:p w14:paraId="2D492722" w14:textId="4CBB9CDA" w:rsidR="00D951B6" w:rsidRDefault="00D951B6" w:rsidP="00D951B6">
      <w:pPr>
        <w:rPr>
          <w:ins w:id="18536" w:author="Okot" w:date="2020-04-17T14:16:00Z"/>
        </w:rPr>
        <w:pPrChange w:id="18537" w:author="Okot" w:date="2020-04-17T14:16:00Z">
          <w:pPr>
            <w:ind w:firstLine="0"/>
            <w:jc w:val="center"/>
          </w:pPr>
        </w:pPrChange>
      </w:pPr>
      <w:ins w:id="18538" w:author="Okot" w:date="2020-04-17T14:16:00Z">
        <w:r>
          <w:t>Rys. 5.74. Strona z danymi użytkownika.……………………………………………276</w:t>
        </w:r>
      </w:ins>
    </w:p>
    <w:p w14:paraId="12F25A91" w14:textId="1AABB9EB" w:rsidR="00E968A7" w:rsidRDefault="00E968A7" w:rsidP="00E968A7">
      <w:pPr>
        <w:rPr>
          <w:ins w:id="18539" w:author="Okot" w:date="2020-04-17T14:18:00Z"/>
        </w:rPr>
        <w:pPrChange w:id="18540" w:author="Okot" w:date="2020-04-17T14:18:00Z">
          <w:pPr>
            <w:ind w:firstLine="0"/>
            <w:jc w:val="center"/>
          </w:pPr>
        </w:pPrChange>
      </w:pPr>
      <w:ins w:id="18541" w:author="Okot" w:date="2020-04-17T14:18:00Z">
        <w:r>
          <w:t xml:space="preserve">Rys. 5.75. Funkcja wyświetlająca widżet </w:t>
        </w:r>
        <w:r>
          <w:rPr>
            <w:i/>
          </w:rPr>
          <w:t>slider</w:t>
        </w:r>
        <w:r>
          <w:t>.…………………………………….277</w:t>
        </w:r>
      </w:ins>
    </w:p>
    <w:p w14:paraId="36FB13E0" w14:textId="73219A6E" w:rsidR="005964EF" w:rsidRDefault="005964EF" w:rsidP="005964EF">
      <w:pPr>
        <w:rPr>
          <w:ins w:id="18542" w:author="Okot" w:date="2020-04-17T14:19:00Z"/>
        </w:rPr>
        <w:pPrChange w:id="18543" w:author="Okot" w:date="2020-04-17T14:19:00Z">
          <w:pPr>
            <w:ind w:firstLine="0"/>
            <w:jc w:val="center"/>
          </w:pPr>
        </w:pPrChange>
      </w:pPr>
      <w:ins w:id="18544" w:author="Okot" w:date="2020-04-17T14:19:00Z">
        <w:r>
          <w:t xml:space="preserve">Rys. 5.76. Spersonalizowana funkcja wyświetlająca widżet </w:t>
        </w:r>
        <w:r>
          <w:rPr>
            <w:i/>
          </w:rPr>
          <w:t>slider</w:t>
        </w:r>
        <w:r>
          <w:t>.…………………278</w:t>
        </w:r>
      </w:ins>
    </w:p>
    <w:p w14:paraId="6E33FF37" w14:textId="42177AF8" w:rsidR="005964EF" w:rsidRDefault="005964EF" w:rsidP="005964EF">
      <w:pPr>
        <w:rPr>
          <w:ins w:id="18545" w:author="Okot" w:date="2020-04-17T14:20:00Z"/>
        </w:rPr>
        <w:pPrChange w:id="18546" w:author="Okot" w:date="2020-04-17T14:20:00Z">
          <w:pPr>
            <w:ind w:firstLine="0"/>
            <w:jc w:val="center"/>
          </w:pPr>
        </w:pPrChange>
      </w:pPr>
      <w:ins w:id="18547" w:author="Okot" w:date="2020-04-17T14:20:00Z">
        <w:r>
          <w:t>Rys. 5.77. Formularze wprowadzania danych i wymiarów użytkownika.…………..278</w:t>
        </w:r>
      </w:ins>
    </w:p>
    <w:p w14:paraId="540E365A" w14:textId="441A7B6C" w:rsidR="000D4318" w:rsidRDefault="000D4318" w:rsidP="000D4318">
      <w:pPr>
        <w:rPr>
          <w:ins w:id="18548" w:author="Okot" w:date="2020-04-17T14:20:00Z"/>
        </w:rPr>
        <w:pPrChange w:id="18549" w:author="Okot" w:date="2020-04-17T14:20:00Z">
          <w:pPr>
            <w:ind w:firstLine="0"/>
            <w:jc w:val="center"/>
          </w:pPr>
        </w:pPrChange>
      </w:pPr>
      <w:ins w:id="18550" w:author="Okot" w:date="2020-04-17T14:20:00Z">
        <w:r>
          <w:t>Rys. 5.78. Wybrane formularze edycji wprowadzonych informacji.………………..279</w:t>
        </w:r>
      </w:ins>
    </w:p>
    <w:p w14:paraId="0455258A" w14:textId="5B6F640E" w:rsidR="007031D7" w:rsidRDefault="007031D7" w:rsidP="007031D7">
      <w:pPr>
        <w:rPr>
          <w:ins w:id="18551" w:author="Okot" w:date="2020-04-17T14:21:00Z"/>
        </w:rPr>
        <w:pPrChange w:id="18552" w:author="Okot" w:date="2020-04-17T14:21:00Z">
          <w:pPr>
            <w:jc w:val="center"/>
          </w:pPr>
        </w:pPrChange>
      </w:pPr>
      <w:ins w:id="18553" w:author="Okot" w:date="2020-04-17T14:21:00Z">
        <w:r>
          <w:t>Rys</w:t>
        </w:r>
        <w:r w:rsidR="0054014F">
          <w:t>.</w:t>
        </w:r>
        <w:r>
          <w:t> 5.79. Strona z danymi użytkownika po wprowadzeniu danych.………………..279</w:t>
        </w:r>
      </w:ins>
    </w:p>
    <w:p w14:paraId="0C3EBDEB" w14:textId="316641FD" w:rsidR="00927DC5" w:rsidRDefault="00927DC5" w:rsidP="00927DC5">
      <w:pPr>
        <w:rPr>
          <w:ins w:id="18554" w:author="Okot" w:date="2020-04-17T14:22:00Z"/>
        </w:rPr>
        <w:pPrChange w:id="18555" w:author="Okot" w:date="2020-04-17T14:22:00Z">
          <w:pPr>
            <w:jc w:val="center"/>
          </w:pPr>
        </w:pPrChange>
      </w:pPr>
      <w:ins w:id="18556" w:author="Okot" w:date="2020-04-17T14:22:00Z">
        <w:r>
          <w:t>Rys</w:t>
        </w:r>
      </w:ins>
      <w:ins w:id="18557" w:author="Okot" w:date="2020-04-17T14:23:00Z">
        <w:r w:rsidR="00E356BC">
          <w:t>.</w:t>
        </w:r>
      </w:ins>
      <w:ins w:id="18558" w:author="Okot" w:date="2020-04-17T14:22:00Z">
        <w:r>
          <w:t> 5.80. Strona z informacjami o aplikacji.………………………………………..280</w:t>
        </w:r>
      </w:ins>
    </w:p>
    <w:p w14:paraId="0D69D942" w14:textId="55DBCAC9" w:rsidR="00B87675" w:rsidRDefault="00B87675" w:rsidP="00B87675">
      <w:pPr>
        <w:rPr>
          <w:ins w:id="18559" w:author="Okot" w:date="2020-04-17T14:24:00Z"/>
        </w:rPr>
        <w:pPrChange w:id="18560" w:author="Okot" w:date="2020-04-17T14:24:00Z">
          <w:pPr>
            <w:ind w:firstLine="0"/>
            <w:jc w:val="center"/>
          </w:pPr>
        </w:pPrChange>
      </w:pPr>
      <w:ins w:id="18561" w:author="Okot" w:date="2020-04-17T14:24:00Z">
        <w:r>
          <w:t>Rys. 5.81. Kod logujący użytkownika i tworzący zmienną sesyjną.…………………281</w:t>
        </w:r>
      </w:ins>
    </w:p>
    <w:p w14:paraId="60E56929" w14:textId="12F16E62" w:rsidR="006056F8" w:rsidRDefault="006056F8" w:rsidP="006056F8">
      <w:pPr>
        <w:rPr>
          <w:ins w:id="18562" w:author="Okot" w:date="2020-04-17T14:26:00Z"/>
        </w:rPr>
        <w:pPrChange w:id="18563" w:author="Okot" w:date="2020-04-17T14:26:00Z">
          <w:pPr>
            <w:ind w:firstLine="0"/>
            <w:jc w:val="center"/>
          </w:pPr>
        </w:pPrChange>
      </w:pPr>
      <w:ins w:id="18564" w:author="Okot" w:date="2020-04-17T14:26:00Z">
        <w:r>
          <w:t>Rys. 5.82. Inicjalizacja obliczeń i sprawdzanie kompletności danych.………………282</w:t>
        </w:r>
      </w:ins>
    </w:p>
    <w:p w14:paraId="35E7A651" w14:textId="7C4B3B53" w:rsidR="00E718A4" w:rsidRDefault="00E718A4" w:rsidP="00E718A4">
      <w:pPr>
        <w:ind w:left="708" w:firstLine="1"/>
        <w:rPr>
          <w:ins w:id="18565" w:author="Okot" w:date="2020-04-17T14:27:00Z"/>
        </w:rPr>
        <w:pPrChange w:id="18566" w:author="Okot" w:date="2020-04-17T14:27:00Z">
          <w:pPr>
            <w:ind w:firstLine="0"/>
            <w:jc w:val="center"/>
          </w:pPr>
        </w:pPrChange>
      </w:pPr>
      <w:ins w:id="18567" w:author="Okot" w:date="2020-04-17T14:27:00Z">
        <w:r>
          <w:t>Rys. 5.83. Reakcja na brak wprowadzonych danych do obliczenia zapotrzebowania użytkownika.……………………………………………………………………</w:t>
        </w:r>
      </w:ins>
      <w:ins w:id="18568" w:author="Okot" w:date="2020-04-17T14:28:00Z">
        <w:r w:rsidR="00E07A31">
          <w:t>…...</w:t>
        </w:r>
      </w:ins>
      <w:ins w:id="18569" w:author="Okot" w:date="2020-04-17T14:27:00Z">
        <w:r>
          <w:t>283</w:t>
        </w:r>
      </w:ins>
    </w:p>
    <w:p w14:paraId="2A5D04E3" w14:textId="7ED20671" w:rsidR="00E07A31" w:rsidRDefault="00E07A31" w:rsidP="00E07A31">
      <w:pPr>
        <w:ind w:left="708" w:firstLine="1"/>
        <w:rPr>
          <w:ins w:id="18570" w:author="Okot" w:date="2020-04-17T14:28:00Z"/>
        </w:rPr>
        <w:pPrChange w:id="18571" w:author="Okot" w:date="2020-04-17T14:28:00Z">
          <w:pPr>
            <w:ind w:firstLine="0"/>
            <w:jc w:val="center"/>
          </w:pPr>
        </w:pPrChange>
      </w:pPr>
      <w:ins w:id="18572" w:author="Okot" w:date="2020-04-17T14:28:00Z">
        <w:r>
          <w:t>Rys. 5.84. Implementacja wzorów do obliczeń zapotrzebowania energetycznego człowieka.……………………………………………………………………………284</w:t>
        </w:r>
      </w:ins>
    </w:p>
    <w:p w14:paraId="754F927C" w14:textId="6BE5BE1C" w:rsidR="004B55D1" w:rsidRDefault="004B55D1" w:rsidP="004B55D1">
      <w:pPr>
        <w:ind w:left="708" w:firstLine="1"/>
        <w:rPr>
          <w:ins w:id="18573" w:author="Okot" w:date="2020-04-17T14:29:00Z"/>
        </w:rPr>
        <w:pPrChange w:id="18574" w:author="Okot" w:date="2020-04-17T14:29:00Z">
          <w:pPr>
            <w:ind w:firstLine="0"/>
            <w:jc w:val="center"/>
          </w:pPr>
        </w:pPrChange>
      </w:pPr>
      <w:ins w:id="18575" w:author="Okot" w:date="2020-04-17T14:29:00Z">
        <w:r>
          <w:t>Rys. 5.85. Okno, które widzi użytkownik po tym jak aplikacja obliczy jego zapotrzebowanie.…………………………………………………………………….285</w:t>
        </w:r>
      </w:ins>
    </w:p>
    <w:p w14:paraId="6E1F3CE0" w14:textId="7CEFE677" w:rsidR="006A1A09" w:rsidRDefault="006A1A09" w:rsidP="006A1A09">
      <w:pPr>
        <w:ind w:left="708" w:firstLine="1"/>
        <w:rPr>
          <w:ins w:id="18576" w:author="Okot" w:date="2020-04-17T14:29:00Z"/>
        </w:rPr>
        <w:pPrChange w:id="18577" w:author="Okot" w:date="2020-04-17T14:29:00Z">
          <w:pPr>
            <w:ind w:firstLine="0"/>
            <w:jc w:val="center"/>
          </w:pPr>
        </w:pPrChange>
      </w:pPr>
      <w:ins w:id="18578" w:author="Okot" w:date="2020-04-17T14:29:00Z">
        <w:r>
          <w:t>Rys. 5.86. Formularz, w którym użytkownik proponuje własną docelową kaloryczność.………………………………………………………………………..285</w:t>
        </w:r>
      </w:ins>
    </w:p>
    <w:p w14:paraId="0CB869EF" w14:textId="6EE6FB1D" w:rsidR="00E17D12" w:rsidRDefault="00E17D12" w:rsidP="00E17D12">
      <w:pPr>
        <w:rPr>
          <w:ins w:id="18579" w:author="Okot" w:date="2020-04-17T14:30:00Z"/>
        </w:rPr>
        <w:pPrChange w:id="18580" w:author="Okot" w:date="2020-04-17T14:30:00Z">
          <w:pPr>
            <w:ind w:firstLine="0"/>
            <w:jc w:val="center"/>
          </w:pPr>
        </w:pPrChange>
      </w:pPr>
      <w:ins w:id="18581" w:author="Okot" w:date="2020-04-17T14:30:00Z">
        <w:r>
          <w:t>Rys. 5.87. Sprawdzanie poprawności przesłanego formularza.……………………..286</w:t>
        </w:r>
      </w:ins>
    </w:p>
    <w:p w14:paraId="21E282D0" w14:textId="02F52EE2" w:rsidR="00017AF9" w:rsidRDefault="00017AF9" w:rsidP="00017AF9">
      <w:pPr>
        <w:rPr>
          <w:ins w:id="18582" w:author="Okot" w:date="2020-04-17T17:00:00Z"/>
        </w:rPr>
        <w:pPrChange w:id="18583" w:author="Okot" w:date="2020-04-17T14:31:00Z">
          <w:pPr>
            <w:ind w:firstLine="0"/>
            <w:jc w:val="center"/>
          </w:pPr>
        </w:pPrChange>
      </w:pPr>
      <w:ins w:id="18584" w:author="Okot" w:date="2020-04-17T14:31:00Z">
        <w:r>
          <w:t>Rys. 5.88. Modyfikowanie wyliczonego zapotrzebowania przez użytkownika.…….286</w:t>
        </w:r>
      </w:ins>
    </w:p>
    <w:p w14:paraId="037C587A" w14:textId="2F35E28D" w:rsidR="00D46BF1" w:rsidRDefault="00D46BF1" w:rsidP="00D46BF1">
      <w:pPr>
        <w:rPr>
          <w:ins w:id="18585" w:author="Okot" w:date="2020-04-17T17:00:00Z"/>
        </w:rPr>
        <w:pPrChange w:id="18586" w:author="Okot" w:date="2020-04-17T17:00:00Z">
          <w:pPr>
            <w:ind w:firstLine="0"/>
            <w:jc w:val="center"/>
          </w:pPr>
        </w:pPrChange>
      </w:pPr>
      <w:ins w:id="18587" w:author="Okot" w:date="2020-04-17T17:00:00Z">
        <w:r>
          <w:t>Rys. 5.89. Wynik testu UserRequisitionViewModelTest.</w:t>
        </w:r>
        <w:r>
          <w:t>…………………………...298</w:t>
        </w:r>
      </w:ins>
    </w:p>
    <w:p w14:paraId="404072AE" w14:textId="3A6EAF3D" w:rsidR="00D46BF1" w:rsidRDefault="00A312C6" w:rsidP="00017AF9">
      <w:pPr>
        <w:rPr>
          <w:ins w:id="18588" w:author="Okot" w:date="2020-04-17T14:31:00Z"/>
        </w:rPr>
        <w:pPrChange w:id="18589" w:author="Okot" w:date="2020-04-17T14:31:00Z">
          <w:pPr>
            <w:ind w:firstLine="0"/>
            <w:jc w:val="center"/>
          </w:pPr>
        </w:pPrChange>
      </w:pPr>
      <w:ins w:id="18590" w:author="Okot" w:date="2020-04-17T17:03:00Z">
        <w:r>
          <w:t>Rys. 5.90. Rozplanowanie zadań w Asanie dla II iteracji.</w:t>
        </w:r>
        <w:r>
          <w:t>……………………………300</w:t>
        </w:r>
      </w:ins>
    </w:p>
    <w:p w14:paraId="40EF4E02" w14:textId="654CEFA9" w:rsidR="006B5B5C" w:rsidDel="004E01BB" w:rsidRDefault="006B5B5C" w:rsidP="00E718A4">
      <w:pPr>
        <w:rPr>
          <w:del w:id="18591" w:author="Okot" w:date="2020-04-17T15:17:00Z"/>
        </w:rPr>
        <w:pPrChange w:id="18592" w:author="Okot" w:date="2020-04-17T14:27:00Z">
          <w:pPr/>
        </w:pPrChange>
      </w:pPr>
    </w:p>
    <w:p w14:paraId="04F83735" w14:textId="126C61B1" w:rsidR="00B22C92" w:rsidRDefault="005C1D79">
      <w:pPr>
        <w:ind w:firstLine="708"/>
        <w:rPr>
          <w:ins w:id="18593" w:author="Okot" w:date="2019-11-26T11:04:00Z"/>
        </w:rPr>
        <w:pPrChange w:id="18594" w:author="Okot" w:date="2019-11-26T08:26:00Z">
          <w:pPr>
            <w:ind w:firstLine="0"/>
            <w:jc w:val="center"/>
          </w:pPr>
        </w:pPrChange>
      </w:pPr>
      <w:del w:id="18595" w:author="Okot" w:date="2020-03-23T22:27:00Z">
        <w:r w:rsidDel="00C17A65">
          <w:delText>36</w:delText>
        </w:r>
      </w:del>
      <w:ins w:id="18596" w:author="Okot" w:date="2019-11-26T08:26:00Z">
        <w:r w:rsidR="00B22C92">
          <w:t>Rys. 5.</w:t>
        </w:r>
      </w:ins>
      <w:ins w:id="18597" w:author="Okot" w:date="2020-03-23T22:26:00Z">
        <w:r w:rsidR="00A312C6">
          <w:t>91</w:t>
        </w:r>
      </w:ins>
      <w:del w:id="18598" w:author="Okot" w:date="2020-03-23T22:26:00Z">
        <w:r w:rsidR="00D67412" w:rsidDel="00EB4A4F">
          <w:delText>4</w:delText>
        </w:r>
      </w:del>
      <w:ins w:id="18599" w:author="Okot" w:date="2019-11-26T08:26:00Z">
        <w:r w:rsidR="00B22C92">
          <w:t>. Projekt nowej strony startowej dla za</w:t>
        </w:r>
        <w:r w:rsidR="00BB6FD5">
          <w:t>logowanych użytkowników.</w:t>
        </w:r>
        <w:r w:rsidR="00212F26">
          <w:t>……...</w:t>
        </w:r>
      </w:ins>
      <w:ins w:id="18600" w:author="Okot" w:date="2020-02-05T18:10:00Z">
        <w:r w:rsidR="00212F26">
          <w:t>.</w:t>
        </w:r>
      </w:ins>
      <w:ins w:id="18601" w:author="Okot" w:date="2019-11-26T08:26:00Z">
        <w:r w:rsidR="008A2431">
          <w:t>309</w:t>
        </w:r>
      </w:ins>
      <w:del w:id="18602" w:author="Okot" w:date="2020-03-23T22:27:00Z">
        <w:r w:rsidDel="00C17A65">
          <w:delText>7</w:delText>
        </w:r>
      </w:del>
    </w:p>
    <w:p w14:paraId="47300610" w14:textId="35EFC6E4" w:rsidR="006A5ABB" w:rsidRDefault="005842F3">
      <w:pPr>
        <w:ind w:firstLine="708"/>
        <w:rPr>
          <w:ins w:id="18603" w:author="Okot" w:date="2019-11-26T11:22:00Z"/>
        </w:rPr>
        <w:pPrChange w:id="18604" w:author="Okot" w:date="2019-11-26T11:04:00Z">
          <w:pPr>
            <w:ind w:firstLine="0"/>
            <w:jc w:val="center"/>
          </w:pPr>
        </w:pPrChange>
      </w:pPr>
      <w:ins w:id="18605" w:author="Okot" w:date="2019-11-26T11:04:00Z">
        <w:r>
          <w:t>Rys. 5.</w:t>
        </w:r>
      </w:ins>
      <w:ins w:id="18606" w:author="Okot" w:date="2020-03-23T22:26:00Z">
        <w:r w:rsidR="00A312C6">
          <w:t>92</w:t>
        </w:r>
      </w:ins>
      <w:del w:id="18607" w:author="Okot" w:date="2020-03-23T22:26:00Z">
        <w:r w:rsidR="00D67412" w:rsidDel="00EB4A4F">
          <w:delText>4</w:delText>
        </w:r>
      </w:del>
      <w:ins w:id="18608" w:author="Okot" w:date="2019-11-26T11:04:00Z">
        <w:r w:rsidR="006A5ABB">
          <w:t>. Projekt wyświetlania spoży</w:t>
        </w:r>
        <w:r w:rsidR="00BB6FD5">
          <w:t>tych posiłków……..</w:t>
        </w:r>
        <w:r w:rsidR="00D447AD">
          <w:t>…………</w:t>
        </w:r>
        <w:r w:rsidR="005E1074">
          <w:t>…………….</w:t>
        </w:r>
        <w:r w:rsidR="008A2431">
          <w:t>...310</w:t>
        </w:r>
      </w:ins>
      <w:del w:id="18609" w:author="Okot" w:date="2020-03-23T22:28:00Z">
        <w:r w:rsidR="005C1D79" w:rsidDel="00C17A65">
          <w:delText>8</w:delText>
        </w:r>
      </w:del>
    </w:p>
    <w:p w14:paraId="629F38AA" w14:textId="0D9123D1" w:rsidR="00661E33" w:rsidRDefault="005842F3">
      <w:pPr>
        <w:rPr>
          <w:ins w:id="18610" w:author="Okot" w:date="2019-11-26T15:26:00Z"/>
        </w:rPr>
        <w:pPrChange w:id="18611" w:author="Okot" w:date="2019-11-26T11:22:00Z">
          <w:pPr>
            <w:jc w:val="center"/>
          </w:pPr>
        </w:pPrChange>
      </w:pPr>
      <w:ins w:id="18612" w:author="Okot" w:date="2019-11-26T11:22:00Z">
        <w:r>
          <w:lastRenderedPageBreak/>
          <w:t>Rys. 5.</w:t>
        </w:r>
      </w:ins>
      <w:ins w:id="18613" w:author="Okot" w:date="2020-03-23T22:26:00Z">
        <w:r w:rsidR="00A312C6">
          <w:t>93</w:t>
        </w:r>
      </w:ins>
      <w:del w:id="18614" w:author="Okot" w:date="2020-03-23T22:26:00Z">
        <w:r w:rsidR="00D67412" w:rsidDel="00EB4A4F">
          <w:delText>4</w:delText>
        </w:r>
      </w:del>
      <w:ins w:id="18615" w:author="Okot" w:date="2019-11-26T11:22:00Z">
        <w:r w:rsidR="00661E33">
          <w:t>. Projekt okna di</w:t>
        </w:r>
        <w:r w:rsidR="00A15A79">
          <w:t>alogowego………………………</w:t>
        </w:r>
        <w:r w:rsidR="008A2431">
          <w:t>………………………..310</w:t>
        </w:r>
      </w:ins>
      <w:del w:id="18616" w:author="Okot" w:date="2020-03-23T22:28:00Z">
        <w:r w:rsidR="005C1D79" w:rsidDel="00C17A65">
          <w:delText>9</w:delText>
        </w:r>
      </w:del>
    </w:p>
    <w:p w14:paraId="61219C64" w14:textId="1110FD31" w:rsidR="00023E3E" w:rsidRDefault="005842F3">
      <w:pPr>
        <w:rPr>
          <w:ins w:id="18617" w:author="Okot" w:date="2019-11-26T12:24:00Z"/>
        </w:rPr>
        <w:pPrChange w:id="18618" w:author="Okot" w:date="2019-11-26T11:22:00Z">
          <w:pPr>
            <w:jc w:val="center"/>
          </w:pPr>
        </w:pPrChange>
      </w:pPr>
      <w:ins w:id="18619" w:author="Okot" w:date="2019-11-26T15:26:00Z">
        <w:r>
          <w:t>Rys. 5.</w:t>
        </w:r>
      </w:ins>
      <w:ins w:id="18620" w:author="Okot" w:date="2020-03-23T22:26:00Z">
        <w:r w:rsidR="00A312C6">
          <w:t>94</w:t>
        </w:r>
      </w:ins>
      <w:del w:id="18621" w:author="Okot" w:date="2020-03-23T22:26:00Z">
        <w:r w:rsidR="00D67412" w:rsidDel="00EB4A4F">
          <w:delText>4</w:delText>
        </w:r>
      </w:del>
      <w:ins w:id="18622" w:author="Okot" w:date="2019-11-26T15:26:00Z">
        <w:r w:rsidR="00023E3E">
          <w:t>. </w:t>
        </w:r>
      </w:ins>
      <w:ins w:id="18623" w:author="Okot" w:date="2020-01-21T15:11:00Z">
        <w:r w:rsidR="00084AC3">
          <w:t>Okno wyboru sposobu dodawania spożytego pożywienia.…</w:t>
        </w:r>
      </w:ins>
      <w:ins w:id="18624" w:author="Okot" w:date="2019-11-26T15:26:00Z">
        <w:r w:rsidR="00023E3E">
          <w:t>……………</w:t>
        </w:r>
      </w:ins>
      <w:ins w:id="18625" w:author="Okot" w:date="2019-11-26T19:34:00Z">
        <w:r w:rsidR="008A2431">
          <w:t>311</w:t>
        </w:r>
      </w:ins>
      <w:del w:id="18626" w:author="Okot" w:date="2020-03-23T22:28:00Z">
        <w:r w:rsidR="005C1D79" w:rsidDel="00C17A65">
          <w:delText>9</w:delText>
        </w:r>
      </w:del>
    </w:p>
    <w:p w14:paraId="010AAA01" w14:textId="597052B4" w:rsidR="00023E3E" w:rsidRDefault="005842F3">
      <w:pPr>
        <w:rPr>
          <w:ins w:id="18627" w:author="Okot" w:date="2020-01-04T08:04:00Z"/>
        </w:rPr>
        <w:pPrChange w:id="18628" w:author="Okot" w:date="2019-11-26T15:26:00Z">
          <w:pPr>
            <w:jc w:val="center"/>
          </w:pPr>
        </w:pPrChange>
      </w:pPr>
      <w:ins w:id="18629" w:author="Okot" w:date="2019-11-26T15:26:00Z">
        <w:r>
          <w:t>Rys. 5.</w:t>
        </w:r>
      </w:ins>
      <w:ins w:id="18630" w:author="Okot" w:date="2020-03-23T22:26:00Z">
        <w:r w:rsidR="00A312C6">
          <w:t>9</w:t>
        </w:r>
      </w:ins>
      <w:ins w:id="18631" w:author="Okot" w:date="2020-04-17T17:03:00Z">
        <w:r w:rsidR="00A312C6">
          <w:t>5</w:t>
        </w:r>
      </w:ins>
      <w:del w:id="18632" w:author="Okot" w:date="2020-03-23T22:26:00Z">
        <w:r w:rsidR="00D67412" w:rsidDel="00EB4A4F">
          <w:delText>5</w:delText>
        </w:r>
      </w:del>
      <w:ins w:id="18633" w:author="Okot" w:date="2019-11-26T15:26:00Z">
        <w:r w:rsidR="00023E3E">
          <w:t>. Okno dodawania spoż</w:t>
        </w:r>
        <w:r w:rsidR="00F27A7A">
          <w:t>ytego produ</w:t>
        </w:r>
        <w:r w:rsidR="008A2431">
          <w:t>ktu…………………………………….312</w:t>
        </w:r>
      </w:ins>
      <w:del w:id="18634" w:author="Okot" w:date="2020-04-17T17:11:00Z">
        <w:r w:rsidR="005C1D79" w:rsidDel="008A2431">
          <w:delText>5</w:delText>
        </w:r>
      </w:del>
      <w:del w:id="18635" w:author="Okot" w:date="2020-03-23T22:28:00Z">
        <w:r w:rsidR="005C1D79" w:rsidDel="00C17A65">
          <w:delText>0</w:delText>
        </w:r>
      </w:del>
    </w:p>
    <w:p w14:paraId="5F9BBE95" w14:textId="2EC8758D" w:rsidR="005B41DB" w:rsidRDefault="005842F3">
      <w:pPr>
        <w:rPr>
          <w:ins w:id="18636" w:author="Okot" w:date="2020-01-30T17:11:00Z"/>
        </w:rPr>
        <w:pPrChange w:id="18637" w:author="Okot" w:date="2019-11-26T19:41:00Z">
          <w:pPr>
            <w:jc w:val="center"/>
          </w:pPr>
        </w:pPrChange>
      </w:pPr>
      <w:ins w:id="18638" w:author="Okot" w:date="2020-01-04T08:04:00Z">
        <w:r>
          <w:t>Rys. 5.</w:t>
        </w:r>
      </w:ins>
      <w:ins w:id="18639" w:author="Okot" w:date="2020-03-23T22:26:00Z">
        <w:r w:rsidR="00A312C6">
          <w:t>96</w:t>
        </w:r>
      </w:ins>
      <w:del w:id="18640" w:author="Okot" w:date="2020-03-23T22:26:00Z">
        <w:r w:rsidR="00D67412" w:rsidDel="00EB4A4F">
          <w:delText>5</w:delText>
        </w:r>
      </w:del>
      <w:ins w:id="18641" w:author="Okot" w:date="2020-01-04T08:04:00Z">
        <w:r w:rsidR="00644F7D">
          <w:t>. Wybór sposobu dodania produktu s</w:t>
        </w:r>
        <w:r w:rsidR="00F27A7A">
          <w:t>poza bazy do posiłku.……</w:t>
        </w:r>
        <w:r w:rsidR="008A2431">
          <w:t>…………..313</w:t>
        </w:r>
      </w:ins>
      <w:del w:id="18642" w:author="Okot" w:date="2020-03-23T22:28:00Z">
        <w:r w:rsidR="005C1D79" w:rsidDel="00C17A65">
          <w:delText>51</w:delText>
        </w:r>
      </w:del>
    </w:p>
    <w:p w14:paraId="193D9B1B" w14:textId="65239819" w:rsidR="00BB7F69" w:rsidRDefault="005842F3">
      <w:pPr>
        <w:rPr>
          <w:ins w:id="18643" w:author="Okot" w:date="2019-11-27T13:52:00Z"/>
        </w:rPr>
        <w:pPrChange w:id="18644" w:author="Okot" w:date="2019-11-26T19:41:00Z">
          <w:pPr>
            <w:jc w:val="center"/>
          </w:pPr>
        </w:pPrChange>
      </w:pPr>
      <w:ins w:id="18645" w:author="Okot" w:date="2019-11-26T19:41:00Z">
        <w:r>
          <w:t>Rys. 5.</w:t>
        </w:r>
      </w:ins>
      <w:ins w:id="18646" w:author="Okot" w:date="2020-03-23T22:26:00Z">
        <w:r w:rsidR="00A312C6">
          <w:t>97</w:t>
        </w:r>
      </w:ins>
      <w:del w:id="18647" w:author="Okot" w:date="2020-03-23T22:26:00Z">
        <w:r w:rsidR="00D67412" w:rsidDel="00EB4A4F">
          <w:delText>5</w:delText>
        </w:r>
      </w:del>
      <w:ins w:id="18648" w:author="Okot" w:date="2019-11-26T19:41:00Z">
        <w:r w:rsidR="00BB7F69">
          <w:t>. Formularz dodawania produktu spoza bazy</w:t>
        </w:r>
      </w:ins>
      <w:ins w:id="18649" w:author="Okot" w:date="2019-11-26T19:42:00Z">
        <w:r w:rsidR="00A15A79">
          <w:t>…</w:t>
        </w:r>
        <w:r w:rsidR="00212F26">
          <w:t>……………………………</w:t>
        </w:r>
      </w:ins>
      <w:ins w:id="18650" w:author="Okot" w:date="2020-04-17T17:11:00Z">
        <w:r w:rsidR="008A2431">
          <w:t>313</w:t>
        </w:r>
      </w:ins>
      <w:del w:id="18651" w:author="Okot" w:date="2020-03-23T22:29:00Z">
        <w:r w:rsidR="005C1D79" w:rsidDel="00C17A65">
          <w:delText>52</w:delText>
        </w:r>
      </w:del>
    </w:p>
    <w:p w14:paraId="18DF96F6" w14:textId="6B352A7F" w:rsidR="00C167CB" w:rsidRDefault="005842F3">
      <w:pPr>
        <w:rPr>
          <w:ins w:id="18652" w:author="Okot" w:date="2019-11-29T15:08:00Z"/>
        </w:rPr>
        <w:pPrChange w:id="18653" w:author="Okot" w:date="2019-11-27T13:52:00Z">
          <w:pPr>
            <w:jc w:val="center"/>
          </w:pPr>
        </w:pPrChange>
      </w:pPr>
      <w:ins w:id="18654" w:author="Okot" w:date="2019-11-27T13:52:00Z">
        <w:r>
          <w:t>Rys. 5.</w:t>
        </w:r>
      </w:ins>
      <w:ins w:id="18655" w:author="Okot" w:date="2020-03-23T22:26:00Z">
        <w:r w:rsidR="00A312C6">
          <w:t>98</w:t>
        </w:r>
      </w:ins>
      <w:del w:id="18656" w:author="Okot" w:date="2020-03-23T22:26:00Z">
        <w:r w:rsidR="00D67412" w:rsidDel="00EB4A4F">
          <w:delText>5</w:delText>
        </w:r>
      </w:del>
      <w:ins w:id="18657" w:author="Okot" w:date="2019-11-27T13:52:00Z">
        <w:r w:rsidR="00C167CB">
          <w:t>. Strona zarządzania przep</w:t>
        </w:r>
        <w:r w:rsidR="00212F26">
          <w:t>isami i potrawami………………………………</w:t>
        </w:r>
      </w:ins>
      <w:ins w:id="18658" w:author="Okot" w:date="2020-04-17T17:11:00Z">
        <w:r w:rsidR="008A2431">
          <w:t>315</w:t>
        </w:r>
      </w:ins>
      <w:del w:id="18659" w:author="Okot" w:date="2020-03-23T22:29:00Z">
        <w:r w:rsidR="005C1D79" w:rsidDel="00C17A65">
          <w:delText>54</w:delText>
        </w:r>
      </w:del>
    </w:p>
    <w:p w14:paraId="05B4C158" w14:textId="0A92A2C7" w:rsidR="00591716" w:rsidRDefault="005842F3">
      <w:pPr>
        <w:rPr>
          <w:ins w:id="18660" w:author="Okot" w:date="2019-11-29T21:19:00Z"/>
        </w:rPr>
        <w:pPrChange w:id="18661" w:author="Okot" w:date="2019-11-29T15:08:00Z">
          <w:pPr>
            <w:jc w:val="center"/>
          </w:pPr>
        </w:pPrChange>
      </w:pPr>
      <w:ins w:id="18662" w:author="Okot" w:date="2019-11-29T15:08:00Z">
        <w:r>
          <w:t>Rys. 5.</w:t>
        </w:r>
      </w:ins>
      <w:ins w:id="18663" w:author="Okot" w:date="2020-03-23T22:26:00Z">
        <w:r w:rsidR="00A312C6">
          <w:t>99</w:t>
        </w:r>
      </w:ins>
      <w:del w:id="18664" w:author="Okot" w:date="2020-03-23T22:26:00Z">
        <w:r w:rsidR="00D67412" w:rsidDel="00EB4A4F">
          <w:delText>5</w:delText>
        </w:r>
      </w:del>
      <w:ins w:id="18665" w:author="Okot" w:date="2019-11-29T15:08:00Z">
        <w:r w:rsidR="00591716">
          <w:t>. Wybór sposobu pomi</w:t>
        </w:r>
        <w:r w:rsidR="005B41DB">
          <w:t>aru potrawy………………………………………...</w:t>
        </w:r>
      </w:ins>
      <w:ins w:id="18666" w:author="Okot" w:date="2020-04-17T17:11:00Z">
        <w:r w:rsidR="008A2431">
          <w:t>317</w:t>
        </w:r>
      </w:ins>
      <w:del w:id="18667" w:author="Okot" w:date="2020-03-23T22:29:00Z">
        <w:r w:rsidR="005C1D79" w:rsidDel="00C17A65">
          <w:delText>55</w:delText>
        </w:r>
      </w:del>
    </w:p>
    <w:p w14:paraId="62CCEE72" w14:textId="2EF962CB" w:rsidR="000708A4" w:rsidRDefault="005842F3">
      <w:pPr>
        <w:rPr>
          <w:ins w:id="18668" w:author="Okot" w:date="2019-12-01T10:31:00Z"/>
        </w:rPr>
        <w:pPrChange w:id="18669" w:author="Okot" w:date="2019-11-29T21:20:00Z">
          <w:pPr>
            <w:jc w:val="center"/>
          </w:pPr>
        </w:pPrChange>
      </w:pPr>
      <w:ins w:id="18670" w:author="Okot" w:date="2019-11-29T21:19:00Z">
        <w:r>
          <w:t>Rys. 5.</w:t>
        </w:r>
      </w:ins>
      <w:ins w:id="18671" w:author="Okot" w:date="2020-03-23T22:26:00Z">
        <w:r w:rsidR="00A312C6">
          <w:t>100</w:t>
        </w:r>
      </w:ins>
      <w:del w:id="18672" w:author="Okot" w:date="2020-03-23T22:26:00Z">
        <w:r w:rsidR="00D67412" w:rsidDel="00EB4A4F">
          <w:delText>5</w:delText>
        </w:r>
      </w:del>
      <w:ins w:id="18673" w:author="Okot" w:date="2019-11-29T21:19:00Z">
        <w:r w:rsidR="000708A4">
          <w:t>. Strona zarządzania produktami własnymi</w:t>
        </w:r>
      </w:ins>
      <w:ins w:id="18674" w:author="Okot" w:date="2019-11-29T21:20:00Z">
        <w:r w:rsidR="007849FE">
          <w:t>…</w:t>
        </w:r>
        <w:r w:rsidR="00A312C6">
          <w:t>…..</w:t>
        </w:r>
        <w:r w:rsidR="00212F26">
          <w:t>………………………..</w:t>
        </w:r>
      </w:ins>
      <w:ins w:id="18675" w:author="Okot" w:date="2020-04-17T17:11:00Z">
        <w:r w:rsidR="008A2431">
          <w:t>318</w:t>
        </w:r>
      </w:ins>
      <w:del w:id="18676" w:author="Okot" w:date="2020-03-23T22:29:00Z">
        <w:r w:rsidR="005C1D79" w:rsidDel="00C17A65">
          <w:delText>56</w:delText>
        </w:r>
      </w:del>
    </w:p>
    <w:p w14:paraId="5B593AB6" w14:textId="5AC4574D" w:rsidR="00C622D8" w:rsidRDefault="004272E6">
      <w:pPr>
        <w:rPr>
          <w:ins w:id="18677" w:author="Okot" w:date="2019-12-01T15:47:00Z"/>
        </w:rPr>
        <w:pPrChange w:id="18678" w:author="Okot" w:date="2019-12-01T10:31:00Z">
          <w:pPr>
            <w:jc w:val="center"/>
          </w:pPr>
        </w:pPrChange>
      </w:pPr>
      <w:ins w:id="18679" w:author="Okot" w:date="2019-12-01T10:31:00Z">
        <w:r>
          <w:t>Rys. </w:t>
        </w:r>
        <w:r w:rsidR="005842F3">
          <w:t>5.</w:t>
        </w:r>
      </w:ins>
      <w:ins w:id="18680" w:author="Okot" w:date="2020-03-23T22:26:00Z">
        <w:r w:rsidR="00A312C6">
          <w:t>101</w:t>
        </w:r>
      </w:ins>
      <w:del w:id="18681" w:author="Okot" w:date="2020-03-23T22:26:00Z">
        <w:r w:rsidR="00D67412" w:rsidDel="00EB4A4F">
          <w:delText>5</w:delText>
        </w:r>
      </w:del>
      <w:ins w:id="18682" w:author="Okot" w:date="2019-12-01T10:31:00Z">
        <w:r w:rsidR="00C622D8">
          <w:t>. Wyszukiwarka pr</w:t>
        </w:r>
        <w:r w:rsidR="00D46BF1">
          <w:t>oduktów……..</w:t>
        </w:r>
        <w:r w:rsidR="00A15A79">
          <w:t>……………………</w:t>
        </w:r>
        <w:r w:rsidR="00212F26">
          <w:t>…………………..</w:t>
        </w:r>
      </w:ins>
      <w:ins w:id="18683" w:author="Okot" w:date="2020-04-17T17:11:00Z">
        <w:r w:rsidR="008A2431">
          <w:t>3</w:t>
        </w:r>
      </w:ins>
      <w:ins w:id="18684" w:author="Okot" w:date="2019-12-01T10:31:00Z">
        <w:r w:rsidR="00212F26">
          <w:t>2</w:t>
        </w:r>
      </w:ins>
      <w:ins w:id="18685" w:author="Okot" w:date="2020-04-17T17:11:00Z">
        <w:r w:rsidR="008A2431">
          <w:t>0</w:t>
        </w:r>
      </w:ins>
      <w:del w:id="18686" w:author="Okot" w:date="2020-03-23T22:30:00Z">
        <w:r w:rsidR="005C1D79" w:rsidDel="00C17A65">
          <w:delText>8</w:delText>
        </w:r>
      </w:del>
    </w:p>
    <w:p w14:paraId="2F7B777D" w14:textId="6EC478A0" w:rsidR="00F81A91" w:rsidRDefault="005842F3">
      <w:pPr>
        <w:rPr>
          <w:ins w:id="18687" w:author="Okot" w:date="2019-12-02T12:58:00Z"/>
        </w:rPr>
        <w:pPrChange w:id="18688" w:author="Okot" w:date="2019-12-01T15:47:00Z">
          <w:pPr>
            <w:jc w:val="center"/>
          </w:pPr>
        </w:pPrChange>
      </w:pPr>
      <w:ins w:id="18689" w:author="Okot" w:date="2019-12-01T15:47:00Z">
        <w:r>
          <w:t>Rys. 5.</w:t>
        </w:r>
      </w:ins>
      <w:ins w:id="18690" w:author="Okot" w:date="2020-03-23T22:26:00Z">
        <w:r w:rsidR="004E01BB">
          <w:t>10</w:t>
        </w:r>
      </w:ins>
      <w:ins w:id="18691" w:author="Okot" w:date="2020-04-17T17:01:00Z">
        <w:r w:rsidR="00A312C6">
          <w:t>2</w:t>
        </w:r>
      </w:ins>
      <w:del w:id="18692" w:author="Okot" w:date="2020-03-23T22:26:00Z">
        <w:r w:rsidR="00D67412" w:rsidDel="00EB4A4F">
          <w:delText>5</w:delText>
        </w:r>
      </w:del>
      <w:ins w:id="18693" w:author="Okot" w:date="2019-12-01T15:47:00Z">
        <w:r w:rsidR="00F81A91">
          <w:t>. Z</w:t>
        </w:r>
        <w:r w:rsidR="004E01BB">
          <w:t>modyfikowana strona startowa……….</w:t>
        </w:r>
      </w:ins>
      <w:ins w:id="18694" w:author="Okot" w:date="2020-04-17T15:17:00Z">
        <w:r w:rsidR="004E01BB">
          <w:t>.</w:t>
        </w:r>
      </w:ins>
      <w:ins w:id="18695" w:author="Okot" w:date="2019-12-01T15:47:00Z">
        <w:r w:rsidR="00F81A91">
          <w:t>……………………………</w:t>
        </w:r>
      </w:ins>
      <w:ins w:id="18696" w:author="Okot" w:date="2019-12-01T15:48:00Z">
        <w:r w:rsidR="00F81A91">
          <w:t>….</w:t>
        </w:r>
      </w:ins>
      <w:ins w:id="18697" w:author="Okot" w:date="2020-04-17T17:12:00Z">
        <w:r w:rsidR="008A2431">
          <w:t>3</w:t>
        </w:r>
      </w:ins>
      <w:ins w:id="18698" w:author="Okot" w:date="2019-12-01T15:47:00Z">
        <w:r w:rsidR="00212F26">
          <w:t>2</w:t>
        </w:r>
      </w:ins>
      <w:ins w:id="18699" w:author="Okot" w:date="2020-04-17T17:12:00Z">
        <w:r w:rsidR="008A2431">
          <w:t>1</w:t>
        </w:r>
      </w:ins>
      <w:del w:id="18700" w:author="Okot" w:date="2020-03-23T22:30:00Z">
        <w:r w:rsidR="005C1D79" w:rsidDel="00C17A65">
          <w:delText>9</w:delText>
        </w:r>
      </w:del>
    </w:p>
    <w:p w14:paraId="055A72E1" w14:textId="2C0203F8" w:rsidR="006A6BB2" w:rsidRDefault="00A0684A">
      <w:pPr>
        <w:rPr>
          <w:ins w:id="18701" w:author="Okot" w:date="2019-12-02T12:58:00Z"/>
        </w:rPr>
        <w:pPrChange w:id="18702" w:author="Okot" w:date="2019-12-02T12:58:00Z">
          <w:pPr>
            <w:jc w:val="center"/>
          </w:pPr>
        </w:pPrChange>
      </w:pPr>
      <w:ins w:id="18703" w:author="Okot" w:date="2019-12-02T12:58:00Z">
        <w:r>
          <w:t>Rys. </w:t>
        </w:r>
        <w:r w:rsidR="005842F3">
          <w:t>5.</w:t>
        </w:r>
      </w:ins>
      <w:ins w:id="18704" w:author="Okot" w:date="2020-03-23T22:26:00Z">
        <w:r w:rsidR="00A312C6">
          <w:t>103</w:t>
        </w:r>
      </w:ins>
      <w:del w:id="18705" w:author="Okot" w:date="2020-03-23T22:26:00Z">
        <w:r w:rsidR="00D67412" w:rsidDel="00EB4A4F">
          <w:delText>5</w:delText>
        </w:r>
      </w:del>
      <w:ins w:id="18706" w:author="Okot" w:date="2019-12-02T12:58:00Z">
        <w:r w:rsidR="006A6BB2">
          <w:t>. Zmodyfikowana strona z d</w:t>
        </w:r>
        <w:r w:rsidR="004E01BB">
          <w:t>anymi użytkownika…..</w:t>
        </w:r>
        <w:r w:rsidR="00212F26">
          <w:t>……………………..</w:t>
        </w:r>
      </w:ins>
      <w:ins w:id="18707" w:author="Okot" w:date="2020-04-17T17:12:00Z">
        <w:r w:rsidR="008A2431">
          <w:t>3</w:t>
        </w:r>
      </w:ins>
      <w:ins w:id="18708" w:author="Okot" w:date="2019-12-02T12:58:00Z">
        <w:r w:rsidR="00212F26">
          <w:t>2</w:t>
        </w:r>
      </w:ins>
      <w:del w:id="18709" w:author="Okot" w:date="2020-03-23T22:30:00Z">
        <w:r w:rsidR="005C1D79" w:rsidDel="00C17A65">
          <w:delText>61</w:delText>
        </w:r>
      </w:del>
      <w:ins w:id="18710" w:author="Okot" w:date="2020-04-17T17:12:00Z">
        <w:r w:rsidR="008A2431">
          <w:t>3</w:t>
        </w:r>
      </w:ins>
    </w:p>
    <w:p w14:paraId="1F5119E0" w14:textId="77777777" w:rsidR="006A6BB2" w:rsidRDefault="006A6BB2">
      <w:pPr>
        <w:ind w:firstLine="0"/>
        <w:rPr>
          <w:ins w:id="18711" w:author="Okot" w:date="2019-12-01T15:47:00Z"/>
        </w:rPr>
        <w:pPrChange w:id="18712" w:author="Okot" w:date="2020-02-05T18:09:00Z">
          <w:pPr>
            <w:jc w:val="center"/>
          </w:pPr>
        </w:pPrChange>
      </w:pPr>
    </w:p>
    <w:p w14:paraId="7955E1F6" w14:textId="787C59D8" w:rsidR="00A366F5" w:rsidDel="00F6492A" w:rsidRDefault="006A7B0A" w:rsidP="00506803">
      <w:pPr>
        <w:ind w:firstLine="708"/>
        <w:rPr>
          <w:del w:id="18713" w:author="Okot" w:date="2019-11-26T11:04:00Z"/>
        </w:rPr>
      </w:pPr>
      <w:del w:id="18714" w:author="Okot" w:date="2019-11-19T21:04:00Z">
        <w:r w:rsidDel="0044293B">
          <w:delText>15</w:delText>
        </w:r>
      </w:del>
    </w:p>
    <w:p w14:paraId="24289531" w14:textId="2BB91D5E" w:rsidR="007236B1" w:rsidDel="00B07DDA" w:rsidRDefault="00506803" w:rsidP="007236B1">
      <w:pPr>
        <w:ind w:firstLine="708"/>
        <w:rPr>
          <w:del w:id="18715" w:author="Okot" w:date="2019-11-19T20:49:00Z"/>
        </w:rPr>
      </w:pPr>
      <w:del w:id="1871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8717" w:author="Okot" w:date="2019-11-19T20:49:00Z"/>
        </w:rPr>
      </w:pPr>
      <w:del w:id="1871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8719" w:author="Okot" w:date="2019-11-19T20:49:00Z"/>
        </w:rPr>
      </w:pPr>
      <w:del w:id="1872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2494EC2" w:rsidR="00F94926" w:rsidDel="00691296" w:rsidRDefault="00F94926" w:rsidP="00F94926">
      <w:pPr>
        <w:rPr>
          <w:del w:id="18721" w:author="Okot" w:date="2019-11-18T19:44:00Z"/>
        </w:rPr>
      </w:pPr>
      <w:r>
        <w:t xml:space="preserve">Rys. </w:t>
      </w:r>
      <w:ins w:id="18722" w:author="Okot" w:date="2019-11-19T20:49:00Z">
        <w:r w:rsidR="00B07DDA">
          <w:t>6</w:t>
        </w:r>
      </w:ins>
      <w:del w:id="18723" w:author="Okot" w:date="2019-11-19T20:49:00Z">
        <w:r w:rsidDel="00B07DDA">
          <w:delText>5</w:delText>
        </w:r>
      </w:del>
      <w:r>
        <w:t>.1. Porównanie poziomu ferrytyny w odstępie 2</w:t>
      </w:r>
      <w:ins w:id="18724" w:author="Okot" w:date="2019-11-26T11:04:00Z">
        <w:r w:rsidR="00223236">
          <w:t>.</w:t>
        </w:r>
      </w:ins>
      <w:r>
        <w:t xml:space="preserve"> miesięcy……………..…..…</w:t>
      </w:r>
      <w:ins w:id="18725" w:author="Okot" w:date="2020-04-17T17:12:00Z">
        <w:r w:rsidR="00B645B1">
          <w:t>3</w:t>
        </w:r>
      </w:ins>
      <w:ins w:id="18726" w:author="Okot" w:date="2020-01-17T12:34:00Z">
        <w:r w:rsidR="00212F26">
          <w:t>2</w:t>
        </w:r>
      </w:ins>
      <w:ins w:id="18727" w:author="Okot" w:date="2020-04-17T17:12:00Z">
        <w:r w:rsidR="00B645B1">
          <w:t>6</w:t>
        </w:r>
      </w:ins>
      <w:del w:id="18728" w:author="Okot" w:date="2020-03-23T22:30:00Z">
        <w:r w:rsidR="005C1D79" w:rsidDel="00C17A65">
          <w:delText>64</w:delText>
        </w:r>
      </w:del>
      <w:del w:id="18729" w:author="Okot" w:date="2020-01-17T12:34:00Z">
        <w:r w:rsidDel="0008345A">
          <w:delText>1</w:delText>
        </w:r>
      </w:del>
      <w:del w:id="18730" w:author="Okot" w:date="2019-11-19T21:04:00Z">
        <w:r w:rsidDel="0044293B">
          <w:delText>38</w:delText>
        </w:r>
      </w:del>
    </w:p>
    <w:p w14:paraId="1FF6F3A5" w14:textId="77777777" w:rsidR="00691296" w:rsidRDefault="00691296" w:rsidP="007236B1">
      <w:pPr>
        <w:ind w:firstLine="708"/>
        <w:rPr>
          <w:ins w:id="18731" w:author="Okot" w:date="2019-11-19T20:48:00Z"/>
        </w:rPr>
      </w:pPr>
    </w:p>
    <w:p w14:paraId="0D1E0F04" w14:textId="7A1C43B1" w:rsidR="00B87675" w:rsidRDefault="00B87675">
      <w:pPr>
        <w:spacing w:after="160" w:line="259" w:lineRule="auto"/>
        <w:ind w:firstLine="0"/>
        <w:jc w:val="left"/>
        <w:rPr>
          <w:ins w:id="18732" w:author="Okot" w:date="2020-04-17T14:24:00Z"/>
          <w:rFonts w:eastAsiaTheme="majorEastAsia" w:cstheme="majorBidi"/>
          <w:b/>
          <w:smallCaps/>
          <w:sz w:val="28"/>
        </w:rPr>
      </w:pPr>
      <w:ins w:id="18733" w:author="Okot" w:date="2020-04-17T14:24:00Z">
        <w:r>
          <w:br w:type="page"/>
        </w:r>
      </w:ins>
    </w:p>
    <w:p w14:paraId="295DC561" w14:textId="77777777" w:rsidR="00F94926" w:rsidDel="00C404FB" w:rsidRDefault="00F94926" w:rsidP="009716A0">
      <w:pPr>
        <w:rPr>
          <w:del w:id="18734" w:author="Okot" w:date="2019-11-18T19:44:00Z"/>
        </w:rPr>
      </w:pPr>
    </w:p>
    <w:p w14:paraId="4F0FDFD7" w14:textId="316B33F2" w:rsidR="009716A0" w:rsidDel="00C404FB" w:rsidRDefault="009716A0" w:rsidP="009D15E1">
      <w:pPr>
        <w:rPr>
          <w:del w:id="18735" w:author="Okot" w:date="2019-11-18T19:44:00Z"/>
        </w:rPr>
      </w:pPr>
    </w:p>
    <w:p w14:paraId="02DA2223" w14:textId="2E5270E8" w:rsidR="009D15E1" w:rsidDel="00966771" w:rsidRDefault="009D15E1" w:rsidP="007236B1">
      <w:pPr>
        <w:ind w:firstLine="708"/>
        <w:rPr>
          <w:del w:id="18736" w:author="Okot" w:date="2020-04-17T14:21:00Z"/>
        </w:rPr>
      </w:pPr>
    </w:p>
    <w:p w14:paraId="463E21B9" w14:textId="2BC238EB" w:rsidR="005225EA" w:rsidRPr="004366CB" w:rsidRDefault="000D1557" w:rsidP="004366CB">
      <w:pPr>
        <w:pStyle w:val="Nagwek3"/>
      </w:pPr>
      <w:del w:id="18737" w:author="Okot" w:date="2020-04-17T14:21:00Z">
        <w:r w:rsidRPr="008C44E4" w:rsidDel="00966771">
          <w:br w:type="page"/>
        </w:r>
      </w:del>
      <w:bookmarkStart w:id="18738" w:name="_Toc35942025"/>
      <w:r w:rsidR="005225EA">
        <w:t>wykaz tabel</w:t>
      </w:r>
      <w:bookmarkEnd w:id="18738"/>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8739" w:author="Okot" w:date="2020-03-26T12:12:00Z">
        <w:r w:rsidR="00413977">
          <w:t>21</w:t>
        </w:r>
      </w:ins>
      <w:del w:id="18740" w:author="Okot" w:date="2020-03-26T12:12:00Z">
        <w:r w:rsidDel="00413977">
          <w:delText>16</w:delText>
        </w:r>
      </w:del>
    </w:p>
    <w:p w14:paraId="4EC4CB9F" w14:textId="19C3FC7B" w:rsidR="00923D31" w:rsidRDefault="00923D31" w:rsidP="00923D31">
      <w:pPr>
        <w:pStyle w:val="Wykazrysunkw"/>
      </w:pPr>
      <w:r>
        <w:t>Tabela 2.2. Podstawowa klasyfikacja wskaźnika BMI………………………………..</w:t>
      </w:r>
      <w:ins w:id="18741" w:author="Okot" w:date="2020-03-26T12:12:00Z">
        <w:r w:rsidR="00413977">
          <w:t>24</w:t>
        </w:r>
      </w:ins>
      <w:del w:id="18742" w:author="Okot" w:date="2020-03-26T12:12:00Z">
        <w:r w:rsidDel="00413977">
          <w:delText>19</w:delText>
        </w:r>
      </w:del>
    </w:p>
    <w:p w14:paraId="6EC46E3F" w14:textId="0EB9B030" w:rsidR="00923D31" w:rsidRDefault="00923D31" w:rsidP="00923D31">
      <w:pPr>
        <w:pStyle w:val="Wykazrysunkw"/>
      </w:pPr>
      <w:r>
        <w:t>Tabela 2.3. Poszerzona klasyfikacja wskaźnika BMI…………………………………</w:t>
      </w:r>
      <w:ins w:id="18743" w:author="Okot" w:date="2020-03-26T12:12:00Z">
        <w:r w:rsidR="00413977">
          <w:t>24</w:t>
        </w:r>
      </w:ins>
      <w:del w:id="18744" w:author="Okot" w:date="2020-03-26T12:12:00Z">
        <w:r w:rsidDel="00413977">
          <w:delText>19</w:delText>
        </w:r>
      </w:del>
    </w:p>
    <w:p w14:paraId="00C65EC7" w14:textId="04A8C914" w:rsidR="00981D5B" w:rsidRDefault="00981D5B" w:rsidP="00923D31">
      <w:pPr>
        <w:pStyle w:val="Wykazrysunkw"/>
        <w:rPr>
          <w:ins w:id="18745" w:author="Okot" w:date="2019-03-28T12:43:00Z"/>
        </w:rPr>
      </w:pPr>
      <w:r>
        <w:t>Tabela 2.4. Ocena wagi na podstawie wagi i wzrostu…………………………………2</w:t>
      </w:r>
      <w:ins w:id="18746" w:author="Okot" w:date="2020-03-26T12:13:00Z">
        <w:r w:rsidR="00413977">
          <w:t>5</w:t>
        </w:r>
      </w:ins>
      <w:del w:id="18747" w:author="Okot" w:date="2020-03-26T12:13:00Z">
        <w:r w:rsidDel="00413977">
          <w:delText>0</w:delText>
        </w:r>
      </w:del>
    </w:p>
    <w:p w14:paraId="552E9D62" w14:textId="5A36BB1D" w:rsidR="00312B8A" w:rsidRDefault="00312B8A" w:rsidP="00923D31">
      <w:pPr>
        <w:pStyle w:val="Wykazrysunkw"/>
      </w:pPr>
      <w:ins w:id="18748" w:author="Okot" w:date="2019-03-28T12:43:00Z">
        <w:r>
          <w:t>Tabela 2.5. Klasyczne równoważniki Atwatera……………………………………….2</w:t>
        </w:r>
      </w:ins>
      <w:ins w:id="18749" w:author="Okot" w:date="2020-03-26T12:13:00Z">
        <w:r w:rsidR="00413977">
          <w:t>7</w:t>
        </w:r>
      </w:ins>
      <w:del w:id="18750" w:author="Okot" w:date="2020-03-26T12:13:00Z">
        <w:r w:rsidR="0073419C" w:rsidDel="00413977">
          <w:delText>2</w:delText>
        </w:r>
      </w:del>
    </w:p>
    <w:p w14:paraId="78588F11" w14:textId="3F94B422" w:rsidR="00923D31" w:rsidRDefault="00280791">
      <w:pPr>
        <w:rPr>
          <w:ins w:id="18751" w:author="Okot" w:date="2019-03-29T00:04:00Z"/>
        </w:rPr>
        <w:pPrChange w:id="18752" w:author="Okot" w:date="2019-03-28T23:26:00Z">
          <w:pPr>
            <w:pStyle w:val="Wykazrysunkw"/>
          </w:pPr>
        </w:pPrChange>
      </w:pPr>
      <w:ins w:id="18753" w:author="Okot" w:date="2019-03-28T23:26:00Z">
        <w:r>
          <w:t>Tabela 2.6.</w:t>
        </w:r>
      </w:ins>
      <w:ins w:id="18754" w:author="Okot" w:date="2019-03-31T14:53:00Z">
        <w:r w:rsidR="00DD78C5">
          <w:t xml:space="preserve"> </w:t>
        </w:r>
      </w:ins>
      <w:ins w:id="18755" w:author="Okot" w:date="2019-03-28T23:26:00Z">
        <w:r>
          <w:t>Podział aminokwasów ze względu na zdolność organizmu do ich syntezy</w:t>
        </w:r>
      </w:ins>
      <w:ins w:id="18756" w:author="Okot" w:date="2019-03-28T23:27:00Z">
        <w:r w:rsidR="00DD78C5">
          <w:t>.</w:t>
        </w:r>
        <w:r w:rsidR="00413977">
          <w:t>31</w:t>
        </w:r>
      </w:ins>
      <w:del w:id="18757" w:author="Okot" w:date="2020-03-26T12:13:00Z">
        <w:r w:rsidR="004F7692" w:rsidDel="00413977">
          <w:delText>6</w:delText>
        </w:r>
      </w:del>
    </w:p>
    <w:p w14:paraId="78757C01" w14:textId="46CF5B70" w:rsidR="00DD78C5" w:rsidRDefault="00DD78C5">
      <w:pPr>
        <w:rPr>
          <w:ins w:id="18758" w:author="Okot" w:date="2019-03-31T14:54:00Z"/>
        </w:rPr>
        <w:pPrChange w:id="18759" w:author="Okot" w:date="2019-03-31T14:53:00Z">
          <w:pPr>
            <w:ind w:firstLine="0"/>
          </w:pPr>
        </w:pPrChange>
      </w:pPr>
      <w:ins w:id="18760" w:author="Okot" w:date="2019-03-31T14:53:00Z">
        <w:r>
          <w:t>Tabela 2.7. Zalecane spożycie białka wg IŻŻ…………………</w:t>
        </w:r>
      </w:ins>
      <w:ins w:id="18761" w:author="Okot" w:date="2019-03-31T14:54:00Z">
        <w:r w:rsidR="005B362B">
          <w:t>………………………</w:t>
        </w:r>
      </w:ins>
      <w:r w:rsidR="004F7692">
        <w:t>3</w:t>
      </w:r>
      <w:ins w:id="18762" w:author="Okot" w:date="2020-03-26T12:13:00Z">
        <w:r w:rsidR="00413977">
          <w:t>6</w:t>
        </w:r>
      </w:ins>
      <w:del w:id="18763" w:author="Okot" w:date="2020-03-26T12:13:00Z">
        <w:r w:rsidR="00FE24B4" w:rsidDel="00413977">
          <w:delText>1</w:delText>
        </w:r>
      </w:del>
    </w:p>
    <w:p w14:paraId="4E2323E1" w14:textId="58E66A05" w:rsidR="00FE1822" w:rsidRDefault="00FE1822">
      <w:pPr>
        <w:pPrChange w:id="18764" w:author="Okot" w:date="2019-03-31T14:53:00Z">
          <w:pPr>
            <w:ind w:firstLine="0"/>
          </w:pPr>
        </w:pPrChange>
      </w:pPr>
      <w:ins w:id="18765" w:author="Okot" w:date="2019-03-31T14:54:00Z">
        <w:r>
          <w:t xml:space="preserve">Tabela 2.8. </w:t>
        </w:r>
      </w:ins>
      <w:ins w:id="18766" w:author="Okot" w:date="2019-03-31T14:55:00Z">
        <w:r w:rsidR="0024444E">
          <w:t>Zalecane spożycie węglowodanów ze względu na potrzeby mózgu</w:t>
        </w:r>
      </w:ins>
      <w:r w:rsidR="008E2A86">
        <w:t>………3</w:t>
      </w:r>
      <w:ins w:id="18767" w:author="Okot" w:date="2020-03-26T12:14:00Z">
        <w:r w:rsidR="00413977">
          <w:t>7</w:t>
        </w:r>
      </w:ins>
      <w:del w:id="18768" w:author="Okot" w:date="2020-03-26T12:14:00Z">
        <w:r w:rsidR="004F7692" w:rsidDel="00413977">
          <w:delText>2</w:delText>
        </w:r>
      </w:del>
    </w:p>
    <w:p w14:paraId="35244FC5" w14:textId="77029F25" w:rsidR="0024444E" w:rsidRDefault="0024444E" w:rsidP="0024444E">
      <w:r>
        <w:t xml:space="preserve">Tabela 2.9. </w:t>
      </w:r>
      <w:ins w:id="18769" w:author="Okot" w:date="2019-03-31T15:21:00Z">
        <w:r>
          <w:t>Zalecana d</w:t>
        </w:r>
      </w:ins>
      <w:ins w:id="18770" w:author="Okot" w:date="2019-03-31T15:20:00Z">
        <w:r>
          <w:t>ystrybucja makro</w:t>
        </w:r>
      </w:ins>
      <w:r w:rsidR="00D502A8">
        <w:t>składników</w:t>
      </w:r>
      <w:ins w:id="18771" w:author="Okot" w:date="2019-03-31T15:20:00Z">
        <w:r>
          <w:t xml:space="preserve"> w diecie</w:t>
        </w:r>
      </w:ins>
      <w:ins w:id="18772" w:author="Okot" w:date="2019-03-31T15:18:00Z">
        <w:r>
          <w:t xml:space="preserve"> </w:t>
        </w:r>
      </w:ins>
      <w:ins w:id="18773" w:author="Okot" w:date="2019-03-31T15:21:00Z">
        <w:r>
          <w:t>wg IŻŻ</w:t>
        </w:r>
      </w:ins>
      <w:r w:rsidR="00D502A8">
        <w:t>……………...</w:t>
      </w:r>
      <w:r w:rsidR="00FC5498">
        <w:t>…3</w:t>
      </w:r>
      <w:ins w:id="18774" w:author="Okot" w:date="2020-03-26T12:14:00Z">
        <w:r w:rsidR="00413977">
          <w:t>8</w:t>
        </w:r>
      </w:ins>
      <w:del w:id="18775"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8776" w:author="Okot" w:date="2020-03-26T12:14:00Z">
        <w:r w:rsidR="00413977">
          <w:t>53</w:t>
        </w:r>
      </w:ins>
      <w:del w:id="18777"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8778" w:author="Okot" w:date="2019-12-12T12:01:00Z"/>
        </w:rPr>
      </w:pPr>
      <w:r>
        <w:t>Tabela</w:t>
      </w:r>
      <w:r w:rsidR="009111D5">
        <w:t xml:space="preserve"> 2.11. Zalecenia dotyczące żywie</w:t>
      </w:r>
      <w:r w:rsidR="00BD6DEE">
        <w:t>nia i ruchu wg IŻŻ…………………………..5</w:t>
      </w:r>
      <w:ins w:id="18779" w:author="Okot" w:date="2020-03-26T12:15:00Z">
        <w:r w:rsidR="00413977">
          <w:t>7</w:t>
        </w:r>
      </w:ins>
      <w:del w:id="18780" w:author="Okot" w:date="2020-03-26T12:15:00Z">
        <w:r w:rsidR="00ED749F" w:rsidDel="00413977">
          <w:delText>2</w:delText>
        </w:r>
      </w:del>
    </w:p>
    <w:p w14:paraId="268640A7" w14:textId="33D4B7D1" w:rsidR="007D3147" w:rsidRDefault="007D3147" w:rsidP="007D3147">
      <w:pPr>
        <w:rPr>
          <w:ins w:id="18781" w:author="Okot" w:date="2019-12-12T12:01:00Z"/>
        </w:rPr>
      </w:pPr>
      <w:ins w:id="18782" w:author="Okot" w:date="2019-12-12T12:01:00Z">
        <w:r>
          <w:t>Tabela 4.1. Opis scenariusza przypadku użycia „Rejestracja”……………………….11</w:t>
        </w:r>
      </w:ins>
      <w:ins w:id="18783" w:author="Okot" w:date="2019-12-13T11:44:00Z">
        <w:r w:rsidR="000C3B88">
          <w:t>6</w:t>
        </w:r>
      </w:ins>
    </w:p>
    <w:p w14:paraId="295E6CF2" w14:textId="076B1E1D" w:rsidR="007D3147" w:rsidDel="007D3147" w:rsidRDefault="007D3147" w:rsidP="009111D5">
      <w:pPr>
        <w:ind w:firstLine="708"/>
        <w:rPr>
          <w:del w:id="18784" w:author="Okot" w:date="2019-12-12T12:01:00Z"/>
        </w:rPr>
      </w:pPr>
    </w:p>
    <w:p w14:paraId="23EDD729" w14:textId="4AF67592" w:rsidR="007D3147" w:rsidRDefault="007D3147">
      <w:pPr>
        <w:rPr>
          <w:ins w:id="18785" w:author="Okot" w:date="2019-12-12T12:00:00Z"/>
        </w:rPr>
        <w:pPrChange w:id="18786" w:author="Okot" w:date="2019-12-12T12:00:00Z">
          <w:pPr>
            <w:ind w:firstLine="0"/>
          </w:pPr>
        </w:pPrChange>
      </w:pPr>
      <w:ins w:id="18787" w:author="Okot" w:date="2019-12-12T12:00:00Z">
        <w:r>
          <w:t>Tabela 4.2.</w:t>
        </w:r>
      </w:ins>
      <w:ins w:id="18788" w:author="Okot" w:date="2019-12-12T12:01:00Z">
        <w:r>
          <w:t xml:space="preserve"> </w:t>
        </w:r>
      </w:ins>
      <w:ins w:id="18789" w:author="Okot" w:date="2019-12-12T12:00:00Z">
        <w:r>
          <w:t>Opis scenariusza przypadku użycia „Logowanie”</w:t>
        </w:r>
      </w:ins>
      <w:ins w:id="18790" w:author="Okot" w:date="2019-12-12T12:01:00Z">
        <w:r>
          <w:t>……………………….11</w:t>
        </w:r>
      </w:ins>
      <w:ins w:id="18791" w:author="Okot" w:date="2020-01-03T14:07:00Z">
        <w:r w:rsidR="000C3B88">
          <w:t>7</w:t>
        </w:r>
      </w:ins>
    </w:p>
    <w:p w14:paraId="79164A69" w14:textId="3AB98EE3" w:rsidR="00F15F12" w:rsidRDefault="00C631C5" w:rsidP="00DF64C5">
      <w:pPr>
        <w:ind w:firstLine="708"/>
        <w:rPr>
          <w:ins w:id="18792" w:author="Okot" w:date="2019-12-18T15:08:00Z"/>
        </w:rPr>
      </w:pPr>
      <w:ins w:id="18793" w:author="Okot" w:date="2019-12-12T12:01:00Z">
        <w:r>
          <w:t>Tabela 4.3</w:t>
        </w:r>
        <w:r w:rsidR="007D3147">
          <w:t>. Opis scenariusza przypadku użycia „Reset hasła”……………………….11</w:t>
        </w:r>
      </w:ins>
      <w:ins w:id="18794" w:author="Okot" w:date="2020-03-26T12:16:00Z">
        <w:r w:rsidR="000C3B88">
          <w:t>8</w:t>
        </w:r>
      </w:ins>
    </w:p>
    <w:p w14:paraId="18B1919E" w14:textId="6C1BD603" w:rsidR="00F15F12" w:rsidRDefault="00F15F12">
      <w:pPr>
        <w:ind w:left="708" w:firstLine="1"/>
        <w:rPr>
          <w:ins w:id="18795" w:author="Okot" w:date="2019-12-18T15:08:00Z"/>
        </w:rPr>
        <w:pPrChange w:id="18796" w:author="Okot" w:date="2020-01-21T13:37:00Z">
          <w:pPr>
            <w:ind w:firstLine="0"/>
          </w:pPr>
        </w:pPrChange>
      </w:pPr>
      <w:ins w:id="18797" w:author="Okot" w:date="2019-12-18T15:08:00Z">
        <w:r>
          <w:t>Tabela 4.4. </w:t>
        </w:r>
      </w:ins>
      <w:ins w:id="18798" w:author="Okot" w:date="2020-01-21T13:37:00Z">
        <w:r w:rsidR="000B2B3D">
          <w:t>Opis scenariusza przypadku użycia „Przeglądanie podstrony Moje dane</w:t>
        </w:r>
        <w:r w:rsidR="005B3507">
          <w:t>”</w:t>
        </w:r>
      </w:ins>
      <w:ins w:id="18799" w:author="Okot" w:date="2020-01-21T13:44:00Z">
        <w:r w:rsidR="005B3507">
          <w:t>…………………………………………………………………………………</w:t>
        </w:r>
      </w:ins>
      <w:ins w:id="18800" w:author="Okot" w:date="2019-12-18T15:08:00Z">
        <w:r w:rsidR="000C3B88">
          <w:t>120</w:t>
        </w:r>
      </w:ins>
    </w:p>
    <w:p w14:paraId="377EF734" w14:textId="0E01A4E3" w:rsidR="00F15F12" w:rsidRDefault="00F15F12">
      <w:pPr>
        <w:ind w:left="708" w:firstLine="1"/>
        <w:rPr>
          <w:ins w:id="18801" w:author="Okot" w:date="2019-12-18T15:08:00Z"/>
        </w:rPr>
        <w:pPrChange w:id="18802" w:author="Okot" w:date="2020-01-21T13:43:00Z">
          <w:pPr>
            <w:ind w:firstLine="0"/>
          </w:pPr>
        </w:pPrChange>
      </w:pPr>
      <w:ins w:id="18803" w:author="Okot" w:date="2019-12-18T15:08:00Z">
        <w:r>
          <w:t>Tabela 4.5. </w:t>
        </w:r>
      </w:ins>
      <w:ins w:id="18804" w:author="Okot" w:date="2020-01-21T13:42:00Z">
        <w:r w:rsidR="005B3507">
          <w:t>Opis scenariusza przypadku użycia „Wprowadzanie danych użytkownika”</w:t>
        </w:r>
      </w:ins>
      <w:ins w:id="18805" w:author="Okot" w:date="2020-01-21T13:44:00Z">
        <w:r w:rsidR="005B3507">
          <w:t>………………………………………………………………………..</w:t>
        </w:r>
      </w:ins>
      <w:ins w:id="18806" w:author="Okot" w:date="2019-12-18T15:09:00Z">
        <w:r w:rsidR="000C3B88">
          <w:t>121</w:t>
        </w:r>
      </w:ins>
    </w:p>
    <w:p w14:paraId="0ACD2C97" w14:textId="30298285" w:rsidR="00F15F12" w:rsidRDefault="00F15F12">
      <w:pPr>
        <w:ind w:left="708" w:firstLine="0"/>
        <w:rPr>
          <w:ins w:id="18807" w:author="Okot" w:date="2019-12-18T15:09:00Z"/>
        </w:rPr>
        <w:pPrChange w:id="18808" w:author="Okot" w:date="2019-12-18T15:12:00Z">
          <w:pPr>
            <w:ind w:firstLine="0"/>
          </w:pPr>
        </w:pPrChange>
      </w:pPr>
      <w:ins w:id="18809" w:author="Okot" w:date="2019-12-18T15:09:00Z">
        <w:r>
          <w:t xml:space="preserve">Tabela 4.6. Opis scenariusza przypadku użycia </w:t>
        </w:r>
      </w:ins>
      <w:ins w:id="18810" w:author="Okot" w:date="2020-01-21T13:43:00Z">
        <w:r w:rsidR="005B3507">
          <w:t>„Edycja daty urodzenia”…….</w:t>
        </w:r>
      </w:ins>
      <w:ins w:id="18811" w:author="Okot" w:date="2019-12-18T15:12:00Z">
        <w:r w:rsidR="00CC6069">
          <w:t>…….</w:t>
        </w:r>
      </w:ins>
      <w:ins w:id="18812" w:author="Okot" w:date="2019-12-18T15:09:00Z">
        <w:r w:rsidR="000C3B88">
          <w:t>122</w:t>
        </w:r>
      </w:ins>
    </w:p>
    <w:p w14:paraId="6B331EA6" w14:textId="42F27B9B" w:rsidR="00DC0E22" w:rsidRDefault="00DC0E22" w:rsidP="00DC0E22">
      <w:pPr>
        <w:ind w:left="708" w:firstLine="0"/>
        <w:rPr>
          <w:ins w:id="18813" w:author="Okot" w:date="2019-12-18T15:21:00Z"/>
        </w:rPr>
      </w:pPr>
      <w:ins w:id="18814" w:author="Okot" w:date="2019-12-18T15:21:00Z">
        <w:r>
          <w:t>Tabela 4.7. Opis scenariusza przypadku użycia „</w:t>
        </w:r>
      </w:ins>
      <w:ins w:id="18815" w:author="Okot" w:date="2020-01-21T13:45:00Z">
        <w:r w:rsidR="006C6FB5">
          <w:t>Edycja wzrostu</w:t>
        </w:r>
      </w:ins>
      <w:ins w:id="18816" w:author="Okot" w:date="2019-12-18T15:21:00Z">
        <w:r>
          <w:t>”.</w:t>
        </w:r>
        <w:r w:rsidR="006C6FB5">
          <w:t>…………</w:t>
        </w:r>
      </w:ins>
      <w:ins w:id="18817" w:author="Okot" w:date="2020-01-21T13:45:00Z">
        <w:r w:rsidR="006C6FB5">
          <w:t>………</w:t>
        </w:r>
      </w:ins>
      <w:ins w:id="18818" w:author="Okot" w:date="2019-12-18T15:21:00Z">
        <w:r w:rsidR="000C3B88">
          <w:t>123</w:t>
        </w:r>
      </w:ins>
    </w:p>
    <w:p w14:paraId="232BA517" w14:textId="2C79D8ED" w:rsidR="00DC0E22" w:rsidRDefault="00DC0E22" w:rsidP="00DC0E22">
      <w:pPr>
        <w:ind w:left="708" w:firstLine="0"/>
        <w:rPr>
          <w:ins w:id="18819" w:author="Okot" w:date="2019-12-18T15:21:00Z"/>
        </w:rPr>
      </w:pPr>
      <w:ins w:id="18820" w:author="Okot" w:date="2019-12-18T15:21:00Z">
        <w:r>
          <w:t>Tabela 4.8. Opis scenariusza przypadku użycia „</w:t>
        </w:r>
      </w:ins>
      <w:ins w:id="18821" w:author="Okot" w:date="2020-01-21T13:45:00Z">
        <w:r w:rsidR="00FE2329">
          <w:t>Edycja płci</w:t>
        </w:r>
      </w:ins>
      <w:ins w:id="18822" w:author="Okot" w:date="2019-12-18T15:21:00Z">
        <w:r>
          <w:t>”…</w:t>
        </w:r>
      </w:ins>
      <w:ins w:id="18823" w:author="Okot" w:date="2020-01-21T13:45:00Z">
        <w:r w:rsidR="00FE2329">
          <w:t>…</w:t>
        </w:r>
      </w:ins>
      <w:ins w:id="18824" w:author="Okot" w:date="2019-12-18T15:21:00Z">
        <w:r w:rsidR="00FE2329">
          <w:t>…………………12</w:t>
        </w:r>
      </w:ins>
      <w:ins w:id="18825" w:author="Okot" w:date="2020-03-26T12:17:00Z">
        <w:r w:rsidR="000C3B88">
          <w:t>5</w:t>
        </w:r>
      </w:ins>
    </w:p>
    <w:p w14:paraId="29BAAD20" w14:textId="2FFE3D85" w:rsidR="000576CB" w:rsidRDefault="008E47D8">
      <w:pPr>
        <w:ind w:left="708" w:firstLine="1"/>
        <w:rPr>
          <w:ins w:id="18826" w:author="Okot" w:date="2019-12-26T16:08:00Z"/>
        </w:rPr>
        <w:pPrChange w:id="18827" w:author="Okot" w:date="2019-12-26T16:08:00Z">
          <w:pPr>
            <w:ind w:firstLine="0"/>
          </w:pPr>
        </w:pPrChange>
      </w:pPr>
      <w:ins w:id="18828" w:author="Okot" w:date="2019-12-25T16:02:00Z">
        <w:r>
          <w:t>Tabela</w:t>
        </w:r>
      </w:ins>
      <w:ins w:id="18829" w:author="Okot" w:date="2019-12-25T16:39:00Z">
        <w:r>
          <w:t> </w:t>
        </w:r>
      </w:ins>
      <w:ins w:id="18830" w:author="Okot" w:date="2019-12-25T16:02:00Z">
        <w:r w:rsidR="00D13A80">
          <w:t>4.9. Opis scenariusza przypadku użycia „</w:t>
        </w:r>
        <w:r w:rsidR="00950221">
          <w:t>Wprowadze</w:t>
        </w:r>
        <w:r w:rsidR="00B73198">
          <w:t xml:space="preserve">nie </w:t>
        </w:r>
      </w:ins>
      <w:ins w:id="18831" w:author="Okot" w:date="2020-01-21T13:46:00Z">
        <w:r w:rsidR="00950221">
          <w:t>wymiarów</w:t>
        </w:r>
      </w:ins>
      <w:ins w:id="18832" w:author="Okot" w:date="2019-12-26T16:08:00Z">
        <w:r w:rsidR="000576CB">
          <w:t>”</w:t>
        </w:r>
      </w:ins>
      <w:ins w:id="18833" w:author="Okot" w:date="2019-12-25T16:39:00Z">
        <w:r>
          <w:t>.</w:t>
        </w:r>
      </w:ins>
      <w:ins w:id="18834" w:author="Okot" w:date="2020-01-21T13:47:00Z">
        <w:r w:rsidR="00950221">
          <w:t>.</w:t>
        </w:r>
      </w:ins>
      <w:ins w:id="18835" w:author="Okot" w:date="2019-12-25T16:39:00Z">
        <w:r>
          <w:t>..........</w:t>
        </w:r>
      </w:ins>
      <w:ins w:id="18836" w:author="Okot" w:date="2019-12-25T16:03:00Z">
        <w:r w:rsidR="000C3B88">
          <w:t>126</w:t>
        </w:r>
      </w:ins>
    </w:p>
    <w:p w14:paraId="3ED55057" w14:textId="34644A78" w:rsidR="008E47D8" w:rsidRDefault="008E47D8">
      <w:pPr>
        <w:ind w:left="708" w:firstLine="1"/>
        <w:rPr>
          <w:ins w:id="18837" w:author="Okot" w:date="2019-12-25T16:02:00Z"/>
        </w:rPr>
        <w:pPrChange w:id="18838" w:author="Okot" w:date="2019-12-26T16:08:00Z">
          <w:pPr>
            <w:ind w:firstLine="0"/>
          </w:pPr>
        </w:pPrChange>
      </w:pPr>
      <w:ins w:id="18839" w:author="Okot" w:date="2019-12-25T16:39:00Z">
        <w:r>
          <w:t xml:space="preserve">Tabela 4.10. Opis scenariusza przypadku użycia </w:t>
        </w:r>
      </w:ins>
      <w:ins w:id="18840" w:author="Okot" w:date="2019-12-25T16:40:00Z">
        <w:r w:rsidR="009C00BD">
          <w:t>„</w:t>
        </w:r>
      </w:ins>
      <w:ins w:id="18841" w:author="Okot" w:date="2020-01-21T13:47:00Z">
        <w:r w:rsidR="009C00BD">
          <w:t>Określenie celu</w:t>
        </w:r>
      </w:ins>
      <w:ins w:id="18842" w:author="Okot" w:date="2019-12-25T16:40:00Z">
        <w:r w:rsidR="00BB5E2A">
          <w:t>”</w:t>
        </w:r>
      </w:ins>
      <w:ins w:id="18843" w:author="Okot" w:date="2020-01-21T13:47:00Z">
        <w:r w:rsidR="009C00BD">
          <w:t>………</w:t>
        </w:r>
      </w:ins>
      <w:ins w:id="18844" w:author="Okot" w:date="2019-12-25T16:40:00Z">
        <w:r w:rsidR="00BB5E2A">
          <w:t>…………12</w:t>
        </w:r>
      </w:ins>
      <w:ins w:id="18845" w:author="Okot" w:date="2020-01-21T13:47:00Z">
        <w:r w:rsidR="000C3B88">
          <w:t>7</w:t>
        </w:r>
      </w:ins>
    </w:p>
    <w:p w14:paraId="78BB00C1" w14:textId="69ED8A69" w:rsidR="008E47D8" w:rsidRDefault="008E47D8">
      <w:pPr>
        <w:rPr>
          <w:ins w:id="18846" w:author="Okot" w:date="2019-12-25T16:38:00Z"/>
        </w:rPr>
        <w:pPrChange w:id="18847" w:author="Okot" w:date="2019-12-25T16:38:00Z">
          <w:pPr>
            <w:ind w:firstLine="0"/>
          </w:pPr>
        </w:pPrChange>
      </w:pPr>
      <w:ins w:id="18848" w:author="Okot" w:date="2019-12-25T16:38:00Z">
        <w:r>
          <w:t xml:space="preserve">Tabela 4.11. Opis scenariusza </w:t>
        </w:r>
        <w:r w:rsidR="00A75242">
          <w:t>przypadku użycia „</w:t>
        </w:r>
      </w:ins>
      <w:ins w:id="18849" w:author="Okot" w:date="2020-01-21T13:48:00Z">
        <w:r w:rsidR="00A75242">
          <w:t>Zmiana celu</w:t>
        </w:r>
      </w:ins>
      <w:ins w:id="18850" w:author="Okot" w:date="2019-12-25T16:38:00Z">
        <w:r>
          <w:t>”</w:t>
        </w:r>
      </w:ins>
      <w:ins w:id="18851" w:author="Okot" w:date="2020-01-21T13:48:00Z">
        <w:r w:rsidR="00A75242">
          <w:t>…</w:t>
        </w:r>
      </w:ins>
      <w:ins w:id="18852" w:author="Okot" w:date="2019-12-25T16:38:00Z">
        <w:r>
          <w:t>…………</w:t>
        </w:r>
      </w:ins>
      <w:ins w:id="18853" w:author="Okot" w:date="2019-12-25T16:39:00Z">
        <w:r>
          <w:t>……</w:t>
        </w:r>
      </w:ins>
      <w:ins w:id="18854" w:author="Okot" w:date="2019-12-25T16:38:00Z">
        <w:r w:rsidR="00BB5E2A">
          <w:t>…12</w:t>
        </w:r>
      </w:ins>
      <w:ins w:id="18855" w:author="Okot" w:date="2020-01-21T13:48:00Z">
        <w:r w:rsidR="000C3B88">
          <w:t>8</w:t>
        </w:r>
      </w:ins>
    </w:p>
    <w:p w14:paraId="78B7BD6A" w14:textId="37771DC8" w:rsidR="00B73198" w:rsidRDefault="009967C0">
      <w:pPr>
        <w:ind w:left="708" w:firstLine="0"/>
        <w:rPr>
          <w:ins w:id="18856" w:author="Okot" w:date="2019-12-27T09:59:00Z"/>
        </w:rPr>
        <w:pPrChange w:id="18857" w:author="Okot" w:date="2020-01-21T13:48:00Z">
          <w:pPr>
            <w:ind w:firstLine="708"/>
          </w:pPr>
        </w:pPrChange>
      </w:pPr>
      <w:ins w:id="18858" w:author="Okot" w:date="2019-12-25T16:40:00Z">
        <w:r>
          <w:t>Tabela 4.12. Opis scenariusza przypadku użycia „</w:t>
        </w:r>
      </w:ins>
      <w:ins w:id="18859" w:author="Okot" w:date="2020-01-21T13:48:00Z">
        <w:r w:rsidR="00CC10F6">
          <w:t>Określenie stopnia aktywności fizycznej</w:t>
        </w:r>
      </w:ins>
      <w:ins w:id="18860" w:author="Okot" w:date="2019-12-25T16:40:00Z">
        <w:r>
          <w:t>”</w:t>
        </w:r>
      </w:ins>
      <w:ins w:id="18861" w:author="Okot" w:date="2020-01-21T13:48:00Z">
        <w:r w:rsidR="00CC10F6">
          <w:t>……………………</w:t>
        </w:r>
      </w:ins>
      <w:ins w:id="18862" w:author="Okot" w:date="2020-01-21T13:49:00Z">
        <w:r w:rsidR="00CC10F6">
          <w:t>………………………………..</w:t>
        </w:r>
      </w:ins>
      <w:ins w:id="18863" w:author="Okot" w:date="2019-12-25T16:40:00Z">
        <w:r>
          <w:t>……………………..</w:t>
        </w:r>
        <w:r w:rsidR="00BB6A4B">
          <w:t>12</w:t>
        </w:r>
      </w:ins>
      <w:ins w:id="18864" w:author="Okot" w:date="2020-01-21T13:48:00Z">
        <w:r w:rsidR="000C3B88">
          <w:t>9</w:t>
        </w:r>
      </w:ins>
    </w:p>
    <w:p w14:paraId="623AFE91" w14:textId="7552E299" w:rsidR="00D95483" w:rsidRDefault="00D95483">
      <w:pPr>
        <w:ind w:left="708" w:firstLine="1"/>
        <w:rPr>
          <w:ins w:id="18865" w:author="Okot" w:date="2019-12-26T08:21:00Z"/>
        </w:rPr>
        <w:pPrChange w:id="18866" w:author="Okot" w:date="2020-01-21T13:49:00Z">
          <w:pPr>
            <w:ind w:firstLine="708"/>
          </w:pPr>
        </w:pPrChange>
      </w:pPr>
      <w:ins w:id="18867" w:author="Okot" w:date="2019-12-27T09:59:00Z">
        <w:r>
          <w:t xml:space="preserve">Tabela 4.13. </w:t>
        </w:r>
      </w:ins>
      <w:ins w:id="18868" w:author="Okot" w:date="2019-12-27T10:00:00Z">
        <w:r>
          <w:t>Opis scenariusza przypadku użyci</w:t>
        </w:r>
        <w:r w:rsidR="00477132">
          <w:t>a „</w:t>
        </w:r>
      </w:ins>
      <w:ins w:id="18869" w:author="Okot" w:date="2020-01-21T13:49:00Z">
        <w:r w:rsidR="00477132">
          <w:t>Zmiana stopnia aktywności fizycznej</w:t>
        </w:r>
      </w:ins>
      <w:ins w:id="18870" w:author="Okot" w:date="2019-12-27T10:00:00Z">
        <w:r w:rsidR="00477132">
          <w:t>”</w:t>
        </w:r>
      </w:ins>
      <w:ins w:id="18871" w:author="Okot" w:date="2020-01-21T13:49:00Z">
        <w:r w:rsidR="00477132">
          <w:t>……………………………………………………………………..</w:t>
        </w:r>
      </w:ins>
      <w:ins w:id="18872" w:author="Okot" w:date="2019-12-27T10:00:00Z">
        <w:r w:rsidR="000C3B88">
          <w:t>……..130</w:t>
        </w:r>
      </w:ins>
    </w:p>
    <w:p w14:paraId="00B7E7C3" w14:textId="23A52FBF" w:rsidR="00B73198" w:rsidRDefault="00B73198">
      <w:pPr>
        <w:ind w:left="708" w:firstLine="1"/>
        <w:rPr>
          <w:ins w:id="18873" w:author="Okot" w:date="2019-12-26T08:22:00Z"/>
        </w:rPr>
        <w:pPrChange w:id="18874" w:author="Okot" w:date="2020-01-21T14:10:00Z">
          <w:pPr>
            <w:ind w:firstLine="0"/>
          </w:pPr>
        </w:pPrChange>
      </w:pPr>
      <w:ins w:id="18875" w:author="Okot" w:date="2019-12-26T08:21:00Z">
        <w:r>
          <w:t>Tabela 4.1</w:t>
        </w:r>
      </w:ins>
      <w:ins w:id="18876" w:author="Okot" w:date="2019-12-27T10:00:00Z">
        <w:r w:rsidR="00D95483">
          <w:t>4</w:t>
        </w:r>
      </w:ins>
      <w:ins w:id="18877" w:author="Okot" w:date="2019-12-26T08:21:00Z">
        <w:r>
          <w:t>. Opis scenariusza przypadku użycia „</w:t>
        </w:r>
      </w:ins>
      <w:ins w:id="18878" w:author="Okot" w:date="2020-01-21T14:10:00Z">
        <w:r w:rsidR="009317F3">
          <w:t>Żądanie wyliczenia zapotrzebowania</w:t>
        </w:r>
      </w:ins>
      <w:ins w:id="18879" w:author="Okot" w:date="2019-12-26T08:21:00Z">
        <w:r>
          <w:t>”……………...…</w:t>
        </w:r>
      </w:ins>
      <w:ins w:id="18880" w:author="Okot" w:date="2020-01-21T14:10:00Z">
        <w:r w:rsidR="009317F3">
          <w:t>………………………………………………….</w:t>
        </w:r>
      </w:ins>
      <w:ins w:id="18881" w:author="Okot" w:date="2019-12-26T08:21:00Z">
        <w:r w:rsidR="000C3B88">
          <w:t>131</w:t>
        </w:r>
      </w:ins>
    </w:p>
    <w:p w14:paraId="17894C93" w14:textId="212E2E01" w:rsidR="00B73198" w:rsidRDefault="00B73198" w:rsidP="00B73198">
      <w:pPr>
        <w:rPr>
          <w:ins w:id="18882" w:author="Okot" w:date="2019-12-26T08:22:00Z"/>
        </w:rPr>
      </w:pPr>
      <w:ins w:id="18883" w:author="Okot" w:date="2019-12-26T08:22:00Z">
        <w:r>
          <w:t>T</w:t>
        </w:r>
        <w:r w:rsidR="00D95483">
          <w:t>abela 4.15</w:t>
        </w:r>
        <w:r>
          <w:t>. Opis scenarius</w:t>
        </w:r>
        <w:r w:rsidR="002B0ED0">
          <w:t>za przypadku użycia „</w:t>
        </w:r>
      </w:ins>
      <w:ins w:id="18884" w:author="Okot" w:date="2020-01-21T14:10:00Z">
        <w:r w:rsidR="002B0ED0">
          <w:t>Akceptacja wyliczeń</w:t>
        </w:r>
      </w:ins>
      <w:ins w:id="18885" w:author="Okot" w:date="2019-12-26T08:22:00Z">
        <w:r w:rsidR="002B0ED0">
          <w:t>”……</w:t>
        </w:r>
      </w:ins>
      <w:ins w:id="18886" w:author="Okot" w:date="2020-01-21T14:10:00Z">
        <w:r w:rsidR="002B0ED0">
          <w:t>……..</w:t>
        </w:r>
      </w:ins>
      <w:ins w:id="18887" w:author="Okot" w:date="2019-12-26T08:22:00Z">
        <w:r w:rsidR="000C3B88">
          <w:t>133</w:t>
        </w:r>
      </w:ins>
    </w:p>
    <w:p w14:paraId="5197C7CC" w14:textId="521750CE" w:rsidR="001B6DB2" w:rsidRDefault="00D95483">
      <w:pPr>
        <w:ind w:left="708" w:firstLine="1"/>
        <w:rPr>
          <w:ins w:id="18888" w:author="Okot" w:date="2019-12-26T08:31:00Z"/>
        </w:rPr>
        <w:pPrChange w:id="18889" w:author="Okot" w:date="2019-12-26T08:31:00Z">
          <w:pPr>
            <w:ind w:firstLine="0"/>
          </w:pPr>
        </w:pPrChange>
      </w:pPr>
      <w:ins w:id="18890" w:author="Okot" w:date="2019-12-26T08:31:00Z">
        <w:r>
          <w:lastRenderedPageBreak/>
          <w:t>Tabela 4.16</w:t>
        </w:r>
        <w:r w:rsidR="001B6DB2">
          <w:t>. Opis scenariusza przypadku użycia „</w:t>
        </w:r>
      </w:ins>
      <w:ins w:id="18891" w:author="Okot" w:date="2020-01-21T14:11:00Z">
        <w:r w:rsidR="002B1465">
          <w:t>Modyfikacja wyniku wyliczeń</w:t>
        </w:r>
      </w:ins>
      <w:ins w:id="18892" w:author="Okot" w:date="2019-12-26T08:31:00Z">
        <w:r w:rsidR="001B6DB2">
          <w:t>” ……</w:t>
        </w:r>
        <w:r w:rsidR="002B1465">
          <w:t>……………………………………………………………………....13</w:t>
        </w:r>
      </w:ins>
      <w:ins w:id="18893" w:author="Okot" w:date="2020-03-26T12:18:00Z">
        <w:r w:rsidR="000C3B88">
          <w:t>4</w:t>
        </w:r>
      </w:ins>
    </w:p>
    <w:p w14:paraId="2C92D1D9" w14:textId="546287BD" w:rsidR="00B73198" w:rsidRDefault="00D95483">
      <w:pPr>
        <w:ind w:left="708" w:firstLine="1"/>
        <w:rPr>
          <w:ins w:id="18894" w:author="Okot" w:date="2019-12-26T09:04:00Z"/>
        </w:rPr>
        <w:pPrChange w:id="18895" w:author="Okot" w:date="2019-12-26T08:32:00Z">
          <w:pPr>
            <w:ind w:firstLine="0"/>
          </w:pPr>
        </w:pPrChange>
      </w:pPr>
      <w:ins w:id="18896" w:author="Okot" w:date="2019-12-26T08:32:00Z">
        <w:r>
          <w:t>Tabela 4.17</w:t>
        </w:r>
        <w:r w:rsidR="001B6DB2">
          <w:t>. Opis scenariusza przypadku użycia „</w:t>
        </w:r>
      </w:ins>
      <w:ins w:id="18897" w:author="Okot" w:date="2020-01-21T14:12:00Z">
        <w:r w:rsidR="00743E02">
          <w:t>Zmiana docelowej dobowej kaloryczności</w:t>
        </w:r>
      </w:ins>
      <w:ins w:id="18898" w:author="Okot" w:date="2019-12-26T08:32:00Z">
        <w:r w:rsidR="001B6DB2">
          <w:t>” ……</w:t>
        </w:r>
        <w:r w:rsidR="00743E02">
          <w:t>………………………………………………………………</w:t>
        </w:r>
      </w:ins>
      <w:ins w:id="18899" w:author="Okot" w:date="2020-01-21T14:12:00Z">
        <w:r w:rsidR="00743E02">
          <w:t>…</w:t>
        </w:r>
      </w:ins>
      <w:ins w:id="18900" w:author="Okot" w:date="2019-12-26T08:32:00Z">
        <w:r w:rsidR="000C3B88">
          <w:t>135</w:t>
        </w:r>
      </w:ins>
    </w:p>
    <w:p w14:paraId="1E87A638" w14:textId="5010DF3D" w:rsidR="003C019F" w:rsidRDefault="00D95483">
      <w:pPr>
        <w:ind w:left="708" w:firstLine="0"/>
        <w:rPr>
          <w:ins w:id="18901" w:author="Okot" w:date="2019-12-26T09:52:00Z"/>
        </w:rPr>
        <w:pPrChange w:id="18902" w:author="Okot" w:date="2019-12-26T09:04:00Z">
          <w:pPr>
            <w:ind w:firstLine="708"/>
          </w:pPr>
        </w:pPrChange>
      </w:pPr>
      <w:ins w:id="18903" w:author="Okot" w:date="2019-12-26T09:04:00Z">
        <w:r>
          <w:t>Tabela 4.18</w:t>
        </w:r>
        <w:r w:rsidR="003C019F">
          <w:t>. Opis scenariusza przypadku użycia „</w:t>
        </w:r>
      </w:ins>
      <w:ins w:id="18904" w:author="Okot" w:date="2020-01-21T14:22:00Z">
        <w:r w:rsidR="00692604">
          <w:t>Dodanie nowego pomiaru wagi</w:t>
        </w:r>
      </w:ins>
      <w:ins w:id="18905" w:author="Okot" w:date="2019-12-26T09:04:00Z">
        <w:r w:rsidR="003C019F">
          <w:t>”</w:t>
        </w:r>
      </w:ins>
      <w:ins w:id="18906" w:author="Okot" w:date="2020-01-21T14:23:00Z">
        <w:r w:rsidR="00DB3BE2">
          <w:t>..</w:t>
        </w:r>
      </w:ins>
      <w:ins w:id="18907" w:author="Okot" w:date="2019-12-26T09:04:00Z">
        <w:r w:rsidR="00692604">
          <w:t>13</w:t>
        </w:r>
      </w:ins>
      <w:ins w:id="18908" w:author="Okot" w:date="2020-03-26T12:19:00Z">
        <w:r w:rsidR="000C3B88">
          <w:t>7</w:t>
        </w:r>
      </w:ins>
    </w:p>
    <w:p w14:paraId="2B798DC7" w14:textId="6763FCE5" w:rsidR="00BE000E" w:rsidRDefault="00D95483">
      <w:pPr>
        <w:ind w:left="708" w:firstLine="1"/>
        <w:rPr>
          <w:ins w:id="18909" w:author="Okot" w:date="2019-12-26T10:38:00Z"/>
        </w:rPr>
        <w:pPrChange w:id="18910" w:author="Okot" w:date="2020-01-21T14:23:00Z">
          <w:pPr>
            <w:ind w:firstLine="708"/>
          </w:pPr>
        </w:pPrChange>
      </w:pPr>
      <w:ins w:id="18911" w:author="Okot" w:date="2019-12-26T09:52:00Z">
        <w:r>
          <w:t>Tabela 4.19</w:t>
        </w:r>
        <w:r w:rsidR="00BE000E">
          <w:t>. Opis scenariusza przypadku użycia „</w:t>
        </w:r>
      </w:ins>
      <w:ins w:id="18912" w:author="Okot" w:date="2020-01-21T14:23:00Z">
        <w:r w:rsidR="00DB3BE2">
          <w:t>Dodanie nowego pomiaru obwodu pasa</w:t>
        </w:r>
      </w:ins>
      <w:ins w:id="18913" w:author="Okot" w:date="2019-12-26T09:52:00Z">
        <w:r w:rsidR="00BE000E">
          <w:t>”…………...</w:t>
        </w:r>
      </w:ins>
      <w:ins w:id="18914" w:author="Okot" w:date="2020-01-21T14:23:00Z">
        <w:r w:rsidR="00DB3BE2">
          <w:t>…………………………………………………………………….</w:t>
        </w:r>
      </w:ins>
      <w:ins w:id="18915" w:author="Okot" w:date="2019-12-26T09:52:00Z">
        <w:r w:rsidR="00BE000E">
          <w:t>1</w:t>
        </w:r>
        <w:r w:rsidR="000C3B88">
          <w:t>38</w:t>
        </w:r>
      </w:ins>
    </w:p>
    <w:p w14:paraId="0567BE6B" w14:textId="02BFCA4D" w:rsidR="0093552E" w:rsidRDefault="00D95483">
      <w:pPr>
        <w:ind w:left="708" w:firstLine="1"/>
        <w:rPr>
          <w:ins w:id="18916" w:author="Okot" w:date="2020-01-16T16:46:00Z"/>
        </w:rPr>
        <w:pPrChange w:id="18917" w:author="Okot" w:date="2020-01-21T14:24:00Z">
          <w:pPr>
            <w:ind w:firstLine="708"/>
          </w:pPr>
        </w:pPrChange>
      </w:pPr>
      <w:ins w:id="18918" w:author="Okot" w:date="2019-12-26T10:38:00Z">
        <w:r>
          <w:t>Tabela 4.20</w:t>
        </w:r>
        <w:r w:rsidR="0093552E">
          <w:t>.  Opis scenariusza przypadku użycia „</w:t>
        </w:r>
      </w:ins>
      <w:ins w:id="18919" w:author="Okot" w:date="2020-01-21T14:24:00Z">
        <w:r w:rsidR="00D03385">
          <w:t>Dodanie nowego pomiaru obwodu bioder</w:t>
        </w:r>
      </w:ins>
      <w:ins w:id="18920" w:author="Okot" w:date="2019-12-26T10:38:00Z">
        <w:r w:rsidR="0093552E">
          <w:t>”</w:t>
        </w:r>
      </w:ins>
      <w:ins w:id="18921" w:author="Okot" w:date="2020-01-21T14:24:00Z">
        <w:r w:rsidR="00D03385">
          <w:t>……………………………………………………………………………..</w:t>
        </w:r>
      </w:ins>
      <w:ins w:id="18922" w:author="Okot" w:date="2019-12-26T10:38:00Z">
        <w:r w:rsidR="0093552E">
          <w:t>..</w:t>
        </w:r>
      </w:ins>
      <w:ins w:id="18923" w:author="Okot" w:date="2020-01-21T14:28:00Z">
        <w:r w:rsidR="00134967">
          <w:t>.</w:t>
        </w:r>
      </w:ins>
      <w:ins w:id="18924" w:author="Okot" w:date="2019-12-26T10:38:00Z">
        <w:r w:rsidR="0093552E">
          <w:t>1</w:t>
        </w:r>
      </w:ins>
      <w:ins w:id="18925" w:author="Okot" w:date="2019-12-27T10:02:00Z">
        <w:r w:rsidR="000C3B88">
          <w:t>39</w:t>
        </w:r>
      </w:ins>
    </w:p>
    <w:p w14:paraId="2BD3CD3A" w14:textId="0C13DA92" w:rsidR="001278E9" w:rsidRDefault="001278E9">
      <w:pPr>
        <w:ind w:left="708" w:firstLine="1"/>
        <w:rPr>
          <w:ins w:id="18926" w:author="Okot" w:date="2020-01-16T16:46:00Z"/>
        </w:rPr>
        <w:pPrChange w:id="18927" w:author="Okot" w:date="2020-01-16T16:46:00Z">
          <w:pPr>
            <w:ind w:firstLine="0"/>
          </w:pPr>
        </w:pPrChange>
      </w:pPr>
      <w:ins w:id="18928" w:author="Okot" w:date="2020-01-16T16:46:00Z">
        <w:r>
          <w:t>Tabela 4.21. Opis scenariusza przypadku użycia „</w:t>
        </w:r>
      </w:ins>
      <w:ins w:id="18929" w:author="Okot" w:date="2020-01-21T14:26:00Z">
        <w:r w:rsidR="00134967">
          <w:t>Przeglądanie wykresu wagi</w:t>
        </w:r>
      </w:ins>
      <w:ins w:id="18930" w:author="Okot" w:date="2020-01-16T16:46:00Z">
        <w:r w:rsidR="00134967">
          <w:t>”…</w:t>
        </w:r>
      </w:ins>
      <w:ins w:id="18931" w:author="Okot" w:date="2020-01-21T14:27:00Z">
        <w:r w:rsidR="00134967">
          <w:t>…</w:t>
        </w:r>
      </w:ins>
      <w:ins w:id="18932" w:author="Okot" w:date="2020-01-16T16:46:00Z">
        <w:r w:rsidR="00144B5A" w:rsidRPr="00144B5A">
          <w:rPr>
            <w:rPrChange w:id="18933" w:author="Okot" w:date="2020-01-16T17:42:00Z">
              <w:rPr>
                <w:highlight w:val="yellow"/>
              </w:rPr>
            </w:rPrChange>
          </w:rPr>
          <w:t>1</w:t>
        </w:r>
        <w:r w:rsidR="000C3B88">
          <w:t>40</w:t>
        </w:r>
      </w:ins>
    </w:p>
    <w:p w14:paraId="65717974" w14:textId="67382F74" w:rsidR="003B4A92" w:rsidRDefault="00D95483">
      <w:pPr>
        <w:ind w:left="708" w:firstLine="1"/>
        <w:rPr>
          <w:ins w:id="18934" w:author="Okot" w:date="2019-12-26T18:34:00Z"/>
        </w:rPr>
        <w:pPrChange w:id="18935" w:author="Okot" w:date="2020-01-21T14:28:00Z">
          <w:pPr>
            <w:ind w:firstLine="0"/>
          </w:pPr>
        </w:pPrChange>
      </w:pPr>
      <w:ins w:id="18936" w:author="Okot" w:date="2019-12-26T18:34:00Z">
        <w:r>
          <w:t>Tabela 4.2</w:t>
        </w:r>
      </w:ins>
      <w:ins w:id="18937" w:author="Okot" w:date="2020-01-16T16:46:00Z">
        <w:r w:rsidR="001278E9">
          <w:t>2</w:t>
        </w:r>
      </w:ins>
      <w:ins w:id="18938" w:author="Okot" w:date="2019-12-26T18:34:00Z">
        <w:r w:rsidR="003B4A92">
          <w:t>. Opis scenariusza przypadku użycia „</w:t>
        </w:r>
      </w:ins>
      <w:ins w:id="18939" w:author="Okot" w:date="2020-01-21T14:28:00Z">
        <w:r w:rsidR="00134967">
          <w:t>Przeglądanie wykresu obwodu pasa</w:t>
        </w:r>
      </w:ins>
      <w:ins w:id="18940" w:author="Okot" w:date="2019-12-26T18:34:00Z">
        <w:r w:rsidR="003B4A92">
          <w:t>”</w:t>
        </w:r>
      </w:ins>
      <w:ins w:id="18941" w:author="Okot" w:date="2020-01-21T14:28:00Z">
        <w:r w:rsidR="00134967">
          <w:t>………………………………………………………………………………..</w:t>
        </w:r>
      </w:ins>
      <w:ins w:id="18942" w:author="Okot" w:date="2019-12-26T18:34:00Z">
        <w:r w:rsidR="000C3B88">
          <w:t>..141</w:t>
        </w:r>
      </w:ins>
    </w:p>
    <w:p w14:paraId="185EABBD" w14:textId="05FC6BB7" w:rsidR="003B4A92" w:rsidRDefault="003B4A92">
      <w:pPr>
        <w:ind w:left="709" w:firstLine="0"/>
        <w:rPr>
          <w:ins w:id="18943" w:author="Okot" w:date="2019-12-26T18:34:00Z"/>
        </w:rPr>
        <w:pPrChange w:id="18944" w:author="Okot" w:date="2019-12-26T18:36:00Z">
          <w:pPr/>
        </w:pPrChange>
      </w:pPr>
      <w:ins w:id="18945" w:author="Okot" w:date="2019-12-26T18:34:00Z">
        <w:r>
          <w:t>Tabela 4.2</w:t>
        </w:r>
      </w:ins>
      <w:ins w:id="18946" w:author="Okot" w:date="2019-12-26T18:35:00Z">
        <w:r w:rsidR="001278E9">
          <w:t>3</w:t>
        </w:r>
      </w:ins>
      <w:ins w:id="18947" w:author="Okot" w:date="2019-12-26T18:34:00Z">
        <w:r>
          <w:t>. Opis scenariusza przypadku użycia „</w:t>
        </w:r>
      </w:ins>
      <w:ins w:id="18948" w:author="Okot" w:date="2020-01-21T14:29:00Z">
        <w:r w:rsidR="003E2EDC">
          <w:t>Przeglądanie wykresu obwodu bioder</w:t>
        </w:r>
      </w:ins>
      <w:ins w:id="18949" w:author="Okot" w:date="2019-12-26T18:35:00Z">
        <w:r>
          <w:t>”</w:t>
        </w:r>
      </w:ins>
      <w:ins w:id="18950" w:author="Okot" w:date="2019-12-26T18:36:00Z">
        <w:r>
          <w:t>..</w:t>
        </w:r>
      </w:ins>
      <w:ins w:id="18951" w:author="Okot" w:date="2019-12-26T18:35:00Z">
        <w:r>
          <w:t>..</w:t>
        </w:r>
        <w:r w:rsidR="003E2EDC">
          <w:t>…………………………………………………………………………….</w:t>
        </w:r>
      </w:ins>
      <w:ins w:id="18952" w:author="Okot" w:date="2019-12-26T18:34:00Z">
        <w:r w:rsidR="000C3B88">
          <w:t>141</w:t>
        </w:r>
      </w:ins>
    </w:p>
    <w:p w14:paraId="7FCB3C97" w14:textId="61209662" w:rsidR="003B4A92" w:rsidRDefault="001278E9">
      <w:pPr>
        <w:ind w:left="708" w:firstLine="1"/>
        <w:rPr>
          <w:ins w:id="18953" w:author="Okot" w:date="2019-12-27T09:59:00Z"/>
        </w:rPr>
        <w:pPrChange w:id="18954" w:author="Okot" w:date="2019-12-26T18:36:00Z">
          <w:pPr>
            <w:ind w:firstLine="708"/>
          </w:pPr>
        </w:pPrChange>
      </w:pPr>
      <w:ins w:id="18955" w:author="Okot" w:date="2019-12-26T18:35:00Z">
        <w:r>
          <w:t>Tabela 4.24</w:t>
        </w:r>
        <w:r w:rsidR="003B4A92">
          <w:t>. Opis scenariusza przypadku użycia „</w:t>
        </w:r>
      </w:ins>
      <w:ins w:id="18956" w:author="Okot" w:date="2020-01-21T14:30:00Z">
        <w:r w:rsidR="003E2EDC">
          <w:t>Edycja pomiaru</w:t>
        </w:r>
      </w:ins>
      <w:ins w:id="18957" w:author="Okot" w:date="2019-12-26T18:35:00Z">
        <w:r w:rsidR="003B4A92">
          <w:t>”</w:t>
        </w:r>
      </w:ins>
      <w:ins w:id="18958" w:author="Okot" w:date="2019-12-26T18:36:00Z">
        <w:r w:rsidR="003E2EDC">
          <w:t>……………</w:t>
        </w:r>
      </w:ins>
      <w:ins w:id="18959" w:author="Okot" w:date="2020-01-21T14:30:00Z">
        <w:r w:rsidR="003E2EDC">
          <w:t>…..</w:t>
        </w:r>
      </w:ins>
      <w:ins w:id="18960" w:author="Okot" w:date="2019-12-26T18:36:00Z">
        <w:r w:rsidR="003E2EDC">
          <w:t>1</w:t>
        </w:r>
      </w:ins>
      <w:ins w:id="18961" w:author="Okot" w:date="2019-12-26T18:35:00Z">
        <w:r w:rsidR="000C3B88">
          <w:t>42</w:t>
        </w:r>
      </w:ins>
    </w:p>
    <w:p w14:paraId="6FE9D128" w14:textId="466F0439" w:rsidR="00E20AE8" w:rsidRDefault="001278E9">
      <w:pPr>
        <w:rPr>
          <w:ins w:id="18962" w:author="Okot" w:date="2019-12-27T10:03:00Z"/>
        </w:rPr>
        <w:pPrChange w:id="18963" w:author="Okot" w:date="2019-12-27T10:03:00Z">
          <w:pPr>
            <w:ind w:firstLine="0"/>
          </w:pPr>
        </w:pPrChange>
      </w:pPr>
      <w:ins w:id="18964" w:author="Okot" w:date="2019-12-27T10:03:00Z">
        <w:r>
          <w:t>Tabela 4.25</w:t>
        </w:r>
        <w:r w:rsidR="00E20AE8">
          <w:t xml:space="preserve">. Opis scenariusza przypadku użycia </w:t>
        </w:r>
        <w:r w:rsidR="00D55858">
          <w:t>„</w:t>
        </w:r>
      </w:ins>
      <w:ins w:id="18965" w:author="Okot" w:date="2020-01-21T14:31:00Z">
        <w:r w:rsidR="00D55858">
          <w:t>Usunięcie pomiaru</w:t>
        </w:r>
      </w:ins>
      <w:ins w:id="18966" w:author="Okot" w:date="2019-12-27T10:03:00Z">
        <w:r w:rsidR="00D55858">
          <w:t>”…</w:t>
        </w:r>
      </w:ins>
      <w:ins w:id="18967" w:author="Okot" w:date="2020-01-21T14:31:00Z">
        <w:r w:rsidR="00D55858">
          <w:t>………</w:t>
        </w:r>
      </w:ins>
      <w:ins w:id="18968" w:author="Okot" w:date="2019-12-27T10:03:00Z">
        <w:r w:rsidR="000C3B88">
          <w:t>….143</w:t>
        </w:r>
      </w:ins>
    </w:p>
    <w:p w14:paraId="4F5A98A5" w14:textId="5C78D491" w:rsidR="00E20AE8" w:rsidRDefault="00E20AE8">
      <w:pPr>
        <w:ind w:left="708" w:firstLine="1"/>
        <w:rPr>
          <w:ins w:id="18969" w:author="Okot" w:date="2019-12-27T10:03:00Z"/>
        </w:rPr>
        <w:pPrChange w:id="18970" w:author="Okot" w:date="2019-12-27T10:03:00Z">
          <w:pPr>
            <w:ind w:firstLine="0"/>
          </w:pPr>
        </w:pPrChange>
      </w:pPr>
      <w:ins w:id="18971" w:author="Okot" w:date="2019-12-27T10:03:00Z">
        <w:r>
          <w:t>Tabela 4.2</w:t>
        </w:r>
      </w:ins>
      <w:ins w:id="18972" w:author="Okot" w:date="2020-01-16T16:47:00Z">
        <w:r w:rsidR="001278E9">
          <w:t>6</w:t>
        </w:r>
      </w:ins>
      <w:ins w:id="18973" w:author="Okot" w:date="2019-12-27T10:03:00Z">
        <w:r>
          <w:t>. Opis scenariusza przypadku użycia „</w:t>
        </w:r>
      </w:ins>
      <w:ins w:id="18974" w:author="Okot" w:date="2020-01-21T14:31:00Z">
        <w:r w:rsidR="00D55858">
          <w:t>Przeglądanie podstrony Przepisy”.………………………</w:t>
        </w:r>
      </w:ins>
      <w:ins w:id="18975" w:author="Okot" w:date="2020-01-21T14:32:00Z">
        <w:r w:rsidR="00D55858">
          <w:t>……………………………………………………</w:t>
        </w:r>
      </w:ins>
      <w:ins w:id="18976" w:author="Okot" w:date="2019-12-27T10:03:00Z">
        <w:r w:rsidR="000C3B88">
          <w:t>145</w:t>
        </w:r>
      </w:ins>
    </w:p>
    <w:p w14:paraId="140D8909" w14:textId="15D0FD32" w:rsidR="00011FEC" w:rsidRDefault="001278E9">
      <w:pPr>
        <w:ind w:left="708" w:firstLine="1"/>
        <w:rPr>
          <w:ins w:id="18977" w:author="Okot" w:date="2019-12-27T10:04:00Z"/>
        </w:rPr>
        <w:pPrChange w:id="18978" w:author="Okot" w:date="2019-12-27T10:04:00Z">
          <w:pPr>
            <w:ind w:firstLine="0"/>
          </w:pPr>
        </w:pPrChange>
      </w:pPr>
      <w:ins w:id="18979" w:author="Okot" w:date="2019-12-27T10:04:00Z">
        <w:r>
          <w:t>Tabela 4.27</w:t>
        </w:r>
        <w:r w:rsidR="00011FEC">
          <w:t>. Opis scenariusza przypadku użycia „</w:t>
        </w:r>
      </w:ins>
      <w:ins w:id="18980" w:author="Okot" w:date="2020-01-21T14:32:00Z">
        <w:r w:rsidR="00AA345E">
          <w:t>Dodaj przepis</w:t>
        </w:r>
      </w:ins>
      <w:ins w:id="18981" w:author="Okot" w:date="2019-12-27T10:04:00Z">
        <w:r w:rsidR="00011FEC">
          <w:t>”</w:t>
        </w:r>
      </w:ins>
      <w:ins w:id="18982" w:author="Okot" w:date="2020-01-21T14:32:00Z">
        <w:r w:rsidR="00AA345E">
          <w:t>…..</w:t>
        </w:r>
      </w:ins>
      <w:ins w:id="18983" w:author="Okot" w:date="2019-12-27T10:04:00Z">
        <w:r w:rsidR="000C3B88">
          <w:t>………………145</w:t>
        </w:r>
      </w:ins>
    </w:p>
    <w:p w14:paraId="6672CE0B" w14:textId="1FB7D638" w:rsidR="00731E00" w:rsidRDefault="001278E9">
      <w:pPr>
        <w:rPr>
          <w:ins w:id="18984" w:author="Okot" w:date="2019-12-27T10:05:00Z"/>
        </w:rPr>
        <w:pPrChange w:id="18985" w:author="Okot" w:date="2019-12-27T10:05:00Z">
          <w:pPr>
            <w:ind w:firstLine="0"/>
          </w:pPr>
        </w:pPrChange>
      </w:pPr>
      <w:ins w:id="18986" w:author="Okot" w:date="2019-12-27T10:05:00Z">
        <w:r>
          <w:t>Tabela 4.28</w:t>
        </w:r>
        <w:r w:rsidR="00731E00">
          <w:t>. Opis scenariusza przypadku uż</w:t>
        </w:r>
        <w:r w:rsidR="00134978">
          <w:t>ycia „Edytuj przepis”</w:t>
        </w:r>
      </w:ins>
      <w:ins w:id="18987" w:author="Okot" w:date="2020-01-21T14:33:00Z">
        <w:r w:rsidR="00134978">
          <w:t>..</w:t>
        </w:r>
      </w:ins>
      <w:ins w:id="18988" w:author="Okot" w:date="2019-12-27T10:05:00Z">
        <w:r w:rsidR="000C3B88">
          <w:t>.………………..147</w:t>
        </w:r>
      </w:ins>
    </w:p>
    <w:p w14:paraId="607BD775" w14:textId="5E52626D" w:rsidR="00E20AE8" w:rsidRDefault="001278E9">
      <w:pPr>
        <w:rPr>
          <w:ins w:id="18989" w:author="Okot" w:date="2019-12-28T16:21:00Z"/>
        </w:rPr>
        <w:pPrChange w:id="18990" w:author="Okot" w:date="2019-12-27T10:06:00Z">
          <w:pPr>
            <w:ind w:firstLine="708"/>
          </w:pPr>
        </w:pPrChange>
      </w:pPr>
      <w:ins w:id="18991" w:author="Okot" w:date="2019-12-27T10:05:00Z">
        <w:r>
          <w:t>Tabela 4.29</w:t>
        </w:r>
        <w:r w:rsidR="00D32E39">
          <w:t>. Opis scenariusza prz</w:t>
        </w:r>
        <w:r w:rsidR="00134978">
          <w:t>ypadku użycia „Usu</w:t>
        </w:r>
      </w:ins>
      <w:ins w:id="18992" w:author="Okot" w:date="2020-01-21T14:33:00Z">
        <w:r w:rsidR="00134978">
          <w:t>ń przepis</w:t>
        </w:r>
      </w:ins>
      <w:ins w:id="18993" w:author="Okot" w:date="2019-12-27T10:05:00Z">
        <w:r w:rsidR="00D32E39">
          <w:t>”</w:t>
        </w:r>
      </w:ins>
      <w:ins w:id="18994" w:author="Okot" w:date="2020-01-21T14:33:00Z">
        <w:r w:rsidR="00134978">
          <w:t>……..</w:t>
        </w:r>
      </w:ins>
      <w:ins w:id="18995" w:author="Okot" w:date="2019-12-27T10:05:00Z">
        <w:r w:rsidR="00D32E39">
          <w:t>.</w:t>
        </w:r>
      </w:ins>
      <w:ins w:id="18996" w:author="Okot" w:date="2019-12-27T10:06:00Z">
        <w:r w:rsidR="00D32E39">
          <w:t>…………….</w:t>
        </w:r>
      </w:ins>
      <w:ins w:id="18997" w:author="Okot" w:date="2019-12-27T10:05:00Z">
        <w:r w:rsidR="00144B5A">
          <w:t>14</w:t>
        </w:r>
      </w:ins>
      <w:ins w:id="18998" w:author="Okot" w:date="2020-01-21T14:33:00Z">
        <w:r w:rsidR="000C3B88">
          <w:t>8</w:t>
        </w:r>
      </w:ins>
    </w:p>
    <w:p w14:paraId="530CE1F3" w14:textId="2E3815C7" w:rsidR="00832CCC" w:rsidRDefault="001278E9">
      <w:pPr>
        <w:ind w:left="708" w:firstLine="1"/>
        <w:rPr>
          <w:ins w:id="18999" w:author="Okot" w:date="2019-12-28T16:21:00Z"/>
        </w:rPr>
        <w:pPrChange w:id="19000" w:author="Okot" w:date="2019-12-28T16:21:00Z">
          <w:pPr>
            <w:ind w:firstLine="0"/>
          </w:pPr>
        </w:pPrChange>
      </w:pPr>
      <w:ins w:id="19001" w:author="Okot" w:date="2019-12-28T16:21:00Z">
        <w:r>
          <w:t>Tabela 4.30</w:t>
        </w:r>
        <w:r w:rsidR="00832CCC">
          <w:t>. Opis scenariusza przypadku użycia „</w:t>
        </w:r>
      </w:ins>
      <w:ins w:id="19002" w:author="Okot" w:date="2020-01-21T14:34:00Z">
        <w:r w:rsidR="00134978">
          <w:t>Stwórz potrawę z przepisu</w:t>
        </w:r>
      </w:ins>
      <w:ins w:id="19003" w:author="Okot" w:date="2019-12-28T16:21:00Z">
        <w:r w:rsidR="00832CCC">
          <w:t>”….</w:t>
        </w:r>
        <w:r w:rsidR="00134978">
          <w:t>…</w:t>
        </w:r>
        <w:r w:rsidR="00144B5A">
          <w:t>1</w:t>
        </w:r>
        <w:r w:rsidR="00D4138C">
          <w:t>49</w:t>
        </w:r>
      </w:ins>
    </w:p>
    <w:p w14:paraId="31BCFA9A" w14:textId="7A6BFE0B" w:rsidR="005D6719" w:rsidRDefault="005D6719">
      <w:pPr>
        <w:ind w:left="708" w:firstLine="1"/>
        <w:rPr>
          <w:ins w:id="19004" w:author="Okot" w:date="2019-12-28T17:05:00Z"/>
        </w:rPr>
        <w:pPrChange w:id="19005" w:author="Okot" w:date="2019-12-28T16:54:00Z">
          <w:pPr>
            <w:ind w:firstLine="0"/>
          </w:pPr>
        </w:pPrChange>
      </w:pPr>
      <w:ins w:id="19006" w:author="Okot" w:date="2019-12-28T16:54:00Z">
        <w:r>
          <w:t>Tabela 4.3</w:t>
        </w:r>
      </w:ins>
      <w:ins w:id="19007" w:author="Okot" w:date="2020-01-16T16:47:00Z">
        <w:r w:rsidR="001278E9">
          <w:t>1</w:t>
        </w:r>
      </w:ins>
      <w:ins w:id="19008" w:author="Okot" w:date="2019-12-28T16:54:00Z">
        <w:r>
          <w:t>. Opis scenariusza przypadku użycia „</w:t>
        </w:r>
      </w:ins>
      <w:ins w:id="19009" w:author="Okot" w:date="2020-01-21T14:35:00Z">
        <w:r w:rsidR="000211AC">
          <w:t>Oznacz potrawę jako zakończoną</w:t>
        </w:r>
      </w:ins>
      <w:ins w:id="19010" w:author="Okot" w:date="2019-12-28T16:54:00Z">
        <w:r>
          <w:t>”.………</w:t>
        </w:r>
        <w:r w:rsidR="00144B5A">
          <w:t>……………………………………………………………….</w:t>
        </w:r>
        <w:r w:rsidR="00D4138C">
          <w:t>..151</w:t>
        </w:r>
      </w:ins>
    </w:p>
    <w:p w14:paraId="499A9586" w14:textId="77221377" w:rsidR="00495805" w:rsidRDefault="00495805">
      <w:pPr>
        <w:ind w:left="708" w:firstLine="1"/>
        <w:rPr>
          <w:ins w:id="19011" w:author="Okot" w:date="2019-12-28T17:05:00Z"/>
        </w:rPr>
        <w:pPrChange w:id="19012" w:author="Okot" w:date="2020-01-21T14:35:00Z">
          <w:pPr>
            <w:ind w:firstLine="0"/>
          </w:pPr>
        </w:pPrChange>
      </w:pPr>
      <w:ins w:id="19013" w:author="Okot" w:date="2019-12-28T17:05:00Z">
        <w:r>
          <w:t>Tabela 4.3</w:t>
        </w:r>
      </w:ins>
      <w:ins w:id="19014" w:author="Okot" w:date="2020-01-16T16:47:00Z">
        <w:r w:rsidR="001278E9">
          <w:t>2</w:t>
        </w:r>
      </w:ins>
      <w:ins w:id="19015" w:author="Okot" w:date="2019-12-28T17:05:00Z">
        <w:r>
          <w:t>. Opis scenariusza przypadku użycia „</w:t>
        </w:r>
      </w:ins>
      <w:ins w:id="19016" w:author="Okot" w:date="2020-01-21T14:35:00Z">
        <w:r w:rsidR="00BE3ED6">
          <w:t>Przeglądanie podstrony Wyszukiwarka produktów</w:t>
        </w:r>
      </w:ins>
      <w:ins w:id="19017" w:author="Okot" w:date="2019-12-28T17:05:00Z">
        <w:r>
          <w:t>”.……</w:t>
        </w:r>
      </w:ins>
      <w:ins w:id="19018" w:author="Okot" w:date="2020-01-21T14:35:00Z">
        <w:r w:rsidR="00BE3ED6">
          <w:t>………………………………………...</w:t>
        </w:r>
      </w:ins>
      <w:ins w:id="19019" w:author="Okot" w:date="2019-12-28T17:05:00Z">
        <w:r w:rsidR="00D4138C">
          <w:t>………….152</w:t>
        </w:r>
      </w:ins>
    </w:p>
    <w:p w14:paraId="586BE7EB" w14:textId="66C54AEF" w:rsidR="00B47CBE" w:rsidRDefault="00B47CBE">
      <w:pPr>
        <w:ind w:left="708" w:firstLine="1"/>
        <w:rPr>
          <w:ins w:id="19020" w:author="Okot" w:date="2019-12-29T07:27:00Z"/>
        </w:rPr>
        <w:pPrChange w:id="19021" w:author="Okot" w:date="2019-12-29T07:27:00Z">
          <w:pPr>
            <w:ind w:firstLine="0"/>
          </w:pPr>
        </w:pPrChange>
      </w:pPr>
      <w:ins w:id="19022" w:author="Okot" w:date="2019-12-29T07:27:00Z">
        <w:r>
          <w:t>Tabela 4.3</w:t>
        </w:r>
      </w:ins>
      <w:ins w:id="19023" w:author="Okot" w:date="2020-01-16T16:47:00Z">
        <w:r w:rsidR="001278E9">
          <w:t>3</w:t>
        </w:r>
      </w:ins>
      <w:ins w:id="19024" w:author="Okot" w:date="2019-12-29T07:27:00Z">
        <w:r>
          <w:t>. Opis scenariusza przypadku użycia „</w:t>
        </w:r>
      </w:ins>
      <w:ins w:id="19025" w:author="Okot" w:date="2020-01-21T14:36:00Z">
        <w:r w:rsidR="00BE3ED6">
          <w:t>Wyszukiwanie produktu po składniku odżywczym</w:t>
        </w:r>
      </w:ins>
      <w:ins w:id="19026" w:author="Okot" w:date="2019-12-29T07:27:00Z">
        <w:r w:rsidR="00BE3ED6">
          <w:t>”……………………………</w:t>
        </w:r>
      </w:ins>
      <w:ins w:id="19027" w:author="Okot" w:date="2020-01-21T14:36:00Z">
        <w:r w:rsidR="00BE3ED6">
          <w:t>…………</w:t>
        </w:r>
      </w:ins>
      <w:ins w:id="19028" w:author="Okot" w:date="2019-12-29T07:27:00Z">
        <w:r w:rsidR="00BE3ED6">
          <w:t>………………………………....15</w:t>
        </w:r>
        <w:r w:rsidR="00D4138C">
          <w:t>3</w:t>
        </w:r>
      </w:ins>
    </w:p>
    <w:p w14:paraId="5CB1A7A1" w14:textId="44B89A7F" w:rsidR="00690B6D" w:rsidRDefault="00690B6D">
      <w:pPr>
        <w:ind w:left="708" w:firstLine="1"/>
        <w:rPr>
          <w:ins w:id="19029" w:author="Okot" w:date="2019-12-29T07:32:00Z"/>
        </w:rPr>
        <w:pPrChange w:id="19030" w:author="Okot" w:date="2020-01-21T14:37:00Z">
          <w:pPr>
            <w:ind w:firstLine="0"/>
          </w:pPr>
        </w:pPrChange>
      </w:pPr>
      <w:ins w:id="19031" w:author="Okot" w:date="2019-12-29T07:26:00Z">
        <w:r>
          <w:t>Tabela 4.3</w:t>
        </w:r>
        <w:r w:rsidR="001278E9">
          <w:t>4</w:t>
        </w:r>
        <w:r>
          <w:t>. Opis scenariusza przypadku użycia</w:t>
        </w:r>
        <w:r w:rsidR="00BE3ED6">
          <w:t xml:space="preserve"> „</w:t>
        </w:r>
      </w:ins>
      <w:ins w:id="19032" w:author="Okot" w:date="2020-01-21T14:37:00Z">
        <w:r w:rsidR="00BE3ED6">
          <w:t>Przeglądanie podstrony Moje produkty</w:t>
        </w:r>
      </w:ins>
      <w:ins w:id="19033" w:author="Okot" w:date="2019-12-29T07:26:00Z">
        <w:r w:rsidR="00BE3ED6">
          <w:t>”</w:t>
        </w:r>
      </w:ins>
      <w:ins w:id="19034" w:author="Okot" w:date="2020-01-21T14:37:00Z">
        <w:r w:rsidR="00BE3ED6">
          <w:t>………………………………………………………………………….…</w:t>
        </w:r>
      </w:ins>
      <w:ins w:id="19035" w:author="Okot" w:date="2019-12-29T07:26:00Z">
        <w:r w:rsidR="00D4138C">
          <w:t>154</w:t>
        </w:r>
      </w:ins>
    </w:p>
    <w:p w14:paraId="42D86395" w14:textId="573A1F32" w:rsidR="007410F5" w:rsidRDefault="001278E9">
      <w:pPr>
        <w:ind w:left="708" w:firstLine="1"/>
        <w:rPr>
          <w:ins w:id="19036" w:author="Okot" w:date="2019-12-29T08:54:00Z"/>
        </w:rPr>
        <w:pPrChange w:id="19037" w:author="Okot" w:date="2020-01-21T14:38:00Z">
          <w:pPr>
            <w:ind w:firstLine="0"/>
          </w:pPr>
        </w:pPrChange>
      </w:pPr>
      <w:ins w:id="19038" w:author="Okot" w:date="2019-12-29T07:32:00Z">
        <w:r>
          <w:t>Tabela 4.35</w:t>
        </w:r>
        <w:r w:rsidR="007410F5">
          <w:t>. Opis scenariusza przypadku użycia „</w:t>
        </w:r>
      </w:ins>
      <w:ins w:id="19039" w:author="Okot" w:date="2020-01-21T14:37:00Z">
        <w:r w:rsidR="00FC5B1A">
          <w:t>Dodanie produktu do bazy danych</w:t>
        </w:r>
      </w:ins>
      <w:ins w:id="19040" w:author="Okot" w:date="2019-12-29T07:32:00Z">
        <w:r w:rsidR="007410F5">
          <w:t>”</w:t>
        </w:r>
      </w:ins>
      <w:ins w:id="19041" w:author="Okot" w:date="2020-01-21T14:38:00Z">
        <w:r w:rsidR="00FC5B1A">
          <w:t>………………………………………………………………………………</w:t>
        </w:r>
      </w:ins>
      <w:ins w:id="19042" w:author="Okot" w:date="2019-12-29T07:32:00Z">
        <w:r w:rsidR="00D4138C">
          <w:t>155</w:t>
        </w:r>
      </w:ins>
    </w:p>
    <w:p w14:paraId="4281A94B" w14:textId="7FA12907" w:rsidR="00F76959" w:rsidRDefault="001278E9">
      <w:pPr>
        <w:rPr>
          <w:ins w:id="19043" w:author="Okot" w:date="2019-12-29T08:54:00Z"/>
        </w:rPr>
        <w:pPrChange w:id="19044" w:author="Okot" w:date="2019-12-29T08:54:00Z">
          <w:pPr>
            <w:ind w:firstLine="0"/>
          </w:pPr>
        </w:pPrChange>
      </w:pPr>
      <w:ins w:id="19045" w:author="Okot" w:date="2019-12-29T08:54:00Z">
        <w:r>
          <w:t>Tabela 4.36</w:t>
        </w:r>
        <w:r w:rsidR="00F76959">
          <w:t>. Opis scenariusza przypadku użyci</w:t>
        </w:r>
        <w:r w:rsidR="00FC5B1A">
          <w:t>a „</w:t>
        </w:r>
      </w:ins>
      <w:ins w:id="19046" w:author="Okot" w:date="2020-01-21T14:38:00Z">
        <w:r w:rsidR="00FC5B1A">
          <w:t xml:space="preserve">Edycja </w:t>
        </w:r>
      </w:ins>
      <w:ins w:id="19047" w:author="Okot" w:date="2019-12-29T08:54:00Z">
        <w:r w:rsidR="00144B5A">
          <w:t>produktu”.……</w:t>
        </w:r>
      </w:ins>
      <w:ins w:id="19048" w:author="Okot" w:date="2020-01-21T14:38:00Z">
        <w:r w:rsidR="00FC5B1A">
          <w:t>………</w:t>
        </w:r>
      </w:ins>
      <w:ins w:id="19049" w:author="Okot" w:date="2019-12-29T08:54:00Z">
        <w:r w:rsidR="00144B5A">
          <w:t>…1</w:t>
        </w:r>
      </w:ins>
      <w:ins w:id="19050" w:author="Okot" w:date="2020-01-21T14:38:00Z">
        <w:r w:rsidR="00FC5B1A">
          <w:t>5</w:t>
        </w:r>
      </w:ins>
      <w:ins w:id="19051" w:author="Okot" w:date="2020-03-26T12:23:00Z">
        <w:r w:rsidR="00D4138C">
          <w:t>7</w:t>
        </w:r>
      </w:ins>
    </w:p>
    <w:p w14:paraId="012F2368" w14:textId="4D41797A" w:rsidR="009416A0" w:rsidRDefault="001278E9">
      <w:pPr>
        <w:ind w:left="708" w:firstLine="1"/>
        <w:rPr>
          <w:ins w:id="19052" w:author="Okot" w:date="2019-12-29T09:10:00Z"/>
        </w:rPr>
        <w:pPrChange w:id="19053" w:author="Okot" w:date="2020-01-21T14:39:00Z">
          <w:pPr>
            <w:ind w:firstLine="0"/>
          </w:pPr>
        </w:pPrChange>
      </w:pPr>
      <w:ins w:id="19054" w:author="Okot" w:date="2019-12-29T08:54:00Z">
        <w:r>
          <w:lastRenderedPageBreak/>
          <w:t>Tabela 4.37</w:t>
        </w:r>
        <w:r w:rsidR="00520A48">
          <w:t>.</w:t>
        </w:r>
      </w:ins>
      <w:ins w:id="19055" w:author="Okot" w:date="2019-12-29T09:10:00Z">
        <w:r w:rsidR="009416A0">
          <w:t> Opis scenariusza przypadku użycia „</w:t>
        </w:r>
      </w:ins>
      <w:ins w:id="19056" w:author="Okot" w:date="2020-01-21T14:39:00Z">
        <w:r w:rsidR="00FC5B1A">
          <w:t>Podgląd szczegółowych wartości odżywczych produktu</w:t>
        </w:r>
      </w:ins>
      <w:ins w:id="19057" w:author="Okot" w:date="2019-12-29T09:10:00Z">
        <w:r w:rsidR="009416A0">
          <w:t>”.………………</w:t>
        </w:r>
      </w:ins>
      <w:ins w:id="19058" w:author="Okot" w:date="2020-01-21T14:39:00Z">
        <w:r w:rsidR="00FC5B1A">
          <w:t>…………………………………………...</w:t>
        </w:r>
      </w:ins>
      <w:ins w:id="19059" w:author="Okot" w:date="2019-12-29T09:10:00Z">
        <w:r w:rsidR="009416A0">
          <w:t>…1</w:t>
        </w:r>
      </w:ins>
      <w:ins w:id="19060" w:author="Okot" w:date="2020-01-21T14:38:00Z">
        <w:r w:rsidR="00D4138C">
          <w:t>58</w:t>
        </w:r>
      </w:ins>
    </w:p>
    <w:p w14:paraId="2E71561C" w14:textId="5BE8DD85" w:rsidR="00F76959" w:rsidRDefault="001278E9">
      <w:pPr>
        <w:rPr>
          <w:ins w:id="19061" w:author="Okot" w:date="2020-01-01T19:56:00Z"/>
        </w:rPr>
        <w:pPrChange w:id="19062" w:author="Okot" w:date="2019-12-29T07:26:00Z">
          <w:pPr>
            <w:ind w:firstLine="0"/>
          </w:pPr>
        </w:pPrChange>
      </w:pPr>
      <w:ins w:id="19063" w:author="Okot" w:date="2019-12-29T09:11:00Z">
        <w:r>
          <w:t>Tabela 4.38</w:t>
        </w:r>
        <w:r w:rsidR="009416A0">
          <w:t>.</w:t>
        </w:r>
      </w:ins>
      <w:ins w:id="19064" w:author="Okot" w:date="2020-01-01T19:53:00Z">
        <w:r w:rsidR="009E13F3">
          <w:t> Opis scenariusz</w:t>
        </w:r>
        <w:r w:rsidR="00F31586">
          <w:t>a przypadku użycia „Usuni</w:t>
        </w:r>
      </w:ins>
      <w:ins w:id="19065" w:author="Okot" w:date="2020-01-21T14:39:00Z">
        <w:r w:rsidR="00F31586">
          <w:t>ęcie produktu</w:t>
        </w:r>
      </w:ins>
      <w:ins w:id="19066" w:author="Okot" w:date="2020-01-01T19:53:00Z">
        <w:r w:rsidR="009E13F3">
          <w:t>”</w:t>
        </w:r>
      </w:ins>
      <w:ins w:id="19067" w:author="Okot" w:date="2020-01-21T14:40:00Z">
        <w:r w:rsidR="00F31586">
          <w:t>…..</w:t>
        </w:r>
      </w:ins>
      <w:ins w:id="19068" w:author="Okot" w:date="2020-01-01T19:54:00Z">
        <w:r w:rsidR="009E13F3">
          <w:t>………..</w:t>
        </w:r>
      </w:ins>
      <w:ins w:id="19069" w:author="Okot" w:date="2020-01-01T19:53:00Z">
        <w:r w:rsidR="00144B5A">
          <w:t>15</w:t>
        </w:r>
      </w:ins>
      <w:ins w:id="19070" w:author="Okot" w:date="2020-01-21T14:39:00Z">
        <w:r w:rsidR="00D4138C">
          <w:t>9</w:t>
        </w:r>
      </w:ins>
    </w:p>
    <w:p w14:paraId="6ED032B6" w14:textId="4D9B46D4" w:rsidR="001C50F5" w:rsidRDefault="001278E9">
      <w:pPr>
        <w:rPr>
          <w:ins w:id="19071" w:author="Okot" w:date="2020-01-01T19:56:00Z"/>
        </w:rPr>
        <w:pPrChange w:id="19072" w:author="Okot" w:date="2020-01-01T19:57:00Z">
          <w:pPr>
            <w:ind w:firstLine="0"/>
          </w:pPr>
        </w:pPrChange>
      </w:pPr>
      <w:ins w:id="19073" w:author="Okot" w:date="2020-01-01T19:56:00Z">
        <w:r>
          <w:t>Tabela 4.39</w:t>
        </w:r>
        <w:r w:rsidR="001C50F5">
          <w:t>. Opis scenariusza przypadku użycia „</w:t>
        </w:r>
      </w:ins>
      <w:ins w:id="19074" w:author="Okot" w:date="2020-01-21T14:40:00Z">
        <w:r w:rsidR="00C11977">
          <w:t>Wyszukiwanie produktu</w:t>
        </w:r>
      </w:ins>
      <w:ins w:id="19075" w:author="Okot" w:date="2020-01-01T19:56:00Z">
        <w:r w:rsidR="001C50F5">
          <w:t>”.</w:t>
        </w:r>
      </w:ins>
      <w:ins w:id="19076" w:author="Okot" w:date="2020-01-01T19:57:00Z">
        <w:r w:rsidR="001C50F5">
          <w:t>……</w:t>
        </w:r>
      </w:ins>
      <w:ins w:id="19077" w:author="Okot" w:date="2020-01-21T14:40:00Z">
        <w:r w:rsidR="00C11977">
          <w:t>…</w:t>
        </w:r>
      </w:ins>
      <w:ins w:id="19078" w:author="Okot" w:date="2020-01-01T19:57:00Z">
        <w:r w:rsidR="001C50F5">
          <w:t>1</w:t>
        </w:r>
      </w:ins>
      <w:ins w:id="19079" w:author="Okot" w:date="2020-01-03T14:12:00Z">
        <w:r w:rsidR="00144B5A">
          <w:t>5</w:t>
        </w:r>
      </w:ins>
      <w:ins w:id="19080" w:author="Okot" w:date="2020-03-26T12:23:00Z">
        <w:r w:rsidR="00D4138C">
          <w:t>9</w:t>
        </w:r>
      </w:ins>
    </w:p>
    <w:p w14:paraId="343D1B6F" w14:textId="1931F331" w:rsidR="00E97527" w:rsidRDefault="001278E9">
      <w:pPr>
        <w:ind w:left="708" w:firstLine="1"/>
        <w:rPr>
          <w:ins w:id="19081" w:author="Okot" w:date="2020-01-01T20:34:00Z"/>
        </w:rPr>
        <w:pPrChange w:id="19082" w:author="Okot" w:date="2020-01-01T20:34:00Z">
          <w:pPr>
            <w:ind w:firstLine="0"/>
          </w:pPr>
        </w:pPrChange>
      </w:pPr>
      <w:ins w:id="19083" w:author="Okot" w:date="2020-01-01T20:34:00Z">
        <w:r>
          <w:t>Tabela 4.40</w:t>
        </w:r>
        <w:r w:rsidR="00E97527">
          <w:t>. Opis scenariusza przypadku użycia „</w:t>
        </w:r>
      </w:ins>
      <w:ins w:id="19084" w:author="Okot" w:date="2020-01-21T14:41:00Z">
        <w:r w:rsidR="00EB3529">
          <w:t>Przeglądanie podstrony Posiłki</w:t>
        </w:r>
      </w:ins>
      <w:ins w:id="19085" w:author="Okot" w:date="2020-01-01T20:34:00Z">
        <w:r w:rsidR="00EB3529">
          <w:t>”..</w:t>
        </w:r>
        <w:r w:rsidR="00D4138C">
          <w:t>160</w:t>
        </w:r>
      </w:ins>
    </w:p>
    <w:p w14:paraId="65C4C62A" w14:textId="03E7C963" w:rsidR="00E075C7" w:rsidRDefault="001278E9">
      <w:pPr>
        <w:rPr>
          <w:ins w:id="19086" w:author="Okot" w:date="2020-01-02T12:09:00Z"/>
        </w:rPr>
        <w:pPrChange w:id="19087" w:author="Okot" w:date="2020-01-02T12:09:00Z">
          <w:pPr>
            <w:ind w:firstLine="0"/>
          </w:pPr>
        </w:pPrChange>
      </w:pPr>
      <w:ins w:id="19088" w:author="Okot" w:date="2020-01-02T12:09:00Z">
        <w:r>
          <w:t>Tabela 4.41</w:t>
        </w:r>
        <w:r w:rsidR="00E075C7">
          <w:t>. Opis scenariusza przypadku użycia „Dodanie spożytego pożywienia”.</w:t>
        </w:r>
      </w:ins>
      <w:ins w:id="19089" w:author="Okot" w:date="2020-01-03T14:12:00Z">
        <w:r w:rsidR="00BB5E2A">
          <w:t>.</w:t>
        </w:r>
      </w:ins>
      <w:ins w:id="19090" w:author="Okot" w:date="2020-01-02T12:09:00Z">
        <w:r w:rsidR="00D4138C">
          <w:t>161</w:t>
        </w:r>
      </w:ins>
    </w:p>
    <w:p w14:paraId="05F15CA1" w14:textId="2F6A7BE3" w:rsidR="001C50F5" w:rsidRDefault="001278E9">
      <w:pPr>
        <w:rPr>
          <w:ins w:id="19091" w:author="Okot" w:date="2020-01-02T12:59:00Z"/>
        </w:rPr>
        <w:pPrChange w:id="19092" w:author="Okot" w:date="2019-12-29T07:26:00Z">
          <w:pPr>
            <w:ind w:firstLine="0"/>
          </w:pPr>
        </w:pPrChange>
      </w:pPr>
      <w:ins w:id="19093" w:author="Okot" w:date="2020-01-02T12:58:00Z">
        <w:r>
          <w:t>Tabela 4.42</w:t>
        </w:r>
        <w:r w:rsidR="00621619">
          <w:t>. Opis scenariusza przypadku u</w:t>
        </w:r>
        <w:r w:rsidR="00EA2627">
          <w:t>życia „Dodanie potrawy”.………………162</w:t>
        </w:r>
      </w:ins>
    </w:p>
    <w:p w14:paraId="087FA30E" w14:textId="095ABF18" w:rsidR="00AB5ED6" w:rsidRDefault="001278E9">
      <w:pPr>
        <w:rPr>
          <w:ins w:id="19094" w:author="Okot" w:date="2020-01-02T13:26:00Z"/>
        </w:rPr>
        <w:pPrChange w:id="19095" w:author="Okot" w:date="2019-12-29T07:26:00Z">
          <w:pPr>
            <w:ind w:firstLine="0"/>
          </w:pPr>
        </w:pPrChange>
      </w:pPr>
      <w:ins w:id="19096" w:author="Okot" w:date="2020-01-02T12:59:00Z">
        <w:r>
          <w:t>Tabela 4.43</w:t>
        </w:r>
      </w:ins>
      <w:ins w:id="19097" w:author="Okot" w:date="2020-01-02T13:26:00Z">
        <w:r w:rsidR="000404CC">
          <w:t>.</w:t>
        </w:r>
      </w:ins>
      <w:ins w:id="19098"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9099" w:author="Okot" w:date="2020-01-04T07:01:00Z"/>
        </w:rPr>
        <w:pPrChange w:id="19100" w:author="Okot" w:date="2020-01-02T13:27:00Z">
          <w:pPr>
            <w:ind w:firstLine="0"/>
          </w:pPr>
        </w:pPrChange>
      </w:pPr>
      <w:ins w:id="19101" w:author="Okot" w:date="2020-01-02T13:26:00Z">
        <w:r>
          <w:t>Tabela 4.44</w:t>
        </w:r>
        <w:r w:rsidR="000404CC">
          <w:t xml:space="preserve">. Opis scenariusza przypadku użycia „Dodanie produktu </w:t>
        </w:r>
      </w:ins>
      <w:ins w:id="19102" w:author="Okot" w:date="2020-01-02T13:50:00Z">
        <w:r w:rsidR="007E0FEE">
          <w:t>istniejącego w bazie</w:t>
        </w:r>
      </w:ins>
      <w:ins w:id="19103" w:author="Okot" w:date="2020-01-02T13:26:00Z">
        <w:r w:rsidR="00126DF2">
          <w:t>”</w:t>
        </w:r>
      </w:ins>
      <w:ins w:id="19104" w:author="Okot" w:date="2020-01-21T14:43:00Z">
        <w:r w:rsidR="00126DF2">
          <w:t>………………………………………………………………………………...</w:t>
        </w:r>
      </w:ins>
      <w:ins w:id="19105" w:author="Okot" w:date="2020-01-02T13:26:00Z">
        <w:r w:rsidR="00FD4499">
          <w:t>165</w:t>
        </w:r>
      </w:ins>
    </w:p>
    <w:p w14:paraId="3799B8BC" w14:textId="684A3865" w:rsidR="00E11B55" w:rsidRDefault="00E11B55">
      <w:pPr>
        <w:ind w:left="708" w:firstLine="1"/>
        <w:rPr>
          <w:ins w:id="19106" w:author="Okot" w:date="2020-01-04T07:01:00Z"/>
        </w:rPr>
        <w:pPrChange w:id="19107" w:author="Okot" w:date="2020-01-21T14:43:00Z">
          <w:pPr/>
        </w:pPrChange>
      </w:pPr>
      <w:ins w:id="19108" w:author="Okot" w:date="2020-01-04T07:01:00Z">
        <w:r>
          <w:t>Tabela 4.4</w:t>
        </w:r>
      </w:ins>
      <w:ins w:id="19109" w:author="Okot" w:date="2020-01-16T16:47:00Z">
        <w:r w:rsidR="001278E9">
          <w:t>5</w:t>
        </w:r>
      </w:ins>
      <w:ins w:id="19110" w:author="Okot" w:date="2020-01-04T07:01:00Z">
        <w:r>
          <w:t>. Opis scenariusza przypadku użyci</w:t>
        </w:r>
        <w:r w:rsidR="00EC6468">
          <w:t>a „</w:t>
        </w:r>
      </w:ins>
      <w:ins w:id="19111" w:author="Okot" w:date="2020-01-21T14:43:00Z">
        <w:r w:rsidR="00EC6468">
          <w:t>Dodanie produktu nieistniejącego w bazie</w:t>
        </w:r>
      </w:ins>
      <w:ins w:id="19112" w:author="Okot" w:date="2020-01-04T07:01:00Z">
        <w:r w:rsidR="00EC6468">
          <w:t>”…</w:t>
        </w:r>
      </w:ins>
      <w:ins w:id="19113" w:author="Okot" w:date="2020-01-21T14:43:00Z">
        <w:r w:rsidR="00EC6468">
          <w:t>……………</w:t>
        </w:r>
      </w:ins>
      <w:ins w:id="19114" w:author="Okot" w:date="2020-01-21T14:44:00Z">
        <w:r w:rsidR="00EC6468">
          <w:t>……………………………………………………….</w:t>
        </w:r>
      </w:ins>
      <w:ins w:id="19115" w:author="Okot" w:date="2020-01-04T07:01:00Z">
        <w:r w:rsidR="00FD4499">
          <w:t>………..167</w:t>
        </w:r>
      </w:ins>
    </w:p>
    <w:p w14:paraId="4BB45E03" w14:textId="11B6528E" w:rsidR="00716CA1" w:rsidRDefault="001278E9">
      <w:pPr>
        <w:rPr>
          <w:ins w:id="19116" w:author="Okot" w:date="2020-01-02T14:51:00Z"/>
        </w:rPr>
        <w:pPrChange w:id="19117" w:author="Okot" w:date="2020-01-02T14:10:00Z">
          <w:pPr>
            <w:ind w:firstLine="0"/>
          </w:pPr>
        </w:pPrChange>
      </w:pPr>
      <w:ins w:id="19118" w:author="Okot" w:date="2020-01-02T14:09:00Z">
        <w:r>
          <w:t>Tabela 4.46</w:t>
        </w:r>
        <w:r w:rsidR="00716CA1">
          <w:t>. Opis scenariusza przypadku użycia „</w:t>
        </w:r>
      </w:ins>
      <w:ins w:id="19119" w:author="Okot" w:date="2020-01-21T14:44:00Z">
        <w:r w:rsidR="00CD7F96">
          <w:t>Dodanie jednorazowe</w:t>
        </w:r>
      </w:ins>
      <w:ins w:id="19120" w:author="Okot" w:date="2020-01-02T14:10:00Z">
        <w:r w:rsidR="00716CA1">
          <w:t>”……</w:t>
        </w:r>
      </w:ins>
      <w:ins w:id="19121" w:author="Okot" w:date="2020-01-21T14:44:00Z">
        <w:r w:rsidR="00CD7F96">
          <w:t>……</w:t>
        </w:r>
      </w:ins>
      <w:ins w:id="19122" w:author="Okot" w:date="2020-01-02T14:10:00Z">
        <w:r w:rsidR="00716CA1">
          <w:t>.</w:t>
        </w:r>
      </w:ins>
      <w:ins w:id="19123" w:author="Okot" w:date="2020-01-02T14:09:00Z">
        <w:r w:rsidR="00FF3C78">
          <w:t>16</w:t>
        </w:r>
      </w:ins>
      <w:ins w:id="19124" w:author="Okot" w:date="2020-01-21T14:44:00Z">
        <w:r w:rsidR="00FD4499">
          <w:t>8</w:t>
        </w:r>
      </w:ins>
    </w:p>
    <w:p w14:paraId="32405419" w14:textId="230DF3F1" w:rsidR="0045720D" w:rsidRDefault="001278E9">
      <w:pPr>
        <w:rPr>
          <w:ins w:id="19125" w:author="Okot" w:date="2020-01-21T14:45:00Z"/>
        </w:rPr>
        <w:pPrChange w:id="19126" w:author="Okot" w:date="2020-01-02T14:51:00Z">
          <w:pPr>
            <w:ind w:firstLine="0"/>
          </w:pPr>
        </w:pPrChange>
      </w:pPr>
      <w:ins w:id="19127" w:author="Okot" w:date="2020-01-02T14:51:00Z">
        <w:r>
          <w:t>Tabela 4.47</w:t>
        </w:r>
        <w:r w:rsidR="0045720D">
          <w:t>. Opis scenariusza przypadku użycia „</w:t>
        </w:r>
      </w:ins>
      <w:ins w:id="19128" w:author="Okot" w:date="2020-01-21T14:45:00Z">
        <w:r w:rsidR="00CD7F96">
          <w:t>Dekompozycja</w:t>
        </w:r>
      </w:ins>
      <w:ins w:id="19129" w:author="Okot" w:date="2020-01-02T14:51:00Z">
        <w:r w:rsidR="00BB5E2A">
          <w:t>”</w:t>
        </w:r>
      </w:ins>
      <w:ins w:id="19130" w:author="Okot" w:date="2020-01-21T14:45:00Z">
        <w:r w:rsidR="00CD7F96">
          <w:t>………………..</w:t>
        </w:r>
      </w:ins>
      <w:ins w:id="19131" w:author="Okot" w:date="2020-01-02T14:51:00Z">
        <w:r w:rsidR="00FD4499">
          <w:t>.170</w:t>
        </w:r>
      </w:ins>
    </w:p>
    <w:p w14:paraId="565281BA" w14:textId="5F1E3D2E" w:rsidR="00CD7F96" w:rsidRDefault="00CD7F96" w:rsidP="00CD7F96">
      <w:pPr>
        <w:rPr>
          <w:ins w:id="19132" w:author="Okot" w:date="2020-01-21T14:45:00Z"/>
        </w:rPr>
      </w:pPr>
      <w:ins w:id="19133" w:author="Okot" w:date="2020-01-21T14:45:00Z">
        <w:r>
          <w:t>Tabela 4.48. Opis scenariusza przypadku użycia „Usunięcie pożywienia z posiłku”.</w:t>
        </w:r>
      </w:ins>
      <w:ins w:id="19134" w:author="Okot" w:date="2020-01-21T14:46:00Z">
        <w:r>
          <w:t>.</w:t>
        </w:r>
      </w:ins>
      <w:ins w:id="19135" w:author="Okot" w:date="2020-01-21T14:45:00Z">
        <w:r w:rsidR="00FD4499">
          <w:t>172</w:t>
        </w:r>
      </w:ins>
    </w:p>
    <w:p w14:paraId="4010C5DD" w14:textId="67D25528" w:rsidR="00FA40BC" w:rsidRDefault="001278E9">
      <w:pPr>
        <w:rPr>
          <w:ins w:id="19136" w:author="Okot" w:date="2020-01-03T12:31:00Z"/>
        </w:rPr>
        <w:pPrChange w:id="19137" w:author="Okot" w:date="2020-01-03T12:31:00Z">
          <w:pPr>
            <w:ind w:firstLine="0"/>
          </w:pPr>
        </w:pPrChange>
      </w:pPr>
      <w:ins w:id="19138" w:author="Okot" w:date="2020-01-03T12:31:00Z">
        <w:r>
          <w:t>Tabela 4.4</w:t>
        </w:r>
      </w:ins>
      <w:ins w:id="19139" w:author="Okot" w:date="2020-01-21T14:46:00Z">
        <w:r w:rsidR="00CD7F96">
          <w:t>9</w:t>
        </w:r>
      </w:ins>
      <w:ins w:id="19140" w:author="Okot" w:date="2020-01-03T12:31:00Z">
        <w:r w:rsidR="00FA40BC">
          <w:t xml:space="preserve">. Opis scenariusza przypadku użycia „Edycja </w:t>
        </w:r>
      </w:ins>
      <w:ins w:id="19141" w:author="Okot" w:date="2020-01-21T14:46:00Z">
        <w:r w:rsidR="00CD7F96">
          <w:t xml:space="preserve">wprowadzonego </w:t>
        </w:r>
      </w:ins>
      <w:ins w:id="19142" w:author="Okot" w:date="2020-01-03T12:31:00Z">
        <w:r w:rsidR="00FA40BC">
          <w:t>posiłku”</w:t>
        </w:r>
      </w:ins>
      <w:ins w:id="19143" w:author="Okot" w:date="2020-01-21T14:46:00Z">
        <w:r w:rsidR="00CD7F96">
          <w:t>..</w:t>
        </w:r>
      </w:ins>
      <w:ins w:id="19144" w:author="Okot" w:date="2020-01-03T12:31:00Z">
        <w:r w:rsidR="00FD4499">
          <w:t>173</w:t>
        </w:r>
      </w:ins>
    </w:p>
    <w:p w14:paraId="5E4D753A" w14:textId="75C69939" w:rsidR="008D37B9" w:rsidRDefault="005931BC">
      <w:pPr>
        <w:ind w:left="708" w:firstLine="1"/>
        <w:rPr>
          <w:ins w:id="19145" w:author="Okot" w:date="2020-01-03T13:03:00Z"/>
        </w:rPr>
        <w:pPrChange w:id="19146" w:author="Okot" w:date="2020-01-03T13:03:00Z">
          <w:pPr>
            <w:ind w:firstLine="0"/>
          </w:pPr>
        </w:pPrChange>
      </w:pPr>
      <w:ins w:id="19147" w:author="Okot" w:date="2020-01-03T13:03:00Z">
        <w:r>
          <w:t>Tabela 4.50</w:t>
        </w:r>
        <w:r w:rsidR="008D37B9">
          <w:t>. Opis scenariusza przypadku użycia „</w:t>
        </w:r>
      </w:ins>
      <w:ins w:id="19148" w:author="Okot" w:date="2020-01-21T14:47:00Z">
        <w:r>
          <w:t>Przeglądanie poprzednich/kolejnych dni</w:t>
        </w:r>
      </w:ins>
      <w:ins w:id="19149" w:author="Okot" w:date="2020-01-03T13:03:00Z">
        <w:r w:rsidR="008D37B9">
          <w:t>”</w:t>
        </w:r>
      </w:ins>
      <w:ins w:id="19150" w:author="Okot" w:date="2020-01-21T14:47:00Z">
        <w:r>
          <w:t>…………………………………………………………………………………..1</w:t>
        </w:r>
      </w:ins>
      <w:ins w:id="19151" w:author="Okot" w:date="2020-01-03T13:03:00Z">
        <w:r>
          <w:t>7</w:t>
        </w:r>
      </w:ins>
      <w:ins w:id="19152" w:author="Okot" w:date="2020-03-26T13:08:00Z">
        <w:r w:rsidR="00FD4499">
          <w:t>4</w:t>
        </w:r>
      </w:ins>
    </w:p>
    <w:p w14:paraId="2BFE86E8" w14:textId="61C13237" w:rsidR="00037906" w:rsidRDefault="001278E9">
      <w:pPr>
        <w:ind w:left="708" w:firstLine="1"/>
        <w:rPr>
          <w:ins w:id="19153" w:author="Okot" w:date="2020-01-03T13:18:00Z"/>
        </w:rPr>
        <w:pPrChange w:id="19154" w:author="Okot" w:date="2020-01-21T14:48:00Z">
          <w:pPr>
            <w:spacing w:after="160" w:line="259" w:lineRule="auto"/>
            <w:ind w:firstLine="0"/>
            <w:jc w:val="left"/>
          </w:pPr>
        </w:pPrChange>
      </w:pPr>
      <w:ins w:id="19155" w:author="Okot" w:date="2020-01-03T13:18:00Z">
        <w:r>
          <w:t>Tabela 4.5</w:t>
        </w:r>
      </w:ins>
      <w:ins w:id="19156" w:author="Okot" w:date="2020-01-21T14:48:00Z">
        <w:r w:rsidR="005934D0">
          <w:t>1</w:t>
        </w:r>
      </w:ins>
      <w:ins w:id="19157" w:author="Okot" w:date="2020-01-03T13:18:00Z">
        <w:r w:rsidR="00037906">
          <w:t>. Opis scenariusza przypadku użycia „</w:t>
        </w:r>
      </w:ins>
      <w:ins w:id="19158" w:author="Okot" w:date="2020-01-21T14:48:00Z">
        <w:r w:rsidR="005934D0">
          <w:t>Przeglądanie realizacji zapotrzebowania na składniki odżywcze</w:t>
        </w:r>
      </w:ins>
      <w:ins w:id="19159" w:author="Okot" w:date="2020-01-03T13:18:00Z">
        <w:r w:rsidR="00037906">
          <w:t>”.</w:t>
        </w:r>
        <w:r w:rsidR="00037906">
          <w:rPr>
            <w:sz w:val="22"/>
          </w:rPr>
          <w:t>……</w:t>
        </w:r>
      </w:ins>
      <w:ins w:id="19160" w:author="Okot" w:date="2020-01-21T14:48:00Z">
        <w:r w:rsidR="005934D0">
          <w:rPr>
            <w:sz w:val="22"/>
          </w:rPr>
          <w:t>……</w:t>
        </w:r>
      </w:ins>
      <w:ins w:id="19161" w:author="Okot" w:date="2020-01-03T13:18:00Z">
        <w:r w:rsidR="00037906">
          <w:rPr>
            <w:sz w:val="22"/>
          </w:rPr>
          <w:t>…</w:t>
        </w:r>
      </w:ins>
      <w:ins w:id="19162" w:author="Okot" w:date="2020-01-21T14:48:00Z">
        <w:r w:rsidR="005934D0">
          <w:rPr>
            <w:sz w:val="22"/>
          </w:rPr>
          <w:t>……………………………..</w:t>
        </w:r>
      </w:ins>
      <w:ins w:id="19163" w:author="Okot" w:date="2020-01-03T13:18:00Z">
        <w:r w:rsidR="00037906">
          <w:rPr>
            <w:sz w:val="22"/>
          </w:rPr>
          <w:t>…..</w:t>
        </w:r>
        <w:r w:rsidR="00FD4499">
          <w:t>175</w:t>
        </w:r>
      </w:ins>
    </w:p>
    <w:p w14:paraId="200685FF" w14:textId="492F4988" w:rsidR="00FA40BC" w:rsidRDefault="005934D0">
      <w:pPr>
        <w:ind w:left="708" w:firstLine="1"/>
        <w:rPr>
          <w:ins w:id="19164" w:author="Okot" w:date="2020-01-21T14:49:00Z"/>
        </w:rPr>
        <w:pPrChange w:id="19165" w:author="Okot" w:date="2020-01-21T14:48:00Z">
          <w:pPr>
            <w:ind w:firstLine="0"/>
          </w:pPr>
        </w:pPrChange>
      </w:pPr>
      <w:ins w:id="19166" w:author="Okot" w:date="2020-01-03T13:18:00Z">
        <w:r>
          <w:t>Tabela 4.5</w:t>
        </w:r>
      </w:ins>
      <w:ins w:id="19167" w:author="Okot" w:date="2020-01-21T14:48:00Z">
        <w:r>
          <w:t>2</w:t>
        </w:r>
      </w:ins>
      <w:ins w:id="19168" w:author="Okot" w:date="2020-01-03T13:18:00Z">
        <w:r w:rsidR="00E16B2F">
          <w:t>. Opis scenariusza przypadku użycia „</w:t>
        </w:r>
      </w:ins>
      <w:ins w:id="19169" w:author="Okot" w:date="2020-01-21T14:48:00Z">
        <w:r w:rsidR="00E56AE4">
          <w:t>Przeglądanie zapotrzebowania na makroskładniki oraz ich składowe</w:t>
        </w:r>
      </w:ins>
      <w:ins w:id="19170" w:author="Okot" w:date="2020-01-03T13:18:00Z">
        <w:r w:rsidR="00E16B2F">
          <w:t>”.</w:t>
        </w:r>
        <w:r w:rsidR="00E16B2F">
          <w:rPr>
            <w:sz w:val="22"/>
          </w:rPr>
          <w:t>…………</w:t>
        </w:r>
      </w:ins>
      <w:ins w:id="19171" w:author="Okot" w:date="2020-01-03T13:19:00Z">
        <w:r w:rsidR="00E16B2F">
          <w:rPr>
            <w:sz w:val="22"/>
          </w:rPr>
          <w:t>…</w:t>
        </w:r>
      </w:ins>
      <w:ins w:id="19172" w:author="Okot" w:date="2020-01-21T14:48:00Z">
        <w:r w:rsidR="00E56AE4">
          <w:rPr>
            <w:sz w:val="22"/>
          </w:rPr>
          <w:t>………………………………………</w:t>
        </w:r>
      </w:ins>
      <w:ins w:id="19173" w:author="Okot" w:date="2020-01-21T14:49:00Z">
        <w:r w:rsidR="00E56AE4">
          <w:rPr>
            <w:sz w:val="22"/>
          </w:rPr>
          <w:t>..</w:t>
        </w:r>
      </w:ins>
      <w:ins w:id="19174" w:author="Okot" w:date="2020-01-03T13:18:00Z">
        <w:r w:rsidR="00FD4499">
          <w:t>175</w:t>
        </w:r>
      </w:ins>
    </w:p>
    <w:p w14:paraId="0527B902" w14:textId="3AB96504" w:rsidR="005F4C10" w:rsidRDefault="005F4C10">
      <w:pPr>
        <w:ind w:left="708" w:firstLine="1"/>
        <w:rPr>
          <w:ins w:id="19175" w:author="Okot" w:date="2020-01-21T14:49:00Z"/>
        </w:rPr>
        <w:pPrChange w:id="19176" w:author="Okot" w:date="2020-01-21T14:49:00Z">
          <w:pPr>
            <w:spacing w:after="160" w:line="259" w:lineRule="auto"/>
            <w:ind w:firstLine="0"/>
            <w:jc w:val="left"/>
          </w:pPr>
        </w:pPrChange>
      </w:pPr>
      <w:ins w:id="19177" w:author="Okot" w:date="2020-01-21T14:49:00Z">
        <w:r>
          <w:t>Tabela 4.53. Opis scenariusza przypadku użycia „Przeglądanie zapotrzebowania na witaminy i pierwiastki”.…………………………</w:t>
        </w:r>
      </w:ins>
      <w:ins w:id="19178" w:author="Okot" w:date="2020-01-21T14:50:00Z">
        <w:r>
          <w:t>…………………………………..</w:t>
        </w:r>
      </w:ins>
      <w:ins w:id="19179" w:author="Okot" w:date="2020-01-26T15:49:00Z">
        <w:r w:rsidR="00E56188">
          <w:t>.</w:t>
        </w:r>
      </w:ins>
      <w:ins w:id="19180" w:author="Okot" w:date="2020-01-21T14:49:00Z">
        <w:r>
          <w:t>17</w:t>
        </w:r>
      </w:ins>
      <w:ins w:id="19181" w:author="Okot" w:date="2020-03-26T13:08:00Z">
        <w:r w:rsidR="00FD4499">
          <w:t>6</w:t>
        </w:r>
      </w:ins>
    </w:p>
    <w:p w14:paraId="1065EDBD" w14:textId="445940FA" w:rsidR="005F4C10" w:rsidRDefault="005F4C10">
      <w:pPr>
        <w:rPr>
          <w:ins w:id="19182" w:author="Okot" w:date="2020-01-02T14:51:00Z"/>
        </w:rPr>
        <w:pPrChange w:id="19183" w:author="Okot" w:date="2020-01-21T14:51:00Z">
          <w:pPr>
            <w:ind w:firstLine="0"/>
          </w:pPr>
        </w:pPrChange>
      </w:pPr>
      <w:ins w:id="19184" w:author="Okot" w:date="2020-01-21T14:50:00Z">
        <w:r>
          <w:t>Tabela 4.54. Opis scenariusza przypadku użycia „Wylogowanie”.</w:t>
        </w:r>
      </w:ins>
      <w:ins w:id="19185" w:author="Okot" w:date="2020-01-21T14:51:00Z">
        <w:r>
          <w:t>…………………</w:t>
        </w:r>
      </w:ins>
      <w:ins w:id="19186" w:author="Okot" w:date="2020-01-21T14:50:00Z">
        <w:r w:rsidR="00FD4499">
          <w:t>177</w:t>
        </w:r>
      </w:ins>
    </w:p>
    <w:p w14:paraId="2FEDCBBF" w14:textId="55008703" w:rsidR="00714019" w:rsidDel="007D3147" w:rsidRDefault="00714019">
      <w:pPr>
        <w:ind w:left="708" w:firstLine="1"/>
        <w:rPr>
          <w:del w:id="19187" w:author="Okot" w:date="2019-12-12T12:00:00Z"/>
        </w:rPr>
        <w:pPrChange w:id="19188" w:author="Okot" w:date="2019-12-26T09:04:00Z">
          <w:pPr>
            <w:ind w:firstLine="708"/>
          </w:pPr>
        </w:pPrChange>
      </w:pPr>
      <w:del w:id="19189" w:author="Okot" w:date="2019-12-12T12:00:00Z">
        <w:r w:rsidDel="007D3147">
          <w:delText xml:space="preserve">Tabela </w:delText>
        </w:r>
      </w:del>
      <w:del w:id="19190" w:author="Okot" w:date="2019-11-19T21:04:00Z">
        <w:r w:rsidDel="00032081">
          <w:delText>3</w:delText>
        </w:r>
      </w:del>
      <w:del w:id="19191"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9192" w:author="Okot" w:date="2019-12-12T12:00:00Z"/>
        </w:rPr>
      </w:pPr>
      <w:del w:id="19193" w:author="Okot" w:date="2019-12-12T12:00:00Z">
        <w:r w:rsidDel="007D3147">
          <w:delText xml:space="preserve">Tabela </w:delText>
        </w:r>
      </w:del>
      <w:del w:id="19194" w:author="Okot" w:date="2019-11-19T21:04:00Z">
        <w:r w:rsidDel="00032081">
          <w:delText>3</w:delText>
        </w:r>
      </w:del>
      <w:del w:id="19195"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9196" w:author="Okot" w:date="2020-03-23T22:36:00Z"/>
        </w:rPr>
      </w:pPr>
      <w:r>
        <w:t>Tabe</w:t>
      </w:r>
      <w:r w:rsidR="004D3CF4">
        <w:t xml:space="preserve">la </w:t>
      </w:r>
      <w:ins w:id="19197" w:author="Okot" w:date="2019-11-19T21:04:00Z">
        <w:r w:rsidR="00032081">
          <w:t>5</w:t>
        </w:r>
      </w:ins>
      <w:del w:id="19198" w:author="Okot" w:date="2019-11-19T21:04:00Z">
        <w:r w:rsidR="004D3CF4" w:rsidDel="00032081">
          <w:delText>4</w:delText>
        </w:r>
      </w:del>
      <w:r w:rsidR="004D3CF4">
        <w:t>.1. Wykaz pól w tabeli User</w:t>
      </w:r>
      <w:r>
        <w:t>………………………………………………</w:t>
      </w:r>
      <w:r w:rsidR="004D3CF4">
        <w:t>…</w:t>
      </w:r>
      <w:ins w:id="19199" w:author="Okot" w:date="2020-01-03T14:15:00Z">
        <w:r w:rsidR="003359FF">
          <w:t>1</w:t>
        </w:r>
      </w:ins>
      <w:ins w:id="19200" w:author="Okot" w:date="2020-01-17T13:07:00Z">
        <w:r w:rsidR="00E56188">
          <w:t>9</w:t>
        </w:r>
      </w:ins>
      <w:ins w:id="19201" w:author="Okot" w:date="2020-01-29T13:34:00Z">
        <w:r w:rsidR="00FD4499">
          <w:t>4</w:t>
        </w:r>
      </w:ins>
    </w:p>
    <w:p w14:paraId="277D6321" w14:textId="49E9DE3D" w:rsidR="00F17DBD" w:rsidRDefault="00F17DBD">
      <w:pPr>
        <w:rPr>
          <w:ins w:id="19202" w:author="Okot" w:date="2020-01-29T13:35:00Z"/>
        </w:rPr>
        <w:pPrChange w:id="19203" w:author="Okot" w:date="2020-03-23T22:42:00Z">
          <w:pPr>
            <w:ind w:firstLine="708"/>
          </w:pPr>
        </w:pPrChange>
      </w:pPr>
      <w:ins w:id="19204" w:author="Okot" w:date="2020-03-23T22:36:00Z">
        <w:r>
          <w:t xml:space="preserve">Tabela 5.2. Czcionki i kolory wybrane do </w:t>
        </w:r>
        <w:r w:rsidR="00FD4499">
          <w:t>realizacji projektu.………………………196</w:t>
        </w:r>
      </w:ins>
    </w:p>
    <w:p w14:paraId="71E89AF8" w14:textId="3396240F" w:rsidR="00A0684A" w:rsidRDefault="004307C7">
      <w:pPr>
        <w:rPr>
          <w:ins w:id="19205" w:author="Okot" w:date="2020-01-29T13:35:00Z"/>
        </w:rPr>
        <w:pPrChange w:id="19206" w:author="Okot" w:date="2020-01-29T13:35:00Z">
          <w:pPr>
            <w:ind w:firstLine="0"/>
          </w:pPr>
        </w:pPrChange>
      </w:pPr>
      <w:ins w:id="19207"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9208" w:author="Okot" w:date="2020-01-29T13:36:00Z"/>
        </w:rPr>
        <w:pPrChange w:id="19209" w:author="Okot" w:date="2020-01-29T13:36:00Z">
          <w:pPr>
            <w:spacing w:after="160" w:line="259" w:lineRule="auto"/>
            <w:ind w:firstLine="0"/>
            <w:jc w:val="left"/>
          </w:pPr>
        </w:pPrChange>
      </w:pPr>
      <w:ins w:id="19210" w:author="Okot" w:date="2020-01-29T13:36:00Z">
        <w:r>
          <w:t>Tabela 5.4</w:t>
        </w:r>
        <w:r w:rsidR="00A0684A">
          <w:t>. Scenariusz testowy dla dodawania nowego rekordu do bazy danych.…..20</w:t>
        </w:r>
      </w:ins>
      <w:ins w:id="19211" w:author="Okot" w:date="2020-03-23T22:42:00Z">
        <w:r w:rsidR="00FD4499">
          <w:t>5</w:t>
        </w:r>
      </w:ins>
    </w:p>
    <w:p w14:paraId="46C269F9" w14:textId="42D46ED3" w:rsidR="00243975" w:rsidRDefault="00243975">
      <w:pPr>
        <w:pPrChange w:id="19212" w:author="Okot" w:date="2020-01-29T13:36:00Z">
          <w:pPr>
            <w:ind w:firstLine="0"/>
          </w:pPr>
        </w:pPrChange>
      </w:pPr>
      <w:ins w:id="19213" w:author="Okot" w:date="2020-01-29T13:36:00Z">
        <w:r>
          <w:t>Tabel</w:t>
        </w:r>
        <w:r w:rsidR="004307C7">
          <w:t>a 5.5</w:t>
        </w:r>
        <w:r>
          <w:t>. Scenariusz testu jednostkowego dla rejestracji nowego użytkownika</w:t>
        </w:r>
      </w:ins>
      <w:ins w:id="19214" w:author="Okot" w:date="2020-01-29T13:37:00Z">
        <w:r>
          <w:t>…..</w:t>
        </w:r>
      </w:ins>
      <w:ins w:id="19215" w:author="Okot" w:date="2020-01-29T13:36:00Z">
        <w:r>
          <w:t>20</w:t>
        </w:r>
      </w:ins>
      <w:ins w:id="19216" w:author="Okot" w:date="2020-03-23T22:42:00Z">
        <w:r w:rsidR="00FD4499">
          <w:t>8</w:t>
        </w:r>
      </w:ins>
    </w:p>
    <w:p w14:paraId="0C48663F" w14:textId="71828730" w:rsidR="00F60387" w:rsidRDefault="001C4A35" w:rsidP="00F60387">
      <w:pPr>
        <w:rPr>
          <w:ins w:id="19217" w:author="Okot" w:date="2020-02-05T17:50:00Z"/>
        </w:rPr>
      </w:pPr>
      <w:r>
        <w:t>Tabela 5.</w:t>
      </w:r>
      <w:ins w:id="19218" w:author="Okot" w:date="2020-03-23T22:40:00Z">
        <w:r w:rsidR="004307C7">
          <w:t>6</w:t>
        </w:r>
      </w:ins>
      <w:del w:id="19219" w:author="Okot" w:date="2020-03-23T22:40:00Z">
        <w:r w:rsidDel="004307C7">
          <w:delText>5</w:delText>
        </w:r>
      </w:del>
      <w:r>
        <w:t>. Podstawowe polecenia konsolowej obsługi Gita.………………………..</w:t>
      </w:r>
      <w:del w:id="19220" w:author="Okot" w:date="2020-03-23T22:42:00Z">
        <w:r w:rsidDel="002C60FF">
          <w:delText>213</w:delText>
        </w:r>
      </w:del>
      <w:ins w:id="19221" w:author="Okot" w:date="2020-03-23T22:42:00Z">
        <w:r w:rsidR="00FD4499">
          <w:t>219</w:t>
        </w:r>
      </w:ins>
    </w:p>
    <w:p w14:paraId="27B7FE9D" w14:textId="2527C580" w:rsidR="00CF4F0C" w:rsidRDefault="00CF4F0C">
      <w:pPr>
        <w:rPr>
          <w:ins w:id="19222" w:author="Okot" w:date="2020-02-05T17:50:00Z"/>
        </w:rPr>
        <w:pPrChange w:id="19223" w:author="Okot" w:date="2020-02-05T17:50:00Z">
          <w:pPr>
            <w:ind w:firstLine="0"/>
          </w:pPr>
        </w:pPrChange>
      </w:pPr>
      <w:ins w:id="19224" w:author="Okot" w:date="2020-02-05T17:50:00Z">
        <w:r>
          <w:t>Tabela 5.</w:t>
        </w:r>
      </w:ins>
      <w:ins w:id="19225" w:author="Okot" w:date="2020-03-23T22:40:00Z">
        <w:r w:rsidR="004307C7">
          <w:t>7</w:t>
        </w:r>
      </w:ins>
      <w:del w:id="19226" w:author="Okot" w:date="2020-03-23T22:40:00Z">
        <w:r w:rsidR="00F60387" w:rsidDel="004307C7">
          <w:delText>6</w:delText>
        </w:r>
      </w:del>
      <w:ins w:id="19227" w:author="Okot" w:date="2020-02-05T17:50:00Z">
        <w:r>
          <w:t>. Testy dla przypadku użycia PU001 (Rejestracja).…………………</w:t>
        </w:r>
      </w:ins>
      <w:ins w:id="19228" w:author="Okot" w:date="2020-02-05T17:51:00Z">
        <w:r>
          <w:t>……</w:t>
        </w:r>
      </w:ins>
      <w:ins w:id="19229" w:author="Okot" w:date="2020-02-05T17:50:00Z">
        <w:r>
          <w:t>2</w:t>
        </w:r>
      </w:ins>
      <w:ins w:id="19230" w:author="Okot" w:date="2020-03-23T22:42:00Z">
        <w:r w:rsidR="00534756">
          <w:t>3</w:t>
        </w:r>
      </w:ins>
      <w:del w:id="19231" w:author="Okot" w:date="2020-03-23T22:42:00Z">
        <w:r w:rsidR="001C4A35" w:rsidDel="00534756">
          <w:delText>9</w:delText>
        </w:r>
      </w:del>
      <w:ins w:id="19232" w:author="Okot" w:date="2020-03-23T22:42:00Z">
        <w:r w:rsidR="00FD4499">
          <w:t>8</w:t>
        </w:r>
      </w:ins>
    </w:p>
    <w:p w14:paraId="3CA24924" w14:textId="3A2D1510" w:rsidR="00692FFC" w:rsidRDefault="00692FFC">
      <w:pPr>
        <w:rPr>
          <w:ins w:id="19233" w:author="Okot" w:date="2020-02-05T17:51:00Z"/>
        </w:rPr>
        <w:pPrChange w:id="19234" w:author="Okot" w:date="2020-02-05T17:51:00Z">
          <w:pPr>
            <w:spacing w:after="160" w:line="259" w:lineRule="auto"/>
            <w:ind w:firstLine="0"/>
            <w:jc w:val="left"/>
          </w:pPr>
        </w:pPrChange>
      </w:pPr>
      <w:ins w:id="19235" w:author="Okot" w:date="2020-02-05T17:51:00Z">
        <w:r>
          <w:t>Tabela 5.</w:t>
        </w:r>
      </w:ins>
      <w:ins w:id="19236" w:author="Okot" w:date="2020-03-23T22:40:00Z">
        <w:r w:rsidR="004307C7">
          <w:t>8</w:t>
        </w:r>
      </w:ins>
      <w:del w:id="19237" w:author="Okot" w:date="2020-03-23T22:40:00Z">
        <w:r w:rsidR="00F60387" w:rsidDel="004307C7">
          <w:delText>7</w:delText>
        </w:r>
      </w:del>
      <w:ins w:id="19238" w:author="Okot" w:date="2020-02-05T17:51:00Z">
        <w:r>
          <w:t>. Test dodawania nowego rekordu do bazy danych.…</w:t>
        </w:r>
      </w:ins>
      <w:ins w:id="19239" w:author="Okot" w:date="2020-02-05T17:52:00Z">
        <w:r>
          <w:t>……………………</w:t>
        </w:r>
      </w:ins>
      <w:ins w:id="19240" w:author="Okot" w:date="2020-02-05T17:51:00Z">
        <w:r>
          <w:t>2</w:t>
        </w:r>
      </w:ins>
      <w:del w:id="19241" w:author="Okot" w:date="2020-03-23T22:43:00Z">
        <w:r w:rsidR="001C4A35" w:rsidDel="00534756">
          <w:delText>21</w:delText>
        </w:r>
      </w:del>
      <w:ins w:id="19242" w:author="Okot" w:date="2020-03-26T13:10:00Z">
        <w:r w:rsidR="00FD4499">
          <w:t>42</w:t>
        </w:r>
      </w:ins>
    </w:p>
    <w:p w14:paraId="58AF927E" w14:textId="53B9B1CD" w:rsidR="00CF4F0C" w:rsidRDefault="00692FFC">
      <w:pPr>
        <w:rPr>
          <w:ins w:id="19243" w:author="Okot" w:date="2020-01-29T13:36:00Z"/>
        </w:rPr>
        <w:pPrChange w:id="19244" w:author="Okot" w:date="2020-02-05T17:52:00Z">
          <w:pPr>
            <w:ind w:firstLine="0"/>
          </w:pPr>
        </w:pPrChange>
      </w:pPr>
      <w:ins w:id="19245" w:author="Okot" w:date="2020-02-05T17:52:00Z">
        <w:r>
          <w:t>Tabela 5.</w:t>
        </w:r>
      </w:ins>
      <w:ins w:id="19246" w:author="Okot" w:date="2020-03-23T22:40:00Z">
        <w:r w:rsidR="004307C7">
          <w:t>9</w:t>
        </w:r>
      </w:ins>
      <w:del w:id="19247" w:author="Okot" w:date="2020-03-23T22:40:00Z">
        <w:r w:rsidR="00F60387" w:rsidDel="004307C7">
          <w:delText>8</w:delText>
        </w:r>
      </w:del>
      <w:ins w:id="19248" w:author="Okot" w:date="2020-02-05T17:52:00Z">
        <w:r>
          <w:t>. Test jednostkowy rejestracji nowego użytkownika.……………………</w:t>
        </w:r>
      </w:ins>
      <w:ins w:id="19249" w:author="Okot" w:date="2020-02-05T17:53:00Z">
        <w:r>
          <w:t>..</w:t>
        </w:r>
      </w:ins>
      <w:ins w:id="19250" w:author="Okot" w:date="2020-02-05T17:52:00Z">
        <w:r>
          <w:t>2</w:t>
        </w:r>
      </w:ins>
      <w:del w:id="19251" w:author="Okot" w:date="2020-03-23T22:43:00Z">
        <w:r w:rsidR="001C4A35" w:rsidDel="00534756">
          <w:delText>2</w:delText>
        </w:r>
      </w:del>
      <w:ins w:id="19252" w:author="Okot" w:date="2020-03-26T13:10:00Z">
        <w:r w:rsidR="00FD4499">
          <w:t>44</w:t>
        </w:r>
      </w:ins>
      <w:del w:id="19253" w:author="Okot" w:date="2020-03-23T22:43:00Z">
        <w:r w:rsidR="001C4A35" w:rsidDel="00534756">
          <w:delText>3</w:delText>
        </w:r>
      </w:del>
    </w:p>
    <w:p w14:paraId="5C5F71F5" w14:textId="1BC6B868" w:rsidR="00DF64C5" w:rsidDel="002F1C89" w:rsidRDefault="00DF64C5" w:rsidP="00DF64C5">
      <w:pPr>
        <w:ind w:firstLine="708"/>
        <w:rPr>
          <w:del w:id="19254" w:author="Okot" w:date="2020-01-29T13:39:00Z"/>
        </w:rPr>
      </w:pPr>
      <w:del w:id="19255" w:author="Okot" w:date="2020-01-03T14:15:00Z">
        <w:r w:rsidDel="009F0E1E">
          <w:lastRenderedPageBreak/>
          <w:delText>11</w:delText>
        </w:r>
      </w:del>
      <w:del w:id="19256" w:author="Okot" w:date="2019-11-19T21:05:00Z">
        <w:r w:rsidDel="00032081">
          <w:delText>2</w:delText>
        </w:r>
      </w:del>
    </w:p>
    <w:p w14:paraId="0CCF0B68" w14:textId="58DD1009" w:rsidR="006B7A04" w:rsidRDefault="006B7A04" w:rsidP="006B7A04">
      <w:pPr>
        <w:ind w:firstLine="708"/>
      </w:pPr>
      <w:r>
        <w:t xml:space="preserve">Tabela </w:t>
      </w:r>
      <w:ins w:id="19257" w:author="Okot" w:date="2019-11-19T21:04:00Z">
        <w:r w:rsidR="00032081">
          <w:t>5</w:t>
        </w:r>
      </w:ins>
      <w:del w:id="19258" w:author="Okot" w:date="2019-11-19T21:04:00Z">
        <w:r w:rsidDel="00032081">
          <w:delText>4</w:delText>
        </w:r>
      </w:del>
      <w:r>
        <w:t>.</w:t>
      </w:r>
      <w:ins w:id="19259" w:author="Okot" w:date="2020-03-23T22:40:00Z">
        <w:r w:rsidR="004307C7">
          <w:t>10</w:t>
        </w:r>
      </w:ins>
      <w:del w:id="19260" w:author="Okot" w:date="2020-03-23T22:40:00Z">
        <w:r w:rsidR="00F60387" w:rsidDel="004307C7">
          <w:delText>9</w:delText>
        </w:r>
      </w:del>
      <w:del w:id="19261" w:author="Okot" w:date="2020-01-29T13:38:00Z">
        <w:r w:rsidDel="002F1C89">
          <w:delText>2</w:delText>
        </w:r>
      </w:del>
      <w:r>
        <w:t xml:space="preserve">. </w:t>
      </w:r>
      <w:r w:rsidR="004D3CF4">
        <w:t>Wykaz pól w tabeli Target…..</w:t>
      </w:r>
      <w:r>
        <w:t>…………………</w:t>
      </w:r>
      <w:ins w:id="19262" w:author="Okot" w:date="2020-03-23T22:40:00Z">
        <w:r w:rsidR="004307C7">
          <w:t>.</w:t>
        </w:r>
      </w:ins>
      <w:del w:id="19263" w:author="Okot" w:date="2020-03-23T22:40:00Z">
        <w:r w:rsidDel="004307C7">
          <w:delText>…</w:delText>
        </w:r>
      </w:del>
      <w:r>
        <w:t>……………………...</w:t>
      </w:r>
      <w:ins w:id="19264" w:author="Okot" w:date="2020-01-03T14:15:00Z">
        <w:r w:rsidR="00DA2CD7">
          <w:t>2</w:t>
        </w:r>
      </w:ins>
      <w:ins w:id="19265" w:author="Okot" w:date="2020-03-23T22:43:00Z">
        <w:r w:rsidR="00E41FC3">
          <w:t>47</w:t>
        </w:r>
      </w:ins>
      <w:del w:id="19266" w:author="Okot" w:date="2020-03-23T22:43:00Z">
        <w:r w:rsidR="001C4A35" w:rsidDel="00534756">
          <w:delText>24</w:delText>
        </w:r>
      </w:del>
      <w:del w:id="19267" w:author="Okot" w:date="2020-01-03T14:15:00Z">
        <w:r w:rsidDel="009F0E1E">
          <w:delText>1</w:delText>
        </w:r>
      </w:del>
      <w:del w:id="19268"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9269" w:author="Okot" w:date="2019-11-19T21:04:00Z">
        <w:r w:rsidR="00032081">
          <w:t>5</w:t>
        </w:r>
      </w:ins>
      <w:del w:id="19270" w:author="Okot" w:date="2019-11-19T21:04:00Z">
        <w:r w:rsidDel="00032081">
          <w:delText>4</w:delText>
        </w:r>
      </w:del>
      <w:r>
        <w:t>.</w:t>
      </w:r>
      <w:r w:rsidR="00F60387">
        <w:t>1</w:t>
      </w:r>
      <w:ins w:id="19271" w:author="Okot" w:date="2020-03-23T22:40:00Z">
        <w:r w:rsidR="004307C7">
          <w:t>1</w:t>
        </w:r>
      </w:ins>
      <w:del w:id="19272" w:author="Okot" w:date="2020-03-23T22:40:00Z">
        <w:r w:rsidR="00F60387" w:rsidDel="004307C7">
          <w:delText>0</w:delText>
        </w:r>
      </w:del>
      <w:del w:id="19273" w:author="Okot" w:date="2020-01-29T13:38:00Z">
        <w:r w:rsidDel="002F1C89">
          <w:delText>3</w:delText>
        </w:r>
      </w:del>
      <w:r>
        <w:t>. Wyka</w:t>
      </w:r>
      <w:r w:rsidR="00F60387">
        <w:t>z pół w tabeli Activity……………………..</w:t>
      </w:r>
      <w:r>
        <w:t>……………………..</w:t>
      </w:r>
      <w:ins w:id="19274" w:author="Okot" w:date="2020-01-03T14:17:00Z">
        <w:r w:rsidR="00DA2CD7">
          <w:t>2</w:t>
        </w:r>
      </w:ins>
      <w:del w:id="19275" w:author="Okot" w:date="2020-03-23T22:44:00Z">
        <w:r w:rsidR="001C4A35" w:rsidDel="00534756">
          <w:delText>2</w:delText>
        </w:r>
      </w:del>
      <w:r w:rsidR="001C4A35">
        <w:t>4</w:t>
      </w:r>
      <w:ins w:id="19276" w:author="Okot" w:date="2020-03-23T22:44:00Z">
        <w:r w:rsidR="00FD4499">
          <w:t>7</w:t>
        </w:r>
      </w:ins>
      <w:del w:id="19277" w:author="Okot" w:date="2020-01-03T14:16:00Z">
        <w:r w:rsidDel="009F0E1E">
          <w:delText>1</w:delText>
        </w:r>
      </w:del>
      <w:del w:id="19278" w:author="Okot" w:date="2019-11-19T21:05:00Z">
        <w:r w:rsidDel="00032081">
          <w:delText>1</w:delText>
        </w:r>
        <w:r w:rsidR="00C146A7" w:rsidDel="00032081">
          <w:delText>6</w:delText>
        </w:r>
      </w:del>
    </w:p>
    <w:p w14:paraId="1C580566" w14:textId="76666CBF" w:rsidR="00026961" w:rsidRDefault="00026961" w:rsidP="00026961">
      <w:pPr>
        <w:ind w:firstLine="708"/>
      </w:pPr>
      <w:r>
        <w:t xml:space="preserve">Tabela </w:t>
      </w:r>
      <w:ins w:id="19279" w:author="Okot" w:date="2019-11-19T21:04:00Z">
        <w:r w:rsidR="00032081">
          <w:t>5</w:t>
        </w:r>
      </w:ins>
      <w:del w:id="19280" w:author="Okot" w:date="2019-11-19T21:04:00Z">
        <w:r w:rsidDel="00032081">
          <w:delText>4</w:delText>
        </w:r>
      </w:del>
      <w:r>
        <w:t>.</w:t>
      </w:r>
      <w:ins w:id="19281" w:author="Okot" w:date="2020-01-29T13:39:00Z">
        <w:r w:rsidR="00692FFC">
          <w:t>1</w:t>
        </w:r>
      </w:ins>
      <w:ins w:id="19282" w:author="Okot" w:date="2020-03-23T22:40:00Z">
        <w:r w:rsidR="004307C7">
          <w:t>2</w:t>
        </w:r>
      </w:ins>
      <w:del w:id="19283" w:author="Okot" w:date="2020-03-23T22:40:00Z">
        <w:r w:rsidR="00F60387" w:rsidDel="004307C7">
          <w:delText>1</w:delText>
        </w:r>
      </w:del>
      <w:del w:id="19284" w:author="Okot" w:date="2020-01-29T13:39:00Z">
        <w:r w:rsidDel="002F1C89">
          <w:delText>4</w:delText>
        </w:r>
      </w:del>
      <w:r>
        <w:t>. Wykaz pól w tabeli UserData…………………………………………</w:t>
      </w:r>
      <w:ins w:id="19285" w:author="Okot" w:date="2020-02-05T17:53:00Z">
        <w:r w:rsidR="00692FFC">
          <w:t>..</w:t>
        </w:r>
      </w:ins>
      <w:del w:id="19286" w:author="Okot" w:date="2020-02-05T17:53:00Z">
        <w:r w:rsidDel="00692FFC">
          <w:delText>…</w:delText>
        </w:r>
      </w:del>
      <w:ins w:id="19287" w:author="Okot" w:date="2020-01-03T14:16:00Z">
        <w:r w:rsidR="00DA2CD7">
          <w:t>2</w:t>
        </w:r>
      </w:ins>
      <w:ins w:id="19288" w:author="Okot" w:date="2020-03-23T22:44:00Z">
        <w:r w:rsidR="00E41FC3">
          <w:t>48</w:t>
        </w:r>
      </w:ins>
      <w:del w:id="19289" w:author="Okot" w:date="2020-03-23T22:44:00Z">
        <w:r w:rsidR="001C4A35" w:rsidDel="00534756">
          <w:delText>25</w:delText>
        </w:r>
      </w:del>
      <w:del w:id="19290" w:author="Okot" w:date="2020-01-03T14:16:00Z">
        <w:r w:rsidDel="009F0E1E">
          <w:delText>1</w:delText>
        </w:r>
      </w:del>
      <w:del w:id="19291" w:author="Okot" w:date="2019-11-19T21:05:00Z">
        <w:r w:rsidDel="00032081">
          <w:delText>1</w:delText>
        </w:r>
        <w:r w:rsidR="00703012" w:rsidDel="00032081">
          <w:delText>7</w:delText>
        </w:r>
      </w:del>
    </w:p>
    <w:p w14:paraId="64AAAE0F" w14:textId="4ADE5166" w:rsidR="00775565" w:rsidRDefault="00775565" w:rsidP="00026961">
      <w:pPr>
        <w:ind w:firstLine="708"/>
      </w:pPr>
      <w:r>
        <w:t xml:space="preserve">Tabela </w:t>
      </w:r>
      <w:ins w:id="19292" w:author="Okot" w:date="2019-11-19T21:04:00Z">
        <w:r w:rsidR="00032081">
          <w:t>5</w:t>
        </w:r>
      </w:ins>
      <w:del w:id="19293" w:author="Okot" w:date="2019-11-19T21:04:00Z">
        <w:r w:rsidDel="00032081">
          <w:delText>4</w:delText>
        </w:r>
      </w:del>
      <w:r>
        <w:t>.</w:t>
      </w:r>
      <w:ins w:id="19294" w:author="Okot" w:date="2020-02-05T17:53:00Z">
        <w:r w:rsidR="00692FFC">
          <w:t>1</w:t>
        </w:r>
      </w:ins>
      <w:ins w:id="19295" w:author="Okot" w:date="2020-03-23T22:40:00Z">
        <w:r w:rsidR="004307C7">
          <w:t>3</w:t>
        </w:r>
      </w:ins>
      <w:del w:id="19296" w:author="Okot" w:date="2020-03-23T22:40:00Z">
        <w:r w:rsidR="00F60387" w:rsidDel="004307C7">
          <w:delText>2</w:delText>
        </w:r>
      </w:del>
      <w:del w:id="19297" w:author="Okot" w:date="2020-01-29T13:39:00Z">
        <w:r w:rsidDel="002F1C89">
          <w:delText>5</w:delText>
        </w:r>
      </w:del>
      <w:r>
        <w:t>. Wykaz pól w tabeli UserMeasurements………………</w:t>
      </w:r>
      <w:ins w:id="19298" w:author="Okot" w:date="2020-02-05T17:53:00Z">
        <w:r w:rsidR="00692FFC">
          <w:t>..</w:t>
        </w:r>
      </w:ins>
      <w:del w:id="19299" w:author="Okot" w:date="2020-02-05T17:53:00Z">
        <w:r w:rsidDel="00692FFC">
          <w:delText>…</w:delText>
        </w:r>
      </w:del>
      <w:r>
        <w:t>………………</w:t>
      </w:r>
      <w:ins w:id="19300" w:author="Okot" w:date="2020-01-03T14:16:00Z">
        <w:r w:rsidR="00DA2CD7">
          <w:t>2</w:t>
        </w:r>
      </w:ins>
      <w:ins w:id="19301" w:author="Okot" w:date="2020-03-23T22:44:00Z">
        <w:r w:rsidR="00E41FC3">
          <w:t>48</w:t>
        </w:r>
      </w:ins>
      <w:del w:id="19302" w:author="Okot" w:date="2020-03-23T22:44:00Z">
        <w:r w:rsidR="001C4A35" w:rsidDel="00534756">
          <w:delText>25</w:delText>
        </w:r>
      </w:del>
      <w:del w:id="19303" w:author="Okot" w:date="2020-01-03T14:16:00Z">
        <w:r w:rsidDel="009F0E1E">
          <w:delText>1</w:delText>
        </w:r>
      </w:del>
      <w:del w:id="19304" w:author="Okot" w:date="2019-11-19T21:05:00Z">
        <w:r w:rsidDel="00032081">
          <w:delText>17</w:delText>
        </w:r>
      </w:del>
    </w:p>
    <w:p w14:paraId="1AB5CFF5" w14:textId="7ABFB682" w:rsidR="00B15FC7" w:rsidRDefault="00775565" w:rsidP="00B15FC7">
      <w:pPr>
        <w:ind w:firstLine="708"/>
      </w:pPr>
      <w:r>
        <w:t xml:space="preserve">Tabela </w:t>
      </w:r>
      <w:ins w:id="19305" w:author="Okot" w:date="2019-11-19T21:04:00Z">
        <w:r w:rsidR="00032081">
          <w:t>5</w:t>
        </w:r>
      </w:ins>
      <w:del w:id="19306" w:author="Okot" w:date="2019-11-19T21:04:00Z">
        <w:r w:rsidDel="00032081">
          <w:delText>4</w:delText>
        </w:r>
      </w:del>
      <w:r>
        <w:t>.</w:t>
      </w:r>
      <w:ins w:id="19307" w:author="Okot" w:date="2020-01-29T13:39:00Z">
        <w:r w:rsidR="00692FFC">
          <w:t>1</w:t>
        </w:r>
      </w:ins>
      <w:ins w:id="19308" w:author="Okot" w:date="2020-03-23T22:40:00Z">
        <w:r w:rsidR="004307C7">
          <w:t>4</w:t>
        </w:r>
      </w:ins>
      <w:del w:id="19309" w:author="Okot" w:date="2020-03-23T22:40:00Z">
        <w:r w:rsidR="00F60387" w:rsidDel="004307C7">
          <w:delText>3</w:delText>
        </w:r>
      </w:del>
      <w:del w:id="19310" w:author="Okot" w:date="2020-01-29T13:39:00Z">
        <w:r w:rsidDel="002F1C89">
          <w:delText>6</w:delText>
        </w:r>
      </w:del>
      <w:r w:rsidR="00B15FC7">
        <w:t>. Wykaz pól w tabeli U</w:t>
      </w:r>
      <w:r w:rsidR="00C146A7">
        <w:t>serRequisition………………</w:t>
      </w:r>
      <w:ins w:id="19311" w:author="Okot" w:date="2020-02-05T17:53:00Z">
        <w:r w:rsidR="00692FFC">
          <w:t>..</w:t>
        </w:r>
      </w:ins>
      <w:del w:id="19312" w:author="Okot" w:date="2020-02-05T17:53:00Z">
        <w:r w:rsidR="00C146A7" w:rsidDel="00692FFC">
          <w:delText>…</w:delText>
        </w:r>
      </w:del>
      <w:r w:rsidR="00C146A7">
        <w:t>………………….</w:t>
      </w:r>
      <w:ins w:id="19313" w:author="Okot" w:date="2020-01-29T13:40:00Z">
        <w:r w:rsidR="00DA2CD7">
          <w:t>2</w:t>
        </w:r>
      </w:ins>
      <w:ins w:id="19314" w:author="Okot" w:date="2020-03-23T22:45:00Z">
        <w:r w:rsidR="00E41FC3">
          <w:t>49</w:t>
        </w:r>
      </w:ins>
      <w:del w:id="19315" w:author="Okot" w:date="2020-03-23T22:44:00Z">
        <w:r w:rsidR="001C4A35" w:rsidDel="00534756">
          <w:delText>26</w:delText>
        </w:r>
      </w:del>
      <w:del w:id="19316" w:author="Okot" w:date="2020-01-29T13:40:00Z">
        <w:r w:rsidR="00C146A7" w:rsidDel="002F1C89">
          <w:delText>1</w:delText>
        </w:r>
      </w:del>
      <w:del w:id="19317" w:author="Okot" w:date="2019-11-19T21:05:00Z">
        <w:r w:rsidR="00C146A7" w:rsidDel="00032081">
          <w:delText>1</w:delText>
        </w:r>
        <w:r w:rsidR="00942409" w:rsidDel="00032081">
          <w:delText>8</w:delText>
        </w:r>
      </w:del>
    </w:p>
    <w:p w14:paraId="61EF5BE6" w14:textId="7955620E" w:rsidR="009933A9" w:rsidRDefault="00775565" w:rsidP="009933A9">
      <w:pPr>
        <w:ind w:firstLine="708"/>
      </w:pPr>
      <w:r>
        <w:t xml:space="preserve">Tabela </w:t>
      </w:r>
      <w:ins w:id="19318" w:author="Okot" w:date="2019-11-19T21:04:00Z">
        <w:r w:rsidR="00032081">
          <w:t>5</w:t>
        </w:r>
      </w:ins>
      <w:del w:id="19319" w:author="Okot" w:date="2019-11-19T21:04:00Z">
        <w:r w:rsidDel="00032081">
          <w:delText>4</w:delText>
        </w:r>
      </w:del>
      <w:r>
        <w:t>.</w:t>
      </w:r>
      <w:ins w:id="19320" w:author="Okot" w:date="2020-01-29T13:39:00Z">
        <w:r w:rsidR="002F1C89">
          <w:t>1</w:t>
        </w:r>
      </w:ins>
      <w:ins w:id="19321" w:author="Okot" w:date="2020-03-23T22:40:00Z">
        <w:r w:rsidR="004307C7">
          <w:t>5</w:t>
        </w:r>
      </w:ins>
      <w:del w:id="19322" w:author="Okot" w:date="2020-03-23T22:40:00Z">
        <w:r w:rsidR="00F60387" w:rsidDel="004307C7">
          <w:delText>4</w:delText>
        </w:r>
      </w:del>
      <w:del w:id="19323" w:author="Okot" w:date="2020-01-29T13:39:00Z">
        <w:r w:rsidDel="002F1C89">
          <w:delText>7</w:delText>
        </w:r>
      </w:del>
      <w:r w:rsidR="009933A9">
        <w:t>. Wykaz pól w tabeli Pro</w:t>
      </w:r>
      <w:r w:rsidR="006A1C53">
        <w:t>teinRequisition…………</w:t>
      </w:r>
      <w:ins w:id="19324" w:author="Okot" w:date="2020-01-29T13:39:00Z">
        <w:r w:rsidR="002F1C89">
          <w:t>..</w:t>
        </w:r>
      </w:ins>
      <w:del w:id="19325" w:author="Okot" w:date="2020-01-29T13:39:00Z">
        <w:r w:rsidR="006A1C53" w:rsidDel="002F1C89">
          <w:delText>…</w:delText>
        </w:r>
      </w:del>
      <w:r w:rsidR="006A1C53">
        <w:t>…………………….</w:t>
      </w:r>
      <w:ins w:id="19326" w:author="Okot" w:date="2020-01-26T15:50:00Z">
        <w:r w:rsidR="00040470">
          <w:t>2</w:t>
        </w:r>
      </w:ins>
      <w:ins w:id="19327" w:author="Okot" w:date="2020-03-23T22:45:00Z">
        <w:r w:rsidR="00534756">
          <w:t>5</w:t>
        </w:r>
      </w:ins>
      <w:ins w:id="19328" w:author="Okot" w:date="2020-03-26T13:11:00Z">
        <w:r w:rsidR="00E41FC3">
          <w:t>3</w:t>
        </w:r>
      </w:ins>
      <w:del w:id="19329" w:author="Okot" w:date="2020-03-23T22:45:00Z">
        <w:r w:rsidR="001C4A35" w:rsidDel="00534756">
          <w:delText>30</w:delText>
        </w:r>
      </w:del>
      <w:del w:id="19330" w:author="Okot" w:date="2020-01-26T15:50:00Z">
        <w:r w:rsidR="006A1C53" w:rsidDel="00E56188">
          <w:delText>1</w:delText>
        </w:r>
      </w:del>
      <w:del w:id="19331" w:author="Okot" w:date="2019-11-19T21:05:00Z">
        <w:r w:rsidR="006A1C53" w:rsidDel="00032081">
          <w:delText>22</w:delText>
        </w:r>
      </w:del>
    </w:p>
    <w:p w14:paraId="39A9396B" w14:textId="193509A1" w:rsidR="00B22824" w:rsidRDefault="00775565" w:rsidP="009933A9">
      <w:pPr>
        <w:ind w:firstLine="708"/>
      </w:pPr>
      <w:r>
        <w:t xml:space="preserve">Tabela </w:t>
      </w:r>
      <w:ins w:id="19332" w:author="Okot" w:date="2019-11-19T21:04:00Z">
        <w:r w:rsidR="00032081">
          <w:t>5</w:t>
        </w:r>
      </w:ins>
      <w:del w:id="19333" w:author="Okot" w:date="2019-11-19T21:04:00Z">
        <w:r w:rsidDel="00032081">
          <w:delText>4</w:delText>
        </w:r>
      </w:del>
      <w:r>
        <w:t>.</w:t>
      </w:r>
      <w:del w:id="19334" w:author="Okot" w:date="2020-01-29T13:39:00Z">
        <w:r w:rsidDel="002F1C89">
          <w:delText>8</w:delText>
        </w:r>
      </w:del>
      <w:ins w:id="19335" w:author="Okot" w:date="2020-01-29T13:39:00Z">
        <w:r w:rsidR="002F1C89">
          <w:t>1</w:t>
        </w:r>
      </w:ins>
      <w:ins w:id="19336" w:author="Okot" w:date="2020-03-23T22:40:00Z">
        <w:r w:rsidR="004307C7">
          <w:t>6</w:t>
        </w:r>
      </w:ins>
      <w:del w:id="19337" w:author="Okot" w:date="2020-03-23T22:40:00Z">
        <w:r w:rsidR="00F60387" w:rsidDel="004307C7">
          <w:delText>5</w:delText>
        </w:r>
      </w:del>
      <w:r w:rsidR="00B22824">
        <w:t>. Wykaz pól w tabeli Amino</w:t>
      </w:r>
      <w:r w:rsidR="00AC6880">
        <w:t>A</w:t>
      </w:r>
      <w:r w:rsidR="00B22824">
        <w:t>cidsRequisition…</w:t>
      </w:r>
      <w:ins w:id="19338" w:author="Okot" w:date="2020-01-29T13:39:00Z">
        <w:r w:rsidR="002F1C89">
          <w:t>..</w:t>
        </w:r>
      </w:ins>
      <w:del w:id="19339" w:author="Okot" w:date="2020-01-29T13:39:00Z">
        <w:r w:rsidR="00B22824" w:rsidDel="002F1C89">
          <w:delText>…</w:delText>
        </w:r>
      </w:del>
      <w:r w:rsidR="00B22824">
        <w:t>…………………</w:t>
      </w:r>
      <w:r w:rsidR="00A6073A">
        <w:t>.</w:t>
      </w:r>
      <w:r w:rsidR="006A1C53">
        <w:t>…...</w:t>
      </w:r>
      <w:ins w:id="19340" w:author="Okot" w:date="2020-01-26T15:50:00Z">
        <w:r w:rsidR="00DA2CD7">
          <w:t>2</w:t>
        </w:r>
      </w:ins>
      <w:ins w:id="19341" w:author="Okot" w:date="2020-03-26T13:11:00Z">
        <w:r w:rsidR="00FD4499">
          <w:t>5</w:t>
        </w:r>
      </w:ins>
      <w:ins w:id="19342" w:author="Okot" w:date="2020-04-17T17:14:00Z">
        <w:r w:rsidR="00E41FC3">
          <w:t>4</w:t>
        </w:r>
      </w:ins>
      <w:del w:id="19343" w:author="Okot" w:date="2020-03-23T22:45:00Z">
        <w:r w:rsidR="001C4A35" w:rsidDel="00534756">
          <w:delText>31</w:delText>
        </w:r>
      </w:del>
      <w:del w:id="19344" w:author="Okot" w:date="2020-01-26T15:50:00Z">
        <w:r w:rsidR="006A1C53" w:rsidDel="00E56188">
          <w:delText>1</w:delText>
        </w:r>
      </w:del>
      <w:del w:id="19345" w:author="Okot" w:date="2019-11-19T21:05:00Z">
        <w:r w:rsidR="006A1C53" w:rsidDel="00032081">
          <w:delText>2</w:delText>
        </w:r>
        <w:r w:rsidR="00703012" w:rsidDel="00032081">
          <w:delText>3</w:delText>
        </w:r>
      </w:del>
    </w:p>
    <w:p w14:paraId="5B032B26" w14:textId="19EB195C" w:rsidR="00DD6DB8" w:rsidRDefault="00775565" w:rsidP="00DD6DB8">
      <w:pPr>
        <w:ind w:firstLine="708"/>
      </w:pPr>
      <w:r>
        <w:t xml:space="preserve">Tabela </w:t>
      </w:r>
      <w:del w:id="19346" w:author="Okot" w:date="2019-11-19T21:04:00Z">
        <w:r w:rsidDel="00032081">
          <w:delText>4</w:delText>
        </w:r>
      </w:del>
      <w:ins w:id="19347" w:author="Okot" w:date="2019-11-19T21:04:00Z">
        <w:r w:rsidR="00032081">
          <w:t>5</w:t>
        </w:r>
      </w:ins>
      <w:r>
        <w:t>.</w:t>
      </w:r>
      <w:del w:id="19348" w:author="Okot" w:date="2020-01-29T13:39:00Z">
        <w:r w:rsidDel="002F1C89">
          <w:delText>9</w:delText>
        </w:r>
      </w:del>
      <w:ins w:id="19349" w:author="Okot" w:date="2020-01-29T13:39:00Z">
        <w:r w:rsidR="002F1C89">
          <w:t>1</w:t>
        </w:r>
      </w:ins>
      <w:ins w:id="19350" w:author="Okot" w:date="2020-03-23T22:40:00Z">
        <w:r w:rsidR="004307C7">
          <w:t>7</w:t>
        </w:r>
      </w:ins>
      <w:del w:id="19351" w:author="Okot" w:date="2020-03-23T22:40:00Z">
        <w:r w:rsidR="00F60387" w:rsidDel="004307C7">
          <w:delText>6</w:delText>
        </w:r>
      </w:del>
      <w:r w:rsidR="00DD6DB8">
        <w:t>. Wykaz pól w tabeli GeneralRequisition………</w:t>
      </w:r>
      <w:ins w:id="19352" w:author="Okot" w:date="2020-01-29T13:39:00Z">
        <w:r w:rsidR="002F1C89">
          <w:t>..</w:t>
        </w:r>
      </w:ins>
      <w:del w:id="19353" w:author="Okot" w:date="2020-01-29T13:39:00Z">
        <w:r w:rsidR="00DD6DB8" w:rsidDel="002F1C89">
          <w:delText>…</w:delText>
        </w:r>
      </w:del>
      <w:r w:rsidR="00DD6DB8">
        <w:t>………………………</w:t>
      </w:r>
      <w:del w:id="19354" w:author="Okot" w:date="2020-01-21T15:01:00Z">
        <w:r w:rsidR="000822D9" w:rsidDel="0056789C">
          <w:delText>1</w:delText>
        </w:r>
      </w:del>
      <w:ins w:id="19355" w:author="Okot" w:date="2020-01-21T15:01:00Z">
        <w:r w:rsidR="00DA2CD7">
          <w:t>2</w:t>
        </w:r>
      </w:ins>
      <w:ins w:id="19356" w:author="Okot" w:date="2020-03-23T22:45:00Z">
        <w:r w:rsidR="00E41FC3">
          <w:t>54</w:t>
        </w:r>
      </w:ins>
      <w:del w:id="19357" w:author="Okot" w:date="2020-03-23T22:45:00Z">
        <w:r w:rsidR="001C4A35" w:rsidDel="00534756">
          <w:delText>31</w:delText>
        </w:r>
      </w:del>
      <w:del w:id="19358" w:author="Okot" w:date="2020-01-03T14:18:00Z">
        <w:r w:rsidR="000822D9" w:rsidDel="009F0E1E">
          <w:delText>2</w:delText>
        </w:r>
      </w:del>
      <w:del w:id="19359" w:author="Okot" w:date="2019-11-19T21:05:00Z">
        <w:r w:rsidR="00942409" w:rsidDel="00032081">
          <w:delText>3</w:delText>
        </w:r>
      </w:del>
    </w:p>
    <w:p w14:paraId="7AE071BE" w14:textId="3369A2F3" w:rsidR="00A6073A" w:rsidDel="00534756" w:rsidRDefault="00775565" w:rsidP="00A6073A">
      <w:pPr>
        <w:ind w:firstLine="708"/>
        <w:rPr>
          <w:del w:id="19360" w:author="Okot" w:date="2020-03-23T22:45:00Z"/>
        </w:rPr>
      </w:pPr>
      <w:r>
        <w:t xml:space="preserve">Tabela </w:t>
      </w:r>
      <w:ins w:id="19361" w:author="Okot" w:date="2019-11-19T21:04:00Z">
        <w:r w:rsidR="00032081">
          <w:t>5</w:t>
        </w:r>
      </w:ins>
      <w:del w:id="19362" w:author="Okot" w:date="2019-11-19T21:04:00Z">
        <w:r w:rsidDel="00032081">
          <w:delText>4</w:delText>
        </w:r>
      </w:del>
      <w:r>
        <w:t>.1</w:t>
      </w:r>
      <w:ins w:id="19363" w:author="Okot" w:date="2020-03-23T22:40:00Z">
        <w:r w:rsidR="004307C7">
          <w:t>8</w:t>
        </w:r>
      </w:ins>
      <w:del w:id="19364" w:author="Okot" w:date="2020-03-23T22:40:00Z">
        <w:r w:rsidR="00F60387" w:rsidDel="004307C7">
          <w:delText>7</w:delText>
        </w:r>
      </w:del>
      <w:del w:id="19365" w:author="Okot" w:date="2020-01-29T13:39:00Z">
        <w:r w:rsidDel="002F1C89">
          <w:delText>0</w:delText>
        </w:r>
      </w:del>
      <w:r w:rsidR="00A6073A">
        <w:t>. Wykaz pól w tabel</w:t>
      </w:r>
      <w:r>
        <w:t>i ProductInfo………………….</w:t>
      </w:r>
      <w:r w:rsidR="00942409">
        <w:t>……………………</w:t>
      </w:r>
      <w:ins w:id="19366" w:author="Okot" w:date="2020-01-21T15:02:00Z">
        <w:r w:rsidR="00DA2CD7">
          <w:t>2</w:t>
        </w:r>
      </w:ins>
      <w:del w:id="19367" w:author="Okot" w:date="2020-03-23T22:45:00Z">
        <w:r w:rsidR="001C4A35" w:rsidDel="00534756">
          <w:delText>32</w:delText>
        </w:r>
      </w:del>
      <w:del w:id="19368" w:author="Okot" w:date="2020-01-21T15:02:00Z">
        <w:r w:rsidR="00942409" w:rsidDel="0056789C">
          <w:delText>1</w:delText>
        </w:r>
      </w:del>
      <w:del w:id="19369" w:author="Okot" w:date="2019-11-19T21:05:00Z">
        <w:r w:rsidR="00942409" w:rsidDel="00032081">
          <w:delText>24</w:delText>
        </w:r>
      </w:del>
    </w:p>
    <w:p w14:paraId="769D046A" w14:textId="76333FDA" w:rsidR="00534756" w:rsidRDefault="00FD4499" w:rsidP="007C1627">
      <w:pPr>
        <w:ind w:firstLine="708"/>
      </w:pPr>
      <w:ins w:id="19370" w:author="Okot" w:date="2020-03-23T22:45:00Z">
        <w:r>
          <w:t>5</w:t>
        </w:r>
        <w:r w:rsidR="00E41FC3">
          <w:t>5</w:t>
        </w:r>
      </w:ins>
    </w:p>
    <w:p w14:paraId="7E62538D" w14:textId="636AD81D" w:rsidR="00EB1ADF" w:rsidRDefault="00EB1ADF" w:rsidP="00EB1ADF">
      <w:pPr>
        <w:ind w:left="708" w:firstLine="1"/>
      </w:pPr>
      <w:ins w:id="19371" w:author="Okot" w:date="2020-01-28T17:07:00Z">
        <w:r>
          <w:t>Tabela 5.</w:t>
        </w:r>
      </w:ins>
      <w:r>
        <w:t>19</w:t>
      </w:r>
      <w:ins w:id="19372" w:author="Okot" w:date="2020-01-28T17:07:00Z">
        <w:r>
          <w:t>.</w:t>
        </w:r>
      </w:ins>
      <w:r>
        <w:t xml:space="preserve"> </w:t>
      </w:r>
      <w:ins w:id="19373" w:author="Okot" w:date="2020-01-28T17:07:00Z">
        <w:r>
          <w:t>Scenariusz testowy dla przypadku użycia PU01</w:t>
        </w:r>
      </w:ins>
      <w:r>
        <w:t>4</w:t>
      </w:r>
      <w:ins w:id="19374" w:author="Okot" w:date="2020-01-28T17:08:00Z">
        <w:r>
          <w:t> (</w:t>
        </w:r>
      </w:ins>
      <w:r>
        <w:t>Żądanie wyliczenia zapotrzebowania</w:t>
      </w:r>
      <w:ins w:id="19375" w:author="Okot" w:date="2020-01-28T17:08:00Z">
        <w:r>
          <w:t>).</w:t>
        </w:r>
      </w:ins>
      <w:r>
        <w:t>…………………………………………………………………...265</w:t>
      </w:r>
    </w:p>
    <w:p w14:paraId="3A3F5EB3" w14:textId="247F07EB" w:rsidR="008D2FC9" w:rsidRDefault="008D2FC9" w:rsidP="008D2FC9">
      <w:pPr>
        <w:rPr>
          <w:ins w:id="19376" w:author="Okot" w:date="2020-01-29T10:23:00Z"/>
        </w:rPr>
      </w:pPr>
      <w:ins w:id="19377" w:author="Okot" w:date="2020-01-29T10:23:00Z">
        <w:r>
          <w:t>Tabela 5.</w:t>
        </w:r>
      </w:ins>
      <w:r>
        <w:t>20</w:t>
      </w:r>
      <w:ins w:id="19378" w:author="Okot" w:date="2020-01-29T10:23:00Z">
        <w:r>
          <w:t>.</w:t>
        </w:r>
      </w:ins>
      <w:r>
        <w:t xml:space="preserve"> </w:t>
      </w:r>
      <w:ins w:id="19379" w:author="Okot" w:date="2020-01-29T10:24:00Z">
        <w:r>
          <w:t xml:space="preserve">Scenariusz testowy dla dodawania nowego rekordu do </w:t>
        </w:r>
      </w:ins>
      <w:r>
        <w:t>tabeli UserData</w:t>
      </w:r>
      <w:ins w:id="19380" w:author="Okot" w:date="2020-01-29T10:24:00Z">
        <w:r>
          <w:t>.</w:t>
        </w:r>
      </w:ins>
      <w:r>
        <w:t>269</w:t>
      </w:r>
    </w:p>
    <w:p w14:paraId="4E540464" w14:textId="4B1525CD" w:rsidR="009F6447" w:rsidRDefault="009F6447" w:rsidP="009F6447">
      <w:pPr>
        <w:rPr>
          <w:ins w:id="19381" w:author="Okot" w:date="2020-01-29T10:23:00Z"/>
        </w:rPr>
      </w:pPr>
      <w:ins w:id="19382" w:author="Okot" w:date="2020-01-29T10:23:00Z">
        <w:r>
          <w:t>Tabela 5.</w:t>
        </w:r>
      </w:ins>
      <w:r>
        <w:t>21</w:t>
      </w:r>
      <w:ins w:id="19383" w:author="Okot" w:date="2020-01-29T10:23:00Z">
        <w:r>
          <w:t>.</w:t>
        </w:r>
      </w:ins>
      <w:r>
        <w:t xml:space="preserve"> </w:t>
      </w:r>
      <w:ins w:id="19384" w:author="Okot" w:date="2020-01-29T10:24:00Z">
        <w:r>
          <w:t xml:space="preserve">Scenariusz testowy dla </w:t>
        </w:r>
      </w:ins>
      <w:r>
        <w:t>modyfikowania</w:t>
      </w:r>
      <w:ins w:id="19385" w:author="Okot" w:date="2020-01-29T10:24:00Z">
        <w:r>
          <w:t xml:space="preserve"> rekordu </w:t>
        </w:r>
      </w:ins>
      <w:r>
        <w:t>w</w:t>
      </w:r>
      <w:ins w:id="19386" w:author="Okot" w:date="2020-01-29T10:24:00Z">
        <w:r>
          <w:t xml:space="preserve"> </w:t>
        </w:r>
      </w:ins>
      <w:r>
        <w:t>tabeli UserData</w:t>
      </w:r>
      <w:ins w:id="19387" w:author="Okot" w:date="2020-01-29T10:24:00Z">
        <w:r>
          <w:t>.</w:t>
        </w:r>
      </w:ins>
      <w:r>
        <w:t>…..271</w:t>
      </w:r>
    </w:p>
    <w:p w14:paraId="031AF481" w14:textId="289C9BA0" w:rsidR="009F6447" w:rsidRDefault="009F6447" w:rsidP="009F6447">
      <w:pPr>
        <w:ind w:left="708" w:firstLine="1"/>
      </w:pPr>
      <w:ins w:id="19388" w:author="Okot" w:date="2020-01-29T10:23:00Z">
        <w:r>
          <w:t>Tabela 5.</w:t>
        </w:r>
      </w:ins>
      <w:r>
        <w:t>22</w:t>
      </w:r>
      <w:ins w:id="19389" w:author="Okot" w:date="2020-01-29T10:23:00Z">
        <w:r>
          <w:t>.</w:t>
        </w:r>
      </w:ins>
      <w:r>
        <w:t xml:space="preserve"> S</w:t>
      </w:r>
      <w:ins w:id="19390" w:author="Okot" w:date="2020-01-29T10:24:00Z">
        <w:r>
          <w:t xml:space="preserve">cenariusz testowy dla </w:t>
        </w:r>
      </w:ins>
      <w:r>
        <w:t>modyfikowania zmodyfikowanego wcześniej</w:t>
      </w:r>
      <w:ins w:id="19391" w:author="Okot" w:date="2020-01-29T10:24:00Z">
        <w:r>
          <w:t xml:space="preserve"> rekordu </w:t>
        </w:r>
      </w:ins>
      <w:r>
        <w:t>w</w:t>
      </w:r>
      <w:ins w:id="19392" w:author="Okot" w:date="2020-01-29T10:24:00Z">
        <w:r>
          <w:t xml:space="preserve"> </w:t>
        </w:r>
      </w:ins>
      <w:r>
        <w:t>tabeli UserData</w:t>
      </w:r>
      <w:ins w:id="19393" w:author="Okot" w:date="2020-01-29T10:24:00Z">
        <w:r>
          <w:t>.</w:t>
        </w:r>
      </w:ins>
      <w:r>
        <w:t>…………………………………………………………..273</w:t>
      </w:r>
    </w:p>
    <w:p w14:paraId="436859FC" w14:textId="5C870EB9" w:rsidR="009F6447" w:rsidRDefault="009F6447">
      <w:pPr>
        <w:rPr>
          <w:ins w:id="19394" w:author="Okot" w:date="2020-01-29T12:33:00Z"/>
        </w:rPr>
        <w:pPrChange w:id="19395" w:author="Okot" w:date="2020-01-29T12:30:00Z">
          <w:pPr>
            <w:pStyle w:val="Nagwek2"/>
          </w:pPr>
        </w:pPrChange>
      </w:pPr>
      <w:ins w:id="19396" w:author="Okot" w:date="2020-01-29T12:31:00Z">
        <w:r>
          <w:t>Tabela 5.</w:t>
        </w:r>
      </w:ins>
      <w:r>
        <w:t>23</w:t>
      </w:r>
      <w:ins w:id="19397" w:author="Okot" w:date="2020-01-29T12:32:00Z">
        <w:r>
          <w:t>.</w:t>
        </w:r>
      </w:ins>
      <w:r>
        <w:t xml:space="preserve"> </w:t>
      </w:r>
      <w:ins w:id="19398" w:author="Okot" w:date="2020-01-29T12:32:00Z">
        <w:r>
          <w:t>Scenariusz testu jednostkowego dla rejestracji nowego użytkownika</w:t>
        </w:r>
      </w:ins>
      <w:ins w:id="19399" w:author="Okot" w:date="2020-01-29T12:33:00Z">
        <w:r>
          <w:t>.</w:t>
        </w:r>
      </w:ins>
      <w:r>
        <w:t>…274</w:t>
      </w:r>
    </w:p>
    <w:p w14:paraId="394A0F3D" w14:textId="14F1CA12" w:rsidR="007D7D36" w:rsidRDefault="007D7D36" w:rsidP="007D7D36">
      <w:pPr>
        <w:ind w:left="708" w:firstLine="1"/>
      </w:pPr>
      <w:ins w:id="19400" w:author="Okot" w:date="2020-01-28T17:07:00Z">
        <w:r>
          <w:t>Tabela 5.</w:t>
        </w:r>
      </w:ins>
      <w:r>
        <w:t>24</w:t>
      </w:r>
      <w:ins w:id="19401" w:author="Okot" w:date="2020-01-28T17:07:00Z">
        <w:r>
          <w:t>.</w:t>
        </w:r>
      </w:ins>
      <w:r>
        <w:t xml:space="preserve"> T</w:t>
      </w:r>
      <w:ins w:id="19402" w:author="Okot" w:date="2020-01-28T17:07:00Z">
        <w:r>
          <w:t>esty dla przypadku użycia PU01</w:t>
        </w:r>
      </w:ins>
      <w:r>
        <w:t>4</w:t>
      </w:r>
      <w:ins w:id="19403" w:author="Okot" w:date="2020-01-28T17:08:00Z">
        <w:r>
          <w:t> (</w:t>
        </w:r>
      </w:ins>
      <w:r>
        <w:t>Żądanie wyliczenia zapotrzebowania</w:t>
      </w:r>
      <w:ins w:id="19404" w:author="Okot" w:date="2020-01-28T17:08:00Z">
        <w:r>
          <w:t>).</w:t>
        </w:r>
      </w:ins>
      <w:r>
        <w:t>…………………………………………………………………...2</w:t>
      </w:r>
      <w:ins w:id="19405" w:author="Okot" w:date="2020-04-17T17:15:00Z">
        <w:r w:rsidR="00E41FC3">
          <w:t>87</w:t>
        </w:r>
      </w:ins>
      <w:del w:id="19406" w:author="Okot" w:date="2020-04-17T17:15:00Z">
        <w:r w:rsidDel="00E41FC3">
          <w:delText>75</w:delText>
        </w:r>
      </w:del>
    </w:p>
    <w:p w14:paraId="12248228" w14:textId="1AE1DFD8" w:rsidR="00807174" w:rsidRDefault="00807174" w:rsidP="00807174">
      <w:ins w:id="19407" w:author="Okot" w:date="2020-01-29T10:23:00Z">
        <w:r>
          <w:t>Tabela 5.</w:t>
        </w:r>
      </w:ins>
      <w:r>
        <w:t>25</w:t>
      </w:r>
      <w:ins w:id="19408" w:author="Okot" w:date="2020-01-29T10:23:00Z">
        <w:r>
          <w:t>.</w:t>
        </w:r>
      </w:ins>
      <w:r>
        <w:t xml:space="preserve"> T</w:t>
      </w:r>
      <w:ins w:id="19409" w:author="Okot" w:date="2020-01-29T10:24:00Z">
        <w:r>
          <w:t xml:space="preserve">est dodawania nowego rekordu do </w:t>
        </w:r>
      </w:ins>
      <w:r>
        <w:t>tabeli UserData</w:t>
      </w:r>
      <w:ins w:id="19410" w:author="Okot" w:date="2020-01-29T10:24:00Z">
        <w:r>
          <w:t>.</w:t>
        </w:r>
      </w:ins>
      <w:r>
        <w:t>…………………2</w:t>
      </w:r>
      <w:ins w:id="19411" w:author="Okot" w:date="2020-04-17T17:16:00Z">
        <w:r w:rsidR="00E41FC3">
          <w:t>91</w:t>
        </w:r>
      </w:ins>
      <w:del w:id="19412" w:author="Okot" w:date="2020-04-17T17:16:00Z">
        <w:r w:rsidDel="00E41FC3">
          <w:delText>79</w:delText>
        </w:r>
      </w:del>
    </w:p>
    <w:p w14:paraId="65729092" w14:textId="665529FF" w:rsidR="00807174" w:rsidRDefault="00807174" w:rsidP="00807174">
      <w:pPr>
        <w:rPr>
          <w:ins w:id="19413" w:author="Okot" w:date="2020-01-29T10:23:00Z"/>
        </w:rPr>
      </w:pPr>
      <w:ins w:id="19414" w:author="Okot" w:date="2020-01-29T10:23:00Z">
        <w:r>
          <w:t>Tabela 5.</w:t>
        </w:r>
      </w:ins>
      <w:r>
        <w:t>26</w:t>
      </w:r>
      <w:ins w:id="19415" w:author="Okot" w:date="2020-01-29T10:23:00Z">
        <w:r>
          <w:t>.</w:t>
        </w:r>
      </w:ins>
      <w:r>
        <w:t xml:space="preserve"> T</w:t>
      </w:r>
      <w:ins w:id="19416" w:author="Okot" w:date="2020-01-29T10:24:00Z">
        <w:r>
          <w:t xml:space="preserve">est </w:t>
        </w:r>
      </w:ins>
      <w:r>
        <w:t>modyfikowania</w:t>
      </w:r>
      <w:ins w:id="19417" w:author="Okot" w:date="2020-01-29T10:24:00Z">
        <w:r>
          <w:t xml:space="preserve"> rekordu </w:t>
        </w:r>
      </w:ins>
      <w:r>
        <w:t>w</w:t>
      </w:r>
      <w:ins w:id="19418" w:author="Okot" w:date="2020-01-29T10:24:00Z">
        <w:r>
          <w:t xml:space="preserve"> </w:t>
        </w:r>
      </w:ins>
      <w:r>
        <w:t>tabeli UserData</w:t>
      </w:r>
      <w:ins w:id="19419" w:author="Okot" w:date="2020-01-29T10:24:00Z">
        <w:r>
          <w:t>.</w:t>
        </w:r>
      </w:ins>
      <w:r>
        <w:t>………………………2</w:t>
      </w:r>
      <w:ins w:id="19420" w:author="Okot" w:date="2020-04-17T17:16:00Z">
        <w:r w:rsidR="00E41FC3">
          <w:t>94</w:t>
        </w:r>
      </w:ins>
      <w:del w:id="19421" w:author="Okot" w:date="2020-04-17T17:16:00Z">
        <w:r w:rsidDel="00E41FC3">
          <w:delText>80</w:delText>
        </w:r>
      </w:del>
    </w:p>
    <w:p w14:paraId="0C1BEF3B" w14:textId="6C39153E" w:rsidR="0009415C" w:rsidRDefault="0009415C" w:rsidP="0009415C">
      <w:pPr>
        <w:ind w:left="708" w:firstLine="1"/>
      </w:pPr>
      <w:ins w:id="19422" w:author="Okot" w:date="2020-01-29T10:23:00Z">
        <w:r>
          <w:t>Tabela 5.</w:t>
        </w:r>
      </w:ins>
      <w:r>
        <w:t>27</w:t>
      </w:r>
      <w:ins w:id="19423" w:author="Okot" w:date="2020-01-29T10:23:00Z">
        <w:r>
          <w:t>.</w:t>
        </w:r>
      </w:ins>
      <w:r>
        <w:t xml:space="preserve"> T</w:t>
      </w:r>
      <w:ins w:id="19424" w:author="Okot" w:date="2020-01-29T10:24:00Z">
        <w:r>
          <w:t>est</w:t>
        </w:r>
      </w:ins>
      <w:r>
        <w:t xml:space="preserve"> </w:t>
      </w:r>
      <w:ins w:id="19425" w:author="Okot" w:date="2020-01-29T10:24:00Z">
        <w:r>
          <w:t xml:space="preserve"> </w:t>
        </w:r>
      </w:ins>
      <w:r>
        <w:t>modyfikowania zmodyfikowanego wcześniej</w:t>
      </w:r>
      <w:ins w:id="19426" w:author="Okot" w:date="2020-01-29T10:24:00Z">
        <w:r>
          <w:t xml:space="preserve"> rekordu </w:t>
        </w:r>
      </w:ins>
      <w:r>
        <w:t>w</w:t>
      </w:r>
      <w:ins w:id="19427" w:author="Okot" w:date="2020-01-29T10:24:00Z">
        <w:r>
          <w:t xml:space="preserve"> </w:t>
        </w:r>
      </w:ins>
      <w:r>
        <w:t>tabeli UserData</w:t>
      </w:r>
      <w:ins w:id="19428" w:author="Okot" w:date="2020-01-29T10:24:00Z">
        <w:r>
          <w:t>.</w:t>
        </w:r>
      </w:ins>
      <w:r>
        <w:t>…………………………………………………………………………….2</w:t>
      </w:r>
      <w:ins w:id="19429" w:author="Okot" w:date="2020-04-17T17:16:00Z">
        <w:r w:rsidR="00E41FC3">
          <w:t>95</w:t>
        </w:r>
      </w:ins>
      <w:del w:id="19430" w:author="Okot" w:date="2020-04-17T17:16:00Z">
        <w:r w:rsidDel="00E41FC3">
          <w:delText>82</w:delText>
        </w:r>
      </w:del>
    </w:p>
    <w:p w14:paraId="76D5B0EB" w14:textId="6A1008A5" w:rsidR="009F6447" w:rsidRDefault="00831DF3" w:rsidP="00E41FC3">
      <w:pPr>
        <w:ind w:left="708" w:firstLine="1"/>
        <w:rPr>
          <w:ins w:id="19431" w:author="Okot" w:date="2020-03-23T22:45:00Z"/>
        </w:rPr>
        <w:pPrChange w:id="19432" w:author="Okot" w:date="2020-04-17T17:19:00Z">
          <w:pPr>
            <w:ind w:firstLine="708"/>
          </w:pPr>
        </w:pPrChange>
      </w:pPr>
      <w:ins w:id="19433" w:author="Okot" w:date="2020-01-29T12:31:00Z">
        <w:r>
          <w:t>Tabela 5.</w:t>
        </w:r>
      </w:ins>
      <w:r>
        <w:t>28</w:t>
      </w:r>
      <w:ins w:id="19434" w:author="Okot" w:date="2020-01-29T12:32:00Z">
        <w:r>
          <w:t>.</w:t>
        </w:r>
      </w:ins>
      <w:r>
        <w:t xml:space="preserve"> T</w:t>
      </w:r>
      <w:ins w:id="19435" w:author="Okot" w:date="2020-01-29T12:32:00Z">
        <w:r>
          <w:t>est jednostkow</w:t>
        </w:r>
      </w:ins>
      <w:r>
        <w:t>y</w:t>
      </w:r>
      <w:ins w:id="19436" w:author="Okot" w:date="2020-01-29T12:32:00Z">
        <w:r>
          <w:t xml:space="preserve"> dla</w:t>
        </w:r>
      </w:ins>
      <w:r>
        <w:t xml:space="preserve"> obliczania docelowej dziennej kaloryczności użytkownika</w:t>
      </w:r>
      <w:ins w:id="19437" w:author="Okot" w:date="2020-01-29T12:33:00Z">
        <w:r>
          <w:t>.</w:t>
        </w:r>
      </w:ins>
      <w:r>
        <w:t>…………………………………………………………………...……2</w:t>
      </w:r>
      <w:ins w:id="19438" w:author="Okot" w:date="2020-04-17T17:16:00Z">
        <w:r w:rsidR="00E41FC3">
          <w:t>97</w:t>
        </w:r>
      </w:ins>
      <w:del w:id="19439" w:author="Okot" w:date="2020-04-17T17:16:00Z">
        <w:r w:rsidDel="00E41FC3">
          <w:delText>84</w:delText>
        </w:r>
      </w:del>
    </w:p>
    <w:p w14:paraId="5331F567" w14:textId="3974D7D6" w:rsidR="007C1627" w:rsidRDefault="00775565" w:rsidP="007C1627">
      <w:pPr>
        <w:ind w:firstLine="708"/>
      </w:pPr>
      <w:r>
        <w:t xml:space="preserve">Tabela </w:t>
      </w:r>
      <w:ins w:id="19440" w:author="Okot" w:date="2019-11-19T21:04:00Z">
        <w:r w:rsidR="00032081">
          <w:t>5</w:t>
        </w:r>
      </w:ins>
      <w:del w:id="19441" w:author="Okot" w:date="2019-11-19T21:04:00Z">
        <w:r w:rsidDel="00032081">
          <w:delText>4</w:delText>
        </w:r>
      </w:del>
      <w:r>
        <w:t>.</w:t>
      </w:r>
      <w:ins w:id="19442" w:author="Okot" w:date="2020-04-17T17:19:00Z">
        <w:r w:rsidR="00E41FC3">
          <w:t>29</w:t>
        </w:r>
      </w:ins>
      <w:del w:id="19443" w:author="Okot" w:date="2020-04-17T17:19:00Z">
        <w:r w:rsidDel="00E41FC3">
          <w:delText>1</w:delText>
        </w:r>
      </w:del>
      <w:del w:id="19444" w:author="Okot" w:date="2020-03-23T22:40:00Z">
        <w:r w:rsidR="00F60387" w:rsidDel="004307C7">
          <w:delText>8</w:delText>
        </w:r>
      </w:del>
      <w:del w:id="19445" w:author="Okot" w:date="2020-01-29T13:39:00Z">
        <w:r w:rsidDel="002F1C89">
          <w:delText>1</w:delText>
        </w:r>
      </w:del>
      <w:r w:rsidR="007C1627">
        <w:t>. Wykaz pól w tabeli Meal……………………………………………….</w:t>
      </w:r>
      <w:ins w:id="19446" w:author="Okot" w:date="2020-01-17T16:24:00Z">
        <w:r w:rsidR="00DA3377">
          <w:t>300</w:t>
        </w:r>
      </w:ins>
      <w:del w:id="19447" w:author="Okot" w:date="2020-03-23T22:46:00Z">
        <w:r w:rsidR="001C4A35" w:rsidDel="00534756">
          <w:delText>8</w:delText>
        </w:r>
      </w:del>
      <w:del w:id="19448" w:author="Okot" w:date="2020-01-17T16:24:00Z">
        <w:r w:rsidR="007C1627" w:rsidDel="009556AF">
          <w:delText>1</w:delText>
        </w:r>
      </w:del>
      <w:del w:id="19449" w:author="Okot" w:date="2019-11-19T21:05:00Z">
        <w:r w:rsidR="007C1627" w:rsidDel="00032081">
          <w:delText>2</w:delText>
        </w:r>
        <w:r w:rsidR="00942409" w:rsidDel="00032081">
          <w:delText>7</w:delText>
        </w:r>
      </w:del>
    </w:p>
    <w:p w14:paraId="02DC0E5E" w14:textId="6D94D663" w:rsidR="000B3C37" w:rsidRDefault="00775565" w:rsidP="000B3C37">
      <w:pPr>
        <w:ind w:firstLine="708"/>
      </w:pPr>
      <w:r>
        <w:t xml:space="preserve">Tabela </w:t>
      </w:r>
      <w:ins w:id="19450" w:author="Okot" w:date="2019-11-19T21:04:00Z">
        <w:r w:rsidR="00032081">
          <w:t>5</w:t>
        </w:r>
      </w:ins>
      <w:del w:id="19451" w:author="Okot" w:date="2019-11-19T21:04:00Z">
        <w:r w:rsidDel="00032081">
          <w:delText>4</w:delText>
        </w:r>
      </w:del>
      <w:r>
        <w:t>.</w:t>
      </w:r>
      <w:ins w:id="19452" w:author="Okot" w:date="2020-03-23T22:40:00Z">
        <w:r w:rsidR="00E41FC3">
          <w:t>30</w:t>
        </w:r>
      </w:ins>
      <w:del w:id="19453" w:author="Okot" w:date="2020-03-23T22:40:00Z">
        <w:r w:rsidDel="004307C7">
          <w:delText>1</w:delText>
        </w:r>
        <w:r w:rsidR="00F60387" w:rsidDel="004307C7">
          <w:delText>9</w:delText>
        </w:r>
      </w:del>
      <w:del w:id="19454" w:author="Okot" w:date="2020-01-29T13:39:00Z">
        <w:r w:rsidDel="002F1C89">
          <w:delText>2</w:delText>
        </w:r>
      </w:del>
      <w:r w:rsidR="000B3C37">
        <w:t>. Wykaz pól w tabeli Recipe……………………………………………..</w:t>
      </w:r>
      <w:ins w:id="19455" w:author="Okot" w:date="2020-01-17T16:24:00Z">
        <w:r w:rsidR="00DA3377">
          <w:t>30</w:t>
        </w:r>
        <w:r w:rsidR="00FD4499">
          <w:t>1</w:t>
        </w:r>
      </w:ins>
      <w:del w:id="19456" w:author="Okot" w:date="2020-03-23T22:46:00Z">
        <w:r w:rsidR="001C4A35" w:rsidDel="00534756">
          <w:delText>9</w:delText>
        </w:r>
      </w:del>
      <w:del w:id="19457" w:author="Okot" w:date="2020-01-17T16:24:00Z">
        <w:r w:rsidR="000B3C37" w:rsidDel="009556AF">
          <w:delText>1</w:delText>
        </w:r>
      </w:del>
      <w:del w:id="19458" w:author="Okot" w:date="2019-11-19T21:05:00Z">
        <w:r w:rsidR="000B3C37" w:rsidDel="00032081">
          <w:delText>28</w:delText>
        </w:r>
      </w:del>
    </w:p>
    <w:p w14:paraId="506534E5" w14:textId="346AADD6" w:rsidR="00910B22" w:rsidRDefault="00910B22" w:rsidP="00910B22">
      <w:pPr>
        <w:ind w:firstLine="708"/>
      </w:pPr>
      <w:r>
        <w:t xml:space="preserve">Tabela </w:t>
      </w:r>
      <w:ins w:id="19459" w:author="Okot" w:date="2019-11-19T21:04:00Z">
        <w:r w:rsidR="00032081">
          <w:t>5</w:t>
        </w:r>
      </w:ins>
      <w:del w:id="19460" w:author="Okot" w:date="2019-11-19T21:04:00Z">
        <w:r w:rsidDel="00032081">
          <w:delText>4</w:delText>
        </w:r>
      </w:del>
      <w:r>
        <w:t>.</w:t>
      </w:r>
      <w:ins w:id="19461" w:author="Okot" w:date="2020-04-17T17:19:00Z">
        <w:r w:rsidR="00E41FC3">
          <w:t>3</w:t>
        </w:r>
      </w:ins>
      <w:del w:id="19462" w:author="Okot" w:date="2020-04-17T17:19:00Z">
        <w:r w:rsidR="00F60387" w:rsidDel="00E41FC3">
          <w:delText>2</w:delText>
        </w:r>
      </w:del>
      <w:ins w:id="19463" w:author="Okot" w:date="2020-03-23T22:40:00Z">
        <w:r w:rsidR="004307C7">
          <w:t>1</w:t>
        </w:r>
      </w:ins>
      <w:del w:id="19464" w:author="Okot" w:date="2020-03-23T22:40:00Z">
        <w:r w:rsidR="00F60387" w:rsidDel="004307C7">
          <w:delText>0</w:delText>
        </w:r>
      </w:del>
      <w:del w:id="19465" w:author="Okot" w:date="2020-02-05T17:53:00Z">
        <w:r w:rsidDel="00692FFC">
          <w:delText>1</w:delText>
        </w:r>
      </w:del>
      <w:del w:id="19466" w:author="Okot" w:date="2020-01-29T13:39:00Z">
        <w:r w:rsidDel="002F1C89">
          <w:delText>3</w:delText>
        </w:r>
      </w:del>
      <w:r>
        <w:t>. Wykaz pól w tabeli RecipeProducts……………………………………</w:t>
      </w:r>
      <w:ins w:id="19467" w:author="Okot" w:date="2020-01-17T16:24:00Z">
        <w:r w:rsidR="00DA3377">
          <w:t>30</w:t>
        </w:r>
        <w:r w:rsidR="00FD4499">
          <w:t>1</w:t>
        </w:r>
      </w:ins>
      <w:del w:id="19468" w:author="Okot" w:date="2020-03-23T22:46:00Z">
        <w:r w:rsidR="001C4A35" w:rsidDel="00534756">
          <w:delText>9</w:delText>
        </w:r>
      </w:del>
      <w:del w:id="19469" w:author="Okot" w:date="2020-01-17T16:24:00Z">
        <w:r w:rsidDel="009556AF">
          <w:delText>1</w:delText>
        </w:r>
      </w:del>
      <w:del w:id="19470" w:author="Okot" w:date="2019-11-19T21:05:00Z">
        <w:r w:rsidDel="00032081">
          <w:delText>28</w:delText>
        </w:r>
      </w:del>
    </w:p>
    <w:p w14:paraId="335EA967" w14:textId="778E040A" w:rsidR="00FE1635" w:rsidRDefault="00775565" w:rsidP="00FE1635">
      <w:pPr>
        <w:ind w:firstLine="708"/>
      </w:pPr>
      <w:r>
        <w:t xml:space="preserve">Tabela </w:t>
      </w:r>
      <w:ins w:id="19471" w:author="Okot" w:date="2019-11-19T21:04:00Z">
        <w:r w:rsidR="00032081">
          <w:t>5</w:t>
        </w:r>
      </w:ins>
      <w:del w:id="19472" w:author="Okot" w:date="2019-11-19T21:04:00Z">
        <w:r w:rsidDel="00032081">
          <w:delText>4</w:delText>
        </w:r>
      </w:del>
      <w:r>
        <w:t>.</w:t>
      </w:r>
      <w:ins w:id="19473" w:author="Okot" w:date="2020-02-05T17:53:00Z">
        <w:r w:rsidR="00E41FC3">
          <w:t>3</w:t>
        </w:r>
      </w:ins>
      <w:ins w:id="19474" w:author="Okot" w:date="2020-03-23T22:41:00Z">
        <w:r w:rsidR="004307C7">
          <w:t>2</w:t>
        </w:r>
      </w:ins>
      <w:del w:id="19475" w:author="Okot" w:date="2020-03-23T22:41:00Z">
        <w:r w:rsidR="00F60387" w:rsidDel="004307C7">
          <w:delText>1</w:delText>
        </w:r>
      </w:del>
      <w:del w:id="19476" w:author="Okot" w:date="2020-02-05T17:53:00Z">
        <w:r w:rsidDel="00692FFC">
          <w:delText>1</w:delText>
        </w:r>
      </w:del>
      <w:del w:id="19477" w:author="Okot" w:date="2020-01-29T13:39:00Z">
        <w:r w:rsidR="00910B22" w:rsidDel="002F1C89">
          <w:delText>4</w:delText>
        </w:r>
      </w:del>
      <w:r w:rsidR="00FE1635">
        <w:t>. Wykaz pól w tab</w:t>
      </w:r>
      <w:r w:rsidR="00910B22">
        <w:t>eli Complete</w:t>
      </w:r>
      <w:r w:rsidR="00FE1635">
        <w:t>Recipe…………………………………..</w:t>
      </w:r>
      <w:ins w:id="19478" w:author="Okot" w:date="2020-04-17T17:20:00Z">
        <w:r w:rsidR="00DA3377">
          <w:t>30</w:t>
        </w:r>
      </w:ins>
      <w:ins w:id="19479" w:author="Okot" w:date="2020-03-23T22:46:00Z">
        <w:r w:rsidR="00FD4499">
          <w:t>2</w:t>
        </w:r>
      </w:ins>
      <w:del w:id="19480" w:author="Okot" w:date="2020-03-23T22:46:00Z">
        <w:r w:rsidR="001C4A35" w:rsidDel="00534756">
          <w:delText>40</w:delText>
        </w:r>
      </w:del>
      <w:del w:id="19481" w:author="Okot" w:date="2020-01-17T16:24:00Z">
        <w:r w:rsidR="00FE1635" w:rsidDel="009556AF">
          <w:delText>1</w:delText>
        </w:r>
      </w:del>
      <w:del w:id="19482" w:author="Okot" w:date="2019-11-19T21:05:00Z">
        <w:r w:rsidR="00FE1635" w:rsidDel="00032081">
          <w:delText>2</w:delText>
        </w:r>
        <w:r w:rsidR="000A4816" w:rsidDel="00032081">
          <w:delText>9</w:delText>
        </w:r>
      </w:del>
    </w:p>
    <w:p w14:paraId="2E464414" w14:textId="4489B23B" w:rsidR="00310ABF" w:rsidDel="000576CB" w:rsidRDefault="00910B22" w:rsidP="00FE1635">
      <w:pPr>
        <w:ind w:firstLine="708"/>
        <w:rPr>
          <w:del w:id="19483" w:author="Okot" w:date="2019-12-26T16:05:00Z"/>
        </w:rPr>
      </w:pPr>
      <w:r>
        <w:t xml:space="preserve">Tabela </w:t>
      </w:r>
      <w:ins w:id="19484" w:author="Okot" w:date="2019-11-19T21:04:00Z">
        <w:r w:rsidR="00032081">
          <w:t>5</w:t>
        </w:r>
      </w:ins>
      <w:del w:id="19485" w:author="Okot" w:date="2019-11-19T21:04:00Z">
        <w:r w:rsidDel="00032081">
          <w:delText>4</w:delText>
        </w:r>
      </w:del>
      <w:r>
        <w:t>.</w:t>
      </w:r>
      <w:ins w:id="19486" w:author="Okot" w:date="2020-02-05T17:53:00Z">
        <w:r w:rsidR="00E41FC3">
          <w:t>3</w:t>
        </w:r>
      </w:ins>
      <w:ins w:id="19487" w:author="Okot" w:date="2020-03-23T22:41:00Z">
        <w:r w:rsidR="004307C7">
          <w:t>3</w:t>
        </w:r>
      </w:ins>
      <w:del w:id="19488" w:author="Okot" w:date="2020-03-23T22:41:00Z">
        <w:r w:rsidR="00F60387" w:rsidDel="004307C7">
          <w:delText>2</w:delText>
        </w:r>
      </w:del>
      <w:del w:id="19489" w:author="Okot" w:date="2020-02-05T17:53:00Z">
        <w:r w:rsidDel="00692FFC">
          <w:delText>1</w:delText>
        </w:r>
      </w:del>
      <w:del w:id="19490" w:author="Okot" w:date="2020-01-29T13:39:00Z">
        <w:r w:rsidDel="002F1C89">
          <w:delText>5</w:delText>
        </w:r>
      </w:del>
      <w:r w:rsidR="00310ABF">
        <w:t>. Wykaz pól w tabeli Eaten……</w:t>
      </w:r>
      <w:r w:rsidR="0007291D">
        <w:t>…………………………………………</w:t>
      </w:r>
      <w:ins w:id="19491" w:author="Okot" w:date="2020-01-17T13:11:00Z">
        <w:r w:rsidR="00DA3377">
          <w:t>30</w:t>
        </w:r>
      </w:ins>
      <w:ins w:id="19492" w:author="Okot" w:date="2020-03-23T22:46:00Z">
        <w:r w:rsidR="00FD4499">
          <w:t>5</w:t>
        </w:r>
      </w:ins>
      <w:del w:id="19493" w:author="Okot" w:date="2020-03-23T22:46:00Z">
        <w:r w:rsidR="001C4A35" w:rsidDel="00534756">
          <w:delText>43</w:delText>
        </w:r>
      </w:del>
      <w:del w:id="19494" w:author="Okot" w:date="2020-01-17T13:11:00Z">
        <w:r w:rsidR="00310ABF" w:rsidDel="003359FF">
          <w:delText>1</w:delText>
        </w:r>
      </w:del>
      <w:del w:id="19495"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9496" w:author="Okot" w:date="2019-12-26T16:05:00Z"/>
        </w:rPr>
      </w:pPr>
    </w:p>
    <w:p w14:paraId="55DA50E8" w14:textId="746B4798" w:rsidR="00FE1635" w:rsidDel="000576CB" w:rsidRDefault="00FE1635" w:rsidP="000B3C37">
      <w:pPr>
        <w:ind w:firstLine="708"/>
        <w:rPr>
          <w:del w:id="19497" w:author="Okot" w:date="2019-12-26T16:05:00Z"/>
        </w:rPr>
      </w:pPr>
    </w:p>
    <w:p w14:paraId="4DF312F9" w14:textId="52A6872E" w:rsidR="000B3C37" w:rsidDel="000576CB" w:rsidRDefault="000B3C37" w:rsidP="007C1627">
      <w:pPr>
        <w:ind w:firstLine="708"/>
        <w:rPr>
          <w:del w:id="19498" w:author="Okot" w:date="2019-12-26T16:05:00Z"/>
        </w:rPr>
      </w:pPr>
    </w:p>
    <w:p w14:paraId="57A9346C" w14:textId="599CDE61" w:rsidR="007C1627" w:rsidDel="000576CB" w:rsidRDefault="007C1627" w:rsidP="00A6073A">
      <w:pPr>
        <w:ind w:firstLine="708"/>
        <w:rPr>
          <w:del w:id="19499" w:author="Okot" w:date="2019-12-26T16:05:00Z"/>
        </w:rPr>
      </w:pPr>
    </w:p>
    <w:p w14:paraId="5FA6A0FB" w14:textId="720C13F0" w:rsidR="00A6073A" w:rsidDel="000576CB" w:rsidRDefault="00A6073A" w:rsidP="00DD6DB8">
      <w:pPr>
        <w:ind w:firstLine="708"/>
        <w:rPr>
          <w:del w:id="19500" w:author="Okot" w:date="2019-12-26T16:05:00Z"/>
        </w:rPr>
      </w:pPr>
    </w:p>
    <w:p w14:paraId="120C0E9D" w14:textId="5465E32F" w:rsidR="00DD6DB8" w:rsidDel="000576CB" w:rsidRDefault="00DD6DB8" w:rsidP="009933A9">
      <w:pPr>
        <w:ind w:firstLine="708"/>
        <w:rPr>
          <w:del w:id="19501" w:author="Okot" w:date="2019-12-26T16:05:00Z"/>
        </w:rPr>
      </w:pPr>
    </w:p>
    <w:p w14:paraId="022F67C9" w14:textId="63C96BCC" w:rsidR="009933A9" w:rsidDel="000576CB" w:rsidRDefault="009933A9" w:rsidP="00B15FC7">
      <w:pPr>
        <w:ind w:firstLine="708"/>
        <w:rPr>
          <w:del w:id="19502" w:author="Okot" w:date="2019-12-26T16:05:00Z"/>
        </w:rPr>
      </w:pPr>
    </w:p>
    <w:p w14:paraId="52E4C3BF" w14:textId="41395643" w:rsidR="00B15FC7" w:rsidDel="000576CB" w:rsidRDefault="00B15FC7" w:rsidP="00026961">
      <w:pPr>
        <w:ind w:firstLine="708"/>
        <w:rPr>
          <w:del w:id="19503" w:author="Okot" w:date="2019-12-26T16:05:00Z"/>
        </w:rPr>
      </w:pPr>
    </w:p>
    <w:p w14:paraId="05BF9C82" w14:textId="2EEA59AB" w:rsidR="00026961" w:rsidDel="00731E00" w:rsidRDefault="00026961" w:rsidP="006B7A04">
      <w:pPr>
        <w:ind w:firstLine="708"/>
        <w:rPr>
          <w:del w:id="19504" w:author="Okot" w:date="2019-12-27T10:05:00Z"/>
        </w:rPr>
      </w:pPr>
    </w:p>
    <w:p w14:paraId="027956CA" w14:textId="6F7ECE95" w:rsidR="006B7A04" w:rsidDel="00731E00" w:rsidRDefault="006B7A04" w:rsidP="00DF64C5">
      <w:pPr>
        <w:ind w:firstLine="708"/>
        <w:rPr>
          <w:del w:id="19505" w:author="Okot" w:date="2019-12-27T10:05:00Z"/>
        </w:rPr>
      </w:pPr>
    </w:p>
    <w:p w14:paraId="5FA1E4A9" w14:textId="6EC825AF" w:rsidR="00DF64C5" w:rsidRPr="008D7472" w:rsidDel="00731E00" w:rsidRDefault="00DF64C5" w:rsidP="00714019">
      <w:pPr>
        <w:ind w:firstLine="708"/>
        <w:rPr>
          <w:del w:id="19506" w:author="Okot" w:date="2019-12-27T10:05:00Z"/>
        </w:rPr>
      </w:pPr>
    </w:p>
    <w:p w14:paraId="49266BD2" w14:textId="0F5A98A6" w:rsidR="00714019" w:rsidDel="00731E00" w:rsidRDefault="00714019" w:rsidP="009111D5">
      <w:pPr>
        <w:ind w:firstLine="708"/>
        <w:rPr>
          <w:del w:id="19507" w:author="Okot" w:date="2019-12-27T10:05:00Z"/>
        </w:rPr>
      </w:pPr>
    </w:p>
    <w:p w14:paraId="50B42754" w14:textId="219EC557" w:rsidR="00EE776E" w:rsidDel="00731E00" w:rsidRDefault="00EE776E" w:rsidP="009111D5">
      <w:pPr>
        <w:ind w:firstLine="708"/>
        <w:rPr>
          <w:del w:id="19508" w:author="Okot" w:date="2019-12-27T10:05:00Z"/>
        </w:rPr>
      </w:pPr>
    </w:p>
    <w:p w14:paraId="54F7DEF3" w14:textId="2FB95175" w:rsidR="006E08BE" w:rsidRDefault="006E08BE">
      <w:pPr>
        <w:pPrChange w:id="19509" w:author="Okot" w:date="2019-03-28T23:26:00Z">
          <w:pPr>
            <w:pStyle w:val="Wykazrysunkw"/>
          </w:pPr>
        </w:pPrChange>
      </w:pPr>
    </w:p>
    <w:p w14:paraId="5003454B" w14:textId="43A23F2E" w:rsidR="00A45AE6" w:rsidRPr="00622CCD" w:rsidDel="00D13A80" w:rsidRDefault="00A45AE6">
      <w:pPr>
        <w:jc w:val="center"/>
        <w:rPr>
          <w:del w:id="19510" w:author="Okot" w:date="2019-12-25T16:02:00Z"/>
        </w:rPr>
      </w:pPr>
      <w:del w:id="19511" w:author="Okot" w:date="2019-12-25T16:02:00Z">
        <w:r w:rsidDel="00D13A80">
          <w:delText>* * *</w:delText>
        </w:r>
      </w:del>
    </w:p>
    <w:p w14:paraId="28864156" w14:textId="42E155F9" w:rsidR="00A45AE6" w:rsidRPr="00EA5EC0" w:rsidDel="00D13A80" w:rsidRDefault="00A45AE6">
      <w:pPr>
        <w:jc w:val="center"/>
        <w:rPr>
          <w:del w:id="19512" w:author="Okot" w:date="2019-12-25T16:02:00Z"/>
          <w:b/>
        </w:rPr>
      </w:pPr>
      <w:del w:id="19513" w:author="Okot" w:date="2019-12-25T16:02:00Z">
        <w:r w:rsidDel="00D13A80">
          <w:rPr>
            <w:b/>
          </w:rPr>
          <w:delText>[do projektu albo wymagań?]</w:delText>
        </w:r>
      </w:del>
    </w:p>
    <w:p w14:paraId="4430ED0A" w14:textId="5C39762E" w:rsidR="00434027" w:rsidRPr="00434027" w:rsidRDefault="00A45AE6">
      <w:pPr>
        <w:jc w:val="center"/>
        <w:pPrChange w:id="19514" w:author="Okot" w:date="2019-12-25T16:02:00Z">
          <w:pPr/>
        </w:pPrChange>
      </w:pPr>
      <w:del w:id="1951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97"/>
      <w:footerReference w:type="default" r:id="rId198"/>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3A9552" w14:textId="77777777" w:rsidR="007A1C59" w:rsidRDefault="007A1C59" w:rsidP="00745505">
      <w:pPr>
        <w:spacing w:line="240" w:lineRule="auto"/>
      </w:pPr>
      <w:r>
        <w:separator/>
      </w:r>
    </w:p>
  </w:endnote>
  <w:endnote w:type="continuationSeparator" w:id="0">
    <w:p w14:paraId="07DBE95C" w14:textId="77777777" w:rsidR="007A1C59" w:rsidRDefault="007A1C5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4A75D4" w:rsidRDefault="004A75D4">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4A75D4" w:rsidRDefault="004A75D4">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4A75D4" w:rsidRDefault="004A75D4">
        <w:pPr>
          <w:pStyle w:val="Stopka"/>
          <w:jc w:val="right"/>
        </w:pPr>
        <w:r>
          <w:fldChar w:fldCharType="begin"/>
        </w:r>
        <w:r>
          <w:instrText>PAGE   \* MERGEFORMAT</w:instrText>
        </w:r>
        <w:r>
          <w:fldChar w:fldCharType="separate"/>
        </w:r>
        <w:r w:rsidR="00922CFE">
          <w:rPr>
            <w:noProof/>
          </w:rPr>
          <w:t>335</w:t>
        </w:r>
        <w:r>
          <w:fldChar w:fldCharType="end"/>
        </w:r>
      </w:p>
    </w:sdtContent>
  </w:sdt>
  <w:p w14:paraId="487B3F65" w14:textId="77777777" w:rsidR="004A75D4" w:rsidRDefault="004A75D4">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220E24" w14:textId="77777777" w:rsidR="007A1C59" w:rsidRDefault="007A1C59" w:rsidP="00745505">
      <w:pPr>
        <w:spacing w:line="240" w:lineRule="auto"/>
      </w:pPr>
      <w:r>
        <w:separator/>
      </w:r>
    </w:p>
  </w:footnote>
  <w:footnote w:type="continuationSeparator" w:id="0">
    <w:p w14:paraId="3E98E739" w14:textId="77777777" w:rsidR="007A1C59" w:rsidRDefault="007A1C59" w:rsidP="00745505">
      <w:pPr>
        <w:spacing w:line="240" w:lineRule="auto"/>
      </w:pPr>
      <w:r>
        <w:continuationSeparator/>
      </w:r>
    </w:p>
  </w:footnote>
  <w:footnote w:id="1">
    <w:p w14:paraId="7FCCE8A1" w14:textId="77777777" w:rsidR="004A75D4" w:rsidRDefault="004A75D4">
      <w:pPr>
        <w:pStyle w:val="Tekstprzypisudolnego"/>
      </w:pPr>
      <w:ins w:id="3558" w:author="Okot" w:date="2019-03-28T23:13:00Z">
        <w:r>
          <w:rPr>
            <w:rStyle w:val="Odwoanieprzypisudolnego"/>
          </w:rPr>
          <w:footnoteRef/>
        </w:r>
        <w:r>
          <w:t xml:space="preserve"> </w:t>
        </w:r>
      </w:ins>
      <w:ins w:id="355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0"/>
  </w:num>
  <w:num w:numId="2">
    <w:abstractNumId w:val="7"/>
  </w:num>
  <w:num w:numId="3">
    <w:abstractNumId w:val="14"/>
  </w:num>
  <w:num w:numId="4">
    <w:abstractNumId w:val="12"/>
  </w:num>
  <w:num w:numId="5">
    <w:abstractNumId w:val="24"/>
  </w:num>
  <w:num w:numId="6">
    <w:abstractNumId w:val="34"/>
  </w:num>
  <w:num w:numId="7">
    <w:abstractNumId w:val="0"/>
  </w:num>
  <w:num w:numId="8">
    <w:abstractNumId w:val="10"/>
  </w:num>
  <w:num w:numId="9">
    <w:abstractNumId w:val="17"/>
  </w:num>
  <w:num w:numId="10">
    <w:abstractNumId w:val="1"/>
  </w:num>
  <w:num w:numId="11">
    <w:abstractNumId w:val="31"/>
  </w:num>
  <w:num w:numId="12">
    <w:abstractNumId w:val="23"/>
  </w:num>
  <w:num w:numId="13">
    <w:abstractNumId w:val="38"/>
  </w:num>
  <w:num w:numId="14">
    <w:abstractNumId w:val="36"/>
  </w:num>
  <w:num w:numId="15">
    <w:abstractNumId w:val="5"/>
  </w:num>
  <w:num w:numId="16">
    <w:abstractNumId w:val="35"/>
  </w:num>
  <w:num w:numId="17">
    <w:abstractNumId w:val="26"/>
  </w:num>
  <w:num w:numId="18">
    <w:abstractNumId w:val="32"/>
  </w:num>
  <w:num w:numId="19">
    <w:abstractNumId w:val="13"/>
  </w:num>
  <w:num w:numId="20">
    <w:abstractNumId w:val="11"/>
  </w:num>
  <w:num w:numId="21">
    <w:abstractNumId w:val="29"/>
  </w:num>
  <w:num w:numId="22">
    <w:abstractNumId w:val="28"/>
  </w:num>
  <w:num w:numId="23">
    <w:abstractNumId w:val="21"/>
  </w:num>
  <w:num w:numId="24">
    <w:abstractNumId w:val="9"/>
  </w:num>
  <w:num w:numId="25">
    <w:abstractNumId w:val="19"/>
  </w:num>
  <w:num w:numId="26">
    <w:abstractNumId w:val="22"/>
  </w:num>
  <w:num w:numId="27">
    <w:abstractNumId w:val="16"/>
  </w:num>
  <w:num w:numId="28">
    <w:abstractNumId w:val="25"/>
  </w:num>
  <w:num w:numId="29">
    <w:abstractNumId w:val="27"/>
  </w:num>
  <w:num w:numId="30">
    <w:abstractNumId w:val="18"/>
  </w:num>
  <w:num w:numId="31">
    <w:abstractNumId w:val="3"/>
  </w:num>
  <w:num w:numId="32">
    <w:abstractNumId w:val="20"/>
  </w:num>
  <w:num w:numId="33">
    <w:abstractNumId w:val="37"/>
  </w:num>
  <w:num w:numId="34">
    <w:abstractNumId w:val="2"/>
  </w:num>
  <w:num w:numId="35">
    <w:abstractNumId w:val="8"/>
  </w:num>
  <w:num w:numId="36">
    <w:abstractNumId w:val="6"/>
  </w:num>
  <w:num w:numId="37">
    <w:abstractNumId w:val="33"/>
  </w:num>
  <w:num w:numId="38">
    <w:abstractNumId w:val="15"/>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2B1A"/>
    <w:rsid w:val="000033DC"/>
    <w:rsid w:val="00005967"/>
    <w:rsid w:val="00006577"/>
    <w:rsid w:val="000069E0"/>
    <w:rsid w:val="00007596"/>
    <w:rsid w:val="0000788F"/>
    <w:rsid w:val="00007F81"/>
    <w:rsid w:val="00011FEC"/>
    <w:rsid w:val="00012FAD"/>
    <w:rsid w:val="0001389F"/>
    <w:rsid w:val="00013986"/>
    <w:rsid w:val="000139A3"/>
    <w:rsid w:val="00014007"/>
    <w:rsid w:val="00014DD6"/>
    <w:rsid w:val="00015A49"/>
    <w:rsid w:val="00017AF9"/>
    <w:rsid w:val="000202A9"/>
    <w:rsid w:val="000203AD"/>
    <w:rsid w:val="00020D16"/>
    <w:rsid w:val="000211AC"/>
    <w:rsid w:val="000216FF"/>
    <w:rsid w:val="00021A57"/>
    <w:rsid w:val="0002246C"/>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27AC"/>
    <w:rsid w:val="00044E36"/>
    <w:rsid w:val="0004609A"/>
    <w:rsid w:val="000465EF"/>
    <w:rsid w:val="000467A3"/>
    <w:rsid w:val="000473DF"/>
    <w:rsid w:val="00047EBF"/>
    <w:rsid w:val="00051059"/>
    <w:rsid w:val="000511A0"/>
    <w:rsid w:val="00051C6B"/>
    <w:rsid w:val="00053D71"/>
    <w:rsid w:val="00054DD7"/>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7FF"/>
    <w:rsid w:val="00080BE8"/>
    <w:rsid w:val="00081558"/>
    <w:rsid w:val="0008182A"/>
    <w:rsid w:val="00081A46"/>
    <w:rsid w:val="00081C93"/>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415C"/>
    <w:rsid w:val="0009551B"/>
    <w:rsid w:val="00095C34"/>
    <w:rsid w:val="000961A6"/>
    <w:rsid w:val="00097F21"/>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318"/>
    <w:rsid w:val="000D4753"/>
    <w:rsid w:val="000D4B0B"/>
    <w:rsid w:val="000D4D1A"/>
    <w:rsid w:val="000D5912"/>
    <w:rsid w:val="000D5E29"/>
    <w:rsid w:val="000D6271"/>
    <w:rsid w:val="000E1230"/>
    <w:rsid w:val="000E290D"/>
    <w:rsid w:val="000E308D"/>
    <w:rsid w:val="000E4487"/>
    <w:rsid w:val="000E4A9A"/>
    <w:rsid w:val="000E4A9D"/>
    <w:rsid w:val="000E541F"/>
    <w:rsid w:val="000E5AB3"/>
    <w:rsid w:val="000E5EA4"/>
    <w:rsid w:val="000E6BB2"/>
    <w:rsid w:val="000E6D4D"/>
    <w:rsid w:val="000E7CB3"/>
    <w:rsid w:val="000E7D87"/>
    <w:rsid w:val="000F17C2"/>
    <w:rsid w:val="000F2B7A"/>
    <w:rsid w:val="000F2F30"/>
    <w:rsid w:val="000F4DC7"/>
    <w:rsid w:val="000F4E68"/>
    <w:rsid w:val="000F6E38"/>
    <w:rsid w:val="000F7AF6"/>
    <w:rsid w:val="00100248"/>
    <w:rsid w:val="00101859"/>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5271"/>
    <w:rsid w:val="001259A2"/>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4781F"/>
    <w:rsid w:val="001507C4"/>
    <w:rsid w:val="00150A35"/>
    <w:rsid w:val="00150CD1"/>
    <w:rsid w:val="001518C9"/>
    <w:rsid w:val="001522CE"/>
    <w:rsid w:val="00152A52"/>
    <w:rsid w:val="001531C0"/>
    <w:rsid w:val="001538B8"/>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5A8D"/>
    <w:rsid w:val="001F6A86"/>
    <w:rsid w:val="001F6DE2"/>
    <w:rsid w:val="001F7182"/>
    <w:rsid w:val="002005C7"/>
    <w:rsid w:val="002008B5"/>
    <w:rsid w:val="0020120F"/>
    <w:rsid w:val="002012ED"/>
    <w:rsid w:val="00201BEB"/>
    <w:rsid w:val="002023D8"/>
    <w:rsid w:val="002050C7"/>
    <w:rsid w:val="00205641"/>
    <w:rsid w:val="00205CF9"/>
    <w:rsid w:val="00206024"/>
    <w:rsid w:val="00206673"/>
    <w:rsid w:val="00206E96"/>
    <w:rsid w:val="00207140"/>
    <w:rsid w:val="00207879"/>
    <w:rsid w:val="00210E3A"/>
    <w:rsid w:val="00211824"/>
    <w:rsid w:val="002118E1"/>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6D69"/>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3B24"/>
    <w:rsid w:val="002647C1"/>
    <w:rsid w:val="00266236"/>
    <w:rsid w:val="00266BC9"/>
    <w:rsid w:val="00266EEB"/>
    <w:rsid w:val="00267008"/>
    <w:rsid w:val="00270B63"/>
    <w:rsid w:val="002716DD"/>
    <w:rsid w:val="00274CDF"/>
    <w:rsid w:val="00274F42"/>
    <w:rsid w:val="002756C9"/>
    <w:rsid w:val="002761AD"/>
    <w:rsid w:val="00276934"/>
    <w:rsid w:val="0027695F"/>
    <w:rsid w:val="00276AEC"/>
    <w:rsid w:val="0028039D"/>
    <w:rsid w:val="00280791"/>
    <w:rsid w:val="00281367"/>
    <w:rsid w:val="0028193D"/>
    <w:rsid w:val="00283FEA"/>
    <w:rsid w:val="00284242"/>
    <w:rsid w:val="0028448E"/>
    <w:rsid w:val="00284DC3"/>
    <w:rsid w:val="002853AD"/>
    <w:rsid w:val="00285C49"/>
    <w:rsid w:val="00285DA7"/>
    <w:rsid w:val="00285FD6"/>
    <w:rsid w:val="00286159"/>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517F"/>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3319"/>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6EC"/>
    <w:rsid w:val="003007BA"/>
    <w:rsid w:val="00301B21"/>
    <w:rsid w:val="00301E34"/>
    <w:rsid w:val="00303998"/>
    <w:rsid w:val="00304ADA"/>
    <w:rsid w:val="00304CC9"/>
    <w:rsid w:val="00304DDA"/>
    <w:rsid w:val="00305C89"/>
    <w:rsid w:val="00307553"/>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6658"/>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42B4"/>
    <w:rsid w:val="003756C3"/>
    <w:rsid w:val="00375FD0"/>
    <w:rsid w:val="0037654F"/>
    <w:rsid w:val="00377322"/>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396"/>
    <w:rsid w:val="00392B00"/>
    <w:rsid w:val="00392B79"/>
    <w:rsid w:val="003938B1"/>
    <w:rsid w:val="00393946"/>
    <w:rsid w:val="00393E0B"/>
    <w:rsid w:val="0039460A"/>
    <w:rsid w:val="00394D5F"/>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62F8"/>
    <w:rsid w:val="003B7CBA"/>
    <w:rsid w:val="003C019F"/>
    <w:rsid w:val="003C1E62"/>
    <w:rsid w:val="003C3154"/>
    <w:rsid w:val="003C3C76"/>
    <w:rsid w:val="003C3EF5"/>
    <w:rsid w:val="003C4A42"/>
    <w:rsid w:val="003C51A8"/>
    <w:rsid w:val="003C5494"/>
    <w:rsid w:val="003C6E7E"/>
    <w:rsid w:val="003D07FD"/>
    <w:rsid w:val="003D087F"/>
    <w:rsid w:val="003D11BF"/>
    <w:rsid w:val="003D25AD"/>
    <w:rsid w:val="003D2830"/>
    <w:rsid w:val="003D3E25"/>
    <w:rsid w:val="003D684D"/>
    <w:rsid w:val="003E0E0A"/>
    <w:rsid w:val="003E1C53"/>
    <w:rsid w:val="003E1F01"/>
    <w:rsid w:val="003E24B5"/>
    <w:rsid w:val="003E2EDC"/>
    <w:rsid w:val="003E3665"/>
    <w:rsid w:val="003E3A0E"/>
    <w:rsid w:val="003E4541"/>
    <w:rsid w:val="003E4AA3"/>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44D3"/>
    <w:rsid w:val="004050D2"/>
    <w:rsid w:val="00405282"/>
    <w:rsid w:val="00405B12"/>
    <w:rsid w:val="00410BD2"/>
    <w:rsid w:val="00412161"/>
    <w:rsid w:val="00413977"/>
    <w:rsid w:val="00413D4F"/>
    <w:rsid w:val="004146DF"/>
    <w:rsid w:val="00414E47"/>
    <w:rsid w:val="00416B5E"/>
    <w:rsid w:val="004219FF"/>
    <w:rsid w:val="00422C09"/>
    <w:rsid w:val="00422D8E"/>
    <w:rsid w:val="004236AB"/>
    <w:rsid w:val="00423CC1"/>
    <w:rsid w:val="0042523A"/>
    <w:rsid w:val="00426A1D"/>
    <w:rsid w:val="004272E6"/>
    <w:rsid w:val="004306E3"/>
    <w:rsid w:val="004307C7"/>
    <w:rsid w:val="004308E2"/>
    <w:rsid w:val="00430EA7"/>
    <w:rsid w:val="0043236F"/>
    <w:rsid w:val="00432AA5"/>
    <w:rsid w:val="004335A7"/>
    <w:rsid w:val="00434027"/>
    <w:rsid w:val="00434DE2"/>
    <w:rsid w:val="00434E04"/>
    <w:rsid w:val="00434E31"/>
    <w:rsid w:val="004366CB"/>
    <w:rsid w:val="00437363"/>
    <w:rsid w:val="004376B0"/>
    <w:rsid w:val="00440200"/>
    <w:rsid w:val="00440426"/>
    <w:rsid w:val="00441266"/>
    <w:rsid w:val="0044293B"/>
    <w:rsid w:val="00443254"/>
    <w:rsid w:val="0044352B"/>
    <w:rsid w:val="00444AB9"/>
    <w:rsid w:val="00445361"/>
    <w:rsid w:val="00445408"/>
    <w:rsid w:val="00445AB8"/>
    <w:rsid w:val="00446294"/>
    <w:rsid w:val="0044689D"/>
    <w:rsid w:val="00447DD9"/>
    <w:rsid w:val="004504ED"/>
    <w:rsid w:val="00450530"/>
    <w:rsid w:val="004507FA"/>
    <w:rsid w:val="00451062"/>
    <w:rsid w:val="00451A6F"/>
    <w:rsid w:val="00451DCE"/>
    <w:rsid w:val="0045217F"/>
    <w:rsid w:val="00452AAA"/>
    <w:rsid w:val="00453AD7"/>
    <w:rsid w:val="0045595C"/>
    <w:rsid w:val="00455BBC"/>
    <w:rsid w:val="00455D73"/>
    <w:rsid w:val="004571E6"/>
    <w:rsid w:val="0045720D"/>
    <w:rsid w:val="00461501"/>
    <w:rsid w:val="00462F20"/>
    <w:rsid w:val="00463CF2"/>
    <w:rsid w:val="00463E44"/>
    <w:rsid w:val="00466267"/>
    <w:rsid w:val="004667D6"/>
    <w:rsid w:val="00466DB1"/>
    <w:rsid w:val="00471102"/>
    <w:rsid w:val="004719B3"/>
    <w:rsid w:val="004737AF"/>
    <w:rsid w:val="0047625C"/>
    <w:rsid w:val="004763C9"/>
    <w:rsid w:val="00477132"/>
    <w:rsid w:val="00480232"/>
    <w:rsid w:val="004818AE"/>
    <w:rsid w:val="00481CEA"/>
    <w:rsid w:val="00482BE8"/>
    <w:rsid w:val="004834A0"/>
    <w:rsid w:val="0048383E"/>
    <w:rsid w:val="00485BFC"/>
    <w:rsid w:val="00485C49"/>
    <w:rsid w:val="0048772A"/>
    <w:rsid w:val="004900DB"/>
    <w:rsid w:val="00492DF1"/>
    <w:rsid w:val="004932A6"/>
    <w:rsid w:val="00493844"/>
    <w:rsid w:val="00495175"/>
    <w:rsid w:val="00495805"/>
    <w:rsid w:val="00495876"/>
    <w:rsid w:val="004A0117"/>
    <w:rsid w:val="004A0D9F"/>
    <w:rsid w:val="004A2487"/>
    <w:rsid w:val="004A2665"/>
    <w:rsid w:val="004A2CDC"/>
    <w:rsid w:val="004A58BD"/>
    <w:rsid w:val="004A75D4"/>
    <w:rsid w:val="004B1A87"/>
    <w:rsid w:val="004B29A4"/>
    <w:rsid w:val="004B2A3B"/>
    <w:rsid w:val="004B30CA"/>
    <w:rsid w:val="004B39CA"/>
    <w:rsid w:val="004B432B"/>
    <w:rsid w:val="004B514A"/>
    <w:rsid w:val="004B55D1"/>
    <w:rsid w:val="004B5BE3"/>
    <w:rsid w:val="004B5FF5"/>
    <w:rsid w:val="004B6FC3"/>
    <w:rsid w:val="004B7613"/>
    <w:rsid w:val="004B7CD0"/>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488"/>
    <w:rsid w:val="004C7672"/>
    <w:rsid w:val="004C7CE3"/>
    <w:rsid w:val="004D0FDC"/>
    <w:rsid w:val="004D12EA"/>
    <w:rsid w:val="004D28CC"/>
    <w:rsid w:val="004D3CF4"/>
    <w:rsid w:val="004D45FF"/>
    <w:rsid w:val="004D610A"/>
    <w:rsid w:val="004D61F9"/>
    <w:rsid w:val="004D6D38"/>
    <w:rsid w:val="004D7842"/>
    <w:rsid w:val="004E01BB"/>
    <w:rsid w:val="004E0A6C"/>
    <w:rsid w:val="004E0F4C"/>
    <w:rsid w:val="004E1BE8"/>
    <w:rsid w:val="004E24A6"/>
    <w:rsid w:val="004E2DB9"/>
    <w:rsid w:val="004E36C0"/>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1F0"/>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3FB5"/>
    <w:rsid w:val="005346A3"/>
    <w:rsid w:val="00534756"/>
    <w:rsid w:val="00534800"/>
    <w:rsid w:val="005372E4"/>
    <w:rsid w:val="0054014F"/>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661F"/>
    <w:rsid w:val="00557919"/>
    <w:rsid w:val="00560016"/>
    <w:rsid w:val="005611E6"/>
    <w:rsid w:val="0056149C"/>
    <w:rsid w:val="00561A6D"/>
    <w:rsid w:val="00562A43"/>
    <w:rsid w:val="00562FC2"/>
    <w:rsid w:val="005640D4"/>
    <w:rsid w:val="00565230"/>
    <w:rsid w:val="00566275"/>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A23"/>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4EF"/>
    <w:rsid w:val="00596828"/>
    <w:rsid w:val="00597DEA"/>
    <w:rsid w:val="005A1073"/>
    <w:rsid w:val="005A135C"/>
    <w:rsid w:val="005A1702"/>
    <w:rsid w:val="005A1740"/>
    <w:rsid w:val="005A40B2"/>
    <w:rsid w:val="005A467D"/>
    <w:rsid w:val="005A4B30"/>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4CDF"/>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33FC"/>
    <w:rsid w:val="005F424D"/>
    <w:rsid w:val="005F496D"/>
    <w:rsid w:val="005F4C10"/>
    <w:rsid w:val="005F4CFF"/>
    <w:rsid w:val="005F60B0"/>
    <w:rsid w:val="005F6DAA"/>
    <w:rsid w:val="005F772E"/>
    <w:rsid w:val="005F7E91"/>
    <w:rsid w:val="006003F9"/>
    <w:rsid w:val="00600587"/>
    <w:rsid w:val="0060094C"/>
    <w:rsid w:val="00602CD4"/>
    <w:rsid w:val="00605515"/>
    <w:rsid w:val="006056F8"/>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313"/>
    <w:rsid w:val="00654A66"/>
    <w:rsid w:val="00654D3A"/>
    <w:rsid w:val="00654DD1"/>
    <w:rsid w:val="00655B45"/>
    <w:rsid w:val="0065604B"/>
    <w:rsid w:val="00657941"/>
    <w:rsid w:val="006602B1"/>
    <w:rsid w:val="00661269"/>
    <w:rsid w:val="0066150A"/>
    <w:rsid w:val="00661E33"/>
    <w:rsid w:val="00662017"/>
    <w:rsid w:val="00663F18"/>
    <w:rsid w:val="006642D9"/>
    <w:rsid w:val="00664528"/>
    <w:rsid w:val="0066496D"/>
    <w:rsid w:val="006659D1"/>
    <w:rsid w:val="00665B34"/>
    <w:rsid w:val="00665D06"/>
    <w:rsid w:val="00666976"/>
    <w:rsid w:val="00667B13"/>
    <w:rsid w:val="006718E1"/>
    <w:rsid w:val="00671B2B"/>
    <w:rsid w:val="0067323F"/>
    <w:rsid w:val="00673817"/>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57F"/>
    <w:rsid w:val="00691791"/>
    <w:rsid w:val="00691A61"/>
    <w:rsid w:val="00692604"/>
    <w:rsid w:val="00692B68"/>
    <w:rsid w:val="00692FFC"/>
    <w:rsid w:val="006930C5"/>
    <w:rsid w:val="00694E64"/>
    <w:rsid w:val="0069501E"/>
    <w:rsid w:val="0069541A"/>
    <w:rsid w:val="00696549"/>
    <w:rsid w:val="00696D41"/>
    <w:rsid w:val="006970B2"/>
    <w:rsid w:val="006978EB"/>
    <w:rsid w:val="006A1A09"/>
    <w:rsid w:val="006A1C53"/>
    <w:rsid w:val="006A1FF6"/>
    <w:rsid w:val="006A220F"/>
    <w:rsid w:val="006A2D08"/>
    <w:rsid w:val="006A3083"/>
    <w:rsid w:val="006A34CD"/>
    <w:rsid w:val="006A3828"/>
    <w:rsid w:val="006A3B10"/>
    <w:rsid w:val="006A4DEC"/>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5B5C"/>
    <w:rsid w:val="006B6403"/>
    <w:rsid w:val="006B7A04"/>
    <w:rsid w:val="006B7BD0"/>
    <w:rsid w:val="006C0520"/>
    <w:rsid w:val="006C08B4"/>
    <w:rsid w:val="006C15AD"/>
    <w:rsid w:val="006C2945"/>
    <w:rsid w:val="006C2A1F"/>
    <w:rsid w:val="006C2F53"/>
    <w:rsid w:val="006C34EA"/>
    <w:rsid w:val="006C407D"/>
    <w:rsid w:val="006C616A"/>
    <w:rsid w:val="006C61C9"/>
    <w:rsid w:val="006C6FB5"/>
    <w:rsid w:val="006C7386"/>
    <w:rsid w:val="006C7541"/>
    <w:rsid w:val="006C79B5"/>
    <w:rsid w:val="006C7A41"/>
    <w:rsid w:val="006C7DF1"/>
    <w:rsid w:val="006D0720"/>
    <w:rsid w:val="006D0813"/>
    <w:rsid w:val="006D0B90"/>
    <w:rsid w:val="006D1D49"/>
    <w:rsid w:val="006D2817"/>
    <w:rsid w:val="006D35C1"/>
    <w:rsid w:val="006D3FAD"/>
    <w:rsid w:val="006D43AA"/>
    <w:rsid w:val="006D4972"/>
    <w:rsid w:val="006D4AEA"/>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ADF"/>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3012"/>
    <w:rsid w:val="007031D7"/>
    <w:rsid w:val="0070325B"/>
    <w:rsid w:val="007040C0"/>
    <w:rsid w:val="00705784"/>
    <w:rsid w:val="00706FFE"/>
    <w:rsid w:val="007078FF"/>
    <w:rsid w:val="00707FD1"/>
    <w:rsid w:val="0071025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7D1"/>
    <w:rsid w:val="00723C68"/>
    <w:rsid w:val="00724967"/>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37BF8"/>
    <w:rsid w:val="0074065A"/>
    <w:rsid w:val="007410F5"/>
    <w:rsid w:val="00741654"/>
    <w:rsid w:val="0074286C"/>
    <w:rsid w:val="00742BDF"/>
    <w:rsid w:val="00743E02"/>
    <w:rsid w:val="00745505"/>
    <w:rsid w:val="007457FC"/>
    <w:rsid w:val="0074626A"/>
    <w:rsid w:val="0074632D"/>
    <w:rsid w:val="007467A2"/>
    <w:rsid w:val="00746F28"/>
    <w:rsid w:val="007470E0"/>
    <w:rsid w:val="0074732A"/>
    <w:rsid w:val="00747986"/>
    <w:rsid w:val="00747E33"/>
    <w:rsid w:val="007513E1"/>
    <w:rsid w:val="00751E23"/>
    <w:rsid w:val="0075254D"/>
    <w:rsid w:val="00752B72"/>
    <w:rsid w:val="00752E61"/>
    <w:rsid w:val="0075339C"/>
    <w:rsid w:val="00753502"/>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67C22"/>
    <w:rsid w:val="00773069"/>
    <w:rsid w:val="00773427"/>
    <w:rsid w:val="00773982"/>
    <w:rsid w:val="00774758"/>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5473"/>
    <w:rsid w:val="00795C23"/>
    <w:rsid w:val="00797509"/>
    <w:rsid w:val="00797E7B"/>
    <w:rsid w:val="007A16B5"/>
    <w:rsid w:val="007A1C59"/>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0160"/>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D7D36"/>
    <w:rsid w:val="007E0FEE"/>
    <w:rsid w:val="007E1661"/>
    <w:rsid w:val="007E26FD"/>
    <w:rsid w:val="007E4A3D"/>
    <w:rsid w:val="007E6269"/>
    <w:rsid w:val="007E6A74"/>
    <w:rsid w:val="007E73EC"/>
    <w:rsid w:val="007E7C85"/>
    <w:rsid w:val="007F1CEA"/>
    <w:rsid w:val="007F4378"/>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174"/>
    <w:rsid w:val="00807267"/>
    <w:rsid w:val="008077D1"/>
    <w:rsid w:val="00807E79"/>
    <w:rsid w:val="008134E1"/>
    <w:rsid w:val="00815C5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1DF3"/>
    <w:rsid w:val="00832525"/>
    <w:rsid w:val="00832CCC"/>
    <w:rsid w:val="00833EFD"/>
    <w:rsid w:val="008344C3"/>
    <w:rsid w:val="00834CF6"/>
    <w:rsid w:val="00834FF1"/>
    <w:rsid w:val="008369FF"/>
    <w:rsid w:val="00837A31"/>
    <w:rsid w:val="00837E6D"/>
    <w:rsid w:val="008401BB"/>
    <w:rsid w:val="00843707"/>
    <w:rsid w:val="008439AB"/>
    <w:rsid w:val="00844D17"/>
    <w:rsid w:val="008457ED"/>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44E9"/>
    <w:rsid w:val="00866A42"/>
    <w:rsid w:val="00866AD1"/>
    <w:rsid w:val="0086768E"/>
    <w:rsid w:val="00867A32"/>
    <w:rsid w:val="008705BC"/>
    <w:rsid w:val="00870C99"/>
    <w:rsid w:val="008730EF"/>
    <w:rsid w:val="0087311D"/>
    <w:rsid w:val="0087498A"/>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504C"/>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431"/>
    <w:rsid w:val="008A261B"/>
    <w:rsid w:val="008A2BDE"/>
    <w:rsid w:val="008A5A87"/>
    <w:rsid w:val="008A5E8C"/>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2FC9"/>
    <w:rsid w:val="008D37B9"/>
    <w:rsid w:val="008D4D75"/>
    <w:rsid w:val="008D5DCC"/>
    <w:rsid w:val="008D6652"/>
    <w:rsid w:val="008D7472"/>
    <w:rsid w:val="008E066E"/>
    <w:rsid w:val="008E0BB5"/>
    <w:rsid w:val="008E0CED"/>
    <w:rsid w:val="008E15C5"/>
    <w:rsid w:val="008E1C95"/>
    <w:rsid w:val="008E1FD8"/>
    <w:rsid w:val="008E2172"/>
    <w:rsid w:val="008E2A86"/>
    <w:rsid w:val="008E2B5F"/>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2216"/>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2CFE"/>
    <w:rsid w:val="00923BE6"/>
    <w:rsid w:val="00923D31"/>
    <w:rsid w:val="00924C42"/>
    <w:rsid w:val="00925013"/>
    <w:rsid w:val="00926DEB"/>
    <w:rsid w:val="00927DC5"/>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47E69"/>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4DC8"/>
    <w:rsid w:val="009660B8"/>
    <w:rsid w:val="00966771"/>
    <w:rsid w:val="00967F53"/>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478E"/>
    <w:rsid w:val="009956B0"/>
    <w:rsid w:val="009967C0"/>
    <w:rsid w:val="00996A3B"/>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2C0D"/>
    <w:rsid w:val="009F395E"/>
    <w:rsid w:val="009F39F6"/>
    <w:rsid w:val="009F6447"/>
    <w:rsid w:val="009F796B"/>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04C2"/>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2C6"/>
    <w:rsid w:val="00A317DB"/>
    <w:rsid w:val="00A3312E"/>
    <w:rsid w:val="00A3325A"/>
    <w:rsid w:val="00A3379B"/>
    <w:rsid w:val="00A350AA"/>
    <w:rsid w:val="00A366F5"/>
    <w:rsid w:val="00A369E8"/>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C12"/>
    <w:rsid w:val="00A54DB0"/>
    <w:rsid w:val="00A564F0"/>
    <w:rsid w:val="00A5675D"/>
    <w:rsid w:val="00A57085"/>
    <w:rsid w:val="00A6073A"/>
    <w:rsid w:val="00A62767"/>
    <w:rsid w:val="00A641F5"/>
    <w:rsid w:val="00A6583C"/>
    <w:rsid w:val="00A6591C"/>
    <w:rsid w:val="00A65DD4"/>
    <w:rsid w:val="00A66071"/>
    <w:rsid w:val="00A6616C"/>
    <w:rsid w:val="00A66DFE"/>
    <w:rsid w:val="00A66E93"/>
    <w:rsid w:val="00A70518"/>
    <w:rsid w:val="00A70879"/>
    <w:rsid w:val="00A71954"/>
    <w:rsid w:val="00A73365"/>
    <w:rsid w:val="00A73416"/>
    <w:rsid w:val="00A734F4"/>
    <w:rsid w:val="00A734F5"/>
    <w:rsid w:val="00A73572"/>
    <w:rsid w:val="00A73970"/>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F40"/>
    <w:rsid w:val="00A9641B"/>
    <w:rsid w:val="00A9661C"/>
    <w:rsid w:val="00A9664B"/>
    <w:rsid w:val="00A9692E"/>
    <w:rsid w:val="00A9695E"/>
    <w:rsid w:val="00A97918"/>
    <w:rsid w:val="00A97D58"/>
    <w:rsid w:val="00AA0FAF"/>
    <w:rsid w:val="00AA13F1"/>
    <w:rsid w:val="00AA2C0E"/>
    <w:rsid w:val="00AA345E"/>
    <w:rsid w:val="00AA3730"/>
    <w:rsid w:val="00AA45DD"/>
    <w:rsid w:val="00AA47B6"/>
    <w:rsid w:val="00AA520B"/>
    <w:rsid w:val="00AA621B"/>
    <w:rsid w:val="00AA6750"/>
    <w:rsid w:val="00AA79B3"/>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E7F19"/>
    <w:rsid w:val="00AF0AEB"/>
    <w:rsid w:val="00AF132C"/>
    <w:rsid w:val="00AF1B5E"/>
    <w:rsid w:val="00AF31FB"/>
    <w:rsid w:val="00AF353E"/>
    <w:rsid w:val="00AF48FE"/>
    <w:rsid w:val="00AF4BA2"/>
    <w:rsid w:val="00AF54CD"/>
    <w:rsid w:val="00AF670C"/>
    <w:rsid w:val="00AF680B"/>
    <w:rsid w:val="00AF694D"/>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4F1C"/>
    <w:rsid w:val="00B55501"/>
    <w:rsid w:val="00B5551B"/>
    <w:rsid w:val="00B55882"/>
    <w:rsid w:val="00B56F0C"/>
    <w:rsid w:val="00B578AE"/>
    <w:rsid w:val="00B6041C"/>
    <w:rsid w:val="00B60F17"/>
    <w:rsid w:val="00B6136F"/>
    <w:rsid w:val="00B63E24"/>
    <w:rsid w:val="00B645B1"/>
    <w:rsid w:val="00B645CD"/>
    <w:rsid w:val="00B646BC"/>
    <w:rsid w:val="00B6647F"/>
    <w:rsid w:val="00B66E9E"/>
    <w:rsid w:val="00B6792B"/>
    <w:rsid w:val="00B708FE"/>
    <w:rsid w:val="00B70E54"/>
    <w:rsid w:val="00B71C87"/>
    <w:rsid w:val="00B72732"/>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87675"/>
    <w:rsid w:val="00B91132"/>
    <w:rsid w:val="00B91443"/>
    <w:rsid w:val="00B91850"/>
    <w:rsid w:val="00B91A3F"/>
    <w:rsid w:val="00B9397A"/>
    <w:rsid w:val="00B94FC5"/>
    <w:rsid w:val="00B975EA"/>
    <w:rsid w:val="00BA079E"/>
    <w:rsid w:val="00BA0EF7"/>
    <w:rsid w:val="00BA34DC"/>
    <w:rsid w:val="00BA34F5"/>
    <w:rsid w:val="00BA3576"/>
    <w:rsid w:val="00BA3BD6"/>
    <w:rsid w:val="00BA3EB8"/>
    <w:rsid w:val="00BA3F71"/>
    <w:rsid w:val="00BA4B6B"/>
    <w:rsid w:val="00BA505F"/>
    <w:rsid w:val="00BA56E9"/>
    <w:rsid w:val="00BA60E5"/>
    <w:rsid w:val="00BA63EF"/>
    <w:rsid w:val="00BB0010"/>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80C"/>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3437"/>
    <w:rsid w:val="00BF3A2B"/>
    <w:rsid w:val="00BF3E34"/>
    <w:rsid w:val="00BF584E"/>
    <w:rsid w:val="00BF6942"/>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47B5A"/>
    <w:rsid w:val="00C50906"/>
    <w:rsid w:val="00C50EE6"/>
    <w:rsid w:val="00C51122"/>
    <w:rsid w:val="00C51FFE"/>
    <w:rsid w:val="00C54581"/>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2E65"/>
    <w:rsid w:val="00C84C2E"/>
    <w:rsid w:val="00C85234"/>
    <w:rsid w:val="00C8595C"/>
    <w:rsid w:val="00C86519"/>
    <w:rsid w:val="00C867A4"/>
    <w:rsid w:val="00C8762C"/>
    <w:rsid w:val="00C87834"/>
    <w:rsid w:val="00C9369F"/>
    <w:rsid w:val="00C93B82"/>
    <w:rsid w:val="00C940F5"/>
    <w:rsid w:val="00C95664"/>
    <w:rsid w:val="00C95852"/>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0C5F"/>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540D"/>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4D1"/>
    <w:rsid w:val="00CF1FD6"/>
    <w:rsid w:val="00CF248C"/>
    <w:rsid w:val="00CF27FC"/>
    <w:rsid w:val="00CF2F65"/>
    <w:rsid w:val="00CF34BD"/>
    <w:rsid w:val="00CF3BB8"/>
    <w:rsid w:val="00CF47D2"/>
    <w:rsid w:val="00CF4F0C"/>
    <w:rsid w:val="00CF5128"/>
    <w:rsid w:val="00CF7B1F"/>
    <w:rsid w:val="00D00605"/>
    <w:rsid w:val="00D01F97"/>
    <w:rsid w:val="00D029CA"/>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035"/>
    <w:rsid w:val="00D35317"/>
    <w:rsid w:val="00D36059"/>
    <w:rsid w:val="00D362AC"/>
    <w:rsid w:val="00D36FFB"/>
    <w:rsid w:val="00D404B4"/>
    <w:rsid w:val="00D40A5B"/>
    <w:rsid w:val="00D4138C"/>
    <w:rsid w:val="00D41CE9"/>
    <w:rsid w:val="00D41DF6"/>
    <w:rsid w:val="00D41EDC"/>
    <w:rsid w:val="00D41F1A"/>
    <w:rsid w:val="00D42326"/>
    <w:rsid w:val="00D424DB"/>
    <w:rsid w:val="00D42E81"/>
    <w:rsid w:val="00D447AD"/>
    <w:rsid w:val="00D4664E"/>
    <w:rsid w:val="00D46BF1"/>
    <w:rsid w:val="00D46DD1"/>
    <w:rsid w:val="00D47B1F"/>
    <w:rsid w:val="00D47F36"/>
    <w:rsid w:val="00D502A8"/>
    <w:rsid w:val="00D5117A"/>
    <w:rsid w:val="00D52626"/>
    <w:rsid w:val="00D52BCF"/>
    <w:rsid w:val="00D5528C"/>
    <w:rsid w:val="00D55858"/>
    <w:rsid w:val="00D5605C"/>
    <w:rsid w:val="00D56150"/>
    <w:rsid w:val="00D564AF"/>
    <w:rsid w:val="00D613E7"/>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5A15"/>
    <w:rsid w:val="00D86914"/>
    <w:rsid w:val="00D86D91"/>
    <w:rsid w:val="00D87D43"/>
    <w:rsid w:val="00D90240"/>
    <w:rsid w:val="00D91D3D"/>
    <w:rsid w:val="00D9253B"/>
    <w:rsid w:val="00D938AF"/>
    <w:rsid w:val="00D93CC4"/>
    <w:rsid w:val="00D93DF5"/>
    <w:rsid w:val="00D94967"/>
    <w:rsid w:val="00D94DF9"/>
    <w:rsid w:val="00D951B6"/>
    <w:rsid w:val="00D95307"/>
    <w:rsid w:val="00D95483"/>
    <w:rsid w:val="00D9682A"/>
    <w:rsid w:val="00D97A3D"/>
    <w:rsid w:val="00D97AFD"/>
    <w:rsid w:val="00DA1886"/>
    <w:rsid w:val="00DA1C48"/>
    <w:rsid w:val="00DA1E4A"/>
    <w:rsid w:val="00DA2CD7"/>
    <w:rsid w:val="00DA3007"/>
    <w:rsid w:val="00DA3377"/>
    <w:rsid w:val="00DA351D"/>
    <w:rsid w:val="00DA36F2"/>
    <w:rsid w:val="00DA421E"/>
    <w:rsid w:val="00DA4A68"/>
    <w:rsid w:val="00DA5DC9"/>
    <w:rsid w:val="00DA6236"/>
    <w:rsid w:val="00DA649C"/>
    <w:rsid w:val="00DA712B"/>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1601"/>
    <w:rsid w:val="00DD18C5"/>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5AC"/>
    <w:rsid w:val="00DF5A72"/>
    <w:rsid w:val="00DF5ECA"/>
    <w:rsid w:val="00DF64C5"/>
    <w:rsid w:val="00DF68B6"/>
    <w:rsid w:val="00DF6AE1"/>
    <w:rsid w:val="00DF71B1"/>
    <w:rsid w:val="00E00AAE"/>
    <w:rsid w:val="00E01446"/>
    <w:rsid w:val="00E01615"/>
    <w:rsid w:val="00E02D4A"/>
    <w:rsid w:val="00E05B96"/>
    <w:rsid w:val="00E075C7"/>
    <w:rsid w:val="00E07840"/>
    <w:rsid w:val="00E07A31"/>
    <w:rsid w:val="00E11B55"/>
    <w:rsid w:val="00E11C71"/>
    <w:rsid w:val="00E1407F"/>
    <w:rsid w:val="00E16978"/>
    <w:rsid w:val="00E16B2F"/>
    <w:rsid w:val="00E179BF"/>
    <w:rsid w:val="00E17A22"/>
    <w:rsid w:val="00E17D12"/>
    <w:rsid w:val="00E2043E"/>
    <w:rsid w:val="00E2097E"/>
    <w:rsid w:val="00E20AE8"/>
    <w:rsid w:val="00E2103E"/>
    <w:rsid w:val="00E21138"/>
    <w:rsid w:val="00E21318"/>
    <w:rsid w:val="00E21825"/>
    <w:rsid w:val="00E2330C"/>
    <w:rsid w:val="00E23E02"/>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56BC"/>
    <w:rsid w:val="00E3593A"/>
    <w:rsid w:val="00E36220"/>
    <w:rsid w:val="00E36826"/>
    <w:rsid w:val="00E37339"/>
    <w:rsid w:val="00E375D2"/>
    <w:rsid w:val="00E37BC5"/>
    <w:rsid w:val="00E37BC7"/>
    <w:rsid w:val="00E409A2"/>
    <w:rsid w:val="00E40A22"/>
    <w:rsid w:val="00E41392"/>
    <w:rsid w:val="00E41D31"/>
    <w:rsid w:val="00E41FC3"/>
    <w:rsid w:val="00E439FC"/>
    <w:rsid w:val="00E45DAF"/>
    <w:rsid w:val="00E45ED7"/>
    <w:rsid w:val="00E47951"/>
    <w:rsid w:val="00E47F98"/>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399"/>
    <w:rsid w:val="00E70ADF"/>
    <w:rsid w:val="00E7114E"/>
    <w:rsid w:val="00E718A4"/>
    <w:rsid w:val="00E7217B"/>
    <w:rsid w:val="00E725CC"/>
    <w:rsid w:val="00E729EB"/>
    <w:rsid w:val="00E72B2E"/>
    <w:rsid w:val="00E72D9B"/>
    <w:rsid w:val="00E7338A"/>
    <w:rsid w:val="00E73582"/>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42A2"/>
    <w:rsid w:val="00E8566A"/>
    <w:rsid w:val="00E858CF"/>
    <w:rsid w:val="00E869B0"/>
    <w:rsid w:val="00E86BF2"/>
    <w:rsid w:val="00E870F2"/>
    <w:rsid w:val="00E8712D"/>
    <w:rsid w:val="00E871BB"/>
    <w:rsid w:val="00E87B23"/>
    <w:rsid w:val="00E90223"/>
    <w:rsid w:val="00E905FE"/>
    <w:rsid w:val="00E907BE"/>
    <w:rsid w:val="00E9310A"/>
    <w:rsid w:val="00E9392F"/>
    <w:rsid w:val="00E93A64"/>
    <w:rsid w:val="00E941AA"/>
    <w:rsid w:val="00E943E4"/>
    <w:rsid w:val="00E94FF9"/>
    <w:rsid w:val="00E95135"/>
    <w:rsid w:val="00E95384"/>
    <w:rsid w:val="00E95D7B"/>
    <w:rsid w:val="00E968A7"/>
    <w:rsid w:val="00E9692C"/>
    <w:rsid w:val="00E97527"/>
    <w:rsid w:val="00EA0190"/>
    <w:rsid w:val="00EA056B"/>
    <w:rsid w:val="00EA05AF"/>
    <w:rsid w:val="00EA0606"/>
    <w:rsid w:val="00EA0D26"/>
    <w:rsid w:val="00EA0E60"/>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1ADF"/>
    <w:rsid w:val="00EB20EA"/>
    <w:rsid w:val="00EB2201"/>
    <w:rsid w:val="00EB2D23"/>
    <w:rsid w:val="00EB3529"/>
    <w:rsid w:val="00EB38EF"/>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2B97"/>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298"/>
    <w:rsid w:val="00F4361C"/>
    <w:rsid w:val="00F43A2D"/>
    <w:rsid w:val="00F44032"/>
    <w:rsid w:val="00F440DC"/>
    <w:rsid w:val="00F442BC"/>
    <w:rsid w:val="00F4452E"/>
    <w:rsid w:val="00F45204"/>
    <w:rsid w:val="00F454ED"/>
    <w:rsid w:val="00F45CFC"/>
    <w:rsid w:val="00F47B5E"/>
    <w:rsid w:val="00F47D79"/>
    <w:rsid w:val="00F516F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7377"/>
    <w:rsid w:val="00F7738A"/>
    <w:rsid w:val="00F77AD7"/>
    <w:rsid w:val="00F77B64"/>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1FE2"/>
    <w:rsid w:val="00FA2500"/>
    <w:rsid w:val="00FA2B39"/>
    <w:rsid w:val="00FA2F21"/>
    <w:rsid w:val="00FA3172"/>
    <w:rsid w:val="00FA34C5"/>
    <w:rsid w:val="00FA39FB"/>
    <w:rsid w:val="00FA40BC"/>
    <w:rsid w:val="00FA46C6"/>
    <w:rsid w:val="00FA4816"/>
    <w:rsid w:val="00FA4D48"/>
    <w:rsid w:val="00FA5147"/>
    <w:rsid w:val="00FA65BC"/>
    <w:rsid w:val="00FA6EB6"/>
    <w:rsid w:val="00FA746D"/>
    <w:rsid w:val="00FA7BC9"/>
    <w:rsid w:val="00FB0006"/>
    <w:rsid w:val="00FB2F6A"/>
    <w:rsid w:val="00FB37B5"/>
    <w:rsid w:val="00FB61AE"/>
    <w:rsid w:val="00FB6AC0"/>
    <w:rsid w:val="00FB6AE0"/>
    <w:rsid w:val="00FB7E34"/>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2920"/>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 w:val="00FF7D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hyperlink" Target="https://wncbi.nlm.nih.gov/pubmed/19562864"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hyperlink" Target="https://www.choosemyplate.gov/"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hyperlink" Target="https://en.wikipedia.org/wiki/MyPlate" TargetMode="External"/><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pl.wikipedia.org/wiki/Wska%C5%BAnik_masy_cia%C5%82a%20" TargetMode="External"/><Relationship Id="rId199"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hyperlink" Target="https://www.jedzdobrze.pl/drdietman/" TargetMode="External"/><Relationship Id="rId189" Type="http://schemas.openxmlformats.org/officeDocument/2006/relationships/hyperlink" Target="https://www.postgresql.org/docs/12/"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s://www.who.int/gho/ncd/risk_factors/cholesterol_text/en/" TargetMode="External"/><Relationship Id="rId190" Type="http://schemas.openxmlformats.org/officeDocument/2006/relationships/hyperlink" Target="https://encyklopedia.pwn.pl/haslo/dieta;3892627.htm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hyperlink" Target="https://www.hsph.harvard.edu/nutritionsource/healthy-eating-plate/" TargetMode="Externa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s://www.who.int/nutrition/publications/guidelines/sugar_intake_information_note_en.pdf%20" TargetMode="External"/><Relationship Id="rId200" Type="http://schemas.microsoft.com/office/2011/relationships/people" Target="people.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hyperlink" Target="http://www.ilewazy.pl/"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footer" Target="footer1.xml"/><Relationship Id="rId201"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hyperlink" Target="https://www.jedzdobrze.pl/program-do-bilansowania-diety/" TargetMode="Externa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footer" Target="footer2.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hyperlink" Target="https://potreningu.pl/" TargetMode="External"/><Relationship Id="rId71" Type="http://schemas.openxmlformats.org/officeDocument/2006/relationships/image" Target="media/image64.png"/><Relationship Id="rId92" Type="http://schemas.openxmlformats.org/officeDocument/2006/relationships/image" Target="media/image8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D3A252C-6E9A-4AB6-BD34-829A8F9FD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18720</TotalTime>
  <Pages>347</Pages>
  <Words>70061</Words>
  <Characters>420372</Characters>
  <Application>Microsoft Office Word</Application>
  <DocSecurity>0</DocSecurity>
  <Lines>3503</Lines>
  <Paragraphs>978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489455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784</cp:revision>
  <cp:lastPrinted>2020-01-24T14:56:00Z</cp:lastPrinted>
  <dcterms:created xsi:type="dcterms:W3CDTF">2019-10-30T07:46:00Z</dcterms:created>
  <dcterms:modified xsi:type="dcterms:W3CDTF">2020-04-17T15:47:00Z</dcterms:modified>
</cp:coreProperties>
</file>